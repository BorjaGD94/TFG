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23343" w14:textId="77777777" w:rsidR="0079781C" w:rsidRDefault="0079781C" w:rsidP="00684C42">
      <w:pPr>
        <w:pStyle w:val="CdigoFuente"/>
        <w:rPr>
          <w:rFonts w:ascii="Eras Medium ITC" w:hAnsi="Eras Medium ITC"/>
          <w:spacing w:val="-20"/>
          <w:sz w:val="36"/>
        </w:rPr>
      </w:pPr>
    </w:p>
    <w:p w14:paraId="40E56124" w14:textId="77777777" w:rsidR="0079781C" w:rsidRPr="00684C42" w:rsidRDefault="0079781C" w:rsidP="0079781C">
      <w:pPr>
        <w:pStyle w:val="CdigoFuente"/>
        <w:tabs>
          <w:tab w:val="clear" w:pos="567"/>
        </w:tabs>
        <w:jc w:val="center"/>
        <w:rPr>
          <w:rFonts w:ascii="Eras Medium ITC" w:hAnsi="Eras Medium ITC"/>
          <w:spacing w:val="-20"/>
          <w:sz w:val="32"/>
          <w:szCs w:val="32"/>
        </w:rPr>
      </w:pPr>
      <w:r w:rsidRPr="00684C42">
        <w:rPr>
          <w:rFonts w:ascii="Eras Medium ITC" w:hAnsi="Eras Medium ITC"/>
          <w:spacing w:val="-20"/>
          <w:sz w:val="32"/>
          <w:szCs w:val="32"/>
        </w:rPr>
        <w:t>UNIVERSIDAD SAN PABLO - CEU</w:t>
      </w:r>
    </w:p>
    <w:p w14:paraId="3ACC66B7" w14:textId="77777777" w:rsidR="0079781C" w:rsidRPr="00684C42" w:rsidRDefault="0079781C" w:rsidP="0079781C">
      <w:pPr>
        <w:pStyle w:val="CdigoFuente"/>
        <w:jc w:val="center"/>
        <w:rPr>
          <w:rFonts w:ascii="Eras Medium ITC" w:hAnsi="Eras Medium ITC"/>
          <w:spacing w:val="-20"/>
          <w:sz w:val="28"/>
          <w:szCs w:val="28"/>
        </w:rPr>
      </w:pPr>
    </w:p>
    <w:p w14:paraId="4E8D3CA4" w14:textId="77777777" w:rsidR="0079781C" w:rsidRPr="00684C42" w:rsidRDefault="0079781C" w:rsidP="0079781C">
      <w:pPr>
        <w:pStyle w:val="CdigoFuente"/>
        <w:jc w:val="center"/>
        <w:rPr>
          <w:rFonts w:ascii="Eras Medium ITC" w:hAnsi="Eras Medium ITC"/>
          <w:spacing w:val="-20"/>
          <w:sz w:val="28"/>
          <w:szCs w:val="28"/>
        </w:rPr>
      </w:pPr>
      <w:r w:rsidRPr="00684C42">
        <w:rPr>
          <w:rFonts w:ascii="Eras Medium ITC" w:hAnsi="Eras Medium ITC"/>
          <w:spacing w:val="-20"/>
          <w:sz w:val="28"/>
          <w:szCs w:val="28"/>
        </w:rPr>
        <w:t>ESCUELA POLITÉCNICA SUPERIOR</w:t>
      </w:r>
    </w:p>
    <w:p w14:paraId="1B5C4855" w14:textId="77777777" w:rsidR="0079781C" w:rsidRDefault="0079781C" w:rsidP="0079781C">
      <w:pPr>
        <w:pStyle w:val="CdigoFuente"/>
        <w:jc w:val="center"/>
        <w:rPr>
          <w:rFonts w:ascii="Eras Medium ITC" w:hAnsi="Eras Medium ITC"/>
          <w:spacing w:val="-20"/>
          <w:sz w:val="32"/>
        </w:rPr>
      </w:pPr>
    </w:p>
    <w:p w14:paraId="3E4F95CF" w14:textId="462FC172" w:rsidR="0079781C" w:rsidRPr="000B77C7" w:rsidRDefault="0079781C" w:rsidP="0079781C">
      <w:pPr>
        <w:pStyle w:val="CdigoFuente"/>
        <w:jc w:val="center"/>
        <w:rPr>
          <w:rFonts w:ascii="Eras Medium ITC" w:hAnsi="Eras Medium ITC"/>
          <w:spacing w:val="20"/>
          <w:sz w:val="28"/>
          <w:szCs w:val="28"/>
        </w:rPr>
      </w:pPr>
      <w:r w:rsidRPr="000B77C7">
        <w:rPr>
          <w:rFonts w:ascii="Eras Medium ITC" w:hAnsi="Eras Medium ITC"/>
          <w:spacing w:val="-20"/>
          <w:sz w:val="28"/>
          <w:szCs w:val="28"/>
        </w:rPr>
        <w:t>GRADO</w:t>
      </w:r>
      <w:r>
        <w:rPr>
          <w:rFonts w:ascii="Eras Medium ITC" w:hAnsi="Eras Medium ITC"/>
          <w:spacing w:val="-20"/>
          <w:sz w:val="28"/>
          <w:szCs w:val="28"/>
        </w:rPr>
        <w:t xml:space="preserve"> EN INGENIERÍA DE SISTEMAS DE TELECOMUNICACIÓN</w:t>
      </w:r>
    </w:p>
    <w:p w14:paraId="0E32F122" w14:textId="77777777" w:rsidR="0079781C" w:rsidRDefault="0079781C" w:rsidP="0079781C">
      <w:pPr>
        <w:pStyle w:val="CdigoFuente"/>
        <w:jc w:val="center"/>
        <w:rPr>
          <w:rFonts w:ascii="Eras Medium ITC" w:hAnsi="Eras Medium ITC"/>
          <w:spacing w:val="20"/>
          <w:sz w:val="44"/>
        </w:rPr>
      </w:pPr>
    </w:p>
    <w:p w14:paraId="53594B0A" w14:textId="77777777" w:rsidR="0079781C" w:rsidRDefault="0079781C" w:rsidP="0079781C">
      <w:pPr>
        <w:pStyle w:val="CdigoFuente"/>
        <w:jc w:val="center"/>
        <w:rPr>
          <w:rFonts w:ascii="Eras Medium ITC" w:hAnsi="Eras Medium ITC"/>
          <w:spacing w:val="20"/>
          <w:sz w:val="36"/>
        </w:rPr>
      </w:pPr>
      <w:r w:rsidRPr="001126FD">
        <w:rPr>
          <w:rFonts w:ascii="Eras Medium ITC" w:hAnsi="Eras Medium ITC"/>
          <w:spacing w:val="20"/>
          <w:sz w:val="36"/>
          <w:lang w:val="es-ES_tradnl" w:eastAsia="es-ES_tradnl"/>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3A0A67C" w14:textId="77777777" w:rsidR="0079781C" w:rsidRDefault="0079781C" w:rsidP="0079781C">
      <w:pPr>
        <w:pStyle w:val="CdigoFuente"/>
        <w:jc w:val="center"/>
        <w:rPr>
          <w:rFonts w:ascii="Eras Medium ITC" w:hAnsi="Eras Medium ITC"/>
          <w:spacing w:val="20"/>
          <w:sz w:val="36"/>
        </w:rPr>
      </w:pPr>
    </w:p>
    <w:p w14:paraId="651FB371" w14:textId="77777777" w:rsidR="0079781C" w:rsidRPr="001126FD" w:rsidRDefault="0079781C" w:rsidP="0079781C">
      <w:pPr>
        <w:pStyle w:val="CdigoFuente"/>
        <w:jc w:val="center"/>
        <w:rPr>
          <w:rFonts w:ascii="Eras Medium ITC" w:hAnsi="Eras Medium ITC"/>
          <w:spacing w:val="20"/>
          <w:sz w:val="32"/>
          <w:szCs w:val="32"/>
        </w:rPr>
      </w:pPr>
      <w:r w:rsidRPr="001126FD">
        <w:rPr>
          <w:rFonts w:ascii="Eras Medium ITC" w:hAnsi="Eras Medium ITC"/>
          <w:spacing w:val="20"/>
          <w:sz w:val="32"/>
          <w:szCs w:val="32"/>
        </w:rPr>
        <w:t>TRABAJO FIN DE GRADO</w:t>
      </w:r>
    </w:p>
    <w:p w14:paraId="0C33F26F" w14:textId="77777777" w:rsidR="0079781C" w:rsidRDefault="0079781C" w:rsidP="0079781C">
      <w:pPr>
        <w:pStyle w:val="CdigoFuente"/>
        <w:jc w:val="center"/>
        <w:rPr>
          <w:rFonts w:ascii="Eras Medium ITC" w:hAnsi="Eras Medium ITC"/>
          <w:spacing w:val="20"/>
          <w:sz w:val="44"/>
        </w:rPr>
      </w:pPr>
    </w:p>
    <w:p w14:paraId="57F16F44" w14:textId="72DC48DF" w:rsidR="0079781C" w:rsidRPr="00736657" w:rsidRDefault="0079781C" w:rsidP="0079781C">
      <w:pPr>
        <w:widowControl w:val="0"/>
        <w:autoSpaceDE w:val="0"/>
        <w:autoSpaceDN w:val="0"/>
        <w:adjustRightInd w:val="0"/>
        <w:spacing w:after="240" w:line="640" w:lineRule="atLeast"/>
        <w:jc w:val="center"/>
        <w:rPr>
          <w:rFonts w:cs="Times"/>
          <w:color w:val="000000"/>
          <w:sz w:val="36"/>
          <w:szCs w:val="36"/>
        </w:rPr>
      </w:pPr>
      <w:r w:rsidRPr="001126FD">
        <w:rPr>
          <w:rFonts w:ascii="Eras Medium ITC" w:hAnsi="Eras Medium ITC"/>
          <w:b/>
          <w:spacing w:val="20"/>
          <w:sz w:val="36"/>
          <w:szCs w:val="36"/>
        </w:rPr>
        <w:t>Desarrollo de una aplicación web y base de datos para el seguimiento de pacientes con problemas de movilidad cervical</w:t>
      </w:r>
      <w:r w:rsidRPr="001126FD">
        <w:rPr>
          <w:rFonts w:cs="Times"/>
          <w:color w:val="000000"/>
          <w:sz w:val="36"/>
          <w:szCs w:val="36"/>
        </w:rPr>
        <w:t xml:space="preserve"> </w:t>
      </w:r>
    </w:p>
    <w:p w14:paraId="2D6998F2" w14:textId="77777777" w:rsidR="0079781C" w:rsidRDefault="0079781C" w:rsidP="00736657">
      <w:pPr>
        <w:pStyle w:val="CdigoFuente"/>
        <w:rPr>
          <w:rFonts w:ascii="Eras Medium ITC" w:hAnsi="Eras Medium ITC"/>
          <w:spacing w:val="-20"/>
          <w:sz w:val="44"/>
        </w:rPr>
      </w:pPr>
    </w:p>
    <w:p w14:paraId="471D56F4" w14:textId="77777777" w:rsidR="0079781C" w:rsidRDefault="0079781C" w:rsidP="0079781C">
      <w:pPr>
        <w:pStyle w:val="CdigoFuente"/>
        <w:jc w:val="center"/>
        <w:rPr>
          <w:rFonts w:ascii="Eras Medium ITC" w:hAnsi="Eras Medium ITC"/>
          <w:spacing w:val="-20"/>
          <w:sz w:val="44"/>
        </w:rPr>
      </w:pPr>
    </w:p>
    <w:p w14:paraId="4B9D9CB7" w14:textId="0B7E0F69" w:rsidR="0079781C" w:rsidRDefault="0079781C" w:rsidP="0079781C">
      <w:pPr>
        <w:pStyle w:val="CdigoFuente"/>
        <w:jc w:val="center"/>
        <w:rPr>
          <w:rFonts w:ascii="Eras Medium ITC" w:hAnsi="Eras Medium ITC"/>
          <w:sz w:val="28"/>
        </w:rPr>
      </w:pPr>
      <w:r>
        <w:rPr>
          <w:rFonts w:ascii="Eras Medium ITC" w:hAnsi="Eras Medium ITC"/>
          <w:sz w:val="28"/>
        </w:rPr>
        <w:t>Autor: Borja González Diaz</w:t>
      </w:r>
    </w:p>
    <w:p w14:paraId="7891FCA8" w14:textId="77777777" w:rsidR="0079781C" w:rsidRDefault="0079781C" w:rsidP="0079781C">
      <w:pPr>
        <w:pStyle w:val="CdigoFuente"/>
        <w:jc w:val="center"/>
        <w:rPr>
          <w:rFonts w:ascii="Eras Medium ITC" w:hAnsi="Eras Medium ITC"/>
          <w:spacing w:val="20"/>
          <w:sz w:val="24"/>
        </w:rPr>
      </w:pPr>
      <w:r>
        <w:rPr>
          <w:rFonts w:ascii="Eras Medium ITC" w:hAnsi="Eras Medium ITC"/>
          <w:spacing w:val="20"/>
          <w:sz w:val="28"/>
        </w:rPr>
        <w:t>Director: Nombre y apellidos del director</w:t>
      </w:r>
    </w:p>
    <w:p w14:paraId="1396B39E" w14:textId="77777777" w:rsidR="0079781C" w:rsidRDefault="0079781C" w:rsidP="0079781C">
      <w:pPr>
        <w:pStyle w:val="CdigoFuente"/>
        <w:jc w:val="center"/>
        <w:rPr>
          <w:rFonts w:ascii="Eras Medium ITC" w:hAnsi="Eras Medium ITC"/>
          <w:spacing w:val="20"/>
          <w:sz w:val="28"/>
        </w:rPr>
      </w:pPr>
    </w:p>
    <w:p w14:paraId="17756E2C" w14:textId="77777777" w:rsidR="0079781C" w:rsidRDefault="0079781C" w:rsidP="0079781C">
      <w:pPr>
        <w:pStyle w:val="CdigoFuente"/>
        <w:jc w:val="center"/>
        <w:rPr>
          <w:rFonts w:ascii="Eras Medium ITC" w:hAnsi="Eras Medium ITC"/>
          <w:spacing w:val="20"/>
          <w:sz w:val="28"/>
        </w:rPr>
      </w:pPr>
    </w:p>
    <w:p w14:paraId="0F104330" w14:textId="77777777" w:rsidR="0079781C" w:rsidRDefault="0079781C" w:rsidP="0079781C">
      <w:pPr>
        <w:pStyle w:val="CdigoFuente"/>
        <w:jc w:val="center"/>
        <w:rPr>
          <w:rFonts w:ascii="Eras Medium ITC" w:hAnsi="Eras Medium ITC"/>
          <w:spacing w:val="20"/>
          <w:sz w:val="28"/>
        </w:rPr>
      </w:pPr>
    </w:p>
    <w:p w14:paraId="7DEE3A90" w14:textId="783E7A0E" w:rsidR="0079781C" w:rsidRPr="00CE3CED" w:rsidRDefault="0079781C" w:rsidP="0079781C">
      <w:pPr>
        <w:pStyle w:val="CdigoFuente"/>
        <w:jc w:val="center"/>
        <w:rPr>
          <w:rFonts w:ascii="Eras Medium ITC" w:hAnsi="Eras Medium ITC"/>
          <w:spacing w:val="20"/>
          <w:sz w:val="24"/>
        </w:rPr>
      </w:pPr>
      <w:r>
        <w:rPr>
          <w:rFonts w:ascii="Eras Medium ITC" w:hAnsi="Eras Medium ITC"/>
          <w:spacing w:val="20"/>
          <w:sz w:val="24"/>
        </w:rPr>
        <w:t>Octubre de 2017</w:t>
      </w:r>
    </w:p>
    <w:p w14:paraId="552C1D54" w14:textId="5E47AD6F" w:rsidR="00D33769" w:rsidRDefault="0079781C" w:rsidP="00D33769">
      <w:pPr>
        <w:pBdr>
          <w:bottom w:val="single" w:sz="4" w:space="0" w:color="auto"/>
        </w:pBdr>
        <w:tabs>
          <w:tab w:val="right" w:pos="10206"/>
        </w:tabs>
        <w:ind w:left="1440"/>
        <w:rPr>
          <w:rFonts w:ascii="Eras Medium ITC" w:hAnsi="Eras Medium ITC" w:cs="Tahoma"/>
        </w:rPr>
      </w:pPr>
      <w:r>
        <w:rPr>
          <w:rFonts w:cs="Times"/>
          <w:color w:val="000000"/>
          <w:sz w:val="56"/>
          <w:szCs w:val="56"/>
        </w:rPr>
        <w:br w:type="page"/>
      </w:r>
      <w:r w:rsidR="00D33769" w:rsidRPr="00023417">
        <w:rPr>
          <w:noProof/>
          <w:lang w:eastAsia="es-ES_tradnl"/>
        </w:rPr>
        <w:lastRenderedPageBreak/>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769">
        <w:rPr>
          <w:rFonts w:ascii="Eras Medium ITC" w:hAnsi="Eras Medium ITC" w:cs="Tahoma"/>
        </w:rPr>
        <w:t>UNIVERSIDAD SAN PABLO-CEU</w:t>
      </w:r>
      <w:r w:rsidR="00D33769">
        <w:rPr>
          <w:rFonts w:ascii="Eras Medium ITC" w:hAnsi="Eras Medium ITC" w:cs="Tahoma"/>
        </w:rPr>
        <w:tab/>
      </w:r>
    </w:p>
    <w:p w14:paraId="186E15AE" w14:textId="77777777" w:rsidR="00D33769" w:rsidRDefault="00D33769" w:rsidP="00D33769">
      <w:pPr>
        <w:pBdr>
          <w:bottom w:val="single" w:sz="4" w:space="0" w:color="auto"/>
        </w:pBdr>
        <w:tabs>
          <w:tab w:val="right" w:pos="10206"/>
        </w:tabs>
        <w:ind w:left="1418"/>
        <w:rPr>
          <w:rFonts w:ascii="Eras Medium ITC" w:hAnsi="Eras Medium ITC"/>
        </w:rPr>
      </w:pPr>
      <w:r>
        <w:rPr>
          <w:rFonts w:ascii="Eras Medium ITC" w:hAnsi="Eras Medium ITC"/>
        </w:rPr>
        <w:t>ESCUELA POLITÉCNICA SUPERIOR</w:t>
      </w:r>
      <w:r>
        <w:rPr>
          <w:rFonts w:ascii="Eras Medium ITC" w:hAnsi="Eras Medium ITC"/>
        </w:rPr>
        <w:tab/>
      </w:r>
    </w:p>
    <w:p w14:paraId="524278D8" w14:textId="77777777" w:rsidR="00D33769" w:rsidRDefault="00D33769" w:rsidP="00D33769">
      <w:pPr>
        <w:pBdr>
          <w:bottom w:val="single" w:sz="4" w:space="0" w:color="auto"/>
        </w:pBdr>
        <w:tabs>
          <w:tab w:val="right" w:pos="9048"/>
        </w:tabs>
        <w:ind w:left="1418"/>
        <w:rPr>
          <w:rFonts w:ascii="Eras Medium ITC" w:hAnsi="Eras Medium ITC" w:cs="Tahoma"/>
        </w:rPr>
      </w:pPr>
      <w:r>
        <w:rPr>
          <w:rFonts w:ascii="Eras Medium ITC" w:hAnsi="Eras Medium ITC" w:cs="Tahoma"/>
        </w:rPr>
        <w:t xml:space="preserve">División de Ingeniería </w:t>
      </w:r>
      <w:r>
        <w:rPr>
          <w:rFonts w:ascii="Eras Medium ITC" w:hAnsi="Eras Medium ITC" w:cs="Tahoma"/>
        </w:rPr>
        <w:tab/>
      </w:r>
    </w:p>
    <w:p w14:paraId="5B22DEFE" w14:textId="77777777" w:rsidR="00D33769" w:rsidRDefault="00D33769" w:rsidP="00D33769">
      <w:pPr>
        <w:ind w:left="1560"/>
        <w:jc w:val="right"/>
        <w:rPr>
          <w:rFonts w:ascii="Eras Medium ITC" w:hAnsi="Eras Medium ITC"/>
          <w:b/>
          <w:sz w:val="40"/>
        </w:rPr>
      </w:pPr>
    </w:p>
    <w:p w14:paraId="63D19F05" w14:textId="77777777" w:rsidR="00D33769" w:rsidRDefault="00D33769" w:rsidP="00D33769">
      <w:pPr>
        <w:ind w:left="1560"/>
        <w:jc w:val="right"/>
        <w:rPr>
          <w:rFonts w:ascii="Eras Medium ITC" w:hAnsi="Eras Medium ITC"/>
          <w:b/>
          <w:sz w:val="40"/>
        </w:rPr>
      </w:pPr>
      <w:r w:rsidRPr="00023417">
        <w:rPr>
          <w:noProof/>
          <w:lang w:eastAsia="es-ES_tradnl"/>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p>
    <w:p w14:paraId="7BCE8078" w14:textId="77777777" w:rsidR="00D33769" w:rsidRDefault="00D33769" w:rsidP="00D33769">
      <w:pPr>
        <w:pStyle w:val="Encabezado"/>
        <w:rPr>
          <w:rFonts w:ascii="Eras Medium ITC" w:hAnsi="Eras Medium ITC"/>
        </w:rPr>
      </w:pPr>
    </w:p>
    <w:p w14:paraId="3C236CE3" w14:textId="77777777" w:rsidR="00D33769" w:rsidRDefault="00D33769" w:rsidP="00D33769">
      <w:pPr>
        <w:pStyle w:val="Encabezado"/>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7"/>
      </w:tblGrid>
      <w:tr w:rsidR="00D33769" w:rsidRPr="00642AF0" w14:paraId="2BA7A976" w14:textId="77777777" w:rsidTr="00023417">
        <w:trPr>
          <w:trHeight w:val="7284"/>
        </w:trPr>
        <w:tc>
          <w:tcPr>
            <w:tcW w:w="9237" w:type="dxa"/>
            <w:shd w:val="clear" w:color="auto" w:fill="auto"/>
            <w:tcMar>
              <w:top w:w="57" w:type="dxa"/>
              <w:left w:w="57" w:type="dxa"/>
              <w:bottom w:w="57" w:type="dxa"/>
              <w:right w:w="57" w:type="dxa"/>
            </w:tcMar>
          </w:tcPr>
          <w:p w14:paraId="1A5E9B4E" w14:textId="77777777" w:rsidR="00D33769" w:rsidRPr="00642AF0" w:rsidRDefault="00D33769" w:rsidP="000B3518">
            <w:pPr>
              <w:rPr>
                <w:rFonts w:ascii="Eras Medium ITC" w:hAnsi="Eras Medium ITC"/>
              </w:rPr>
            </w:pPr>
            <w:r w:rsidRPr="00642AF0">
              <w:rPr>
                <w:rFonts w:ascii="Eras Medium ITC" w:hAnsi="Eras Medium ITC"/>
              </w:rPr>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4"/>
            </w:tblGrid>
            <w:tr w:rsidR="00D33769" w:rsidRPr="00642AF0" w14:paraId="6CC4513A" w14:textId="77777777" w:rsidTr="00023417">
              <w:trPr>
                <w:trHeight w:val="512"/>
              </w:trPr>
              <w:tc>
                <w:tcPr>
                  <w:tcW w:w="8984" w:type="dxa"/>
                  <w:shd w:val="clear" w:color="auto" w:fill="auto"/>
                  <w:tcMar>
                    <w:top w:w="57" w:type="dxa"/>
                    <w:left w:w="57" w:type="dxa"/>
                    <w:bottom w:w="57" w:type="dxa"/>
                    <w:right w:w="57" w:type="dxa"/>
                  </w:tcMar>
                </w:tcPr>
                <w:p w14:paraId="3A78CC23" w14:textId="77777777" w:rsidR="00D33769" w:rsidRPr="00642AF0" w:rsidRDefault="00D33769" w:rsidP="000B3518">
                  <w:pPr>
                    <w:rPr>
                      <w:rFonts w:ascii="Eras Medium ITC" w:hAnsi="Eras Medium ITC"/>
                      <w:sz w:val="12"/>
                    </w:rPr>
                  </w:pPr>
                  <w:r w:rsidRPr="00642AF0">
                    <w:rPr>
                      <w:rFonts w:ascii="Eras Medium ITC" w:hAnsi="Eras Medium ITC"/>
                      <w:sz w:val="12"/>
                    </w:rPr>
                    <w:t>NOMBRE:</w:t>
                  </w:r>
                </w:p>
                <w:p w14:paraId="473C3B86" w14:textId="77777777" w:rsidR="00D33769" w:rsidRPr="00642AF0" w:rsidRDefault="00D33769" w:rsidP="000B3518">
                  <w:pPr>
                    <w:rPr>
                      <w:rFonts w:ascii="Eras Medium ITC" w:hAnsi="Eras Medium ITC"/>
                    </w:rPr>
                  </w:pPr>
                </w:p>
              </w:tc>
            </w:tr>
          </w:tbl>
          <w:p w14:paraId="426D1E33"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Datos del Trabajo</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76E806B1" w14:textId="77777777" w:rsidTr="00023417">
              <w:trPr>
                <w:trHeight w:val="751"/>
              </w:trPr>
              <w:tc>
                <w:tcPr>
                  <w:tcW w:w="8937" w:type="dxa"/>
                  <w:shd w:val="clear" w:color="auto" w:fill="auto"/>
                  <w:tcMar>
                    <w:top w:w="57" w:type="dxa"/>
                    <w:left w:w="57" w:type="dxa"/>
                    <w:bottom w:w="57" w:type="dxa"/>
                    <w:right w:w="57" w:type="dxa"/>
                  </w:tcMar>
                </w:tcPr>
                <w:p w14:paraId="6F2C5561" w14:textId="77777777" w:rsidR="00D33769" w:rsidRPr="00642AF0" w:rsidRDefault="00D33769" w:rsidP="000B3518">
                  <w:pPr>
                    <w:rPr>
                      <w:rFonts w:ascii="Eras Medium ITC" w:hAnsi="Eras Medium ITC"/>
                      <w:sz w:val="12"/>
                    </w:rPr>
                  </w:pPr>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p>
                <w:p w14:paraId="12D455B0" w14:textId="77777777" w:rsidR="00D33769" w:rsidRPr="00642AF0" w:rsidRDefault="00D33769" w:rsidP="000B3518">
                  <w:pPr>
                    <w:rPr>
                      <w:rFonts w:ascii="Eras Medium ITC" w:hAnsi="Eras Medium ITC"/>
                      <w:sz w:val="12"/>
                    </w:rPr>
                  </w:pPr>
                </w:p>
              </w:tc>
            </w:tr>
          </w:tbl>
          <w:p w14:paraId="3E55B8A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Tribunal calificador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BB93888" w14:textId="77777777" w:rsidTr="00023417">
              <w:trPr>
                <w:trHeight w:val="625"/>
              </w:trPr>
              <w:tc>
                <w:tcPr>
                  <w:tcW w:w="4883" w:type="dxa"/>
                  <w:shd w:val="clear" w:color="auto" w:fill="auto"/>
                  <w:tcMar>
                    <w:top w:w="57" w:type="dxa"/>
                    <w:left w:w="57" w:type="dxa"/>
                    <w:bottom w:w="57" w:type="dxa"/>
                    <w:right w:w="57" w:type="dxa"/>
                  </w:tcMar>
                </w:tcPr>
                <w:p w14:paraId="7998A392" w14:textId="77777777" w:rsidR="00D33769" w:rsidRPr="00642AF0" w:rsidRDefault="00D33769" w:rsidP="000B3518">
                  <w:pPr>
                    <w:rPr>
                      <w:rFonts w:ascii="Eras Medium ITC" w:hAnsi="Eras Medium ITC"/>
                      <w:sz w:val="12"/>
                    </w:rPr>
                  </w:pPr>
                  <w:r w:rsidRPr="00642AF0">
                    <w:rPr>
                      <w:rFonts w:ascii="Eras Medium ITC" w:hAnsi="Eras Medium ITC"/>
                      <w:sz w:val="12"/>
                    </w:rPr>
                    <w:t>PRESIDENTE:</w:t>
                  </w:r>
                </w:p>
                <w:p w14:paraId="6FC802E2"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7239933"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BBA8EAC"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6E3AD675" w14:textId="77777777" w:rsidTr="00023417">
              <w:trPr>
                <w:trHeight w:val="597"/>
              </w:trPr>
              <w:tc>
                <w:tcPr>
                  <w:tcW w:w="4883" w:type="dxa"/>
                  <w:shd w:val="clear" w:color="auto" w:fill="auto"/>
                  <w:tcMar>
                    <w:top w:w="57" w:type="dxa"/>
                    <w:left w:w="57" w:type="dxa"/>
                    <w:bottom w:w="57" w:type="dxa"/>
                    <w:right w:w="57" w:type="dxa"/>
                  </w:tcMar>
                </w:tcPr>
                <w:p w14:paraId="6F005172" w14:textId="77777777" w:rsidR="00D33769" w:rsidRPr="00642AF0" w:rsidRDefault="00D33769" w:rsidP="000B3518">
                  <w:pPr>
                    <w:rPr>
                      <w:rFonts w:ascii="Eras Medium ITC" w:hAnsi="Eras Medium ITC"/>
                      <w:sz w:val="12"/>
                    </w:rPr>
                  </w:pPr>
                  <w:r w:rsidRPr="00642AF0">
                    <w:rPr>
                      <w:rFonts w:ascii="Eras Medium ITC" w:hAnsi="Eras Medium ITC"/>
                      <w:sz w:val="12"/>
                    </w:rPr>
                    <w:t>SECRETARIO:</w:t>
                  </w:r>
                </w:p>
                <w:p w14:paraId="7A417114"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3B9C1768"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62423300"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83"/>
              <w:gridCol w:w="4054"/>
            </w:tblGrid>
            <w:tr w:rsidR="00D33769" w:rsidRPr="00642AF0" w14:paraId="5CC5996C" w14:textId="77777777" w:rsidTr="00023417">
              <w:trPr>
                <w:trHeight w:val="611"/>
              </w:trPr>
              <w:tc>
                <w:tcPr>
                  <w:tcW w:w="4883" w:type="dxa"/>
                  <w:shd w:val="clear" w:color="auto" w:fill="auto"/>
                  <w:tcMar>
                    <w:top w:w="57" w:type="dxa"/>
                    <w:left w:w="57" w:type="dxa"/>
                    <w:bottom w:w="57" w:type="dxa"/>
                    <w:right w:w="57" w:type="dxa"/>
                  </w:tcMar>
                </w:tcPr>
                <w:p w14:paraId="20AB6171" w14:textId="77777777" w:rsidR="00D33769" w:rsidRPr="00642AF0" w:rsidRDefault="00D33769" w:rsidP="000B3518">
                  <w:pPr>
                    <w:rPr>
                      <w:rFonts w:ascii="Eras Medium ITC" w:hAnsi="Eras Medium ITC"/>
                      <w:sz w:val="12"/>
                    </w:rPr>
                  </w:pPr>
                  <w:r w:rsidRPr="00642AF0">
                    <w:rPr>
                      <w:rFonts w:ascii="Eras Medium ITC" w:hAnsi="Eras Medium ITC"/>
                      <w:sz w:val="12"/>
                    </w:rPr>
                    <w:t>VOCAL:</w:t>
                  </w:r>
                </w:p>
                <w:p w14:paraId="69C5E8BE" w14:textId="77777777" w:rsidR="00D33769" w:rsidRPr="00642AF0" w:rsidRDefault="00D33769" w:rsidP="000B3518">
                  <w:pPr>
                    <w:rPr>
                      <w:rFonts w:ascii="Eras Medium ITC" w:hAnsi="Eras Medium ITC"/>
                      <w:sz w:val="12"/>
                    </w:rPr>
                  </w:pPr>
                </w:p>
              </w:tc>
              <w:tc>
                <w:tcPr>
                  <w:tcW w:w="4054" w:type="dxa"/>
                  <w:shd w:val="clear" w:color="auto" w:fill="auto"/>
                  <w:tcMar>
                    <w:top w:w="57" w:type="dxa"/>
                    <w:left w:w="57" w:type="dxa"/>
                    <w:bottom w:w="57" w:type="dxa"/>
                    <w:right w:w="57" w:type="dxa"/>
                  </w:tcMar>
                </w:tcPr>
                <w:p w14:paraId="687E9FCE" w14:textId="77777777" w:rsidR="00D33769" w:rsidRPr="00642AF0" w:rsidRDefault="00D33769" w:rsidP="000B3518">
                  <w:pPr>
                    <w:rPr>
                      <w:rFonts w:ascii="Eras Medium ITC" w:hAnsi="Eras Medium ITC"/>
                    </w:rPr>
                  </w:pPr>
                  <w:r w:rsidRPr="00642AF0">
                    <w:rPr>
                      <w:rFonts w:ascii="Eras Medium ITC" w:hAnsi="Eras Medium ITC"/>
                      <w:sz w:val="12"/>
                    </w:rPr>
                    <w:t>FDO.:</w:t>
                  </w:r>
                </w:p>
              </w:tc>
            </w:tr>
          </w:tbl>
          <w:p w14:paraId="239B9A2E" w14:textId="77777777" w:rsidR="00D33769" w:rsidRPr="00642AF0" w:rsidRDefault="00D33769" w:rsidP="000B3518">
            <w:pPr>
              <w:tabs>
                <w:tab w:val="right" w:pos="10065"/>
              </w:tabs>
              <w:rPr>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37"/>
            </w:tblGrid>
            <w:tr w:rsidR="00D33769" w:rsidRPr="00642AF0" w14:paraId="17972E7B" w14:textId="77777777" w:rsidTr="00023417">
              <w:trPr>
                <w:trHeight w:val="1082"/>
              </w:trPr>
              <w:tc>
                <w:tcPr>
                  <w:tcW w:w="8937" w:type="dxa"/>
                  <w:shd w:val="clear" w:color="auto" w:fill="auto"/>
                  <w:tcMar>
                    <w:top w:w="57" w:type="dxa"/>
                    <w:left w:w="57" w:type="dxa"/>
                    <w:bottom w:w="57" w:type="dxa"/>
                    <w:right w:w="57" w:type="dxa"/>
                  </w:tcMar>
                </w:tcPr>
                <w:p w14:paraId="2376974D" w14:textId="77777777" w:rsidR="00D33769" w:rsidRPr="00642AF0" w:rsidRDefault="00D33769" w:rsidP="000B3518">
                  <w:pPr>
                    <w:jc w:val="center"/>
                    <w:rPr>
                      <w:rFonts w:ascii="Eras Medium ITC" w:hAnsi="Eras Medium ITC"/>
                      <w:sz w:val="20"/>
                    </w:rPr>
                  </w:pPr>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p>
              </w:tc>
            </w:tr>
          </w:tbl>
          <w:p w14:paraId="1DDEDF6E" w14:textId="77777777" w:rsidR="00D33769" w:rsidRPr="00642AF0" w:rsidRDefault="00D33769" w:rsidP="000B3518">
            <w:pPr>
              <w:tabs>
                <w:tab w:val="right" w:pos="10065"/>
              </w:tabs>
              <w:rPr>
                <w:rFonts w:ascii="Eras Medium ITC" w:hAnsi="Eras Medium ITC"/>
              </w:rPr>
            </w:pPr>
            <w:r w:rsidRPr="00642AF0">
              <w:rPr>
                <w:rFonts w:ascii="Eras Medium ITC" w:hAnsi="Eras Medium ITC"/>
              </w:rPr>
              <w:t xml:space="preserve">                                                                                                </w:t>
            </w:r>
          </w:p>
          <w:p w14:paraId="0A2E4206" w14:textId="77777777" w:rsidR="00D33769" w:rsidRPr="00642AF0" w:rsidRDefault="00D33769" w:rsidP="000B3518">
            <w:pPr>
              <w:rPr>
                <w:rFonts w:ascii="Eras Medium ITC" w:hAnsi="Eras Medium ITC"/>
              </w:rPr>
            </w:pPr>
          </w:p>
        </w:tc>
      </w:tr>
    </w:tbl>
    <w:p w14:paraId="5A1CE011" w14:textId="77777777" w:rsidR="00D33769" w:rsidRDefault="00D33769" w:rsidP="00D33769">
      <w:pPr>
        <w:jc w:val="both"/>
        <w:rPr>
          <w:rFonts w:eastAsia="Arial Unicode MS"/>
          <w:kern w:val="28"/>
        </w:rPr>
      </w:pPr>
    </w:p>
    <w:p w14:paraId="64FD2743" w14:textId="59D4D63F" w:rsidR="0079781C" w:rsidRDefault="0079781C">
      <w:pPr>
        <w:widowControl w:val="0"/>
        <w:autoSpaceDE w:val="0"/>
        <w:autoSpaceDN w:val="0"/>
        <w:adjustRightInd w:val="0"/>
        <w:spacing w:after="240" w:line="640" w:lineRule="atLeast"/>
        <w:jc w:val="center"/>
        <w:rPr>
          <w:rFonts w:cs="Times"/>
          <w:color w:val="000000"/>
          <w:sz w:val="56"/>
          <w:szCs w:val="56"/>
        </w:rPr>
      </w:pPr>
    </w:p>
    <w:p w14:paraId="5ED82AE7" w14:textId="77777777" w:rsidR="0079781C" w:rsidRDefault="0079781C">
      <w:pPr>
        <w:widowControl w:val="0"/>
        <w:autoSpaceDE w:val="0"/>
        <w:autoSpaceDN w:val="0"/>
        <w:adjustRightInd w:val="0"/>
        <w:spacing w:after="240" w:line="640" w:lineRule="atLeast"/>
        <w:jc w:val="center"/>
        <w:rPr>
          <w:rFonts w:cs="Times"/>
          <w:color w:val="000000"/>
          <w:sz w:val="56"/>
          <w:szCs w:val="56"/>
        </w:rPr>
      </w:pPr>
    </w:p>
    <w:p w14:paraId="482C696C" w14:textId="77777777" w:rsidR="009C4174" w:rsidRPr="0040221C" w:rsidRDefault="009C4174" w:rsidP="009B5894"/>
    <w:p w14:paraId="5BCC7975" w14:textId="77777777" w:rsidR="007F20EE" w:rsidRPr="0040221C" w:rsidRDefault="007F20EE" w:rsidP="007F20EE"/>
    <w:p w14:paraId="4E5C67E7" w14:textId="77777777" w:rsidR="007F20EE" w:rsidRPr="007C7B80" w:rsidRDefault="007F20EE" w:rsidP="007F20EE">
      <w:pPr>
        <w:jc w:val="right"/>
      </w:pPr>
      <w:r w:rsidRPr="00C639E1">
        <w:rPr>
          <w:rFonts w:ascii="Apple Chancery" w:hAnsi="Apple Chancery" w:cs="Apple Chancery"/>
        </w:rPr>
        <w:lastRenderedPageBreak/>
        <w:t>A toda mi familia y en especial a mi padre Peps, con el que me hubiese encantado compartir este momento.</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Default="009C4174" w:rsidP="009C4174">
      <w:pPr>
        <w:jc w:val="right"/>
        <w:rPr>
          <w:ins w:id="2" w:author="Borja Gonzalez" w:date="2017-09-29T16:45:00Z"/>
        </w:rPr>
      </w:pPr>
    </w:p>
    <w:p w14:paraId="111AD45D" w14:textId="77777777" w:rsidR="00333151" w:rsidRDefault="00333151" w:rsidP="009C4174">
      <w:pPr>
        <w:jc w:val="right"/>
        <w:rPr>
          <w:ins w:id="3" w:author="Borja Gonzalez" w:date="2017-09-29T16:45:00Z"/>
        </w:rPr>
      </w:pPr>
    </w:p>
    <w:p w14:paraId="4D51BEDD" w14:textId="77777777" w:rsidR="00333151" w:rsidRDefault="00333151" w:rsidP="009C4174">
      <w:pPr>
        <w:jc w:val="right"/>
        <w:rPr>
          <w:ins w:id="4" w:author="Borja Gonzalez" w:date="2017-09-29T16:45:00Z"/>
        </w:rPr>
      </w:pPr>
    </w:p>
    <w:p w14:paraId="1E0EA30A" w14:textId="77777777" w:rsidR="00333151" w:rsidRPr="0040221C" w:rsidRDefault="00333151"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Default="009C4174" w:rsidP="009C4174">
      <w:pPr>
        <w:jc w:val="center"/>
        <w:rPr>
          <w:ins w:id="5" w:author="Borja Gonzalez" w:date="2017-09-29T16:45:00Z"/>
          <w:b/>
        </w:rPr>
      </w:pPr>
      <w:r w:rsidRPr="0040221C">
        <w:rPr>
          <w:b/>
        </w:rPr>
        <w:lastRenderedPageBreak/>
        <w:t>Resumen</w:t>
      </w:r>
    </w:p>
    <w:p w14:paraId="329187C8" w14:textId="77777777" w:rsidR="00333151" w:rsidRPr="0040221C" w:rsidRDefault="00333151" w:rsidP="009C4174">
      <w:pPr>
        <w:jc w:val="center"/>
        <w:rPr>
          <w:b/>
        </w:rPr>
      </w:pP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r w:rsidR="00E5539D">
        <w:t>ámbitos profesionales</w:t>
      </w:r>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r w:rsidR="00E5539D">
        <w:t xml:space="preserve"> Esta disyuntiva también se aplica a los sistemas médicos, que se pueden beneficiar enormemente de la digitalización de la información relativa a los pacientes, permitiendo análisis más avanzados y una mayor agilidad para tratar a los pacientes.</w:t>
      </w:r>
    </w:p>
    <w:p w14:paraId="51F25B6F" w14:textId="77777777" w:rsidR="00FC4DB1" w:rsidRPr="0040221C" w:rsidRDefault="00FC4DB1" w:rsidP="00FC4DB1">
      <w:pPr>
        <w:jc w:val="both"/>
      </w:pPr>
    </w:p>
    <w:p w14:paraId="59AA9281" w14:textId="1D313D43" w:rsidR="00FC4DB1" w:rsidRDefault="00FC4DB1" w:rsidP="00FC4DB1">
      <w:pPr>
        <w:jc w:val="both"/>
      </w:pPr>
      <w:r w:rsidRPr="0040221C">
        <w:t xml:space="preserve">Con un enfoque moderno a </w:t>
      </w:r>
      <w:r w:rsidR="00333F5F">
        <w:t xml:space="preserve">los métodos de visualización y recopilación de datos </w:t>
      </w:r>
      <w:r w:rsidRPr="0040221C">
        <w:t xml:space="preserve"> he construi</w:t>
      </w:r>
      <w:r w:rsidR="00E5539D">
        <w:t>do</w:t>
      </w:r>
      <w:r w:rsidRPr="0040221C">
        <w:t xml:space="preserve"> una aplicación web </w:t>
      </w:r>
      <w:r w:rsidR="00333F5F">
        <w:t>con</w:t>
      </w:r>
      <w:r w:rsidR="00E5539D">
        <w:t xml:space="preserve"> su correspondiente</w:t>
      </w:r>
      <w:r w:rsidRPr="0040221C">
        <w:t xml:space="preserve"> base de datos</w:t>
      </w:r>
      <w:r w:rsidR="00333F5F">
        <w:t>,</w:t>
      </w:r>
      <w:r w:rsidRPr="0040221C">
        <w:t xml:space="preserve"> que permite</w:t>
      </w:r>
      <w:r w:rsidR="00E5539D">
        <w:t>n</w:t>
      </w:r>
      <w:r w:rsidRPr="0040221C">
        <w:t xml:space="preserve"> al usuario acceder rápidamente a los datos de los pacientes </w:t>
      </w:r>
      <w:r w:rsidR="00333F5F">
        <w:t>permitiendo</w:t>
      </w:r>
      <w:r w:rsidRPr="0040221C">
        <w:t xml:space="preserve"> mostra</w:t>
      </w:r>
      <w:r w:rsidR="006D06A7">
        <w:t>r</w:t>
      </w:r>
      <w:r w:rsidRPr="0040221C">
        <w:t xml:space="preserve"> toda la información</w:t>
      </w:r>
      <w:r w:rsidR="00333F5F">
        <w:t xml:space="preserve"> de manera sencilla y clara. </w:t>
      </w:r>
    </w:p>
    <w:p w14:paraId="36B75586" w14:textId="77777777" w:rsidR="006D06A7" w:rsidRDefault="006D06A7" w:rsidP="00FC4DB1">
      <w:pPr>
        <w:jc w:val="both"/>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pPr>
      <w:r>
        <w:t>Una parte fundamental de este trabajo ha sido la captura de los requisitos con el cliente, donde el cliente expresó las necesidades que requería para crear una herramienta para la medición del rango de movimiento cervical.</w:t>
      </w:r>
    </w:p>
    <w:p w14:paraId="33258A83" w14:textId="77777777" w:rsidR="00265FAD" w:rsidRDefault="00265FAD" w:rsidP="00265FAD">
      <w:pPr>
        <w:jc w:val="both"/>
      </w:pPr>
    </w:p>
    <w:p w14:paraId="423F89CC" w14:textId="4576BC6C" w:rsidR="00265FAD" w:rsidRPr="0040221C" w:rsidRDefault="00265FAD" w:rsidP="00265FAD">
      <w:pPr>
        <w:jc w:val="both"/>
      </w:pPr>
      <w:r>
        <w:t>Para empezar el trabajo se han realizado pruebas en las que se han realizado varias mediciones del rango de movimiento de un grupo de 5 personas donde participaban tanto hombres como mujeres, ya que cada sexo tiene un rango de movimiento distinto.</w:t>
      </w:r>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2E1C4AB9" w14:textId="77777777" w:rsidR="00C46B2F" w:rsidRDefault="00C46B2F" w:rsidP="00100786">
      <w:pPr>
        <w:rPr>
          <w:b/>
          <w:sz w:val="28"/>
          <w:szCs w:val="28"/>
        </w:rPr>
      </w:pPr>
    </w:p>
    <w:p w14:paraId="0E6B5E7F" w14:textId="77777777" w:rsidR="00C46B2F" w:rsidRDefault="00C46B2F" w:rsidP="00FC4DB1">
      <w:pPr>
        <w:jc w:val="center"/>
        <w:rPr>
          <w:b/>
          <w:sz w:val="28"/>
          <w:szCs w:val="28"/>
        </w:rPr>
      </w:pPr>
    </w:p>
    <w:p w14:paraId="4814E5F5" w14:textId="77777777" w:rsidR="00C46B2F" w:rsidRDefault="00C46B2F" w:rsidP="00FC4DB1">
      <w:pPr>
        <w:jc w:val="center"/>
        <w:rPr>
          <w:b/>
          <w:sz w:val="28"/>
          <w:szCs w:val="28"/>
        </w:rPr>
      </w:pPr>
    </w:p>
    <w:p w14:paraId="6FE7EE67" w14:textId="77777777" w:rsidR="00FC4DB1" w:rsidRPr="0040221C" w:rsidRDefault="00FC4DB1" w:rsidP="00FC4DB1">
      <w:pPr>
        <w:jc w:val="center"/>
        <w:rPr>
          <w:b/>
          <w:sz w:val="28"/>
          <w:szCs w:val="28"/>
        </w:rPr>
      </w:pPr>
      <w:r w:rsidRPr="0040221C">
        <w:rPr>
          <w:b/>
          <w:sz w:val="28"/>
          <w:szCs w:val="28"/>
        </w:rPr>
        <w:t>Agradecimientos</w:t>
      </w:r>
    </w:p>
    <w:p w14:paraId="2FB1D00B" w14:textId="77777777" w:rsidR="00FC4DB1" w:rsidRPr="0040221C" w:rsidRDefault="00FC4DB1" w:rsidP="00FC4DB1">
      <w:pPr>
        <w:rPr>
          <w:b/>
          <w:sz w:val="28"/>
          <w:szCs w:val="28"/>
        </w:rPr>
      </w:pPr>
    </w:p>
    <w:p w14:paraId="429109E9" w14:textId="77777777" w:rsidR="00C46B2F" w:rsidRDefault="00C46B2F" w:rsidP="00C46B2F">
      <w:r w:rsidRPr="0040221C">
        <w:t>Tras estos años de carrera</w:t>
      </w:r>
      <w:r>
        <w:t xml:space="preserve"> puedo afirmar que ha sido una experiencia que me ha permitido crecer de formar tanto profesional como personal. Al mirar atrás, obtengo una visión en perspectiva y me doy cuenta que todo el esfuerzo y dedicación han merecido la pena, y a día de hoy me encuentro un paso más cerca de convertirme en un ingeniero. Por su puesto todo esto no hubiese sido posible sin la ayuda de muchas personas que me han acompañado a lo largo del camino.</w:t>
      </w:r>
    </w:p>
    <w:p w14:paraId="51360596" w14:textId="77777777" w:rsidR="00C46B2F" w:rsidRDefault="00C46B2F" w:rsidP="00C46B2F"/>
    <w:p w14:paraId="20813272" w14:textId="77777777" w:rsidR="00C46B2F" w:rsidRDefault="00C46B2F" w:rsidP="00C46B2F">
      <w:r>
        <w:t>En primer lugar quiero agradecer a toda mi familia el apoyo tanto sentimental como económico que me han ofrecido a lo largo de estos años. Hacer una mención especial a mi Madre Maite, que siempre me ha apoyado en todas mis decisiones y a estado conmigo en los momentos buenos y sobretodo en los malos. A mi Padre Peps que siempre fue un apoyo incondicional y al que agradeceré durante toda mi vida por la honestidad y franqueza que me ha brindado. Quiero agradecer a mi abuelas Christine y Encarnación que son personas a las que admiro y que me han ofrecido consejos y sabiduría que me han servido para afrontar los retos de esta carrera. Por último agradecer a mi Tío Ignacio, al que también admiro enormemente por su espíritu de superación y por sus consejos que me han ayudado en mi desarrollo personal.</w:t>
      </w:r>
    </w:p>
    <w:p w14:paraId="177908EC" w14:textId="77777777" w:rsidR="00C46B2F" w:rsidRDefault="00C46B2F" w:rsidP="00C46B2F"/>
    <w:p w14:paraId="1958007B" w14:textId="77777777" w:rsidR="00C46B2F" w:rsidRDefault="00C46B2F" w:rsidP="00C46B2F">
      <w:r>
        <w:t xml:space="preserve">A mis amigos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Default="00FC4DB1" w:rsidP="00FC4DB1">
      <w:pPr>
        <w:rPr>
          <w:ins w:id="6" w:author="GONZALEZ DIAZ, BORJA" w:date="2017-09-29T18:14:00Z"/>
        </w:rPr>
      </w:pPr>
    </w:p>
    <w:p w14:paraId="75CEAC96" w14:textId="77777777" w:rsidR="00752D12" w:rsidRDefault="00752D12" w:rsidP="00FC4DB1">
      <w:pPr>
        <w:rPr>
          <w:ins w:id="7" w:author="GONZALEZ DIAZ, BORJA" w:date="2017-09-29T18:14:00Z"/>
        </w:rPr>
      </w:pPr>
    </w:p>
    <w:p w14:paraId="14BFE550" w14:textId="77777777" w:rsidR="00752D12" w:rsidRPr="0040221C" w:rsidRDefault="00752D12" w:rsidP="00FC4DB1"/>
    <w:p w14:paraId="7EC3005D" w14:textId="77777777" w:rsidR="00FC4DB1" w:rsidRPr="0040221C" w:rsidRDefault="00FC4DB1" w:rsidP="00FC4DB1"/>
    <w:p w14:paraId="0FA1DF9D" w14:textId="77777777" w:rsidR="0079781C" w:rsidRDefault="0079781C" w:rsidP="009206C3">
      <w:pPr>
        <w:rPr>
          <w:ins w:id="8" w:author="Borja Gonzalez" w:date="2017-09-28T23:20:00Z"/>
          <w:b/>
          <w:sz w:val="36"/>
          <w:szCs w:val="36"/>
        </w:rPr>
      </w:pPr>
    </w:p>
    <w:p w14:paraId="0DC7FEC1" w14:textId="77777777" w:rsidR="00FC4DB1" w:rsidRDefault="0049275A" w:rsidP="009206C3">
      <w:pPr>
        <w:rPr>
          <w:ins w:id="9" w:author="Borja Gonzalez" w:date="2017-09-09T10:50:00Z"/>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p w14:paraId="7A01A3F9" w14:textId="77777777" w:rsidR="00166006" w:rsidRDefault="009243EF">
      <w:pPr>
        <w:pStyle w:val="TDC1"/>
        <w:rPr>
          <w:ins w:id="10" w:author="GONZALEZ DIAZ, BORJA" w:date="2017-09-29T19:17:00Z"/>
          <w:rFonts w:asciiTheme="minorHAnsi" w:hAnsiTheme="minorHAnsi"/>
          <w:noProof/>
          <w:color w:val="auto"/>
          <w:lang w:eastAsia="es-ES_tradnl"/>
        </w:rPr>
      </w:pPr>
      <w:del w:id="11"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12" w:author="GONZALEZ DIAZ, BORJA" w:date="2017-09-29T19:17:00Z">
        <w:r w:rsidR="00166006">
          <w:rPr>
            <w:noProof/>
          </w:rPr>
          <w:t>1.  Introducción</w:t>
        </w:r>
        <w:r w:rsidR="00166006">
          <w:rPr>
            <w:noProof/>
          </w:rPr>
          <w:tab/>
        </w:r>
        <w:r w:rsidR="00166006">
          <w:rPr>
            <w:noProof/>
          </w:rPr>
          <w:fldChar w:fldCharType="begin"/>
        </w:r>
        <w:r w:rsidR="00166006">
          <w:rPr>
            <w:noProof/>
          </w:rPr>
          <w:instrText xml:space="preserve"> PAGEREF _Toc494475982 \h </w:instrText>
        </w:r>
      </w:ins>
      <w:r w:rsidR="00166006">
        <w:rPr>
          <w:noProof/>
        </w:rPr>
      </w:r>
      <w:r w:rsidR="00166006">
        <w:rPr>
          <w:noProof/>
        </w:rPr>
        <w:fldChar w:fldCharType="separate"/>
      </w:r>
      <w:ins w:id="13" w:author="GONZALEZ DIAZ, BORJA" w:date="2017-09-29T19:17:00Z">
        <w:r w:rsidR="00166006">
          <w:rPr>
            <w:noProof/>
          </w:rPr>
          <w:t>7</w:t>
        </w:r>
        <w:r w:rsidR="00166006">
          <w:rPr>
            <w:noProof/>
          </w:rPr>
          <w:fldChar w:fldCharType="end"/>
        </w:r>
      </w:ins>
    </w:p>
    <w:p w14:paraId="2BFC7D9F" w14:textId="77777777" w:rsidR="00166006" w:rsidRDefault="00166006">
      <w:pPr>
        <w:pStyle w:val="TDC1"/>
        <w:rPr>
          <w:ins w:id="14" w:author="GONZALEZ DIAZ, BORJA" w:date="2017-09-29T19:17:00Z"/>
          <w:rFonts w:asciiTheme="minorHAnsi" w:hAnsiTheme="minorHAnsi"/>
          <w:noProof/>
          <w:color w:val="auto"/>
          <w:lang w:eastAsia="es-ES_tradnl"/>
        </w:rPr>
      </w:pPr>
      <w:ins w:id="15" w:author="GONZALEZ DIAZ, BORJA" w:date="2017-09-29T19:17:00Z">
        <w:r>
          <w:rPr>
            <w:noProof/>
          </w:rPr>
          <w:t>2.  Estado del arte</w:t>
        </w:r>
        <w:r>
          <w:rPr>
            <w:noProof/>
          </w:rPr>
          <w:tab/>
        </w:r>
        <w:r>
          <w:rPr>
            <w:noProof/>
          </w:rPr>
          <w:fldChar w:fldCharType="begin"/>
        </w:r>
        <w:r>
          <w:rPr>
            <w:noProof/>
          </w:rPr>
          <w:instrText xml:space="preserve"> PAGEREF _Toc494475983 \h </w:instrText>
        </w:r>
      </w:ins>
      <w:r>
        <w:rPr>
          <w:noProof/>
        </w:rPr>
      </w:r>
      <w:r>
        <w:rPr>
          <w:noProof/>
        </w:rPr>
        <w:fldChar w:fldCharType="separate"/>
      </w:r>
      <w:ins w:id="16" w:author="GONZALEZ DIAZ, BORJA" w:date="2017-09-29T19:17:00Z">
        <w:r>
          <w:rPr>
            <w:noProof/>
          </w:rPr>
          <w:t>8</w:t>
        </w:r>
        <w:r>
          <w:rPr>
            <w:noProof/>
          </w:rPr>
          <w:fldChar w:fldCharType="end"/>
        </w:r>
      </w:ins>
    </w:p>
    <w:p w14:paraId="106C0179" w14:textId="77777777" w:rsidR="00166006" w:rsidRDefault="00166006">
      <w:pPr>
        <w:pStyle w:val="TDC1"/>
        <w:rPr>
          <w:ins w:id="17" w:author="GONZALEZ DIAZ, BORJA" w:date="2017-09-29T19:17:00Z"/>
          <w:noProof/>
          <w:lang w:eastAsia="es-ES_tradnl"/>
        </w:rPr>
        <w:pPrChange w:id="18" w:author="GONZALEZ DIAZ, BORJA" w:date="2017-09-29T19:17:00Z">
          <w:pPr>
            <w:pStyle w:val="TDC2"/>
            <w:tabs>
              <w:tab w:val="right" w:leader="dot" w:pos="8630"/>
            </w:tabs>
          </w:pPr>
        </w:pPrChange>
      </w:pPr>
      <w:ins w:id="19" w:author="GONZALEZ DIAZ, BORJA" w:date="2017-09-29T19:17:00Z">
        <w:r>
          <w:rPr>
            <w:noProof/>
          </w:rPr>
          <w:t>2.1.  Diseño de web estático</w:t>
        </w:r>
        <w:r>
          <w:rPr>
            <w:noProof/>
          </w:rPr>
          <w:tab/>
        </w:r>
        <w:r>
          <w:rPr>
            <w:noProof/>
          </w:rPr>
          <w:fldChar w:fldCharType="begin"/>
        </w:r>
        <w:r>
          <w:rPr>
            <w:noProof/>
          </w:rPr>
          <w:instrText xml:space="preserve"> PAGEREF _Toc494475984 \h </w:instrText>
        </w:r>
      </w:ins>
      <w:r>
        <w:rPr>
          <w:noProof/>
        </w:rPr>
      </w:r>
      <w:r>
        <w:rPr>
          <w:noProof/>
        </w:rPr>
        <w:fldChar w:fldCharType="separate"/>
      </w:r>
      <w:ins w:id="20" w:author="GONZALEZ DIAZ, BORJA" w:date="2017-09-29T19:17:00Z">
        <w:r>
          <w:rPr>
            <w:noProof/>
          </w:rPr>
          <w:t>9</w:t>
        </w:r>
        <w:r>
          <w:rPr>
            <w:noProof/>
          </w:rPr>
          <w:fldChar w:fldCharType="end"/>
        </w:r>
      </w:ins>
    </w:p>
    <w:p w14:paraId="1A814817" w14:textId="77777777" w:rsidR="00166006" w:rsidRPr="0060192C" w:rsidRDefault="00166006">
      <w:pPr>
        <w:pStyle w:val="TDC1"/>
        <w:rPr>
          <w:ins w:id="21" w:author="GONZALEZ DIAZ, BORJA" w:date="2017-09-29T19:17:00Z"/>
          <w:noProof/>
          <w:lang w:val="en-US" w:eastAsia="es-ES_tradnl"/>
          <w:rPrChange w:id="22" w:author="GONZALEZ DIAZ, BORJA" w:date="2017-09-29T19:45:00Z">
            <w:rPr>
              <w:ins w:id="23" w:author="GONZALEZ DIAZ, BORJA" w:date="2017-09-29T19:17:00Z"/>
              <w:noProof/>
              <w:lang w:eastAsia="es-ES_tradnl"/>
            </w:rPr>
          </w:rPrChange>
        </w:rPr>
        <w:pPrChange w:id="24" w:author="GONZALEZ DIAZ, BORJA" w:date="2017-09-29T19:17:00Z">
          <w:pPr>
            <w:pStyle w:val="TDC3"/>
          </w:pPr>
        </w:pPrChange>
      </w:pPr>
      <w:ins w:id="25" w:author="GONZALEZ DIAZ, BORJA" w:date="2017-09-29T19:17:00Z">
        <w:r w:rsidRPr="0060192C">
          <w:rPr>
            <w:noProof/>
            <w:lang w:val="en-US"/>
            <w:rPrChange w:id="26" w:author="GONZALEZ DIAZ, BORJA" w:date="2017-09-29T19:45:00Z">
              <w:rPr>
                <w:noProof/>
              </w:rPr>
            </w:rPrChange>
          </w:rPr>
          <w:t>2.1.1.  HTML</w:t>
        </w:r>
        <w:r w:rsidRPr="0060192C">
          <w:rPr>
            <w:noProof/>
            <w:lang w:val="en-US"/>
            <w:rPrChange w:id="27" w:author="GONZALEZ DIAZ, BORJA" w:date="2017-09-29T19:45:00Z">
              <w:rPr>
                <w:noProof/>
              </w:rPr>
            </w:rPrChange>
          </w:rPr>
          <w:tab/>
        </w:r>
        <w:r>
          <w:rPr>
            <w:noProof/>
          </w:rPr>
          <w:fldChar w:fldCharType="begin"/>
        </w:r>
        <w:r w:rsidRPr="0060192C">
          <w:rPr>
            <w:noProof/>
            <w:lang w:val="en-US"/>
            <w:rPrChange w:id="28" w:author="GONZALEZ DIAZ, BORJA" w:date="2017-09-29T19:45:00Z">
              <w:rPr>
                <w:noProof/>
              </w:rPr>
            </w:rPrChange>
          </w:rPr>
          <w:instrText xml:space="preserve"> PAGEREF _Toc494475985 \h </w:instrText>
        </w:r>
      </w:ins>
      <w:r>
        <w:rPr>
          <w:noProof/>
        </w:rPr>
      </w:r>
      <w:r>
        <w:rPr>
          <w:noProof/>
        </w:rPr>
        <w:fldChar w:fldCharType="separate"/>
      </w:r>
      <w:ins w:id="29" w:author="GONZALEZ DIAZ, BORJA" w:date="2017-09-29T19:17:00Z">
        <w:r w:rsidRPr="0060192C">
          <w:rPr>
            <w:noProof/>
            <w:lang w:val="en-US"/>
            <w:rPrChange w:id="30" w:author="GONZALEZ DIAZ, BORJA" w:date="2017-09-29T19:45:00Z">
              <w:rPr>
                <w:noProof/>
              </w:rPr>
            </w:rPrChange>
          </w:rPr>
          <w:t>9</w:t>
        </w:r>
        <w:r>
          <w:rPr>
            <w:noProof/>
          </w:rPr>
          <w:fldChar w:fldCharType="end"/>
        </w:r>
      </w:ins>
    </w:p>
    <w:p w14:paraId="6CB7589E" w14:textId="77777777" w:rsidR="00166006" w:rsidRPr="0060192C" w:rsidRDefault="00166006">
      <w:pPr>
        <w:pStyle w:val="TDC1"/>
        <w:rPr>
          <w:ins w:id="31" w:author="GONZALEZ DIAZ, BORJA" w:date="2017-09-29T19:17:00Z"/>
          <w:noProof/>
          <w:lang w:val="en-US" w:eastAsia="es-ES_tradnl"/>
          <w:rPrChange w:id="32" w:author="GONZALEZ DIAZ, BORJA" w:date="2017-09-29T19:45:00Z">
            <w:rPr>
              <w:ins w:id="33" w:author="GONZALEZ DIAZ, BORJA" w:date="2017-09-29T19:17:00Z"/>
              <w:noProof/>
              <w:lang w:eastAsia="es-ES_tradnl"/>
            </w:rPr>
          </w:rPrChange>
        </w:rPr>
        <w:pPrChange w:id="34" w:author="GONZALEZ DIAZ, BORJA" w:date="2017-09-29T19:17:00Z">
          <w:pPr>
            <w:pStyle w:val="TDC3"/>
          </w:pPr>
        </w:pPrChange>
      </w:pPr>
      <w:ins w:id="35" w:author="GONZALEZ DIAZ, BORJA" w:date="2017-09-29T19:17:00Z">
        <w:r w:rsidRPr="0060192C">
          <w:rPr>
            <w:noProof/>
            <w:lang w:val="en-US"/>
            <w:rPrChange w:id="36" w:author="GONZALEZ DIAZ, BORJA" w:date="2017-09-29T19:45:00Z">
              <w:rPr>
                <w:noProof/>
              </w:rPr>
            </w:rPrChange>
          </w:rPr>
          <w:t>2.1.2.  CSS</w:t>
        </w:r>
        <w:r w:rsidRPr="0060192C">
          <w:rPr>
            <w:noProof/>
            <w:lang w:val="en-US"/>
            <w:rPrChange w:id="37" w:author="GONZALEZ DIAZ, BORJA" w:date="2017-09-29T19:45:00Z">
              <w:rPr>
                <w:noProof/>
              </w:rPr>
            </w:rPrChange>
          </w:rPr>
          <w:tab/>
        </w:r>
        <w:r>
          <w:rPr>
            <w:noProof/>
          </w:rPr>
          <w:fldChar w:fldCharType="begin"/>
        </w:r>
        <w:r w:rsidRPr="0060192C">
          <w:rPr>
            <w:noProof/>
            <w:lang w:val="en-US"/>
            <w:rPrChange w:id="38" w:author="GONZALEZ DIAZ, BORJA" w:date="2017-09-29T19:45:00Z">
              <w:rPr>
                <w:noProof/>
              </w:rPr>
            </w:rPrChange>
          </w:rPr>
          <w:instrText xml:space="preserve"> PAGEREF _Toc494475986 \h </w:instrText>
        </w:r>
      </w:ins>
      <w:r>
        <w:rPr>
          <w:noProof/>
        </w:rPr>
      </w:r>
      <w:r>
        <w:rPr>
          <w:noProof/>
        </w:rPr>
        <w:fldChar w:fldCharType="separate"/>
      </w:r>
      <w:ins w:id="39" w:author="GONZALEZ DIAZ, BORJA" w:date="2017-09-29T19:17:00Z">
        <w:r w:rsidRPr="0060192C">
          <w:rPr>
            <w:noProof/>
            <w:lang w:val="en-US"/>
            <w:rPrChange w:id="40" w:author="GONZALEZ DIAZ, BORJA" w:date="2017-09-29T19:45:00Z">
              <w:rPr>
                <w:noProof/>
              </w:rPr>
            </w:rPrChange>
          </w:rPr>
          <w:t>9</w:t>
        </w:r>
        <w:r>
          <w:rPr>
            <w:noProof/>
          </w:rPr>
          <w:fldChar w:fldCharType="end"/>
        </w:r>
      </w:ins>
    </w:p>
    <w:p w14:paraId="50CFA36D" w14:textId="77777777" w:rsidR="00166006" w:rsidRPr="0060192C" w:rsidRDefault="00166006">
      <w:pPr>
        <w:pStyle w:val="TDC1"/>
        <w:rPr>
          <w:ins w:id="41" w:author="GONZALEZ DIAZ, BORJA" w:date="2017-09-29T19:17:00Z"/>
          <w:noProof/>
          <w:lang w:val="en-US" w:eastAsia="es-ES_tradnl"/>
          <w:rPrChange w:id="42" w:author="GONZALEZ DIAZ, BORJA" w:date="2017-09-29T19:45:00Z">
            <w:rPr>
              <w:ins w:id="43" w:author="GONZALEZ DIAZ, BORJA" w:date="2017-09-29T19:17:00Z"/>
              <w:noProof/>
              <w:lang w:eastAsia="es-ES_tradnl"/>
            </w:rPr>
          </w:rPrChange>
        </w:rPr>
        <w:pPrChange w:id="44" w:author="GONZALEZ DIAZ, BORJA" w:date="2017-09-29T19:17:00Z">
          <w:pPr>
            <w:pStyle w:val="TDC3"/>
          </w:pPr>
        </w:pPrChange>
      </w:pPr>
      <w:ins w:id="45" w:author="GONZALEZ DIAZ, BORJA" w:date="2017-09-29T19:17:00Z">
        <w:r w:rsidRPr="0060192C">
          <w:rPr>
            <w:noProof/>
            <w:lang w:val="en-US"/>
            <w:rPrChange w:id="46" w:author="GONZALEZ DIAZ, BORJA" w:date="2017-09-29T19:45:00Z">
              <w:rPr>
                <w:noProof/>
              </w:rPr>
            </w:rPrChange>
          </w:rPr>
          <w:t>2.1.3.  JavaScript</w:t>
        </w:r>
        <w:r w:rsidRPr="0060192C">
          <w:rPr>
            <w:noProof/>
            <w:lang w:val="en-US"/>
            <w:rPrChange w:id="47" w:author="GONZALEZ DIAZ, BORJA" w:date="2017-09-29T19:45:00Z">
              <w:rPr>
                <w:noProof/>
              </w:rPr>
            </w:rPrChange>
          </w:rPr>
          <w:tab/>
        </w:r>
        <w:r>
          <w:rPr>
            <w:noProof/>
          </w:rPr>
          <w:fldChar w:fldCharType="begin"/>
        </w:r>
        <w:r w:rsidRPr="0060192C">
          <w:rPr>
            <w:noProof/>
            <w:lang w:val="en-US"/>
            <w:rPrChange w:id="48" w:author="GONZALEZ DIAZ, BORJA" w:date="2017-09-29T19:45:00Z">
              <w:rPr>
                <w:noProof/>
              </w:rPr>
            </w:rPrChange>
          </w:rPr>
          <w:instrText xml:space="preserve"> PAGEREF _Toc494475987 \h </w:instrText>
        </w:r>
      </w:ins>
      <w:r>
        <w:rPr>
          <w:noProof/>
        </w:rPr>
      </w:r>
      <w:r>
        <w:rPr>
          <w:noProof/>
        </w:rPr>
        <w:fldChar w:fldCharType="separate"/>
      </w:r>
      <w:ins w:id="49" w:author="GONZALEZ DIAZ, BORJA" w:date="2017-09-29T19:17:00Z">
        <w:r w:rsidRPr="0060192C">
          <w:rPr>
            <w:noProof/>
            <w:lang w:val="en-US"/>
            <w:rPrChange w:id="50" w:author="GONZALEZ DIAZ, BORJA" w:date="2017-09-29T19:45:00Z">
              <w:rPr>
                <w:noProof/>
              </w:rPr>
            </w:rPrChange>
          </w:rPr>
          <w:t>9</w:t>
        </w:r>
        <w:r>
          <w:rPr>
            <w:noProof/>
          </w:rPr>
          <w:fldChar w:fldCharType="end"/>
        </w:r>
      </w:ins>
    </w:p>
    <w:p w14:paraId="48BD7A84" w14:textId="77777777" w:rsidR="00166006" w:rsidRPr="0060192C" w:rsidRDefault="00166006">
      <w:pPr>
        <w:pStyle w:val="TDC1"/>
        <w:rPr>
          <w:ins w:id="51" w:author="GONZALEZ DIAZ, BORJA" w:date="2017-09-29T19:17:00Z"/>
          <w:noProof/>
          <w:lang w:val="en-US" w:eastAsia="es-ES_tradnl"/>
          <w:rPrChange w:id="52" w:author="GONZALEZ DIAZ, BORJA" w:date="2017-09-29T19:45:00Z">
            <w:rPr>
              <w:ins w:id="53" w:author="GONZALEZ DIAZ, BORJA" w:date="2017-09-29T19:17:00Z"/>
              <w:noProof/>
              <w:lang w:eastAsia="es-ES_tradnl"/>
            </w:rPr>
          </w:rPrChange>
        </w:rPr>
        <w:pPrChange w:id="54" w:author="GONZALEZ DIAZ, BORJA" w:date="2017-09-29T19:17:00Z">
          <w:pPr>
            <w:pStyle w:val="TDC3"/>
          </w:pPr>
        </w:pPrChange>
      </w:pPr>
      <w:ins w:id="55" w:author="GONZALEZ DIAZ, BORJA" w:date="2017-09-29T19:17:00Z">
        <w:r w:rsidRPr="0060192C">
          <w:rPr>
            <w:noProof/>
            <w:shd w:val="clear" w:color="auto" w:fill="FFFFFF"/>
            <w:lang w:val="en-US"/>
            <w:rPrChange w:id="56" w:author="GONZALEZ DIAZ, BORJA" w:date="2017-09-29T19:45:00Z">
              <w:rPr>
                <w:noProof/>
                <w:shd w:val="clear" w:color="auto" w:fill="FFFFFF"/>
              </w:rPr>
            </w:rPrChange>
          </w:rPr>
          <w:t>2.1.4.  Chart.js</w:t>
        </w:r>
        <w:r w:rsidRPr="0060192C">
          <w:rPr>
            <w:noProof/>
            <w:lang w:val="en-US"/>
            <w:rPrChange w:id="57" w:author="GONZALEZ DIAZ, BORJA" w:date="2017-09-29T19:45:00Z">
              <w:rPr>
                <w:noProof/>
              </w:rPr>
            </w:rPrChange>
          </w:rPr>
          <w:tab/>
        </w:r>
        <w:r>
          <w:rPr>
            <w:noProof/>
          </w:rPr>
          <w:fldChar w:fldCharType="begin"/>
        </w:r>
        <w:r w:rsidRPr="0060192C">
          <w:rPr>
            <w:noProof/>
            <w:lang w:val="en-US"/>
            <w:rPrChange w:id="58" w:author="GONZALEZ DIAZ, BORJA" w:date="2017-09-29T19:45:00Z">
              <w:rPr>
                <w:noProof/>
              </w:rPr>
            </w:rPrChange>
          </w:rPr>
          <w:instrText xml:space="preserve"> PAGEREF _Toc494475988 \h </w:instrText>
        </w:r>
      </w:ins>
      <w:r>
        <w:rPr>
          <w:noProof/>
        </w:rPr>
      </w:r>
      <w:r>
        <w:rPr>
          <w:noProof/>
        </w:rPr>
        <w:fldChar w:fldCharType="separate"/>
      </w:r>
      <w:ins w:id="59" w:author="GONZALEZ DIAZ, BORJA" w:date="2017-09-29T19:17:00Z">
        <w:r w:rsidRPr="0060192C">
          <w:rPr>
            <w:noProof/>
            <w:lang w:val="en-US"/>
            <w:rPrChange w:id="60" w:author="GONZALEZ DIAZ, BORJA" w:date="2017-09-29T19:45:00Z">
              <w:rPr>
                <w:noProof/>
              </w:rPr>
            </w:rPrChange>
          </w:rPr>
          <w:t>10</w:t>
        </w:r>
        <w:r>
          <w:rPr>
            <w:noProof/>
          </w:rPr>
          <w:fldChar w:fldCharType="end"/>
        </w:r>
      </w:ins>
    </w:p>
    <w:p w14:paraId="281205B4" w14:textId="77777777" w:rsidR="00166006" w:rsidRDefault="00166006">
      <w:pPr>
        <w:pStyle w:val="TDC1"/>
        <w:rPr>
          <w:ins w:id="61" w:author="GONZALEZ DIAZ, BORJA" w:date="2017-09-29T19:17:00Z"/>
          <w:noProof/>
          <w:lang w:eastAsia="es-ES_tradnl"/>
        </w:rPr>
        <w:pPrChange w:id="62" w:author="GONZALEZ DIAZ, BORJA" w:date="2017-09-29T19:17:00Z">
          <w:pPr>
            <w:pStyle w:val="TDC3"/>
          </w:pPr>
        </w:pPrChange>
      </w:pPr>
      <w:ins w:id="63" w:author="GONZALEZ DIAZ, BORJA" w:date="2017-09-29T19:17:00Z">
        <w:r>
          <w:rPr>
            <w:noProof/>
          </w:rPr>
          <w:t>2.1.5.  Papa Parse</w:t>
        </w:r>
        <w:r>
          <w:rPr>
            <w:noProof/>
          </w:rPr>
          <w:tab/>
        </w:r>
        <w:r>
          <w:rPr>
            <w:noProof/>
          </w:rPr>
          <w:fldChar w:fldCharType="begin"/>
        </w:r>
        <w:r>
          <w:rPr>
            <w:noProof/>
          </w:rPr>
          <w:instrText xml:space="preserve"> PAGEREF _Toc494475989 \h </w:instrText>
        </w:r>
      </w:ins>
      <w:r>
        <w:rPr>
          <w:noProof/>
        </w:rPr>
      </w:r>
      <w:r>
        <w:rPr>
          <w:noProof/>
        </w:rPr>
        <w:fldChar w:fldCharType="separate"/>
      </w:r>
      <w:ins w:id="64" w:author="GONZALEZ DIAZ, BORJA" w:date="2017-09-29T19:17:00Z">
        <w:r>
          <w:rPr>
            <w:noProof/>
          </w:rPr>
          <w:t>10</w:t>
        </w:r>
        <w:r>
          <w:rPr>
            <w:noProof/>
          </w:rPr>
          <w:fldChar w:fldCharType="end"/>
        </w:r>
      </w:ins>
    </w:p>
    <w:p w14:paraId="56718582" w14:textId="77777777" w:rsidR="00166006" w:rsidRDefault="00166006">
      <w:pPr>
        <w:pStyle w:val="TDC1"/>
        <w:rPr>
          <w:ins w:id="65" w:author="GONZALEZ DIAZ, BORJA" w:date="2017-09-29T19:17:00Z"/>
          <w:noProof/>
          <w:lang w:eastAsia="es-ES_tradnl"/>
        </w:rPr>
        <w:pPrChange w:id="66" w:author="GONZALEZ DIAZ, BORJA" w:date="2017-09-29T19:17:00Z">
          <w:pPr>
            <w:pStyle w:val="TDC2"/>
            <w:tabs>
              <w:tab w:val="right" w:leader="dot" w:pos="8630"/>
            </w:tabs>
          </w:pPr>
        </w:pPrChange>
      </w:pPr>
      <w:ins w:id="67" w:author="GONZALEZ DIAZ, BORJA" w:date="2017-09-29T19:17:00Z">
        <w:r>
          <w:rPr>
            <w:noProof/>
          </w:rPr>
          <w:t>2.2.  Diseño del lado del Servidor</w:t>
        </w:r>
        <w:r>
          <w:rPr>
            <w:noProof/>
          </w:rPr>
          <w:tab/>
        </w:r>
        <w:r>
          <w:rPr>
            <w:noProof/>
          </w:rPr>
          <w:fldChar w:fldCharType="begin"/>
        </w:r>
        <w:r>
          <w:rPr>
            <w:noProof/>
          </w:rPr>
          <w:instrText xml:space="preserve"> PAGEREF _Toc494475990 \h </w:instrText>
        </w:r>
      </w:ins>
      <w:r>
        <w:rPr>
          <w:noProof/>
        </w:rPr>
      </w:r>
      <w:r>
        <w:rPr>
          <w:noProof/>
        </w:rPr>
        <w:fldChar w:fldCharType="separate"/>
      </w:r>
      <w:ins w:id="68" w:author="GONZALEZ DIAZ, BORJA" w:date="2017-09-29T19:17:00Z">
        <w:r>
          <w:rPr>
            <w:noProof/>
          </w:rPr>
          <w:t>11</w:t>
        </w:r>
        <w:r>
          <w:rPr>
            <w:noProof/>
          </w:rPr>
          <w:fldChar w:fldCharType="end"/>
        </w:r>
      </w:ins>
    </w:p>
    <w:p w14:paraId="5C1BB221" w14:textId="77777777" w:rsidR="00166006" w:rsidRPr="00166006" w:rsidRDefault="00166006">
      <w:pPr>
        <w:pStyle w:val="TDC1"/>
        <w:rPr>
          <w:ins w:id="69" w:author="GONZALEZ DIAZ, BORJA" w:date="2017-09-29T19:17:00Z"/>
          <w:i/>
          <w:noProof/>
          <w:lang w:val="en-US" w:eastAsia="es-ES_tradnl"/>
          <w:rPrChange w:id="70" w:author="GONZALEZ DIAZ, BORJA" w:date="2017-09-29T19:17:00Z">
            <w:rPr>
              <w:ins w:id="71" w:author="GONZALEZ DIAZ, BORJA" w:date="2017-09-29T19:17:00Z"/>
              <w:i w:val="0"/>
              <w:noProof/>
              <w:sz w:val="24"/>
              <w:szCs w:val="24"/>
              <w:lang w:eastAsia="es-ES_tradnl"/>
            </w:rPr>
          </w:rPrChange>
        </w:rPr>
        <w:pPrChange w:id="72" w:author="GONZALEZ DIAZ, BORJA" w:date="2017-09-29T19:17:00Z">
          <w:pPr>
            <w:pStyle w:val="TDC3"/>
          </w:pPr>
        </w:pPrChange>
      </w:pPr>
      <w:ins w:id="73" w:author="GONZALEZ DIAZ, BORJA" w:date="2017-09-29T19:17:00Z">
        <w:r w:rsidRPr="00166006">
          <w:rPr>
            <w:noProof/>
            <w:lang w:val="en-US"/>
            <w:rPrChange w:id="74" w:author="GONZALEZ DIAZ, BORJA" w:date="2017-09-29T19:17:00Z">
              <w:rPr>
                <w:b/>
                <w:i w:val="0"/>
                <w:noProof/>
              </w:rPr>
            </w:rPrChange>
          </w:rPr>
          <w:t>2.2.1. NodeJS</w:t>
        </w:r>
        <w:r w:rsidRPr="00166006">
          <w:rPr>
            <w:noProof/>
            <w:lang w:val="en-US"/>
            <w:rPrChange w:id="75" w:author="GONZALEZ DIAZ, BORJA" w:date="2017-09-29T19:17:00Z">
              <w:rPr>
                <w:b/>
                <w:i w:val="0"/>
                <w:noProof/>
              </w:rPr>
            </w:rPrChange>
          </w:rPr>
          <w:tab/>
        </w:r>
        <w:r>
          <w:rPr>
            <w:noProof/>
          </w:rPr>
          <w:fldChar w:fldCharType="begin"/>
        </w:r>
        <w:r w:rsidRPr="00166006">
          <w:rPr>
            <w:noProof/>
            <w:lang w:val="en-US"/>
            <w:rPrChange w:id="76" w:author="GONZALEZ DIAZ, BORJA" w:date="2017-09-29T19:17:00Z">
              <w:rPr>
                <w:b/>
                <w:i w:val="0"/>
                <w:noProof/>
              </w:rPr>
            </w:rPrChange>
          </w:rPr>
          <w:instrText xml:space="preserve"> PAGEREF _Toc494475991 \h </w:instrText>
        </w:r>
      </w:ins>
      <w:r>
        <w:rPr>
          <w:noProof/>
        </w:rPr>
      </w:r>
      <w:r>
        <w:rPr>
          <w:noProof/>
        </w:rPr>
        <w:fldChar w:fldCharType="separate"/>
      </w:r>
      <w:ins w:id="77" w:author="GONZALEZ DIAZ, BORJA" w:date="2017-09-29T19:17:00Z">
        <w:r w:rsidRPr="00166006">
          <w:rPr>
            <w:noProof/>
            <w:lang w:val="en-US"/>
            <w:rPrChange w:id="78" w:author="GONZALEZ DIAZ, BORJA" w:date="2017-09-29T19:17:00Z">
              <w:rPr>
                <w:b/>
                <w:i w:val="0"/>
                <w:noProof/>
              </w:rPr>
            </w:rPrChange>
          </w:rPr>
          <w:t>11</w:t>
        </w:r>
        <w:r>
          <w:rPr>
            <w:noProof/>
          </w:rPr>
          <w:fldChar w:fldCharType="end"/>
        </w:r>
      </w:ins>
    </w:p>
    <w:p w14:paraId="2D8D7707" w14:textId="77777777" w:rsidR="00166006" w:rsidRPr="00166006" w:rsidRDefault="00166006">
      <w:pPr>
        <w:pStyle w:val="TDC1"/>
        <w:rPr>
          <w:ins w:id="79" w:author="GONZALEZ DIAZ, BORJA" w:date="2017-09-29T19:17:00Z"/>
          <w:i/>
          <w:noProof/>
          <w:lang w:val="en-US" w:eastAsia="es-ES_tradnl"/>
          <w:rPrChange w:id="80" w:author="GONZALEZ DIAZ, BORJA" w:date="2017-09-29T19:17:00Z">
            <w:rPr>
              <w:ins w:id="81" w:author="GONZALEZ DIAZ, BORJA" w:date="2017-09-29T19:17:00Z"/>
              <w:i w:val="0"/>
              <w:noProof/>
              <w:sz w:val="24"/>
              <w:szCs w:val="24"/>
              <w:lang w:eastAsia="es-ES_tradnl"/>
            </w:rPr>
          </w:rPrChange>
        </w:rPr>
        <w:pPrChange w:id="82" w:author="GONZALEZ DIAZ, BORJA" w:date="2017-09-29T19:17:00Z">
          <w:pPr>
            <w:pStyle w:val="TDC3"/>
          </w:pPr>
        </w:pPrChange>
      </w:pPr>
      <w:ins w:id="83" w:author="GONZALEZ DIAZ, BORJA" w:date="2017-09-29T19:17:00Z">
        <w:r w:rsidRPr="00166006">
          <w:rPr>
            <w:noProof/>
            <w:lang w:val="en-US"/>
            <w:rPrChange w:id="84" w:author="GONZALEZ DIAZ, BORJA" w:date="2017-09-29T19:17:00Z">
              <w:rPr>
                <w:b/>
                <w:i w:val="0"/>
                <w:noProof/>
              </w:rPr>
            </w:rPrChange>
          </w:rPr>
          <w:t>2.2.1 Express.js</w:t>
        </w:r>
        <w:r w:rsidRPr="00166006">
          <w:rPr>
            <w:noProof/>
            <w:lang w:val="en-US"/>
            <w:rPrChange w:id="85" w:author="GONZALEZ DIAZ, BORJA" w:date="2017-09-29T19:17:00Z">
              <w:rPr>
                <w:b/>
                <w:i w:val="0"/>
                <w:noProof/>
              </w:rPr>
            </w:rPrChange>
          </w:rPr>
          <w:tab/>
        </w:r>
        <w:r>
          <w:rPr>
            <w:noProof/>
          </w:rPr>
          <w:fldChar w:fldCharType="begin"/>
        </w:r>
        <w:r w:rsidRPr="00166006">
          <w:rPr>
            <w:noProof/>
            <w:lang w:val="en-US"/>
            <w:rPrChange w:id="86" w:author="GONZALEZ DIAZ, BORJA" w:date="2017-09-29T19:17:00Z">
              <w:rPr>
                <w:b/>
                <w:i w:val="0"/>
                <w:noProof/>
              </w:rPr>
            </w:rPrChange>
          </w:rPr>
          <w:instrText xml:space="preserve"> PAGEREF _Toc494475992 \h </w:instrText>
        </w:r>
      </w:ins>
      <w:r>
        <w:rPr>
          <w:noProof/>
        </w:rPr>
      </w:r>
      <w:r>
        <w:rPr>
          <w:noProof/>
        </w:rPr>
        <w:fldChar w:fldCharType="separate"/>
      </w:r>
      <w:ins w:id="87" w:author="GONZALEZ DIAZ, BORJA" w:date="2017-09-29T19:17:00Z">
        <w:r w:rsidRPr="00166006">
          <w:rPr>
            <w:noProof/>
            <w:lang w:val="en-US"/>
            <w:rPrChange w:id="88" w:author="GONZALEZ DIAZ, BORJA" w:date="2017-09-29T19:17:00Z">
              <w:rPr>
                <w:b/>
                <w:i w:val="0"/>
                <w:noProof/>
              </w:rPr>
            </w:rPrChange>
          </w:rPr>
          <w:t>12</w:t>
        </w:r>
        <w:r>
          <w:rPr>
            <w:noProof/>
          </w:rPr>
          <w:fldChar w:fldCharType="end"/>
        </w:r>
      </w:ins>
    </w:p>
    <w:p w14:paraId="271C159F" w14:textId="77777777" w:rsidR="00166006" w:rsidRPr="00166006" w:rsidRDefault="00166006">
      <w:pPr>
        <w:pStyle w:val="TDC1"/>
        <w:rPr>
          <w:ins w:id="89" w:author="GONZALEZ DIAZ, BORJA" w:date="2017-09-29T19:17:00Z"/>
          <w:i/>
          <w:noProof/>
          <w:lang w:val="en-US" w:eastAsia="es-ES_tradnl"/>
          <w:rPrChange w:id="90" w:author="GONZALEZ DIAZ, BORJA" w:date="2017-09-29T19:17:00Z">
            <w:rPr>
              <w:ins w:id="91" w:author="GONZALEZ DIAZ, BORJA" w:date="2017-09-29T19:17:00Z"/>
              <w:i w:val="0"/>
              <w:noProof/>
              <w:sz w:val="24"/>
              <w:szCs w:val="24"/>
              <w:lang w:eastAsia="es-ES_tradnl"/>
            </w:rPr>
          </w:rPrChange>
        </w:rPr>
        <w:pPrChange w:id="92" w:author="GONZALEZ DIAZ, BORJA" w:date="2017-09-29T19:17:00Z">
          <w:pPr>
            <w:pStyle w:val="TDC3"/>
          </w:pPr>
        </w:pPrChange>
      </w:pPr>
      <w:ins w:id="93" w:author="GONZALEZ DIAZ, BORJA" w:date="2017-09-29T19:17:00Z">
        <w:r w:rsidRPr="00166006">
          <w:rPr>
            <w:noProof/>
            <w:lang w:val="en-US"/>
            <w:rPrChange w:id="94" w:author="GONZALEZ DIAZ, BORJA" w:date="2017-09-29T19:17:00Z">
              <w:rPr>
                <w:b/>
                <w:i w:val="0"/>
                <w:noProof/>
              </w:rPr>
            </w:rPrChange>
          </w:rPr>
          <w:t>2.2.2.  Socket.io</w:t>
        </w:r>
        <w:r w:rsidRPr="00166006">
          <w:rPr>
            <w:noProof/>
            <w:lang w:val="en-US"/>
            <w:rPrChange w:id="95" w:author="GONZALEZ DIAZ, BORJA" w:date="2017-09-29T19:17:00Z">
              <w:rPr>
                <w:b/>
                <w:i w:val="0"/>
                <w:noProof/>
              </w:rPr>
            </w:rPrChange>
          </w:rPr>
          <w:tab/>
        </w:r>
        <w:r>
          <w:rPr>
            <w:noProof/>
          </w:rPr>
          <w:fldChar w:fldCharType="begin"/>
        </w:r>
        <w:r w:rsidRPr="00166006">
          <w:rPr>
            <w:noProof/>
            <w:lang w:val="en-US"/>
            <w:rPrChange w:id="96" w:author="GONZALEZ DIAZ, BORJA" w:date="2017-09-29T19:17:00Z">
              <w:rPr>
                <w:b/>
                <w:i w:val="0"/>
                <w:noProof/>
              </w:rPr>
            </w:rPrChange>
          </w:rPr>
          <w:instrText xml:space="preserve"> PAGEREF _Toc494475993 \h </w:instrText>
        </w:r>
      </w:ins>
      <w:r>
        <w:rPr>
          <w:noProof/>
        </w:rPr>
      </w:r>
      <w:r>
        <w:rPr>
          <w:noProof/>
        </w:rPr>
        <w:fldChar w:fldCharType="separate"/>
      </w:r>
      <w:ins w:id="97" w:author="GONZALEZ DIAZ, BORJA" w:date="2017-09-29T19:17:00Z">
        <w:r w:rsidRPr="00166006">
          <w:rPr>
            <w:noProof/>
            <w:lang w:val="en-US"/>
            <w:rPrChange w:id="98" w:author="GONZALEZ DIAZ, BORJA" w:date="2017-09-29T19:17:00Z">
              <w:rPr>
                <w:b/>
                <w:i w:val="0"/>
                <w:noProof/>
              </w:rPr>
            </w:rPrChange>
          </w:rPr>
          <w:t>12</w:t>
        </w:r>
        <w:r>
          <w:rPr>
            <w:noProof/>
          </w:rPr>
          <w:fldChar w:fldCharType="end"/>
        </w:r>
      </w:ins>
    </w:p>
    <w:p w14:paraId="7B763293" w14:textId="77777777" w:rsidR="00166006" w:rsidRDefault="00166006">
      <w:pPr>
        <w:pStyle w:val="TDC1"/>
        <w:rPr>
          <w:ins w:id="99" w:author="GONZALEZ DIAZ, BORJA" w:date="2017-09-29T19:17:00Z"/>
          <w:noProof/>
          <w:lang w:eastAsia="es-ES_tradnl"/>
        </w:rPr>
        <w:pPrChange w:id="100" w:author="GONZALEZ DIAZ, BORJA" w:date="2017-09-29T19:17:00Z">
          <w:pPr>
            <w:pStyle w:val="TDC2"/>
            <w:tabs>
              <w:tab w:val="right" w:leader="dot" w:pos="8630"/>
            </w:tabs>
          </w:pPr>
        </w:pPrChange>
      </w:pPr>
      <w:ins w:id="101" w:author="GONZALEZ DIAZ, BORJA" w:date="2017-09-29T19:17:00Z">
        <w:r>
          <w:rPr>
            <w:noProof/>
          </w:rPr>
          <w:t>2.3.  Bases de Datos</w:t>
        </w:r>
        <w:r>
          <w:rPr>
            <w:noProof/>
          </w:rPr>
          <w:tab/>
        </w:r>
        <w:r>
          <w:rPr>
            <w:noProof/>
          </w:rPr>
          <w:fldChar w:fldCharType="begin"/>
        </w:r>
        <w:r>
          <w:rPr>
            <w:noProof/>
          </w:rPr>
          <w:instrText xml:space="preserve"> PAGEREF _Toc494475994 \h </w:instrText>
        </w:r>
      </w:ins>
      <w:r>
        <w:rPr>
          <w:noProof/>
        </w:rPr>
      </w:r>
      <w:r>
        <w:rPr>
          <w:noProof/>
        </w:rPr>
        <w:fldChar w:fldCharType="separate"/>
      </w:r>
      <w:ins w:id="102" w:author="GONZALEZ DIAZ, BORJA" w:date="2017-09-29T19:17:00Z">
        <w:r>
          <w:rPr>
            <w:noProof/>
          </w:rPr>
          <w:t>13</w:t>
        </w:r>
        <w:r>
          <w:rPr>
            <w:noProof/>
          </w:rPr>
          <w:fldChar w:fldCharType="end"/>
        </w:r>
      </w:ins>
    </w:p>
    <w:p w14:paraId="007F2BFD" w14:textId="77777777" w:rsidR="00166006" w:rsidRDefault="00166006">
      <w:pPr>
        <w:pStyle w:val="TDC1"/>
        <w:rPr>
          <w:ins w:id="103" w:author="GONZALEZ DIAZ, BORJA" w:date="2017-09-29T19:17:00Z"/>
          <w:noProof/>
          <w:lang w:eastAsia="es-ES_tradnl"/>
        </w:rPr>
        <w:pPrChange w:id="104" w:author="GONZALEZ DIAZ, BORJA" w:date="2017-09-29T19:17:00Z">
          <w:pPr>
            <w:pStyle w:val="TDC3"/>
          </w:pPr>
        </w:pPrChange>
      </w:pPr>
      <w:ins w:id="105" w:author="GONZALEZ DIAZ, BORJA" w:date="2017-09-29T19:17:00Z">
        <w:r>
          <w:rPr>
            <w:noProof/>
          </w:rPr>
          <w:t>2.3.1.  SQLite</w:t>
        </w:r>
        <w:r>
          <w:rPr>
            <w:noProof/>
          </w:rPr>
          <w:tab/>
        </w:r>
        <w:r>
          <w:rPr>
            <w:noProof/>
          </w:rPr>
          <w:fldChar w:fldCharType="begin"/>
        </w:r>
        <w:r>
          <w:rPr>
            <w:noProof/>
          </w:rPr>
          <w:instrText xml:space="preserve"> PAGEREF _Toc494475995 \h </w:instrText>
        </w:r>
      </w:ins>
      <w:r>
        <w:rPr>
          <w:noProof/>
        </w:rPr>
      </w:r>
      <w:r>
        <w:rPr>
          <w:noProof/>
        </w:rPr>
        <w:fldChar w:fldCharType="separate"/>
      </w:r>
      <w:ins w:id="106" w:author="GONZALEZ DIAZ, BORJA" w:date="2017-09-29T19:17:00Z">
        <w:r>
          <w:rPr>
            <w:noProof/>
          </w:rPr>
          <w:t>14</w:t>
        </w:r>
        <w:r>
          <w:rPr>
            <w:noProof/>
          </w:rPr>
          <w:fldChar w:fldCharType="end"/>
        </w:r>
      </w:ins>
    </w:p>
    <w:p w14:paraId="29C742AE" w14:textId="77777777" w:rsidR="00166006" w:rsidRDefault="00166006">
      <w:pPr>
        <w:pStyle w:val="TDC1"/>
        <w:rPr>
          <w:ins w:id="107" w:author="GONZALEZ DIAZ, BORJA" w:date="2017-09-29T19:17:00Z"/>
          <w:noProof/>
          <w:lang w:eastAsia="es-ES_tradnl"/>
        </w:rPr>
        <w:pPrChange w:id="108" w:author="GONZALEZ DIAZ, BORJA" w:date="2017-09-29T19:17:00Z">
          <w:pPr>
            <w:pStyle w:val="TDC2"/>
            <w:tabs>
              <w:tab w:val="right" w:leader="dot" w:pos="8630"/>
            </w:tabs>
          </w:pPr>
        </w:pPrChange>
      </w:pPr>
      <w:ins w:id="109" w:author="GONZALEZ DIAZ, BORJA" w:date="2017-09-29T19:17:00Z">
        <w:r>
          <w:rPr>
            <w:noProof/>
          </w:rPr>
          <w:t>2.4.  Sensor Inercial - IMU</w:t>
        </w:r>
        <w:r>
          <w:rPr>
            <w:noProof/>
          </w:rPr>
          <w:tab/>
        </w:r>
        <w:r>
          <w:rPr>
            <w:noProof/>
          </w:rPr>
          <w:fldChar w:fldCharType="begin"/>
        </w:r>
        <w:r>
          <w:rPr>
            <w:noProof/>
          </w:rPr>
          <w:instrText xml:space="preserve"> PAGEREF _Toc494475996 \h </w:instrText>
        </w:r>
      </w:ins>
      <w:r>
        <w:rPr>
          <w:noProof/>
        </w:rPr>
      </w:r>
      <w:r>
        <w:rPr>
          <w:noProof/>
        </w:rPr>
        <w:fldChar w:fldCharType="separate"/>
      </w:r>
      <w:ins w:id="110" w:author="GONZALEZ DIAZ, BORJA" w:date="2017-09-29T19:17:00Z">
        <w:r>
          <w:rPr>
            <w:noProof/>
          </w:rPr>
          <w:t>15</w:t>
        </w:r>
        <w:r>
          <w:rPr>
            <w:noProof/>
          </w:rPr>
          <w:fldChar w:fldCharType="end"/>
        </w:r>
      </w:ins>
    </w:p>
    <w:p w14:paraId="5C55E8C6" w14:textId="77777777" w:rsidR="00166006" w:rsidRDefault="00166006">
      <w:pPr>
        <w:pStyle w:val="TDC1"/>
        <w:rPr>
          <w:ins w:id="111" w:author="GONZALEZ DIAZ, BORJA" w:date="2017-09-29T19:17:00Z"/>
          <w:noProof/>
          <w:lang w:eastAsia="es-ES_tradnl"/>
        </w:rPr>
        <w:pPrChange w:id="112" w:author="GONZALEZ DIAZ, BORJA" w:date="2017-09-29T19:17:00Z">
          <w:pPr>
            <w:pStyle w:val="TDC3"/>
          </w:pPr>
        </w:pPrChange>
      </w:pPr>
      <w:ins w:id="113" w:author="GONZALEZ DIAZ, BORJA" w:date="2017-09-29T19:17:00Z">
        <w:r>
          <w:rPr>
            <w:noProof/>
          </w:rPr>
          <w:t>2.4.1.  Werium Basic Pro</w:t>
        </w:r>
        <w:r>
          <w:rPr>
            <w:noProof/>
          </w:rPr>
          <w:tab/>
        </w:r>
        <w:r>
          <w:rPr>
            <w:noProof/>
          </w:rPr>
          <w:fldChar w:fldCharType="begin"/>
        </w:r>
        <w:r>
          <w:rPr>
            <w:noProof/>
          </w:rPr>
          <w:instrText xml:space="preserve"> PAGEREF _Toc494475997 \h </w:instrText>
        </w:r>
      </w:ins>
      <w:r>
        <w:rPr>
          <w:noProof/>
        </w:rPr>
      </w:r>
      <w:r>
        <w:rPr>
          <w:noProof/>
        </w:rPr>
        <w:fldChar w:fldCharType="separate"/>
      </w:r>
      <w:ins w:id="114" w:author="GONZALEZ DIAZ, BORJA" w:date="2017-09-29T19:17:00Z">
        <w:r>
          <w:rPr>
            <w:noProof/>
          </w:rPr>
          <w:t>15</w:t>
        </w:r>
        <w:r>
          <w:rPr>
            <w:noProof/>
          </w:rPr>
          <w:fldChar w:fldCharType="end"/>
        </w:r>
      </w:ins>
    </w:p>
    <w:p w14:paraId="66CFD7EB" w14:textId="77777777" w:rsidR="00166006" w:rsidRDefault="00166006">
      <w:pPr>
        <w:pStyle w:val="TDC1"/>
        <w:rPr>
          <w:ins w:id="115" w:author="GONZALEZ DIAZ, BORJA" w:date="2017-09-29T19:17:00Z"/>
          <w:rFonts w:asciiTheme="minorHAnsi" w:hAnsiTheme="minorHAnsi"/>
          <w:noProof/>
          <w:color w:val="auto"/>
          <w:lang w:eastAsia="es-ES_tradnl"/>
        </w:rPr>
      </w:pPr>
      <w:ins w:id="116" w:author="GONZALEZ DIAZ, BORJA" w:date="2017-09-29T19:17:00Z">
        <w:r>
          <w:rPr>
            <w:noProof/>
          </w:rPr>
          <w:t>3.  Diseño</w:t>
        </w:r>
        <w:r>
          <w:rPr>
            <w:noProof/>
          </w:rPr>
          <w:tab/>
        </w:r>
        <w:r>
          <w:rPr>
            <w:noProof/>
          </w:rPr>
          <w:fldChar w:fldCharType="begin"/>
        </w:r>
        <w:r>
          <w:rPr>
            <w:noProof/>
          </w:rPr>
          <w:instrText xml:space="preserve"> PAGEREF _Toc494475998 \h </w:instrText>
        </w:r>
      </w:ins>
      <w:r>
        <w:rPr>
          <w:noProof/>
        </w:rPr>
      </w:r>
      <w:r>
        <w:rPr>
          <w:noProof/>
        </w:rPr>
        <w:fldChar w:fldCharType="separate"/>
      </w:r>
      <w:ins w:id="117" w:author="GONZALEZ DIAZ, BORJA" w:date="2017-09-29T19:17:00Z">
        <w:r>
          <w:rPr>
            <w:noProof/>
          </w:rPr>
          <w:t>16</w:t>
        </w:r>
        <w:r>
          <w:rPr>
            <w:noProof/>
          </w:rPr>
          <w:fldChar w:fldCharType="end"/>
        </w:r>
      </w:ins>
    </w:p>
    <w:p w14:paraId="4E9B4EC0" w14:textId="77777777" w:rsidR="00166006" w:rsidRDefault="00166006">
      <w:pPr>
        <w:pStyle w:val="TDC1"/>
        <w:rPr>
          <w:ins w:id="118" w:author="GONZALEZ DIAZ, BORJA" w:date="2017-09-29T19:17:00Z"/>
          <w:noProof/>
          <w:lang w:eastAsia="es-ES_tradnl"/>
        </w:rPr>
        <w:pPrChange w:id="119" w:author="GONZALEZ DIAZ, BORJA" w:date="2017-09-29T19:17:00Z">
          <w:pPr>
            <w:pStyle w:val="TDC2"/>
            <w:tabs>
              <w:tab w:val="right" w:leader="dot" w:pos="8630"/>
            </w:tabs>
          </w:pPr>
        </w:pPrChange>
      </w:pPr>
      <w:ins w:id="120" w:author="GONZALEZ DIAZ, BORJA" w:date="2017-09-29T19:17:00Z">
        <w:r>
          <w:rPr>
            <w:noProof/>
          </w:rPr>
          <w:t>3.1.  Descripción del problema</w:t>
        </w:r>
        <w:r>
          <w:rPr>
            <w:noProof/>
          </w:rPr>
          <w:tab/>
        </w:r>
        <w:r>
          <w:rPr>
            <w:noProof/>
          </w:rPr>
          <w:fldChar w:fldCharType="begin"/>
        </w:r>
        <w:r>
          <w:rPr>
            <w:noProof/>
          </w:rPr>
          <w:instrText xml:space="preserve"> PAGEREF _Toc494475999 \h </w:instrText>
        </w:r>
      </w:ins>
      <w:r>
        <w:rPr>
          <w:noProof/>
        </w:rPr>
      </w:r>
      <w:r>
        <w:rPr>
          <w:noProof/>
        </w:rPr>
        <w:fldChar w:fldCharType="separate"/>
      </w:r>
      <w:ins w:id="121" w:author="GONZALEZ DIAZ, BORJA" w:date="2017-09-29T19:17:00Z">
        <w:r>
          <w:rPr>
            <w:noProof/>
          </w:rPr>
          <w:t>17</w:t>
        </w:r>
        <w:r>
          <w:rPr>
            <w:noProof/>
          </w:rPr>
          <w:fldChar w:fldCharType="end"/>
        </w:r>
      </w:ins>
    </w:p>
    <w:p w14:paraId="372909AC" w14:textId="77777777" w:rsidR="00166006" w:rsidRDefault="00166006">
      <w:pPr>
        <w:pStyle w:val="TDC1"/>
        <w:rPr>
          <w:ins w:id="122" w:author="GONZALEZ DIAZ, BORJA" w:date="2017-09-29T19:17:00Z"/>
          <w:noProof/>
          <w:lang w:eastAsia="es-ES_tradnl"/>
        </w:rPr>
        <w:pPrChange w:id="123" w:author="GONZALEZ DIAZ, BORJA" w:date="2017-09-29T19:17:00Z">
          <w:pPr>
            <w:pStyle w:val="TDC2"/>
            <w:tabs>
              <w:tab w:val="right" w:leader="dot" w:pos="8630"/>
            </w:tabs>
          </w:pPr>
        </w:pPrChange>
      </w:pPr>
      <w:ins w:id="124" w:author="GONZALEZ DIAZ, BORJA" w:date="2017-09-29T19:17:00Z">
        <w:r>
          <w:rPr>
            <w:noProof/>
          </w:rPr>
          <w:t>3.2.  Requisitos</w:t>
        </w:r>
        <w:r>
          <w:rPr>
            <w:noProof/>
          </w:rPr>
          <w:tab/>
        </w:r>
        <w:r>
          <w:rPr>
            <w:noProof/>
          </w:rPr>
          <w:fldChar w:fldCharType="begin"/>
        </w:r>
        <w:r>
          <w:rPr>
            <w:noProof/>
          </w:rPr>
          <w:instrText xml:space="preserve"> PAGEREF _Toc494476000 \h </w:instrText>
        </w:r>
      </w:ins>
      <w:r>
        <w:rPr>
          <w:noProof/>
        </w:rPr>
      </w:r>
      <w:r>
        <w:rPr>
          <w:noProof/>
        </w:rPr>
        <w:fldChar w:fldCharType="separate"/>
      </w:r>
      <w:ins w:id="125" w:author="GONZALEZ DIAZ, BORJA" w:date="2017-09-29T19:17:00Z">
        <w:r>
          <w:rPr>
            <w:noProof/>
          </w:rPr>
          <w:t>17</w:t>
        </w:r>
        <w:r>
          <w:rPr>
            <w:noProof/>
          </w:rPr>
          <w:fldChar w:fldCharType="end"/>
        </w:r>
      </w:ins>
    </w:p>
    <w:p w14:paraId="3C64D0DE" w14:textId="77777777" w:rsidR="00166006" w:rsidRDefault="00166006">
      <w:pPr>
        <w:pStyle w:val="TDC1"/>
        <w:rPr>
          <w:ins w:id="126" w:author="GONZALEZ DIAZ, BORJA" w:date="2017-09-29T19:17:00Z"/>
          <w:noProof/>
          <w:lang w:eastAsia="es-ES_tradnl"/>
        </w:rPr>
        <w:pPrChange w:id="127" w:author="GONZALEZ DIAZ, BORJA" w:date="2017-09-29T19:17:00Z">
          <w:pPr>
            <w:pStyle w:val="TDC3"/>
          </w:pPr>
        </w:pPrChange>
      </w:pPr>
      <w:ins w:id="128" w:author="GONZALEZ DIAZ, BORJA" w:date="2017-09-29T19:17:00Z">
        <w:r>
          <w:rPr>
            <w:noProof/>
          </w:rPr>
          <w:t>3.2.1.  Requisitos Funcionales</w:t>
        </w:r>
        <w:r>
          <w:rPr>
            <w:noProof/>
          </w:rPr>
          <w:tab/>
        </w:r>
        <w:r>
          <w:rPr>
            <w:noProof/>
          </w:rPr>
          <w:fldChar w:fldCharType="begin"/>
        </w:r>
        <w:r>
          <w:rPr>
            <w:noProof/>
          </w:rPr>
          <w:instrText xml:space="preserve"> PAGEREF _Toc494476001 \h </w:instrText>
        </w:r>
      </w:ins>
      <w:r>
        <w:rPr>
          <w:noProof/>
        </w:rPr>
      </w:r>
      <w:r>
        <w:rPr>
          <w:noProof/>
        </w:rPr>
        <w:fldChar w:fldCharType="separate"/>
      </w:r>
      <w:ins w:id="129" w:author="GONZALEZ DIAZ, BORJA" w:date="2017-09-29T19:17:00Z">
        <w:r>
          <w:rPr>
            <w:noProof/>
          </w:rPr>
          <w:t>17</w:t>
        </w:r>
        <w:r>
          <w:rPr>
            <w:noProof/>
          </w:rPr>
          <w:fldChar w:fldCharType="end"/>
        </w:r>
      </w:ins>
    </w:p>
    <w:p w14:paraId="02ADB622" w14:textId="77777777" w:rsidR="00166006" w:rsidRDefault="00166006">
      <w:pPr>
        <w:pStyle w:val="TDC1"/>
        <w:rPr>
          <w:ins w:id="130" w:author="GONZALEZ DIAZ, BORJA" w:date="2017-09-29T19:17:00Z"/>
          <w:noProof/>
          <w:lang w:eastAsia="es-ES_tradnl"/>
        </w:rPr>
        <w:pPrChange w:id="131" w:author="GONZALEZ DIAZ, BORJA" w:date="2017-09-29T19:17:00Z">
          <w:pPr>
            <w:pStyle w:val="TDC3"/>
          </w:pPr>
        </w:pPrChange>
      </w:pPr>
      <w:ins w:id="132" w:author="GONZALEZ DIAZ, BORJA" w:date="2017-09-29T19:17:00Z">
        <w:r>
          <w:rPr>
            <w:noProof/>
          </w:rPr>
          <w:t>3.2.2.  Requisitos no Funcionales</w:t>
        </w:r>
        <w:r>
          <w:rPr>
            <w:noProof/>
          </w:rPr>
          <w:tab/>
        </w:r>
        <w:r>
          <w:rPr>
            <w:noProof/>
          </w:rPr>
          <w:fldChar w:fldCharType="begin"/>
        </w:r>
        <w:r>
          <w:rPr>
            <w:noProof/>
          </w:rPr>
          <w:instrText xml:space="preserve"> PAGEREF _Toc494476002 \h </w:instrText>
        </w:r>
      </w:ins>
      <w:r>
        <w:rPr>
          <w:noProof/>
        </w:rPr>
      </w:r>
      <w:r>
        <w:rPr>
          <w:noProof/>
        </w:rPr>
        <w:fldChar w:fldCharType="separate"/>
      </w:r>
      <w:ins w:id="133" w:author="GONZALEZ DIAZ, BORJA" w:date="2017-09-29T19:17:00Z">
        <w:r>
          <w:rPr>
            <w:noProof/>
          </w:rPr>
          <w:t>18</w:t>
        </w:r>
        <w:r>
          <w:rPr>
            <w:noProof/>
          </w:rPr>
          <w:fldChar w:fldCharType="end"/>
        </w:r>
      </w:ins>
    </w:p>
    <w:p w14:paraId="5D30F5E4" w14:textId="77777777" w:rsidR="00166006" w:rsidRDefault="00166006">
      <w:pPr>
        <w:pStyle w:val="TDC1"/>
        <w:rPr>
          <w:ins w:id="134" w:author="GONZALEZ DIAZ, BORJA" w:date="2017-09-29T19:17:00Z"/>
          <w:noProof/>
          <w:lang w:eastAsia="es-ES_tradnl"/>
        </w:rPr>
        <w:pPrChange w:id="135" w:author="GONZALEZ DIAZ, BORJA" w:date="2017-09-29T19:17:00Z">
          <w:pPr>
            <w:pStyle w:val="TDC2"/>
            <w:tabs>
              <w:tab w:val="right" w:leader="dot" w:pos="8630"/>
            </w:tabs>
          </w:pPr>
        </w:pPrChange>
      </w:pPr>
      <w:ins w:id="136" w:author="GONZALEZ DIAZ, BORJA" w:date="2017-09-29T19:17:00Z">
        <w:r>
          <w:rPr>
            <w:noProof/>
          </w:rPr>
          <w:t>3.3.  Casos de uso</w:t>
        </w:r>
        <w:r>
          <w:rPr>
            <w:noProof/>
          </w:rPr>
          <w:tab/>
        </w:r>
        <w:r>
          <w:rPr>
            <w:noProof/>
          </w:rPr>
          <w:fldChar w:fldCharType="begin"/>
        </w:r>
        <w:r>
          <w:rPr>
            <w:noProof/>
          </w:rPr>
          <w:instrText xml:space="preserve"> PAGEREF _Toc494476003 \h </w:instrText>
        </w:r>
      </w:ins>
      <w:r>
        <w:rPr>
          <w:noProof/>
        </w:rPr>
      </w:r>
      <w:r>
        <w:rPr>
          <w:noProof/>
        </w:rPr>
        <w:fldChar w:fldCharType="separate"/>
      </w:r>
      <w:ins w:id="137" w:author="GONZALEZ DIAZ, BORJA" w:date="2017-09-29T19:17:00Z">
        <w:r>
          <w:rPr>
            <w:noProof/>
          </w:rPr>
          <w:t>18</w:t>
        </w:r>
        <w:r>
          <w:rPr>
            <w:noProof/>
          </w:rPr>
          <w:fldChar w:fldCharType="end"/>
        </w:r>
      </w:ins>
    </w:p>
    <w:p w14:paraId="3A5606DE" w14:textId="77777777" w:rsidR="00166006" w:rsidRDefault="00166006">
      <w:pPr>
        <w:pStyle w:val="TDC1"/>
        <w:rPr>
          <w:ins w:id="138" w:author="GONZALEZ DIAZ, BORJA" w:date="2017-09-29T19:17:00Z"/>
          <w:noProof/>
          <w:lang w:eastAsia="es-ES_tradnl"/>
        </w:rPr>
        <w:pPrChange w:id="139" w:author="GONZALEZ DIAZ, BORJA" w:date="2017-09-29T19:17:00Z">
          <w:pPr>
            <w:pStyle w:val="TDC2"/>
            <w:tabs>
              <w:tab w:val="right" w:leader="dot" w:pos="8630"/>
            </w:tabs>
          </w:pPr>
        </w:pPrChange>
      </w:pPr>
      <w:ins w:id="140" w:author="GONZALEZ DIAZ, BORJA" w:date="2017-09-29T19:17:00Z">
        <w:r>
          <w:rPr>
            <w:noProof/>
          </w:rPr>
          <w:t>3.4.  Matriz de trazabilidad</w:t>
        </w:r>
        <w:r>
          <w:rPr>
            <w:noProof/>
          </w:rPr>
          <w:tab/>
        </w:r>
        <w:r>
          <w:rPr>
            <w:noProof/>
          </w:rPr>
          <w:fldChar w:fldCharType="begin"/>
        </w:r>
        <w:r>
          <w:rPr>
            <w:noProof/>
          </w:rPr>
          <w:instrText xml:space="preserve"> PAGEREF _Toc494476004 \h </w:instrText>
        </w:r>
      </w:ins>
      <w:r>
        <w:rPr>
          <w:noProof/>
        </w:rPr>
      </w:r>
      <w:r>
        <w:rPr>
          <w:noProof/>
        </w:rPr>
        <w:fldChar w:fldCharType="separate"/>
      </w:r>
      <w:ins w:id="141" w:author="GONZALEZ DIAZ, BORJA" w:date="2017-09-29T19:17:00Z">
        <w:r>
          <w:rPr>
            <w:noProof/>
          </w:rPr>
          <w:t>23</w:t>
        </w:r>
        <w:r>
          <w:rPr>
            <w:noProof/>
          </w:rPr>
          <w:fldChar w:fldCharType="end"/>
        </w:r>
      </w:ins>
    </w:p>
    <w:p w14:paraId="115257BB" w14:textId="77777777" w:rsidR="00166006" w:rsidRDefault="00166006">
      <w:pPr>
        <w:pStyle w:val="TDC1"/>
        <w:rPr>
          <w:ins w:id="142" w:author="GONZALEZ DIAZ, BORJA" w:date="2017-09-29T19:17:00Z"/>
          <w:noProof/>
          <w:lang w:eastAsia="es-ES_tradnl"/>
        </w:rPr>
        <w:pPrChange w:id="143" w:author="GONZALEZ DIAZ, BORJA" w:date="2017-09-29T19:17:00Z">
          <w:pPr>
            <w:pStyle w:val="TDC2"/>
            <w:tabs>
              <w:tab w:val="right" w:leader="dot" w:pos="8630"/>
            </w:tabs>
          </w:pPr>
        </w:pPrChange>
      </w:pPr>
      <w:ins w:id="144" w:author="GONZALEZ DIAZ, BORJA" w:date="2017-09-29T19:17:00Z">
        <w:r>
          <w:rPr>
            <w:noProof/>
          </w:rPr>
          <w:t>3.5.  Arquitectura del sistema</w:t>
        </w:r>
        <w:r>
          <w:rPr>
            <w:noProof/>
          </w:rPr>
          <w:tab/>
        </w:r>
        <w:r>
          <w:rPr>
            <w:noProof/>
          </w:rPr>
          <w:fldChar w:fldCharType="begin"/>
        </w:r>
        <w:r>
          <w:rPr>
            <w:noProof/>
          </w:rPr>
          <w:instrText xml:space="preserve"> PAGEREF _Toc494476005 \h </w:instrText>
        </w:r>
      </w:ins>
      <w:r>
        <w:rPr>
          <w:noProof/>
        </w:rPr>
      </w:r>
      <w:r>
        <w:rPr>
          <w:noProof/>
        </w:rPr>
        <w:fldChar w:fldCharType="separate"/>
      </w:r>
      <w:ins w:id="145" w:author="GONZALEZ DIAZ, BORJA" w:date="2017-09-29T19:17:00Z">
        <w:r>
          <w:rPr>
            <w:noProof/>
          </w:rPr>
          <w:t>24</w:t>
        </w:r>
        <w:r>
          <w:rPr>
            <w:noProof/>
          </w:rPr>
          <w:fldChar w:fldCharType="end"/>
        </w:r>
      </w:ins>
    </w:p>
    <w:p w14:paraId="1EFC55AF" w14:textId="77777777" w:rsidR="00166006" w:rsidRDefault="00166006">
      <w:pPr>
        <w:pStyle w:val="TDC1"/>
        <w:rPr>
          <w:ins w:id="146" w:author="GONZALEZ DIAZ, BORJA" w:date="2017-09-29T19:17:00Z"/>
          <w:noProof/>
          <w:lang w:eastAsia="es-ES_tradnl"/>
        </w:rPr>
        <w:pPrChange w:id="147" w:author="GONZALEZ DIAZ, BORJA" w:date="2017-09-29T19:17:00Z">
          <w:pPr>
            <w:pStyle w:val="TDC3"/>
          </w:pPr>
        </w:pPrChange>
      </w:pPr>
      <w:ins w:id="148" w:author="GONZALEZ DIAZ, BORJA" w:date="2017-09-29T19:17:00Z">
        <w:r>
          <w:rPr>
            <w:noProof/>
          </w:rPr>
          <w:t>3.5.1.  Diseño visual (Storyboard) de la aplicación web</w:t>
        </w:r>
        <w:r>
          <w:rPr>
            <w:noProof/>
          </w:rPr>
          <w:tab/>
        </w:r>
        <w:r>
          <w:rPr>
            <w:noProof/>
          </w:rPr>
          <w:fldChar w:fldCharType="begin"/>
        </w:r>
        <w:r>
          <w:rPr>
            <w:noProof/>
          </w:rPr>
          <w:instrText xml:space="preserve"> PAGEREF _Toc494476006 \h </w:instrText>
        </w:r>
      </w:ins>
      <w:r>
        <w:rPr>
          <w:noProof/>
        </w:rPr>
      </w:r>
      <w:r>
        <w:rPr>
          <w:noProof/>
        </w:rPr>
        <w:fldChar w:fldCharType="separate"/>
      </w:r>
      <w:ins w:id="149" w:author="GONZALEZ DIAZ, BORJA" w:date="2017-09-29T19:17:00Z">
        <w:r>
          <w:rPr>
            <w:noProof/>
          </w:rPr>
          <w:t>24</w:t>
        </w:r>
        <w:r>
          <w:rPr>
            <w:noProof/>
          </w:rPr>
          <w:fldChar w:fldCharType="end"/>
        </w:r>
      </w:ins>
    </w:p>
    <w:p w14:paraId="516FEF9E" w14:textId="77777777" w:rsidR="00166006" w:rsidRDefault="00166006">
      <w:pPr>
        <w:pStyle w:val="TDC1"/>
        <w:rPr>
          <w:ins w:id="150" w:author="GONZALEZ DIAZ, BORJA" w:date="2017-09-29T19:17:00Z"/>
          <w:noProof/>
          <w:lang w:eastAsia="es-ES_tradnl"/>
        </w:rPr>
        <w:pPrChange w:id="151" w:author="GONZALEZ DIAZ, BORJA" w:date="2017-09-29T19:17:00Z">
          <w:pPr>
            <w:pStyle w:val="TDC3"/>
          </w:pPr>
        </w:pPrChange>
      </w:pPr>
      <w:ins w:id="152" w:author="GONZALEZ DIAZ, BORJA" w:date="2017-09-29T19:17:00Z">
        <w:r>
          <w:rPr>
            <w:noProof/>
          </w:rPr>
          <w:t>3.5.2  Esquema del modelo de datos</w:t>
        </w:r>
        <w:r>
          <w:rPr>
            <w:noProof/>
          </w:rPr>
          <w:tab/>
        </w:r>
        <w:r>
          <w:rPr>
            <w:noProof/>
          </w:rPr>
          <w:fldChar w:fldCharType="begin"/>
        </w:r>
        <w:r>
          <w:rPr>
            <w:noProof/>
          </w:rPr>
          <w:instrText xml:space="preserve"> PAGEREF _Toc494476007 \h </w:instrText>
        </w:r>
      </w:ins>
      <w:r>
        <w:rPr>
          <w:noProof/>
        </w:rPr>
      </w:r>
      <w:r>
        <w:rPr>
          <w:noProof/>
        </w:rPr>
        <w:fldChar w:fldCharType="separate"/>
      </w:r>
      <w:ins w:id="153" w:author="GONZALEZ DIAZ, BORJA" w:date="2017-09-29T19:17:00Z">
        <w:r>
          <w:rPr>
            <w:noProof/>
          </w:rPr>
          <w:t>26</w:t>
        </w:r>
        <w:r>
          <w:rPr>
            <w:noProof/>
          </w:rPr>
          <w:fldChar w:fldCharType="end"/>
        </w:r>
      </w:ins>
    </w:p>
    <w:p w14:paraId="4E486075" w14:textId="77777777" w:rsidR="00166006" w:rsidRDefault="00166006">
      <w:pPr>
        <w:pStyle w:val="TDC1"/>
        <w:rPr>
          <w:ins w:id="154" w:author="GONZALEZ DIAZ, BORJA" w:date="2017-09-29T19:17:00Z"/>
          <w:noProof/>
          <w:lang w:eastAsia="es-ES_tradnl"/>
        </w:rPr>
        <w:pPrChange w:id="155" w:author="GONZALEZ DIAZ, BORJA" w:date="2017-09-29T19:17:00Z">
          <w:pPr>
            <w:pStyle w:val="TDC3"/>
          </w:pPr>
        </w:pPrChange>
      </w:pPr>
      <w:ins w:id="156" w:author="GONZALEZ DIAZ, BORJA" w:date="2017-09-29T19:17:00Z">
        <w:r>
          <w:rPr>
            <w:noProof/>
          </w:rPr>
          <w:t>3.5.3  Estructura del archivo CSV</w:t>
        </w:r>
        <w:r>
          <w:rPr>
            <w:noProof/>
          </w:rPr>
          <w:tab/>
        </w:r>
        <w:r>
          <w:rPr>
            <w:noProof/>
          </w:rPr>
          <w:fldChar w:fldCharType="begin"/>
        </w:r>
        <w:r>
          <w:rPr>
            <w:noProof/>
          </w:rPr>
          <w:instrText xml:space="preserve"> PAGEREF _Toc494476008 \h </w:instrText>
        </w:r>
      </w:ins>
      <w:r>
        <w:rPr>
          <w:noProof/>
        </w:rPr>
      </w:r>
      <w:r>
        <w:rPr>
          <w:noProof/>
        </w:rPr>
        <w:fldChar w:fldCharType="separate"/>
      </w:r>
      <w:ins w:id="157" w:author="GONZALEZ DIAZ, BORJA" w:date="2017-09-29T19:17:00Z">
        <w:r>
          <w:rPr>
            <w:noProof/>
          </w:rPr>
          <w:t>30</w:t>
        </w:r>
        <w:r>
          <w:rPr>
            <w:noProof/>
          </w:rPr>
          <w:fldChar w:fldCharType="end"/>
        </w:r>
      </w:ins>
    </w:p>
    <w:p w14:paraId="49A93D19" w14:textId="77777777" w:rsidR="00166006" w:rsidRDefault="00166006">
      <w:pPr>
        <w:pStyle w:val="TDC1"/>
        <w:rPr>
          <w:ins w:id="158" w:author="GONZALEZ DIAZ, BORJA" w:date="2017-09-29T19:17:00Z"/>
          <w:rFonts w:asciiTheme="minorHAnsi" w:hAnsiTheme="minorHAnsi"/>
          <w:noProof/>
          <w:color w:val="auto"/>
          <w:lang w:eastAsia="es-ES_tradnl"/>
        </w:rPr>
      </w:pPr>
      <w:ins w:id="159" w:author="GONZALEZ DIAZ, BORJA" w:date="2017-09-29T19:17:00Z">
        <w:r>
          <w:rPr>
            <w:noProof/>
          </w:rPr>
          <w:t>4.  Implementación</w:t>
        </w:r>
        <w:r>
          <w:rPr>
            <w:noProof/>
          </w:rPr>
          <w:tab/>
        </w:r>
        <w:r>
          <w:rPr>
            <w:noProof/>
          </w:rPr>
          <w:fldChar w:fldCharType="begin"/>
        </w:r>
        <w:r>
          <w:rPr>
            <w:noProof/>
          </w:rPr>
          <w:instrText xml:space="preserve"> PAGEREF _Toc494476009 \h </w:instrText>
        </w:r>
      </w:ins>
      <w:r>
        <w:rPr>
          <w:noProof/>
        </w:rPr>
      </w:r>
      <w:r>
        <w:rPr>
          <w:noProof/>
        </w:rPr>
        <w:fldChar w:fldCharType="separate"/>
      </w:r>
      <w:ins w:id="160" w:author="GONZALEZ DIAZ, BORJA" w:date="2017-09-29T19:17:00Z">
        <w:r>
          <w:rPr>
            <w:noProof/>
          </w:rPr>
          <w:t>31</w:t>
        </w:r>
        <w:r>
          <w:rPr>
            <w:noProof/>
          </w:rPr>
          <w:fldChar w:fldCharType="end"/>
        </w:r>
      </w:ins>
    </w:p>
    <w:p w14:paraId="7C99C4B1" w14:textId="77777777" w:rsidR="00166006" w:rsidRDefault="00166006">
      <w:pPr>
        <w:pStyle w:val="TDC1"/>
        <w:rPr>
          <w:ins w:id="161" w:author="GONZALEZ DIAZ, BORJA" w:date="2017-09-29T19:17:00Z"/>
          <w:noProof/>
          <w:lang w:eastAsia="es-ES_tradnl"/>
        </w:rPr>
        <w:pPrChange w:id="162" w:author="GONZALEZ DIAZ, BORJA" w:date="2017-09-29T19:17:00Z">
          <w:pPr>
            <w:pStyle w:val="TDC2"/>
            <w:tabs>
              <w:tab w:val="right" w:leader="dot" w:pos="8630"/>
            </w:tabs>
          </w:pPr>
        </w:pPrChange>
      </w:pPr>
      <w:ins w:id="163" w:author="GONZALEZ DIAZ, BORJA" w:date="2017-09-29T19:17:00Z">
        <w:r>
          <w:rPr>
            <w:noProof/>
          </w:rPr>
          <w:t>4.1.  Comunicación Cliente-Servidor</w:t>
        </w:r>
        <w:r>
          <w:rPr>
            <w:noProof/>
          </w:rPr>
          <w:tab/>
        </w:r>
        <w:r>
          <w:rPr>
            <w:noProof/>
          </w:rPr>
          <w:fldChar w:fldCharType="begin"/>
        </w:r>
        <w:r>
          <w:rPr>
            <w:noProof/>
          </w:rPr>
          <w:instrText xml:space="preserve"> PAGEREF _Toc494476010 \h </w:instrText>
        </w:r>
      </w:ins>
      <w:r>
        <w:rPr>
          <w:noProof/>
        </w:rPr>
      </w:r>
      <w:r>
        <w:rPr>
          <w:noProof/>
        </w:rPr>
        <w:fldChar w:fldCharType="separate"/>
      </w:r>
      <w:ins w:id="164" w:author="GONZALEZ DIAZ, BORJA" w:date="2017-09-29T19:17:00Z">
        <w:r>
          <w:rPr>
            <w:noProof/>
          </w:rPr>
          <w:t>31</w:t>
        </w:r>
        <w:r>
          <w:rPr>
            <w:noProof/>
          </w:rPr>
          <w:fldChar w:fldCharType="end"/>
        </w:r>
      </w:ins>
    </w:p>
    <w:p w14:paraId="321BA79F" w14:textId="77777777" w:rsidR="00166006" w:rsidRDefault="00166006">
      <w:pPr>
        <w:pStyle w:val="TDC1"/>
        <w:rPr>
          <w:ins w:id="165" w:author="GONZALEZ DIAZ, BORJA" w:date="2017-09-29T19:17:00Z"/>
          <w:noProof/>
          <w:lang w:eastAsia="es-ES_tradnl"/>
        </w:rPr>
        <w:pPrChange w:id="166" w:author="GONZALEZ DIAZ, BORJA" w:date="2017-09-29T19:17:00Z">
          <w:pPr>
            <w:pStyle w:val="TDC3"/>
          </w:pPr>
        </w:pPrChange>
      </w:pPr>
      <w:ins w:id="167" w:author="GONZALEZ DIAZ, BORJA" w:date="2017-09-29T19:17:00Z">
        <w:r>
          <w:rPr>
            <w:noProof/>
          </w:rPr>
          <w:lastRenderedPageBreak/>
          <w:t>4.1.1.  Servidor</w:t>
        </w:r>
        <w:r>
          <w:rPr>
            <w:noProof/>
          </w:rPr>
          <w:tab/>
        </w:r>
        <w:r>
          <w:rPr>
            <w:noProof/>
          </w:rPr>
          <w:fldChar w:fldCharType="begin"/>
        </w:r>
        <w:r>
          <w:rPr>
            <w:noProof/>
          </w:rPr>
          <w:instrText xml:space="preserve"> PAGEREF _Toc494476011 \h </w:instrText>
        </w:r>
      </w:ins>
      <w:r>
        <w:rPr>
          <w:noProof/>
        </w:rPr>
      </w:r>
      <w:r>
        <w:rPr>
          <w:noProof/>
        </w:rPr>
        <w:fldChar w:fldCharType="separate"/>
      </w:r>
      <w:ins w:id="168" w:author="GONZALEZ DIAZ, BORJA" w:date="2017-09-29T19:17:00Z">
        <w:r>
          <w:rPr>
            <w:noProof/>
          </w:rPr>
          <w:t>31</w:t>
        </w:r>
        <w:r>
          <w:rPr>
            <w:noProof/>
          </w:rPr>
          <w:fldChar w:fldCharType="end"/>
        </w:r>
      </w:ins>
    </w:p>
    <w:p w14:paraId="69FA5933" w14:textId="77777777" w:rsidR="00166006" w:rsidRDefault="00166006">
      <w:pPr>
        <w:pStyle w:val="TDC1"/>
        <w:rPr>
          <w:ins w:id="169" w:author="GONZALEZ DIAZ, BORJA" w:date="2017-09-29T19:17:00Z"/>
          <w:noProof/>
          <w:lang w:eastAsia="es-ES_tradnl"/>
        </w:rPr>
        <w:pPrChange w:id="170" w:author="GONZALEZ DIAZ, BORJA" w:date="2017-09-29T19:17:00Z">
          <w:pPr>
            <w:pStyle w:val="TDC3"/>
          </w:pPr>
        </w:pPrChange>
      </w:pPr>
      <w:ins w:id="171" w:author="GONZALEZ DIAZ, BORJA" w:date="2017-09-29T19:17:00Z">
        <w:r>
          <w:rPr>
            <w:noProof/>
          </w:rPr>
          <w:t>4.1.2.  Cliente</w:t>
        </w:r>
        <w:r>
          <w:rPr>
            <w:noProof/>
          </w:rPr>
          <w:tab/>
        </w:r>
        <w:r>
          <w:rPr>
            <w:noProof/>
          </w:rPr>
          <w:fldChar w:fldCharType="begin"/>
        </w:r>
        <w:r>
          <w:rPr>
            <w:noProof/>
          </w:rPr>
          <w:instrText xml:space="preserve"> PAGEREF _Toc494476012 \h </w:instrText>
        </w:r>
      </w:ins>
      <w:r>
        <w:rPr>
          <w:noProof/>
        </w:rPr>
      </w:r>
      <w:r>
        <w:rPr>
          <w:noProof/>
        </w:rPr>
        <w:fldChar w:fldCharType="separate"/>
      </w:r>
      <w:ins w:id="172" w:author="GONZALEZ DIAZ, BORJA" w:date="2017-09-29T19:17:00Z">
        <w:r>
          <w:rPr>
            <w:noProof/>
          </w:rPr>
          <w:t>32</w:t>
        </w:r>
        <w:r>
          <w:rPr>
            <w:noProof/>
          </w:rPr>
          <w:fldChar w:fldCharType="end"/>
        </w:r>
      </w:ins>
    </w:p>
    <w:p w14:paraId="443CDC95" w14:textId="77777777" w:rsidR="00166006" w:rsidRDefault="00166006">
      <w:pPr>
        <w:pStyle w:val="TDC1"/>
        <w:rPr>
          <w:ins w:id="173" w:author="GONZALEZ DIAZ, BORJA" w:date="2017-09-29T19:17:00Z"/>
          <w:noProof/>
          <w:lang w:eastAsia="es-ES_tradnl"/>
        </w:rPr>
        <w:pPrChange w:id="174" w:author="GONZALEZ DIAZ, BORJA" w:date="2017-09-29T19:17:00Z">
          <w:pPr>
            <w:pStyle w:val="TDC3"/>
          </w:pPr>
        </w:pPrChange>
      </w:pPr>
      <w:ins w:id="175" w:author="GONZALEZ DIAZ, BORJA" w:date="2017-09-29T19:17:00Z">
        <w:r>
          <w:rPr>
            <w:noProof/>
          </w:rPr>
          <w:t>4.1.3  Despliegue del servidor</w:t>
        </w:r>
        <w:r>
          <w:rPr>
            <w:noProof/>
          </w:rPr>
          <w:tab/>
        </w:r>
        <w:r>
          <w:rPr>
            <w:noProof/>
          </w:rPr>
          <w:fldChar w:fldCharType="begin"/>
        </w:r>
        <w:r>
          <w:rPr>
            <w:noProof/>
          </w:rPr>
          <w:instrText xml:space="preserve"> PAGEREF _Toc494476013 \h </w:instrText>
        </w:r>
      </w:ins>
      <w:r>
        <w:rPr>
          <w:noProof/>
        </w:rPr>
      </w:r>
      <w:r>
        <w:rPr>
          <w:noProof/>
        </w:rPr>
        <w:fldChar w:fldCharType="separate"/>
      </w:r>
      <w:ins w:id="176" w:author="GONZALEZ DIAZ, BORJA" w:date="2017-09-29T19:17:00Z">
        <w:r>
          <w:rPr>
            <w:noProof/>
          </w:rPr>
          <w:t>33</w:t>
        </w:r>
        <w:r>
          <w:rPr>
            <w:noProof/>
          </w:rPr>
          <w:fldChar w:fldCharType="end"/>
        </w:r>
      </w:ins>
    </w:p>
    <w:p w14:paraId="6DE71EE9" w14:textId="77777777" w:rsidR="00166006" w:rsidRDefault="00166006">
      <w:pPr>
        <w:pStyle w:val="TDC1"/>
        <w:rPr>
          <w:ins w:id="177" w:author="GONZALEZ DIAZ, BORJA" w:date="2017-09-29T19:17:00Z"/>
          <w:noProof/>
          <w:lang w:eastAsia="es-ES_tradnl"/>
        </w:rPr>
        <w:pPrChange w:id="178" w:author="GONZALEZ DIAZ, BORJA" w:date="2017-09-29T19:17:00Z">
          <w:pPr>
            <w:pStyle w:val="TDC2"/>
            <w:tabs>
              <w:tab w:val="right" w:leader="dot" w:pos="8630"/>
            </w:tabs>
          </w:pPr>
        </w:pPrChange>
      </w:pPr>
      <w:ins w:id="179" w:author="GONZALEZ DIAZ, BORJA" w:date="2017-09-29T19:17:00Z">
        <w:r>
          <w:rPr>
            <w:noProof/>
          </w:rPr>
          <w:t>4.2.  SQLite</w:t>
        </w:r>
        <w:r>
          <w:rPr>
            <w:noProof/>
          </w:rPr>
          <w:tab/>
        </w:r>
        <w:r>
          <w:rPr>
            <w:noProof/>
          </w:rPr>
          <w:fldChar w:fldCharType="begin"/>
        </w:r>
        <w:r>
          <w:rPr>
            <w:noProof/>
          </w:rPr>
          <w:instrText xml:space="preserve"> PAGEREF _Toc494476014 \h </w:instrText>
        </w:r>
      </w:ins>
      <w:r>
        <w:rPr>
          <w:noProof/>
        </w:rPr>
      </w:r>
      <w:r>
        <w:rPr>
          <w:noProof/>
        </w:rPr>
        <w:fldChar w:fldCharType="separate"/>
      </w:r>
      <w:ins w:id="180" w:author="GONZALEZ DIAZ, BORJA" w:date="2017-09-29T19:17:00Z">
        <w:r>
          <w:rPr>
            <w:noProof/>
          </w:rPr>
          <w:t>33</w:t>
        </w:r>
        <w:r>
          <w:rPr>
            <w:noProof/>
          </w:rPr>
          <w:fldChar w:fldCharType="end"/>
        </w:r>
      </w:ins>
    </w:p>
    <w:p w14:paraId="5699C83B" w14:textId="77777777" w:rsidR="00166006" w:rsidRDefault="00166006">
      <w:pPr>
        <w:pStyle w:val="TDC1"/>
        <w:rPr>
          <w:ins w:id="181" w:author="GONZALEZ DIAZ, BORJA" w:date="2017-09-29T19:17:00Z"/>
          <w:noProof/>
          <w:lang w:eastAsia="es-ES_tradnl"/>
        </w:rPr>
        <w:pPrChange w:id="182" w:author="GONZALEZ DIAZ, BORJA" w:date="2017-09-29T19:17:00Z">
          <w:pPr>
            <w:pStyle w:val="TDC3"/>
          </w:pPr>
        </w:pPrChange>
      </w:pPr>
      <w:ins w:id="183" w:author="GONZALEZ DIAZ, BORJA" w:date="2017-09-29T19:17:00Z">
        <w:r>
          <w:rPr>
            <w:noProof/>
          </w:rPr>
          <w:t>4.2.1.  Compatibilidad con el Servidor</w:t>
        </w:r>
        <w:r>
          <w:rPr>
            <w:noProof/>
          </w:rPr>
          <w:tab/>
        </w:r>
        <w:r>
          <w:rPr>
            <w:noProof/>
          </w:rPr>
          <w:fldChar w:fldCharType="begin"/>
        </w:r>
        <w:r>
          <w:rPr>
            <w:noProof/>
          </w:rPr>
          <w:instrText xml:space="preserve"> PAGEREF _Toc494476015 \h </w:instrText>
        </w:r>
      </w:ins>
      <w:r>
        <w:rPr>
          <w:noProof/>
        </w:rPr>
      </w:r>
      <w:r>
        <w:rPr>
          <w:noProof/>
        </w:rPr>
        <w:fldChar w:fldCharType="separate"/>
      </w:r>
      <w:ins w:id="184" w:author="GONZALEZ DIAZ, BORJA" w:date="2017-09-29T19:17:00Z">
        <w:r>
          <w:rPr>
            <w:noProof/>
          </w:rPr>
          <w:t>33</w:t>
        </w:r>
        <w:r>
          <w:rPr>
            <w:noProof/>
          </w:rPr>
          <w:fldChar w:fldCharType="end"/>
        </w:r>
      </w:ins>
    </w:p>
    <w:p w14:paraId="64A35560" w14:textId="77777777" w:rsidR="00166006" w:rsidRDefault="00166006">
      <w:pPr>
        <w:pStyle w:val="TDC1"/>
        <w:rPr>
          <w:ins w:id="185" w:author="GONZALEZ DIAZ, BORJA" w:date="2017-09-29T19:17:00Z"/>
          <w:noProof/>
          <w:lang w:eastAsia="es-ES_tradnl"/>
        </w:rPr>
        <w:pPrChange w:id="186" w:author="GONZALEZ DIAZ, BORJA" w:date="2017-09-29T19:17:00Z">
          <w:pPr>
            <w:pStyle w:val="TDC2"/>
            <w:tabs>
              <w:tab w:val="right" w:leader="dot" w:pos="8630"/>
            </w:tabs>
          </w:pPr>
        </w:pPrChange>
      </w:pPr>
      <w:ins w:id="187" w:author="GONZALEZ DIAZ, BORJA" w:date="2017-09-29T19:17:00Z">
        <w:r>
          <w:rPr>
            <w:noProof/>
          </w:rPr>
          <w:t>4.3.  Funciones</w:t>
        </w:r>
        <w:r>
          <w:rPr>
            <w:noProof/>
          </w:rPr>
          <w:tab/>
        </w:r>
        <w:r>
          <w:rPr>
            <w:noProof/>
          </w:rPr>
          <w:fldChar w:fldCharType="begin"/>
        </w:r>
        <w:r>
          <w:rPr>
            <w:noProof/>
          </w:rPr>
          <w:instrText xml:space="preserve"> PAGEREF _Toc494476016 \h </w:instrText>
        </w:r>
      </w:ins>
      <w:r>
        <w:rPr>
          <w:noProof/>
        </w:rPr>
      </w:r>
      <w:r>
        <w:rPr>
          <w:noProof/>
        </w:rPr>
        <w:fldChar w:fldCharType="separate"/>
      </w:r>
      <w:ins w:id="188" w:author="GONZALEZ DIAZ, BORJA" w:date="2017-09-29T19:17:00Z">
        <w:r>
          <w:rPr>
            <w:noProof/>
          </w:rPr>
          <w:t>34</w:t>
        </w:r>
        <w:r>
          <w:rPr>
            <w:noProof/>
          </w:rPr>
          <w:fldChar w:fldCharType="end"/>
        </w:r>
      </w:ins>
    </w:p>
    <w:p w14:paraId="690F2AD3" w14:textId="77777777" w:rsidR="00166006" w:rsidRDefault="00166006">
      <w:pPr>
        <w:pStyle w:val="TDC1"/>
        <w:rPr>
          <w:ins w:id="189" w:author="GONZALEZ DIAZ, BORJA" w:date="2017-09-29T19:17:00Z"/>
          <w:noProof/>
          <w:lang w:eastAsia="es-ES_tradnl"/>
        </w:rPr>
        <w:pPrChange w:id="190" w:author="GONZALEZ DIAZ, BORJA" w:date="2017-09-29T19:17:00Z">
          <w:pPr>
            <w:pStyle w:val="TDC3"/>
          </w:pPr>
        </w:pPrChange>
      </w:pPr>
      <w:ins w:id="191" w:author="GONZALEZ DIAZ, BORJA" w:date="2017-09-29T19:17:00Z">
        <w:r>
          <w:rPr>
            <w:noProof/>
          </w:rPr>
          <w:t>4.3.1.  Obtener pacientes</w:t>
        </w:r>
        <w:r>
          <w:rPr>
            <w:noProof/>
          </w:rPr>
          <w:tab/>
        </w:r>
        <w:r>
          <w:rPr>
            <w:noProof/>
          </w:rPr>
          <w:fldChar w:fldCharType="begin"/>
        </w:r>
        <w:r>
          <w:rPr>
            <w:noProof/>
          </w:rPr>
          <w:instrText xml:space="preserve"> PAGEREF _Toc494476017 \h </w:instrText>
        </w:r>
      </w:ins>
      <w:r>
        <w:rPr>
          <w:noProof/>
        </w:rPr>
      </w:r>
      <w:r>
        <w:rPr>
          <w:noProof/>
        </w:rPr>
        <w:fldChar w:fldCharType="separate"/>
      </w:r>
      <w:ins w:id="192" w:author="GONZALEZ DIAZ, BORJA" w:date="2017-09-29T19:17:00Z">
        <w:r>
          <w:rPr>
            <w:noProof/>
          </w:rPr>
          <w:t>34</w:t>
        </w:r>
        <w:r>
          <w:rPr>
            <w:noProof/>
          </w:rPr>
          <w:fldChar w:fldCharType="end"/>
        </w:r>
      </w:ins>
    </w:p>
    <w:p w14:paraId="05EAD086" w14:textId="77777777" w:rsidR="00166006" w:rsidRDefault="00166006">
      <w:pPr>
        <w:pStyle w:val="TDC1"/>
        <w:rPr>
          <w:ins w:id="193" w:author="GONZALEZ DIAZ, BORJA" w:date="2017-09-29T19:17:00Z"/>
          <w:noProof/>
          <w:lang w:eastAsia="es-ES_tradnl"/>
        </w:rPr>
        <w:pPrChange w:id="194" w:author="GONZALEZ DIAZ, BORJA" w:date="2017-09-29T19:17:00Z">
          <w:pPr>
            <w:pStyle w:val="TDC3"/>
          </w:pPr>
        </w:pPrChange>
      </w:pPr>
      <w:ins w:id="195" w:author="GONZALEZ DIAZ, BORJA" w:date="2017-09-29T19:17:00Z">
        <w:r>
          <w:rPr>
            <w:noProof/>
          </w:rPr>
          <w:t>4.3.2.  Borrar Paciente</w:t>
        </w:r>
        <w:r>
          <w:rPr>
            <w:noProof/>
          </w:rPr>
          <w:tab/>
        </w:r>
        <w:r>
          <w:rPr>
            <w:noProof/>
          </w:rPr>
          <w:fldChar w:fldCharType="begin"/>
        </w:r>
        <w:r>
          <w:rPr>
            <w:noProof/>
          </w:rPr>
          <w:instrText xml:space="preserve"> PAGEREF _Toc494476018 \h </w:instrText>
        </w:r>
      </w:ins>
      <w:r>
        <w:rPr>
          <w:noProof/>
        </w:rPr>
      </w:r>
      <w:r>
        <w:rPr>
          <w:noProof/>
        </w:rPr>
        <w:fldChar w:fldCharType="separate"/>
      </w:r>
      <w:ins w:id="196" w:author="GONZALEZ DIAZ, BORJA" w:date="2017-09-29T19:17:00Z">
        <w:r>
          <w:rPr>
            <w:noProof/>
          </w:rPr>
          <w:t>37</w:t>
        </w:r>
        <w:r>
          <w:rPr>
            <w:noProof/>
          </w:rPr>
          <w:fldChar w:fldCharType="end"/>
        </w:r>
      </w:ins>
    </w:p>
    <w:p w14:paraId="1C4E5F6D" w14:textId="77777777" w:rsidR="00166006" w:rsidRDefault="00166006">
      <w:pPr>
        <w:pStyle w:val="TDC1"/>
        <w:rPr>
          <w:ins w:id="197" w:author="GONZALEZ DIAZ, BORJA" w:date="2017-09-29T19:17:00Z"/>
          <w:noProof/>
          <w:lang w:eastAsia="es-ES_tradnl"/>
        </w:rPr>
        <w:pPrChange w:id="198" w:author="GONZALEZ DIAZ, BORJA" w:date="2017-09-29T19:17:00Z">
          <w:pPr>
            <w:pStyle w:val="TDC3"/>
          </w:pPr>
        </w:pPrChange>
      </w:pPr>
      <w:ins w:id="199" w:author="GONZALEZ DIAZ, BORJA" w:date="2017-09-29T19:17:00Z">
        <w:r>
          <w:rPr>
            <w:noProof/>
          </w:rPr>
          <w:t>4.3.3.  Añadir un Paciente</w:t>
        </w:r>
        <w:r>
          <w:rPr>
            <w:noProof/>
          </w:rPr>
          <w:tab/>
        </w:r>
        <w:r>
          <w:rPr>
            <w:noProof/>
          </w:rPr>
          <w:fldChar w:fldCharType="begin"/>
        </w:r>
        <w:r>
          <w:rPr>
            <w:noProof/>
          </w:rPr>
          <w:instrText xml:space="preserve"> PAGEREF _Toc494476019 \h </w:instrText>
        </w:r>
      </w:ins>
      <w:r>
        <w:rPr>
          <w:noProof/>
        </w:rPr>
      </w:r>
      <w:r>
        <w:rPr>
          <w:noProof/>
        </w:rPr>
        <w:fldChar w:fldCharType="separate"/>
      </w:r>
      <w:ins w:id="200" w:author="GONZALEZ DIAZ, BORJA" w:date="2017-09-29T19:17:00Z">
        <w:r>
          <w:rPr>
            <w:noProof/>
          </w:rPr>
          <w:t>42</w:t>
        </w:r>
        <w:r>
          <w:rPr>
            <w:noProof/>
          </w:rPr>
          <w:fldChar w:fldCharType="end"/>
        </w:r>
      </w:ins>
    </w:p>
    <w:p w14:paraId="05AF9BAA" w14:textId="77777777" w:rsidR="00166006" w:rsidRDefault="00166006">
      <w:pPr>
        <w:pStyle w:val="TDC1"/>
        <w:rPr>
          <w:ins w:id="201" w:author="GONZALEZ DIAZ, BORJA" w:date="2017-09-29T19:17:00Z"/>
          <w:noProof/>
          <w:lang w:eastAsia="es-ES_tradnl"/>
        </w:rPr>
        <w:pPrChange w:id="202" w:author="GONZALEZ DIAZ, BORJA" w:date="2017-09-29T19:17:00Z">
          <w:pPr>
            <w:pStyle w:val="TDC3"/>
          </w:pPr>
        </w:pPrChange>
      </w:pPr>
      <w:ins w:id="203" w:author="GONZALEZ DIAZ, BORJA" w:date="2017-09-29T19:17:00Z">
        <w:r>
          <w:rPr>
            <w:noProof/>
          </w:rPr>
          <w:t>4.3.4.  Obtener datos de movimiento de un paciente</w:t>
        </w:r>
        <w:r>
          <w:rPr>
            <w:noProof/>
          </w:rPr>
          <w:tab/>
        </w:r>
        <w:r>
          <w:rPr>
            <w:noProof/>
          </w:rPr>
          <w:fldChar w:fldCharType="begin"/>
        </w:r>
        <w:r>
          <w:rPr>
            <w:noProof/>
          </w:rPr>
          <w:instrText xml:space="preserve"> PAGEREF _Toc494476020 \h </w:instrText>
        </w:r>
      </w:ins>
      <w:r>
        <w:rPr>
          <w:noProof/>
        </w:rPr>
      </w:r>
      <w:r>
        <w:rPr>
          <w:noProof/>
        </w:rPr>
        <w:fldChar w:fldCharType="separate"/>
      </w:r>
      <w:ins w:id="204" w:author="GONZALEZ DIAZ, BORJA" w:date="2017-09-29T19:17:00Z">
        <w:r>
          <w:rPr>
            <w:noProof/>
          </w:rPr>
          <w:t>47</w:t>
        </w:r>
        <w:r>
          <w:rPr>
            <w:noProof/>
          </w:rPr>
          <w:fldChar w:fldCharType="end"/>
        </w:r>
      </w:ins>
    </w:p>
    <w:p w14:paraId="3CF36BAD" w14:textId="77777777" w:rsidR="00166006" w:rsidRDefault="00166006">
      <w:pPr>
        <w:pStyle w:val="TDC1"/>
        <w:rPr>
          <w:ins w:id="205" w:author="GONZALEZ DIAZ, BORJA" w:date="2017-09-29T19:17:00Z"/>
          <w:noProof/>
          <w:lang w:eastAsia="es-ES_tradnl"/>
        </w:rPr>
        <w:pPrChange w:id="206" w:author="GONZALEZ DIAZ, BORJA" w:date="2017-09-29T19:17:00Z">
          <w:pPr>
            <w:pStyle w:val="TDC3"/>
          </w:pPr>
        </w:pPrChange>
      </w:pPr>
      <w:ins w:id="207" w:author="GONZALEZ DIAZ, BORJA" w:date="2017-09-29T19:17:00Z">
        <w:r>
          <w:rPr>
            <w:noProof/>
          </w:rPr>
          <w:t>4.3.5.  Añadir datos de movimiento</w:t>
        </w:r>
        <w:r>
          <w:rPr>
            <w:noProof/>
          </w:rPr>
          <w:tab/>
        </w:r>
        <w:r>
          <w:rPr>
            <w:noProof/>
          </w:rPr>
          <w:fldChar w:fldCharType="begin"/>
        </w:r>
        <w:r>
          <w:rPr>
            <w:noProof/>
          </w:rPr>
          <w:instrText xml:space="preserve"> PAGEREF _Toc494476021 \h </w:instrText>
        </w:r>
      </w:ins>
      <w:r>
        <w:rPr>
          <w:noProof/>
        </w:rPr>
      </w:r>
      <w:r>
        <w:rPr>
          <w:noProof/>
        </w:rPr>
        <w:fldChar w:fldCharType="separate"/>
      </w:r>
      <w:ins w:id="208" w:author="GONZALEZ DIAZ, BORJA" w:date="2017-09-29T19:17:00Z">
        <w:r>
          <w:rPr>
            <w:noProof/>
          </w:rPr>
          <w:t>52</w:t>
        </w:r>
        <w:r>
          <w:rPr>
            <w:noProof/>
          </w:rPr>
          <w:fldChar w:fldCharType="end"/>
        </w:r>
      </w:ins>
    </w:p>
    <w:p w14:paraId="6176980C" w14:textId="77777777" w:rsidR="00166006" w:rsidRDefault="00166006">
      <w:pPr>
        <w:pStyle w:val="TDC1"/>
        <w:rPr>
          <w:ins w:id="209" w:author="GONZALEZ DIAZ, BORJA" w:date="2017-09-29T19:17:00Z"/>
          <w:noProof/>
          <w:lang w:eastAsia="es-ES_tradnl"/>
        </w:rPr>
        <w:pPrChange w:id="210" w:author="GONZALEZ DIAZ, BORJA" w:date="2017-09-29T19:17:00Z">
          <w:pPr>
            <w:pStyle w:val="TDC3"/>
          </w:pPr>
        </w:pPrChange>
      </w:pPr>
      <w:ins w:id="211" w:author="GONZALEZ DIAZ, BORJA" w:date="2017-09-29T19:17:00Z">
        <w:r>
          <w:rPr>
            <w:noProof/>
          </w:rPr>
          <w:t>4.3.6.  Borrar una sesión de movimientos</w:t>
        </w:r>
        <w:r>
          <w:rPr>
            <w:noProof/>
          </w:rPr>
          <w:tab/>
        </w:r>
        <w:r>
          <w:rPr>
            <w:noProof/>
          </w:rPr>
          <w:fldChar w:fldCharType="begin"/>
        </w:r>
        <w:r>
          <w:rPr>
            <w:noProof/>
          </w:rPr>
          <w:instrText xml:space="preserve"> PAGEREF _Toc494476022 \h </w:instrText>
        </w:r>
      </w:ins>
      <w:r>
        <w:rPr>
          <w:noProof/>
        </w:rPr>
      </w:r>
      <w:r>
        <w:rPr>
          <w:noProof/>
        </w:rPr>
        <w:fldChar w:fldCharType="separate"/>
      </w:r>
      <w:ins w:id="212" w:author="GONZALEZ DIAZ, BORJA" w:date="2017-09-29T19:17:00Z">
        <w:r>
          <w:rPr>
            <w:noProof/>
          </w:rPr>
          <w:t>58</w:t>
        </w:r>
        <w:r>
          <w:rPr>
            <w:noProof/>
          </w:rPr>
          <w:fldChar w:fldCharType="end"/>
        </w:r>
      </w:ins>
    </w:p>
    <w:p w14:paraId="1DB3FA26" w14:textId="77777777" w:rsidR="00166006" w:rsidRDefault="00166006">
      <w:pPr>
        <w:pStyle w:val="TDC1"/>
        <w:rPr>
          <w:ins w:id="213" w:author="GONZALEZ DIAZ, BORJA" w:date="2017-09-29T19:17:00Z"/>
          <w:noProof/>
          <w:lang w:eastAsia="es-ES_tradnl"/>
        </w:rPr>
        <w:pPrChange w:id="214" w:author="GONZALEZ DIAZ, BORJA" w:date="2017-09-29T19:17:00Z">
          <w:pPr>
            <w:pStyle w:val="TDC3"/>
          </w:pPr>
        </w:pPrChange>
      </w:pPr>
      <w:ins w:id="215" w:author="GONZALEZ DIAZ, BORJA" w:date="2017-09-29T19:17:00Z">
        <w:r>
          <w:rPr>
            <w:noProof/>
          </w:rPr>
          <w:t>4.3.7 Mostrar un gráfico de un movimiento</w:t>
        </w:r>
        <w:r>
          <w:rPr>
            <w:noProof/>
          </w:rPr>
          <w:tab/>
        </w:r>
        <w:r>
          <w:rPr>
            <w:noProof/>
          </w:rPr>
          <w:fldChar w:fldCharType="begin"/>
        </w:r>
        <w:r>
          <w:rPr>
            <w:noProof/>
          </w:rPr>
          <w:instrText xml:space="preserve"> PAGEREF _Toc494476023 \h </w:instrText>
        </w:r>
      </w:ins>
      <w:r>
        <w:rPr>
          <w:noProof/>
        </w:rPr>
      </w:r>
      <w:r>
        <w:rPr>
          <w:noProof/>
        </w:rPr>
        <w:fldChar w:fldCharType="separate"/>
      </w:r>
      <w:ins w:id="216" w:author="GONZALEZ DIAZ, BORJA" w:date="2017-09-29T19:17:00Z">
        <w:r>
          <w:rPr>
            <w:noProof/>
          </w:rPr>
          <w:t>61</w:t>
        </w:r>
        <w:r>
          <w:rPr>
            <w:noProof/>
          </w:rPr>
          <w:fldChar w:fldCharType="end"/>
        </w:r>
      </w:ins>
    </w:p>
    <w:p w14:paraId="1C904BF7" w14:textId="77777777" w:rsidR="00166006" w:rsidRDefault="00166006">
      <w:pPr>
        <w:pStyle w:val="TDC1"/>
        <w:rPr>
          <w:ins w:id="217" w:author="GONZALEZ DIAZ, BORJA" w:date="2017-09-29T19:17:00Z"/>
          <w:noProof/>
          <w:lang w:eastAsia="es-ES_tradnl"/>
        </w:rPr>
        <w:pPrChange w:id="218" w:author="GONZALEZ DIAZ, BORJA" w:date="2017-09-29T19:17:00Z">
          <w:pPr>
            <w:pStyle w:val="TDC3"/>
          </w:pPr>
        </w:pPrChange>
      </w:pPr>
      <w:ins w:id="219" w:author="GONZALEZ DIAZ, BORJA" w:date="2017-09-29T19:17:00Z">
        <w:r>
          <w:rPr>
            <w:noProof/>
          </w:rPr>
          <w:t>4.3.8 Mostrar un gráfico de evolución de un movimiento</w:t>
        </w:r>
        <w:r>
          <w:rPr>
            <w:noProof/>
          </w:rPr>
          <w:tab/>
        </w:r>
        <w:r>
          <w:rPr>
            <w:noProof/>
          </w:rPr>
          <w:fldChar w:fldCharType="begin"/>
        </w:r>
        <w:r>
          <w:rPr>
            <w:noProof/>
          </w:rPr>
          <w:instrText xml:space="preserve"> PAGEREF _Toc494476024 \h </w:instrText>
        </w:r>
      </w:ins>
      <w:r>
        <w:rPr>
          <w:noProof/>
        </w:rPr>
      </w:r>
      <w:r>
        <w:rPr>
          <w:noProof/>
        </w:rPr>
        <w:fldChar w:fldCharType="separate"/>
      </w:r>
      <w:ins w:id="220" w:author="GONZALEZ DIAZ, BORJA" w:date="2017-09-29T19:17:00Z">
        <w:r>
          <w:rPr>
            <w:noProof/>
          </w:rPr>
          <w:t>66</w:t>
        </w:r>
        <w:r>
          <w:rPr>
            <w:noProof/>
          </w:rPr>
          <w:fldChar w:fldCharType="end"/>
        </w:r>
      </w:ins>
    </w:p>
    <w:p w14:paraId="66BEF322" w14:textId="77777777" w:rsidR="00166006" w:rsidRDefault="00166006">
      <w:pPr>
        <w:pStyle w:val="TDC1"/>
        <w:rPr>
          <w:ins w:id="221" w:author="GONZALEZ DIAZ, BORJA" w:date="2017-09-29T19:17:00Z"/>
          <w:noProof/>
          <w:lang w:eastAsia="es-ES_tradnl"/>
        </w:rPr>
        <w:pPrChange w:id="222" w:author="GONZALEZ DIAZ, BORJA" w:date="2017-09-29T19:17:00Z">
          <w:pPr>
            <w:pStyle w:val="TDC2"/>
            <w:tabs>
              <w:tab w:val="right" w:leader="dot" w:pos="8630"/>
            </w:tabs>
          </w:pPr>
        </w:pPrChange>
      </w:pPr>
      <w:ins w:id="223" w:author="GONZALEZ DIAZ, BORJA" w:date="2017-09-29T19:17:00Z">
        <w:r>
          <w:rPr>
            <w:noProof/>
          </w:rPr>
          <w:t>4.4. Diagrama de flujo</w:t>
        </w:r>
        <w:r>
          <w:rPr>
            <w:noProof/>
          </w:rPr>
          <w:tab/>
        </w:r>
        <w:r>
          <w:rPr>
            <w:noProof/>
          </w:rPr>
          <w:fldChar w:fldCharType="begin"/>
        </w:r>
        <w:r>
          <w:rPr>
            <w:noProof/>
          </w:rPr>
          <w:instrText xml:space="preserve"> PAGEREF _Toc494476025 \h </w:instrText>
        </w:r>
      </w:ins>
      <w:r>
        <w:rPr>
          <w:noProof/>
        </w:rPr>
      </w:r>
      <w:r>
        <w:rPr>
          <w:noProof/>
        </w:rPr>
        <w:fldChar w:fldCharType="separate"/>
      </w:r>
      <w:ins w:id="224" w:author="GONZALEZ DIAZ, BORJA" w:date="2017-09-29T19:17:00Z">
        <w:r>
          <w:rPr>
            <w:noProof/>
          </w:rPr>
          <w:t>76</w:t>
        </w:r>
        <w:r>
          <w:rPr>
            <w:noProof/>
          </w:rPr>
          <w:fldChar w:fldCharType="end"/>
        </w:r>
      </w:ins>
    </w:p>
    <w:p w14:paraId="4682463A" w14:textId="77777777" w:rsidR="00166006" w:rsidRDefault="00166006">
      <w:pPr>
        <w:pStyle w:val="TDC1"/>
        <w:rPr>
          <w:ins w:id="225" w:author="GONZALEZ DIAZ, BORJA" w:date="2017-09-29T19:17:00Z"/>
          <w:rFonts w:asciiTheme="minorHAnsi" w:hAnsiTheme="minorHAnsi"/>
          <w:noProof/>
          <w:color w:val="auto"/>
          <w:lang w:eastAsia="es-ES_tradnl"/>
        </w:rPr>
      </w:pPr>
      <w:ins w:id="226" w:author="GONZALEZ DIAZ, BORJA" w:date="2017-09-29T19:17:00Z">
        <w:r>
          <w:rPr>
            <w:noProof/>
          </w:rPr>
          <w:t>5.  Pruebas</w:t>
        </w:r>
        <w:r>
          <w:rPr>
            <w:noProof/>
          </w:rPr>
          <w:tab/>
        </w:r>
        <w:r>
          <w:rPr>
            <w:noProof/>
          </w:rPr>
          <w:fldChar w:fldCharType="begin"/>
        </w:r>
        <w:r>
          <w:rPr>
            <w:noProof/>
          </w:rPr>
          <w:instrText xml:space="preserve"> PAGEREF _Toc494476026 \h </w:instrText>
        </w:r>
      </w:ins>
      <w:r>
        <w:rPr>
          <w:noProof/>
        </w:rPr>
      </w:r>
      <w:r>
        <w:rPr>
          <w:noProof/>
        </w:rPr>
        <w:fldChar w:fldCharType="separate"/>
      </w:r>
      <w:ins w:id="227" w:author="GONZALEZ DIAZ, BORJA" w:date="2017-09-29T19:17:00Z">
        <w:r>
          <w:rPr>
            <w:noProof/>
          </w:rPr>
          <w:t>78</w:t>
        </w:r>
        <w:r>
          <w:rPr>
            <w:noProof/>
          </w:rPr>
          <w:fldChar w:fldCharType="end"/>
        </w:r>
      </w:ins>
    </w:p>
    <w:p w14:paraId="0ECD07F9" w14:textId="77777777" w:rsidR="00166006" w:rsidRDefault="00166006">
      <w:pPr>
        <w:pStyle w:val="TDC1"/>
        <w:rPr>
          <w:ins w:id="228" w:author="GONZALEZ DIAZ, BORJA" w:date="2017-09-29T19:17:00Z"/>
          <w:noProof/>
          <w:lang w:eastAsia="es-ES_tradnl"/>
        </w:rPr>
        <w:pPrChange w:id="229" w:author="GONZALEZ DIAZ, BORJA" w:date="2017-09-29T19:17:00Z">
          <w:pPr>
            <w:pStyle w:val="TDC2"/>
            <w:tabs>
              <w:tab w:val="right" w:leader="dot" w:pos="8630"/>
            </w:tabs>
          </w:pPr>
        </w:pPrChange>
      </w:pPr>
      <w:ins w:id="230" w:author="GONZALEZ DIAZ, BORJA" w:date="2017-09-29T19:17:00Z">
        <w:r>
          <w:rPr>
            <w:noProof/>
          </w:rPr>
          <w:t>5.1.  Pruebas de sistema</w:t>
        </w:r>
        <w:r>
          <w:rPr>
            <w:noProof/>
          </w:rPr>
          <w:tab/>
        </w:r>
        <w:r>
          <w:rPr>
            <w:noProof/>
          </w:rPr>
          <w:fldChar w:fldCharType="begin"/>
        </w:r>
        <w:r>
          <w:rPr>
            <w:noProof/>
          </w:rPr>
          <w:instrText xml:space="preserve"> PAGEREF _Toc494476027 \h </w:instrText>
        </w:r>
      </w:ins>
      <w:r>
        <w:rPr>
          <w:noProof/>
        </w:rPr>
      </w:r>
      <w:r>
        <w:rPr>
          <w:noProof/>
        </w:rPr>
        <w:fldChar w:fldCharType="separate"/>
      </w:r>
      <w:ins w:id="231" w:author="GONZALEZ DIAZ, BORJA" w:date="2017-09-29T19:17:00Z">
        <w:r>
          <w:rPr>
            <w:noProof/>
          </w:rPr>
          <w:t>78</w:t>
        </w:r>
        <w:r>
          <w:rPr>
            <w:noProof/>
          </w:rPr>
          <w:fldChar w:fldCharType="end"/>
        </w:r>
      </w:ins>
    </w:p>
    <w:p w14:paraId="6AB79A52" w14:textId="77777777" w:rsidR="00166006" w:rsidRDefault="00166006">
      <w:pPr>
        <w:pStyle w:val="TDC1"/>
        <w:rPr>
          <w:ins w:id="232" w:author="GONZALEZ DIAZ, BORJA" w:date="2017-09-29T19:17:00Z"/>
          <w:noProof/>
          <w:lang w:eastAsia="es-ES_tradnl"/>
        </w:rPr>
        <w:pPrChange w:id="233" w:author="GONZALEZ DIAZ, BORJA" w:date="2017-09-29T19:17:00Z">
          <w:pPr>
            <w:pStyle w:val="TDC3"/>
          </w:pPr>
        </w:pPrChange>
      </w:pPr>
      <w:ins w:id="234" w:author="GONZALEZ DIAZ, BORJA" w:date="2017-09-29T19:17:00Z">
        <w:r>
          <w:rPr>
            <w:noProof/>
          </w:rPr>
          <w:t>5.1.1.  Obtener pacientes</w:t>
        </w:r>
        <w:r>
          <w:rPr>
            <w:noProof/>
          </w:rPr>
          <w:tab/>
        </w:r>
        <w:r>
          <w:rPr>
            <w:noProof/>
          </w:rPr>
          <w:fldChar w:fldCharType="begin"/>
        </w:r>
        <w:r>
          <w:rPr>
            <w:noProof/>
          </w:rPr>
          <w:instrText xml:space="preserve"> PAGEREF _Toc494476028 \h </w:instrText>
        </w:r>
      </w:ins>
      <w:r>
        <w:rPr>
          <w:noProof/>
        </w:rPr>
      </w:r>
      <w:r>
        <w:rPr>
          <w:noProof/>
        </w:rPr>
        <w:fldChar w:fldCharType="separate"/>
      </w:r>
      <w:ins w:id="235" w:author="GONZALEZ DIAZ, BORJA" w:date="2017-09-29T19:17:00Z">
        <w:r>
          <w:rPr>
            <w:noProof/>
          </w:rPr>
          <w:t>78</w:t>
        </w:r>
        <w:r>
          <w:rPr>
            <w:noProof/>
          </w:rPr>
          <w:fldChar w:fldCharType="end"/>
        </w:r>
      </w:ins>
    </w:p>
    <w:p w14:paraId="20A824D7" w14:textId="77777777" w:rsidR="00166006" w:rsidRDefault="00166006">
      <w:pPr>
        <w:pStyle w:val="TDC1"/>
        <w:rPr>
          <w:ins w:id="236" w:author="GONZALEZ DIAZ, BORJA" w:date="2017-09-29T19:17:00Z"/>
          <w:noProof/>
          <w:lang w:eastAsia="es-ES_tradnl"/>
        </w:rPr>
        <w:pPrChange w:id="237" w:author="GONZALEZ DIAZ, BORJA" w:date="2017-09-29T19:17:00Z">
          <w:pPr>
            <w:pStyle w:val="TDC3"/>
          </w:pPr>
        </w:pPrChange>
      </w:pPr>
      <w:ins w:id="238" w:author="GONZALEZ DIAZ, BORJA" w:date="2017-09-29T19:17:00Z">
        <w:r>
          <w:rPr>
            <w:noProof/>
          </w:rPr>
          <w:t>5.1.2.  Añadir un paciente</w:t>
        </w:r>
        <w:r>
          <w:rPr>
            <w:noProof/>
          </w:rPr>
          <w:tab/>
        </w:r>
        <w:r>
          <w:rPr>
            <w:noProof/>
          </w:rPr>
          <w:fldChar w:fldCharType="begin"/>
        </w:r>
        <w:r>
          <w:rPr>
            <w:noProof/>
          </w:rPr>
          <w:instrText xml:space="preserve"> PAGEREF _Toc494476029 \h </w:instrText>
        </w:r>
      </w:ins>
      <w:r>
        <w:rPr>
          <w:noProof/>
        </w:rPr>
      </w:r>
      <w:r>
        <w:rPr>
          <w:noProof/>
        </w:rPr>
        <w:fldChar w:fldCharType="separate"/>
      </w:r>
      <w:ins w:id="239" w:author="GONZALEZ DIAZ, BORJA" w:date="2017-09-29T19:17:00Z">
        <w:r>
          <w:rPr>
            <w:noProof/>
          </w:rPr>
          <w:t>79</w:t>
        </w:r>
        <w:r>
          <w:rPr>
            <w:noProof/>
          </w:rPr>
          <w:fldChar w:fldCharType="end"/>
        </w:r>
      </w:ins>
    </w:p>
    <w:p w14:paraId="6D9A18E8" w14:textId="77777777" w:rsidR="00166006" w:rsidRDefault="00166006">
      <w:pPr>
        <w:pStyle w:val="TDC1"/>
        <w:rPr>
          <w:ins w:id="240" w:author="GONZALEZ DIAZ, BORJA" w:date="2017-09-29T19:17:00Z"/>
          <w:noProof/>
          <w:lang w:eastAsia="es-ES_tradnl"/>
        </w:rPr>
        <w:pPrChange w:id="241" w:author="GONZALEZ DIAZ, BORJA" w:date="2017-09-29T19:17:00Z">
          <w:pPr>
            <w:pStyle w:val="TDC3"/>
          </w:pPr>
        </w:pPrChange>
      </w:pPr>
      <w:ins w:id="242" w:author="GONZALEZ DIAZ, BORJA" w:date="2017-09-29T19:17:00Z">
        <w:r>
          <w:rPr>
            <w:noProof/>
          </w:rPr>
          <w:t>5.1.3.  Borrar un paciente</w:t>
        </w:r>
        <w:r>
          <w:rPr>
            <w:noProof/>
          </w:rPr>
          <w:tab/>
        </w:r>
        <w:r>
          <w:rPr>
            <w:noProof/>
          </w:rPr>
          <w:fldChar w:fldCharType="begin"/>
        </w:r>
        <w:r>
          <w:rPr>
            <w:noProof/>
          </w:rPr>
          <w:instrText xml:space="preserve"> PAGEREF _Toc494476030 \h </w:instrText>
        </w:r>
      </w:ins>
      <w:r>
        <w:rPr>
          <w:noProof/>
        </w:rPr>
      </w:r>
      <w:r>
        <w:rPr>
          <w:noProof/>
        </w:rPr>
        <w:fldChar w:fldCharType="separate"/>
      </w:r>
      <w:ins w:id="243" w:author="GONZALEZ DIAZ, BORJA" w:date="2017-09-29T19:17:00Z">
        <w:r>
          <w:rPr>
            <w:noProof/>
          </w:rPr>
          <w:t>81</w:t>
        </w:r>
        <w:r>
          <w:rPr>
            <w:noProof/>
          </w:rPr>
          <w:fldChar w:fldCharType="end"/>
        </w:r>
      </w:ins>
    </w:p>
    <w:p w14:paraId="4BBA5D17" w14:textId="77777777" w:rsidR="00166006" w:rsidRDefault="00166006">
      <w:pPr>
        <w:pStyle w:val="TDC1"/>
        <w:rPr>
          <w:ins w:id="244" w:author="GONZALEZ DIAZ, BORJA" w:date="2017-09-29T19:17:00Z"/>
          <w:noProof/>
          <w:lang w:eastAsia="es-ES_tradnl"/>
        </w:rPr>
        <w:pPrChange w:id="245" w:author="GONZALEZ DIAZ, BORJA" w:date="2017-09-29T19:17:00Z">
          <w:pPr>
            <w:pStyle w:val="TDC3"/>
          </w:pPr>
        </w:pPrChange>
      </w:pPr>
      <w:ins w:id="246" w:author="GONZALEZ DIAZ, BORJA" w:date="2017-09-29T19:17:00Z">
        <w:r>
          <w:rPr>
            <w:noProof/>
          </w:rPr>
          <w:t>5.1.4.  Obtener datos de un paciente</w:t>
        </w:r>
        <w:r>
          <w:rPr>
            <w:noProof/>
          </w:rPr>
          <w:tab/>
        </w:r>
        <w:r>
          <w:rPr>
            <w:noProof/>
          </w:rPr>
          <w:fldChar w:fldCharType="begin"/>
        </w:r>
        <w:r>
          <w:rPr>
            <w:noProof/>
          </w:rPr>
          <w:instrText xml:space="preserve"> PAGEREF _Toc494476031 \h </w:instrText>
        </w:r>
      </w:ins>
      <w:r>
        <w:rPr>
          <w:noProof/>
        </w:rPr>
      </w:r>
      <w:r>
        <w:rPr>
          <w:noProof/>
        </w:rPr>
        <w:fldChar w:fldCharType="separate"/>
      </w:r>
      <w:ins w:id="247" w:author="GONZALEZ DIAZ, BORJA" w:date="2017-09-29T19:17:00Z">
        <w:r>
          <w:rPr>
            <w:noProof/>
          </w:rPr>
          <w:t>82</w:t>
        </w:r>
        <w:r>
          <w:rPr>
            <w:noProof/>
          </w:rPr>
          <w:fldChar w:fldCharType="end"/>
        </w:r>
      </w:ins>
    </w:p>
    <w:p w14:paraId="479208E8" w14:textId="77777777" w:rsidR="00166006" w:rsidRDefault="00166006">
      <w:pPr>
        <w:pStyle w:val="TDC1"/>
        <w:rPr>
          <w:ins w:id="248" w:author="GONZALEZ DIAZ, BORJA" w:date="2017-09-29T19:17:00Z"/>
          <w:noProof/>
          <w:lang w:eastAsia="es-ES_tradnl"/>
        </w:rPr>
        <w:pPrChange w:id="249" w:author="GONZALEZ DIAZ, BORJA" w:date="2017-09-29T19:17:00Z">
          <w:pPr>
            <w:pStyle w:val="TDC3"/>
          </w:pPr>
        </w:pPrChange>
      </w:pPr>
      <w:ins w:id="250" w:author="GONZALEZ DIAZ, BORJA" w:date="2017-09-29T19:17:00Z">
        <w:r>
          <w:rPr>
            <w:noProof/>
          </w:rPr>
          <w:t>5.1.5.  Obtener datos de movimiento de un paciente</w:t>
        </w:r>
        <w:r>
          <w:rPr>
            <w:noProof/>
          </w:rPr>
          <w:tab/>
        </w:r>
        <w:r>
          <w:rPr>
            <w:noProof/>
          </w:rPr>
          <w:fldChar w:fldCharType="begin"/>
        </w:r>
        <w:r>
          <w:rPr>
            <w:noProof/>
          </w:rPr>
          <w:instrText xml:space="preserve"> PAGEREF _Toc494476032 \h </w:instrText>
        </w:r>
      </w:ins>
      <w:r>
        <w:rPr>
          <w:noProof/>
        </w:rPr>
      </w:r>
      <w:r>
        <w:rPr>
          <w:noProof/>
        </w:rPr>
        <w:fldChar w:fldCharType="separate"/>
      </w:r>
      <w:ins w:id="251" w:author="GONZALEZ DIAZ, BORJA" w:date="2017-09-29T19:17:00Z">
        <w:r>
          <w:rPr>
            <w:noProof/>
          </w:rPr>
          <w:t>83</w:t>
        </w:r>
        <w:r>
          <w:rPr>
            <w:noProof/>
          </w:rPr>
          <w:fldChar w:fldCharType="end"/>
        </w:r>
      </w:ins>
    </w:p>
    <w:p w14:paraId="486C860C" w14:textId="77777777" w:rsidR="00166006" w:rsidRDefault="00166006">
      <w:pPr>
        <w:pStyle w:val="TDC1"/>
        <w:rPr>
          <w:ins w:id="252" w:author="GONZALEZ DIAZ, BORJA" w:date="2017-09-29T19:17:00Z"/>
          <w:noProof/>
          <w:lang w:eastAsia="es-ES_tradnl"/>
        </w:rPr>
        <w:pPrChange w:id="253" w:author="GONZALEZ DIAZ, BORJA" w:date="2017-09-29T19:17:00Z">
          <w:pPr>
            <w:pStyle w:val="TDC3"/>
          </w:pPr>
        </w:pPrChange>
      </w:pPr>
      <w:ins w:id="254" w:author="GONZALEZ DIAZ, BORJA" w:date="2017-09-29T19:17:00Z">
        <w:r>
          <w:rPr>
            <w:noProof/>
          </w:rPr>
          <w:t>5.1.6.  Añadir datos de movimiento</w:t>
        </w:r>
        <w:r>
          <w:rPr>
            <w:noProof/>
          </w:rPr>
          <w:tab/>
        </w:r>
        <w:r>
          <w:rPr>
            <w:noProof/>
          </w:rPr>
          <w:fldChar w:fldCharType="begin"/>
        </w:r>
        <w:r>
          <w:rPr>
            <w:noProof/>
          </w:rPr>
          <w:instrText xml:space="preserve"> PAGEREF _Toc494476033 \h </w:instrText>
        </w:r>
      </w:ins>
      <w:r>
        <w:rPr>
          <w:noProof/>
        </w:rPr>
      </w:r>
      <w:r>
        <w:rPr>
          <w:noProof/>
        </w:rPr>
        <w:fldChar w:fldCharType="separate"/>
      </w:r>
      <w:ins w:id="255" w:author="GONZALEZ DIAZ, BORJA" w:date="2017-09-29T19:17:00Z">
        <w:r>
          <w:rPr>
            <w:noProof/>
          </w:rPr>
          <w:t>84</w:t>
        </w:r>
        <w:r>
          <w:rPr>
            <w:noProof/>
          </w:rPr>
          <w:fldChar w:fldCharType="end"/>
        </w:r>
      </w:ins>
    </w:p>
    <w:p w14:paraId="065F4511" w14:textId="77777777" w:rsidR="00166006" w:rsidRDefault="00166006">
      <w:pPr>
        <w:pStyle w:val="TDC1"/>
        <w:rPr>
          <w:ins w:id="256" w:author="GONZALEZ DIAZ, BORJA" w:date="2017-09-29T19:17:00Z"/>
          <w:noProof/>
          <w:lang w:eastAsia="es-ES_tradnl"/>
        </w:rPr>
        <w:pPrChange w:id="257" w:author="GONZALEZ DIAZ, BORJA" w:date="2017-09-29T19:17:00Z">
          <w:pPr>
            <w:pStyle w:val="TDC3"/>
          </w:pPr>
        </w:pPrChange>
      </w:pPr>
      <w:ins w:id="258" w:author="GONZALEZ DIAZ, BORJA" w:date="2017-09-29T19:17:00Z">
        <w:r>
          <w:rPr>
            <w:noProof/>
          </w:rPr>
          <w:t>5.1.7.  Borrar una sesión de movimientos</w:t>
        </w:r>
        <w:r>
          <w:rPr>
            <w:noProof/>
          </w:rPr>
          <w:tab/>
        </w:r>
        <w:r>
          <w:rPr>
            <w:noProof/>
          </w:rPr>
          <w:fldChar w:fldCharType="begin"/>
        </w:r>
        <w:r>
          <w:rPr>
            <w:noProof/>
          </w:rPr>
          <w:instrText xml:space="preserve"> PAGEREF _Toc494476034 \h </w:instrText>
        </w:r>
      </w:ins>
      <w:r>
        <w:rPr>
          <w:noProof/>
        </w:rPr>
      </w:r>
      <w:r>
        <w:rPr>
          <w:noProof/>
        </w:rPr>
        <w:fldChar w:fldCharType="separate"/>
      </w:r>
      <w:ins w:id="259" w:author="GONZALEZ DIAZ, BORJA" w:date="2017-09-29T19:17:00Z">
        <w:r>
          <w:rPr>
            <w:noProof/>
          </w:rPr>
          <w:t>85</w:t>
        </w:r>
        <w:r>
          <w:rPr>
            <w:noProof/>
          </w:rPr>
          <w:fldChar w:fldCharType="end"/>
        </w:r>
      </w:ins>
    </w:p>
    <w:p w14:paraId="0FE95454" w14:textId="77777777" w:rsidR="00166006" w:rsidRDefault="00166006">
      <w:pPr>
        <w:pStyle w:val="TDC1"/>
        <w:rPr>
          <w:ins w:id="260" w:author="GONZALEZ DIAZ, BORJA" w:date="2017-09-29T19:17:00Z"/>
          <w:noProof/>
          <w:lang w:eastAsia="es-ES_tradnl"/>
        </w:rPr>
        <w:pPrChange w:id="261" w:author="GONZALEZ DIAZ, BORJA" w:date="2017-09-29T19:17:00Z">
          <w:pPr>
            <w:pStyle w:val="TDC3"/>
          </w:pPr>
        </w:pPrChange>
      </w:pPr>
      <w:ins w:id="262" w:author="GONZALEZ DIAZ, BORJA" w:date="2017-09-29T19:17:00Z">
        <w:r>
          <w:rPr>
            <w:noProof/>
          </w:rPr>
          <w:t>5.1.8. Mostrar un gráfico de un movimiento</w:t>
        </w:r>
        <w:r>
          <w:rPr>
            <w:noProof/>
          </w:rPr>
          <w:tab/>
        </w:r>
        <w:r>
          <w:rPr>
            <w:noProof/>
          </w:rPr>
          <w:fldChar w:fldCharType="begin"/>
        </w:r>
        <w:r>
          <w:rPr>
            <w:noProof/>
          </w:rPr>
          <w:instrText xml:space="preserve"> PAGEREF _Toc494476035 \h </w:instrText>
        </w:r>
      </w:ins>
      <w:r>
        <w:rPr>
          <w:noProof/>
        </w:rPr>
      </w:r>
      <w:r>
        <w:rPr>
          <w:noProof/>
        </w:rPr>
        <w:fldChar w:fldCharType="separate"/>
      </w:r>
      <w:ins w:id="263" w:author="GONZALEZ DIAZ, BORJA" w:date="2017-09-29T19:17:00Z">
        <w:r>
          <w:rPr>
            <w:noProof/>
          </w:rPr>
          <w:t>87</w:t>
        </w:r>
        <w:r>
          <w:rPr>
            <w:noProof/>
          </w:rPr>
          <w:fldChar w:fldCharType="end"/>
        </w:r>
      </w:ins>
    </w:p>
    <w:p w14:paraId="0554C202" w14:textId="77777777" w:rsidR="00166006" w:rsidRDefault="00166006">
      <w:pPr>
        <w:pStyle w:val="TDC1"/>
        <w:rPr>
          <w:ins w:id="264" w:author="GONZALEZ DIAZ, BORJA" w:date="2017-09-29T19:17:00Z"/>
          <w:noProof/>
          <w:lang w:eastAsia="es-ES_tradnl"/>
        </w:rPr>
        <w:pPrChange w:id="265" w:author="GONZALEZ DIAZ, BORJA" w:date="2017-09-29T19:17:00Z">
          <w:pPr>
            <w:pStyle w:val="TDC3"/>
          </w:pPr>
        </w:pPrChange>
      </w:pPr>
      <w:ins w:id="266" w:author="GONZALEZ DIAZ, BORJA" w:date="2017-09-29T19:17:00Z">
        <w:r>
          <w:rPr>
            <w:noProof/>
          </w:rPr>
          <w:t>5.1.8. Mostrar un gráfico de evolución de un movimiento</w:t>
        </w:r>
        <w:r>
          <w:rPr>
            <w:noProof/>
          </w:rPr>
          <w:tab/>
        </w:r>
        <w:r>
          <w:rPr>
            <w:noProof/>
          </w:rPr>
          <w:fldChar w:fldCharType="begin"/>
        </w:r>
        <w:r>
          <w:rPr>
            <w:noProof/>
          </w:rPr>
          <w:instrText xml:space="preserve"> PAGEREF _Toc494476036 \h </w:instrText>
        </w:r>
      </w:ins>
      <w:r>
        <w:rPr>
          <w:noProof/>
        </w:rPr>
      </w:r>
      <w:r>
        <w:rPr>
          <w:noProof/>
        </w:rPr>
        <w:fldChar w:fldCharType="separate"/>
      </w:r>
      <w:ins w:id="267" w:author="GONZALEZ DIAZ, BORJA" w:date="2017-09-29T19:17:00Z">
        <w:r>
          <w:rPr>
            <w:noProof/>
          </w:rPr>
          <w:t>88</w:t>
        </w:r>
        <w:r>
          <w:rPr>
            <w:noProof/>
          </w:rPr>
          <w:fldChar w:fldCharType="end"/>
        </w:r>
      </w:ins>
    </w:p>
    <w:p w14:paraId="1FA36FA4" w14:textId="77777777" w:rsidR="00166006" w:rsidRDefault="00166006">
      <w:pPr>
        <w:pStyle w:val="TDC1"/>
        <w:rPr>
          <w:ins w:id="268" w:author="GONZALEZ DIAZ, BORJA" w:date="2017-09-29T19:17:00Z"/>
          <w:rFonts w:asciiTheme="minorHAnsi" w:hAnsiTheme="minorHAnsi"/>
          <w:noProof/>
          <w:color w:val="auto"/>
          <w:lang w:eastAsia="es-ES_tradnl"/>
        </w:rPr>
      </w:pPr>
      <w:ins w:id="269" w:author="GONZALEZ DIAZ, BORJA" w:date="2017-09-29T19:17:00Z">
        <w:r>
          <w:rPr>
            <w:noProof/>
          </w:rPr>
          <w:t>6.  Resultados y conclusiones</w:t>
        </w:r>
        <w:r>
          <w:rPr>
            <w:noProof/>
          </w:rPr>
          <w:tab/>
        </w:r>
        <w:r>
          <w:rPr>
            <w:noProof/>
          </w:rPr>
          <w:fldChar w:fldCharType="begin"/>
        </w:r>
        <w:r>
          <w:rPr>
            <w:noProof/>
          </w:rPr>
          <w:instrText xml:space="preserve"> PAGEREF _Toc494476037 \h </w:instrText>
        </w:r>
      </w:ins>
      <w:r>
        <w:rPr>
          <w:noProof/>
        </w:rPr>
      </w:r>
      <w:r>
        <w:rPr>
          <w:noProof/>
        </w:rPr>
        <w:fldChar w:fldCharType="separate"/>
      </w:r>
      <w:ins w:id="270" w:author="GONZALEZ DIAZ, BORJA" w:date="2017-09-29T19:17:00Z">
        <w:r>
          <w:rPr>
            <w:noProof/>
          </w:rPr>
          <w:t>90</w:t>
        </w:r>
        <w:r>
          <w:rPr>
            <w:noProof/>
          </w:rPr>
          <w:fldChar w:fldCharType="end"/>
        </w:r>
      </w:ins>
    </w:p>
    <w:p w14:paraId="5BFEA0CC" w14:textId="77777777" w:rsidR="00166006" w:rsidRDefault="00166006">
      <w:pPr>
        <w:pStyle w:val="TDC1"/>
        <w:rPr>
          <w:ins w:id="271" w:author="GONZALEZ DIAZ, BORJA" w:date="2017-09-29T19:17:00Z"/>
          <w:noProof/>
          <w:lang w:eastAsia="es-ES_tradnl"/>
        </w:rPr>
        <w:pPrChange w:id="272" w:author="GONZALEZ DIAZ, BORJA" w:date="2017-09-29T19:17:00Z">
          <w:pPr>
            <w:pStyle w:val="TDC2"/>
            <w:tabs>
              <w:tab w:val="right" w:leader="dot" w:pos="8630"/>
            </w:tabs>
          </w:pPr>
        </w:pPrChange>
      </w:pPr>
      <w:ins w:id="273" w:author="GONZALEZ DIAZ, BORJA" w:date="2017-09-29T19:17:00Z">
        <w:r>
          <w:rPr>
            <w:noProof/>
          </w:rPr>
          <w:t>6.1.  Resultados</w:t>
        </w:r>
        <w:r>
          <w:rPr>
            <w:noProof/>
          </w:rPr>
          <w:tab/>
        </w:r>
        <w:r>
          <w:rPr>
            <w:noProof/>
          </w:rPr>
          <w:fldChar w:fldCharType="begin"/>
        </w:r>
        <w:r>
          <w:rPr>
            <w:noProof/>
          </w:rPr>
          <w:instrText xml:space="preserve"> PAGEREF _Toc494476038 \h </w:instrText>
        </w:r>
      </w:ins>
      <w:r>
        <w:rPr>
          <w:noProof/>
        </w:rPr>
      </w:r>
      <w:r>
        <w:rPr>
          <w:noProof/>
        </w:rPr>
        <w:fldChar w:fldCharType="separate"/>
      </w:r>
      <w:ins w:id="274" w:author="GONZALEZ DIAZ, BORJA" w:date="2017-09-29T19:17:00Z">
        <w:r>
          <w:rPr>
            <w:noProof/>
          </w:rPr>
          <w:t>90</w:t>
        </w:r>
        <w:r>
          <w:rPr>
            <w:noProof/>
          </w:rPr>
          <w:fldChar w:fldCharType="end"/>
        </w:r>
      </w:ins>
    </w:p>
    <w:p w14:paraId="526B911E" w14:textId="77777777" w:rsidR="00166006" w:rsidRDefault="00166006">
      <w:pPr>
        <w:pStyle w:val="TDC1"/>
        <w:rPr>
          <w:ins w:id="275" w:author="GONZALEZ DIAZ, BORJA" w:date="2017-09-29T19:17:00Z"/>
          <w:noProof/>
          <w:lang w:eastAsia="es-ES_tradnl"/>
        </w:rPr>
        <w:pPrChange w:id="276" w:author="GONZALEZ DIAZ, BORJA" w:date="2017-09-29T19:17:00Z">
          <w:pPr>
            <w:pStyle w:val="TDC2"/>
            <w:tabs>
              <w:tab w:val="right" w:leader="dot" w:pos="8630"/>
            </w:tabs>
          </w:pPr>
        </w:pPrChange>
      </w:pPr>
      <w:ins w:id="277" w:author="GONZALEZ DIAZ, BORJA" w:date="2017-09-29T19:17:00Z">
        <w:r>
          <w:rPr>
            <w:noProof/>
          </w:rPr>
          <w:t>6.2. Conclusiones</w:t>
        </w:r>
        <w:r>
          <w:rPr>
            <w:noProof/>
          </w:rPr>
          <w:tab/>
        </w:r>
        <w:r>
          <w:rPr>
            <w:noProof/>
          </w:rPr>
          <w:fldChar w:fldCharType="begin"/>
        </w:r>
        <w:r>
          <w:rPr>
            <w:noProof/>
          </w:rPr>
          <w:instrText xml:space="preserve"> PAGEREF _Toc494476039 \h </w:instrText>
        </w:r>
      </w:ins>
      <w:r>
        <w:rPr>
          <w:noProof/>
        </w:rPr>
      </w:r>
      <w:r>
        <w:rPr>
          <w:noProof/>
        </w:rPr>
        <w:fldChar w:fldCharType="separate"/>
      </w:r>
      <w:ins w:id="278" w:author="GONZALEZ DIAZ, BORJA" w:date="2017-09-29T19:17:00Z">
        <w:r>
          <w:rPr>
            <w:noProof/>
          </w:rPr>
          <w:t>91</w:t>
        </w:r>
        <w:r>
          <w:rPr>
            <w:noProof/>
          </w:rPr>
          <w:fldChar w:fldCharType="end"/>
        </w:r>
      </w:ins>
    </w:p>
    <w:p w14:paraId="03AB1208" w14:textId="77777777" w:rsidR="00166006" w:rsidRDefault="00166006">
      <w:pPr>
        <w:pStyle w:val="TDC1"/>
        <w:rPr>
          <w:ins w:id="279" w:author="GONZALEZ DIAZ, BORJA" w:date="2017-09-29T19:17:00Z"/>
          <w:noProof/>
          <w:lang w:eastAsia="es-ES_tradnl"/>
        </w:rPr>
        <w:pPrChange w:id="280" w:author="GONZALEZ DIAZ, BORJA" w:date="2017-09-29T19:17:00Z">
          <w:pPr>
            <w:pStyle w:val="TDC2"/>
            <w:tabs>
              <w:tab w:val="right" w:leader="dot" w:pos="8630"/>
            </w:tabs>
          </w:pPr>
        </w:pPrChange>
      </w:pPr>
      <w:ins w:id="281" w:author="GONZALEZ DIAZ, BORJA" w:date="2017-09-29T19:17:00Z">
        <w:r>
          <w:rPr>
            <w:noProof/>
          </w:rPr>
          <w:t>6.3. Líneas de trabajo futuras</w:t>
        </w:r>
        <w:r>
          <w:rPr>
            <w:noProof/>
          </w:rPr>
          <w:tab/>
        </w:r>
        <w:r>
          <w:rPr>
            <w:noProof/>
          </w:rPr>
          <w:fldChar w:fldCharType="begin"/>
        </w:r>
        <w:r>
          <w:rPr>
            <w:noProof/>
          </w:rPr>
          <w:instrText xml:space="preserve"> PAGEREF _Toc494476040 \h </w:instrText>
        </w:r>
      </w:ins>
      <w:r>
        <w:rPr>
          <w:noProof/>
        </w:rPr>
      </w:r>
      <w:r>
        <w:rPr>
          <w:noProof/>
        </w:rPr>
        <w:fldChar w:fldCharType="separate"/>
      </w:r>
      <w:ins w:id="282" w:author="GONZALEZ DIAZ, BORJA" w:date="2017-09-29T19:17:00Z">
        <w:r>
          <w:rPr>
            <w:noProof/>
          </w:rPr>
          <w:t>91</w:t>
        </w:r>
        <w:r>
          <w:rPr>
            <w:noProof/>
          </w:rPr>
          <w:fldChar w:fldCharType="end"/>
        </w:r>
      </w:ins>
    </w:p>
    <w:p w14:paraId="54DF601F" w14:textId="77777777" w:rsidR="00166006" w:rsidRDefault="00166006">
      <w:pPr>
        <w:pStyle w:val="TDC1"/>
        <w:rPr>
          <w:ins w:id="283" w:author="GONZALEZ DIAZ, BORJA" w:date="2017-09-29T19:17:00Z"/>
          <w:rFonts w:asciiTheme="minorHAnsi" w:hAnsiTheme="minorHAnsi"/>
          <w:noProof/>
          <w:color w:val="auto"/>
          <w:lang w:eastAsia="es-ES_tradnl"/>
        </w:rPr>
      </w:pPr>
      <w:ins w:id="284" w:author="GONZALEZ DIAZ, BORJA" w:date="2017-09-29T19:17:00Z">
        <w:r>
          <w:rPr>
            <w:noProof/>
          </w:rPr>
          <w:t>7.  GitHub</w:t>
        </w:r>
        <w:r>
          <w:rPr>
            <w:noProof/>
          </w:rPr>
          <w:tab/>
        </w:r>
        <w:r>
          <w:rPr>
            <w:noProof/>
          </w:rPr>
          <w:fldChar w:fldCharType="begin"/>
        </w:r>
        <w:r>
          <w:rPr>
            <w:noProof/>
          </w:rPr>
          <w:instrText xml:space="preserve"> PAGEREF _Toc494476041 \h </w:instrText>
        </w:r>
      </w:ins>
      <w:r>
        <w:rPr>
          <w:noProof/>
        </w:rPr>
      </w:r>
      <w:r>
        <w:rPr>
          <w:noProof/>
        </w:rPr>
        <w:fldChar w:fldCharType="separate"/>
      </w:r>
      <w:ins w:id="285" w:author="GONZALEZ DIAZ, BORJA" w:date="2017-09-29T19:17:00Z">
        <w:r>
          <w:rPr>
            <w:noProof/>
          </w:rPr>
          <w:t>92</w:t>
        </w:r>
        <w:r>
          <w:rPr>
            <w:noProof/>
          </w:rPr>
          <w:fldChar w:fldCharType="end"/>
        </w:r>
      </w:ins>
    </w:p>
    <w:p w14:paraId="45702329" w14:textId="77777777" w:rsidR="00166006" w:rsidDel="00166006" w:rsidRDefault="00166006">
      <w:pPr>
        <w:pStyle w:val="TDC1"/>
        <w:rPr>
          <w:del w:id="286" w:author="GONZALEZ DIAZ, BORJA" w:date="2017-09-29T19:17:00Z"/>
          <w:noProof/>
        </w:rPr>
      </w:pPr>
    </w:p>
    <w:p w14:paraId="07F6E690" w14:textId="77777777" w:rsidR="00D828AA" w:rsidDel="00166006" w:rsidRDefault="00D828AA">
      <w:pPr>
        <w:pStyle w:val="TDC1"/>
        <w:rPr>
          <w:del w:id="287" w:author="GONZALEZ DIAZ, BORJA" w:date="2017-09-29T19:17:00Z"/>
          <w:rFonts w:asciiTheme="minorHAnsi" w:hAnsiTheme="minorHAnsi"/>
          <w:noProof/>
          <w:color w:val="auto"/>
          <w:lang w:eastAsia="es-ES_tradnl"/>
        </w:rPr>
      </w:pPr>
      <w:del w:id="288" w:author="GONZALEZ DIAZ, BORJA" w:date="2017-09-29T19:17:00Z">
        <w:r w:rsidDel="00166006">
          <w:rPr>
            <w:noProof/>
          </w:rPr>
          <w:delText>1.  Introducción</w:delText>
        </w:r>
        <w:r w:rsidDel="00166006">
          <w:rPr>
            <w:noProof/>
          </w:rPr>
          <w:tab/>
          <w:delText>9</w:delText>
        </w:r>
      </w:del>
    </w:p>
    <w:p w14:paraId="25F7CCA6" w14:textId="1919F65D" w:rsidR="00D828AA" w:rsidDel="00166006" w:rsidRDefault="00D828AA">
      <w:pPr>
        <w:pStyle w:val="TDC1"/>
        <w:rPr>
          <w:del w:id="289" w:author="GONZALEZ DIAZ, BORJA" w:date="2017-09-29T19:17:00Z"/>
          <w:rFonts w:asciiTheme="minorHAnsi" w:hAnsiTheme="minorHAnsi"/>
          <w:noProof/>
          <w:color w:val="auto"/>
          <w:lang w:eastAsia="es-ES_tradnl"/>
        </w:rPr>
      </w:pPr>
      <w:del w:id="290" w:author="GONZALEZ DIAZ, BORJA" w:date="2017-09-29T19:17:00Z">
        <w:r w:rsidDel="00166006">
          <w:rPr>
            <w:noProof/>
          </w:rPr>
          <w:delText>2.  Estado del arte</w:delText>
        </w:r>
        <w:r w:rsidDel="00166006">
          <w:rPr>
            <w:noProof/>
          </w:rPr>
          <w:tab/>
          <w:delText>10</w:delText>
        </w:r>
      </w:del>
    </w:p>
    <w:p w14:paraId="2E72C7D5" w14:textId="77777777" w:rsidR="00D828AA" w:rsidDel="00166006" w:rsidRDefault="00D828AA">
      <w:pPr>
        <w:pStyle w:val="TDC1"/>
        <w:rPr>
          <w:del w:id="291" w:author="GONZALEZ DIAZ, BORJA" w:date="2017-09-29T19:17:00Z"/>
          <w:noProof/>
          <w:lang w:eastAsia="es-ES_tradnl"/>
        </w:rPr>
        <w:pPrChange w:id="292" w:author="GONZALEZ DIAZ, BORJA" w:date="2017-09-29T19:17:00Z">
          <w:pPr>
            <w:pStyle w:val="TDC2"/>
            <w:tabs>
              <w:tab w:val="right" w:leader="dot" w:pos="8630"/>
            </w:tabs>
          </w:pPr>
        </w:pPrChange>
      </w:pPr>
      <w:del w:id="293" w:author="GONZALEZ DIAZ, BORJA" w:date="2017-09-29T19:17:00Z">
        <w:r w:rsidDel="00166006">
          <w:rPr>
            <w:noProof/>
          </w:rPr>
          <w:delText>2.1.  Diseño de web estático</w:delText>
        </w:r>
        <w:r w:rsidDel="00166006">
          <w:rPr>
            <w:noProof/>
          </w:rPr>
          <w:tab/>
          <w:delText>10</w:delText>
        </w:r>
      </w:del>
    </w:p>
    <w:p w14:paraId="046913D2" w14:textId="77777777" w:rsidR="00D828AA" w:rsidDel="00166006" w:rsidRDefault="00D828AA">
      <w:pPr>
        <w:pStyle w:val="TDC1"/>
        <w:rPr>
          <w:del w:id="294" w:author="GONZALEZ DIAZ, BORJA" w:date="2017-09-29T19:17:00Z"/>
          <w:noProof/>
          <w:lang w:eastAsia="es-ES_tradnl"/>
        </w:rPr>
        <w:pPrChange w:id="295" w:author="GONZALEZ DIAZ, BORJA" w:date="2017-09-29T19:17:00Z">
          <w:pPr>
            <w:pStyle w:val="TDC3"/>
          </w:pPr>
        </w:pPrChange>
      </w:pPr>
      <w:del w:id="296" w:author="GONZALEZ DIAZ, BORJA" w:date="2017-09-29T19:17:00Z">
        <w:r w:rsidDel="00166006">
          <w:rPr>
            <w:noProof/>
          </w:rPr>
          <w:delText>2.1.1.  HTML</w:delText>
        </w:r>
        <w:r w:rsidDel="00166006">
          <w:rPr>
            <w:noProof/>
          </w:rPr>
          <w:tab/>
          <w:delText>10</w:delText>
        </w:r>
      </w:del>
    </w:p>
    <w:p w14:paraId="4E29FFCF" w14:textId="77777777" w:rsidR="00D828AA" w:rsidDel="00166006" w:rsidRDefault="00D828AA">
      <w:pPr>
        <w:pStyle w:val="TDC1"/>
        <w:rPr>
          <w:del w:id="297" w:author="GONZALEZ DIAZ, BORJA" w:date="2017-09-29T19:17:00Z"/>
          <w:noProof/>
          <w:lang w:eastAsia="es-ES_tradnl"/>
        </w:rPr>
        <w:pPrChange w:id="298" w:author="GONZALEZ DIAZ, BORJA" w:date="2017-09-29T19:17:00Z">
          <w:pPr>
            <w:pStyle w:val="TDC3"/>
          </w:pPr>
        </w:pPrChange>
      </w:pPr>
      <w:del w:id="299" w:author="GONZALEZ DIAZ, BORJA" w:date="2017-09-29T19:17:00Z">
        <w:r w:rsidDel="00166006">
          <w:rPr>
            <w:noProof/>
          </w:rPr>
          <w:delText>2.1.2.  CSS</w:delText>
        </w:r>
        <w:r w:rsidDel="00166006">
          <w:rPr>
            <w:noProof/>
          </w:rPr>
          <w:tab/>
          <w:delText>10</w:delText>
        </w:r>
      </w:del>
    </w:p>
    <w:p w14:paraId="3C477B98" w14:textId="77777777" w:rsidR="00D828AA" w:rsidDel="00166006" w:rsidRDefault="00D828AA">
      <w:pPr>
        <w:pStyle w:val="TDC1"/>
        <w:rPr>
          <w:del w:id="300" w:author="GONZALEZ DIAZ, BORJA" w:date="2017-09-29T19:17:00Z"/>
          <w:noProof/>
          <w:lang w:eastAsia="es-ES_tradnl"/>
        </w:rPr>
        <w:pPrChange w:id="301" w:author="GONZALEZ DIAZ, BORJA" w:date="2017-09-29T19:17:00Z">
          <w:pPr>
            <w:pStyle w:val="TDC3"/>
          </w:pPr>
        </w:pPrChange>
      </w:pPr>
      <w:del w:id="302" w:author="GONZALEZ DIAZ, BORJA" w:date="2017-09-29T19:17:00Z">
        <w:r w:rsidDel="00166006">
          <w:rPr>
            <w:noProof/>
          </w:rPr>
          <w:delText>2.1.3.  JavaScript</w:delText>
        </w:r>
        <w:r w:rsidDel="00166006">
          <w:rPr>
            <w:noProof/>
          </w:rPr>
          <w:tab/>
          <w:delText>11</w:delText>
        </w:r>
      </w:del>
    </w:p>
    <w:p w14:paraId="1D5D566E" w14:textId="77777777" w:rsidR="00D828AA" w:rsidDel="00166006" w:rsidRDefault="00D828AA">
      <w:pPr>
        <w:pStyle w:val="TDC1"/>
        <w:rPr>
          <w:del w:id="303" w:author="GONZALEZ DIAZ, BORJA" w:date="2017-09-29T19:17:00Z"/>
          <w:noProof/>
          <w:lang w:eastAsia="es-ES_tradnl"/>
        </w:rPr>
        <w:pPrChange w:id="304" w:author="GONZALEZ DIAZ, BORJA" w:date="2017-09-29T19:17:00Z">
          <w:pPr>
            <w:pStyle w:val="TDC3"/>
          </w:pPr>
        </w:pPrChange>
      </w:pPr>
      <w:del w:id="305" w:author="GONZALEZ DIAZ, BORJA" w:date="2017-09-29T19:17:00Z">
        <w:r w:rsidRPr="004535FF" w:rsidDel="00166006">
          <w:rPr>
            <w:noProof/>
            <w:shd w:val="clear" w:color="auto" w:fill="FFFFFF"/>
          </w:rPr>
          <w:delText>2.1.4.  Chart.js</w:delText>
        </w:r>
        <w:r w:rsidDel="00166006">
          <w:rPr>
            <w:noProof/>
          </w:rPr>
          <w:tab/>
          <w:delText>11</w:delText>
        </w:r>
      </w:del>
    </w:p>
    <w:p w14:paraId="20C97621" w14:textId="77777777" w:rsidR="00D828AA" w:rsidDel="00166006" w:rsidRDefault="00D828AA">
      <w:pPr>
        <w:pStyle w:val="TDC1"/>
        <w:rPr>
          <w:del w:id="306" w:author="GONZALEZ DIAZ, BORJA" w:date="2017-09-29T19:17:00Z"/>
          <w:noProof/>
          <w:lang w:eastAsia="es-ES_tradnl"/>
        </w:rPr>
        <w:pPrChange w:id="307" w:author="GONZALEZ DIAZ, BORJA" w:date="2017-09-29T19:17:00Z">
          <w:pPr>
            <w:pStyle w:val="TDC3"/>
          </w:pPr>
        </w:pPrChange>
      </w:pPr>
      <w:del w:id="308" w:author="GONZALEZ DIAZ, BORJA" w:date="2017-09-29T19:17:00Z">
        <w:r w:rsidDel="00166006">
          <w:rPr>
            <w:noProof/>
          </w:rPr>
          <w:delText>2.1.5.  Papa Parse</w:delText>
        </w:r>
        <w:r w:rsidDel="00166006">
          <w:rPr>
            <w:noProof/>
          </w:rPr>
          <w:tab/>
          <w:delText>11</w:delText>
        </w:r>
      </w:del>
    </w:p>
    <w:p w14:paraId="6BC5A45B" w14:textId="77777777" w:rsidR="00D828AA" w:rsidDel="00166006" w:rsidRDefault="00D828AA">
      <w:pPr>
        <w:pStyle w:val="TDC1"/>
        <w:rPr>
          <w:del w:id="309" w:author="GONZALEZ DIAZ, BORJA" w:date="2017-09-29T19:17:00Z"/>
          <w:noProof/>
          <w:lang w:eastAsia="es-ES_tradnl"/>
        </w:rPr>
        <w:pPrChange w:id="310" w:author="GONZALEZ DIAZ, BORJA" w:date="2017-09-29T19:17:00Z">
          <w:pPr>
            <w:pStyle w:val="TDC2"/>
            <w:tabs>
              <w:tab w:val="right" w:leader="dot" w:pos="8630"/>
            </w:tabs>
          </w:pPr>
        </w:pPrChange>
      </w:pPr>
      <w:del w:id="311" w:author="GONZALEZ DIAZ, BORJA" w:date="2017-09-29T19:17:00Z">
        <w:r w:rsidDel="00166006">
          <w:rPr>
            <w:noProof/>
          </w:rPr>
          <w:delText>2.2.  Diseño del lado del Servidor</w:delText>
        </w:r>
        <w:r w:rsidDel="00166006">
          <w:rPr>
            <w:noProof/>
          </w:rPr>
          <w:tab/>
          <w:delText>12</w:delText>
        </w:r>
      </w:del>
    </w:p>
    <w:p w14:paraId="183F2522" w14:textId="77777777" w:rsidR="00D828AA" w:rsidRPr="00166006" w:rsidDel="00166006" w:rsidRDefault="00D828AA">
      <w:pPr>
        <w:pStyle w:val="TDC1"/>
        <w:rPr>
          <w:del w:id="312" w:author="GONZALEZ DIAZ, BORJA" w:date="2017-09-29T19:17:00Z"/>
          <w:noProof/>
          <w:lang w:eastAsia="es-ES_tradnl"/>
        </w:rPr>
        <w:pPrChange w:id="313" w:author="GONZALEZ DIAZ, BORJA" w:date="2017-09-29T19:17:00Z">
          <w:pPr>
            <w:pStyle w:val="TDC3"/>
          </w:pPr>
        </w:pPrChange>
      </w:pPr>
      <w:del w:id="314" w:author="GONZALEZ DIAZ, BORJA" w:date="2017-09-29T19:17:00Z">
        <w:r w:rsidRPr="00166006" w:rsidDel="00166006">
          <w:rPr>
            <w:noProof/>
          </w:rPr>
          <w:delText>2.2.1. NodeJS</w:delText>
        </w:r>
        <w:r w:rsidRPr="00166006" w:rsidDel="00166006">
          <w:rPr>
            <w:noProof/>
          </w:rPr>
          <w:tab/>
          <w:delText>12</w:delText>
        </w:r>
      </w:del>
    </w:p>
    <w:p w14:paraId="49803662" w14:textId="77777777" w:rsidR="00D828AA" w:rsidRPr="00166006" w:rsidDel="00166006" w:rsidRDefault="00D828AA">
      <w:pPr>
        <w:pStyle w:val="TDC1"/>
        <w:rPr>
          <w:del w:id="315" w:author="GONZALEZ DIAZ, BORJA" w:date="2017-09-29T19:17:00Z"/>
          <w:noProof/>
          <w:lang w:eastAsia="es-ES_tradnl"/>
        </w:rPr>
        <w:pPrChange w:id="316" w:author="GONZALEZ DIAZ, BORJA" w:date="2017-09-29T19:17:00Z">
          <w:pPr>
            <w:pStyle w:val="TDC3"/>
          </w:pPr>
        </w:pPrChange>
      </w:pPr>
      <w:del w:id="317" w:author="GONZALEZ DIAZ, BORJA" w:date="2017-09-29T19:17:00Z">
        <w:r w:rsidRPr="00166006" w:rsidDel="00166006">
          <w:rPr>
            <w:noProof/>
          </w:rPr>
          <w:delText>2.2.1 Express.js</w:delText>
        </w:r>
        <w:r w:rsidRPr="00166006" w:rsidDel="00166006">
          <w:rPr>
            <w:noProof/>
          </w:rPr>
          <w:tab/>
          <w:delText>13</w:delText>
        </w:r>
      </w:del>
    </w:p>
    <w:p w14:paraId="56B32DCF" w14:textId="77777777" w:rsidR="00D828AA" w:rsidRPr="00166006" w:rsidDel="00166006" w:rsidRDefault="00D828AA">
      <w:pPr>
        <w:pStyle w:val="TDC1"/>
        <w:rPr>
          <w:del w:id="318" w:author="GONZALEZ DIAZ, BORJA" w:date="2017-09-29T19:17:00Z"/>
          <w:noProof/>
          <w:lang w:eastAsia="es-ES_tradnl"/>
        </w:rPr>
        <w:pPrChange w:id="319" w:author="GONZALEZ DIAZ, BORJA" w:date="2017-09-29T19:17:00Z">
          <w:pPr>
            <w:pStyle w:val="TDC3"/>
          </w:pPr>
        </w:pPrChange>
      </w:pPr>
      <w:del w:id="320" w:author="GONZALEZ DIAZ, BORJA" w:date="2017-09-29T19:17:00Z">
        <w:r w:rsidRPr="00166006" w:rsidDel="00166006">
          <w:rPr>
            <w:noProof/>
          </w:rPr>
          <w:delText>2.2.2.  Socket.io</w:delText>
        </w:r>
        <w:r w:rsidRPr="00166006" w:rsidDel="00166006">
          <w:rPr>
            <w:noProof/>
          </w:rPr>
          <w:tab/>
          <w:delText>13</w:delText>
        </w:r>
      </w:del>
    </w:p>
    <w:p w14:paraId="32F140BB" w14:textId="77777777" w:rsidR="00D828AA" w:rsidDel="00166006" w:rsidRDefault="00D828AA">
      <w:pPr>
        <w:pStyle w:val="TDC1"/>
        <w:rPr>
          <w:del w:id="321" w:author="GONZALEZ DIAZ, BORJA" w:date="2017-09-29T19:17:00Z"/>
          <w:noProof/>
          <w:lang w:eastAsia="es-ES_tradnl"/>
        </w:rPr>
        <w:pPrChange w:id="322" w:author="GONZALEZ DIAZ, BORJA" w:date="2017-09-29T19:17:00Z">
          <w:pPr>
            <w:pStyle w:val="TDC2"/>
            <w:tabs>
              <w:tab w:val="right" w:leader="dot" w:pos="8630"/>
            </w:tabs>
          </w:pPr>
        </w:pPrChange>
      </w:pPr>
      <w:del w:id="323" w:author="GONZALEZ DIAZ, BORJA" w:date="2017-09-29T19:17:00Z">
        <w:r w:rsidDel="00166006">
          <w:rPr>
            <w:noProof/>
          </w:rPr>
          <w:delText>2.3.  Bases de Datos</w:delText>
        </w:r>
        <w:r w:rsidDel="00166006">
          <w:rPr>
            <w:noProof/>
          </w:rPr>
          <w:tab/>
          <w:delText>14</w:delText>
        </w:r>
      </w:del>
    </w:p>
    <w:p w14:paraId="6C4D1A4D" w14:textId="77777777" w:rsidR="00D828AA" w:rsidDel="00166006" w:rsidRDefault="00D828AA">
      <w:pPr>
        <w:pStyle w:val="TDC1"/>
        <w:rPr>
          <w:del w:id="324" w:author="GONZALEZ DIAZ, BORJA" w:date="2017-09-29T19:17:00Z"/>
          <w:noProof/>
          <w:lang w:eastAsia="es-ES_tradnl"/>
        </w:rPr>
        <w:pPrChange w:id="325" w:author="GONZALEZ DIAZ, BORJA" w:date="2017-09-29T19:17:00Z">
          <w:pPr>
            <w:pStyle w:val="TDC3"/>
          </w:pPr>
        </w:pPrChange>
      </w:pPr>
      <w:del w:id="326" w:author="GONZALEZ DIAZ, BORJA" w:date="2017-09-29T19:17:00Z">
        <w:r w:rsidDel="00166006">
          <w:rPr>
            <w:noProof/>
          </w:rPr>
          <w:delText>2.3.1.  SQLite</w:delText>
        </w:r>
        <w:r w:rsidDel="00166006">
          <w:rPr>
            <w:noProof/>
          </w:rPr>
          <w:tab/>
          <w:delText>15</w:delText>
        </w:r>
      </w:del>
    </w:p>
    <w:p w14:paraId="64F6EA0A" w14:textId="77777777" w:rsidR="00D828AA" w:rsidDel="00166006" w:rsidRDefault="00D828AA">
      <w:pPr>
        <w:pStyle w:val="TDC1"/>
        <w:rPr>
          <w:del w:id="327" w:author="GONZALEZ DIAZ, BORJA" w:date="2017-09-29T19:17:00Z"/>
          <w:noProof/>
          <w:lang w:eastAsia="es-ES_tradnl"/>
        </w:rPr>
        <w:pPrChange w:id="328" w:author="GONZALEZ DIAZ, BORJA" w:date="2017-09-29T19:17:00Z">
          <w:pPr>
            <w:pStyle w:val="TDC2"/>
            <w:tabs>
              <w:tab w:val="right" w:leader="dot" w:pos="8630"/>
            </w:tabs>
          </w:pPr>
        </w:pPrChange>
      </w:pPr>
      <w:del w:id="329" w:author="GONZALEZ DIAZ, BORJA" w:date="2017-09-29T19:17:00Z">
        <w:r w:rsidDel="00166006">
          <w:rPr>
            <w:noProof/>
          </w:rPr>
          <w:delText>2.4.  Sensor Inercial - IMU</w:delText>
        </w:r>
        <w:r w:rsidDel="00166006">
          <w:rPr>
            <w:noProof/>
          </w:rPr>
          <w:tab/>
          <w:delText>16</w:delText>
        </w:r>
      </w:del>
    </w:p>
    <w:p w14:paraId="6F7D7B64" w14:textId="77777777" w:rsidR="00D828AA" w:rsidDel="00166006" w:rsidRDefault="00D828AA">
      <w:pPr>
        <w:pStyle w:val="TDC1"/>
        <w:rPr>
          <w:del w:id="330" w:author="GONZALEZ DIAZ, BORJA" w:date="2017-09-29T19:17:00Z"/>
          <w:noProof/>
          <w:lang w:eastAsia="es-ES_tradnl"/>
        </w:rPr>
        <w:pPrChange w:id="331" w:author="GONZALEZ DIAZ, BORJA" w:date="2017-09-29T19:17:00Z">
          <w:pPr>
            <w:pStyle w:val="TDC3"/>
          </w:pPr>
        </w:pPrChange>
      </w:pPr>
      <w:del w:id="332" w:author="GONZALEZ DIAZ, BORJA" w:date="2017-09-29T19:17:00Z">
        <w:r w:rsidDel="00166006">
          <w:rPr>
            <w:noProof/>
          </w:rPr>
          <w:delText>2.4.1.  Werium Basic Pro</w:delText>
        </w:r>
        <w:r w:rsidDel="00166006">
          <w:rPr>
            <w:noProof/>
          </w:rPr>
          <w:tab/>
          <w:delText>16</w:delText>
        </w:r>
      </w:del>
    </w:p>
    <w:p w14:paraId="3BF38B89" w14:textId="77777777" w:rsidR="00D828AA" w:rsidDel="00166006" w:rsidRDefault="00D828AA">
      <w:pPr>
        <w:pStyle w:val="TDC1"/>
        <w:rPr>
          <w:del w:id="333" w:author="GONZALEZ DIAZ, BORJA" w:date="2017-09-29T19:17:00Z"/>
          <w:rFonts w:asciiTheme="minorHAnsi" w:hAnsiTheme="minorHAnsi"/>
          <w:noProof/>
          <w:color w:val="auto"/>
          <w:lang w:eastAsia="es-ES_tradnl"/>
        </w:rPr>
      </w:pPr>
      <w:del w:id="334" w:author="GONZALEZ DIAZ, BORJA" w:date="2017-09-29T19:17:00Z">
        <w:r w:rsidDel="00166006">
          <w:rPr>
            <w:noProof/>
          </w:rPr>
          <w:delText>3.  Diseño</w:delText>
        </w:r>
        <w:r w:rsidDel="00166006">
          <w:rPr>
            <w:noProof/>
          </w:rPr>
          <w:tab/>
          <w:delText>17</w:delText>
        </w:r>
      </w:del>
    </w:p>
    <w:p w14:paraId="093CE94E" w14:textId="77777777" w:rsidR="00D828AA" w:rsidDel="00166006" w:rsidRDefault="00D828AA">
      <w:pPr>
        <w:pStyle w:val="TDC1"/>
        <w:rPr>
          <w:del w:id="335" w:author="GONZALEZ DIAZ, BORJA" w:date="2017-09-29T19:17:00Z"/>
          <w:noProof/>
          <w:lang w:eastAsia="es-ES_tradnl"/>
        </w:rPr>
        <w:pPrChange w:id="336" w:author="GONZALEZ DIAZ, BORJA" w:date="2017-09-29T19:17:00Z">
          <w:pPr>
            <w:pStyle w:val="TDC2"/>
            <w:tabs>
              <w:tab w:val="right" w:leader="dot" w:pos="8630"/>
            </w:tabs>
          </w:pPr>
        </w:pPrChange>
      </w:pPr>
      <w:del w:id="337" w:author="GONZALEZ DIAZ, BORJA" w:date="2017-09-29T19:17:00Z">
        <w:r w:rsidDel="00166006">
          <w:rPr>
            <w:noProof/>
          </w:rPr>
          <w:delText>3.1.  Descripción del problema</w:delText>
        </w:r>
        <w:r w:rsidDel="00166006">
          <w:rPr>
            <w:noProof/>
          </w:rPr>
          <w:tab/>
          <w:delText>18</w:delText>
        </w:r>
      </w:del>
    </w:p>
    <w:p w14:paraId="00CF0359" w14:textId="77777777" w:rsidR="00D828AA" w:rsidDel="00166006" w:rsidRDefault="00D828AA">
      <w:pPr>
        <w:pStyle w:val="TDC1"/>
        <w:rPr>
          <w:del w:id="338" w:author="GONZALEZ DIAZ, BORJA" w:date="2017-09-29T19:17:00Z"/>
          <w:noProof/>
          <w:lang w:eastAsia="es-ES_tradnl"/>
        </w:rPr>
        <w:pPrChange w:id="339" w:author="GONZALEZ DIAZ, BORJA" w:date="2017-09-29T19:17:00Z">
          <w:pPr>
            <w:pStyle w:val="TDC2"/>
            <w:tabs>
              <w:tab w:val="right" w:leader="dot" w:pos="8630"/>
            </w:tabs>
          </w:pPr>
        </w:pPrChange>
      </w:pPr>
      <w:del w:id="340" w:author="GONZALEZ DIAZ, BORJA" w:date="2017-09-29T19:17:00Z">
        <w:r w:rsidDel="00166006">
          <w:rPr>
            <w:noProof/>
          </w:rPr>
          <w:delText>3.2.  Requisitos</w:delText>
        </w:r>
        <w:r w:rsidDel="00166006">
          <w:rPr>
            <w:noProof/>
          </w:rPr>
          <w:tab/>
          <w:delText>18</w:delText>
        </w:r>
      </w:del>
    </w:p>
    <w:p w14:paraId="20C00EAD" w14:textId="77777777" w:rsidR="00D828AA" w:rsidDel="00166006" w:rsidRDefault="00D828AA">
      <w:pPr>
        <w:pStyle w:val="TDC1"/>
        <w:rPr>
          <w:del w:id="341" w:author="GONZALEZ DIAZ, BORJA" w:date="2017-09-29T19:17:00Z"/>
          <w:noProof/>
          <w:lang w:eastAsia="es-ES_tradnl"/>
        </w:rPr>
        <w:pPrChange w:id="342" w:author="GONZALEZ DIAZ, BORJA" w:date="2017-09-29T19:17:00Z">
          <w:pPr>
            <w:pStyle w:val="TDC3"/>
          </w:pPr>
        </w:pPrChange>
      </w:pPr>
      <w:del w:id="343" w:author="GONZALEZ DIAZ, BORJA" w:date="2017-09-29T19:17:00Z">
        <w:r w:rsidDel="00166006">
          <w:rPr>
            <w:noProof/>
          </w:rPr>
          <w:delText>3.2.1.  Requisitos Funcionales</w:delText>
        </w:r>
        <w:r w:rsidDel="00166006">
          <w:rPr>
            <w:noProof/>
          </w:rPr>
          <w:tab/>
          <w:delText>18</w:delText>
        </w:r>
      </w:del>
    </w:p>
    <w:p w14:paraId="02FFD62C" w14:textId="77777777" w:rsidR="00D828AA" w:rsidDel="00166006" w:rsidRDefault="00D828AA">
      <w:pPr>
        <w:pStyle w:val="TDC1"/>
        <w:rPr>
          <w:del w:id="344" w:author="GONZALEZ DIAZ, BORJA" w:date="2017-09-29T19:17:00Z"/>
          <w:noProof/>
          <w:lang w:eastAsia="es-ES_tradnl"/>
        </w:rPr>
        <w:pPrChange w:id="345" w:author="GONZALEZ DIAZ, BORJA" w:date="2017-09-29T19:17:00Z">
          <w:pPr>
            <w:pStyle w:val="TDC3"/>
          </w:pPr>
        </w:pPrChange>
      </w:pPr>
      <w:del w:id="346" w:author="GONZALEZ DIAZ, BORJA" w:date="2017-09-29T19:17:00Z">
        <w:r w:rsidDel="00166006">
          <w:rPr>
            <w:noProof/>
          </w:rPr>
          <w:delText>3.2.2.  Requisitos no Funcionales</w:delText>
        </w:r>
        <w:r w:rsidDel="00166006">
          <w:rPr>
            <w:noProof/>
          </w:rPr>
          <w:tab/>
          <w:delText>19</w:delText>
        </w:r>
      </w:del>
    </w:p>
    <w:p w14:paraId="2BC8145D" w14:textId="77777777" w:rsidR="00D828AA" w:rsidDel="00166006" w:rsidRDefault="00D828AA">
      <w:pPr>
        <w:pStyle w:val="TDC1"/>
        <w:rPr>
          <w:del w:id="347" w:author="GONZALEZ DIAZ, BORJA" w:date="2017-09-29T19:17:00Z"/>
          <w:noProof/>
          <w:lang w:eastAsia="es-ES_tradnl"/>
        </w:rPr>
        <w:pPrChange w:id="348" w:author="GONZALEZ DIAZ, BORJA" w:date="2017-09-29T19:17:00Z">
          <w:pPr>
            <w:pStyle w:val="TDC2"/>
            <w:tabs>
              <w:tab w:val="right" w:leader="dot" w:pos="8630"/>
            </w:tabs>
          </w:pPr>
        </w:pPrChange>
      </w:pPr>
      <w:del w:id="349" w:author="GONZALEZ DIAZ, BORJA" w:date="2017-09-29T19:17:00Z">
        <w:r w:rsidDel="00166006">
          <w:rPr>
            <w:noProof/>
          </w:rPr>
          <w:delText>3.3.  Casos de uso</w:delText>
        </w:r>
        <w:r w:rsidDel="00166006">
          <w:rPr>
            <w:noProof/>
          </w:rPr>
          <w:tab/>
          <w:delText>19</w:delText>
        </w:r>
      </w:del>
    </w:p>
    <w:p w14:paraId="35C202BA" w14:textId="77777777" w:rsidR="00D828AA" w:rsidDel="00166006" w:rsidRDefault="00D828AA">
      <w:pPr>
        <w:pStyle w:val="TDC1"/>
        <w:rPr>
          <w:del w:id="350" w:author="GONZALEZ DIAZ, BORJA" w:date="2017-09-29T19:17:00Z"/>
          <w:noProof/>
          <w:lang w:eastAsia="es-ES_tradnl"/>
        </w:rPr>
        <w:pPrChange w:id="351" w:author="GONZALEZ DIAZ, BORJA" w:date="2017-09-29T19:17:00Z">
          <w:pPr>
            <w:pStyle w:val="TDC2"/>
            <w:tabs>
              <w:tab w:val="right" w:leader="dot" w:pos="8630"/>
            </w:tabs>
          </w:pPr>
        </w:pPrChange>
      </w:pPr>
      <w:del w:id="352" w:author="GONZALEZ DIAZ, BORJA" w:date="2017-09-29T19:17:00Z">
        <w:r w:rsidDel="00166006">
          <w:rPr>
            <w:noProof/>
          </w:rPr>
          <w:delText>3.4.  Matriz de trazabilidad</w:delText>
        </w:r>
        <w:r w:rsidDel="00166006">
          <w:rPr>
            <w:noProof/>
          </w:rPr>
          <w:tab/>
          <w:delText>24</w:delText>
        </w:r>
      </w:del>
    </w:p>
    <w:p w14:paraId="6EEF5E9D" w14:textId="77777777" w:rsidR="00D828AA" w:rsidDel="00166006" w:rsidRDefault="00D828AA">
      <w:pPr>
        <w:pStyle w:val="TDC1"/>
        <w:rPr>
          <w:del w:id="353" w:author="GONZALEZ DIAZ, BORJA" w:date="2017-09-29T19:17:00Z"/>
          <w:noProof/>
          <w:lang w:eastAsia="es-ES_tradnl"/>
        </w:rPr>
        <w:pPrChange w:id="354" w:author="GONZALEZ DIAZ, BORJA" w:date="2017-09-29T19:17:00Z">
          <w:pPr>
            <w:pStyle w:val="TDC2"/>
            <w:tabs>
              <w:tab w:val="right" w:leader="dot" w:pos="8630"/>
            </w:tabs>
          </w:pPr>
        </w:pPrChange>
      </w:pPr>
      <w:del w:id="355" w:author="GONZALEZ DIAZ, BORJA" w:date="2017-09-29T19:17:00Z">
        <w:r w:rsidDel="00166006">
          <w:rPr>
            <w:noProof/>
          </w:rPr>
          <w:delText>3.5.  Arquitectura del sistema</w:delText>
        </w:r>
        <w:r w:rsidDel="00166006">
          <w:rPr>
            <w:noProof/>
          </w:rPr>
          <w:tab/>
          <w:delText>25</w:delText>
        </w:r>
      </w:del>
    </w:p>
    <w:p w14:paraId="700DA8AA" w14:textId="77777777" w:rsidR="00D828AA" w:rsidDel="00166006" w:rsidRDefault="00D828AA">
      <w:pPr>
        <w:pStyle w:val="TDC1"/>
        <w:rPr>
          <w:del w:id="356" w:author="GONZALEZ DIAZ, BORJA" w:date="2017-09-29T19:17:00Z"/>
          <w:noProof/>
          <w:lang w:eastAsia="es-ES_tradnl"/>
        </w:rPr>
        <w:pPrChange w:id="357" w:author="GONZALEZ DIAZ, BORJA" w:date="2017-09-29T19:17:00Z">
          <w:pPr>
            <w:pStyle w:val="TDC3"/>
          </w:pPr>
        </w:pPrChange>
      </w:pPr>
      <w:del w:id="358" w:author="GONZALEZ DIAZ, BORJA" w:date="2017-09-29T19:17:00Z">
        <w:r w:rsidDel="00166006">
          <w:rPr>
            <w:noProof/>
          </w:rPr>
          <w:delText>3.5.1.  Diseño visual (Storyboard) de la aplicación web</w:delText>
        </w:r>
        <w:r w:rsidDel="00166006">
          <w:rPr>
            <w:noProof/>
          </w:rPr>
          <w:tab/>
          <w:delText>25</w:delText>
        </w:r>
      </w:del>
    </w:p>
    <w:p w14:paraId="570C76DF" w14:textId="0C5126DE" w:rsidR="00D828AA" w:rsidDel="00166006" w:rsidRDefault="00D828AA">
      <w:pPr>
        <w:pStyle w:val="TDC1"/>
        <w:rPr>
          <w:del w:id="359" w:author="GONZALEZ DIAZ, BORJA" w:date="2017-09-29T19:17:00Z"/>
          <w:noProof/>
          <w:lang w:eastAsia="es-ES_tradnl"/>
        </w:rPr>
        <w:pPrChange w:id="360" w:author="GONZALEZ DIAZ, BORJA" w:date="2017-09-29T19:17:00Z">
          <w:pPr>
            <w:pStyle w:val="TDC2"/>
            <w:tabs>
              <w:tab w:val="right" w:leader="dot" w:pos="8630"/>
            </w:tabs>
          </w:pPr>
        </w:pPrChange>
      </w:pPr>
      <w:del w:id="361" w:author="GONZALEZ DIAZ, BORJA" w:date="2017-09-29T19:17:00Z">
        <w:r w:rsidDel="00166006">
          <w:rPr>
            <w:noProof/>
          </w:rPr>
          <w:tab/>
          <w:delText>26</w:delText>
        </w:r>
      </w:del>
    </w:p>
    <w:p w14:paraId="14391F42" w14:textId="77777777" w:rsidR="00D828AA" w:rsidDel="00166006" w:rsidRDefault="00D828AA">
      <w:pPr>
        <w:pStyle w:val="TDC1"/>
        <w:rPr>
          <w:del w:id="362" w:author="GONZALEZ DIAZ, BORJA" w:date="2017-09-29T19:17:00Z"/>
          <w:noProof/>
          <w:lang w:eastAsia="es-ES_tradnl"/>
        </w:rPr>
        <w:pPrChange w:id="363" w:author="GONZALEZ DIAZ, BORJA" w:date="2017-09-29T19:17:00Z">
          <w:pPr>
            <w:pStyle w:val="TDC3"/>
          </w:pPr>
        </w:pPrChange>
      </w:pPr>
      <w:del w:id="364" w:author="GONZALEZ DIAZ, BORJA" w:date="2017-09-29T19:17:00Z">
        <w:r w:rsidDel="00166006">
          <w:rPr>
            <w:noProof/>
          </w:rPr>
          <w:delText>3.5.2  Esquema del modelo de datos</w:delText>
        </w:r>
        <w:r w:rsidDel="00166006">
          <w:rPr>
            <w:noProof/>
          </w:rPr>
          <w:tab/>
          <w:delText>27</w:delText>
        </w:r>
      </w:del>
    </w:p>
    <w:p w14:paraId="6E70DD13" w14:textId="77777777" w:rsidR="00D828AA" w:rsidDel="00166006" w:rsidRDefault="00D828AA">
      <w:pPr>
        <w:pStyle w:val="TDC1"/>
        <w:rPr>
          <w:del w:id="365" w:author="GONZALEZ DIAZ, BORJA" w:date="2017-09-29T19:17:00Z"/>
          <w:noProof/>
          <w:lang w:eastAsia="es-ES_tradnl"/>
        </w:rPr>
        <w:pPrChange w:id="366" w:author="GONZALEZ DIAZ, BORJA" w:date="2017-09-29T19:17:00Z">
          <w:pPr>
            <w:pStyle w:val="TDC3"/>
          </w:pPr>
        </w:pPrChange>
      </w:pPr>
      <w:del w:id="367" w:author="GONZALEZ DIAZ, BORJA" w:date="2017-09-29T19:17:00Z">
        <w:r w:rsidDel="00166006">
          <w:rPr>
            <w:noProof/>
          </w:rPr>
          <w:delText>3.5.3  Estructura del archivo CSV</w:delText>
        </w:r>
        <w:r w:rsidDel="00166006">
          <w:rPr>
            <w:noProof/>
          </w:rPr>
          <w:tab/>
          <w:delText>31</w:delText>
        </w:r>
      </w:del>
    </w:p>
    <w:p w14:paraId="7ADE0148" w14:textId="77777777" w:rsidR="00D828AA" w:rsidDel="00166006" w:rsidRDefault="00D828AA">
      <w:pPr>
        <w:pStyle w:val="TDC1"/>
        <w:rPr>
          <w:del w:id="368" w:author="GONZALEZ DIAZ, BORJA" w:date="2017-09-29T19:17:00Z"/>
          <w:rFonts w:asciiTheme="minorHAnsi" w:hAnsiTheme="minorHAnsi"/>
          <w:noProof/>
          <w:color w:val="auto"/>
          <w:lang w:eastAsia="es-ES_tradnl"/>
        </w:rPr>
      </w:pPr>
      <w:del w:id="369" w:author="GONZALEZ DIAZ, BORJA" w:date="2017-09-29T19:17:00Z">
        <w:r w:rsidDel="00166006">
          <w:rPr>
            <w:noProof/>
          </w:rPr>
          <w:delText>4.  Implementación</w:delText>
        </w:r>
        <w:r w:rsidDel="00166006">
          <w:rPr>
            <w:noProof/>
          </w:rPr>
          <w:tab/>
          <w:delText>32</w:delText>
        </w:r>
      </w:del>
    </w:p>
    <w:p w14:paraId="31E43034" w14:textId="77777777" w:rsidR="00D828AA" w:rsidDel="00166006" w:rsidRDefault="00D828AA">
      <w:pPr>
        <w:pStyle w:val="TDC1"/>
        <w:rPr>
          <w:del w:id="370" w:author="GONZALEZ DIAZ, BORJA" w:date="2017-09-29T19:17:00Z"/>
          <w:noProof/>
          <w:lang w:eastAsia="es-ES_tradnl"/>
        </w:rPr>
        <w:pPrChange w:id="371" w:author="GONZALEZ DIAZ, BORJA" w:date="2017-09-29T19:17:00Z">
          <w:pPr>
            <w:pStyle w:val="TDC2"/>
            <w:tabs>
              <w:tab w:val="right" w:leader="dot" w:pos="8630"/>
            </w:tabs>
          </w:pPr>
        </w:pPrChange>
      </w:pPr>
      <w:del w:id="372" w:author="GONZALEZ DIAZ, BORJA" w:date="2017-09-29T19:17:00Z">
        <w:r w:rsidDel="00166006">
          <w:rPr>
            <w:noProof/>
          </w:rPr>
          <w:delText>4.1.  Comunicación Cliente-Servidor</w:delText>
        </w:r>
        <w:r w:rsidDel="00166006">
          <w:rPr>
            <w:noProof/>
          </w:rPr>
          <w:tab/>
          <w:delText>32</w:delText>
        </w:r>
      </w:del>
    </w:p>
    <w:p w14:paraId="1A19F6E9" w14:textId="77777777" w:rsidR="00D828AA" w:rsidDel="00166006" w:rsidRDefault="00D828AA">
      <w:pPr>
        <w:pStyle w:val="TDC1"/>
        <w:rPr>
          <w:del w:id="373" w:author="GONZALEZ DIAZ, BORJA" w:date="2017-09-29T19:17:00Z"/>
          <w:noProof/>
          <w:lang w:eastAsia="es-ES_tradnl"/>
        </w:rPr>
        <w:pPrChange w:id="374" w:author="GONZALEZ DIAZ, BORJA" w:date="2017-09-29T19:17:00Z">
          <w:pPr>
            <w:pStyle w:val="TDC3"/>
          </w:pPr>
        </w:pPrChange>
      </w:pPr>
      <w:del w:id="375" w:author="GONZALEZ DIAZ, BORJA" w:date="2017-09-29T19:17:00Z">
        <w:r w:rsidDel="00166006">
          <w:rPr>
            <w:noProof/>
          </w:rPr>
          <w:delText>4.1.1.  Servidor</w:delText>
        </w:r>
        <w:r w:rsidDel="00166006">
          <w:rPr>
            <w:noProof/>
          </w:rPr>
          <w:tab/>
          <w:delText>32</w:delText>
        </w:r>
      </w:del>
    </w:p>
    <w:p w14:paraId="71220F13" w14:textId="77777777" w:rsidR="00D828AA" w:rsidDel="00166006" w:rsidRDefault="00D828AA">
      <w:pPr>
        <w:pStyle w:val="TDC1"/>
        <w:rPr>
          <w:del w:id="376" w:author="GONZALEZ DIAZ, BORJA" w:date="2017-09-29T19:17:00Z"/>
          <w:noProof/>
          <w:lang w:eastAsia="es-ES_tradnl"/>
        </w:rPr>
        <w:pPrChange w:id="377" w:author="GONZALEZ DIAZ, BORJA" w:date="2017-09-29T19:17:00Z">
          <w:pPr>
            <w:pStyle w:val="TDC3"/>
          </w:pPr>
        </w:pPrChange>
      </w:pPr>
      <w:del w:id="378" w:author="GONZALEZ DIAZ, BORJA" w:date="2017-09-29T19:17:00Z">
        <w:r w:rsidDel="00166006">
          <w:rPr>
            <w:noProof/>
          </w:rPr>
          <w:delText>4.1.2.  Cliente</w:delText>
        </w:r>
        <w:r w:rsidDel="00166006">
          <w:rPr>
            <w:noProof/>
          </w:rPr>
          <w:tab/>
          <w:delText>33</w:delText>
        </w:r>
      </w:del>
    </w:p>
    <w:p w14:paraId="42A94237" w14:textId="77777777" w:rsidR="00D828AA" w:rsidDel="00166006" w:rsidRDefault="00D828AA">
      <w:pPr>
        <w:pStyle w:val="TDC1"/>
        <w:rPr>
          <w:del w:id="379" w:author="GONZALEZ DIAZ, BORJA" w:date="2017-09-29T19:17:00Z"/>
          <w:noProof/>
          <w:lang w:eastAsia="es-ES_tradnl"/>
        </w:rPr>
        <w:pPrChange w:id="380" w:author="GONZALEZ DIAZ, BORJA" w:date="2017-09-29T19:17:00Z">
          <w:pPr>
            <w:pStyle w:val="TDC3"/>
          </w:pPr>
        </w:pPrChange>
      </w:pPr>
      <w:del w:id="381" w:author="GONZALEZ DIAZ, BORJA" w:date="2017-09-29T19:17:00Z">
        <w:r w:rsidDel="00166006">
          <w:rPr>
            <w:noProof/>
          </w:rPr>
          <w:delText>4.1.3  Despliegue del servidor</w:delText>
        </w:r>
        <w:r w:rsidDel="00166006">
          <w:rPr>
            <w:noProof/>
          </w:rPr>
          <w:tab/>
          <w:delText>34</w:delText>
        </w:r>
      </w:del>
    </w:p>
    <w:p w14:paraId="725E0AA0" w14:textId="77777777" w:rsidR="00D828AA" w:rsidDel="00166006" w:rsidRDefault="00D828AA">
      <w:pPr>
        <w:pStyle w:val="TDC1"/>
        <w:rPr>
          <w:del w:id="382" w:author="GONZALEZ DIAZ, BORJA" w:date="2017-09-29T19:17:00Z"/>
          <w:noProof/>
          <w:lang w:eastAsia="es-ES_tradnl"/>
        </w:rPr>
        <w:pPrChange w:id="383" w:author="GONZALEZ DIAZ, BORJA" w:date="2017-09-29T19:17:00Z">
          <w:pPr>
            <w:pStyle w:val="TDC2"/>
            <w:tabs>
              <w:tab w:val="right" w:leader="dot" w:pos="8630"/>
            </w:tabs>
          </w:pPr>
        </w:pPrChange>
      </w:pPr>
      <w:del w:id="384" w:author="GONZALEZ DIAZ, BORJA" w:date="2017-09-29T19:17:00Z">
        <w:r w:rsidDel="00166006">
          <w:rPr>
            <w:noProof/>
          </w:rPr>
          <w:delText>4.2.  SQLite</w:delText>
        </w:r>
        <w:r w:rsidDel="00166006">
          <w:rPr>
            <w:noProof/>
          </w:rPr>
          <w:tab/>
          <w:delText>34</w:delText>
        </w:r>
      </w:del>
    </w:p>
    <w:p w14:paraId="1CCA8361" w14:textId="77777777" w:rsidR="00D828AA" w:rsidDel="00166006" w:rsidRDefault="00D828AA">
      <w:pPr>
        <w:pStyle w:val="TDC1"/>
        <w:rPr>
          <w:del w:id="385" w:author="GONZALEZ DIAZ, BORJA" w:date="2017-09-29T19:17:00Z"/>
          <w:noProof/>
          <w:lang w:eastAsia="es-ES_tradnl"/>
        </w:rPr>
        <w:pPrChange w:id="386" w:author="GONZALEZ DIAZ, BORJA" w:date="2017-09-29T19:17:00Z">
          <w:pPr>
            <w:pStyle w:val="TDC3"/>
          </w:pPr>
        </w:pPrChange>
      </w:pPr>
      <w:del w:id="387" w:author="GONZALEZ DIAZ, BORJA" w:date="2017-09-29T19:17:00Z">
        <w:r w:rsidDel="00166006">
          <w:rPr>
            <w:noProof/>
          </w:rPr>
          <w:delText>4.2.1.  Compatibilidad con el Servidor</w:delText>
        </w:r>
        <w:r w:rsidDel="00166006">
          <w:rPr>
            <w:noProof/>
          </w:rPr>
          <w:tab/>
          <w:delText>34</w:delText>
        </w:r>
      </w:del>
    </w:p>
    <w:p w14:paraId="201EDF68" w14:textId="77777777" w:rsidR="00D828AA" w:rsidDel="00166006" w:rsidRDefault="00D828AA">
      <w:pPr>
        <w:pStyle w:val="TDC1"/>
        <w:rPr>
          <w:del w:id="388" w:author="GONZALEZ DIAZ, BORJA" w:date="2017-09-29T19:17:00Z"/>
          <w:noProof/>
          <w:lang w:eastAsia="es-ES_tradnl"/>
        </w:rPr>
        <w:pPrChange w:id="389" w:author="GONZALEZ DIAZ, BORJA" w:date="2017-09-29T19:17:00Z">
          <w:pPr>
            <w:pStyle w:val="TDC2"/>
            <w:tabs>
              <w:tab w:val="right" w:leader="dot" w:pos="8630"/>
            </w:tabs>
          </w:pPr>
        </w:pPrChange>
      </w:pPr>
      <w:del w:id="390" w:author="GONZALEZ DIAZ, BORJA" w:date="2017-09-29T19:17:00Z">
        <w:r w:rsidDel="00166006">
          <w:rPr>
            <w:noProof/>
          </w:rPr>
          <w:delText>4.3.  Funciones</w:delText>
        </w:r>
        <w:r w:rsidDel="00166006">
          <w:rPr>
            <w:noProof/>
          </w:rPr>
          <w:tab/>
          <w:delText>35</w:delText>
        </w:r>
      </w:del>
    </w:p>
    <w:p w14:paraId="5B6D50FA" w14:textId="77777777" w:rsidR="00D828AA" w:rsidDel="00166006" w:rsidRDefault="00D828AA">
      <w:pPr>
        <w:pStyle w:val="TDC1"/>
        <w:rPr>
          <w:del w:id="391" w:author="GONZALEZ DIAZ, BORJA" w:date="2017-09-29T19:17:00Z"/>
          <w:noProof/>
          <w:lang w:eastAsia="es-ES_tradnl"/>
        </w:rPr>
        <w:pPrChange w:id="392" w:author="GONZALEZ DIAZ, BORJA" w:date="2017-09-29T19:17:00Z">
          <w:pPr>
            <w:pStyle w:val="TDC3"/>
          </w:pPr>
        </w:pPrChange>
      </w:pPr>
      <w:del w:id="393" w:author="GONZALEZ DIAZ, BORJA" w:date="2017-09-29T19:17:00Z">
        <w:r w:rsidDel="00166006">
          <w:rPr>
            <w:noProof/>
          </w:rPr>
          <w:delText>4.3.1.  Obtener pacientes</w:delText>
        </w:r>
        <w:r w:rsidDel="00166006">
          <w:rPr>
            <w:noProof/>
          </w:rPr>
          <w:tab/>
          <w:delText>35</w:delText>
        </w:r>
      </w:del>
    </w:p>
    <w:p w14:paraId="0BC86981" w14:textId="77777777" w:rsidR="00D828AA" w:rsidDel="00166006" w:rsidRDefault="00D828AA">
      <w:pPr>
        <w:pStyle w:val="TDC1"/>
        <w:rPr>
          <w:del w:id="394" w:author="GONZALEZ DIAZ, BORJA" w:date="2017-09-29T19:17:00Z"/>
          <w:noProof/>
          <w:lang w:eastAsia="es-ES_tradnl"/>
        </w:rPr>
        <w:pPrChange w:id="395" w:author="GONZALEZ DIAZ, BORJA" w:date="2017-09-29T19:17:00Z">
          <w:pPr>
            <w:pStyle w:val="TDC3"/>
          </w:pPr>
        </w:pPrChange>
      </w:pPr>
      <w:del w:id="396" w:author="GONZALEZ DIAZ, BORJA" w:date="2017-09-29T19:17:00Z">
        <w:r w:rsidDel="00166006">
          <w:rPr>
            <w:noProof/>
          </w:rPr>
          <w:delText>4.3.2.  Borrar Paciente</w:delText>
        </w:r>
        <w:r w:rsidDel="00166006">
          <w:rPr>
            <w:noProof/>
          </w:rPr>
          <w:tab/>
          <w:delText>38</w:delText>
        </w:r>
      </w:del>
    </w:p>
    <w:p w14:paraId="228435CF" w14:textId="77777777" w:rsidR="00D828AA" w:rsidDel="00166006" w:rsidRDefault="00D828AA">
      <w:pPr>
        <w:pStyle w:val="TDC1"/>
        <w:rPr>
          <w:del w:id="397" w:author="GONZALEZ DIAZ, BORJA" w:date="2017-09-29T19:17:00Z"/>
          <w:noProof/>
          <w:lang w:eastAsia="es-ES_tradnl"/>
        </w:rPr>
        <w:pPrChange w:id="398" w:author="GONZALEZ DIAZ, BORJA" w:date="2017-09-29T19:17:00Z">
          <w:pPr>
            <w:pStyle w:val="TDC3"/>
          </w:pPr>
        </w:pPrChange>
      </w:pPr>
      <w:del w:id="399" w:author="GONZALEZ DIAZ, BORJA" w:date="2017-09-29T19:17:00Z">
        <w:r w:rsidDel="00166006">
          <w:rPr>
            <w:noProof/>
          </w:rPr>
          <w:delText>4.3.3.  Añadir un Paciente</w:delText>
        </w:r>
        <w:r w:rsidDel="00166006">
          <w:rPr>
            <w:noProof/>
          </w:rPr>
          <w:tab/>
          <w:delText>43</w:delText>
        </w:r>
      </w:del>
    </w:p>
    <w:p w14:paraId="451105AA" w14:textId="77777777" w:rsidR="00D828AA" w:rsidDel="00166006" w:rsidRDefault="00D828AA">
      <w:pPr>
        <w:pStyle w:val="TDC1"/>
        <w:rPr>
          <w:del w:id="400" w:author="GONZALEZ DIAZ, BORJA" w:date="2017-09-29T19:17:00Z"/>
          <w:noProof/>
          <w:lang w:eastAsia="es-ES_tradnl"/>
        </w:rPr>
        <w:pPrChange w:id="401" w:author="GONZALEZ DIAZ, BORJA" w:date="2017-09-29T19:17:00Z">
          <w:pPr>
            <w:pStyle w:val="TDC3"/>
          </w:pPr>
        </w:pPrChange>
      </w:pPr>
      <w:del w:id="402" w:author="GONZALEZ DIAZ, BORJA" w:date="2017-09-29T19:17:00Z">
        <w:r w:rsidDel="00166006">
          <w:rPr>
            <w:noProof/>
          </w:rPr>
          <w:delText>4.3.4.  Obtener datos de movimiento de un paciente</w:delText>
        </w:r>
        <w:r w:rsidDel="00166006">
          <w:rPr>
            <w:noProof/>
          </w:rPr>
          <w:tab/>
          <w:delText>48</w:delText>
        </w:r>
      </w:del>
    </w:p>
    <w:p w14:paraId="39131ED4" w14:textId="77777777" w:rsidR="00D828AA" w:rsidDel="00166006" w:rsidRDefault="00D828AA">
      <w:pPr>
        <w:pStyle w:val="TDC1"/>
        <w:rPr>
          <w:del w:id="403" w:author="GONZALEZ DIAZ, BORJA" w:date="2017-09-29T19:17:00Z"/>
          <w:noProof/>
          <w:lang w:eastAsia="es-ES_tradnl"/>
        </w:rPr>
        <w:pPrChange w:id="404" w:author="GONZALEZ DIAZ, BORJA" w:date="2017-09-29T19:17:00Z">
          <w:pPr>
            <w:pStyle w:val="TDC3"/>
          </w:pPr>
        </w:pPrChange>
      </w:pPr>
      <w:del w:id="405" w:author="GONZALEZ DIAZ, BORJA" w:date="2017-09-29T19:17:00Z">
        <w:r w:rsidDel="00166006">
          <w:rPr>
            <w:noProof/>
          </w:rPr>
          <w:delText>4.3.5.  Añadir datos de movimiento</w:delText>
        </w:r>
        <w:r w:rsidDel="00166006">
          <w:rPr>
            <w:noProof/>
          </w:rPr>
          <w:tab/>
          <w:delText>53</w:delText>
        </w:r>
      </w:del>
    </w:p>
    <w:p w14:paraId="2D927D37" w14:textId="77777777" w:rsidR="00D828AA" w:rsidDel="00166006" w:rsidRDefault="00D828AA">
      <w:pPr>
        <w:pStyle w:val="TDC1"/>
        <w:rPr>
          <w:del w:id="406" w:author="GONZALEZ DIAZ, BORJA" w:date="2017-09-29T19:17:00Z"/>
          <w:noProof/>
          <w:lang w:eastAsia="es-ES_tradnl"/>
        </w:rPr>
        <w:pPrChange w:id="407" w:author="GONZALEZ DIAZ, BORJA" w:date="2017-09-29T19:17:00Z">
          <w:pPr>
            <w:pStyle w:val="TDC3"/>
          </w:pPr>
        </w:pPrChange>
      </w:pPr>
      <w:del w:id="408" w:author="GONZALEZ DIAZ, BORJA" w:date="2017-09-29T19:17:00Z">
        <w:r w:rsidDel="00166006">
          <w:rPr>
            <w:noProof/>
          </w:rPr>
          <w:delText>4.3.6.  Borrar una sesión de movimientos</w:delText>
        </w:r>
        <w:r w:rsidDel="00166006">
          <w:rPr>
            <w:noProof/>
          </w:rPr>
          <w:tab/>
          <w:delText>59</w:delText>
        </w:r>
      </w:del>
    </w:p>
    <w:p w14:paraId="67DA646B" w14:textId="77777777" w:rsidR="00D828AA" w:rsidDel="00166006" w:rsidRDefault="00D828AA">
      <w:pPr>
        <w:pStyle w:val="TDC1"/>
        <w:rPr>
          <w:del w:id="409" w:author="GONZALEZ DIAZ, BORJA" w:date="2017-09-29T19:17:00Z"/>
          <w:noProof/>
          <w:lang w:eastAsia="es-ES_tradnl"/>
        </w:rPr>
        <w:pPrChange w:id="410" w:author="GONZALEZ DIAZ, BORJA" w:date="2017-09-29T19:17:00Z">
          <w:pPr>
            <w:pStyle w:val="TDC3"/>
          </w:pPr>
        </w:pPrChange>
      </w:pPr>
      <w:del w:id="411" w:author="GONZALEZ DIAZ, BORJA" w:date="2017-09-29T19:17:00Z">
        <w:r w:rsidDel="00166006">
          <w:rPr>
            <w:noProof/>
          </w:rPr>
          <w:delText>4.3.7 Mostrar un gráfico de un movimiento</w:delText>
        </w:r>
        <w:r w:rsidDel="00166006">
          <w:rPr>
            <w:noProof/>
          </w:rPr>
          <w:tab/>
          <w:delText>62</w:delText>
        </w:r>
      </w:del>
    </w:p>
    <w:p w14:paraId="404B5AFA" w14:textId="77777777" w:rsidR="00D828AA" w:rsidDel="00166006" w:rsidRDefault="00D828AA">
      <w:pPr>
        <w:pStyle w:val="TDC1"/>
        <w:rPr>
          <w:del w:id="412" w:author="GONZALEZ DIAZ, BORJA" w:date="2017-09-29T19:17:00Z"/>
          <w:noProof/>
          <w:lang w:eastAsia="es-ES_tradnl"/>
        </w:rPr>
        <w:pPrChange w:id="413" w:author="GONZALEZ DIAZ, BORJA" w:date="2017-09-29T19:17:00Z">
          <w:pPr>
            <w:pStyle w:val="TDC3"/>
          </w:pPr>
        </w:pPrChange>
      </w:pPr>
      <w:del w:id="414" w:author="GONZALEZ DIAZ, BORJA" w:date="2017-09-29T19:17:00Z">
        <w:r w:rsidDel="00166006">
          <w:rPr>
            <w:noProof/>
          </w:rPr>
          <w:delText>4.3.8 Mostrar un gráfico de evolución de un movimiento</w:delText>
        </w:r>
        <w:r w:rsidDel="00166006">
          <w:rPr>
            <w:noProof/>
          </w:rPr>
          <w:tab/>
          <w:delText>67</w:delText>
        </w:r>
      </w:del>
    </w:p>
    <w:p w14:paraId="25EDF732" w14:textId="77777777" w:rsidR="00D828AA" w:rsidDel="00166006" w:rsidRDefault="00D828AA">
      <w:pPr>
        <w:pStyle w:val="TDC1"/>
        <w:rPr>
          <w:del w:id="415" w:author="GONZALEZ DIAZ, BORJA" w:date="2017-09-29T19:17:00Z"/>
          <w:noProof/>
          <w:lang w:eastAsia="es-ES_tradnl"/>
        </w:rPr>
        <w:pPrChange w:id="416" w:author="GONZALEZ DIAZ, BORJA" w:date="2017-09-29T19:17:00Z">
          <w:pPr>
            <w:pStyle w:val="TDC2"/>
            <w:tabs>
              <w:tab w:val="right" w:leader="dot" w:pos="8630"/>
            </w:tabs>
          </w:pPr>
        </w:pPrChange>
      </w:pPr>
      <w:del w:id="417" w:author="GONZALEZ DIAZ, BORJA" w:date="2017-09-29T19:17:00Z">
        <w:r w:rsidDel="00166006">
          <w:rPr>
            <w:noProof/>
          </w:rPr>
          <w:delText>4.4. Diagrama de flujo</w:delText>
        </w:r>
        <w:r w:rsidDel="00166006">
          <w:rPr>
            <w:noProof/>
          </w:rPr>
          <w:tab/>
          <w:delText>77</w:delText>
        </w:r>
      </w:del>
    </w:p>
    <w:p w14:paraId="353112DB" w14:textId="77777777" w:rsidR="00D828AA" w:rsidDel="00166006" w:rsidRDefault="00D828AA">
      <w:pPr>
        <w:pStyle w:val="TDC1"/>
        <w:rPr>
          <w:del w:id="418" w:author="GONZALEZ DIAZ, BORJA" w:date="2017-09-29T19:17:00Z"/>
          <w:rFonts w:asciiTheme="minorHAnsi" w:hAnsiTheme="minorHAnsi"/>
          <w:noProof/>
          <w:color w:val="auto"/>
          <w:lang w:eastAsia="es-ES_tradnl"/>
        </w:rPr>
      </w:pPr>
      <w:del w:id="419" w:author="GONZALEZ DIAZ, BORJA" w:date="2017-09-29T19:17:00Z">
        <w:r w:rsidDel="00166006">
          <w:rPr>
            <w:noProof/>
          </w:rPr>
          <w:delText>5.  Pruebas</w:delText>
        </w:r>
        <w:r w:rsidDel="00166006">
          <w:rPr>
            <w:noProof/>
          </w:rPr>
          <w:tab/>
          <w:delText>79</w:delText>
        </w:r>
      </w:del>
    </w:p>
    <w:p w14:paraId="36AD1F4B" w14:textId="77777777" w:rsidR="00D828AA" w:rsidDel="00166006" w:rsidRDefault="00D828AA">
      <w:pPr>
        <w:pStyle w:val="TDC1"/>
        <w:rPr>
          <w:del w:id="420" w:author="GONZALEZ DIAZ, BORJA" w:date="2017-09-29T19:17:00Z"/>
          <w:noProof/>
          <w:lang w:eastAsia="es-ES_tradnl"/>
        </w:rPr>
        <w:pPrChange w:id="421" w:author="GONZALEZ DIAZ, BORJA" w:date="2017-09-29T19:17:00Z">
          <w:pPr>
            <w:pStyle w:val="TDC2"/>
            <w:tabs>
              <w:tab w:val="right" w:leader="dot" w:pos="8630"/>
            </w:tabs>
          </w:pPr>
        </w:pPrChange>
      </w:pPr>
      <w:del w:id="422" w:author="GONZALEZ DIAZ, BORJA" w:date="2017-09-29T19:17:00Z">
        <w:r w:rsidDel="00166006">
          <w:rPr>
            <w:noProof/>
          </w:rPr>
          <w:delText>5.1.  Pruebas de sistema</w:delText>
        </w:r>
        <w:r w:rsidDel="00166006">
          <w:rPr>
            <w:noProof/>
          </w:rPr>
          <w:tab/>
          <w:delText>79</w:delText>
        </w:r>
      </w:del>
    </w:p>
    <w:p w14:paraId="2A9661E1" w14:textId="77777777" w:rsidR="00D828AA" w:rsidDel="00166006" w:rsidRDefault="00D828AA">
      <w:pPr>
        <w:pStyle w:val="TDC1"/>
        <w:rPr>
          <w:del w:id="423" w:author="GONZALEZ DIAZ, BORJA" w:date="2017-09-29T19:17:00Z"/>
          <w:noProof/>
          <w:lang w:eastAsia="es-ES_tradnl"/>
        </w:rPr>
        <w:pPrChange w:id="424" w:author="GONZALEZ DIAZ, BORJA" w:date="2017-09-29T19:17:00Z">
          <w:pPr>
            <w:pStyle w:val="TDC3"/>
          </w:pPr>
        </w:pPrChange>
      </w:pPr>
      <w:del w:id="425" w:author="GONZALEZ DIAZ, BORJA" w:date="2017-09-29T19:17:00Z">
        <w:r w:rsidDel="00166006">
          <w:rPr>
            <w:noProof/>
          </w:rPr>
          <w:delText>5.1.1.  Obtener pacientes</w:delText>
        </w:r>
        <w:r w:rsidDel="00166006">
          <w:rPr>
            <w:noProof/>
          </w:rPr>
          <w:tab/>
          <w:delText>79</w:delText>
        </w:r>
      </w:del>
    </w:p>
    <w:p w14:paraId="6635C236" w14:textId="77777777" w:rsidR="00D828AA" w:rsidDel="00166006" w:rsidRDefault="00D828AA">
      <w:pPr>
        <w:pStyle w:val="TDC1"/>
        <w:rPr>
          <w:del w:id="426" w:author="GONZALEZ DIAZ, BORJA" w:date="2017-09-29T19:17:00Z"/>
          <w:noProof/>
          <w:lang w:eastAsia="es-ES_tradnl"/>
        </w:rPr>
        <w:pPrChange w:id="427" w:author="GONZALEZ DIAZ, BORJA" w:date="2017-09-29T19:17:00Z">
          <w:pPr>
            <w:pStyle w:val="TDC3"/>
          </w:pPr>
        </w:pPrChange>
      </w:pPr>
      <w:del w:id="428" w:author="GONZALEZ DIAZ, BORJA" w:date="2017-09-29T19:17:00Z">
        <w:r w:rsidDel="00166006">
          <w:rPr>
            <w:noProof/>
          </w:rPr>
          <w:delText>5.1.2.  Añadir un paciente</w:delText>
        </w:r>
        <w:r w:rsidDel="00166006">
          <w:rPr>
            <w:noProof/>
          </w:rPr>
          <w:tab/>
          <w:delText>80</w:delText>
        </w:r>
      </w:del>
    </w:p>
    <w:p w14:paraId="37688AC7" w14:textId="77777777" w:rsidR="00D828AA" w:rsidDel="00166006" w:rsidRDefault="00D828AA">
      <w:pPr>
        <w:pStyle w:val="TDC1"/>
        <w:rPr>
          <w:del w:id="429" w:author="GONZALEZ DIAZ, BORJA" w:date="2017-09-29T19:17:00Z"/>
          <w:noProof/>
          <w:lang w:eastAsia="es-ES_tradnl"/>
        </w:rPr>
        <w:pPrChange w:id="430" w:author="GONZALEZ DIAZ, BORJA" w:date="2017-09-29T19:17:00Z">
          <w:pPr>
            <w:pStyle w:val="TDC3"/>
          </w:pPr>
        </w:pPrChange>
      </w:pPr>
      <w:del w:id="431" w:author="GONZALEZ DIAZ, BORJA" w:date="2017-09-29T19:17:00Z">
        <w:r w:rsidDel="00166006">
          <w:rPr>
            <w:noProof/>
          </w:rPr>
          <w:delText>5.1.3.  Borrar un paciente</w:delText>
        </w:r>
        <w:r w:rsidDel="00166006">
          <w:rPr>
            <w:noProof/>
          </w:rPr>
          <w:tab/>
          <w:delText>82</w:delText>
        </w:r>
      </w:del>
    </w:p>
    <w:p w14:paraId="40A0C31E" w14:textId="77777777" w:rsidR="00D828AA" w:rsidDel="00166006" w:rsidRDefault="00D828AA">
      <w:pPr>
        <w:pStyle w:val="TDC1"/>
        <w:rPr>
          <w:del w:id="432" w:author="GONZALEZ DIAZ, BORJA" w:date="2017-09-29T19:17:00Z"/>
          <w:noProof/>
          <w:lang w:eastAsia="es-ES_tradnl"/>
        </w:rPr>
        <w:pPrChange w:id="433" w:author="GONZALEZ DIAZ, BORJA" w:date="2017-09-29T19:17:00Z">
          <w:pPr>
            <w:pStyle w:val="TDC3"/>
          </w:pPr>
        </w:pPrChange>
      </w:pPr>
      <w:del w:id="434" w:author="GONZALEZ DIAZ, BORJA" w:date="2017-09-29T19:17:00Z">
        <w:r w:rsidDel="00166006">
          <w:rPr>
            <w:noProof/>
          </w:rPr>
          <w:delText>5.1.4.  Obtener datos de un paciente</w:delText>
        </w:r>
        <w:r w:rsidDel="00166006">
          <w:rPr>
            <w:noProof/>
          </w:rPr>
          <w:tab/>
          <w:delText>83</w:delText>
        </w:r>
      </w:del>
    </w:p>
    <w:p w14:paraId="726A3308" w14:textId="77777777" w:rsidR="00D828AA" w:rsidDel="00166006" w:rsidRDefault="00D828AA">
      <w:pPr>
        <w:pStyle w:val="TDC1"/>
        <w:rPr>
          <w:del w:id="435" w:author="GONZALEZ DIAZ, BORJA" w:date="2017-09-29T19:17:00Z"/>
          <w:noProof/>
          <w:lang w:eastAsia="es-ES_tradnl"/>
        </w:rPr>
        <w:pPrChange w:id="436" w:author="GONZALEZ DIAZ, BORJA" w:date="2017-09-29T19:17:00Z">
          <w:pPr>
            <w:pStyle w:val="TDC3"/>
          </w:pPr>
        </w:pPrChange>
      </w:pPr>
      <w:del w:id="437" w:author="GONZALEZ DIAZ, BORJA" w:date="2017-09-29T19:17:00Z">
        <w:r w:rsidDel="00166006">
          <w:rPr>
            <w:noProof/>
          </w:rPr>
          <w:delText>5.1.5.  Obtener datos de movimiento de un paciente</w:delText>
        </w:r>
        <w:r w:rsidDel="00166006">
          <w:rPr>
            <w:noProof/>
          </w:rPr>
          <w:tab/>
          <w:delText>84</w:delText>
        </w:r>
      </w:del>
    </w:p>
    <w:p w14:paraId="6F34B1A4" w14:textId="77777777" w:rsidR="00D828AA" w:rsidDel="00166006" w:rsidRDefault="00D828AA">
      <w:pPr>
        <w:pStyle w:val="TDC1"/>
        <w:rPr>
          <w:del w:id="438" w:author="GONZALEZ DIAZ, BORJA" w:date="2017-09-29T19:17:00Z"/>
          <w:noProof/>
          <w:lang w:eastAsia="es-ES_tradnl"/>
        </w:rPr>
        <w:pPrChange w:id="439" w:author="GONZALEZ DIAZ, BORJA" w:date="2017-09-29T19:17:00Z">
          <w:pPr>
            <w:pStyle w:val="TDC3"/>
          </w:pPr>
        </w:pPrChange>
      </w:pPr>
      <w:del w:id="440" w:author="GONZALEZ DIAZ, BORJA" w:date="2017-09-29T19:17:00Z">
        <w:r w:rsidDel="00166006">
          <w:rPr>
            <w:noProof/>
          </w:rPr>
          <w:delText>5.1.6.  Añadir datos de movimiento</w:delText>
        </w:r>
        <w:r w:rsidDel="00166006">
          <w:rPr>
            <w:noProof/>
          </w:rPr>
          <w:tab/>
          <w:delText>85</w:delText>
        </w:r>
      </w:del>
    </w:p>
    <w:p w14:paraId="538FC49B" w14:textId="77777777" w:rsidR="00D828AA" w:rsidDel="00166006" w:rsidRDefault="00D828AA">
      <w:pPr>
        <w:pStyle w:val="TDC1"/>
        <w:rPr>
          <w:del w:id="441" w:author="GONZALEZ DIAZ, BORJA" w:date="2017-09-29T19:17:00Z"/>
          <w:noProof/>
          <w:lang w:eastAsia="es-ES_tradnl"/>
        </w:rPr>
        <w:pPrChange w:id="442" w:author="GONZALEZ DIAZ, BORJA" w:date="2017-09-29T19:17:00Z">
          <w:pPr>
            <w:pStyle w:val="TDC3"/>
          </w:pPr>
        </w:pPrChange>
      </w:pPr>
      <w:del w:id="443" w:author="GONZALEZ DIAZ, BORJA" w:date="2017-09-29T19:17:00Z">
        <w:r w:rsidDel="00166006">
          <w:rPr>
            <w:noProof/>
          </w:rPr>
          <w:delText>5.1.7.  Borrar una sesión de movimientos</w:delText>
        </w:r>
        <w:r w:rsidDel="00166006">
          <w:rPr>
            <w:noProof/>
          </w:rPr>
          <w:tab/>
          <w:delText>86</w:delText>
        </w:r>
      </w:del>
    </w:p>
    <w:p w14:paraId="4D765B07" w14:textId="77777777" w:rsidR="00D828AA" w:rsidDel="00166006" w:rsidRDefault="00D828AA">
      <w:pPr>
        <w:pStyle w:val="TDC1"/>
        <w:rPr>
          <w:del w:id="444" w:author="GONZALEZ DIAZ, BORJA" w:date="2017-09-29T19:17:00Z"/>
          <w:noProof/>
          <w:lang w:eastAsia="es-ES_tradnl"/>
        </w:rPr>
        <w:pPrChange w:id="445" w:author="GONZALEZ DIAZ, BORJA" w:date="2017-09-29T19:17:00Z">
          <w:pPr>
            <w:pStyle w:val="TDC3"/>
          </w:pPr>
        </w:pPrChange>
      </w:pPr>
      <w:del w:id="446" w:author="GONZALEZ DIAZ, BORJA" w:date="2017-09-29T19:17:00Z">
        <w:r w:rsidDel="00166006">
          <w:rPr>
            <w:noProof/>
          </w:rPr>
          <w:delText>5.1.8. Mostrar un gráfico de un movimiento</w:delText>
        </w:r>
        <w:r w:rsidDel="00166006">
          <w:rPr>
            <w:noProof/>
          </w:rPr>
          <w:tab/>
          <w:delText>88</w:delText>
        </w:r>
      </w:del>
    </w:p>
    <w:p w14:paraId="508F0AE3" w14:textId="77777777" w:rsidR="00D828AA" w:rsidDel="00166006" w:rsidRDefault="00D828AA">
      <w:pPr>
        <w:pStyle w:val="TDC1"/>
        <w:rPr>
          <w:del w:id="447" w:author="GONZALEZ DIAZ, BORJA" w:date="2017-09-29T19:17:00Z"/>
          <w:noProof/>
          <w:lang w:eastAsia="es-ES_tradnl"/>
        </w:rPr>
        <w:pPrChange w:id="448" w:author="GONZALEZ DIAZ, BORJA" w:date="2017-09-29T19:17:00Z">
          <w:pPr>
            <w:pStyle w:val="TDC3"/>
          </w:pPr>
        </w:pPrChange>
      </w:pPr>
      <w:del w:id="449" w:author="GONZALEZ DIAZ, BORJA" w:date="2017-09-29T19:17:00Z">
        <w:r w:rsidDel="00166006">
          <w:rPr>
            <w:noProof/>
          </w:rPr>
          <w:delText>5.1.8. Mostrar un gráfico de evolución de un movimiento</w:delText>
        </w:r>
        <w:r w:rsidDel="00166006">
          <w:rPr>
            <w:noProof/>
          </w:rPr>
          <w:tab/>
          <w:delText>89</w:delText>
        </w:r>
      </w:del>
    </w:p>
    <w:p w14:paraId="1AA17D29" w14:textId="77777777" w:rsidR="00D828AA" w:rsidDel="00166006" w:rsidRDefault="00D828AA">
      <w:pPr>
        <w:pStyle w:val="TDC1"/>
        <w:rPr>
          <w:del w:id="450" w:author="GONZALEZ DIAZ, BORJA" w:date="2017-09-29T19:17:00Z"/>
          <w:rFonts w:asciiTheme="minorHAnsi" w:hAnsiTheme="minorHAnsi"/>
          <w:noProof/>
          <w:color w:val="auto"/>
          <w:lang w:eastAsia="es-ES_tradnl"/>
        </w:rPr>
      </w:pPr>
      <w:del w:id="451" w:author="GONZALEZ DIAZ, BORJA" w:date="2017-09-29T19:17:00Z">
        <w:r w:rsidDel="00166006">
          <w:rPr>
            <w:noProof/>
          </w:rPr>
          <w:delText>6.  Resultados y conclusiones</w:delText>
        </w:r>
        <w:r w:rsidDel="00166006">
          <w:rPr>
            <w:noProof/>
          </w:rPr>
          <w:tab/>
          <w:delText>91</w:delText>
        </w:r>
      </w:del>
    </w:p>
    <w:p w14:paraId="404B4771" w14:textId="77777777" w:rsidR="00D828AA" w:rsidDel="00166006" w:rsidRDefault="00D828AA">
      <w:pPr>
        <w:pStyle w:val="TDC1"/>
        <w:rPr>
          <w:del w:id="452" w:author="GONZALEZ DIAZ, BORJA" w:date="2017-09-29T19:17:00Z"/>
          <w:noProof/>
          <w:lang w:eastAsia="es-ES_tradnl"/>
        </w:rPr>
        <w:pPrChange w:id="453" w:author="GONZALEZ DIAZ, BORJA" w:date="2017-09-29T19:17:00Z">
          <w:pPr>
            <w:pStyle w:val="TDC2"/>
            <w:tabs>
              <w:tab w:val="right" w:leader="dot" w:pos="8630"/>
            </w:tabs>
          </w:pPr>
        </w:pPrChange>
      </w:pPr>
      <w:del w:id="454" w:author="GONZALEZ DIAZ, BORJA" w:date="2017-09-29T19:17:00Z">
        <w:r w:rsidDel="00166006">
          <w:rPr>
            <w:noProof/>
          </w:rPr>
          <w:delText>6.1.  Resultados</w:delText>
        </w:r>
        <w:r w:rsidDel="00166006">
          <w:rPr>
            <w:noProof/>
          </w:rPr>
          <w:tab/>
          <w:delText>91</w:delText>
        </w:r>
      </w:del>
    </w:p>
    <w:p w14:paraId="230080B6" w14:textId="77777777" w:rsidR="00D828AA" w:rsidDel="00166006" w:rsidRDefault="00D828AA">
      <w:pPr>
        <w:pStyle w:val="TDC1"/>
        <w:rPr>
          <w:del w:id="455" w:author="GONZALEZ DIAZ, BORJA" w:date="2017-09-29T19:17:00Z"/>
          <w:noProof/>
          <w:lang w:eastAsia="es-ES_tradnl"/>
        </w:rPr>
        <w:pPrChange w:id="456" w:author="GONZALEZ DIAZ, BORJA" w:date="2017-09-29T19:17:00Z">
          <w:pPr>
            <w:pStyle w:val="TDC2"/>
            <w:tabs>
              <w:tab w:val="right" w:leader="dot" w:pos="8630"/>
            </w:tabs>
          </w:pPr>
        </w:pPrChange>
      </w:pPr>
      <w:del w:id="457" w:author="GONZALEZ DIAZ, BORJA" w:date="2017-09-29T19:17:00Z">
        <w:r w:rsidDel="00166006">
          <w:rPr>
            <w:noProof/>
          </w:rPr>
          <w:delText>6.2. Conclusiones</w:delText>
        </w:r>
        <w:r w:rsidDel="00166006">
          <w:rPr>
            <w:noProof/>
          </w:rPr>
          <w:tab/>
          <w:delText>92</w:delText>
        </w:r>
      </w:del>
    </w:p>
    <w:p w14:paraId="6556849B" w14:textId="77777777" w:rsidR="00D828AA" w:rsidDel="00166006" w:rsidRDefault="00D828AA">
      <w:pPr>
        <w:pStyle w:val="TDC1"/>
        <w:rPr>
          <w:del w:id="458" w:author="GONZALEZ DIAZ, BORJA" w:date="2017-09-29T19:17:00Z"/>
          <w:noProof/>
          <w:lang w:eastAsia="es-ES_tradnl"/>
        </w:rPr>
        <w:pPrChange w:id="459" w:author="GONZALEZ DIAZ, BORJA" w:date="2017-09-29T19:17:00Z">
          <w:pPr>
            <w:pStyle w:val="TDC2"/>
            <w:tabs>
              <w:tab w:val="right" w:leader="dot" w:pos="8630"/>
            </w:tabs>
          </w:pPr>
        </w:pPrChange>
      </w:pPr>
      <w:del w:id="460" w:author="GONZALEZ DIAZ, BORJA" w:date="2017-09-29T19:17:00Z">
        <w:r w:rsidDel="00166006">
          <w:rPr>
            <w:noProof/>
          </w:rPr>
          <w:delText>6.3. Líneas de trabajo futuras</w:delText>
        </w:r>
        <w:r w:rsidDel="00166006">
          <w:rPr>
            <w:noProof/>
          </w:rPr>
          <w:tab/>
          <w:delText>92</w:delText>
        </w:r>
      </w:del>
    </w:p>
    <w:p w14:paraId="432A1AE1" w14:textId="77777777" w:rsidR="00D828AA" w:rsidDel="00166006" w:rsidRDefault="00D828AA">
      <w:pPr>
        <w:pStyle w:val="TDC1"/>
        <w:rPr>
          <w:del w:id="461" w:author="GONZALEZ DIAZ, BORJA" w:date="2017-09-29T19:17:00Z"/>
          <w:rFonts w:asciiTheme="minorHAnsi" w:hAnsiTheme="minorHAnsi"/>
          <w:noProof/>
          <w:color w:val="auto"/>
          <w:lang w:eastAsia="es-ES_tradnl"/>
        </w:rPr>
      </w:pPr>
      <w:del w:id="462" w:author="GONZALEZ DIAZ, BORJA" w:date="2017-09-29T19:17:00Z">
        <w:r w:rsidDel="00166006">
          <w:rPr>
            <w:noProof/>
          </w:rPr>
          <w:delText>7.  GitHub</w:delText>
        </w:r>
        <w:r w:rsidDel="00166006">
          <w:rPr>
            <w:noProof/>
          </w:rPr>
          <w:tab/>
          <w:delText>93</w:delText>
        </w:r>
      </w:del>
    </w:p>
    <w:p w14:paraId="558FC7F5" w14:textId="77777777" w:rsidR="00D828AA" w:rsidDel="00D828AA" w:rsidRDefault="00D828AA">
      <w:pPr>
        <w:pStyle w:val="TDC1"/>
        <w:rPr>
          <w:del w:id="463" w:author="GONZALEZ DIAZ, BORJA" w:date="2017-09-29T19:15:00Z"/>
          <w:noProof/>
        </w:rPr>
      </w:pPr>
    </w:p>
    <w:p w14:paraId="25794C02" w14:textId="77777777" w:rsidR="00D828AA" w:rsidDel="00D828AA" w:rsidRDefault="00D828AA">
      <w:pPr>
        <w:pStyle w:val="TDC1"/>
        <w:rPr>
          <w:del w:id="464" w:author="GONZALEZ DIAZ, BORJA" w:date="2017-09-29T19:15:00Z"/>
          <w:rFonts w:asciiTheme="minorHAnsi" w:hAnsiTheme="minorHAnsi"/>
          <w:noProof/>
          <w:color w:val="auto"/>
          <w:lang w:eastAsia="es-ES_tradnl"/>
        </w:rPr>
      </w:pPr>
      <w:del w:id="465" w:author="GONZALEZ DIAZ, BORJA" w:date="2017-09-29T19:15:00Z">
        <w:r w:rsidDel="00D828AA">
          <w:rPr>
            <w:noProof/>
          </w:rPr>
          <w:delText>1.  Introducción</w:delText>
        </w:r>
        <w:r w:rsidDel="00D828AA">
          <w:rPr>
            <w:noProof/>
          </w:rPr>
          <w:tab/>
          <w:delText>9</w:delText>
        </w:r>
      </w:del>
    </w:p>
    <w:p w14:paraId="3965A2CC" w14:textId="63E0ECE8" w:rsidR="00D828AA" w:rsidDel="00D828AA" w:rsidRDefault="00D828AA">
      <w:pPr>
        <w:pStyle w:val="TDC1"/>
        <w:rPr>
          <w:del w:id="466" w:author="GONZALEZ DIAZ, BORJA" w:date="2017-09-29T19:15:00Z"/>
          <w:rFonts w:asciiTheme="minorHAnsi" w:hAnsiTheme="minorHAnsi"/>
          <w:noProof/>
          <w:color w:val="auto"/>
          <w:lang w:eastAsia="es-ES_tradnl"/>
        </w:rPr>
      </w:pPr>
      <w:del w:id="467" w:author="GONZALEZ DIAZ, BORJA" w:date="2017-09-29T19:15:00Z">
        <w:r w:rsidDel="00D828AA">
          <w:rPr>
            <w:noProof/>
          </w:rPr>
          <w:delText>2.  Estado del arte</w:delText>
        </w:r>
        <w:r w:rsidDel="00D828AA">
          <w:rPr>
            <w:noProof/>
          </w:rPr>
          <w:tab/>
          <w:delText>10</w:delText>
        </w:r>
      </w:del>
    </w:p>
    <w:p w14:paraId="0B233D2F" w14:textId="77777777" w:rsidR="00D828AA" w:rsidDel="00D828AA" w:rsidRDefault="00D828AA">
      <w:pPr>
        <w:pStyle w:val="TDC1"/>
        <w:rPr>
          <w:del w:id="468" w:author="GONZALEZ DIAZ, BORJA" w:date="2017-09-29T19:15:00Z"/>
          <w:noProof/>
          <w:lang w:eastAsia="es-ES_tradnl"/>
        </w:rPr>
        <w:pPrChange w:id="469" w:author="GONZALEZ DIAZ, BORJA" w:date="2017-09-29T19:17:00Z">
          <w:pPr>
            <w:pStyle w:val="TDC2"/>
            <w:tabs>
              <w:tab w:val="right" w:leader="dot" w:pos="8630"/>
            </w:tabs>
          </w:pPr>
        </w:pPrChange>
      </w:pPr>
      <w:del w:id="470" w:author="GONZALEZ DIAZ, BORJA" w:date="2017-09-29T19:15:00Z">
        <w:r w:rsidDel="00D828AA">
          <w:rPr>
            <w:noProof/>
          </w:rPr>
          <w:delText>2.1.  Diseño de web estático</w:delText>
        </w:r>
        <w:r w:rsidDel="00D828AA">
          <w:rPr>
            <w:noProof/>
          </w:rPr>
          <w:tab/>
          <w:delText>10</w:delText>
        </w:r>
      </w:del>
    </w:p>
    <w:p w14:paraId="61EEFC14" w14:textId="77777777" w:rsidR="00D828AA" w:rsidDel="00D828AA" w:rsidRDefault="00D828AA">
      <w:pPr>
        <w:pStyle w:val="TDC1"/>
        <w:rPr>
          <w:del w:id="471" w:author="GONZALEZ DIAZ, BORJA" w:date="2017-09-29T19:15:00Z"/>
          <w:noProof/>
          <w:lang w:eastAsia="es-ES_tradnl"/>
        </w:rPr>
        <w:pPrChange w:id="472" w:author="GONZALEZ DIAZ, BORJA" w:date="2017-09-29T19:17:00Z">
          <w:pPr>
            <w:pStyle w:val="TDC3"/>
          </w:pPr>
        </w:pPrChange>
      </w:pPr>
      <w:del w:id="473" w:author="GONZALEZ DIAZ, BORJA" w:date="2017-09-29T19:15:00Z">
        <w:r w:rsidDel="00D828AA">
          <w:rPr>
            <w:noProof/>
          </w:rPr>
          <w:delText>2.1.1.  HTML</w:delText>
        </w:r>
        <w:r w:rsidDel="00D828AA">
          <w:rPr>
            <w:noProof/>
          </w:rPr>
          <w:tab/>
          <w:delText>10</w:delText>
        </w:r>
      </w:del>
    </w:p>
    <w:p w14:paraId="28497A76" w14:textId="77777777" w:rsidR="00D828AA" w:rsidDel="00D828AA" w:rsidRDefault="00D828AA">
      <w:pPr>
        <w:pStyle w:val="TDC1"/>
        <w:rPr>
          <w:del w:id="474" w:author="GONZALEZ DIAZ, BORJA" w:date="2017-09-29T19:15:00Z"/>
          <w:noProof/>
          <w:lang w:eastAsia="es-ES_tradnl"/>
        </w:rPr>
        <w:pPrChange w:id="475" w:author="GONZALEZ DIAZ, BORJA" w:date="2017-09-29T19:17:00Z">
          <w:pPr>
            <w:pStyle w:val="TDC3"/>
          </w:pPr>
        </w:pPrChange>
      </w:pPr>
      <w:del w:id="476" w:author="GONZALEZ DIAZ, BORJA" w:date="2017-09-29T19:15:00Z">
        <w:r w:rsidDel="00D828AA">
          <w:rPr>
            <w:noProof/>
          </w:rPr>
          <w:delText>2.1.2.  CSS</w:delText>
        </w:r>
        <w:r w:rsidDel="00D828AA">
          <w:rPr>
            <w:noProof/>
          </w:rPr>
          <w:tab/>
          <w:delText>10</w:delText>
        </w:r>
      </w:del>
    </w:p>
    <w:p w14:paraId="25EBC9A0" w14:textId="77777777" w:rsidR="00D828AA" w:rsidDel="00D828AA" w:rsidRDefault="00D828AA">
      <w:pPr>
        <w:pStyle w:val="TDC1"/>
        <w:rPr>
          <w:del w:id="477" w:author="GONZALEZ DIAZ, BORJA" w:date="2017-09-29T19:15:00Z"/>
          <w:noProof/>
          <w:lang w:eastAsia="es-ES_tradnl"/>
        </w:rPr>
        <w:pPrChange w:id="478" w:author="GONZALEZ DIAZ, BORJA" w:date="2017-09-29T19:17:00Z">
          <w:pPr>
            <w:pStyle w:val="TDC3"/>
          </w:pPr>
        </w:pPrChange>
      </w:pPr>
      <w:del w:id="479" w:author="GONZALEZ DIAZ, BORJA" w:date="2017-09-29T19:15:00Z">
        <w:r w:rsidDel="00D828AA">
          <w:rPr>
            <w:noProof/>
          </w:rPr>
          <w:delText>2.1.3.  JavaScript</w:delText>
        </w:r>
        <w:r w:rsidDel="00D828AA">
          <w:rPr>
            <w:noProof/>
          </w:rPr>
          <w:tab/>
          <w:delText>11</w:delText>
        </w:r>
      </w:del>
    </w:p>
    <w:p w14:paraId="61A2C0E9" w14:textId="77777777" w:rsidR="00D828AA" w:rsidDel="00D828AA" w:rsidRDefault="00D828AA">
      <w:pPr>
        <w:pStyle w:val="TDC1"/>
        <w:rPr>
          <w:del w:id="480" w:author="GONZALEZ DIAZ, BORJA" w:date="2017-09-29T19:15:00Z"/>
          <w:noProof/>
          <w:lang w:eastAsia="es-ES_tradnl"/>
        </w:rPr>
        <w:pPrChange w:id="481" w:author="GONZALEZ DIAZ, BORJA" w:date="2017-09-29T19:17:00Z">
          <w:pPr>
            <w:pStyle w:val="TDC3"/>
          </w:pPr>
        </w:pPrChange>
      </w:pPr>
      <w:del w:id="482" w:author="GONZALEZ DIAZ, BORJA" w:date="2017-09-29T19:15:00Z">
        <w:r w:rsidRPr="00160668" w:rsidDel="00D828AA">
          <w:rPr>
            <w:noProof/>
            <w:shd w:val="clear" w:color="auto" w:fill="FFFFFF"/>
          </w:rPr>
          <w:delText>2.1.4.  Chart.js</w:delText>
        </w:r>
        <w:r w:rsidDel="00D828AA">
          <w:rPr>
            <w:noProof/>
          </w:rPr>
          <w:tab/>
          <w:delText>11</w:delText>
        </w:r>
      </w:del>
    </w:p>
    <w:p w14:paraId="3BCF96EB" w14:textId="77777777" w:rsidR="00D828AA" w:rsidDel="00D828AA" w:rsidRDefault="00D828AA">
      <w:pPr>
        <w:pStyle w:val="TDC1"/>
        <w:rPr>
          <w:del w:id="483" w:author="GONZALEZ DIAZ, BORJA" w:date="2017-09-29T19:15:00Z"/>
          <w:noProof/>
          <w:lang w:eastAsia="es-ES_tradnl"/>
        </w:rPr>
        <w:pPrChange w:id="484" w:author="GONZALEZ DIAZ, BORJA" w:date="2017-09-29T19:17:00Z">
          <w:pPr>
            <w:pStyle w:val="TDC3"/>
          </w:pPr>
        </w:pPrChange>
      </w:pPr>
      <w:del w:id="485" w:author="GONZALEZ DIAZ, BORJA" w:date="2017-09-29T19:15:00Z">
        <w:r w:rsidDel="00D828AA">
          <w:rPr>
            <w:noProof/>
          </w:rPr>
          <w:delText>2.1.5.  Papa Parse</w:delText>
        </w:r>
        <w:r w:rsidDel="00D828AA">
          <w:rPr>
            <w:noProof/>
          </w:rPr>
          <w:tab/>
          <w:delText>11</w:delText>
        </w:r>
      </w:del>
    </w:p>
    <w:p w14:paraId="25DD7AE8" w14:textId="77777777" w:rsidR="00D828AA" w:rsidDel="00D828AA" w:rsidRDefault="00D828AA">
      <w:pPr>
        <w:pStyle w:val="TDC1"/>
        <w:rPr>
          <w:del w:id="486" w:author="GONZALEZ DIAZ, BORJA" w:date="2017-09-29T19:15:00Z"/>
          <w:noProof/>
          <w:lang w:eastAsia="es-ES_tradnl"/>
        </w:rPr>
        <w:pPrChange w:id="487" w:author="GONZALEZ DIAZ, BORJA" w:date="2017-09-29T19:17:00Z">
          <w:pPr>
            <w:pStyle w:val="TDC2"/>
            <w:tabs>
              <w:tab w:val="right" w:leader="dot" w:pos="8630"/>
            </w:tabs>
          </w:pPr>
        </w:pPrChange>
      </w:pPr>
      <w:del w:id="488" w:author="GONZALEZ DIAZ, BORJA" w:date="2017-09-29T19:15:00Z">
        <w:r w:rsidDel="00D828AA">
          <w:rPr>
            <w:noProof/>
          </w:rPr>
          <w:delText>2.2.  Diseño del lado del Servidor</w:delText>
        </w:r>
        <w:r w:rsidDel="00D828AA">
          <w:rPr>
            <w:noProof/>
          </w:rPr>
          <w:tab/>
          <w:delText>12</w:delText>
        </w:r>
      </w:del>
    </w:p>
    <w:p w14:paraId="3CC0DF56" w14:textId="77777777" w:rsidR="00D828AA" w:rsidRPr="00166006" w:rsidDel="00D828AA" w:rsidRDefault="00D828AA">
      <w:pPr>
        <w:pStyle w:val="TDC1"/>
        <w:rPr>
          <w:del w:id="489" w:author="GONZALEZ DIAZ, BORJA" w:date="2017-09-29T19:15:00Z"/>
          <w:noProof/>
          <w:lang w:eastAsia="es-ES_tradnl"/>
        </w:rPr>
        <w:pPrChange w:id="490" w:author="GONZALEZ DIAZ, BORJA" w:date="2017-09-29T19:17:00Z">
          <w:pPr>
            <w:pStyle w:val="TDC3"/>
          </w:pPr>
        </w:pPrChange>
      </w:pPr>
      <w:del w:id="491" w:author="GONZALEZ DIAZ, BORJA" w:date="2017-09-29T19:15:00Z">
        <w:r w:rsidRPr="00166006" w:rsidDel="00D828AA">
          <w:rPr>
            <w:noProof/>
          </w:rPr>
          <w:delText>2.2.1. NodeJS</w:delText>
        </w:r>
        <w:r w:rsidRPr="00166006" w:rsidDel="00D828AA">
          <w:rPr>
            <w:noProof/>
          </w:rPr>
          <w:tab/>
          <w:delText>12</w:delText>
        </w:r>
      </w:del>
    </w:p>
    <w:p w14:paraId="4E44C3E7" w14:textId="77777777" w:rsidR="00D828AA" w:rsidRPr="00166006" w:rsidDel="00D828AA" w:rsidRDefault="00D828AA">
      <w:pPr>
        <w:pStyle w:val="TDC1"/>
        <w:rPr>
          <w:del w:id="492" w:author="GONZALEZ DIAZ, BORJA" w:date="2017-09-29T19:15:00Z"/>
          <w:noProof/>
          <w:lang w:eastAsia="es-ES_tradnl"/>
        </w:rPr>
        <w:pPrChange w:id="493" w:author="GONZALEZ DIAZ, BORJA" w:date="2017-09-29T19:17:00Z">
          <w:pPr>
            <w:pStyle w:val="TDC3"/>
          </w:pPr>
        </w:pPrChange>
      </w:pPr>
      <w:del w:id="494" w:author="GONZALEZ DIAZ, BORJA" w:date="2017-09-29T19:15:00Z">
        <w:r w:rsidRPr="00166006" w:rsidDel="00D828AA">
          <w:rPr>
            <w:noProof/>
          </w:rPr>
          <w:delText>2.2.1 Express.js</w:delText>
        </w:r>
        <w:r w:rsidRPr="00166006" w:rsidDel="00D828AA">
          <w:rPr>
            <w:noProof/>
          </w:rPr>
          <w:tab/>
          <w:delText>13</w:delText>
        </w:r>
      </w:del>
    </w:p>
    <w:p w14:paraId="3F1C50B5" w14:textId="77777777" w:rsidR="00D828AA" w:rsidRPr="00166006" w:rsidDel="00D828AA" w:rsidRDefault="00D828AA">
      <w:pPr>
        <w:pStyle w:val="TDC1"/>
        <w:rPr>
          <w:del w:id="495" w:author="GONZALEZ DIAZ, BORJA" w:date="2017-09-29T19:15:00Z"/>
          <w:noProof/>
          <w:lang w:eastAsia="es-ES_tradnl"/>
        </w:rPr>
        <w:pPrChange w:id="496" w:author="GONZALEZ DIAZ, BORJA" w:date="2017-09-29T19:17:00Z">
          <w:pPr>
            <w:pStyle w:val="TDC3"/>
          </w:pPr>
        </w:pPrChange>
      </w:pPr>
      <w:del w:id="497" w:author="GONZALEZ DIAZ, BORJA" w:date="2017-09-29T19:15:00Z">
        <w:r w:rsidRPr="00166006" w:rsidDel="00D828AA">
          <w:rPr>
            <w:noProof/>
          </w:rPr>
          <w:delText>2.2.2.  Socket.io</w:delText>
        </w:r>
        <w:r w:rsidRPr="00166006" w:rsidDel="00D828AA">
          <w:rPr>
            <w:noProof/>
          </w:rPr>
          <w:tab/>
          <w:delText>13</w:delText>
        </w:r>
      </w:del>
    </w:p>
    <w:p w14:paraId="3C50F6C9" w14:textId="77777777" w:rsidR="00D828AA" w:rsidDel="00D828AA" w:rsidRDefault="00D828AA">
      <w:pPr>
        <w:pStyle w:val="TDC1"/>
        <w:rPr>
          <w:del w:id="498" w:author="GONZALEZ DIAZ, BORJA" w:date="2017-09-29T19:15:00Z"/>
          <w:noProof/>
          <w:lang w:eastAsia="es-ES_tradnl"/>
        </w:rPr>
        <w:pPrChange w:id="499" w:author="GONZALEZ DIAZ, BORJA" w:date="2017-09-29T19:17:00Z">
          <w:pPr>
            <w:pStyle w:val="TDC2"/>
            <w:tabs>
              <w:tab w:val="right" w:leader="dot" w:pos="8630"/>
            </w:tabs>
          </w:pPr>
        </w:pPrChange>
      </w:pPr>
      <w:del w:id="500" w:author="GONZALEZ DIAZ, BORJA" w:date="2017-09-29T19:15:00Z">
        <w:r w:rsidDel="00D828AA">
          <w:rPr>
            <w:noProof/>
          </w:rPr>
          <w:delText>2.3.  Bases de Datos</w:delText>
        </w:r>
        <w:r w:rsidDel="00D828AA">
          <w:rPr>
            <w:noProof/>
          </w:rPr>
          <w:tab/>
          <w:delText>14</w:delText>
        </w:r>
      </w:del>
    </w:p>
    <w:p w14:paraId="09185E5B" w14:textId="77777777" w:rsidR="00D828AA" w:rsidDel="00D828AA" w:rsidRDefault="00D828AA">
      <w:pPr>
        <w:pStyle w:val="TDC1"/>
        <w:rPr>
          <w:del w:id="501" w:author="GONZALEZ DIAZ, BORJA" w:date="2017-09-29T19:15:00Z"/>
          <w:noProof/>
          <w:lang w:eastAsia="es-ES_tradnl"/>
        </w:rPr>
        <w:pPrChange w:id="502" w:author="GONZALEZ DIAZ, BORJA" w:date="2017-09-29T19:17:00Z">
          <w:pPr>
            <w:pStyle w:val="TDC3"/>
          </w:pPr>
        </w:pPrChange>
      </w:pPr>
      <w:del w:id="503" w:author="GONZALEZ DIAZ, BORJA" w:date="2017-09-29T19:15:00Z">
        <w:r w:rsidDel="00D828AA">
          <w:rPr>
            <w:noProof/>
          </w:rPr>
          <w:delText>2.3.1.  SQLite</w:delText>
        </w:r>
        <w:r w:rsidDel="00D828AA">
          <w:rPr>
            <w:noProof/>
          </w:rPr>
          <w:tab/>
          <w:delText>15</w:delText>
        </w:r>
      </w:del>
    </w:p>
    <w:p w14:paraId="06E87AAA" w14:textId="77777777" w:rsidR="00D828AA" w:rsidDel="00D828AA" w:rsidRDefault="00D828AA">
      <w:pPr>
        <w:pStyle w:val="TDC1"/>
        <w:rPr>
          <w:del w:id="504" w:author="GONZALEZ DIAZ, BORJA" w:date="2017-09-29T19:15:00Z"/>
          <w:noProof/>
          <w:lang w:eastAsia="es-ES_tradnl"/>
        </w:rPr>
        <w:pPrChange w:id="505" w:author="GONZALEZ DIAZ, BORJA" w:date="2017-09-29T19:17:00Z">
          <w:pPr>
            <w:pStyle w:val="TDC2"/>
            <w:tabs>
              <w:tab w:val="right" w:leader="dot" w:pos="8630"/>
            </w:tabs>
          </w:pPr>
        </w:pPrChange>
      </w:pPr>
      <w:del w:id="506" w:author="GONZALEZ DIAZ, BORJA" w:date="2017-09-29T19:15:00Z">
        <w:r w:rsidDel="00D828AA">
          <w:rPr>
            <w:noProof/>
          </w:rPr>
          <w:delText>2.4.  Sensor Inercial - IMU</w:delText>
        </w:r>
        <w:r w:rsidDel="00D828AA">
          <w:rPr>
            <w:noProof/>
          </w:rPr>
          <w:tab/>
          <w:delText>16</w:delText>
        </w:r>
      </w:del>
    </w:p>
    <w:p w14:paraId="1FB688AD" w14:textId="77777777" w:rsidR="00D828AA" w:rsidDel="00D828AA" w:rsidRDefault="00D828AA">
      <w:pPr>
        <w:pStyle w:val="TDC1"/>
        <w:rPr>
          <w:del w:id="507" w:author="GONZALEZ DIAZ, BORJA" w:date="2017-09-29T19:15:00Z"/>
          <w:noProof/>
          <w:lang w:eastAsia="es-ES_tradnl"/>
        </w:rPr>
        <w:pPrChange w:id="508" w:author="GONZALEZ DIAZ, BORJA" w:date="2017-09-29T19:17:00Z">
          <w:pPr>
            <w:pStyle w:val="TDC3"/>
          </w:pPr>
        </w:pPrChange>
      </w:pPr>
      <w:del w:id="509" w:author="GONZALEZ DIAZ, BORJA" w:date="2017-09-29T19:15:00Z">
        <w:r w:rsidDel="00D828AA">
          <w:rPr>
            <w:noProof/>
          </w:rPr>
          <w:delText>2.4.1.  Werium Basic Pro</w:delText>
        </w:r>
        <w:r w:rsidDel="00D828AA">
          <w:rPr>
            <w:noProof/>
          </w:rPr>
          <w:tab/>
          <w:delText>16</w:delText>
        </w:r>
      </w:del>
    </w:p>
    <w:p w14:paraId="38A6222D" w14:textId="77777777" w:rsidR="00D828AA" w:rsidDel="00D828AA" w:rsidRDefault="00D828AA">
      <w:pPr>
        <w:pStyle w:val="TDC1"/>
        <w:rPr>
          <w:del w:id="510" w:author="GONZALEZ DIAZ, BORJA" w:date="2017-09-29T19:15:00Z"/>
          <w:rFonts w:asciiTheme="minorHAnsi" w:hAnsiTheme="minorHAnsi"/>
          <w:noProof/>
          <w:color w:val="auto"/>
          <w:lang w:eastAsia="es-ES_tradnl"/>
        </w:rPr>
      </w:pPr>
      <w:del w:id="511" w:author="GONZALEZ DIAZ, BORJA" w:date="2017-09-29T19:15:00Z">
        <w:r w:rsidDel="00D828AA">
          <w:rPr>
            <w:noProof/>
          </w:rPr>
          <w:delText>3.  Diseño</w:delText>
        </w:r>
        <w:r w:rsidDel="00D828AA">
          <w:rPr>
            <w:noProof/>
          </w:rPr>
          <w:tab/>
          <w:delText>17</w:delText>
        </w:r>
      </w:del>
    </w:p>
    <w:p w14:paraId="5879DD35" w14:textId="77777777" w:rsidR="00D828AA" w:rsidDel="00D828AA" w:rsidRDefault="00D828AA">
      <w:pPr>
        <w:pStyle w:val="TDC1"/>
        <w:rPr>
          <w:del w:id="512" w:author="GONZALEZ DIAZ, BORJA" w:date="2017-09-29T19:15:00Z"/>
          <w:noProof/>
          <w:lang w:eastAsia="es-ES_tradnl"/>
        </w:rPr>
        <w:pPrChange w:id="513" w:author="GONZALEZ DIAZ, BORJA" w:date="2017-09-29T19:17:00Z">
          <w:pPr>
            <w:pStyle w:val="TDC2"/>
            <w:tabs>
              <w:tab w:val="right" w:leader="dot" w:pos="8630"/>
            </w:tabs>
          </w:pPr>
        </w:pPrChange>
      </w:pPr>
      <w:del w:id="514" w:author="GONZALEZ DIAZ, BORJA" w:date="2017-09-29T19:15:00Z">
        <w:r w:rsidDel="00D828AA">
          <w:rPr>
            <w:noProof/>
          </w:rPr>
          <w:delText>3.1.  Descripción del problema</w:delText>
        </w:r>
        <w:r w:rsidDel="00D828AA">
          <w:rPr>
            <w:noProof/>
          </w:rPr>
          <w:tab/>
          <w:delText>18</w:delText>
        </w:r>
      </w:del>
    </w:p>
    <w:p w14:paraId="56281152" w14:textId="77777777" w:rsidR="00D828AA" w:rsidDel="00D828AA" w:rsidRDefault="00D828AA">
      <w:pPr>
        <w:pStyle w:val="TDC1"/>
        <w:rPr>
          <w:del w:id="515" w:author="GONZALEZ DIAZ, BORJA" w:date="2017-09-29T19:15:00Z"/>
          <w:noProof/>
          <w:lang w:eastAsia="es-ES_tradnl"/>
        </w:rPr>
        <w:pPrChange w:id="516" w:author="GONZALEZ DIAZ, BORJA" w:date="2017-09-29T19:17:00Z">
          <w:pPr>
            <w:pStyle w:val="TDC2"/>
            <w:tabs>
              <w:tab w:val="right" w:leader="dot" w:pos="8630"/>
            </w:tabs>
          </w:pPr>
        </w:pPrChange>
      </w:pPr>
      <w:del w:id="517" w:author="GONZALEZ DIAZ, BORJA" w:date="2017-09-29T19:15:00Z">
        <w:r w:rsidDel="00D828AA">
          <w:rPr>
            <w:noProof/>
          </w:rPr>
          <w:delText>3.2.  Requisitos</w:delText>
        </w:r>
        <w:r w:rsidDel="00D828AA">
          <w:rPr>
            <w:noProof/>
          </w:rPr>
          <w:tab/>
          <w:delText>18</w:delText>
        </w:r>
      </w:del>
    </w:p>
    <w:p w14:paraId="5A2D532D" w14:textId="77777777" w:rsidR="00D828AA" w:rsidDel="00D828AA" w:rsidRDefault="00D828AA">
      <w:pPr>
        <w:pStyle w:val="TDC1"/>
        <w:rPr>
          <w:del w:id="518" w:author="GONZALEZ DIAZ, BORJA" w:date="2017-09-29T19:15:00Z"/>
          <w:noProof/>
          <w:lang w:eastAsia="es-ES_tradnl"/>
        </w:rPr>
        <w:pPrChange w:id="519" w:author="GONZALEZ DIAZ, BORJA" w:date="2017-09-29T19:17:00Z">
          <w:pPr>
            <w:pStyle w:val="TDC3"/>
          </w:pPr>
        </w:pPrChange>
      </w:pPr>
      <w:del w:id="520" w:author="GONZALEZ DIAZ, BORJA" w:date="2017-09-29T19:15:00Z">
        <w:r w:rsidDel="00D828AA">
          <w:rPr>
            <w:noProof/>
          </w:rPr>
          <w:delText>3.2.1.  Requisitos Funcionales</w:delText>
        </w:r>
        <w:r w:rsidDel="00D828AA">
          <w:rPr>
            <w:noProof/>
          </w:rPr>
          <w:tab/>
          <w:delText>18</w:delText>
        </w:r>
      </w:del>
    </w:p>
    <w:p w14:paraId="17DCBDC4" w14:textId="77777777" w:rsidR="00D828AA" w:rsidDel="00D828AA" w:rsidRDefault="00D828AA">
      <w:pPr>
        <w:pStyle w:val="TDC1"/>
        <w:rPr>
          <w:del w:id="521" w:author="GONZALEZ DIAZ, BORJA" w:date="2017-09-29T19:15:00Z"/>
          <w:noProof/>
          <w:lang w:eastAsia="es-ES_tradnl"/>
        </w:rPr>
        <w:pPrChange w:id="522" w:author="GONZALEZ DIAZ, BORJA" w:date="2017-09-29T19:17:00Z">
          <w:pPr>
            <w:pStyle w:val="TDC3"/>
          </w:pPr>
        </w:pPrChange>
      </w:pPr>
      <w:del w:id="523" w:author="GONZALEZ DIAZ, BORJA" w:date="2017-09-29T19:15:00Z">
        <w:r w:rsidDel="00D828AA">
          <w:rPr>
            <w:noProof/>
          </w:rPr>
          <w:delText>3.2.2.  Requisitos no Funcionales</w:delText>
        </w:r>
        <w:r w:rsidDel="00D828AA">
          <w:rPr>
            <w:noProof/>
          </w:rPr>
          <w:tab/>
          <w:delText>19</w:delText>
        </w:r>
      </w:del>
    </w:p>
    <w:p w14:paraId="0A68C892" w14:textId="77777777" w:rsidR="00D828AA" w:rsidDel="00D828AA" w:rsidRDefault="00D828AA">
      <w:pPr>
        <w:pStyle w:val="TDC1"/>
        <w:rPr>
          <w:del w:id="524" w:author="GONZALEZ DIAZ, BORJA" w:date="2017-09-29T19:15:00Z"/>
          <w:noProof/>
          <w:lang w:eastAsia="es-ES_tradnl"/>
        </w:rPr>
        <w:pPrChange w:id="525" w:author="GONZALEZ DIAZ, BORJA" w:date="2017-09-29T19:17:00Z">
          <w:pPr>
            <w:pStyle w:val="TDC2"/>
            <w:tabs>
              <w:tab w:val="right" w:leader="dot" w:pos="8630"/>
            </w:tabs>
          </w:pPr>
        </w:pPrChange>
      </w:pPr>
      <w:del w:id="526" w:author="GONZALEZ DIAZ, BORJA" w:date="2017-09-29T19:15:00Z">
        <w:r w:rsidDel="00D828AA">
          <w:rPr>
            <w:noProof/>
          </w:rPr>
          <w:delText>3.3.  Casos de uso</w:delText>
        </w:r>
        <w:r w:rsidDel="00D828AA">
          <w:rPr>
            <w:noProof/>
          </w:rPr>
          <w:tab/>
          <w:delText>19</w:delText>
        </w:r>
      </w:del>
    </w:p>
    <w:p w14:paraId="70E33DA3" w14:textId="77777777" w:rsidR="00D828AA" w:rsidDel="00D828AA" w:rsidRDefault="00D828AA">
      <w:pPr>
        <w:pStyle w:val="TDC1"/>
        <w:rPr>
          <w:del w:id="527" w:author="GONZALEZ DIAZ, BORJA" w:date="2017-09-29T19:15:00Z"/>
          <w:noProof/>
          <w:lang w:eastAsia="es-ES_tradnl"/>
        </w:rPr>
        <w:pPrChange w:id="528" w:author="GONZALEZ DIAZ, BORJA" w:date="2017-09-29T19:17:00Z">
          <w:pPr>
            <w:pStyle w:val="TDC2"/>
            <w:tabs>
              <w:tab w:val="right" w:leader="dot" w:pos="8630"/>
            </w:tabs>
          </w:pPr>
        </w:pPrChange>
      </w:pPr>
      <w:del w:id="529" w:author="GONZALEZ DIAZ, BORJA" w:date="2017-09-29T19:15:00Z">
        <w:r w:rsidDel="00D828AA">
          <w:rPr>
            <w:noProof/>
          </w:rPr>
          <w:delText>3.4.  Matriz de trazabilidad</w:delText>
        </w:r>
        <w:r w:rsidDel="00D828AA">
          <w:rPr>
            <w:noProof/>
          </w:rPr>
          <w:tab/>
          <w:delText>24</w:delText>
        </w:r>
      </w:del>
    </w:p>
    <w:p w14:paraId="58C083AF" w14:textId="77777777" w:rsidR="00D828AA" w:rsidDel="00D828AA" w:rsidRDefault="00D828AA">
      <w:pPr>
        <w:pStyle w:val="TDC1"/>
        <w:rPr>
          <w:del w:id="530" w:author="GONZALEZ DIAZ, BORJA" w:date="2017-09-29T19:15:00Z"/>
          <w:noProof/>
          <w:lang w:eastAsia="es-ES_tradnl"/>
        </w:rPr>
        <w:pPrChange w:id="531" w:author="GONZALEZ DIAZ, BORJA" w:date="2017-09-29T19:17:00Z">
          <w:pPr>
            <w:pStyle w:val="TDC2"/>
            <w:tabs>
              <w:tab w:val="right" w:leader="dot" w:pos="8630"/>
            </w:tabs>
          </w:pPr>
        </w:pPrChange>
      </w:pPr>
      <w:del w:id="532" w:author="GONZALEZ DIAZ, BORJA" w:date="2017-09-29T19:15:00Z">
        <w:r w:rsidDel="00D828AA">
          <w:rPr>
            <w:noProof/>
          </w:rPr>
          <w:delText>3.5.  Arquitectura del sistema</w:delText>
        </w:r>
        <w:r w:rsidDel="00D828AA">
          <w:rPr>
            <w:noProof/>
          </w:rPr>
          <w:tab/>
          <w:delText>25</w:delText>
        </w:r>
      </w:del>
    </w:p>
    <w:p w14:paraId="6C88B8F2" w14:textId="77777777" w:rsidR="00D828AA" w:rsidDel="00D828AA" w:rsidRDefault="00D828AA">
      <w:pPr>
        <w:pStyle w:val="TDC1"/>
        <w:rPr>
          <w:del w:id="533" w:author="GONZALEZ DIAZ, BORJA" w:date="2017-09-29T19:15:00Z"/>
          <w:noProof/>
          <w:lang w:eastAsia="es-ES_tradnl"/>
        </w:rPr>
        <w:pPrChange w:id="534" w:author="GONZALEZ DIAZ, BORJA" w:date="2017-09-29T19:17:00Z">
          <w:pPr>
            <w:pStyle w:val="TDC3"/>
          </w:pPr>
        </w:pPrChange>
      </w:pPr>
      <w:del w:id="535" w:author="GONZALEZ DIAZ, BORJA" w:date="2017-09-29T19:15:00Z">
        <w:r w:rsidDel="00D828AA">
          <w:rPr>
            <w:noProof/>
          </w:rPr>
          <w:delText>3.5.1.  Diseño visual (Storyboard) de la aplicación web</w:delText>
        </w:r>
        <w:r w:rsidDel="00D828AA">
          <w:rPr>
            <w:noProof/>
          </w:rPr>
          <w:tab/>
          <w:delText>25</w:delText>
        </w:r>
      </w:del>
    </w:p>
    <w:p w14:paraId="542C1D17" w14:textId="7C02778A" w:rsidR="00D828AA" w:rsidDel="00D828AA" w:rsidRDefault="00D828AA">
      <w:pPr>
        <w:pStyle w:val="TDC1"/>
        <w:rPr>
          <w:del w:id="536" w:author="GONZALEZ DIAZ, BORJA" w:date="2017-09-29T19:15:00Z"/>
          <w:noProof/>
          <w:lang w:eastAsia="es-ES_tradnl"/>
        </w:rPr>
        <w:pPrChange w:id="537" w:author="GONZALEZ DIAZ, BORJA" w:date="2017-09-29T19:17:00Z">
          <w:pPr>
            <w:pStyle w:val="TDC2"/>
            <w:tabs>
              <w:tab w:val="right" w:leader="dot" w:pos="8630"/>
            </w:tabs>
          </w:pPr>
        </w:pPrChange>
      </w:pPr>
      <w:del w:id="538" w:author="GONZALEZ DIAZ, BORJA" w:date="2017-09-29T19:14:00Z">
        <w:r w:rsidRPr="00571CD6" w:rsidDel="00D828AA">
          <w:rPr>
            <w:noProof/>
            <w:lang w:eastAsia="es-ES_tradnl"/>
            <w:rPrChange w:id="539" w:author="Unknown">
              <w:rPr>
                <w:noProof/>
                <w:lang w:eastAsia="es-ES_tradnl"/>
              </w:rPr>
            </w:rPrChange>
          </w:rPr>
          <w:drawing>
            <wp:inline distT="0" distB="0" distL="0" distR="0" wp14:anchorId="2F7A43F8" wp14:editId="05B0DD47">
              <wp:extent cx="4445000" cy="5791200"/>
              <wp:effectExtent l="25400" t="25400" r="25400" b="2540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del w:id="540" w:author="GONZALEZ DIAZ, BORJA" w:date="2017-09-29T19:15:00Z">
        <w:r w:rsidDel="00D828AA">
          <w:rPr>
            <w:noProof/>
          </w:rPr>
          <w:tab/>
          <w:delText>26</w:delText>
        </w:r>
      </w:del>
    </w:p>
    <w:p w14:paraId="3B64DAE4" w14:textId="77777777" w:rsidR="00D828AA" w:rsidDel="00D828AA" w:rsidRDefault="00D828AA">
      <w:pPr>
        <w:pStyle w:val="TDC1"/>
        <w:rPr>
          <w:del w:id="541" w:author="GONZALEZ DIAZ, BORJA" w:date="2017-09-29T19:15:00Z"/>
          <w:noProof/>
          <w:lang w:eastAsia="es-ES_tradnl"/>
        </w:rPr>
        <w:pPrChange w:id="542" w:author="GONZALEZ DIAZ, BORJA" w:date="2017-09-29T19:17:00Z">
          <w:pPr>
            <w:pStyle w:val="TDC3"/>
          </w:pPr>
        </w:pPrChange>
      </w:pPr>
      <w:del w:id="543" w:author="GONZALEZ DIAZ, BORJA" w:date="2017-09-29T19:15:00Z">
        <w:r w:rsidDel="00D828AA">
          <w:rPr>
            <w:noProof/>
          </w:rPr>
          <w:delText>3.5.2  Esquema del modelo de datos</w:delText>
        </w:r>
        <w:r w:rsidDel="00D828AA">
          <w:rPr>
            <w:noProof/>
          </w:rPr>
          <w:tab/>
          <w:delText>27</w:delText>
        </w:r>
      </w:del>
    </w:p>
    <w:p w14:paraId="272E2702" w14:textId="77777777" w:rsidR="00D828AA" w:rsidDel="00D828AA" w:rsidRDefault="00D828AA">
      <w:pPr>
        <w:pStyle w:val="TDC1"/>
        <w:rPr>
          <w:del w:id="544" w:author="GONZALEZ DIAZ, BORJA" w:date="2017-09-29T19:15:00Z"/>
          <w:noProof/>
          <w:lang w:eastAsia="es-ES_tradnl"/>
        </w:rPr>
        <w:pPrChange w:id="545" w:author="GONZALEZ DIAZ, BORJA" w:date="2017-09-29T19:17:00Z">
          <w:pPr>
            <w:pStyle w:val="TDC3"/>
          </w:pPr>
        </w:pPrChange>
      </w:pPr>
      <w:del w:id="546" w:author="GONZALEZ DIAZ, BORJA" w:date="2017-09-29T19:15:00Z">
        <w:r w:rsidDel="00D828AA">
          <w:rPr>
            <w:noProof/>
          </w:rPr>
          <w:delText>3.5.3  Estructura del archivo CSV</w:delText>
        </w:r>
        <w:r w:rsidDel="00D828AA">
          <w:rPr>
            <w:noProof/>
          </w:rPr>
          <w:tab/>
          <w:delText>31</w:delText>
        </w:r>
      </w:del>
    </w:p>
    <w:p w14:paraId="309B4AD3" w14:textId="77777777" w:rsidR="00D828AA" w:rsidDel="00D828AA" w:rsidRDefault="00D828AA">
      <w:pPr>
        <w:pStyle w:val="TDC1"/>
        <w:rPr>
          <w:del w:id="547" w:author="GONZALEZ DIAZ, BORJA" w:date="2017-09-29T19:15:00Z"/>
          <w:rFonts w:asciiTheme="minorHAnsi" w:hAnsiTheme="minorHAnsi"/>
          <w:noProof/>
          <w:color w:val="auto"/>
          <w:lang w:eastAsia="es-ES_tradnl"/>
        </w:rPr>
      </w:pPr>
      <w:del w:id="548" w:author="GONZALEZ DIAZ, BORJA" w:date="2017-09-29T19:15:00Z">
        <w:r w:rsidDel="00D828AA">
          <w:rPr>
            <w:noProof/>
          </w:rPr>
          <w:delText>4.  Implementación</w:delText>
        </w:r>
        <w:r w:rsidDel="00D828AA">
          <w:rPr>
            <w:noProof/>
          </w:rPr>
          <w:tab/>
          <w:delText>32</w:delText>
        </w:r>
      </w:del>
    </w:p>
    <w:p w14:paraId="509244FC" w14:textId="77777777" w:rsidR="00D828AA" w:rsidDel="00D828AA" w:rsidRDefault="00D828AA">
      <w:pPr>
        <w:pStyle w:val="TDC1"/>
        <w:rPr>
          <w:del w:id="549" w:author="GONZALEZ DIAZ, BORJA" w:date="2017-09-29T19:15:00Z"/>
          <w:noProof/>
          <w:lang w:eastAsia="es-ES_tradnl"/>
        </w:rPr>
        <w:pPrChange w:id="550" w:author="GONZALEZ DIAZ, BORJA" w:date="2017-09-29T19:17:00Z">
          <w:pPr>
            <w:pStyle w:val="TDC2"/>
            <w:tabs>
              <w:tab w:val="right" w:leader="dot" w:pos="8630"/>
            </w:tabs>
          </w:pPr>
        </w:pPrChange>
      </w:pPr>
      <w:del w:id="551" w:author="GONZALEZ DIAZ, BORJA" w:date="2017-09-29T19:15:00Z">
        <w:r w:rsidDel="00D828AA">
          <w:rPr>
            <w:noProof/>
          </w:rPr>
          <w:delText>4.1.  Comunicación Cliente-Servidor</w:delText>
        </w:r>
        <w:r w:rsidDel="00D828AA">
          <w:rPr>
            <w:noProof/>
          </w:rPr>
          <w:tab/>
          <w:delText>32</w:delText>
        </w:r>
      </w:del>
    </w:p>
    <w:p w14:paraId="166D6A91" w14:textId="77777777" w:rsidR="00D828AA" w:rsidDel="00D828AA" w:rsidRDefault="00D828AA">
      <w:pPr>
        <w:pStyle w:val="TDC1"/>
        <w:rPr>
          <w:del w:id="552" w:author="GONZALEZ DIAZ, BORJA" w:date="2017-09-29T19:15:00Z"/>
          <w:noProof/>
          <w:lang w:eastAsia="es-ES_tradnl"/>
        </w:rPr>
        <w:pPrChange w:id="553" w:author="GONZALEZ DIAZ, BORJA" w:date="2017-09-29T19:17:00Z">
          <w:pPr>
            <w:pStyle w:val="TDC3"/>
          </w:pPr>
        </w:pPrChange>
      </w:pPr>
      <w:del w:id="554" w:author="GONZALEZ DIAZ, BORJA" w:date="2017-09-29T19:15:00Z">
        <w:r w:rsidDel="00D828AA">
          <w:rPr>
            <w:noProof/>
          </w:rPr>
          <w:delText>4.1.1.  Servidor</w:delText>
        </w:r>
        <w:r w:rsidDel="00D828AA">
          <w:rPr>
            <w:noProof/>
          </w:rPr>
          <w:tab/>
          <w:delText>32</w:delText>
        </w:r>
      </w:del>
    </w:p>
    <w:p w14:paraId="7E9DE92E" w14:textId="77777777" w:rsidR="00D828AA" w:rsidDel="00D828AA" w:rsidRDefault="00D828AA">
      <w:pPr>
        <w:pStyle w:val="TDC1"/>
        <w:rPr>
          <w:del w:id="555" w:author="GONZALEZ DIAZ, BORJA" w:date="2017-09-29T19:15:00Z"/>
          <w:noProof/>
          <w:lang w:eastAsia="es-ES_tradnl"/>
        </w:rPr>
        <w:pPrChange w:id="556" w:author="GONZALEZ DIAZ, BORJA" w:date="2017-09-29T19:17:00Z">
          <w:pPr>
            <w:pStyle w:val="TDC3"/>
          </w:pPr>
        </w:pPrChange>
      </w:pPr>
      <w:del w:id="557" w:author="GONZALEZ DIAZ, BORJA" w:date="2017-09-29T19:15:00Z">
        <w:r w:rsidDel="00D828AA">
          <w:rPr>
            <w:noProof/>
          </w:rPr>
          <w:delText>4.1.2.  Cliente</w:delText>
        </w:r>
        <w:r w:rsidDel="00D828AA">
          <w:rPr>
            <w:noProof/>
          </w:rPr>
          <w:tab/>
          <w:delText>33</w:delText>
        </w:r>
      </w:del>
    </w:p>
    <w:p w14:paraId="0B0785DF" w14:textId="77777777" w:rsidR="00D828AA" w:rsidDel="00D828AA" w:rsidRDefault="00D828AA">
      <w:pPr>
        <w:pStyle w:val="TDC1"/>
        <w:rPr>
          <w:del w:id="558" w:author="GONZALEZ DIAZ, BORJA" w:date="2017-09-29T19:15:00Z"/>
          <w:noProof/>
          <w:lang w:eastAsia="es-ES_tradnl"/>
        </w:rPr>
        <w:pPrChange w:id="559" w:author="GONZALEZ DIAZ, BORJA" w:date="2017-09-29T19:17:00Z">
          <w:pPr>
            <w:pStyle w:val="TDC3"/>
          </w:pPr>
        </w:pPrChange>
      </w:pPr>
      <w:del w:id="560" w:author="GONZALEZ DIAZ, BORJA" w:date="2017-09-29T19:15:00Z">
        <w:r w:rsidDel="00D828AA">
          <w:rPr>
            <w:noProof/>
          </w:rPr>
          <w:delText>4.1.3  Despliegue del servidor</w:delText>
        </w:r>
        <w:r w:rsidDel="00D828AA">
          <w:rPr>
            <w:noProof/>
          </w:rPr>
          <w:tab/>
          <w:delText>34</w:delText>
        </w:r>
      </w:del>
    </w:p>
    <w:p w14:paraId="3AA76EBD" w14:textId="77777777" w:rsidR="00D828AA" w:rsidDel="00D828AA" w:rsidRDefault="00D828AA">
      <w:pPr>
        <w:pStyle w:val="TDC1"/>
        <w:rPr>
          <w:del w:id="561" w:author="GONZALEZ DIAZ, BORJA" w:date="2017-09-29T19:15:00Z"/>
          <w:noProof/>
          <w:lang w:eastAsia="es-ES_tradnl"/>
        </w:rPr>
        <w:pPrChange w:id="562" w:author="GONZALEZ DIAZ, BORJA" w:date="2017-09-29T19:17:00Z">
          <w:pPr>
            <w:pStyle w:val="TDC2"/>
            <w:tabs>
              <w:tab w:val="right" w:leader="dot" w:pos="8630"/>
            </w:tabs>
          </w:pPr>
        </w:pPrChange>
      </w:pPr>
      <w:del w:id="563" w:author="GONZALEZ DIAZ, BORJA" w:date="2017-09-29T19:15:00Z">
        <w:r w:rsidDel="00D828AA">
          <w:rPr>
            <w:noProof/>
          </w:rPr>
          <w:delText>4.2.  SQLite</w:delText>
        </w:r>
        <w:r w:rsidDel="00D828AA">
          <w:rPr>
            <w:noProof/>
          </w:rPr>
          <w:tab/>
          <w:delText>34</w:delText>
        </w:r>
      </w:del>
    </w:p>
    <w:p w14:paraId="44502160" w14:textId="77777777" w:rsidR="00D828AA" w:rsidDel="00D828AA" w:rsidRDefault="00D828AA">
      <w:pPr>
        <w:pStyle w:val="TDC1"/>
        <w:rPr>
          <w:del w:id="564" w:author="GONZALEZ DIAZ, BORJA" w:date="2017-09-29T19:15:00Z"/>
          <w:noProof/>
          <w:lang w:eastAsia="es-ES_tradnl"/>
        </w:rPr>
        <w:pPrChange w:id="565" w:author="GONZALEZ DIAZ, BORJA" w:date="2017-09-29T19:17:00Z">
          <w:pPr>
            <w:pStyle w:val="TDC3"/>
          </w:pPr>
        </w:pPrChange>
      </w:pPr>
      <w:del w:id="566" w:author="GONZALEZ DIAZ, BORJA" w:date="2017-09-29T19:15:00Z">
        <w:r w:rsidDel="00D828AA">
          <w:rPr>
            <w:noProof/>
          </w:rPr>
          <w:delText>4.2.1.  Compatibilidad con el Servidor</w:delText>
        </w:r>
        <w:r w:rsidDel="00D828AA">
          <w:rPr>
            <w:noProof/>
          </w:rPr>
          <w:tab/>
          <w:delText>34</w:delText>
        </w:r>
      </w:del>
    </w:p>
    <w:p w14:paraId="511D3C1C" w14:textId="77777777" w:rsidR="00D828AA" w:rsidDel="00D828AA" w:rsidRDefault="00D828AA">
      <w:pPr>
        <w:pStyle w:val="TDC1"/>
        <w:rPr>
          <w:del w:id="567" w:author="GONZALEZ DIAZ, BORJA" w:date="2017-09-29T19:15:00Z"/>
          <w:noProof/>
          <w:lang w:eastAsia="es-ES_tradnl"/>
        </w:rPr>
        <w:pPrChange w:id="568" w:author="GONZALEZ DIAZ, BORJA" w:date="2017-09-29T19:17:00Z">
          <w:pPr>
            <w:pStyle w:val="TDC2"/>
            <w:tabs>
              <w:tab w:val="right" w:leader="dot" w:pos="8630"/>
            </w:tabs>
          </w:pPr>
        </w:pPrChange>
      </w:pPr>
      <w:del w:id="569" w:author="GONZALEZ DIAZ, BORJA" w:date="2017-09-29T19:15:00Z">
        <w:r w:rsidDel="00D828AA">
          <w:rPr>
            <w:noProof/>
          </w:rPr>
          <w:delText>4.3.  Funciones</w:delText>
        </w:r>
        <w:r w:rsidDel="00D828AA">
          <w:rPr>
            <w:noProof/>
          </w:rPr>
          <w:tab/>
          <w:delText>35</w:delText>
        </w:r>
      </w:del>
    </w:p>
    <w:p w14:paraId="6997EF03" w14:textId="77777777" w:rsidR="00D828AA" w:rsidDel="00D828AA" w:rsidRDefault="00D828AA">
      <w:pPr>
        <w:pStyle w:val="TDC1"/>
        <w:rPr>
          <w:del w:id="570" w:author="GONZALEZ DIAZ, BORJA" w:date="2017-09-29T19:15:00Z"/>
          <w:noProof/>
          <w:lang w:eastAsia="es-ES_tradnl"/>
        </w:rPr>
        <w:pPrChange w:id="571" w:author="GONZALEZ DIAZ, BORJA" w:date="2017-09-29T19:17:00Z">
          <w:pPr>
            <w:pStyle w:val="TDC3"/>
          </w:pPr>
        </w:pPrChange>
      </w:pPr>
      <w:del w:id="572" w:author="GONZALEZ DIAZ, BORJA" w:date="2017-09-29T19:15:00Z">
        <w:r w:rsidDel="00D828AA">
          <w:rPr>
            <w:noProof/>
          </w:rPr>
          <w:delText>4.3.1.  Obtener pacientes</w:delText>
        </w:r>
        <w:r w:rsidDel="00D828AA">
          <w:rPr>
            <w:noProof/>
          </w:rPr>
          <w:tab/>
          <w:delText>35</w:delText>
        </w:r>
      </w:del>
    </w:p>
    <w:p w14:paraId="04B93510" w14:textId="77777777" w:rsidR="00D828AA" w:rsidDel="00D828AA" w:rsidRDefault="00D828AA">
      <w:pPr>
        <w:pStyle w:val="TDC1"/>
        <w:rPr>
          <w:del w:id="573" w:author="GONZALEZ DIAZ, BORJA" w:date="2017-09-29T19:15:00Z"/>
          <w:noProof/>
          <w:lang w:eastAsia="es-ES_tradnl"/>
        </w:rPr>
        <w:pPrChange w:id="574" w:author="GONZALEZ DIAZ, BORJA" w:date="2017-09-29T19:17:00Z">
          <w:pPr>
            <w:pStyle w:val="TDC3"/>
          </w:pPr>
        </w:pPrChange>
      </w:pPr>
      <w:del w:id="575" w:author="GONZALEZ DIAZ, BORJA" w:date="2017-09-29T19:15:00Z">
        <w:r w:rsidDel="00D828AA">
          <w:rPr>
            <w:noProof/>
          </w:rPr>
          <w:delText>4.3.2.  Borrar Paciente</w:delText>
        </w:r>
        <w:r w:rsidDel="00D828AA">
          <w:rPr>
            <w:noProof/>
          </w:rPr>
          <w:tab/>
          <w:delText>38</w:delText>
        </w:r>
      </w:del>
    </w:p>
    <w:p w14:paraId="50355AAA" w14:textId="77777777" w:rsidR="00D828AA" w:rsidDel="00D828AA" w:rsidRDefault="00D828AA">
      <w:pPr>
        <w:pStyle w:val="TDC1"/>
        <w:rPr>
          <w:del w:id="576" w:author="GONZALEZ DIAZ, BORJA" w:date="2017-09-29T19:15:00Z"/>
          <w:noProof/>
          <w:lang w:eastAsia="es-ES_tradnl"/>
        </w:rPr>
        <w:pPrChange w:id="577" w:author="GONZALEZ DIAZ, BORJA" w:date="2017-09-29T19:17:00Z">
          <w:pPr>
            <w:pStyle w:val="TDC3"/>
          </w:pPr>
        </w:pPrChange>
      </w:pPr>
      <w:del w:id="578" w:author="GONZALEZ DIAZ, BORJA" w:date="2017-09-29T19:15:00Z">
        <w:r w:rsidDel="00D828AA">
          <w:rPr>
            <w:noProof/>
          </w:rPr>
          <w:delText>4.3.3.  Añadir un Paciente</w:delText>
        </w:r>
        <w:r w:rsidDel="00D828AA">
          <w:rPr>
            <w:noProof/>
          </w:rPr>
          <w:tab/>
          <w:delText>43</w:delText>
        </w:r>
      </w:del>
    </w:p>
    <w:p w14:paraId="29E3F9E9" w14:textId="77777777" w:rsidR="00D828AA" w:rsidDel="00D828AA" w:rsidRDefault="00D828AA">
      <w:pPr>
        <w:pStyle w:val="TDC1"/>
        <w:rPr>
          <w:del w:id="579" w:author="GONZALEZ DIAZ, BORJA" w:date="2017-09-29T19:15:00Z"/>
          <w:noProof/>
          <w:lang w:eastAsia="es-ES_tradnl"/>
        </w:rPr>
        <w:pPrChange w:id="580" w:author="GONZALEZ DIAZ, BORJA" w:date="2017-09-29T19:17:00Z">
          <w:pPr>
            <w:pStyle w:val="TDC3"/>
          </w:pPr>
        </w:pPrChange>
      </w:pPr>
      <w:del w:id="581" w:author="GONZALEZ DIAZ, BORJA" w:date="2017-09-29T19:15:00Z">
        <w:r w:rsidDel="00D828AA">
          <w:rPr>
            <w:noProof/>
          </w:rPr>
          <w:delText>4.3.4.  Obtener datos de movimiento de un paciente</w:delText>
        </w:r>
        <w:r w:rsidDel="00D828AA">
          <w:rPr>
            <w:noProof/>
          </w:rPr>
          <w:tab/>
          <w:delText>48</w:delText>
        </w:r>
      </w:del>
    </w:p>
    <w:p w14:paraId="29F7246E" w14:textId="77777777" w:rsidR="00D828AA" w:rsidDel="00D828AA" w:rsidRDefault="00D828AA">
      <w:pPr>
        <w:pStyle w:val="TDC1"/>
        <w:rPr>
          <w:del w:id="582" w:author="GONZALEZ DIAZ, BORJA" w:date="2017-09-29T19:15:00Z"/>
          <w:noProof/>
          <w:lang w:eastAsia="es-ES_tradnl"/>
        </w:rPr>
        <w:pPrChange w:id="583" w:author="GONZALEZ DIAZ, BORJA" w:date="2017-09-29T19:17:00Z">
          <w:pPr>
            <w:pStyle w:val="TDC3"/>
          </w:pPr>
        </w:pPrChange>
      </w:pPr>
      <w:del w:id="584" w:author="GONZALEZ DIAZ, BORJA" w:date="2017-09-29T19:15:00Z">
        <w:r w:rsidDel="00D828AA">
          <w:rPr>
            <w:noProof/>
          </w:rPr>
          <w:delText>4.3.5.  Añadir datos de movimiento</w:delText>
        </w:r>
        <w:r w:rsidDel="00D828AA">
          <w:rPr>
            <w:noProof/>
          </w:rPr>
          <w:tab/>
          <w:delText>53</w:delText>
        </w:r>
      </w:del>
    </w:p>
    <w:p w14:paraId="093D6010" w14:textId="77777777" w:rsidR="00D828AA" w:rsidDel="00D828AA" w:rsidRDefault="00D828AA">
      <w:pPr>
        <w:pStyle w:val="TDC1"/>
        <w:rPr>
          <w:del w:id="585" w:author="GONZALEZ DIAZ, BORJA" w:date="2017-09-29T19:15:00Z"/>
          <w:noProof/>
          <w:lang w:eastAsia="es-ES_tradnl"/>
        </w:rPr>
        <w:pPrChange w:id="586" w:author="GONZALEZ DIAZ, BORJA" w:date="2017-09-29T19:17:00Z">
          <w:pPr>
            <w:pStyle w:val="TDC3"/>
          </w:pPr>
        </w:pPrChange>
      </w:pPr>
      <w:del w:id="587" w:author="GONZALEZ DIAZ, BORJA" w:date="2017-09-29T19:15:00Z">
        <w:r w:rsidDel="00D828AA">
          <w:rPr>
            <w:noProof/>
          </w:rPr>
          <w:delText>4.3.6.  Borrar una sesión de movimientos</w:delText>
        </w:r>
        <w:r w:rsidDel="00D828AA">
          <w:rPr>
            <w:noProof/>
          </w:rPr>
          <w:tab/>
          <w:delText>59</w:delText>
        </w:r>
      </w:del>
    </w:p>
    <w:p w14:paraId="129AFFF6" w14:textId="77777777" w:rsidR="00D828AA" w:rsidDel="00D828AA" w:rsidRDefault="00D828AA">
      <w:pPr>
        <w:pStyle w:val="TDC1"/>
        <w:rPr>
          <w:del w:id="588" w:author="GONZALEZ DIAZ, BORJA" w:date="2017-09-29T19:15:00Z"/>
          <w:noProof/>
          <w:lang w:eastAsia="es-ES_tradnl"/>
        </w:rPr>
        <w:pPrChange w:id="589" w:author="GONZALEZ DIAZ, BORJA" w:date="2017-09-29T19:17:00Z">
          <w:pPr>
            <w:pStyle w:val="TDC3"/>
          </w:pPr>
        </w:pPrChange>
      </w:pPr>
      <w:del w:id="590" w:author="GONZALEZ DIAZ, BORJA" w:date="2017-09-29T19:15:00Z">
        <w:r w:rsidDel="00D828AA">
          <w:rPr>
            <w:noProof/>
          </w:rPr>
          <w:delText>4.3.7 Mostrar un gráfico de un movimiento</w:delText>
        </w:r>
        <w:r w:rsidDel="00D828AA">
          <w:rPr>
            <w:noProof/>
          </w:rPr>
          <w:tab/>
          <w:delText>62</w:delText>
        </w:r>
      </w:del>
    </w:p>
    <w:p w14:paraId="5F5A320B" w14:textId="77777777" w:rsidR="00D828AA" w:rsidDel="00D828AA" w:rsidRDefault="00D828AA">
      <w:pPr>
        <w:pStyle w:val="TDC1"/>
        <w:rPr>
          <w:del w:id="591" w:author="GONZALEZ DIAZ, BORJA" w:date="2017-09-29T19:15:00Z"/>
          <w:noProof/>
          <w:lang w:eastAsia="es-ES_tradnl"/>
        </w:rPr>
        <w:pPrChange w:id="592" w:author="GONZALEZ DIAZ, BORJA" w:date="2017-09-29T19:17:00Z">
          <w:pPr>
            <w:pStyle w:val="TDC3"/>
          </w:pPr>
        </w:pPrChange>
      </w:pPr>
      <w:del w:id="593" w:author="GONZALEZ DIAZ, BORJA" w:date="2017-09-29T19:15:00Z">
        <w:r w:rsidDel="00D828AA">
          <w:rPr>
            <w:noProof/>
          </w:rPr>
          <w:delText>4.3.8 Mostrar un gráfico de evolución de un movimiento</w:delText>
        </w:r>
        <w:r w:rsidDel="00D828AA">
          <w:rPr>
            <w:noProof/>
          </w:rPr>
          <w:tab/>
          <w:delText>67</w:delText>
        </w:r>
      </w:del>
    </w:p>
    <w:p w14:paraId="223EBA3F" w14:textId="77777777" w:rsidR="00D828AA" w:rsidDel="00D828AA" w:rsidRDefault="00D828AA">
      <w:pPr>
        <w:pStyle w:val="TDC1"/>
        <w:rPr>
          <w:del w:id="594" w:author="GONZALEZ DIAZ, BORJA" w:date="2017-09-29T19:15:00Z"/>
          <w:noProof/>
          <w:lang w:eastAsia="es-ES_tradnl"/>
        </w:rPr>
        <w:pPrChange w:id="595" w:author="GONZALEZ DIAZ, BORJA" w:date="2017-09-29T19:17:00Z">
          <w:pPr>
            <w:pStyle w:val="TDC2"/>
            <w:tabs>
              <w:tab w:val="right" w:leader="dot" w:pos="8630"/>
            </w:tabs>
          </w:pPr>
        </w:pPrChange>
      </w:pPr>
      <w:del w:id="596" w:author="GONZALEZ DIAZ, BORJA" w:date="2017-09-29T19:15:00Z">
        <w:r w:rsidDel="00D828AA">
          <w:rPr>
            <w:noProof/>
          </w:rPr>
          <w:delText>4.4. Diagrama de flujo</w:delText>
        </w:r>
        <w:r w:rsidDel="00D828AA">
          <w:rPr>
            <w:noProof/>
          </w:rPr>
          <w:tab/>
          <w:delText>77</w:delText>
        </w:r>
      </w:del>
    </w:p>
    <w:p w14:paraId="5B7BCC17" w14:textId="77777777" w:rsidR="00D828AA" w:rsidDel="00D828AA" w:rsidRDefault="00D828AA">
      <w:pPr>
        <w:pStyle w:val="TDC1"/>
        <w:rPr>
          <w:del w:id="597" w:author="GONZALEZ DIAZ, BORJA" w:date="2017-09-29T19:15:00Z"/>
          <w:rFonts w:asciiTheme="minorHAnsi" w:hAnsiTheme="minorHAnsi"/>
          <w:noProof/>
          <w:color w:val="auto"/>
          <w:lang w:eastAsia="es-ES_tradnl"/>
        </w:rPr>
      </w:pPr>
      <w:del w:id="598" w:author="GONZALEZ DIAZ, BORJA" w:date="2017-09-29T19:15:00Z">
        <w:r w:rsidDel="00D828AA">
          <w:rPr>
            <w:noProof/>
          </w:rPr>
          <w:delText>5.  Pruebas</w:delText>
        </w:r>
        <w:r w:rsidDel="00D828AA">
          <w:rPr>
            <w:noProof/>
          </w:rPr>
          <w:tab/>
          <w:delText>79</w:delText>
        </w:r>
      </w:del>
    </w:p>
    <w:p w14:paraId="375179F4" w14:textId="77777777" w:rsidR="00D828AA" w:rsidDel="00D828AA" w:rsidRDefault="00D828AA">
      <w:pPr>
        <w:pStyle w:val="TDC1"/>
        <w:rPr>
          <w:del w:id="599" w:author="GONZALEZ DIAZ, BORJA" w:date="2017-09-29T19:15:00Z"/>
          <w:noProof/>
          <w:lang w:eastAsia="es-ES_tradnl"/>
        </w:rPr>
        <w:pPrChange w:id="600" w:author="GONZALEZ DIAZ, BORJA" w:date="2017-09-29T19:17:00Z">
          <w:pPr>
            <w:pStyle w:val="TDC2"/>
            <w:tabs>
              <w:tab w:val="right" w:leader="dot" w:pos="8630"/>
            </w:tabs>
          </w:pPr>
        </w:pPrChange>
      </w:pPr>
      <w:del w:id="601" w:author="GONZALEZ DIAZ, BORJA" w:date="2017-09-29T19:15:00Z">
        <w:r w:rsidDel="00D828AA">
          <w:rPr>
            <w:noProof/>
          </w:rPr>
          <w:delText>5.1.  Pruebas de sistema</w:delText>
        </w:r>
        <w:r w:rsidDel="00D828AA">
          <w:rPr>
            <w:noProof/>
          </w:rPr>
          <w:tab/>
          <w:delText>79</w:delText>
        </w:r>
      </w:del>
    </w:p>
    <w:p w14:paraId="4BC0592F" w14:textId="77777777" w:rsidR="00D828AA" w:rsidDel="00D828AA" w:rsidRDefault="00D828AA">
      <w:pPr>
        <w:pStyle w:val="TDC1"/>
        <w:rPr>
          <w:del w:id="602" w:author="GONZALEZ DIAZ, BORJA" w:date="2017-09-29T19:15:00Z"/>
          <w:noProof/>
          <w:lang w:eastAsia="es-ES_tradnl"/>
        </w:rPr>
        <w:pPrChange w:id="603" w:author="GONZALEZ DIAZ, BORJA" w:date="2017-09-29T19:17:00Z">
          <w:pPr>
            <w:pStyle w:val="TDC3"/>
          </w:pPr>
        </w:pPrChange>
      </w:pPr>
      <w:del w:id="604" w:author="GONZALEZ DIAZ, BORJA" w:date="2017-09-29T19:15:00Z">
        <w:r w:rsidDel="00D828AA">
          <w:rPr>
            <w:noProof/>
          </w:rPr>
          <w:delText>5.1.1.  Obtener pacientes</w:delText>
        </w:r>
        <w:r w:rsidDel="00D828AA">
          <w:rPr>
            <w:noProof/>
          </w:rPr>
          <w:tab/>
          <w:delText>79</w:delText>
        </w:r>
      </w:del>
    </w:p>
    <w:p w14:paraId="2D2A4E38" w14:textId="77777777" w:rsidR="00D828AA" w:rsidDel="00D828AA" w:rsidRDefault="00D828AA">
      <w:pPr>
        <w:pStyle w:val="TDC1"/>
        <w:rPr>
          <w:del w:id="605" w:author="GONZALEZ DIAZ, BORJA" w:date="2017-09-29T19:15:00Z"/>
          <w:noProof/>
          <w:lang w:eastAsia="es-ES_tradnl"/>
        </w:rPr>
        <w:pPrChange w:id="606" w:author="GONZALEZ DIAZ, BORJA" w:date="2017-09-29T19:17:00Z">
          <w:pPr>
            <w:pStyle w:val="TDC3"/>
          </w:pPr>
        </w:pPrChange>
      </w:pPr>
      <w:del w:id="607" w:author="GONZALEZ DIAZ, BORJA" w:date="2017-09-29T19:15:00Z">
        <w:r w:rsidDel="00D828AA">
          <w:rPr>
            <w:noProof/>
          </w:rPr>
          <w:delText>5.1.2.  Añadir un paciente</w:delText>
        </w:r>
        <w:r w:rsidDel="00D828AA">
          <w:rPr>
            <w:noProof/>
          </w:rPr>
          <w:tab/>
          <w:delText>80</w:delText>
        </w:r>
      </w:del>
    </w:p>
    <w:p w14:paraId="4B0794A2" w14:textId="77777777" w:rsidR="00D828AA" w:rsidDel="00D828AA" w:rsidRDefault="00D828AA">
      <w:pPr>
        <w:pStyle w:val="TDC1"/>
        <w:rPr>
          <w:del w:id="608" w:author="GONZALEZ DIAZ, BORJA" w:date="2017-09-29T19:15:00Z"/>
          <w:noProof/>
          <w:lang w:eastAsia="es-ES_tradnl"/>
        </w:rPr>
        <w:pPrChange w:id="609" w:author="GONZALEZ DIAZ, BORJA" w:date="2017-09-29T19:17:00Z">
          <w:pPr>
            <w:pStyle w:val="TDC3"/>
          </w:pPr>
        </w:pPrChange>
      </w:pPr>
      <w:del w:id="610" w:author="GONZALEZ DIAZ, BORJA" w:date="2017-09-29T19:15:00Z">
        <w:r w:rsidDel="00D828AA">
          <w:rPr>
            <w:noProof/>
          </w:rPr>
          <w:delText>5.1.3.  Borrar un paciente</w:delText>
        </w:r>
        <w:r w:rsidDel="00D828AA">
          <w:rPr>
            <w:noProof/>
          </w:rPr>
          <w:tab/>
          <w:delText>82</w:delText>
        </w:r>
      </w:del>
    </w:p>
    <w:p w14:paraId="7CDDDFF7" w14:textId="77777777" w:rsidR="00D828AA" w:rsidDel="00D828AA" w:rsidRDefault="00D828AA">
      <w:pPr>
        <w:pStyle w:val="TDC1"/>
        <w:rPr>
          <w:del w:id="611" w:author="GONZALEZ DIAZ, BORJA" w:date="2017-09-29T19:15:00Z"/>
          <w:noProof/>
          <w:lang w:eastAsia="es-ES_tradnl"/>
        </w:rPr>
        <w:pPrChange w:id="612" w:author="GONZALEZ DIAZ, BORJA" w:date="2017-09-29T19:17:00Z">
          <w:pPr>
            <w:pStyle w:val="TDC3"/>
          </w:pPr>
        </w:pPrChange>
      </w:pPr>
      <w:del w:id="613" w:author="GONZALEZ DIAZ, BORJA" w:date="2017-09-29T19:15:00Z">
        <w:r w:rsidDel="00D828AA">
          <w:rPr>
            <w:noProof/>
          </w:rPr>
          <w:delText>5.1.4.  Obtener datos de un paciente</w:delText>
        </w:r>
        <w:r w:rsidDel="00D828AA">
          <w:rPr>
            <w:noProof/>
          </w:rPr>
          <w:tab/>
          <w:delText>83</w:delText>
        </w:r>
      </w:del>
    </w:p>
    <w:p w14:paraId="66E6141E" w14:textId="77777777" w:rsidR="00D828AA" w:rsidDel="00D828AA" w:rsidRDefault="00D828AA">
      <w:pPr>
        <w:pStyle w:val="TDC1"/>
        <w:rPr>
          <w:del w:id="614" w:author="GONZALEZ DIAZ, BORJA" w:date="2017-09-29T19:15:00Z"/>
          <w:noProof/>
          <w:lang w:eastAsia="es-ES_tradnl"/>
        </w:rPr>
        <w:pPrChange w:id="615" w:author="GONZALEZ DIAZ, BORJA" w:date="2017-09-29T19:17:00Z">
          <w:pPr>
            <w:pStyle w:val="TDC3"/>
          </w:pPr>
        </w:pPrChange>
      </w:pPr>
      <w:del w:id="616" w:author="GONZALEZ DIAZ, BORJA" w:date="2017-09-29T19:15:00Z">
        <w:r w:rsidDel="00D828AA">
          <w:rPr>
            <w:noProof/>
          </w:rPr>
          <w:delText>5.1.5.  Obtener datos de movimiento de un paciente</w:delText>
        </w:r>
        <w:r w:rsidDel="00D828AA">
          <w:rPr>
            <w:noProof/>
          </w:rPr>
          <w:tab/>
          <w:delText>84</w:delText>
        </w:r>
      </w:del>
    </w:p>
    <w:p w14:paraId="239EB9D0" w14:textId="77777777" w:rsidR="00D828AA" w:rsidDel="00D828AA" w:rsidRDefault="00D828AA">
      <w:pPr>
        <w:pStyle w:val="TDC1"/>
        <w:rPr>
          <w:del w:id="617" w:author="GONZALEZ DIAZ, BORJA" w:date="2017-09-29T19:15:00Z"/>
          <w:noProof/>
          <w:lang w:eastAsia="es-ES_tradnl"/>
        </w:rPr>
        <w:pPrChange w:id="618" w:author="GONZALEZ DIAZ, BORJA" w:date="2017-09-29T19:17:00Z">
          <w:pPr>
            <w:pStyle w:val="TDC3"/>
          </w:pPr>
        </w:pPrChange>
      </w:pPr>
      <w:del w:id="619" w:author="GONZALEZ DIAZ, BORJA" w:date="2017-09-29T19:15:00Z">
        <w:r w:rsidDel="00D828AA">
          <w:rPr>
            <w:noProof/>
          </w:rPr>
          <w:delText>5.1.6.  Añadir datos de movimiento</w:delText>
        </w:r>
        <w:r w:rsidDel="00D828AA">
          <w:rPr>
            <w:noProof/>
          </w:rPr>
          <w:tab/>
          <w:delText>85</w:delText>
        </w:r>
      </w:del>
    </w:p>
    <w:p w14:paraId="1B4B1E28" w14:textId="77777777" w:rsidR="00D828AA" w:rsidDel="00D828AA" w:rsidRDefault="00D828AA">
      <w:pPr>
        <w:pStyle w:val="TDC1"/>
        <w:rPr>
          <w:del w:id="620" w:author="GONZALEZ DIAZ, BORJA" w:date="2017-09-29T19:15:00Z"/>
          <w:noProof/>
          <w:lang w:eastAsia="es-ES_tradnl"/>
        </w:rPr>
        <w:pPrChange w:id="621" w:author="GONZALEZ DIAZ, BORJA" w:date="2017-09-29T19:17:00Z">
          <w:pPr>
            <w:pStyle w:val="TDC3"/>
          </w:pPr>
        </w:pPrChange>
      </w:pPr>
      <w:del w:id="622" w:author="GONZALEZ DIAZ, BORJA" w:date="2017-09-29T19:15:00Z">
        <w:r w:rsidDel="00D828AA">
          <w:rPr>
            <w:noProof/>
          </w:rPr>
          <w:delText>5.1.7.  Borrar una sesión de movimientos</w:delText>
        </w:r>
        <w:r w:rsidDel="00D828AA">
          <w:rPr>
            <w:noProof/>
          </w:rPr>
          <w:tab/>
          <w:delText>86</w:delText>
        </w:r>
      </w:del>
    </w:p>
    <w:p w14:paraId="2BD0A3D9" w14:textId="77777777" w:rsidR="00D828AA" w:rsidDel="00D828AA" w:rsidRDefault="00D828AA">
      <w:pPr>
        <w:pStyle w:val="TDC1"/>
        <w:rPr>
          <w:del w:id="623" w:author="GONZALEZ DIAZ, BORJA" w:date="2017-09-29T19:15:00Z"/>
          <w:noProof/>
          <w:lang w:eastAsia="es-ES_tradnl"/>
        </w:rPr>
        <w:pPrChange w:id="624" w:author="GONZALEZ DIAZ, BORJA" w:date="2017-09-29T19:17:00Z">
          <w:pPr>
            <w:pStyle w:val="TDC3"/>
          </w:pPr>
        </w:pPrChange>
      </w:pPr>
      <w:del w:id="625" w:author="GONZALEZ DIAZ, BORJA" w:date="2017-09-29T19:15:00Z">
        <w:r w:rsidDel="00D828AA">
          <w:rPr>
            <w:noProof/>
          </w:rPr>
          <w:delText>5.1.8. Mostrar un gráfico de un movimiento</w:delText>
        </w:r>
        <w:r w:rsidDel="00D828AA">
          <w:rPr>
            <w:noProof/>
          </w:rPr>
          <w:tab/>
          <w:delText>88</w:delText>
        </w:r>
      </w:del>
    </w:p>
    <w:p w14:paraId="7E2A81F6" w14:textId="77777777" w:rsidR="00D828AA" w:rsidDel="00D828AA" w:rsidRDefault="00D828AA">
      <w:pPr>
        <w:pStyle w:val="TDC1"/>
        <w:rPr>
          <w:del w:id="626" w:author="GONZALEZ DIAZ, BORJA" w:date="2017-09-29T19:15:00Z"/>
          <w:noProof/>
          <w:lang w:eastAsia="es-ES_tradnl"/>
        </w:rPr>
        <w:pPrChange w:id="627" w:author="GONZALEZ DIAZ, BORJA" w:date="2017-09-29T19:17:00Z">
          <w:pPr>
            <w:pStyle w:val="TDC3"/>
          </w:pPr>
        </w:pPrChange>
      </w:pPr>
      <w:del w:id="628" w:author="GONZALEZ DIAZ, BORJA" w:date="2017-09-29T19:15:00Z">
        <w:r w:rsidDel="00D828AA">
          <w:rPr>
            <w:noProof/>
          </w:rPr>
          <w:delText>5.1.8. Mostrar un gráfico de evolución de un movimiento</w:delText>
        </w:r>
        <w:r w:rsidDel="00D828AA">
          <w:rPr>
            <w:noProof/>
          </w:rPr>
          <w:tab/>
          <w:delText>89</w:delText>
        </w:r>
      </w:del>
    </w:p>
    <w:p w14:paraId="3FC8BB2B" w14:textId="77777777" w:rsidR="00D828AA" w:rsidDel="00D828AA" w:rsidRDefault="00D828AA">
      <w:pPr>
        <w:pStyle w:val="TDC1"/>
        <w:rPr>
          <w:del w:id="629" w:author="GONZALEZ DIAZ, BORJA" w:date="2017-09-29T19:15:00Z"/>
          <w:rFonts w:asciiTheme="minorHAnsi" w:hAnsiTheme="minorHAnsi"/>
          <w:noProof/>
          <w:color w:val="auto"/>
          <w:lang w:eastAsia="es-ES_tradnl"/>
        </w:rPr>
      </w:pPr>
      <w:del w:id="630" w:author="GONZALEZ DIAZ, BORJA" w:date="2017-09-29T19:15:00Z">
        <w:r w:rsidDel="00D828AA">
          <w:rPr>
            <w:noProof/>
          </w:rPr>
          <w:delText>6.  Resultados y conclusiones</w:delText>
        </w:r>
        <w:r w:rsidDel="00D828AA">
          <w:rPr>
            <w:noProof/>
          </w:rPr>
          <w:tab/>
          <w:delText>91</w:delText>
        </w:r>
      </w:del>
    </w:p>
    <w:p w14:paraId="12C143C1" w14:textId="77777777" w:rsidR="00D828AA" w:rsidDel="00D828AA" w:rsidRDefault="00D828AA">
      <w:pPr>
        <w:pStyle w:val="TDC1"/>
        <w:rPr>
          <w:del w:id="631" w:author="GONZALEZ DIAZ, BORJA" w:date="2017-09-29T19:15:00Z"/>
          <w:noProof/>
          <w:lang w:eastAsia="es-ES_tradnl"/>
        </w:rPr>
        <w:pPrChange w:id="632" w:author="GONZALEZ DIAZ, BORJA" w:date="2017-09-29T19:17:00Z">
          <w:pPr>
            <w:pStyle w:val="TDC2"/>
            <w:tabs>
              <w:tab w:val="right" w:leader="dot" w:pos="8630"/>
            </w:tabs>
          </w:pPr>
        </w:pPrChange>
      </w:pPr>
      <w:del w:id="633" w:author="GONZALEZ DIAZ, BORJA" w:date="2017-09-29T19:15:00Z">
        <w:r w:rsidDel="00D828AA">
          <w:rPr>
            <w:noProof/>
          </w:rPr>
          <w:delText>6.1.  Resultados</w:delText>
        </w:r>
        <w:r w:rsidDel="00D828AA">
          <w:rPr>
            <w:noProof/>
          </w:rPr>
          <w:tab/>
          <w:delText>91</w:delText>
        </w:r>
      </w:del>
    </w:p>
    <w:p w14:paraId="1B510281" w14:textId="77777777" w:rsidR="00D828AA" w:rsidDel="00D828AA" w:rsidRDefault="00D828AA">
      <w:pPr>
        <w:pStyle w:val="TDC1"/>
        <w:rPr>
          <w:del w:id="634" w:author="GONZALEZ DIAZ, BORJA" w:date="2017-09-29T19:15:00Z"/>
          <w:noProof/>
          <w:lang w:eastAsia="es-ES_tradnl"/>
        </w:rPr>
        <w:pPrChange w:id="635" w:author="GONZALEZ DIAZ, BORJA" w:date="2017-09-29T19:17:00Z">
          <w:pPr>
            <w:pStyle w:val="TDC2"/>
            <w:tabs>
              <w:tab w:val="right" w:leader="dot" w:pos="8630"/>
            </w:tabs>
          </w:pPr>
        </w:pPrChange>
      </w:pPr>
      <w:del w:id="636" w:author="GONZALEZ DIAZ, BORJA" w:date="2017-09-29T19:15:00Z">
        <w:r w:rsidDel="00D828AA">
          <w:rPr>
            <w:noProof/>
          </w:rPr>
          <w:delText>6.2. Conclusiones</w:delText>
        </w:r>
        <w:r w:rsidDel="00D828AA">
          <w:rPr>
            <w:noProof/>
          </w:rPr>
          <w:tab/>
          <w:delText>92</w:delText>
        </w:r>
      </w:del>
    </w:p>
    <w:p w14:paraId="0DD9DBF8" w14:textId="77777777" w:rsidR="00D828AA" w:rsidDel="00D828AA" w:rsidRDefault="00D828AA">
      <w:pPr>
        <w:pStyle w:val="TDC1"/>
        <w:rPr>
          <w:del w:id="637" w:author="GONZALEZ DIAZ, BORJA" w:date="2017-09-29T19:15:00Z"/>
          <w:noProof/>
          <w:lang w:eastAsia="es-ES_tradnl"/>
        </w:rPr>
        <w:pPrChange w:id="638" w:author="GONZALEZ DIAZ, BORJA" w:date="2017-09-29T19:17:00Z">
          <w:pPr>
            <w:pStyle w:val="TDC2"/>
            <w:tabs>
              <w:tab w:val="right" w:leader="dot" w:pos="8630"/>
            </w:tabs>
          </w:pPr>
        </w:pPrChange>
      </w:pPr>
      <w:del w:id="639" w:author="GONZALEZ DIAZ, BORJA" w:date="2017-09-29T19:15:00Z">
        <w:r w:rsidDel="00D828AA">
          <w:rPr>
            <w:noProof/>
          </w:rPr>
          <w:delText>6.3. Líneas de trabajo futuras</w:delText>
        </w:r>
        <w:r w:rsidDel="00D828AA">
          <w:rPr>
            <w:noProof/>
          </w:rPr>
          <w:tab/>
          <w:delText>92</w:delText>
        </w:r>
      </w:del>
    </w:p>
    <w:p w14:paraId="79D8690B" w14:textId="77777777" w:rsidR="00D828AA" w:rsidDel="00D828AA" w:rsidRDefault="00D828AA">
      <w:pPr>
        <w:pStyle w:val="TDC1"/>
        <w:rPr>
          <w:del w:id="640" w:author="GONZALEZ DIAZ, BORJA" w:date="2017-09-29T19:15:00Z"/>
          <w:rFonts w:asciiTheme="minorHAnsi" w:hAnsiTheme="minorHAnsi"/>
          <w:noProof/>
          <w:color w:val="auto"/>
          <w:lang w:eastAsia="es-ES_tradnl"/>
        </w:rPr>
      </w:pPr>
      <w:del w:id="641" w:author="GONZALEZ DIAZ, BORJA" w:date="2017-09-29T19:15:00Z">
        <w:r w:rsidDel="00D828AA">
          <w:rPr>
            <w:noProof/>
          </w:rPr>
          <w:delText>7.  GitHub</w:delText>
        </w:r>
        <w:r w:rsidDel="00D828AA">
          <w:rPr>
            <w:noProof/>
          </w:rPr>
          <w:tab/>
          <w:delText>93</w:delText>
        </w:r>
      </w:del>
    </w:p>
    <w:p w14:paraId="795DFB29" w14:textId="77777777" w:rsidR="00D828AA" w:rsidDel="00D828AA" w:rsidRDefault="00D828AA">
      <w:pPr>
        <w:pStyle w:val="TDC1"/>
        <w:rPr>
          <w:del w:id="642" w:author="GONZALEZ DIAZ, BORJA" w:date="2017-09-29T19:12:00Z"/>
          <w:noProof/>
        </w:rPr>
      </w:pPr>
    </w:p>
    <w:p w14:paraId="4C1B0830" w14:textId="77777777" w:rsidR="00BA4BD5" w:rsidDel="00D828AA" w:rsidRDefault="00BA4BD5">
      <w:pPr>
        <w:pStyle w:val="TDC1"/>
        <w:rPr>
          <w:del w:id="643" w:author="GONZALEZ DIAZ, BORJA" w:date="2017-09-29T19:12:00Z"/>
          <w:rFonts w:asciiTheme="minorHAnsi" w:hAnsiTheme="minorHAnsi"/>
          <w:noProof/>
          <w:color w:val="auto"/>
          <w:lang w:eastAsia="es-ES_tradnl"/>
        </w:rPr>
      </w:pPr>
      <w:del w:id="644" w:author="GONZALEZ DIAZ, BORJA" w:date="2017-09-29T19:12:00Z">
        <w:r w:rsidDel="00D828AA">
          <w:rPr>
            <w:noProof/>
          </w:rPr>
          <w:delText>1.  Introducción</w:delText>
        </w:r>
        <w:r w:rsidDel="00D828AA">
          <w:rPr>
            <w:noProof/>
          </w:rPr>
          <w:tab/>
          <w:delText>9</w:delText>
        </w:r>
      </w:del>
    </w:p>
    <w:p w14:paraId="4415E75D" w14:textId="77777777" w:rsidR="00BA4BD5" w:rsidDel="00D828AA" w:rsidRDefault="00BA4BD5">
      <w:pPr>
        <w:pStyle w:val="TDC1"/>
        <w:rPr>
          <w:del w:id="645" w:author="GONZALEZ DIAZ, BORJA" w:date="2017-09-29T19:12:00Z"/>
          <w:rFonts w:asciiTheme="minorHAnsi" w:hAnsiTheme="minorHAnsi"/>
          <w:noProof/>
          <w:color w:val="auto"/>
          <w:lang w:eastAsia="es-ES_tradnl"/>
        </w:rPr>
      </w:pPr>
      <w:del w:id="646" w:author="GONZALEZ DIAZ, BORJA" w:date="2017-09-29T19:12:00Z">
        <w:r w:rsidDel="00D828AA">
          <w:rPr>
            <w:noProof/>
          </w:rPr>
          <w:delText>2.  Estado del arte</w:delText>
        </w:r>
        <w:r w:rsidDel="00D828AA">
          <w:rPr>
            <w:noProof/>
          </w:rPr>
          <w:tab/>
          <w:delText>10</w:delText>
        </w:r>
      </w:del>
    </w:p>
    <w:p w14:paraId="1759B108" w14:textId="77777777" w:rsidR="00BA4BD5" w:rsidDel="00D828AA" w:rsidRDefault="00BA4BD5">
      <w:pPr>
        <w:pStyle w:val="TDC1"/>
        <w:rPr>
          <w:del w:id="647" w:author="GONZALEZ DIAZ, BORJA" w:date="2017-09-29T19:12:00Z"/>
          <w:noProof/>
          <w:lang w:eastAsia="es-ES_tradnl"/>
        </w:rPr>
        <w:pPrChange w:id="648" w:author="GONZALEZ DIAZ, BORJA" w:date="2017-09-29T19:17:00Z">
          <w:pPr>
            <w:pStyle w:val="TDC2"/>
            <w:tabs>
              <w:tab w:val="right" w:leader="dot" w:pos="8630"/>
            </w:tabs>
          </w:pPr>
        </w:pPrChange>
      </w:pPr>
      <w:del w:id="649" w:author="GONZALEZ DIAZ, BORJA" w:date="2017-09-29T19:12:00Z">
        <w:r w:rsidDel="00D828AA">
          <w:rPr>
            <w:noProof/>
          </w:rPr>
          <w:delText>2.1.  Diseño de web estático</w:delText>
        </w:r>
        <w:r w:rsidDel="00D828AA">
          <w:rPr>
            <w:noProof/>
          </w:rPr>
          <w:tab/>
          <w:delText>10</w:delText>
        </w:r>
      </w:del>
    </w:p>
    <w:p w14:paraId="66E93601" w14:textId="77777777" w:rsidR="00BA4BD5" w:rsidRPr="00AE7BDA" w:rsidDel="00D828AA" w:rsidRDefault="00BA4BD5">
      <w:pPr>
        <w:pStyle w:val="TDC1"/>
        <w:rPr>
          <w:del w:id="650" w:author="GONZALEZ DIAZ, BORJA" w:date="2017-09-29T19:12:00Z"/>
          <w:noProof/>
          <w:lang w:eastAsia="es-ES_tradnl"/>
        </w:rPr>
        <w:pPrChange w:id="651" w:author="GONZALEZ DIAZ, BORJA" w:date="2017-09-29T19:17:00Z">
          <w:pPr>
            <w:pStyle w:val="TDC3"/>
          </w:pPr>
        </w:pPrChange>
      </w:pPr>
      <w:del w:id="652" w:author="GONZALEZ DIAZ, BORJA" w:date="2017-09-29T19:12:00Z">
        <w:r w:rsidRPr="00AE7BDA" w:rsidDel="00D828AA">
          <w:rPr>
            <w:noProof/>
          </w:rPr>
          <w:delText>2.1.1.  HTML</w:delText>
        </w:r>
        <w:r w:rsidRPr="00AE7BDA" w:rsidDel="00D828AA">
          <w:rPr>
            <w:noProof/>
          </w:rPr>
          <w:tab/>
          <w:delText>10</w:delText>
        </w:r>
      </w:del>
    </w:p>
    <w:p w14:paraId="1BC9A3C0" w14:textId="77777777" w:rsidR="00BA4BD5" w:rsidRPr="00AE7BDA" w:rsidDel="00D828AA" w:rsidRDefault="00BA4BD5">
      <w:pPr>
        <w:pStyle w:val="TDC1"/>
        <w:rPr>
          <w:del w:id="653" w:author="GONZALEZ DIAZ, BORJA" w:date="2017-09-29T19:12:00Z"/>
          <w:noProof/>
          <w:lang w:eastAsia="es-ES_tradnl"/>
        </w:rPr>
        <w:pPrChange w:id="654" w:author="GONZALEZ DIAZ, BORJA" w:date="2017-09-29T19:17:00Z">
          <w:pPr>
            <w:pStyle w:val="TDC3"/>
          </w:pPr>
        </w:pPrChange>
      </w:pPr>
      <w:del w:id="655" w:author="GONZALEZ DIAZ, BORJA" w:date="2017-09-29T19:12:00Z">
        <w:r w:rsidRPr="00AE7BDA" w:rsidDel="00D828AA">
          <w:rPr>
            <w:noProof/>
          </w:rPr>
          <w:delText>2.1.2.  CSS</w:delText>
        </w:r>
        <w:r w:rsidRPr="00AE7BDA" w:rsidDel="00D828AA">
          <w:rPr>
            <w:noProof/>
          </w:rPr>
          <w:tab/>
          <w:delText>10</w:delText>
        </w:r>
      </w:del>
    </w:p>
    <w:p w14:paraId="219BB8FF" w14:textId="77777777" w:rsidR="00BA4BD5" w:rsidRPr="00AE7BDA" w:rsidDel="00D828AA" w:rsidRDefault="00BA4BD5">
      <w:pPr>
        <w:pStyle w:val="TDC1"/>
        <w:rPr>
          <w:del w:id="656" w:author="GONZALEZ DIAZ, BORJA" w:date="2017-09-29T19:12:00Z"/>
          <w:noProof/>
          <w:lang w:eastAsia="es-ES_tradnl"/>
        </w:rPr>
        <w:pPrChange w:id="657" w:author="GONZALEZ DIAZ, BORJA" w:date="2017-09-29T19:17:00Z">
          <w:pPr>
            <w:pStyle w:val="TDC3"/>
          </w:pPr>
        </w:pPrChange>
      </w:pPr>
      <w:del w:id="658" w:author="GONZALEZ DIAZ, BORJA" w:date="2017-09-29T19:12:00Z">
        <w:r w:rsidRPr="00D828AA" w:rsidDel="00D828AA">
          <w:rPr>
            <w:noProof/>
          </w:rPr>
          <w:delText>2.1.3.  JavaScript</w:delText>
        </w:r>
        <w:r w:rsidRPr="00D828AA" w:rsidDel="00D828AA">
          <w:rPr>
            <w:noProof/>
          </w:rPr>
          <w:tab/>
        </w:r>
        <w:r w:rsidRPr="00AE7BDA" w:rsidDel="00D828AA">
          <w:rPr>
            <w:noProof/>
          </w:rPr>
          <w:delText>11</w:delText>
        </w:r>
      </w:del>
    </w:p>
    <w:p w14:paraId="6E14C39C" w14:textId="77777777" w:rsidR="00BA4BD5" w:rsidRPr="00AE7BDA" w:rsidDel="00D828AA" w:rsidRDefault="00BA4BD5">
      <w:pPr>
        <w:pStyle w:val="TDC1"/>
        <w:rPr>
          <w:del w:id="659" w:author="GONZALEZ DIAZ, BORJA" w:date="2017-09-29T19:12:00Z"/>
          <w:noProof/>
          <w:lang w:eastAsia="es-ES_tradnl"/>
        </w:rPr>
        <w:pPrChange w:id="660" w:author="GONZALEZ DIAZ, BORJA" w:date="2017-09-29T19:17:00Z">
          <w:pPr>
            <w:pStyle w:val="TDC3"/>
          </w:pPr>
        </w:pPrChange>
      </w:pPr>
      <w:del w:id="661" w:author="GONZALEZ DIAZ, BORJA" w:date="2017-09-29T19:12:00Z">
        <w:r w:rsidRPr="00D828AA" w:rsidDel="00D828AA">
          <w:rPr>
            <w:noProof/>
            <w:shd w:val="clear" w:color="auto" w:fill="FFFFFF"/>
          </w:rPr>
          <w:delText>2.1.4.  Chart.js</w:delText>
        </w:r>
        <w:r w:rsidRPr="00D828AA" w:rsidDel="00D828AA">
          <w:rPr>
            <w:noProof/>
          </w:rPr>
          <w:tab/>
        </w:r>
        <w:r w:rsidRPr="00AE7BDA" w:rsidDel="00D828AA">
          <w:rPr>
            <w:noProof/>
          </w:rPr>
          <w:delText>11</w:delText>
        </w:r>
      </w:del>
    </w:p>
    <w:p w14:paraId="2DA1219F" w14:textId="77777777" w:rsidR="00BA4BD5" w:rsidDel="00D828AA" w:rsidRDefault="00BA4BD5">
      <w:pPr>
        <w:pStyle w:val="TDC1"/>
        <w:rPr>
          <w:del w:id="662" w:author="GONZALEZ DIAZ, BORJA" w:date="2017-09-29T19:12:00Z"/>
          <w:noProof/>
          <w:lang w:eastAsia="es-ES_tradnl"/>
        </w:rPr>
        <w:pPrChange w:id="663" w:author="GONZALEZ DIAZ, BORJA" w:date="2017-09-29T19:17:00Z">
          <w:pPr>
            <w:pStyle w:val="TDC3"/>
          </w:pPr>
        </w:pPrChange>
      </w:pPr>
      <w:del w:id="664" w:author="GONZALEZ DIAZ, BORJA" w:date="2017-09-29T19:12:00Z">
        <w:r w:rsidDel="00D828AA">
          <w:rPr>
            <w:noProof/>
          </w:rPr>
          <w:delText>2.1.5.  Papa Parse</w:delText>
        </w:r>
        <w:r w:rsidDel="00D828AA">
          <w:rPr>
            <w:noProof/>
          </w:rPr>
          <w:tab/>
          <w:delText>12</w:delText>
        </w:r>
      </w:del>
    </w:p>
    <w:p w14:paraId="1993A49C" w14:textId="77777777" w:rsidR="00BA4BD5" w:rsidDel="00D828AA" w:rsidRDefault="00BA4BD5">
      <w:pPr>
        <w:pStyle w:val="TDC1"/>
        <w:rPr>
          <w:del w:id="665" w:author="GONZALEZ DIAZ, BORJA" w:date="2017-09-29T19:12:00Z"/>
          <w:noProof/>
          <w:lang w:eastAsia="es-ES_tradnl"/>
        </w:rPr>
        <w:pPrChange w:id="666" w:author="GONZALEZ DIAZ, BORJA" w:date="2017-09-29T19:17:00Z">
          <w:pPr>
            <w:pStyle w:val="TDC2"/>
            <w:tabs>
              <w:tab w:val="right" w:leader="dot" w:pos="8630"/>
            </w:tabs>
          </w:pPr>
        </w:pPrChange>
      </w:pPr>
      <w:del w:id="667" w:author="GONZALEZ DIAZ, BORJA" w:date="2017-09-29T19:12:00Z">
        <w:r w:rsidDel="00D828AA">
          <w:rPr>
            <w:noProof/>
          </w:rPr>
          <w:delText>2.2.  Diseño del lado del Servidor</w:delText>
        </w:r>
        <w:r w:rsidDel="00D828AA">
          <w:rPr>
            <w:noProof/>
          </w:rPr>
          <w:tab/>
          <w:delText>12</w:delText>
        </w:r>
      </w:del>
    </w:p>
    <w:p w14:paraId="501EB1F6" w14:textId="77777777" w:rsidR="00BA4BD5" w:rsidRPr="00D828AA" w:rsidDel="00D828AA" w:rsidRDefault="00BA4BD5">
      <w:pPr>
        <w:pStyle w:val="TDC1"/>
        <w:rPr>
          <w:del w:id="668" w:author="GONZALEZ DIAZ, BORJA" w:date="2017-09-29T19:12:00Z"/>
          <w:i/>
          <w:noProof/>
          <w:lang w:eastAsia="es-ES_tradnl"/>
          <w:rPrChange w:id="669" w:author="GONZALEZ DIAZ, BORJA" w:date="2017-09-29T19:14:00Z">
            <w:rPr>
              <w:del w:id="670" w:author="GONZALEZ DIAZ, BORJA" w:date="2017-09-29T19:12:00Z"/>
              <w:i w:val="0"/>
              <w:noProof/>
              <w:sz w:val="24"/>
              <w:szCs w:val="24"/>
              <w:lang w:val="en-US" w:eastAsia="es-ES_tradnl"/>
            </w:rPr>
          </w:rPrChange>
        </w:rPr>
        <w:pPrChange w:id="671" w:author="GONZALEZ DIAZ, BORJA" w:date="2017-09-29T19:17:00Z">
          <w:pPr>
            <w:pStyle w:val="TDC3"/>
          </w:pPr>
        </w:pPrChange>
      </w:pPr>
      <w:del w:id="672" w:author="GONZALEZ DIAZ, BORJA" w:date="2017-09-29T19:12:00Z">
        <w:r w:rsidRPr="00D828AA" w:rsidDel="00D828AA">
          <w:rPr>
            <w:noProof/>
            <w:rPrChange w:id="673" w:author="GONZALEZ DIAZ, BORJA" w:date="2017-09-29T19:14:00Z">
              <w:rPr>
                <w:i w:val="0"/>
                <w:noProof/>
                <w:lang w:val="en-US"/>
              </w:rPr>
            </w:rPrChange>
          </w:rPr>
          <w:delText>2.2.1. NodeJS</w:delText>
        </w:r>
        <w:r w:rsidRPr="00D828AA" w:rsidDel="00D828AA">
          <w:rPr>
            <w:noProof/>
            <w:rPrChange w:id="674" w:author="GONZALEZ DIAZ, BORJA" w:date="2017-09-29T19:14:00Z">
              <w:rPr>
                <w:i w:val="0"/>
                <w:noProof/>
                <w:lang w:val="en-US"/>
              </w:rPr>
            </w:rPrChange>
          </w:rPr>
          <w:tab/>
          <w:delText>12</w:delText>
        </w:r>
      </w:del>
    </w:p>
    <w:p w14:paraId="449E1A89" w14:textId="77777777" w:rsidR="00BA4BD5" w:rsidRPr="00D828AA" w:rsidDel="00D828AA" w:rsidRDefault="00BA4BD5">
      <w:pPr>
        <w:pStyle w:val="TDC1"/>
        <w:rPr>
          <w:del w:id="675" w:author="GONZALEZ DIAZ, BORJA" w:date="2017-09-29T19:12:00Z"/>
          <w:i/>
          <w:noProof/>
          <w:lang w:eastAsia="es-ES_tradnl"/>
          <w:rPrChange w:id="676" w:author="GONZALEZ DIAZ, BORJA" w:date="2017-09-29T19:14:00Z">
            <w:rPr>
              <w:del w:id="677" w:author="GONZALEZ DIAZ, BORJA" w:date="2017-09-29T19:12:00Z"/>
              <w:i w:val="0"/>
              <w:noProof/>
              <w:sz w:val="24"/>
              <w:szCs w:val="24"/>
              <w:lang w:val="en-US" w:eastAsia="es-ES_tradnl"/>
            </w:rPr>
          </w:rPrChange>
        </w:rPr>
        <w:pPrChange w:id="678" w:author="GONZALEZ DIAZ, BORJA" w:date="2017-09-29T19:17:00Z">
          <w:pPr>
            <w:pStyle w:val="TDC3"/>
          </w:pPr>
        </w:pPrChange>
      </w:pPr>
      <w:del w:id="679" w:author="GONZALEZ DIAZ, BORJA" w:date="2017-09-29T19:12:00Z">
        <w:r w:rsidRPr="00D828AA" w:rsidDel="00D828AA">
          <w:rPr>
            <w:noProof/>
            <w:rPrChange w:id="680" w:author="GONZALEZ DIAZ, BORJA" w:date="2017-09-29T19:14:00Z">
              <w:rPr>
                <w:i w:val="0"/>
                <w:noProof/>
                <w:lang w:val="en-US"/>
              </w:rPr>
            </w:rPrChange>
          </w:rPr>
          <w:delText>2.2.1 Express.js</w:delText>
        </w:r>
        <w:r w:rsidRPr="00D828AA" w:rsidDel="00D828AA">
          <w:rPr>
            <w:noProof/>
            <w:rPrChange w:id="681" w:author="GONZALEZ DIAZ, BORJA" w:date="2017-09-29T19:14:00Z">
              <w:rPr>
                <w:i w:val="0"/>
                <w:noProof/>
                <w:lang w:val="en-US"/>
              </w:rPr>
            </w:rPrChange>
          </w:rPr>
          <w:tab/>
          <w:delText>13</w:delText>
        </w:r>
      </w:del>
    </w:p>
    <w:p w14:paraId="006CD064" w14:textId="77777777" w:rsidR="00BA4BD5" w:rsidRPr="00D828AA" w:rsidDel="00D828AA" w:rsidRDefault="00BA4BD5">
      <w:pPr>
        <w:pStyle w:val="TDC1"/>
        <w:rPr>
          <w:del w:id="682" w:author="GONZALEZ DIAZ, BORJA" w:date="2017-09-29T19:12:00Z"/>
          <w:i/>
          <w:noProof/>
          <w:lang w:eastAsia="es-ES_tradnl"/>
          <w:rPrChange w:id="683" w:author="GONZALEZ DIAZ, BORJA" w:date="2017-09-29T19:14:00Z">
            <w:rPr>
              <w:del w:id="684" w:author="GONZALEZ DIAZ, BORJA" w:date="2017-09-29T19:12:00Z"/>
              <w:i w:val="0"/>
              <w:noProof/>
              <w:sz w:val="24"/>
              <w:szCs w:val="24"/>
              <w:lang w:val="en-US" w:eastAsia="es-ES_tradnl"/>
            </w:rPr>
          </w:rPrChange>
        </w:rPr>
        <w:pPrChange w:id="685" w:author="GONZALEZ DIAZ, BORJA" w:date="2017-09-29T19:17:00Z">
          <w:pPr>
            <w:pStyle w:val="TDC3"/>
          </w:pPr>
        </w:pPrChange>
      </w:pPr>
      <w:del w:id="686" w:author="GONZALEZ DIAZ, BORJA" w:date="2017-09-29T19:12:00Z">
        <w:r w:rsidRPr="00D828AA" w:rsidDel="00D828AA">
          <w:rPr>
            <w:noProof/>
            <w:rPrChange w:id="687" w:author="GONZALEZ DIAZ, BORJA" w:date="2017-09-29T19:14:00Z">
              <w:rPr>
                <w:i w:val="0"/>
                <w:noProof/>
                <w:lang w:val="en-US"/>
              </w:rPr>
            </w:rPrChange>
          </w:rPr>
          <w:delText>2.2.2.  App.js</w:delText>
        </w:r>
        <w:r w:rsidRPr="00D828AA" w:rsidDel="00D828AA">
          <w:rPr>
            <w:noProof/>
            <w:rPrChange w:id="688" w:author="GONZALEZ DIAZ, BORJA" w:date="2017-09-29T19:14:00Z">
              <w:rPr>
                <w:i w:val="0"/>
                <w:noProof/>
                <w:lang w:val="en-US"/>
              </w:rPr>
            </w:rPrChange>
          </w:rPr>
          <w:tab/>
          <w:delText>13</w:delText>
        </w:r>
      </w:del>
    </w:p>
    <w:p w14:paraId="69833EE7" w14:textId="77777777" w:rsidR="00BA4BD5" w:rsidDel="00D828AA" w:rsidRDefault="00BA4BD5">
      <w:pPr>
        <w:pStyle w:val="TDC1"/>
        <w:rPr>
          <w:del w:id="689" w:author="GONZALEZ DIAZ, BORJA" w:date="2017-09-29T19:12:00Z"/>
          <w:noProof/>
          <w:lang w:eastAsia="es-ES_tradnl"/>
        </w:rPr>
        <w:pPrChange w:id="690" w:author="GONZALEZ DIAZ, BORJA" w:date="2017-09-29T19:17:00Z">
          <w:pPr>
            <w:pStyle w:val="TDC3"/>
          </w:pPr>
        </w:pPrChange>
      </w:pPr>
      <w:del w:id="691" w:author="GONZALEZ DIAZ, BORJA" w:date="2017-09-29T19:12:00Z">
        <w:r w:rsidDel="00D828AA">
          <w:rPr>
            <w:noProof/>
          </w:rPr>
          <w:delText>2.2.3.  Socket.io</w:delText>
        </w:r>
        <w:r w:rsidDel="00D828AA">
          <w:rPr>
            <w:noProof/>
          </w:rPr>
          <w:tab/>
          <w:delText>14</w:delText>
        </w:r>
      </w:del>
    </w:p>
    <w:p w14:paraId="6B11150F" w14:textId="77777777" w:rsidR="00BA4BD5" w:rsidDel="00D828AA" w:rsidRDefault="00BA4BD5">
      <w:pPr>
        <w:pStyle w:val="TDC1"/>
        <w:rPr>
          <w:del w:id="692" w:author="GONZALEZ DIAZ, BORJA" w:date="2017-09-29T19:12:00Z"/>
          <w:noProof/>
          <w:lang w:eastAsia="es-ES_tradnl"/>
        </w:rPr>
        <w:pPrChange w:id="693" w:author="GONZALEZ DIAZ, BORJA" w:date="2017-09-29T19:17:00Z">
          <w:pPr>
            <w:pStyle w:val="TDC2"/>
            <w:tabs>
              <w:tab w:val="right" w:leader="dot" w:pos="8630"/>
            </w:tabs>
          </w:pPr>
        </w:pPrChange>
      </w:pPr>
      <w:del w:id="694" w:author="GONZALEZ DIAZ, BORJA" w:date="2017-09-29T19:12:00Z">
        <w:r w:rsidDel="00D828AA">
          <w:rPr>
            <w:noProof/>
          </w:rPr>
          <w:delText>2.3.  Bases de Datos</w:delText>
        </w:r>
        <w:r w:rsidDel="00D828AA">
          <w:rPr>
            <w:noProof/>
          </w:rPr>
          <w:tab/>
          <w:delText>14</w:delText>
        </w:r>
      </w:del>
    </w:p>
    <w:p w14:paraId="0961D065" w14:textId="77777777" w:rsidR="00BA4BD5" w:rsidRPr="00D828AA" w:rsidDel="00D828AA" w:rsidRDefault="00BA4BD5">
      <w:pPr>
        <w:pStyle w:val="TDC1"/>
        <w:rPr>
          <w:del w:id="695" w:author="GONZALEZ DIAZ, BORJA" w:date="2017-09-29T19:12:00Z"/>
          <w:i/>
          <w:noProof/>
          <w:lang w:eastAsia="es-ES_tradnl"/>
          <w:rPrChange w:id="696" w:author="GONZALEZ DIAZ, BORJA" w:date="2017-09-29T19:14:00Z">
            <w:rPr>
              <w:del w:id="697" w:author="GONZALEZ DIAZ, BORJA" w:date="2017-09-29T19:12:00Z"/>
              <w:i w:val="0"/>
              <w:noProof/>
              <w:sz w:val="24"/>
              <w:szCs w:val="24"/>
              <w:lang w:val="en-US" w:eastAsia="es-ES_tradnl"/>
            </w:rPr>
          </w:rPrChange>
        </w:rPr>
        <w:pPrChange w:id="698" w:author="GONZALEZ DIAZ, BORJA" w:date="2017-09-29T19:17:00Z">
          <w:pPr>
            <w:pStyle w:val="TDC3"/>
          </w:pPr>
        </w:pPrChange>
      </w:pPr>
      <w:del w:id="699" w:author="GONZALEZ DIAZ, BORJA" w:date="2017-09-29T19:12:00Z">
        <w:r w:rsidRPr="00D828AA" w:rsidDel="00D828AA">
          <w:rPr>
            <w:noProof/>
            <w:rPrChange w:id="700" w:author="GONZALEZ DIAZ, BORJA" w:date="2017-09-29T19:14:00Z">
              <w:rPr>
                <w:i w:val="0"/>
                <w:noProof/>
                <w:lang w:val="en-US"/>
              </w:rPr>
            </w:rPrChange>
          </w:rPr>
          <w:delText>2.3.1.  SQLite</w:delText>
        </w:r>
        <w:r w:rsidRPr="00D828AA" w:rsidDel="00D828AA">
          <w:rPr>
            <w:noProof/>
            <w:rPrChange w:id="701" w:author="GONZALEZ DIAZ, BORJA" w:date="2017-09-29T19:14:00Z">
              <w:rPr>
                <w:i w:val="0"/>
                <w:noProof/>
                <w:lang w:val="en-US"/>
              </w:rPr>
            </w:rPrChange>
          </w:rPr>
          <w:tab/>
          <w:delText>15</w:delText>
        </w:r>
      </w:del>
    </w:p>
    <w:p w14:paraId="0884748F" w14:textId="77777777" w:rsidR="00BA4BD5" w:rsidRPr="00D828AA" w:rsidDel="00D828AA" w:rsidRDefault="00BA4BD5">
      <w:pPr>
        <w:pStyle w:val="TDC1"/>
        <w:rPr>
          <w:del w:id="702" w:author="GONZALEZ DIAZ, BORJA" w:date="2017-09-29T19:12:00Z"/>
          <w:noProof/>
          <w:lang w:eastAsia="es-ES_tradnl"/>
          <w:rPrChange w:id="703" w:author="GONZALEZ DIAZ, BORJA" w:date="2017-09-29T19:14:00Z">
            <w:rPr>
              <w:del w:id="704" w:author="GONZALEZ DIAZ, BORJA" w:date="2017-09-29T19:12:00Z"/>
              <w:noProof/>
              <w:sz w:val="24"/>
              <w:szCs w:val="24"/>
              <w:lang w:val="en-US" w:eastAsia="es-ES_tradnl"/>
            </w:rPr>
          </w:rPrChange>
        </w:rPr>
        <w:pPrChange w:id="705" w:author="GONZALEZ DIAZ, BORJA" w:date="2017-09-29T19:17:00Z">
          <w:pPr>
            <w:pStyle w:val="TDC2"/>
            <w:tabs>
              <w:tab w:val="right" w:leader="dot" w:pos="8630"/>
            </w:tabs>
          </w:pPr>
        </w:pPrChange>
      </w:pPr>
      <w:del w:id="706" w:author="GONZALEZ DIAZ, BORJA" w:date="2017-09-29T19:12:00Z">
        <w:r w:rsidRPr="00D828AA" w:rsidDel="00D828AA">
          <w:rPr>
            <w:noProof/>
            <w:rPrChange w:id="707" w:author="GONZALEZ DIAZ, BORJA" w:date="2017-09-29T19:14:00Z">
              <w:rPr>
                <w:noProof/>
                <w:lang w:val="en-US"/>
              </w:rPr>
            </w:rPrChange>
          </w:rPr>
          <w:delText>2.4.  Sensor Inercial - IMU</w:delText>
        </w:r>
        <w:r w:rsidRPr="00D828AA" w:rsidDel="00D828AA">
          <w:rPr>
            <w:noProof/>
            <w:rPrChange w:id="708" w:author="GONZALEZ DIAZ, BORJA" w:date="2017-09-29T19:14:00Z">
              <w:rPr>
                <w:noProof/>
                <w:lang w:val="en-US"/>
              </w:rPr>
            </w:rPrChange>
          </w:rPr>
          <w:tab/>
          <w:delText>16</w:delText>
        </w:r>
      </w:del>
    </w:p>
    <w:p w14:paraId="5C783876" w14:textId="77777777" w:rsidR="00BA4BD5" w:rsidRPr="00D828AA" w:rsidDel="00D828AA" w:rsidRDefault="00BA4BD5">
      <w:pPr>
        <w:pStyle w:val="TDC1"/>
        <w:rPr>
          <w:del w:id="709" w:author="GONZALEZ DIAZ, BORJA" w:date="2017-09-29T19:12:00Z"/>
          <w:i/>
          <w:noProof/>
          <w:lang w:eastAsia="es-ES_tradnl"/>
          <w:rPrChange w:id="710" w:author="GONZALEZ DIAZ, BORJA" w:date="2017-09-29T19:14:00Z">
            <w:rPr>
              <w:del w:id="711" w:author="GONZALEZ DIAZ, BORJA" w:date="2017-09-29T19:12:00Z"/>
              <w:i w:val="0"/>
              <w:noProof/>
              <w:sz w:val="24"/>
              <w:szCs w:val="24"/>
              <w:lang w:val="en-US" w:eastAsia="es-ES_tradnl"/>
            </w:rPr>
          </w:rPrChange>
        </w:rPr>
        <w:pPrChange w:id="712" w:author="GONZALEZ DIAZ, BORJA" w:date="2017-09-29T19:17:00Z">
          <w:pPr>
            <w:pStyle w:val="TDC3"/>
          </w:pPr>
        </w:pPrChange>
      </w:pPr>
      <w:del w:id="713" w:author="GONZALEZ DIAZ, BORJA" w:date="2017-09-29T19:12:00Z">
        <w:r w:rsidRPr="00D828AA" w:rsidDel="00D828AA">
          <w:rPr>
            <w:noProof/>
            <w:rPrChange w:id="714" w:author="GONZALEZ DIAZ, BORJA" w:date="2017-09-29T19:14:00Z">
              <w:rPr>
                <w:i w:val="0"/>
                <w:noProof/>
                <w:lang w:val="en-US"/>
              </w:rPr>
            </w:rPrChange>
          </w:rPr>
          <w:delText>2.4.1.  Werium Basic Pro</w:delText>
        </w:r>
        <w:r w:rsidRPr="00D828AA" w:rsidDel="00D828AA">
          <w:rPr>
            <w:noProof/>
            <w:rPrChange w:id="715" w:author="GONZALEZ DIAZ, BORJA" w:date="2017-09-29T19:14:00Z">
              <w:rPr>
                <w:i w:val="0"/>
                <w:noProof/>
                <w:lang w:val="en-US"/>
              </w:rPr>
            </w:rPrChange>
          </w:rPr>
          <w:tab/>
          <w:delText>16</w:delText>
        </w:r>
      </w:del>
    </w:p>
    <w:p w14:paraId="0B1AEEA5" w14:textId="77777777" w:rsidR="00BA4BD5" w:rsidDel="00D828AA" w:rsidRDefault="00BA4BD5">
      <w:pPr>
        <w:pStyle w:val="TDC1"/>
        <w:rPr>
          <w:del w:id="716" w:author="GONZALEZ DIAZ, BORJA" w:date="2017-09-29T19:12:00Z"/>
          <w:rFonts w:asciiTheme="minorHAnsi" w:hAnsiTheme="minorHAnsi"/>
          <w:noProof/>
          <w:color w:val="auto"/>
          <w:lang w:eastAsia="es-ES_tradnl"/>
        </w:rPr>
      </w:pPr>
      <w:del w:id="717" w:author="GONZALEZ DIAZ, BORJA" w:date="2017-09-29T19:12:00Z">
        <w:r w:rsidDel="00D828AA">
          <w:rPr>
            <w:noProof/>
          </w:rPr>
          <w:delText>3.  Diseño</w:delText>
        </w:r>
        <w:r w:rsidDel="00D828AA">
          <w:rPr>
            <w:noProof/>
          </w:rPr>
          <w:tab/>
          <w:delText>18</w:delText>
        </w:r>
      </w:del>
    </w:p>
    <w:p w14:paraId="2341F960" w14:textId="77777777" w:rsidR="00BA4BD5" w:rsidDel="00D828AA" w:rsidRDefault="00BA4BD5">
      <w:pPr>
        <w:pStyle w:val="TDC1"/>
        <w:rPr>
          <w:del w:id="718" w:author="GONZALEZ DIAZ, BORJA" w:date="2017-09-29T19:12:00Z"/>
          <w:noProof/>
          <w:lang w:eastAsia="es-ES_tradnl"/>
        </w:rPr>
        <w:pPrChange w:id="719" w:author="GONZALEZ DIAZ, BORJA" w:date="2017-09-29T19:17:00Z">
          <w:pPr>
            <w:pStyle w:val="TDC2"/>
            <w:tabs>
              <w:tab w:val="right" w:leader="dot" w:pos="8630"/>
            </w:tabs>
          </w:pPr>
        </w:pPrChange>
      </w:pPr>
      <w:del w:id="720" w:author="GONZALEZ DIAZ, BORJA" w:date="2017-09-29T19:12:00Z">
        <w:r w:rsidDel="00D828AA">
          <w:rPr>
            <w:noProof/>
          </w:rPr>
          <w:delText>3.1.  Descripción del problema</w:delText>
        </w:r>
        <w:r w:rsidDel="00D828AA">
          <w:rPr>
            <w:noProof/>
          </w:rPr>
          <w:tab/>
          <w:delText>18</w:delText>
        </w:r>
      </w:del>
    </w:p>
    <w:p w14:paraId="35088BA7" w14:textId="77777777" w:rsidR="00BA4BD5" w:rsidDel="00D828AA" w:rsidRDefault="00BA4BD5">
      <w:pPr>
        <w:pStyle w:val="TDC1"/>
        <w:rPr>
          <w:del w:id="721" w:author="GONZALEZ DIAZ, BORJA" w:date="2017-09-29T19:12:00Z"/>
          <w:noProof/>
          <w:lang w:eastAsia="es-ES_tradnl"/>
        </w:rPr>
        <w:pPrChange w:id="722" w:author="GONZALEZ DIAZ, BORJA" w:date="2017-09-29T19:17:00Z">
          <w:pPr>
            <w:pStyle w:val="TDC2"/>
            <w:tabs>
              <w:tab w:val="right" w:leader="dot" w:pos="8630"/>
            </w:tabs>
          </w:pPr>
        </w:pPrChange>
      </w:pPr>
      <w:del w:id="723" w:author="GONZALEZ DIAZ, BORJA" w:date="2017-09-29T19:12:00Z">
        <w:r w:rsidDel="00D828AA">
          <w:rPr>
            <w:noProof/>
          </w:rPr>
          <w:delText>3.2.  Requisitos</w:delText>
        </w:r>
        <w:r w:rsidDel="00D828AA">
          <w:rPr>
            <w:noProof/>
          </w:rPr>
          <w:tab/>
          <w:delText>18</w:delText>
        </w:r>
      </w:del>
    </w:p>
    <w:p w14:paraId="23E24CDA" w14:textId="77777777" w:rsidR="00BA4BD5" w:rsidDel="00D828AA" w:rsidRDefault="00BA4BD5">
      <w:pPr>
        <w:pStyle w:val="TDC1"/>
        <w:rPr>
          <w:del w:id="724" w:author="GONZALEZ DIAZ, BORJA" w:date="2017-09-29T19:12:00Z"/>
          <w:noProof/>
          <w:lang w:eastAsia="es-ES_tradnl"/>
        </w:rPr>
        <w:pPrChange w:id="725" w:author="GONZALEZ DIAZ, BORJA" w:date="2017-09-29T19:17:00Z">
          <w:pPr>
            <w:pStyle w:val="TDC3"/>
          </w:pPr>
        </w:pPrChange>
      </w:pPr>
      <w:del w:id="726" w:author="GONZALEZ DIAZ, BORJA" w:date="2017-09-29T19:12:00Z">
        <w:r w:rsidDel="00D828AA">
          <w:rPr>
            <w:noProof/>
          </w:rPr>
          <w:delText>3.2.1.  Requisitos Funcionales</w:delText>
        </w:r>
        <w:r w:rsidDel="00D828AA">
          <w:rPr>
            <w:noProof/>
          </w:rPr>
          <w:tab/>
          <w:delText>18</w:delText>
        </w:r>
      </w:del>
    </w:p>
    <w:p w14:paraId="3BAB101A" w14:textId="77777777" w:rsidR="00BA4BD5" w:rsidDel="00D828AA" w:rsidRDefault="00BA4BD5">
      <w:pPr>
        <w:pStyle w:val="TDC1"/>
        <w:rPr>
          <w:del w:id="727" w:author="GONZALEZ DIAZ, BORJA" w:date="2017-09-29T19:12:00Z"/>
          <w:noProof/>
          <w:lang w:eastAsia="es-ES_tradnl"/>
        </w:rPr>
        <w:pPrChange w:id="728" w:author="GONZALEZ DIAZ, BORJA" w:date="2017-09-29T19:17:00Z">
          <w:pPr>
            <w:pStyle w:val="TDC3"/>
          </w:pPr>
        </w:pPrChange>
      </w:pPr>
      <w:del w:id="729" w:author="GONZALEZ DIAZ, BORJA" w:date="2017-09-29T19:12:00Z">
        <w:r w:rsidDel="00D828AA">
          <w:rPr>
            <w:noProof/>
          </w:rPr>
          <w:delText>3.2.2.  Requisitos no Funcionales</w:delText>
        </w:r>
        <w:r w:rsidDel="00D828AA">
          <w:rPr>
            <w:noProof/>
          </w:rPr>
          <w:tab/>
          <w:delText>19</w:delText>
        </w:r>
      </w:del>
    </w:p>
    <w:p w14:paraId="2C95852C" w14:textId="77777777" w:rsidR="00BA4BD5" w:rsidDel="00D828AA" w:rsidRDefault="00BA4BD5">
      <w:pPr>
        <w:pStyle w:val="TDC1"/>
        <w:rPr>
          <w:del w:id="730" w:author="GONZALEZ DIAZ, BORJA" w:date="2017-09-29T19:12:00Z"/>
          <w:noProof/>
          <w:lang w:eastAsia="es-ES_tradnl"/>
        </w:rPr>
        <w:pPrChange w:id="731" w:author="GONZALEZ DIAZ, BORJA" w:date="2017-09-29T19:17:00Z">
          <w:pPr>
            <w:pStyle w:val="TDC2"/>
            <w:tabs>
              <w:tab w:val="right" w:leader="dot" w:pos="8630"/>
            </w:tabs>
          </w:pPr>
        </w:pPrChange>
      </w:pPr>
      <w:del w:id="732" w:author="GONZALEZ DIAZ, BORJA" w:date="2017-09-29T19:12:00Z">
        <w:r w:rsidDel="00D828AA">
          <w:rPr>
            <w:noProof/>
          </w:rPr>
          <w:delText>3.3.  Casos de uso</w:delText>
        </w:r>
        <w:r w:rsidDel="00D828AA">
          <w:rPr>
            <w:noProof/>
          </w:rPr>
          <w:tab/>
          <w:delText>19</w:delText>
        </w:r>
      </w:del>
    </w:p>
    <w:p w14:paraId="7F22A6A6" w14:textId="77777777" w:rsidR="00BA4BD5" w:rsidDel="00D828AA" w:rsidRDefault="00BA4BD5">
      <w:pPr>
        <w:pStyle w:val="TDC1"/>
        <w:rPr>
          <w:del w:id="733" w:author="GONZALEZ DIAZ, BORJA" w:date="2017-09-29T19:12:00Z"/>
          <w:noProof/>
          <w:lang w:eastAsia="es-ES_tradnl"/>
        </w:rPr>
        <w:pPrChange w:id="734" w:author="GONZALEZ DIAZ, BORJA" w:date="2017-09-29T19:17:00Z">
          <w:pPr>
            <w:pStyle w:val="TDC2"/>
            <w:tabs>
              <w:tab w:val="right" w:leader="dot" w:pos="8630"/>
            </w:tabs>
          </w:pPr>
        </w:pPrChange>
      </w:pPr>
      <w:del w:id="735" w:author="GONZALEZ DIAZ, BORJA" w:date="2017-09-29T19:12:00Z">
        <w:r w:rsidDel="00D828AA">
          <w:rPr>
            <w:noProof/>
          </w:rPr>
          <w:delText>3.4.  Matriz de trazabilidad</w:delText>
        </w:r>
        <w:r w:rsidDel="00D828AA">
          <w:rPr>
            <w:noProof/>
          </w:rPr>
          <w:tab/>
          <w:delText>24</w:delText>
        </w:r>
      </w:del>
    </w:p>
    <w:p w14:paraId="6F601AF3" w14:textId="77777777" w:rsidR="00BA4BD5" w:rsidDel="00D828AA" w:rsidRDefault="00BA4BD5">
      <w:pPr>
        <w:pStyle w:val="TDC1"/>
        <w:rPr>
          <w:del w:id="736" w:author="GONZALEZ DIAZ, BORJA" w:date="2017-09-29T19:12:00Z"/>
          <w:noProof/>
          <w:lang w:eastAsia="es-ES_tradnl"/>
        </w:rPr>
        <w:pPrChange w:id="737" w:author="GONZALEZ DIAZ, BORJA" w:date="2017-09-29T19:17:00Z">
          <w:pPr>
            <w:pStyle w:val="TDC2"/>
            <w:tabs>
              <w:tab w:val="right" w:leader="dot" w:pos="8630"/>
            </w:tabs>
          </w:pPr>
        </w:pPrChange>
      </w:pPr>
      <w:del w:id="738" w:author="GONZALEZ DIAZ, BORJA" w:date="2017-09-29T19:12:00Z">
        <w:r w:rsidDel="00D828AA">
          <w:rPr>
            <w:noProof/>
          </w:rPr>
          <w:delText>3.5.  Arquitectura del sistema</w:delText>
        </w:r>
        <w:r w:rsidDel="00D828AA">
          <w:rPr>
            <w:noProof/>
          </w:rPr>
          <w:tab/>
          <w:delText>26</w:delText>
        </w:r>
      </w:del>
    </w:p>
    <w:p w14:paraId="54F6C4CD" w14:textId="77777777" w:rsidR="00BA4BD5" w:rsidDel="00D828AA" w:rsidRDefault="00BA4BD5">
      <w:pPr>
        <w:pStyle w:val="TDC1"/>
        <w:rPr>
          <w:del w:id="739" w:author="GONZALEZ DIAZ, BORJA" w:date="2017-09-29T19:12:00Z"/>
          <w:noProof/>
          <w:lang w:eastAsia="es-ES_tradnl"/>
        </w:rPr>
        <w:pPrChange w:id="740" w:author="GONZALEZ DIAZ, BORJA" w:date="2017-09-29T19:17:00Z">
          <w:pPr>
            <w:pStyle w:val="TDC3"/>
          </w:pPr>
        </w:pPrChange>
      </w:pPr>
      <w:del w:id="741" w:author="GONZALEZ DIAZ, BORJA" w:date="2017-09-29T19:12:00Z">
        <w:r w:rsidDel="00D828AA">
          <w:rPr>
            <w:noProof/>
          </w:rPr>
          <w:delText>3.5.1.  Diseño visual (Storyboard) de la aplicación web</w:delText>
        </w:r>
        <w:r w:rsidDel="00D828AA">
          <w:rPr>
            <w:noProof/>
          </w:rPr>
          <w:tab/>
          <w:delText>26</w:delText>
        </w:r>
      </w:del>
    </w:p>
    <w:p w14:paraId="19E8D54D" w14:textId="45DCF641" w:rsidR="00BA4BD5" w:rsidDel="00D828AA" w:rsidRDefault="00BA4BD5">
      <w:pPr>
        <w:pStyle w:val="TDC1"/>
        <w:rPr>
          <w:del w:id="742" w:author="GONZALEZ DIAZ, BORJA" w:date="2017-09-29T19:12:00Z"/>
          <w:noProof/>
          <w:lang w:eastAsia="es-ES_tradnl"/>
        </w:rPr>
        <w:pPrChange w:id="743" w:author="GONZALEZ DIAZ, BORJA" w:date="2017-09-29T19:17:00Z">
          <w:pPr>
            <w:pStyle w:val="TDC2"/>
            <w:tabs>
              <w:tab w:val="right" w:leader="dot" w:pos="8630"/>
            </w:tabs>
          </w:pPr>
        </w:pPrChange>
      </w:pPr>
      <w:del w:id="744" w:author="GONZALEZ DIAZ, BORJA" w:date="2017-09-29T19:12:00Z">
        <w:r w:rsidDel="00D828AA">
          <w:rPr>
            <w:noProof/>
          </w:rPr>
          <w:tab/>
          <w:delText>27</w:delText>
        </w:r>
      </w:del>
    </w:p>
    <w:p w14:paraId="144BA2DF" w14:textId="77777777" w:rsidR="00BA4BD5" w:rsidDel="00D828AA" w:rsidRDefault="00BA4BD5">
      <w:pPr>
        <w:pStyle w:val="TDC1"/>
        <w:rPr>
          <w:del w:id="745" w:author="GONZALEZ DIAZ, BORJA" w:date="2017-09-29T19:12:00Z"/>
          <w:noProof/>
          <w:lang w:eastAsia="es-ES_tradnl"/>
        </w:rPr>
        <w:pPrChange w:id="746" w:author="GONZALEZ DIAZ, BORJA" w:date="2017-09-29T19:17:00Z">
          <w:pPr>
            <w:pStyle w:val="TDC3"/>
          </w:pPr>
        </w:pPrChange>
      </w:pPr>
      <w:del w:id="747" w:author="GONZALEZ DIAZ, BORJA" w:date="2017-09-29T19:12:00Z">
        <w:r w:rsidDel="00D828AA">
          <w:rPr>
            <w:noProof/>
          </w:rPr>
          <w:delText>3.5.2  Esquema del modelo de datos</w:delText>
        </w:r>
        <w:r w:rsidDel="00D828AA">
          <w:rPr>
            <w:noProof/>
          </w:rPr>
          <w:tab/>
          <w:delText>28</w:delText>
        </w:r>
      </w:del>
    </w:p>
    <w:p w14:paraId="34B40BD2" w14:textId="77777777" w:rsidR="00BA4BD5" w:rsidDel="00D828AA" w:rsidRDefault="00BA4BD5">
      <w:pPr>
        <w:pStyle w:val="TDC1"/>
        <w:rPr>
          <w:del w:id="748" w:author="GONZALEZ DIAZ, BORJA" w:date="2017-09-29T19:12:00Z"/>
          <w:noProof/>
          <w:lang w:eastAsia="es-ES_tradnl"/>
        </w:rPr>
        <w:pPrChange w:id="749" w:author="GONZALEZ DIAZ, BORJA" w:date="2017-09-29T19:17:00Z">
          <w:pPr>
            <w:pStyle w:val="TDC3"/>
          </w:pPr>
        </w:pPrChange>
      </w:pPr>
      <w:del w:id="750" w:author="GONZALEZ DIAZ, BORJA" w:date="2017-09-29T19:12:00Z">
        <w:r w:rsidDel="00D828AA">
          <w:rPr>
            <w:noProof/>
          </w:rPr>
          <w:delText>3.5.3  Estructura del archivo CSV</w:delText>
        </w:r>
        <w:r w:rsidDel="00D828AA">
          <w:rPr>
            <w:noProof/>
          </w:rPr>
          <w:tab/>
          <w:delText>32</w:delText>
        </w:r>
      </w:del>
    </w:p>
    <w:p w14:paraId="7A3643B6" w14:textId="77777777" w:rsidR="00BA4BD5" w:rsidDel="00D828AA" w:rsidRDefault="00BA4BD5">
      <w:pPr>
        <w:pStyle w:val="TDC1"/>
        <w:rPr>
          <w:del w:id="751" w:author="GONZALEZ DIAZ, BORJA" w:date="2017-09-29T19:12:00Z"/>
          <w:rFonts w:asciiTheme="minorHAnsi" w:hAnsiTheme="minorHAnsi"/>
          <w:noProof/>
          <w:color w:val="auto"/>
          <w:lang w:eastAsia="es-ES_tradnl"/>
        </w:rPr>
      </w:pPr>
      <w:del w:id="752" w:author="GONZALEZ DIAZ, BORJA" w:date="2017-09-29T19:12:00Z">
        <w:r w:rsidDel="00D828AA">
          <w:rPr>
            <w:noProof/>
          </w:rPr>
          <w:delText>4.  Implementación</w:delText>
        </w:r>
        <w:r w:rsidDel="00D828AA">
          <w:rPr>
            <w:noProof/>
          </w:rPr>
          <w:tab/>
          <w:delText>33</w:delText>
        </w:r>
      </w:del>
    </w:p>
    <w:p w14:paraId="0ED0A7D0" w14:textId="77777777" w:rsidR="00BA4BD5" w:rsidDel="00D828AA" w:rsidRDefault="00BA4BD5">
      <w:pPr>
        <w:pStyle w:val="TDC1"/>
        <w:rPr>
          <w:del w:id="753" w:author="GONZALEZ DIAZ, BORJA" w:date="2017-09-29T19:12:00Z"/>
          <w:noProof/>
          <w:lang w:eastAsia="es-ES_tradnl"/>
        </w:rPr>
        <w:pPrChange w:id="754" w:author="GONZALEZ DIAZ, BORJA" w:date="2017-09-29T19:17:00Z">
          <w:pPr>
            <w:pStyle w:val="TDC2"/>
            <w:tabs>
              <w:tab w:val="right" w:leader="dot" w:pos="8630"/>
            </w:tabs>
          </w:pPr>
        </w:pPrChange>
      </w:pPr>
      <w:del w:id="755" w:author="GONZALEZ DIAZ, BORJA" w:date="2017-09-29T19:12:00Z">
        <w:r w:rsidDel="00D828AA">
          <w:rPr>
            <w:noProof/>
          </w:rPr>
          <w:delText>4.1.  Comunicación Cliente-Servidor</w:delText>
        </w:r>
        <w:r w:rsidDel="00D828AA">
          <w:rPr>
            <w:noProof/>
          </w:rPr>
          <w:tab/>
          <w:delText>33</w:delText>
        </w:r>
      </w:del>
    </w:p>
    <w:p w14:paraId="75C2926D" w14:textId="77777777" w:rsidR="00BA4BD5" w:rsidDel="00D828AA" w:rsidRDefault="00BA4BD5">
      <w:pPr>
        <w:pStyle w:val="TDC1"/>
        <w:rPr>
          <w:del w:id="756" w:author="GONZALEZ DIAZ, BORJA" w:date="2017-09-29T19:12:00Z"/>
          <w:noProof/>
          <w:lang w:eastAsia="es-ES_tradnl"/>
        </w:rPr>
        <w:pPrChange w:id="757" w:author="GONZALEZ DIAZ, BORJA" w:date="2017-09-29T19:17:00Z">
          <w:pPr>
            <w:pStyle w:val="TDC3"/>
          </w:pPr>
        </w:pPrChange>
      </w:pPr>
      <w:del w:id="758" w:author="GONZALEZ DIAZ, BORJA" w:date="2017-09-29T19:12:00Z">
        <w:r w:rsidDel="00D828AA">
          <w:rPr>
            <w:noProof/>
          </w:rPr>
          <w:delText>4.1.1.  Servidor</w:delText>
        </w:r>
        <w:r w:rsidDel="00D828AA">
          <w:rPr>
            <w:noProof/>
          </w:rPr>
          <w:tab/>
          <w:delText>33</w:delText>
        </w:r>
      </w:del>
    </w:p>
    <w:p w14:paraId="447864D2" w14:textId="77777777" w:rsidR="00BA4BD5" w:rsidDel="00D828AA" w:rsidRDefault="00BA4BD5">
      <w:pPr>
        <w:pStyle w:val="TDC1"/>
        <w:rPr>
          <w:del w:id="759" w:author="GONZALEZ DIAZ, BORJA" w:date="2017-09-29T19:12:00Z"/>
          <w:noProof/>
          <w:lang w:eastAsia="es-ES_tradnl"/>
        </w:rPr>
        <w:pPrChange w:id="760" w:author="GONZALEZ DIAZ, BORJA" w:date="2017-09-29T19:17:00Z">
          <w:pPr>
            <w:pStyle w:val="TDC3"/>
          </w:pPr>
        </w:pPrChange>
      </w:pPr>
      <w:del w:id="761" w:author="GONZALEZ DIAZ, BORJA" w:date="2017-09-29T19:12:00Z">
        <w:r w:rsidDel="00D828AA">
          <w:rPr>
            <w:noProof/>
          </w:rPr>
          <w:delText>4.1.2.  Cliente</w:delText>
        </w:r>
        <w:r w:rsidDel="00D828AA">
          <w:rPr>
            <w:noProof/>
          </w:rPr>
          <w:tab/>
          <w:delText>34</w:delText>
        </w:r>
      </w:del>
    </w:p>
    <w:p w14:paraId="59C0A4A1" w14:textId="77777777" w:rsidR="00BA4BD5" w:rsidDel="00D828AA" w:rsidRDefault="00BA4BD5">
      <w:pPr>
        <w:pStyle w:val="TDC1"/>
        <w:rPr>
          <w:del w:id="762" w:author="GONZALEZ DIAZ, BORJA" w:date="2017-09-29T19:12:00Z"/>
          <w:noProof/>
          <w:lang w:eastAsia="es-ES_tradnl"/>
        </w:rPr>
        <w:pPrChange w:id="763" w:author="GONZALEZ DIAZ, BORJA" w:date="2017-09-29T19:17:00Z">
          <w:pPr>
            <w:pStyle w:val="TDC3"/>
          </w:pPr>
        </w:pPrChange>
      </w:pPr>
      <w:del w:id="764" w:author="GONZALEZ DIAZ, BORJA" w:date="2017-09-29T19:12:00Z">
        <w:r w:rsidDel="00D828AA">
          <w:rPr>
            <w:noProof/>
          </w:rPr>
          <w:delText>4.1.3  Despliegue del servidor</w:delText>
        </w:r>
        <w:r w:rsidDel="00D828AA">
          <w:rPr>
            <w:noProof/>
          </w:rPr>
          <w:tab/>
          <w:delText>35</w:delText>
        </w:r>
      </w:del>
    </w:p>
    <w:p w14:paraId="4E78943F" w14:textId="77777777" w:rsidR="00BA4BD5" w:rsidDel="00D828AA" w:rsidRDefault="00BA4BD5">
      <w:pPr>
        <w:pStyle w:val="TDC1"/>
        <w:rPr>
          <w:del w:id="765" w:author="GONZALEZ DIAZ, BORJA" w:date="2017-09-29T19:12:00Z"/>
          <w:noProof/>
          <w:lang w:eastAsia="es-ES_tradnl"/>
        </w:rPr>
        <w:pPrChange w:id="766" w:author="GONZALEZ DIAZ, BORJA" w:date="2017-09-29T19:17:00Z">
          <w:pPr>
            <w:pStyle w:val="TDC2"/>
            <w:tabs>
              <w:tab w:val="right" w:leader="dot" w:pos="8630"/>
            </w:tabs>
          </w:pPr>
        </w:pPrChange>
      </w:pPr>
      <w:del w:id="767" w:author="GONZALEZ DIAZ, BORJA" w:date="2017-09-29T19:12:00Z">
        <w:r w:rsidDel="00D828AA">
          <w:rPr>
            <w:noProof/>
          </w:rPr>
          <w:delText>4.2.  SQLite</w:delText>
        </w:r>
        <w:r w:rsidDel="00D828AA">
          <w:rPr>
            <w:noProof/>
          </w:rPr>
          <w:tab/>
          <w:delText>35</w:delText>
        </w:r>
      </w:del>
    </w:p>
    <w:p w14:paraId="02DC13FA" w14:textId="77777777" w:rsidR="00BA4BD5" w:rsidDel="00D828AA" w:rsidRDefault="00BA4BD5">
      <w:pPr>
        <w:pStyle w:val="TDC1"/>
        <w:rPr>
          <w:del w:id="768" w:author="GONZALEZ DIAZ, BORJA" w:date="2017-09-29T19:12:00Z"/>
          <w:noProof/>
          <w:lang w:eastAsia="es-ES_tradnl"/>
        </w:rPr>
        <w:pPrChange w:id="769" w:author="GONZALEZ DIAZ, BORJA" w:date="2017-09-29T19:17:00Z">
          <w:pPr>
            <w:pStyle w:val="TDC3"/>
          </w:pPr>
        </w:pPrChange>
      </w:pPr>
      <w:del w:id="770" w:author="GONZALEZ DIAZ, BORJA" w:date="2017-09-29T19:12:00Z">
        <w:r w:rsidDel="00D828AA">
          <w:rPr>
            <w:noProof/>
          </w:rPr>
          <w:delText>4.2.1.  Compatibilidad con el Servidor</w:delText>
        </w:r>
        <w:r w:rsidDel="00D828AA">
          <w:rPr>
            <w:noProof/>
          </w:rPr>
          <w:tab/>
          <w:delText>35</w:delText>
        </w:r>
      </w:del>
    </w:p>
    <w:p w14:paraId="4FF6FE30" w14:textId="77777777" w:rsidR="00BA4BD5" w:rsidDel="00D828AA" w:rsidRDefault="00BA4BD5">
      <w:pPr>
        <w:pStyle w:val="TDC1"/>
        <w:rPr>
          <w:del w:id="771" w:author="GONZALEZ DIAZ, BORJA" w:date="2017-09-29T19:12:00Z"/>
          <w:noProof/>
          <w:lang w:eastAsia="es-ES_tradnl"/>
        </w:rPr>
        <w:pPrChange w:id="772" w:author="GONZALEZ DIAZ, BORJA" w:date="2017-09-29T19:17:00Z">
          <w:pPr>
            <w:pStyle w:val="TDC2"/>
            <w:tabs>
              <w:tab w:val="right" w:leader="dot" w:pos="8630"/>
            </w:tabs>
          </w:pPr>
        </w:pPrChange>
      </w:pPr>
      <w:del w:id="773" w:author="GONZALEZ DIAZ, BORJA" w:date="2017-09-29T19:12:00Z">
        <w:r w:rsidDel="00D828AA">
          <w:rPr>
            <w:noProof/>
          </w:rPr>
          <w:delText>4.3.  Funciones</w:delText>
        </w:r>
        <w:r w:rsidDel="00D828AA">
          <w:rPr>
            <w:noProof/>
          </w:rPr>
          <w:tab/>
          <w:delText>36</w:delText>
        </w:r>
      </w:del>
    </w:p>
    <w:p w14:paraId="51826343" w14:textId="77777777" w:rsidR="00BA4BD5" w:rsidDel="00D828AA" w:rsidRDefault="00BA4BD5">
      <w:pPr>
        <w:pStyle w:val="TDC1"/>
        <w:rPr>
          <w:del w:id="774" w:author="GONZALEZ DIAZ, BORJA" w:date="2017-09-29T19:12:00Z"/>
          <w:noProof/>
          <w:lang w:eastAsia="es-ES_tradnl"/>
        </w:rPr>
        <w:pPrChange w:id="775" w:author="GONZALEZ DIAZ, BORJA" w:date="2017-09-29T19:17:00Z">
          <w:pPr>
            <w:pStyle w:val="TDC3"/>
          </w:pPr>
        </w:pPrChange>
      </w:pPr>
      <w:del w:id="776" w:author="GONZALEZ DIAZ, BORJA" w:date="2017-09-29T19:12:00Z">
        <w:r w:rsidDel="00D828AA">
          <w:rPr>
            <w:noProof/>
          </w:rPr>
          <w:delText>4.3.1.  Obtener pacientes</w:delText>
        </w:r>
        <w:r w:rsidDel="00D828AA">
          <w:rPr>
            <w:noProof/>
          </w:rPr>
          <w:tab/>
          <w:delText>36</w:delText>
        </w:r>
      </w:del>
    </w:p>
    <w:p w14:paraId="1226DA6F" w14:textId="77777777" w:rsidR="00BA4BD5" w:rsidDel="00D828AA" w:rsidRDefault="00BA4BD5">
      <w:pPr>
        <w:pStyle w:val="TDC1"/>
        <w:rPr>
          <w:del w:id="777" w:author="GONZALEZ DIAZ, BORJA" w:date="2017-09-29T19:12:00Z"/>
          <w:noProof/>
          <w:lang w:eastAsia="es-ES_tradnl"/>
        </w:rPr>
        <w:pPrChange w:id="778" w:author="GONZALEZ DIAZ, BORJA" w:date="2017-09-29T19:17:00Z">
          <w:pPr>
            <w:pStyle w:val="TDC3"/>
          </w:pPr>
        </w:pPrChange>
      </w:pPr>
      <w:del w:id="779" w:author="GONZALEZ DIAZ, BORJA" w:date="2017-09-29T19:12:00Z">
        <w:r w:rsidDel="00D828AA">
          <w:rPr>
            <w:noProof/>
          </w:rPr>
          <w:delText>4.3.2.  Borrar Paciente</w:delText>
        </w:r>
        <w:r w:rsidDel="00D828AA">
          <w:rPr>
            <w:noProof/>
          </w:rPr>
          <w:tab/>
          <w:delText>39</w:delText>
        </w:r>
      </w:del>
    </w:p>
    <w:p w14:paraId="779686AC" w14:textId="77777777" w:rsidR="00BA4BD5" w:rsidDel="00D828AA" w:rsidRDefault="00BA4BD5">
      <w:pPr>
        <w:pStyle w:val="TDC1"/>
        <w:rPr>
          <w:del w:id="780" w:author="GONZALEZ DIAZ, BORJA" w:date="2017-09-29T19:12:00Z"/>
          <w:noProof/>
          <w:lang w:eastAsia="es-ES_tradnl"/>
        </w:rPr>
        <w:pPrChange w:id="781" w:author="GONZALEZ DIAZ, BORJA" w:date="2017-09-29T19:17:00Z">
          <w:pPr>
            <w:pStyle w:val="TDC3"/>
          </w:pPr>
        </w:pPrChange>
      </w:pPr>
      <w:del w:id="782" w:author="GONZALEZ DIAZ, BORJA" w:date="2017-09-29T19:12:00Z">
        <w:r w:rsidDel="00D828AA">
          <w:rPr>
            <w:noProof/>
          </w:rPr>
          <w:delText>4.3.3.  Añadir un Paciente</w:delText>
        </w:r>
        <w:r w:rsidDel="00D828AA">
          <w:rPr>
            <w:noProof/>
          </w:rPr>
          <w:tab/>
          <w:delText>44</w:delText>
        </w:r>
      </w:del>
    </w:p>
    <w:p w14:paraId="64B97715" w14:textId="77777777" w:rsidR="00BA4BD5" w:rsidDel="00D828AA" w:rsidRDefault="00BA4BD5">
      <w:pPr>
        <w:pStyle w:val="TDC1"/>
        <w:rPr>
          <w:del w:id="783" w:author="GONZALEZ DIAZ, BORJA" w:date="2017-09-29T19:12:00Z"/>
          <w:noProof/>
          <w:lang w:eastAsia="es-ES_tradnl"/>
        </w:rPr>
        <w:pPrChange w:id="784" w:author="GONZALEZ DIAZ, BORJA" w:date="2017-09-29T19:17:00Z">
          <w:pPr>
            <w:pStyle w:val="TDC3"/>
          </w:pPr>
        </w:pPrChange>
      </w:pPr>
      <w:del w:id="785" w:author="GONZALEZ DIAZ, BORJA" w:date="2017-09-29T19:12:00Z">
        <w:r w:rsidDel="00D828AA">
          <w:rPr>
            <w:noProof/>
          </w:rPr>
          <w:delText>4.3.4.  Obtener datos de movimiento de un paciente</w:delText>
        </w:r>
        <w:r w:rsidDel="00D828AA">
          <w:rPr>
            <w:noProof/>
          </w:rPr>
          <w:tab/>
          <w:delText>49</w:delText>
        </w:r>
      </w:del>
    </w:p>
    <w:p w14:paraId="3A1A518C" w14:textId="77777777" w:rsidR="00BA4BD5" w:rsidDel="00D828AA" w:rsidRDefault="00BA4BD5">
      <w:pPr>
        <w:pStyle w:val="TDC1"/>
        <w:rPr>
          <w:del w:id="786" w:author="GONZALEZ DIAZ, BORJA" w:date="2017-09-29T19:12:00Z"/>
          <w:noProof/>
          <w:lang w:eastAsia="es-ES_tradnl"/>
        </w:rPr>
        <w:pPrChange w:id="787" w:author="GONZALEZ DIAZ, BORJA" w:date="2017-09-29T19:17:00Z">
          <w:pPr>
            <w:pStyle w:val="TDC3"/>
          </w:pPr>
        </w:pPrChange>
      </w:pPr>
      <w:del w:id="788" w:author="GONZALEZ DIAZ, BORJA" w:date="2017-09-29T19:12:00Z">
        <w:r w:rsidDel="00D828AA">
          <w:rPr>
            <w:noProof/>
          </w:rPr>
          <w:delText>4.3.5.  Añadir datos de movimiento</w:delText>
        </w:r>
        <w:r w:rsidDel="00D828AA">
          <w:rPr>
            <w:noProof/>
          </w:rPr>
          <w:tab/>
          <w:delText>54</w:delText>
        </w:r>
      </w:del>
    </w:p>
    <w:p w14:paraId="1EB73770" w14:textId="77777777" w:rsidR="00BA4BD5" w:rsidDel="00D828AA" w:rsidRDefault="00BA4BD5">
      <w:pPr>
        <w:pStyle w:val="TDC1"/>
        <w:rPr>
          <w:del w:id="789" w:author="GONZALEZ DIAZ, BORJA" w:date="2017-09-29T19:12:00Z"/>
          <w:noProof/>
          <w:lang w:eastAsia="es-ES_tradnl"/>
        </w:rPr>
        <w:pPrChange w:id="790" w:author="GONZALEZ DIAZ, BORJA" w:date="2017-09-29T19:17:00Z">
          <w:pPr>
            <w:pStyle w:val="TDC3"/>
          </w:pPr>
        </w:pPrChange>
      </w:pPr>
      <w:del w:id="791" w:author="GONZALEZ DIAZ, BORJA" w:date="2017-09-29T19:12:00Z">
        <w:r w:rsidDel="00D828AA">
          <w:rPr>
            <w:noProof/>
          </w:rPr>
          <w:delText>4.3.6.  Borrar una sesión de movimientos</w:delText>
        </w:r>
        <w:r w:rsidDel="00D828AA">
          <w:rPr>
            <w:noProof/>
          </w:rPr>
          <w:tab/>
          <w:delText>60</w:delText>
        </w:r>
      </w:del>
    </w:p>
    <w:p w14:paraId="75D6736A" w14:textId="77777777" w:rsidR="00BA4BD5" w:rsidDel="00D828AA" w:rsidRDefault="00BA4BD5">
      <w:pPr>
        <w:pStyle w:val="TDC1"/>
        <w:rPr>
          <w:del w:id="792" w:author="GONZALEZ DIAZ, BORJA" w:date="2017-09-29T19:12:00Z"/>
          <w:noProof/>
          <w:lang w:eastAsia="es-ES_tradnl"/>
        </w:rPr>
        <w:pPrChange w:id="793" w:author="GONZALEZ DIAZ, BORJA" w:date="2017-09-29T19:17:00Z">
          <w:pPr>
            <w:pStyle w:val="TDC3"/>
          </w:pPr>
        </w:pPrChange>
      </w:pPr>
      <w:del w:id="794" w:author="GONZALEZ DIAZ, BORJA" w:date="2017-09-29T19:12:00Z">
        <w:r w:rsidDel="00D828AA">
          <w:rPr>
            <w:noProof/>
          </w:rPr>
          <w:delText>4.3.7 Mostrar un gráfico de un movimiento</w:delText>
        </w:r>
        <w:r w:rsidDel="00D828AA">
          <w:rPr>
            <w:noProof/>
          </w:rPr>
          <w:tab/>
          <w:delText>63</w:delText>
        </w:r>
      </w:del>
    </w:p>
    <w:p w14:paraId="3F169E65" w14:textId="77777777" w:rsidR="00BA4BD5" w:rsidDel="00D828AA" w:rsidRDefault="00BA4BD5">
      <w:pPr>
        <w:pStyle w:val="TDC1"/>
        <w:rPr>
          <w:del w:id="795" w:author="GONZALEZ DIAZ, BORJA" w:date="2017-09-29T19:12:00Z"/>
          <w:noProof/>
          <w:lang w:eastAsia="es-ES_tradnl"/>
        </w:rPr>
        <w:pPrChange w:id="796" w:author="GONZALEZ DIAZ, BORJA" w:date="2017-09-29T19:17:00Z">
          <w:pPr>
            <w:pStyle w:val="TDC3"/>
          </w:pPr>
        </w:pPrChange>
      </w:pPr>
      <w:del w:id="797" w:author="GONZALEZ DIAZ, BORJA" w:date="2017-09-29T19:12:00Z">
        <w:r w:rsidDel="00D828AA">
          <w:rPr>
            <w:noProof/>
          </w:rPr>
          <w:delText>4.3.8 Mostrar un gráfico de evolución de un movimiento</w:delText>
        </w:r>
        <w:r w:rsidDel="00D828AA">
          <w:rPr>
            <w:noProof/>
          </w:rPr>
          <w:tab/>
          <w:delText>68</w:delText>
        </w:r>
      </w:del>
    </w:p>
    <w:p w14:paraId="61C77051" w14:textId="77777777" w:rsidR="00BA4BD5" w:rsidDel="00D828AA" w:rsidRDefault="00BA4BD5">
      <w:pPr>
        <w:pStyle w:val="TDC1"/>
        <w:rPr>
          <w:del w:id="798" w:author="GONZALEZ DIAZ, BORJA" w:date="2017-09-29T19:12:00Z"/>
          <w:rFonts w:asciiTheme="minorHAnsi" w:hAnsiTheme="minorHAnsi"/>
          <w:noProof/>
          <w:color w:val="auto"/>
          <w:lang w:eastAsia="es-ES_tradnl"/>
        </w:rPr>
      </w:pPr>
      <w:del w:id="799" w:author="GONZALEZ DIAZ, BORJA" w:date="2017-09-29T19:12:00Z">
        <w:r w:rsidDel="00D828AA">
          <w:rPr>
            <w:noProof/>
          </w:rPr>
          <w:delText>5.  Pruebas</w:delText>
        </w:r>
        <w:r w:rsidDel="00D828AA">
          <w:rPr>
            <w:noProof/>
          </w:rPr>
          <w:tab/>
          <w:delText>78</w:delText>
        </w:r>
      </w:del>
    </w:p>
    <w:p w14:paraId="3B2CB548" w14:textId="77777777" w:rsidR="00BA4BD5" w:rsidDel="00D828AA" w:rsidRDefault="00BA4BD5">
      <w:pPr>
        <w:pStyle w:val="TDC1"/>
        <w:rPr>
          <w:del w:id="800" w:author="GONZALEZ DIAZ, BORJA" w:date="2017-09-29T19:12:00Z"/>
          <w:noProof/>
          <w:lang w:eastAsia="es-ES_tradnl"/>
        </w:rPr>
        <w:pPrChange w:id="801" w:author="GONZALEZ DIAZ, BORJA" w:date="2017-09-29T19:17:00Z">
          <w:pPr>
            <w:pStyle w:val="TDC2"/>
            <w:tabs>
              <w:tab w:val="right" w:leader="dot" w:pos="8630"/>
            </w:tabs>
          </w:pPr>
        </w:pPrChange>
      </w:pPr>
      <w:del w:id="802" w:author="GONZALEZ DIAZ, BORJA" w:date="2017-09-29T19:12:00Z">
        <w:r w:rsidDel="00D828AA">
          <w:rPr>
            <w:noProof/>
          </w:rPr>
          <w:delText>5.1.  Pruebas de sistema</w:delText>
        </w:r>
        <w:r w:rsidDel="00D828AA">
          <w:rPr>
            <w:noProof/>
          </w:rPr>
          <w:tab/>
          <w:delText>78</w:delText>
        </w:r>
      </w:del>
    </w:p>
    <w:p w14:paraId="3D336D8A" w14:textId="77777777" w:rsidR="00BA4BD5" w:rsidDel="00D828AA" w:rsidRDefault="00BA4BD5">
      <w:pPr>
        <w:pStyle w:val="TDC1"/>
        <w:rPr>
          <w:del w:id="803" w:author="GONZALEZ DIAZ, BORJA" w:date="2017-09-29T19:12:00Z"/>
          <w:noProof/>
          <w:lang w:eastAsia="es-ES_tradnl"/>
        </w:rPr>
        <w:pPrChange w:id="804" w:author="GONZALEZ DIAZ, BORJA" w:date="2017-09-29T19:17:00Z">
          <w:pPr>
            <w:pStyle w:val="TDC3"/>
          </w:pPr>
        </w:pPrChange>
      </w:pPr>
      <w:del w:id="805" w:author="GONZALEZ DIAZ, BORJA" w:date="2017-09-29T19:12:00Z">
        <w:r w:rsidDel="00D828AA">
          <w:rPr>
            <w:noProof/>
          </w:rPr>
          <w:delText>5.1.1.  Obtener pacientes</w:delText>
        </w:r>
        <w:r w:rsidDel="00D828AA">
          <w:rPr>
            <w:noProof/>
          </w:rPr>
          <w:tab/>
          <w:delText>79</w:delText>
        </w:r>
      </w:del>
    </w:p>
    <w:p w14:paraId="78FE0D90" w14:textId="77777777" w:rsidR="00BA4BD5" w:rsidDel="00D828AA" w:rsidRDefault="00BA4BD5">
      <w:pPr>
        <w:pStyle w:val="TDC1"/>
        <w:rPr>
          <w:del w:id="806" w:author="GONZALEZ DIAZ, BORJA" w:date="2017-09-29T19:12:00Z"/>
          <w:noProof/>
          <w:lang w:eastAsia="es-ES_tradnl"/>
        </w:rPr>
        <w:pPrChange w:id="807" w:author="GONZALEZ DIAZ, BORJA" w:date="2017-09-29T19:17:00Z">
          <w:pPr>
            <w:pStyle w:val="TDC3"/>
          </w:pPr>
        </w:pPrChange>
      </w:pPr>
      <w:del w:id="808" w:author="GONZALEZ DIAZ, BORJA" w:date="2017-09-29T19:12:00Z">
        <w:r w:rsidDel="00D828AA">
          <w:rPr>
            <w:noProof/>
          </w:rPr>
          <w:delText>5.1.2.  Añadir un paciente</w:delText>
        </w:r>
        <w:r w:rsidDel="00D828AA">
          <w:rPr>
            <w:noProof/>
          </w:rPr>
          <w:tab/>
          <w:delText>79</w:delText>
        </w:r>
      </w:del>
    </w:p>
    <w:p w14:paraId="455B43A0" w14:textId="77777777" w:rsidR="00BA4BD5" w:rsidDel="00D828AA" w:rsidRDefault="00BA4BD5">
      <w:pPr>
        <w:pStyle w:val="TDC1"/>
        <w:rPr>
          <w:del w:id="809" w:author="GONZALEZ DIAZ, BORJA" w:date="2017-09-29T19:12:00Z"/>
          <w:noProof/>
          <w:lang w:eastAsia="es-ES_tradnl"/>
        </w:rPr>
        <w:pPrChange w:id="810" w:author="GONZALEZ DIAZ, BORJA" w:date="2017-09-29T19:17:00Z">
          <w:pPr>
            <w:pStyle w:val="TDC3"/>
          </w:pPr>
        </w:pPrChange>
      </w:pPr>
      <w:del w:id="811" w:author="GONZALEZ DIAZ, BORJA" w:date="2017-09-29T19:12:00Z">
        <w:r w:rsidDel="00D828AA">
          <w:rPr>
            <w:noProof/>
          </w:rPr>
          <w:delText>5.1.3.  Borrar un paciente</w:delText>
        </w:r>
        <w:r w:rsidDel="00D828AA">
          <w:rPr>
            <w:noProof/>
          </w:rPr>
          <w:tab/>
          <w:delText>81</w:delText>
        </w:r>
      </w:del>
    </w:p>
    <w:p w14:paraId="593E23C5" w14:textId="77777777" w:rsidR="00BA4BD5" w:rsidDel="00D828AA" w:rsidRDefault="00BA4BD5">
      <w:pPr>
        <w:pStyle w:val="TDC1"/>
        <w:rPr>
          <w:del w:id="812" w:author="GONZALEZ DIAZ, BORJA" w:date="2017-09-29T19:12:00Z"/>
          <w:noProof/>
          <w:lang w:eastAsia="es-ES_tradnl"/>
        </w:rPr>
        <w:pPrChange w:id="813" w:author="GONZALEZ DIAZ, BORJA" w:date="2017-09-29T19:17:00Z">
          <w:pPr>
            <w:pStyle w:val="TDC3"/>
          </w:pPr>
        </w:pPrChange>
      </w:pPr>
      <w:del w:id="814" w:author="GONZALEZ DIAZ, BORJA" w:date="2017-09-29T19:12:00Z">
        <w:r w:rsidDel="00D828AA">
          <w:rPr>
            <w:noProof/>
          </w:rPr>
          <w:delText>5.1.4.  Obtener datos de un paciente</w:delText>
        </w:r>
        <w:r w:rsidDel="00D828AA">
          <w:rPr>
            <w:noProof/>
          </w:rPr>
          <w:tab/>
          <w:delText>83</w:delText>
        </w:r>
      </w:del>
    </w:p>
    <w:p w14:paraId="3FEF23D1" w14:textId="77777777" w:rsidR="00BA4BD5" w:rsidDel="00D828AA" w:rsidRDefault="00BA4BD5">
      <w:pPr>
        <w:pStyle w:val="TDC1"/>
        <w:rPr>
          <w:del w:id="815" w:author="GONZALEZ DIAZ, BORJA" w:date="2017-09-29T19:12:00Z"/>
          <w:noProof/>
          <w:lang w:eastAsia="es-ES_tradnl"/>
        </w:rPr>
        <w:pPrChange w:id="816" w:author="GONZALEZ DIAZ, BORJA" w:date="2017-09-29T19:17:00Z">
          <w:pPr>
            <w:pStyle w:val="TDC3"/>
          </w:pPr>
        </w:pPrChange>
      </w:pPr>
      <w:del w:id="817" w:author="GONZALEZ DIAZ, BORJA" w:date="2017-09-29T19:12:00Z">
        <w:r w:rsidDel="00D828AA">
          <w:rPr>
            <w:noProof/>
          </w:rPr>
          <w:delText>5.1.5.  Obtener datos de movimiento de un paciente</w:delText>
        </w:r>
        <w:r w:rsidDel="00D828AA">
          <w:rPr>
            <w:noProof/>
          </w:rPr>
          <w:tab/>
          <w:delText>84</w:delText>
        </w:r>
      </w:del>
    </w:p>
    <w:p w14:paraId="543DEE4E" w14:textId="77777777" w:rsidR="00BA4BD5" w:rsidDel="00D828AA" w:rsidRDefault="00BA4BD5">
      <w:pPr>
        <w:pStyle w:val="TDC1"/>
        <w:rPr>
          <w:del w:id="818" w:author="GONZALEZ DIAZ, BORJA" w:date="2017-09-29T19:12:00Z"/>
          <w:noProof/>
          <w:lang w:eastAsia="es-ES_tradnl"/>
        </w:rPr>
        <w:pPrChange w:id="819" w:author="GONZALEZ DIAZ, BORJA" w:date="2017-09-29T19:17:00Z">
          <w:pPr>
            <w:pStyle w:val="TDC3"/>
          </w:pPr>
        </w:pPrChange>
      </w:pPr>
      <w:del w:id="820" w:author="GONZALEZ DIAZ, BORJA" w:date="2017-09-29T19:12:00Z">
        <w:r w:rsidDel="00D828AA">
          <w:rPr>
            <w:noProof/>
          </w:rPr>
          <w:delText>5.1.6.  Añadir datos de movimiento</w:delText>
        </w:r>
        <w:r w:rsidDel="00D828AA">
          <w:rPr>
            <w:noProof/>
          </w:rPr>
          <w:tab/>
          <w:delText>85</w:delText>
        </w:r>
      </w:del>
    </w:p>
    <w:p w14:paraId="66EBF6F5" w14:textId="77777777" w:rsidR="00BA4BD5" w:rsidDel="00D828AA" w:rsidRDefault="00BA4BD5">
      <w:pPr>
        <w:pStyle w:val="TDC1"/>
        <w:rPr>
          <w:del w:id="821" w:author="GONZALEZ DIAZ, BORJA" w:date="2017-09-29T19:12:00Z"/>
          <w:noProof/>
          <w:lang w:eastAsia="es-ES_tradnl"/>
        </w:rPr>
        <w:pPrChange w:id="822" w:author="GONZALEZ DIAZ, BORJA" w:date="2017-09-29T19:17:00Z">
          <w:pPr>
            <w:pStyle w:val="TDC3"/>
          </w:pPr>
        </w:pPrChange>
      </w:pPr>
      <w:del w:id="823" w:author="GONZALEZ DIAZ, BORJA" w:date="2017-09-29T19:12:00Z">
        <w:r w:rsidDel="00D828AA">
          <w:rPr>
            <w:noProof/>
          </w:rPr>
          <w:delText>5.1.7.  Borrar una sesión de movimientos</w:delText>
        </w:r>
        <w:r w:rsidDel="00D828AA">
          <w:rPr>
            <w:noProof/>
          </w:rPr>
          <w:tab/>
          <w:delText>86</w:delText>
        </w:r>
      </w:del>
    </w:p>
    <w:p w14:paraId="056DFFEE" w14:textId="77777777" w:rsidR="00BA4BD5" w:rsidDel="00D828AA" w:rsidRDefault="00BA4BD5">
      <w:pPr>
        <w:pStyle w:val="TDC1"/>
        <w:rPr>
          <w:del w:id="824" w:author="GONZALEZ DIAZ, BORJA" w:date="2017-09-29T19:12:00Z"/>
          <w:noProof/>
          <w:lang w:eastAsia="es-ES_tradnl"/>
        </w:rPr>
        <w:pPrChange w:id="825" w:author="GONZALEZ DIAZ, BORJA" w:date="2017-09-29T19:17:00Z">
          <w:pPr>
            <w:pStyle w:val="TDC3"/>
          </w:pPr>
        </w:pPrChange>
      </w:pPr>
      <w:del w:id="826" w:author="GONZALEZ DIAZ, BORJA" w:date="2017-09-29T19:12:00Z">
        <w:r w:rsidDel="00D828AA">
          <w:rPr>
            <w:noProof/>
          </w:rPr>
          <w:delText>5.1.8. Mostrar un gráfico de un movimiento</w:delText>
        </w:r>
        <w:r w:rsidDel="00D828AA">
          <w:rPr>
            <w:noProof/>
          </w:rPr>
          <w:tab/>
          <w:delText>88</w:delText>
        </w:r>
      </w:del>
    </w:p>
    <w:p w14:paraId="680008A7" w14:textId="77777777" w:rsidR="00BA4BD5" w:rsidDel="00D828AA" w:rsidRDefault="00BA4BD5">
      <w:pPr>
        <w:pStyle w:val="TDC1"/>
        <w:rPr>
          <w:del w:id="827" w:author="GONZALEZ DIAZ, BORJA" w:date="2017-09-29T19:12:00Z"/>
          <w:noProof/>
          <w:lang w:eastAsia="es-ES_tradnl"/>
        </w:rPr>
        <w:pPrChange w:id="828" w:author="GONZALEZ DIAZ, BORJA" w:date="2017-09-29T19:17:00Z">
          <w:pPr>
            <w:pStyle w:val="TDC3"/>
          </w:pPr>
        </w:pPrChange>
      </w:pPr>
      <w:del w:id="829" w:author="GONZALEZ DIAZ, BORJA" w:date="2017-09-29T19:12:00Z">
        <w:r w:rsidDel="00D828AA">
          <w:rPr>
            <w:noProof/>
          </w:rPr>
          <w:delText>5.1.8. Mostrar un gráfico de evolución de un movimiento</w:delText>
        </w:r>
        <w:r w:rsidDel="00D828AA">
          <w:rPr>
            <w:noProof/>
          </w:rPr>
          <w:tab/>
          <w:delText>89</w:delText>
        </w:r>
      </w:del>
    </w:p>
    <w:p w14:paraId="6458DB89" w14:textId="77777777" w:rsidR="00BA4BD5" w:rsidDel="00D828AA" w:rsidRDefault="00BA4BD5">
      <w:pPr>
        <w:pStyle w:val="TDC1"/>
        <w:rPr>
          <w:del w:id="830" w:author="GONZALEZ DIAZ, BORJA" w:date="2017-09-29T19:12:00Z"/>
          <w:noProof/>
          <w:lang w:eastAsia="es-ES_tradnl"/>
        </w:rPr>
        <w:pPrChange w:id="831" w:author="GONZALEZ DIAZ, BORJA" w:date="2017-09-29T19:17:00Z">
          <w:pPr>
            <w:pStyle w:val="TDC2"/>
            <w:tabs>
              <w:tab w:val="right" w:leader="dot" w:pos="8630"/>
            </w:tabs>
          </w:pPr>
        </w:pPrChange>
      </w:pPr>
      <w:del w:id="832" w:author="GONZALEZ DIAZ, BORJA" w:date="2017-09-29T19:12:00Z">
        <w:r w:rsidDel="00D828AA">
          <w:rPr>
            <w:noProof/>
          </w:rPr>
          <w:delText>5.2. Diagrama de flujo</w:delText>
        </w:r>
        <w:r w:rsidDel="00D828AA">
          <w:rPr>
            <w:noProof/>
          </w:rPr>
          <w:tab/>
          <w:delText>91</w:delText>
        </w:r>
      </w:del>
    </w:p>
    <w:p w14:paraId="3FEB140D" w14:textId="77777777" w:rsidR="00BA4BD5" w:rsidDel="00D828AA" w:rsidRDefault="00BA4BD5">
      <w:pPr>
        <w:pStyle w:val="TDC1"/>
        <w:rPr>
          <w:del w:id="833" w:author="GONZALEZ DIAZ, BORJA" w:date="2017-09-29T19:12:00Z"/>
          <w:rFonts w:asciiTheme="minorHAnsi" w:hAnsiTheme="minorHAnsi"/>
          <w:noProof/>
          <w:color w:val="auto"/>
          <w:lang w:eastAsia="es-ES_tradnl"/>
        </w:rPr>
      </w:pPr>
      <w:del w:id="834" w:author="GONZALEZ DIAZ, BORJA" w:date="2017-09-29T19:12:00Z">
        <w:r w:rsidDel="00D828AA">
          <w:rPr>
            <w:noProof/>
          </w:rPr>
          <w:delText>6.  Resultados y conclusiones</w:delText>
        </w:r>
        <w:r w:rsidDel="00D828AA">
          <w:rPr>
            <w:noProof/>
          </w:rPr>
          <w:tab/>
          <w:delText>93</w:delText>
        </w:r>
      </w:del>
    </w:p>
    <w:p w14:paraId="386D052C" w14:textId="77777777" w:rsidR="00BA4BD5" w:rsidDel="00D828AA" w:rsidRDefault="00BA4BD5">
      <w:pPr>
        <w:pStyle w:val="TDC1"/>
        <w:rPr>
          <w:del w:id="835" w:author="GONZALEZ DIAZ, BORJA" w:date="2017-09-29T19:12:00Z"/>
          <w:noProof/>
          <w:lang w:eastAsia="es-ES_tradnl"/>
        </w:rPr>
        <w:pPrChange w:id="836" w:author="GONZALEZ DIAZ, BORJA" w:date="2017-09-29T19:17:00Z">
          <w:pPr>
            <w:pStyle w:val="TDC2"/>
            <w:tabs>
              <w:tab w:val="right" w:leader="dot" w:pos="8630"/>
            </w:tabs>
          </w:pPr>
        </w:pPrChange>
      </w:pPr>
      <w:del w:id="837" w:author="GONZALEZ DIAZ, BORJA" w:date="2017-09-29T19:12:00Z">
        <w:r w:rsidDel="00D828AA">
          <w:rPr>
            <w:noProof/>
          </w:rPr>
          <w:delText>6.1.  Resultados</w:delText>
        </w:r>
        <w:r w:rsidDel="00D828AA">
          <w:rPr>
            <w:noProof/>
          </w:rPr>
          <w:tab/>
          <w:delText>93</w:delText>
        </w:r>
      </w:del>
    </w:p>
    <w:p w14:paraId="496C49A4" w14:textId="77777777" w:rsidR="00BA4BD5" w:rsidDel="00D828AA" w:rsidRDefault="00BA4BD5">
      <w:pPr>
        <w:pStyle w:val="TDC1"/>
        <w:rPr>
          <w:del w:id="838" w:author="GONZALEZ DIAZ, BORJA" w:date="2017-09-29T19:12:00Z"/>
          <w:noProof/>
          <w:lang w:eastAsia="es-ES_tradnl"/>
        </w:rPr>
        <w:pPrChange w:id="839" w:author="GONZALEZ DIAZ, BORJA" w:date="2017-09-29T19:17:00Z">
          <w:pPr>
            <w:pStyle w:val="TDC2"/>
            <w:tabs>
              <w:tab w:val="right" w:leader="dot" w:pos="8630"/>
            </w:tabs>
          </w:pPr>
        </w:pPrChange>
      </w:pPr>
      <w:del w:id="840" w:author="GONZALEZ DIAZ, BORJA" w:date="2017-09-29T19:12:00Z">
        <w:r w:rsidDel="00D828AA">
          <w:rPr>
            <w:noProof/>
          </w:rPr>
          <w:delText>6.2. Conclusiones</w:delText>
        </w:r>
        <w:r w:rsidDel="00D828AA">
          <w:rPr>
            <w:noProof/>
          </w:rPr>
          <w:tab/>
          <w:delText>94</w:delText>
        </w:r>
      </w:del>
    </w:p>
    <w:p w14:paraId="5A51FE8E" w14:textId="77777777" w:rsidR="00BA4BD5" w:rsidDel="00D828AA" w:rsidRDefault="00BA4BD5">
      <w:pPr>
        <w:pStyle w:val="TDC1"/>
        <w:rPr>
          <w:del w:id="841" w:author="GONZALEZ DIAZ, BORJA" w:date="2017-09-29T19:12:00Z"/>
          <w:noProof/>
          <w:lang w:eastAsia="es-ES_tradnl"/>
        </w:rPr>
        <w:pPrChange w:id="842" w:author="GONZALEZ DIAZ, BORJA" w:date="2017-09-29T19:17:00Z">
          <w:pPr>
            <w:pStyle w:val="TDC2"/>
            <w:tabs>
              <w:tab w:val="right" w:leader="dot" w:pos="8630"/>
            </w:tabs>
          </w:pPr>
        </w:pPrChange>
      </w:pPr>
      <w:del w:id="843" w:author="GONZALEZ DIAZ, BORJA" w:date="2017-09-29T19:12:00Z">
        <w:r w:rsidDel="00D828AA">
          <w:rPr>
            <w:noProof/>
          </w:rPr>
          <w:delText>6.3. Líneas de trabajo futuras</w:delText>
        </w:r>
        <w:r w:rsidDel="00D828AA">
          <w:rPr>
            <w:noProof/>
          </w:rPr>
          <w:tab/>
          <w:delText>94</w:delText>
        </w:r>
      </w:del>
    </w:p>
    <w:p w14:paraId="169F6F98" w14:textId="77777777" w:rsidR="00BA4BD5" w:rsidDel="00D828AA" w:rsidRDefault="00BA4BD5">
      <w:pPr>
        <w:pStyle w:val="TDC1"/>
        <w:rPr>
          <w:del w:id="844" w:author="GONZALEZ DIAZ, BORJA" w:date="2017-09-29T19:12:00Z"/>
          <w:rFonts w:asciiTheme="minorHAnsi" w:hAnsiTheme="minorHAnsi"/>
          <w:noProof/>
          <w:color w:val="auto"/>
          <w:lang w:eastAsia="es-ES_tradnl"/>
        </w:rPr>
      </w:pPr>
      <w:del w:id="845" w:author="GONZALEZ DIAZ, BORJA" w:date="2017-09-29T19:12:00Z">
        <w:r w:rsidDel="00D828AA">
          <w:rPr>
            <w:noProof/>
          </w:rPr>
          <w:delText>7.  GitHub</w:delText>
        </w:r>
        <w:r w:rsidDel="00D828AA">
          <w:rPr>
            <w:noProof/>
          </w:rPr>
          <w:tab/>
          <w:delText>95</w:delText>
        </w:r>
      </w:del>
    </w:p>
    <w:p w14:paraId="1F6E63D0" w14:textId="5195F34B" w:rsidR="00E653AA" w:rsidRPr="0040221C" w:rsidRDefault="006C174E">
      <w:pPr>
        <w:pStyle w:val="TDC1"/>
      </w:pPr>
      <w:r>
        <w:fldChar w:fldCharType="end"/>
      </w:r>
    </w:p>
    <w:p w14:paraId="09675540" w14:textId="77777777" w:rsidR="00771A3F" w:rsidRDefault="00771A3F" w:rsidP="000365A9">
      <w:pPr>
        <w:pStyle w:val="Ttulo1"/>
        <w:rPr>
          <w:ins w:id="846" w:author="Borja Gonzalez" w:date="2017-09-29T16:47:00Z"/>
        </w:rPr>
      </w:pPr>
      <w:bookmarkStart w:id="847" w:name="_Toc364792184"/>
      <w:bookmarkStart w:id="848" w:name="_Toc366229201"/>
    </w:p>
    <w:p w14:paraId="5C3E1DF0" w14:textId="77777777" w:rsidR="00771A3F" w:rsidRDefault="00771A3F" w:rsidP="000365A9">
      <w:pPr>
        <w:pStyle w:val="Ttulo1"/>
        <w:rPr>
          <w:ins w:id="849" w:author="Borja Gonzalez" w:date="2017-09-29T16:47:00Z"/>
        </w:rPr>
      </w:pPr>
    </w:p>
    <w:p w14:paraId="560F6809" w14:textId="77777777" w:rsidR="00771A3F" w:rsidRDefault="00771A3F" w:rsidP="000365A9">
      <w:pPr>
        <w:pStyle w:val="Ttulo1"/>
        <w:rPr>
          <w:ins w:id="850" w:author="Borja Gonzalez" w:date="2017-09-29T16:47:00Z"/>
        </w:rPr>
      </w:pPr>
    </w:p>
    <w:p w14:paraId="28171808" w14:textId="77777777" w:rsidR="00771A3F" w:rsidRDefault="00771A3F" w:rsidP="000365A9">
      <w:pPr>
        <w:pStyle w:val="Ttulo1"/>
        <w:rPr>
          <w:ins w:id="851" w:author="Borja Gonzalez" w:date="2017-09-29T16:47:00Z"/>
        </w:rPr>
      </w:pPr>
    </w:p>
    <w:p w14:paraId="026E7DBD" w14:textId="1E52E261" w:rsidR="00771A3F" w:rsidRDefault="00771A3F">
      <w:pPr>
        <w:rPr>
          <w:ins w:id="852" w:author="Borja Gonzalez" w:date="2017-09-29T16:47:00Z"/>
        </w:rPr>
        <w:pPrChange w:id="853" w:author="Borja Gonzalez" w:date="2017-09-29T16:47:00Z">
          <w:pPr>
            <w:pStyle w:val="Ttulo1"/>
          </w:pPr>
        </w:pPrChange>
      </w:pPr>
    </w:p>
    <w:p w14:paraId="6CC37522" w14:textId="77777777" w:rsidR="00771A3F" w:rsidRDefault="00771A3F">
      <w:pPr>
        <w:rPr>
          <w:ins w:id="854" w:author="Borja Gonzalez" w:date="2017-09-29T16:47:00Z"/>
        </w:rPr>
        <w:pPrChange w:id="855" w:author="Borja Gonzalez" w:date="2017-09-29T16:47:00Z">
          <w:pPr>
            <w:pStyle w:val="Ttulo1"/>
          </w:pPr>
        </w:pPrChange>
      </w:pPr>
    </w:p>
    <w:p w14:paraId="217187A6" w14:textId="77777777" w:rsidR="00771A3F" w:rsidRPr="00771A3F" w:rsidRDefault="00771A3F">
      <w:pPr>
        <w:rPr>
          <w:ins w:id="856" w:author="Borja Gonzalez" w:date="2017-09-29T16:47:00Z"/>
        </w:rPr>
        <w:pPrChange w:id="857" w:author="Borja Gonzalez" w:date="2017-09-29T16:47:00Z">
          <w:pPr>
            <w:pStyle w:val="Ttulo1"/>
          </w:pPr>
        </w:pPrChange>
      </w:pPr>
    </w:p>
    <w:p w14:paraId="1901C0ED" w14:textId="77777777" w:rsidR="00771A3F" w:rsidDel="00BA4BD5" w:rsidRDefault="00771A3F">
      <w:pPr>
        <w:rPr>
          <w:del w:id="858" w:author="GONZALEZ DIAZ, BORJA" w:date="2017-09-29T18:59:00Z"/>
        </w:rPr>
        <w:pPrChange w:id="859" w:author="Borja Gonzalez" w:date="2017-09-29T16:47:00Z">
          <w:pPr>
            <w:pStyle w:val="Ttulo1"/>
          </w:pPr>
        </w:pPrChange>
      </w:pPr>
    </w:p>
    <w:p w14:paraId="6B7C2321" w14:textId="77777777" w:rsidR="00BA4BD5" w:rsidRDefault="00BA4BD5" w:rsidP="000365A9">
      <w:pPr>
        <w:pStyle w:val="Ttulo1"/>
        <w:rPr>
          <w:ins w:id="860" w:author="GONZALEZ DIAZ, BORJA" w:date="2017-09-29T18:59:00Z"/>
        </w:rPr>
      </w:pPr>
    </w:p>
    <w:p w14:paraId="73530BA7" w14:textId="77777777" w:rsidR="00771A3F" w:rsidDel="00BA4BD5" w:rsidRDefault="00771A3F" w:rsidP="000365A9">
      <w:pPr>
        <w:pStyle w:val="Ttulo1"/>
        <w:rPr>
          <w:ins w:id="861" w:author="Borja Gonzalez" w:date="2017-09-29T16:47:00Z"/>
          <w:del w:id="862" w:author="GONZALEZ DIAZ, BORJA" w:date="2017-09-29T18:59:00Z"/>
        </w:rPr>
      </w:pPr>
    </w:p>
    <w:p w14:paraId="2A245124" w14:textId="77777777" w:rsidR="00771A3F" w:rsidDel="00BA4BD5" w:rsidRDefault="00771A3F" w:rsidP="000365A9">
      <w:pPr>
        <w:pStyle w:val="Ttulo1"/>
        <w:rPr>
          <w:ins w:id="863" w:author="Borja Gonzalez" w:date="2017-09-29T16:47:00Z"/>
          <w:del w:id="864" w:author="GONZALEZ DIAZ, BORJA" w:date="2017-09-29T18:59:00Z"/>
        </w:rPr>
      </w:pPr>
    </w:p>
    <w:p w14:paraId="1B6DAD2B" w14:textId="77777777" w:rsidR="00771A3F" w:rsidDel="00BA4BD5" w:rsidRDefault="00771A3F">
      <w:pPr>
        <w:rPr>
          <w:ins w:id="865" w:author="Borja Gonzalez" w:date="2017-09-29T16:47:00Z"/>
          <w:del w:id="866" w:author="GONZALEZ DIAZ, BORJA" w:date="2017-09-29T18:59:00Z"/>
        </w:rPr>
        <w:pPrChange w:id="867" w:author="Borja Gonzalez" w:date="2017-09-29T16:47:00Z">
          <w:pPr>
            <w:pStyle w:val="Ttulo1"/>
          </w:pPr>
        </w:pPrChange>
      </w:pPr>
    </w:p>
    <w:p w14:paraId="5999177F" w14:textId="77777777" w:rsidR="00771A3F" w:rsidRDefault="00771A3F">
      <w:pPr>
        <w:rPr>
          <w:ins w:id="868" w:author="Borja Gonzalez" w:date="2017-09-29T16:47:00Z"/>
        </w:rPr>
        <w:pPrChange w:id="869" w:author="Borja Gonzalez" w:date="2017-09-29T16:47:00Z">
          <w:pPr>
            <w:pStyle w:val="Ttulo1"/>
          </w:pPr>
        </w:pPrChange>
      </w:pPr>
    </w:p>
    <w:p w14:paraId="61274AE9" w14:textId="77777777" w:rsidR="00771A3F" w:rsidRPr="00771A3F" w:rsidRDefault="00771A3F">
      <w:pPr>
        <w:rPr>
          <w:ins w:id="870" w:author="Borja Gonzalez" w:date="2017-09-29T16:47:00Z"/>
        </w:rPr>
        <w:pPrChange w:id="871" w:author="Borja Gonzalez" w:date="2017-09-29T16:47:00Z">
          <w:pPr>
            <w:pStyle w:val="Ttulo1"/>
          </w:pPr>
        </w:pPrChange>
      </w:pPr>
    </w:p>
    <w:p w14:paraId="6814E3C2" w14:textId="77777777" w:rsidR="00D828AA" w:rsidRDefault="00D828AA" w:rsidP="000365A9">
      <w:pPr>
        <w:pStyle w:val="Ttulo1"/>
        <w:rPr>
          <w:ins w:id="872" w:author="GONZALEZ DIAZ, BORJA" w:date="2017-09-29T19:09:00Z"/>
        </w:rPr>
      </w:pPr>
    </w:p>
    <w:p w14:paraId="6B880286" w14:textId="1556EED4" w:rsidR="00D51A6F" w:rsidRDefault="000365A9" w:rsidP="000365A9">
      <w:pPr>
        <w:pStyle w:val="Ttulo1"/>
        <w:rPr>
          <w:ins w:id="873" w:author="Borja Gonzalez" w:date="2017-09-29T16:47:00Z"/>
        </w:rPr>
      </w:pPr>
      <w:bookmarkStart w:id="874" w:name="_Toc494475982"/>
      <w:r>
        <w:t xml:space="preserve">1.  </w:t>
      </w:r>
      <w:r w:rsidR="00D51A6F" w:rsidRPr="0040221C">
        <w:t>Introducción</w:t>
      </w:r>
      <w:bookmarkEnd w:id="847"/>
      <w:bookmarkEnd w:id="848"/>
      <w:bookmarkEnd w:id="874"/>
    </w:p>
    <w:p w14:paraId="3B71BC70" w14:textId="77777777" w:rsidR="00771A3F" w:rsidRPr="00771A3F" w:rsidRDefault="00771A3F">
      <w:pPr>
        <w:pPrChange w:id="875" w:author="Borja Gonzalez" w:date="2017-09-29T16:47:00Z">
          <w:pPr>
            <w:pStyle w:val="Ttulo1"/>
          </w:pPr>
        </w:pPrChange>
      </w:pPr>
    </w:p>
    <w:p w14:paraId="76E1122E" w14:textId="77777777" w:rsidR="0079203F" w:rsidRDefault="0079203F" w:rsidP="000B6B32">
      <w:pPr>
        <w:rPr>
          <w:ins w:id="876" w:author="Rodrigo García" w:date="2017-09-29T10:04:00Z"/>
        </w:rPr>
      </w:pPr>
      <w:bookmarkStart w:id="877" w:name="_Toc364792185"/>
      <w:bookmarkStart w:id="878" w:name="_Toc366229202"/>
    </w:p>
    <w:bookmarkEnd w:id="877"/>
    <w:bookmarkEnd w:id="878"/>
    <w:p w14:paraId="46C0EE1E" w14:textId="124E11BF" w:rsidR="000B6B32" w:rsidRDefault="00A202B8" w:rsidP="000B6B32">
      <w:pPr>
        <w:rPr>
          <w:ins w:id="879" w:author="Borja Gonzalez" w:date="2017-09-26T09:51:00Z"/>
        </w:rPr>
      </w:pPr>
      <w:r>
        <w:t>La motivación de este trabajo es facilitar el seguimiento de pacientes</w:t>
      </w:r>
      <w:r w:rsidR="00014FE6">
        <w:t xml:space="preserve"> con problemas de movilidad cervical, debido a que</w:t>
      </w:r>
      <w:ins w:id="880" w:author="Rodrigo García" w:date="2017-09-29T10:05:00Z">
        <w:r w:rsidR="0079203F">
          <w:t>,</w:t>
        </w:r>
      </w:ins>
      <w:r w:rsidR="00014FE6">
        <w:t xml:space="preserve"> actualmente, este seguimiento se hace de una forma manual </w:t>
      </w:r>
      <w:ins w:id="881" w:author="Rodrigo García" w:date="2017-09-29T10:06:00Z">
        <w:r w:rsidR="0079203F">
          <w:t xml:space="preserve">y </w:t>
        </w:r>
      </w:ins>
      <w:ins w:id="882" w:author="Rodrigo García" w:date="2017-09-29T10:07:00Z">
        <w:r w:rsidR="0079203F">
          <w:t>no es posible</w:t>
        </w:r>
      </w:ins>
      <w:ins w:id="883" w:author="Rodrigo García" w:date="2017-09-29T10:06:00Z">
        <w:r w:rsidR="0079203F">
          <w:t xml:space="preserve"> llevar a cabo un segu</w:t>
        </w:r>
      </w:ins>
      <w:ins w:id="884" w:author="Rodrigo García" w:date="2017-09-29T10:07:00Z">
        <w:r w:rsidR="0079203F">
          <w:t>i</w:t>
        </w:r>
      </w:ins>
      <w:ins w:id="885" w:author="Rodrigo García" w:date="2017-09-29T10:06:00Z">
        <w:r w:rsidR="0079203F">
          <w:t>miento de forma</w:t>
        </w:r>
      </w:ins>
      <w:r w:rsidR="00014FE6">
        <w:t xml:space="preserve">. </w:t>
      </w:r>
      <w:ins w:id="886" w:author="Rodrigo García" w:date="2017-09-29T10:08:00Z">
        <w:r w:rsidR="0079203F">
          <w:t>E</w:t>
        </w:r>
      </w:ins>
      <w:r w:rsidR="00014FE6">
        <w:t xml:space="preserve">ste trabajo busca facilitar este seguimiento para que </w:t>
      </w:r>
      <w:ins w:id="887" w:author="Rodrigo García" w:date="2017-09-29T10:08:00Z">
        <w:r w:rsidR="0079203F">
          <w:t xml:space="preserve">tanto </w:t>
        </w:r>
      </w:ins>
      <w:r w:rsidR="00014FE6">
        <w:t xml:space="preserve">paciente </w:t>
      </w:r>
      <w:ins w:id="888" w:author="Rodrigo García" w:date="2017-09-29T10:08:00Z">
        <w:r w:rsidR="0079203F">
          <w:t xml:space="preserve">como </w:t>
        </w:r>
      </w:ins>
      <w:r w:rsidR="00014FE6">
        <w:t xml:space="preserve">médico </w:t>
      </w:r>
      <w:ins w:id="889" w:author="Rodrigo García" w:date="2017-09-29T10:08:00Z">
        <w:r w:rsidR="0079203F">
          <w:t xml:space="preserve">y fisioterapeuta </w:t>
        </w:r>
      </w:ins>
      <w:r w:rsidR="00014FE6">
        <w:t xml:space="preserve">puedan hacer un mejor uso de su tiempo y recursos. Para hacer esto posible vamos a </w:t>
      </w:r>
      <w:ins w:id="890" w:author="Rodrigo García" w:date="2017-09-29T10:05:00Z">
        <w:r w:rsidR="0079203F">
          <w:t>recurrir</w:t>
        </w:r>
      </w:ins>
      <w:ins w:id="891" w:author="Rodrigo García" w:date="2017-09-29T10:08:00Z">
        <w:r w:rsidR="0079203F">
          <w:t xml:space="preserve"> a </w:t>
        </w:r>
      </w:ins>
      <w:r w:rsidR="00014FE6">
        <w:t xml:space="preserve">las tecnologías </w:t>
      </w:r>
      <w:ins w:id="892" w:author="Rodrigo García" w:date="2017-09-29T10:04:00Z">
        <w:r w:rsidR="0079203F">
          <w:t>de la información y las comunicaciones</w:t>
        </w:r>
      </w:ins>
      <w:r w:rsidR="00014FE6">
        <w:t xml:space="preserve"> para crear un</w:t>
      </w:r>
      <w:ins w:id="893" w:author="Rodrigo García" w:date="2017-09-29T10:09:00Z">
        <w:r w:rsidR="0079203F">
          <w:t>a</w:t>
        </w:r>
      </w:ins>
      <w:r w:rsidR="00014FE6">
        <w:t xml:space="preserve"> aplicación web </w:t>
      </w:r>
      <w:ins w:id="894" w:author="Rodrigo García" w:date="2017-09-29T10:09:00Z">
        <w:r w:rsidR="0079203F">
          <w:t>que permita analizar información de movilidad cervical almacenada en una base de datos</w:t>
        </w:r>
      </w:ins>
      <w:r w:rsidR="00014FE6">
        <w:t xml:space="preserve">. </w:t>
      </w:r>
      <w:ins w:id="895" w:author="Rodrigo García" w:date="2017-09-29T10:09:00Z">
        <w:r w:rsidR="0079203F">
          <w:t>Por tanto, e</w:t>
        </w:r>
      </w:ins>
      <w:r w:rsidR="000B6B32" w:rsidRPr="0040221C">
        <w:t xml:space="preserve">l objetivo de esta aplicación web </w:t>
      </w:r>
      <w:ins w:id="896" w:author="Rodrigo García" w:date="2017-09-29T10:09:00Z">
        <w:r w:rsidR="0079203F">
          <w:t>será</w:t>
        </w:r>
        <w:r w:rsidR="0079203F" w:rsidRPr="0040221C">
          <w:t xml:space="preserve"> </w:t>
        </w:r>
      </w:ins>
      <w:r w:rsidR="000B6B32" w:rsidRPr="0040221C">
        <w:t>facil</w:t>
      </w:r>
      <w:r w:rsidR="003B7083">
        <w:t>itar el acceso y visualización de</w:t>
      </w:r>
      <w:r w:rsidR="000B6B32" w:rsidRPr="0040221C">
        <w:t xml:space="preserve"> </w:t>
      </w:r>
      <w:ins w:id="897" w:author="Rodrigo García" w:date="2017-09-29T10:09:00Z">
        <w:r w:rsidR="0079203F">
          <w:t>esta información</w:t>
        </w:r>
      </w:ins>
      <w:r w:rsidR="000B6B32" w:rsidRPr="0040221C">
        <w:t>.</w:t>
      </w:r>
    </w:p>
    <w:p w14:paraId="74E6A261" w14:textId="77777777" w:rsidR="00A202B8" w:rsidRPr="0040221C" w:rsidRDefault="00A202B8" w:rsidP="000B6B32"/>
    <w:p w14:paraId="727BC4B2" w14:textId="0789F681" w:rsidR="000B6B32" w:rsidRPr="00752D12" w:rsidRDefault="0079203F" w:rsidP="000B6B32">
      <w:pPr>
        <w:rPr>
          <w:ins w:id="898" w:author="Borja Gonzalez" w:date="2017-09-26T09:51:00Z"/>
        </w:rPr>
      </w:pPr>
      <w:ins w:id="899" w:author="Rodrigo García" w:date="2017-09-29T10:10:00Z">
        <w:r>
          <w:t>Por tanto, l</w:t>
        </w:r>
      </w:ins>
      <w:r w:rsidR="000B6B32" w:rsidRPr="0040221C">
        <w:t xml:space="preserve">a </w:t>
      </w:r>
      <w:r w:rsidR="006860EA">
        <w:t>aplicación</w:t>
      </w:r>
      <w:r w:rsidR="006860EA" w:rsidRPr="0040221C">
        <w:t xml:space="preserve"> </w:t>
      </w:r>
      <w:r w:rsidR="000B6B32" w:rsidRPr="0040221C">
        <w:t>permit</w:t>
      </w:r>
      <w:ins w:id="900" w:author="Rodrigo García" w:date="2017-09-29T10:10:00Z">
        <w:r>
          <w:t>irá</w:t>
        </w:r>
      </w:ins>
      <w:r w:rsidR="000B6B32" w:rsidRPr="0040221C">
        <w:t xml:space="preserve"> el acceso a una base de datos </w:t>
      </w:r>
      <w:r w:rsidR="007C080F">
        <w:t xml:space="preserve">donde se almacena un listado de pacientes y de </w:t>
      </w:r>
      <w:ins w:id="901" w:author="Rodrigo García" w:date="2017-09-29T10:10:00Z">
        <w:r>
          <w:t>registros de sus movimientos cervicales, tomados utilizando un sensor comercial</w:t>
        </w:r>
      </w:ins>
      <w:ins w:id="902" w:author="Rodrigo García" w:date="2017-09-29T10:11:00Z">
        <w:r>
          <w:t xml:space="preserve"> </w:t>
        </w:r>
      </w:ins>
      <w:ins w:id="903" w:author="Rodrigo García" w:date="2017-09-29T10:13:00Z">
        <w:r>
          <w:t xml:space="preserve">ya existente </w:t>
        </w:r>
      </w:ins>
      <w:ins w:id="904" w:author="Rodrigo García" w:date="2017-09-29T10:11:00Z">
        <w:r>
          <w:t>que los exporta en un formato particular del mismo</w:t>
        </w:r>
      </w:ins>
      <w:r w:rsidR="007C080F">
        <w:t xml:space="preserve">. </w:t>
      </w:r>
      <w:ins w:id="905" w:author="Borja Gonzalez" w:date="2017-09-29T11:27:00Z">
        <w:r w:rsidR="00A16BBE">
          <w:t>El sensor comercial</w:t>
        </w:r>
      </w:ins>
      <w:ins w:id="906" w:author="Borja Gonzalez" w:date="2017-09-29T11:30:00Z">
        <w:r w:rsidR="00A16BBE">
          <w:t xml:space="preserve"> uti</w:t>
        </w:r>
      </w:ins>
      <w:ins w:id="907" w:author="Borja Gonzalez" w:date="2017-09-29T11:32:00Z">
        <w:r w:rsidR="00A16BBE">
          <w:t>li</w:t>
        </w:r>
      </w:ins>
      <w:ins w:id="908" w:author="Borja Gonzalez" w:date="2017-09-29T11:30:00Z">
        <w:r w:rsidR="00A16BBE">
          <w:t>zado para la obtenci</w:t>
        </w:r>
      </w:ins>
      <w:ins w:id="909" w:author="Borja Gonzalez" w:date="2017-09-29T11:31:00Z">
        <w:r w:rsidR="00A16BBE">
          <w:t>ón de medidas</w:t>
        </w:r>
      </w:ins>
      <w:ins w:id="910" w:author="Borja Gonzalez" w:date="2017-09-29T11:27:00Z">
        <w:r w:rsidR="00A16BBE">
          <w:t xml:space="preserve"> corresponde al dispositivo</w:t>
        </w:r>
      </w:ins>
      <w:ins w:id="911" w:author="Borja Gonzalez" w:date="2017-09-29T11:29:00Z">
        <w:r w:rsidR="00A16BBE">
          <w:t xml:space="preserve"> </w:t>
        </w:r>
      </w:ins>
      <w:ins w:id="912" w:author="Borja Gonzalez" w:date="2017-09-29T11:30:00Z">
        <w:r w:rsidR="00A16BBE">
          <w:t>Werium Basic Pro</w:t>
        </w:r>
      </w:ins>
      <w:ins w:id="913" w:author="Borja Gonzalez" w:date="2017-09-29T11:32:00Z">
        <w:r w:rsidR="00A16BBE">
          <w:t xml:space="preserve">, que ofrece </w:t>
        </w:r>
      </w:ins>
      <w:ins w:id="914" w:author="Borja Gonzalez" w:date="2017-09-29T11:33:00Z">
        <w:r w:rsidR="00A16BBE">
          <w:t>unas altas prestaciones.</w:t>
        </w:r>
      </w:ins>
      <w:ins w:id="915" w:author="Borja Gonzalez" w:date="2017-09-29T11:32:00Z">
        <w:r w:rsidR="00A16BBE">
          <w:t xml:space="preserve"> </w:t>
        </w:r>
      </w:ins>
      <w:ins w:id="916" w:author="Rodrigo García" w:date="2017-09-29T10:11:00Z">
        <w:r>
          <w:t xml:space="preserve">A partir de </w:t>
        </w:r>
      </w:ins>
      <w:r w:rsidR="007C080F">
        <w:t xml:space="preserve">dicha base de datos </w:t>
      </w:r>
      <w:ins w:id="917" w:author="Rodrigo García" w:date="2017-09-29T10:11:00Z">
        <w:r>
          <w:t xml:space="preserve">el sistema permitirá </w:t>
        </w:r>
      </w:ins>
      <w:r w:rsidR="007C080F">
        <w:t xml:space="preserve">consultar movimientos cervicales en todos </w:t>
      </w:r>
      <w:r w:rsidR="007C080F">
        <w:lastRenderedPageBreak/>
        <w:t xml:space="preserve">los planos y observar </w:t>
      </w:r>
      <w:r w:rsidR="000B6B32" w:rsidRPr="0040221C">
        <w:t>la evolución con el tiempo de estos movimientos</w:t>
      </w:r>
      <w:ins w:id="918" w:author="Rodrigo García" w:date="2017-09-29T10:11:00Z">
        <w:r>
          <w:t>, para así</w:t>
        </w:r>
      </w:ins>
      <w:r w:rsidR="007C080F">
        <w:t xml:space="preserve"> comprobar</w:t>
      </w:r>
      <w:r w:rsidR="000B6B32" w:rsidRPr="0040221C">
        <w:t xml:space="preserve"> si </w:t>
      </w:r>
      <w:ins w:id="919" w:author="Rodrigo García" w:date="2017-09-29T10:11:00Z">
        <w:r>
          <w:t>se encuentran</w:t>
        </w:r>
        <w:r w:rsidRPr="0040221C">
          <w:t xml:space="preserve"> </w:t>
        </w:r>
      </w:ins>
      <w:r w:rsidR="000B6B32" w:rsidRPr="0040221C">
        <w:t>dentro d</w:t>
      </w:r>
      <w:r w:rsidR="003B7083">
        <w:t xml:space="preserve">e </w:t>
      </w:r>
      <w:ins w:id="920" w:author="Rodrigo García" w:date="2017-09-29T10:11:00Z">
        <w:r>
          <w:t xml:space="preserve">la normalidad. Estos intervalos de normalidad </w:t>
        </w:r>
      </w:ins>
      <w:ins w:id="921" w:author="Rodrigo García" w:date="2017-09-29T10:12:00Z">
        <w:r>
          <w:t>dependen</w:t>
        </w:r>
      </w:ins>
      <w:r w:rsidR="003B7083">
        <w:t xml:space="preserve"> del sexo del paciente</w:t>
      </w:r>
      <w:r w:rsidR="007C080F">
        <w:t xml:space="preserve">, </w:t>
      </w:r>
      <w:ins w:id="922" w:author="Rodrigo García" w:date="2017-09-29T10:12:00Z">
        <w:r>
          <w:t>pues cada uno posee</w:t>
        </w:r>
      </w:ins>
      <w:r w:rsidR="007C080F">
        <w:t xml:space="preserve"> rangos de movilidad cervical </w:t>
      </w:r>
      <w:ins w:id="923" w:author="Rodrigo García" w:date="2017-09-29T10:12:00Z">
        <w:r>
          <w:t xml:space="preserve">ligeramente </w:t>
        </w:r>
      </w:ins>
      <w:r w:rsidR="007C080F">
        <w:t>distintos</w:t>
      </w:r>
      <w:r w:rsidR="00D85D99">
        <w:t>.</w:t>
      </w:r>
      <w:ins w:id="924" w:author="Borja Gonzalez" w:date="2017-09-29T11:43:00Z">
        <w:r w:rsidR="00A54BEB">
          <w:t xml:space="preserve"> Los datos </w:t>
        </w:r>
      </w:ins>
      <w:ins w:id="925" w:author="Borja Gonzalez" w:date="2017-09-29T11:46:00Z">
        <w:r w:rsidR="00A54BEB">
          <w:t xml:space="preserve">referentes a </w:t>
        </w:r>
      </w:ins>
      <w:ins w:id="926" w:author="Borja Gonzalez" w:date="2017-09-29T11:45:00Z">
        <w:r w:rsidR="00A54BEB">
          <w:t xml:space="preserve">los intervalos de normalidad </w:t>
        </w:r>
      </w:ins>
      <w:ins w:id="927" w:author="Borja Gonzalez" w:date="2017-09-29T11:46:00Z">
        <w:r w:rsidR="00A54BEB">
          <w:t>se han obtenido del Journal of Orthop</w:t>
        </w:r>
      </w:ins>
      <w:ins w:id="928" w:author="Borja Gonzalez" w:date="2017-09-29T11:47:00Z">
        <w:r w:rsidR="00A54BEB">
          <w:t>a</w:t>
        </w:r>
      </w:ins>
      <w:ins w:id="929" w:author="Borja Gonzalez" w:date="2017-09-29T11:46:00Z">
        <w:r w:rsidR="00A54BEB">
          <w:t xml:space="preserve">edic Research, concretamente del documento </w:t>
        </w:r>
      </w:ins>
      <w:ins w:id="930" w:author="Borja Gonzalez" w:date="2017-09-29T11:47:00Z">
        <w:r w:rsidR="00A54BEB">
          <w:t>“</w:t>
        </w:r>
        <w:r w:rsidR="00A54BEB" w:rsidRPr="00752D12">
          <w:rPr>
            <w:rPrChange w:id="931" w:author="GONZALEZ DIAZ, BORJA" w:date="2017-09-29T18:14:00Z">
              <w:rPr>
                <w:lang w:val="en-US"/>
              </w:rPr>
            </w:rPrChange>
          </w:rPr>
          <w:t>Active range of motion of the head and cervical spine: a three-dimensional investigation in healthy young adults</w:t>
        </w:r>
        <w:r w:rsidR="00A54BEB">
          <w:t>”</w:t>
        </w:r>
      </w:ins>
      <w:ins w:id="932" w:author="Borja Gonzalez" w:date="2017-09-29T11:48:00Z">
        <w:r w:rsidR="00A54BEB">
          <w:t>.</w:t>
        </w:r>
      </w:ins>
    </w:p>
    <w:p w14:paraId="73EDB3B6" w14:textId="50961B6E" w:rsidR="00A202B8" w:rsidRDefault="00A202B8" w:rsidP="000B6B32">
      <w:pPr>
        <w:rPr>
          <w:ins w:id="933" w:author="Borja Gonzalez" w:date="2017-09-07T11:32:00Z"/>
        </w:rPr>
      </w:pPr>
    </w:p>
    <w:p w14:paraId="50C7D77C" w14:textId="220F283F" w:rsidR="009750CE" w:rsidRDefault="0079203F" w:rsidP="000B6B32">
      <w:pPr>
        <w:rPr>
          <w:ins w:id="934" w:author="Borja Gonzalez" w:date="2017-09-29T16:47:00Z"/>
        </w:rPr>
      </w:pPr>
      <w:ins w:id="935" w:author="Rodrigo García" w:date="2017-09-29T10:13:00Z">
        <w:r>
          <w:t>La aplicación incluirá una sección específica para</w:t>
        </w:r>
      </w:ins>
      <w:r w:rsidR="0022745C">
        <w:t xml:space="preserve"> cada paciente</w:t>
      </w:r>
      <w:ins w:id="936" w:author="Rodrigo García" w:date="2017-09-29T10:13:00Z">
        <w:r>
          <w:t xml:space="preserve">, que mostrará un conjunto </w:t>
        </w:r>
      </w:ins>
      <w:r w:rsidR="0022745C">
        <w:t>de movimientos</w:t>
      </w:r>
      <w:ins w:id="937" w:author="Rodrigo García" w:date="2017-09-29T10:13:00Z">
        <w:r>
          <w:t>;</w:t>
        </w:r>
      </w:ins>
      <w:r w:rsidR="0022745C">
        <w:t xml:space="preserve"> en los planos </w:t>
      </w:r>
      <w:ins w:id="938" w:author="Rodrigo García" w:date="2017-09-29T10:13:00Z">
        <w:r>
          <w:t>transversal</w:t>
        </w:r>
      </w:ins>
      <w:r w:rsidR="0022745C">
        <w:t xml:space="preserve">, </w:t>
      </w:r>
      <w:ins w:id="939" w:author="Rodrigo García" w:date="2017-09-29T10:13:00Z">
        <w:r>
          <w:t xml:space="preserve">coronal </w:t>
        </w:r>
      </w:ins>
      <w:r w:rsidR="0022745C">
        <w:t xml:space="preserve">y </w:t>
      </w:r>
      <w:ins w:id="940" w:author="Rodrigo García" w:date="2017-09-29T10:13:00Z">
        <w:r>
          <w:t>sagital</w:t>
        </w:r>
      </w:ins>
      <w:r w:rsidR="0022745C">
        <w:t xml:space="preserve">, con una fecha asociada que </w:t>
      </w:r>
      <w:ins w:id="941" w:author="Rodrigo García" w:date="2017-09-29T10:14:00Z">
        <w:r>
          <w:t xml:space="preserve">se </w:t>
        </w:r>
      </w:ins>
      <w:r w:rsidR="0022745C">
        <w:t>corresponde a la fecha de la medición</w:t>
      </w:r>
      <w:r w:rsidR="00D9065B">
        <w:t>. Se podrá consultar cada movimiento por separado en forma de gráfico. Además</w:t>
      </w:r>
      <w:ins w:id="942" w:author="Rodrigo García" w:date="2017-09-29T10:14:00Z">
        <w:r>
          <w:t xml:space="preserve">, también </w:t>
        </w:r>
      </w:ins>
      <w:r w:rsidR="00D9065B">
        <w:t xml:space="preserve">se podrá visualizar, </w:t>
      </w:r>
      <w:ins w:id="943" w:author="Rodrigo García" w:date="2017-09-29T10:14:00Z">
        <w:r>
          <w:t xml:space="preserve">de nuevo </w:t>
        </w:r>
      </w:ins>
      <w:r w:rsidR="00D9065B">
        <w:t>en forma de gráfico, la evolución de cada movimiento a medida que pasa el tiempo</w:t>
      </w:r>
      <w:ins w:id="944" w:author="Rodrigo García" w:date="2017-09-29T10:14:00Z">
        <w:r>
          <w:t>, usando para ello medidas tomadas en diferentes sesiones.</w:t>
        </w:r>
      </w:ins>
      <w:r w:rsidR="00D9065B">
        <w:t xml:space="preserve"> En </w:t>
      </w:r>
      <w:ins w:id="945" w:author="Rodrigo García" w:date="2017-09-29T10:14:00Z">
        <w:r>
          <w:t xml:space="preserve">este </w:t>
        </w:r>
      </w:ins>
      <w:r w:rsidR="00D9065B">
        <w:t xml:space="preserve">gráfico de evolución </w:t>
      </w:r>
      <w:ins w:id="946" w:author="Rodrigo García" w:date="2017-09-29T10:14:00Z">
        <w:r>
          <w:t>se mostrarán también los</w:t>
        </w:r>
      </w:ins>
      <w:r w:rsidR="00D16488">
        <w:t xml:space="preserve"> valores de normalidad </w:t>
      </w:r>
      <w:ins w:id="947" w:author="Rodrigo García" w:date="2017-09-29T10:14:00Z">
        <w:r>
          <w:t xml:space="preserve">antes nombrados, </w:t>
        </w:r>
      </w:ins>
      <w:r w:rsidR="00D16488">
        <w:t>para que sea posible observar si el paciente entra dentro de dichos valores.</w:t>
      </w:r>
      <w:r w:rsidR="007C080F">
        <w:t xml:space="preserve"> Se podrán añadir y borrar </w:t>
      </w:r>
      <w:ins w:id="948" w:author="Rodrigo García" w:date="2017-09-29T10:14:00Z">
        <w:r>
          <w:t xml:space="preserve">sesiones </w:t>
        </w:r>
      </w:ins>
      <w:r w:rsidR="007C080F">
        <w:t xml:space="preserve">de movimientos, teniendo en cuenta que para añadir </w:t>
      </w:r>
      <w:ins w:id="949" w:author="Rodrigo García" w:date="2017-09-29T10:15:00Z">
        <w:r>
          <w:t>una</w:t>
        </w:r>
      </w:ins>
      <w:r w:rsidR="007C080F">
        <w:t xml:space="preserve"> habrá que seleccionar un archivo local</w:t>
      </w:r>
      <w:ins w:id="950" w:author="Rodrigo García" w:date="2017-09-29T10:15:00Z">
        <w:r>
          <w:t xml:space="preserve"> en el formato producido por el software del sistema de captura de movimientos (en formato CSV)</w:t>
        </w:r>
      </w:ins>
      <w:r w:rsidR="007C080F">
        <w:t xml:space="preserve"> y asociar una fecha</w:t>
      </w:r>
      <w:ins w:id="951" w:author="Rodrigo García" w:date="2017-09-29T10:15:00Z">
        <w:r>
          <w:t xml:space="preserve"> y hora</w:t>
        </w:r>
      </w:ins>
      <w:r w:rsidR="007C080F">
        <w:t xml:space="preserve"> de medición a </w:t>
      </w:r>
      <w:ins w:id="952" w:author="Rodrigo García" w:date="2017-09-29T10:15:00Z">
        <w:r>
          <w:t>la sesión, para así</w:t>
        </w:r>
      </w:ins>
      <w:ins w:id="953" w:author="Rodrigo García" w:date="2017-09-29T10:16:00Z">
        <w:r>
          <w:t xml:space="preserve"> soportar más</w:t>
        </w:r>
      </w:ins>
      <w:r w:rsidR="007C080F">
        <w:t xml:space="preserve"> de una medición diaria.</w:t>
      </w:r>
    </w:p>
    <w:p w14:paraId="5CFD3F2A" w14:textId="77777777" w:rsidR="00771A3F" w:rsidRDefault="00771A3F" w:rsidP="000B6B32">
      <w:pPr>
        <w:rPr>
          <w:ins w:id="954" w:author="Borja Gonzalez" w:date="2017-09-29T16:47:00Z"/>
        </w:rPr>
      </w:pPr>
    </w:p>
    <w:p w14:paraId="7A6D2025" w14:textId="77777777" w:rsidR="00771A3F" w:rsidRPr="0040221C" w:rsidRDefault="00771A3F" w:rsidP="000B6B32">
      <w:pPr>
        <w:rPr>
          <w:ins w:id="955" w:author="Borja Gonzalez" w:date="2017-09-26T09:43:00Z"/>
        </w:rPr>
      </w:pPr>
    </w:p>
    <w:p w14:paraId="6627EA72" w14:textId="77777777" w:rsidR="00333F5F" w:rsidRDefault="00333F5F" w:rsidP="00A202B8">
      <w:bookmarkStart w:id="956" w:name="_Toc366229203"/>
    </w:p>
    <w:p w14:paraId="57D2FAEB" w14:textId="2C0EEED3" w:rsidR="00D51A6F" w:rsidRDefault="000365A9" w:rsidP="00D51A6F">
      <w:pPr>
        <w:pStyle w:val="Ttulo1"/>
      </w:pPr>
      <w:bookmarkStart w:id="957" w:name="_Toc494475983"/>
      <w:r>
        <w:t xml:space="preserve">2.  </w:t>
      </w:r>
      <w:r w:rsidR="00E653AA" w:rsidRPr="0040221C">
        <w:t>Estado del arte</w:t>
      </w:r>
      <w:bookmarkEnd w:id="956"/>
      <w:bookmarkEnd w:id="957"/>
    </w:p>
    <w:p w14:paraId="21870265" w14:textId="77777777" w:rsidR="00BD1DD1" w:rsidRDefault="00BD1DD1" w:rsidP="00877555"/>
    <w:p w14:paraId="5373A99B" w14:textId="53ECD876" w:rsidR="00BD1DD1" w:rsidRDefault="000365A9" w:rsidP="0028735F">
      <w:pPr>
        <w:pStyle w:val="Ttulo2"/>
      </w:pPr>
      <w:bookmarkStart w:id="958" w:name="_Toc494475984"/>
      <w:r>
        <w:t xml:space="preserve">2.1.  </w:t>
      </w:r>
      <w:r w:rsidR="00BD1DD1">
        <w:t>Diseño de web estático</w:t>
      </w:r>
      <w:bookmarkEnd w:id="958"/>
    </w:p>
    <w:p w14:paraId="7B81D7BE" w14:textId="40390F78" w:rsidR="00BD1DD1" w:rsidRDefault="000365A9" w:rsidP="0028735F">
      <w:pPr>
        <w:pStyle w:val="Ttulo3"/>
      </w:pPr>
      <w:bookmarkStart w:id="959" w:name="_Toc494475985"/>
      <w:r>
        <w:t xml:space="preserve">2.1.1.  </w:t>
      </w:r>
      <w:r w:rsidR="00BD1DD1">
        <w:t>HTML</w:t>
      </w:r>
      <w:bookmarkEnd w:id="959"/>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960"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lastRenderedPageBreak/>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Ttulo3"/>
      </w:pPr>
      <w:bookmarkStart w:id="961" w:name="_Toc494475986"/>
      <w:r>
        <w:t xml:space="preserve">2.1.2.  </w:t>
      </w:r>
      <w:r w:rsidR="00BD1DD1">
        <w:t>CSS</w:t>
      </w:r>
      <w:bookmarkEnd w:id="961"/>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33498228" w:rsidR="000E3AE4" w:rsidRDefault="000E3AE4" w:rsidP="00A54BEB">
      <w:pPr>
        <w:pStyle w:val="Ttulo3"/>
      </w:pPr>
      <w:bookmarkStart w:id="962" w:name="_Toc494475987"/>
      <w:r>
        <w:t>2.</w:t>
      </w:r>
      <w:r w:rsidR="00F45CE8">
        <w:t>1.3.</w:t>
      </w:r>
      <w:r>
        <w:t xml:space="preserve">  Java</w:t>
      </w:r>
      <w:r w:rsidR="008725F9">
        <w:t>S</w:t>
      </w:r>
      <w:r>
        <w:t>cript</w:t>
      </w:r>
      <w:bookmarkEnd w:id="962"/>
      <w:r>
        <w:t xml:space="preserve"> </w:t>
      </w:r>
    </w:p>
    <w:p w14:paraId="014CE061" w14:textId="77777777" w:rsidR="000E3AE4" w:rsidRDefault="000E3AE4" w:rsidP="000E3AE4"/>
    <w:p w14:paraId="313504BC" w14:textId="42442513" w:rsidR="00A849FA" w:rsidRDefault="00A849FA" w:rsidP="000E3AE4">
      <w:r>
        <w:t>JavaScript es un lenguaje de programación interpretad</w:t>
      </w:r>
      <w:ins w:id="963" w:author="Rodrigo García" w:date="2017-09-29T10:18:00Z">
        <w:r w:rsidR="00044CA7">
          <w:t>o</w:t>
        </w:r>
      </w:ins>
      <w:r>
        <w:t xml:space="preserve">,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lastRenderedPageBreak/>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rsidP="00A54BEB">
      <w:pPr>
        <w:pStyle w:val="Ttulo3"/>
        <w:rPr>
          <w:shd w:val="clear" w:color="auto" w:fill="FFFFFF"/>
        </w:rPr>
      </w:pPr>
      <w:bookmarkStart w:id="964" w:name="_Toc494475988"/>
      <w:r>
        <w:rPr>
          <w:shd w:val="clear" w:color="auto" w:fill="FFFFFF"/>
        </w:rPr>
        <w:t>2.1.4.  Chart.js</w:t>
      </w:r>
      <w:bookmarkEnd w:id="964"/>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Prrafodelista"/>
        <w:numPr>
          <w:ilvl w:val="0"/>
          <w:numId w:val="20"/>
        </w:numPr>
      </w:pPr>
      <w:r>
        <w:t>A través del elemento &lt;canvas&gt; se consiguen crear gráficos simples.</w:t>
      </w:r>
    </w:p>
    <w:p w14:paraId="6734A7BB" w14:textId="77777777" w:rsidR="00F45CE8" w:rsidRDefault="00F45CE8" w:rsidP="00F45CE8">
      <w:pPr>
        <w:pStyle w:val="Prrafodelista"/>
        <w:numPr>
          <w:ilvl w:val="0"/>
          <w:numId w:val="20"/>
        </w:numPr>
      </w:pPr>
      <w:r>
        <w:t>Con Chart.js podemos crear hasta 8 tipos de gráficos personalizables y con los que se puede interactuar.</w:t>
      </w:r>
    </w:p>
    <w:p w14:paraId="6A13A7EB" w14:textId="77777777" w:rsidR="00F45CE8" w:rsidRDefault="00F45CE8" w:rsidP="00F45CE8">
      <w:pPr>
        <w:pStyle w:val="Prrafodelista"/>
        <w:numPr>
          <w:ilvl w:val="0"/>
          <w:numId w:val="20"/>
        </w:numPr>
      </w:pPr>
      <w:r>
        <w:t xml:space="preserve"> Posee un gran rendimiento en todos los navegadores actuales (IE9+). </w:t>
      </w:r>
    </w:p>
    <w:p w14:paraId="0F1DCD4C" w14:textId="77777777" w:rsidR="00F45CE8" w:rsidRDefault="00F45CE8" w:rsidP="00F45CE8">
      <w:pPr>
        <w:pStyle w:val="Prrafodelista"/>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Prrafodelista"/>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Ttulo3"/>
      </w:pPr>
      <w:bookmarkStart w:id="965" w:name="_Toc494475989"/>
      <w:r>
        <w:t>2.1.5.  Papa Parse</w:t>
      </w:r>
      <w:bookmarkEnd w:id="965"/>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Prrafodelista"/>
        <w:numPr>
          <w:ilvl w:val="0"/>
          <w:numId w:val="20"/>
        </w:numPr>
      </w:pPr>
      <w:r>
        <w:t>Muy fácil de usar.</w:t>
      </w:r>
    </w:p>
    <w:p w14:paraId="6C8A6A1C" w14:textId="77777777" w:rsidR="005A7297" w:rsidRDefault="005A7297" w:rsidP="005A7297">
      <w:pPr>
        <w:pStyle w:val="Prrafodelista"/>
        <w:numPr>
          <w:ilvl w:val="0"/>
          <w:numId w:val="20"/>
        </w:numPr>
      </w:pPr>
      <w:r>
        <w:t>Parsea ficheros CSV en un entorno local o a través de la red directamente.</w:t>
      </w:r>
    </w:p>
    <w:p w14:paraId="15159715" w14:textId="77777777" w:rsidR="005A7297" w:rsidRDefault="005A7297" w:rsidP="005A7297">
      <w:pPr>
        <w:pStyle w:val="Prrafodelista"/>
        <w:numPr>
          <w:ilvl w:val="0"/>
          <w:numId w:val="20"/>
        </w:numPr>
      </w:pPr>
      <w:r>
        <w:t>Transmite archivos de gran tamaño (incluso a través de HTTP).</w:t>
      </w:r>
    </w:p>
    <w:p w14:paraId="7851AB1C" w14:textId="77777777" w:rsidR="005A7297" w:rsidRDefault="005A7297" w:rsidP="005A7297">
      <w:pPr>
        <w:pStyle w:val="Prrafodelista"/>
        <w:numPr>
          <w:ilvl w:val="0"/>
          <w:numId w:val="20"/>
        </w:numPr>
      </w:pPr>
      <w:r>
        <w:t>El análisis sintáctico con la conversión se realizan, además, de forma inversa(JSON a CSV).</w:t>
      </w:r>
    </w:p>
    <w:p w14:paraId="701E50FF" w14:textId="77777777" w:rsidR="005A7297" w:rsidRDefault="005A7297" w:rsidP="005A7297">
      <w:pPr>
        <w:pStyle w:val="Prrafodelista"/>
        <w:numPr>
          <w:ilvl w:val="0"/>
          <w:numId w:val="20"/>
        </w:numPr>
      </w:pPr>
      <w:r>
        <w:t>Detección automática de delimitadores.</w:t>
      </w:r>
    </w:p>
    <w:p w14:paraId="56164258" w14:textId="77777777" w:rsidR="005A7297" w:rsidRDefault="005A7297" w:rsidP="005A7297">
      <w:pPr>
        <w:pStyle w:val="Prrafodelista"/>
        <w:numPr>
          <w:ilvl w:val="0"/>
          <w:numId w:val="20"/>
        </w:numPr>
      </w:pPr>
      <w:r>
        <w:t>Pausa, reanudación y anulación del parseo.</w:t>
      </w:r>
    </w:p>
    <w:p w14:paraId="2EFBFF9D" w14:textId="77777777" w:rsidR="005A7297" w:rsidRDefault="005A7297" w:rsidP="005A7297">
      <w:pPr>
        <w:pStyle w:val="Prrafodelista"/>
        <w:numPr>
          <w:ilvl w:val="0"/>
          <w:numId w:val="20"/>
        </w:numPr>
      </w:pPr>
      <w:r>
        <w:t xml:space="preserve">Papa parse no tiene dependencias. </w:t>
      </w:r>
    </w:p>
    <w:p w14:paraId="1489F51E" w14:textId="77777777" w:rsidR="005A7297" w:rsidRDefault="005A7297" w:rsidP="005A7297">
      <w:pPr>
        <w:pStyle w:val="Prrafodelista"/>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Prrafodelista"/>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Ttulo2"/>
      </w:pPr>
      <w:bookmarkStart w:id="966" w:name="_Toc494475990"/>
      <w:r>
        <w:t>2.</w:t>
      </w:r>
      <w:r w:rsidR="00F45CE8">
        <w:t>2.</w:t>
      </w:r>
      <w:r>
        <w:t xml:space="preserve">  </w:t>
      </w:r>
      <w:r w:rsidR="005A7297">
        <w:t>Diseño del lado del Servidor</w:t>
      </w:r>
      <w:bookmarkEnd w:id="966"/>
    </w:p>
    <w:p w14:paraId="704FE563" w14:textId="77777777" w:rsidR="005A7297" w:rsidRDefault="005A7297" w:rsidP="005A7297"/>
    <w:p w14:paraId="441FEC0B" w14:textId="17AF3D30" w:rsidR="005A7297" w:rsidRPr="005A7297" w:rsidRDefault="005A7297" w:rsidP="005A7297">
      <w:pPr>
        <w:pStyle w:val="Ttulo3"/>
      </w:pPr>
      <w:bookmarkStart w:id="967" w:name="_Toc494475991"/>
      <w:r>
        <w:t>2.2.1. NodeJS</w:t>
      </w:r>
      <w:bookmarkEnd w:id="967"/>
    </w:p>
    <w:p w14:paraId="0AFBB529" w14:textId="543C61FF" w:rsidR="000E3AE4" w:rsidRDefault="000E3AE4" w:rsidP="001757CA"/>
    <w:p w14:paraId="4FE48375" w14:textId="3EC0E8B9" w:rsidR="008725F9" w:rsidRDefault="004C28EF" w:rsidP="001757CA">
      <w:r>
        <w:lastRenderedPageBreak/>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77B82282" w:rsidR="003C2907" w:rsidRDefault="00AF08B4" w:rsidP="001757CA">
      <w:r>
        <w:t>NodeJS ejecuta el código JavaScript</w:t>
      </w:r>
      <w:r w:rsidR="00F45CE8">
        <w:t xml:space="preserve"> mediante el motor V8, que </w:t>
      </w:r>
      <w:ins w:id="968" w:author="Rodrigo García" w:date="2017-09-29T10:19:00Z">
        <w:r w:rsidR="00044CA7">
          <w:t>h</w:t>
        </w:r>
      </w:ins>
      <w:r w:rsidR="00F45CE8">
        <w:t xml:space="preserve">a sido </w:t>
      </w:r>
      <w:r>
        <w:t>desarrollado por Google. Este motor permite a Node</w:t>
      </w:r>
      <w:ins w:id="969" w:author="Rodrigo García" w:date="2017-09-29T10:19:00Z">
        <w:r w:rsidR="00044CA7">
          <w:t>JS</w:t>
        </w:r>
      </w:ins>
      <w:r>
        <w:t xml:space="preserv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eastAsia="es-ES_tradnl"/>
        </w:rPr>
        <w:drawing>
          <wp:inline distT="0" distB="0" distL="0" distR="0" wp14:anchorId="0D8E2047" wp14:editId="64B2811E">
            <wp:extent cx="4457700" cy="37147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371475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Ttulo3"/>
      </w:pPr>
      <w:bookmarkStart w:id="970" w:name="_Toc494475992"/>
      <w:r>
        <w:t>2.</w:t>
      </w:r>
      <w:r w:rsidR="005A7297">
        <w:t>2</w:t>
      </w:r>
      <w:r>
        <w:t>.</w:t>
      </w:r>
      <w:r w:rsidR="00F45CE8">
        <w:t>1</w:t>
      </w:r>
      <w:r>
        <w:t xml:space="preserve"> </w:t>
      </w:r>
      <w:r w:rsidR="00EA0671">
        <w:t>Express.js</w:t>
      </w:r>
      <w:bookmarkEnd w:id="970"/>
    </w:p>
    <w:p w14:paraId="0A7F7809" w14:textId="77777777" w:rsidR="00EA0671" w:rsidRDefault="00EA0671" w:rsidP="00EA0671"/>
    <w:p w14:paraId="1A5EF37F" w14:textId="57019B97" w:rsidR="000567E5" w:rsidRDefault="00CB1F59" w:rsidP="00EA0671">
      <w:r>
        <w:t>Express es el entorno de trabajo web m</w:t>
      </w:r>
      <w:ins w:id="971" w:author="Rodrigo García" w:date="2017-09-29T10:19:00Z">
        <w:r w:rsidR="00044CA7">
          <w:t>á</w:t>
        </w:r>
      </w:ins>
      <w:r>
        <w:t xml:space="preserve">s utilizado en NodeJS y está diseñado para la construcción de aplicaciones web, aplicaciones móviles y APIs. Es posible crear </w:t>
      </w:r>
      <w:r>
        <w:lastRenderedPageBreak/>
        <w:t xml:space="preserve">una API de forma sencilla y rápida que proporciona una gran cantidad de métodos </w:t>
      </w:r>
      <w:r w:rsidR="000567E5">
        <w:t xml:space="preserve">de utilidad para </w:t>
      </w:r>
      <w:ins w:id="972" w:author="Rodrigo García" w:date="2017-09-29T10:19:00Z">
        <w:r w:rsidR="00044CA7">
          <w:t xml:space="preserve">HTTP </w:t>
        </w:r>
      </w:ins>
      <w:r w:rsidR="000567E5">
        <w:t xml:space="preserve">y </w:t>
      </w:r>
      <w:ins w:id="973" w:author="Borja Gonzalez" w:date="2017-09-29T11:50:00Z">
        <w:r w:rsidR="00A54BEB">
          <w:t xml:space="preserve">a la lógica de intercambio </w:t>
        </w:r>
      </w:ins>
      <w:ins w:id="974" w:author="Borja Gonzalez" w:date="2017-09-29T11:51:00Z">
        <w:r w:rsidR="00A54BEB">
          <w:t>de información entre programas o middleware</w:t>
        </w:r>
      </w:ins>
      <w:ins w:id="975" w:author="Borja Gonzalez" w:date="2017-09-29T11:52:00Z">
        <w:r w:rsidR="00A54BEB">
          <w:t xml:space="preserve">. </w:t>
        </w:r>
      </w:ins>
      <w:r w:rsidR="000567E5">
        <w:t>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Prrafodelista"/>
        <w:numPr>
          <w:ilvl w:val="0"/>
          <w:numId w:val="20"/>
        </w:numPr>
      </w:pPr>
      <w:r>
        <w:t>Infraestructura mínima, flexible y rápida.</w:t>
      </w:r>
    </w:p>
    <w:p w14:paraId="1A2F07BB" w14:textId="42026B2B" w:rsidR="000567E5" w:rsidRDefault="000567E5" w:rsidP="00FE6B96">
      <w:pPr>
        <w:pStyle w:val="Prrafodelista"/>
        <w:numPr>
          <w:ilvl w:val="0"/>
          <w:numId w:val="20"/>
        </w:numPr>
      </w:pPr>
      <w:r>
        <w:t>Enrutamiento robusto</w:t>
      </w:r>
      <w:r w:rsidR="00860F9D">
        <w:t>.</w:t>
      </w:r>
    </w:p>
    <w:p w14:paraId="48ABBCA9" w14:textId="71D62776" w:rsidR="000567E5" w:rsidRDefault="000567E5" w:rsidP="00FE6B96">
      <w:pPr>
        <w:pStyle w:val="Prrafodelista"/>
        <w:numPr>
          <w:ilvl w:val="0"/>
          <w:numId w:val="20"/>
        </w:numPr>
      </w:pPr>
      <w:r>
        <w:t>Alto rendimiento</w:t>
      </w:r>
      <w:r w:rsidR="00860F9D">
        <w:t>.</w:t>
      </w:r>
    </w:p>
    <w:p w14:paraId="5DB9DA08" w14:textId="389B89CE" w:rsidR="000567E5" w:rsidRDefault="00860F9D" w:rsidP="00FE6B96">
      <w:pPr>
        <w:pStyle w:val="Prrafodelista"/>
        <w:numPr>
          <w:ilvl w:val="0"/>
          <w:numId w:val="20"/>
        </w:numPr>
      </w:pPr>
      <w:r>
        <w:t>Ejecución</w:t>
      </w:r>
      <w:r w:rsidR="000567E5">
        <w:t xml:space="preserve"> sencilla que permite generar aplicaciones rápidamente.</w:t>
      </w:r>
    </w:p>
    <w:p w14:paraId="32C21977" w14:textId="77777777" w:rsidR="002919E2" w:rsidRDefault="002919E2" w:rsidP="00EA0671"/>
    <w:p w14:paraId="3B8199DB" w14:textId="77777777" w:rsidR="00EA0671" w:rsidRPr="00EA0671" w:rsidRDefault="00EA0671" w:rsidP="00B74D7C"/>
    <w:p w14:paraId="6A3E86F0" w14:textId="77777777" w:rsidR="001A2DEE" w:rsidRDefault="001A2DEE" w:rsidP="001757CA"/>
    <w:p w14:paraId="2E89E248" w14:textId="0E15E0E2" w:rsidR="00E1467C" w:rsidRDefault="000365A9" w:rsidP="00E1467C">
      <w:pPr>
        <w:pStyle w:val="Ttulo3"/>
      </w:pPr>
      <w:bookmarkStart w:id="976" w:name="_Toc494475993"/>
      <w:r>
        <w:t>2</w:t>
      </w:r>
      <w:r w:rsidR="005A7297">
        <w:t>.2</w:t>
      </w:r>
      <w:r w:rsidR="00F45CE8">
        <w:t>.</w:t>
      </w:r>
      <w:r w:rsidR="00BA4BD5">
        <w:t>2</w:t>
      </w:r>
      <w:r w:rsidR="00F45CE8">
        <w:t>.</w:t>
      </w:r>
      <w:r>
        <w:t xml:space="preserve">  </w:t>
      </w:r>
      <w:r w:rsidR="001B143F">
        <w:t>Socket</w:t>
      </w:r>
      <w:r w:rsidR="00E1467C">
        <w:t>.io</w:t>
      </w:r>
      <w:bookmarkEnd w:id="976"/>
    </w:p>
    <w:p w14:paraId="66BC0C77" w14:textId="77777777" w:rsidR="00E1467C" w:rsidRDefault="00E1467C" w:rsidP="001B143F"/>
    <w:p w14:paraId="5737200C" w14:textId="0EC6AC7A" w:rsidR="00E1467C" w:rsidRDefault="001B143F" w:rsidP="001B143F">
      <w:pPr>
        <w:rPr>
          <w:ins w:id="977" w:author="Borja Gonzalez" w:date="2017-09-28T13:47:00Z"/>
        </w:rPr>
      </w:pPr>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39626F1D" w:rsidR="000674E9" w:rsidRDefault="00610E90" w:rsidP="001B143F">
      <w:r>
        <w:t>Generalmente Socket.io utiliza el protocolo WebSocket, y como opción alternativa</w:t>
      </w:r>
      <w:r w:rsidR="00E7422F">
        <w:t>, en el caso de que el cliente no soporte el protocolo WebSocket,</w:t>
      </w:r>
      <w:r>
        <w:t xml:space="preserve"> utiliza </w:t>
      </w:r>
      <w:r w:rsidR="00E7422F">
        <w:t xml:space="preserve">polling, que consiste en una consulta constante al servidor por parte del cliente, </w:t>
      </w:r>
      <w:r>
        <w:t>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Ttulo2"/>
      </w:pPr>
      <w:bookmarkStart w:id="978" w:name="_Toc494475994"/>
      <w:r>
        <w:t xml:space="preserve">2.3.  </w:t>
      </w:r>
      <w:r w:rsidR="006E178F">
        <w:t>Bases de Datos</w:t>
      </w:r>
      <w:bookmarkEnd w:id="978"/>
    </w:p>
    <w:p w14:paraId="5D0632E7" w14:textId="77777777" w:rsidR="00506C74" w:rsidRDefault="00506C74" w:rsidP="00155116"/>
    <w:p w14:paraId="51DBA3B4" w14:textId="5BBF3FBA" w:rsidR="00506C74" w:rsidRDefault="00506C74" w:rsidP="00155116">
      <w:r>
        <w:t>Los sistemas de gestión de datos (DBMS) proporcionan la capacidad de almacenarinformación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Prrafodelista"/>
        <w:numPr>
          <w:ilvl w:val="0"/>
          <w:numId w:val="25"/>
        </w:numPr>
      </w:pPr>
      <w:r>
        <w:t>Eficientes, ya que permiten miles de peticiones o modificaciones por segundo.</w:t>
      </w:r>
    </w:p>
    <w:p w14:paraId="2B6D4ADC" w14:textId="2A3C6099" w:rsidR="00506C74" w:rsidRDefault="00506C74" w:rsidP="00155116">
      <w:pPr>
        <w:pStyle w:val="Prrafodelista"/>
        <w:numPr>
          <w:ilvl w:val="0"/>
          <w:numId w:val="25"/>
        </w:numPr>
      </w:pPr>
      <w:r>
        <w:t>Fiables debido a una disponibilidad casi total.</w:t>
      </w:r>
    </w:p>
    <w:p w14:paraId="305512BD" w14:textId="18D4D855" w:rsidR="00B908A6" w:rsidRDefault="00506C74" w:rsidP="00155116">
      <w:pPr>
        <w:pStyle w:val="Prrafodelista"/>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Prrafodelista"/>
        <w:numPr>
          <w:ilvl w:val="0"/>
          <w:numId w:val="25"/>
        </w:numPr>
      </w:pPr>
      <w:r>
        <w:lastRenderedPageBreak/>
        <w:t>Seguros tanto a nivel de software, hardware, energía y usuarios.</w:t>
      </w:r>
    </w:p>
    <w:p w14:paraId="118F9586" w14:textId="77D51212" w:rsidR="00B908A6" w:rsidRDefault="00B908A6" w:rsidP="00155116">
      <w:pPr>
        <w:pStyle w:val="Prrafodelista"/>
        <w:numPr>
          <w:ilvl w:val="0"/>
          <w:numId w:val="25"/>
        </w:numPr>
      </w:pPr>
      <w:r>
        <w:t>Con grandes volúmenes de información. Del orden de Terabytes.</w:t>
      </w:r>
    </w:p>
    <w:p w14:paraId="1A3B811E" w14:textId="65A4D75E" w:rsidR="00B908A6" w:rsidRDefault="00B908A6" w:rsidP="00155116">
      <w:pPr>
        <w:pStyle w:val="Prrafodelista"/>
        <w:numPr>
          <w:ilvl w:val="0"/>
          <w:numId w:val="25"/>
        </w:numPr>
      </w:pPr>
      <w:r>
        <w:t>Persistentes. La información se guarda de forma permanente.</w:t>
      </w:r>
    </w:p>
    <w:p w14:paraId="7FE72D73" w14:textId="18BF659A" w:rsidR="00B908A6" w:rsidRPr="00506C74" w:rsidRDefault="00B908A6" w:rsidP="00155116">
      <w:pPr>
        <w:pStyle w:val="Prrafodelista"/>
        <w:numPr>
          <w:ilvl w:val="0"/>
          <w:numId w:val="25"/>
        </w:numPr>
      </w:pPr>
      <w:r>
        <w:t>Accesibles por múltiples usuarios gracias a un control de acceso concurrente.</w:t>
      </w:r>
    </w:p>
    <w:p w14:paraId="5083C70D" w14:textId="77777777" w:rsidR="006E178F" w:rsidRDefault="006E178F"/>
    <w:p w14:paraId="679D474D" w14:textId="2E5F7AAC" w:rsidR="00DE077C" w:rsidRDefault="00DE077C" w:rsidP="00DE077C">
      <w:pPr>
        <w:rPr>
          <w:ins w:id="979" w:author="Borja Gonzalez" w:date="2017-09-28T13:55:00Z"/>
        </w:rPr>
      </w:pPr>
      <w:r w:rsidRPr="00DE077C">
        <w:t xml:space="preserve">Las aplicaciones más </w:t>
      </w:r>
      <w:r w:rsidR="00506C74">
        <w:t>comunes</w:t>
      </w:r>
      <w:r w:rsidRPr="00DE077C">
        <w:t xml:space="preserve"> son para la gestión de empresas e instituciones públicas</w:t>
      </w:r>
      <w:ins w:id="980" w:author="Borja Gonzalez" w:date="2017-09-28T13:56:00Z">
        <w:r w:rsidR="00506C74">
          <w:t xml:space="preserve">. </w:t>
        </w:r>
      </w:ins>
      <w:r w:rsidRPr="00DE077C">
        <w:t>También son ampliamente utilizadas en entornos científicos con el objeto de almacenar la información experimental.</w:t>
      </w:r>
    </w:p>
    <w:p w14:paraId="0DF5A165" w14:textId="40845AB9" w:rsidR="00506C74" w:rsidRDefault="00506C74" w:rsidP="00DE077C"/>
    <w:p w14:paraId="2E6A3E38" w14:textId="22A499BE" w:rsidR="00DE077C" w:rsidRDefault="00DE077C" w:rsidP="00DE077C"/>
    <w:p w14:paraId="3CE1AAB5" w14:textId="65257FE9" w:rsidR="00DE077C" w:rsidRPr="00DE077C" w:rsidRDefault="00DE077C" w:rsidP="00DE077C"/>
    <w:p w14:paraId="6A7822E0" w14:textId="3B0C6E43" w:rsidR="006E178F" w:rsidRDefault="006E178F" w:rsidP="00DE077C"/>
    <w:p w14:paraId="0FD37AD2" w14:textId="49B7C246" w:rsidR="00263BFD" w:rsidRDefault="00263BFD" w:rsidP="00B908A6">
      <w:pPr>
        <w:pStyle w:val="Ttulo3"/>
        <w:rPr>
          <w:ins w:id="981" w:author="Borja Gonzalez" w:date="2017-09-28T14:59:00Z"/>
        </w:rPr>
      </w:pPr>
    </w:p>
    <w:p w14:paraId="79502D77" w14:textId="37D4EB0B" w:rsidR="00155116" w:rsidRDefault="00155116" w:rsidP="004B4F98">
      <w:pPr>
        <w:rPr>
          <w:ins w:id="982" w:author="Borja Gonzalez" w:date="2017-09-28T14:59:00Z"/>
        </w:rPr>
      </w:pPr>
    </w:p>
    <w:p w14:paraId="13ED15C9" w14:textId="77777777" w:rsidR="00155116" w:rsidRDefault="00155116" w:rsidP="004B4F98">
      <w:pPr>
        <w:rPr>
          <w:ins w:id="983" w:author="Borja Gonzalez" w:date="2017-09-28T14:59:00Z"/>
        </w:rPr>
      </w:pPr>
    </w:p>
    <w:p w14:paraId="096974B3" w14:textId="65BC8BF4" w:rsidR="00155116" w:rsidRDefault="00155116" w:rsidP="004B4F98">
      <w:pPr>
        <w:rPr>
          <w:ins w:id="984" w:author="Borja Gonzalez" w:date="2017-09-28T15:00:00Z"/>
        </w:rPr>
      </w:pPr>
    </w:p>
    <w:p w14:paraId="1B8C5553" w14:textId="37446BE6" w:rsidR="00155116" w:rsidRDefault="00155116" w:rsidP="004B4F98">
      <w:pPr>
        <w:rPr>
          <w:ins w:id="985" w:author="Borja Gonzalez" w:date="2017-09-28T15:00:00Z"/>
        </w:rPr>
      </w:pPr>
    </w:p>
    <w:p w14:paraId="71B21A6E" w14:textId="77777777" w:rsidR="00155116" w:rsidRDefault="00155116" w:rsidP="004B4F98">
      <w:pPr>
        <w:rPr>
          <w:ins w:id="986" w:author="Borja Gonzalez" w:date="2017-09-28T15:00:00Z"/>
        </w:rPr>
      </w:pPr>
    </w:p>
    <w:p w14:paraId="43E8A178" w14:textId="3D5D99CC" w:rsidR="00DB6D47" w:rsidRDefault="00DB6D47" w:rsidP="004B4F98">
      <w:pPr>
        <w:rPr>
          <w:ins w:id="987" w:author="GONZALEZ DIAZ, BORJA" w:date="2017-09-29T19:00:00Z"/>
        </w:rPr>
      </w:pPr>
      <w:r>
        <w:rPr>
          <w:noProof/>
          <w:lang w:eastAsia="es-ES_tradnl"/>
        </w:rPr>
        <w:drawing>
          <wp:anchor distT="0" distB="0" distL="114300" distR="114300" simplePos="0" relativeHeight="251663360" behindDoc="0" locked="0" layoutInCell="1" allowOverlap="1" wp14:anchorId="0E033A12" wp14:editId="0BCA39E9">
            <wp:simplePos x="0" y="0"/>
            <wp:positionH relativeFrom="column">
              <wp:posOffset>1881505</wp:posOffset>
            </wp:positionH>
            <wp:positionV relativeFrom="paragraph">
              <wp:posOffset>-223520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E873E94" w14:textId="77777777" w:rsidR="00DB6D47" w:rsidRDefault="00DB6D47" w:rsidP="004B4F98">
      <w:pPr>
        <w:rPr>
          <w:ins w:id="988" w:author="GONZALEZ DIAZ, BORJA" w:date="2017-09-29T19:00:00Z"/>
        </w:rPr>
      </w:pPr>
    </w:p>
    <w:p w14:paraId="35788045" w14:textId="77777777" w:rsidR="00DB6D47" w:rsidRDefault="00DB6D47" w:rsidP="004B4F98">
      <w:pPr>
        <w:rPr>
          <w:ins w:id="989" w:author="GONZALEZ DIAZ, BORJA" w:date="2017-09-29T19:00:00Z"/>
        </w:rPr>
      </w:pPr>
    </w:p>
    <w:p w14:paraId="6ADD9C00" w14:textId="77777777" w:rsidR="00DB6D47" w:rsidRDefault="00DB6D47" w:rsidP="004B4F98">
      <w:pPr>
        <w:rPr>
          <w:ins w:id="990" w:author="GONZALEZ DIAZ, BORJA" w:date="2017-09-29T19:00:00Z"/>
        </w:rPr>
      </w:pPr>
    </w:p>
    <w:p w14:paraId="52B68A09" w14:textId="77777777" w:rsidR="00DB6D47" w:rsidRDefault="00DB6D47" w:rsidP="004B4F98">
      <w:pPr>
        <w:rPr>
          <w:ins w:id="991" w:author="GONZALEZ DIAZ, BORJA" w:date="2017-09-29T19:00:00Z"/>
        </w:rPr>
      </w:pPr>
    </w:p>
    <w:p w14:paraId="3FDA539C" w14:textId="77777777" w:rsidR="00DB6D47" w:rsidRDefault="00DB6D47" w:rsidP="004B4F98">
      <w:pPr>
        <w:rPr>
          <w:ins w:id="992" w:author="GONZALEZ DIAZ, BORJA" w:date="2017-09-29T19:00:00Z"/>
        </w:rPr>
      </w:pPr>
    </w:p>
    <w:p w14:paraId="35C6676E" w14:textId="77777777" w:rsidR="00DB6D47" w:rsidRDefault="00DB6D47" w:rsidP="004B4F98">
      <w:pPr>
        <w:rPr>
          <w:ins w:id="993" w:author="GONZALEZ DIAZ, BORJA" w:date="2017-09-29T19:00:00Z"/>
        </w:rPr>
      </w:pPr>
    </w:p>
    <w:p w14:paraId="177AC60C" w14:textId="77777777" w:rsidR="00DB6D47" w:rsidRDefault="00DB6D47" w:rsidP="004B4F98">
      <w:pPr>
        <w:rPr>
          <w:ins w:id="994" w:author="GONZALEZ DIAZ, BORJA" w:date="2017-09-29T19:00:00Z"/>
        </w:rPr>
      </w:pPr>
    </w:p>
    <w:p w14:paraId="5C0C8117" w14:textId="77777777" w:rsidR="00DB6D47" w:rsidRDefault="00DB6D47" w:rsidP="004B4F98">
      <w:pPr>
        <w:rPr>
          <w:ins w:id="995" w:author="GONZALEZ DIAZ, BORJA" w:date="2017-09-29T19:00:00Z"/>
        </w:rPr>
      </w:pPr>
    </w:p>
    <w:p w14:paraId="66C13B2D" w14:textId="77777777" w:rsidR="00DB6D47" w:rsidRDefault="00DB6D47" w:rsidP="004B4F98">
      <w:pPr>
        <w:rPr>
          <w:ins w:id="996" w:author="GONZALEZ DIAZ, BORJA" w:date="2017-09-29T19:00:00Z"/>
        </w:rPr>
      </w:pPr>
    </w:p>
    <w:p w14:paraId="1E0815CD" w14:textId="77777777" w:rsidR="00DB6D47" w:rsidRDefault="00DB6D47" w:rsidP="004B4F98">
      <w:pPr>
        <w:rPr>
          <w:ins w:id="997" w:author="GONZALEZ DIAZ, BORJA" w:date="2017-09-29T19:00:00Z"/>
        </w:rPr>
      </w:pPr>
    </w:p>
    <w:p w14:paraId="373914E4" w14:textId="77777777" w:rsidR="00DB6D47" w:rsidRDefault="00DB6D47" w:rsidP="004B4F98">
      <w:pPr>
        <w:rPr>
          <w:ins w:id="998" w:author="GONZALEZ DIAZ, BORJA" w:date="2017-09-29T19:00:00Z"/>
        </w:rPr>
      </w:pPr>
    </w:p>
    <w:p w14:paraId="7A6C68AF" w14:textId="77777777" w:rsidR="00DB6D47" w:rsidRDefault="00DB6D47" w:rsidP="004B4F98">
      <w:pPr>
        <w:rPr>
          <w:ins w:id="999" w:author="GONZALEZ DIAZ, BORJA" w:date="2017-09-29T19:00:00Z"/>
        </w:rPr>
      </w:pPr>
    </w:p>
    <w:p w14:paraId="490DA32C" w14:textId="77777777" w:rsidR="00DB6D47" w:rsidRDefault="00DB6D47" w:rsidP="004B4F98">
      <w:pPr>
        <w:rPr>
          <w:ins w:id="1000" w:author="GONZALEZ DIAZ, BORJA" w:date="2017-09-29T19:00:00Z"/>
        </w:rPr>
      </w:pPr>
    </w:p>
    <w:p w14:paraId="58ACE086" w14:textId="4FCB17D1" w:rsidR="00155116" w:rsidRDefault="00155116" w:rsidP="004B4F98">
      <w:pPr>
        <w:rPr>
          <w:ins w:id="1001" w:author="Borja Gonzalez" w:date="2017-09-28T15:00:00Z"/>
        </w:rPr>
      </w:pPr>
    </w:p>
    <w:p w14:paraId="4932A6EA" w14:textId="77777777" w:rsidR="00B74D7C" w:rsidRDefault="00B74D7C" w:rsidP="00DE077C">
      <w:pPr>
        <w:pStyle w:val="Ttulo3"/>
      </w:pPr>
    </w:p>
    <w:p w14:paraId="76477541" w14:textId="04BC2637" w:rsidR="00DE077C" w:rsidRDefault="000365A9" w:rsidP="00DE077C">
      <w:pPr>
        <w:pStyle w:val="Ttulo3"/>
      </w:pPr>
      <w:bookmarkStart w:id="1002" w:name="_Toc494475995"/>
      <w:r>
        <w:t xml:space="preserve">2.3.1.  </w:t>
      </w:r>
      <w:r w:rsidR="00DE077C">
        <w:t>SQLite</w:t>
      </w:r>
      <w:bookmarkEnd w:id="1002"/>
    </w:p>
    <w:p w14:paraId="09383402" w14:textId="77777777" w:rsidR="00E653AA" w:rsidRDefault="00E653AA" w:rsidP="00E653AA"/>
    <w:p w14:paraId="7F96FE9F" w14:textId="13E952DD" w:rsidR="00E7422F"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xml:space="preserve">. Éste sistema </w:t>
      </w:r>
      <w:r w:rsidR="00044CA7">
        <w:t>es completamente ACID</w:t>
      </w:r>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w:t>
      </w:r>
    </w:p>
    <w:p w14:paraId="4AAE1F9B" w14:textId="77777777" w:rsidR="00E7422F" w:rsidRDefault="00E7422F" w:rsidP="008854BA"/>
    <w:p w14:paraId="4676222C" w14:textId="4C729DDF" w:rsidR="00E7422F" w:rsidRDefault="009139CA" w:rsidP="008854BA">
      <w:r>
        <w:lastRenderedPageBreak/>
        <w:t>Que el sistema sea completamente ACID, significa que las propiedades de las transacciones del sistema garantizan la fiabilidad del sistema incluso en casos de errores. Las características de un sistema ACID son:</w:t>
      </w:r>
    </w:p>
    <w:p w14:paraId="17164570" w14:textId="7691FD4C" w:rsidR="009139CA" w:rsidRDefault="009139CA" w:rsidP="00BA0233">
      <w:pPr>
        <w:pStyle w:val="Prrafodelista"/>
        <w:numPr>
          <w:ilvl w:val="0"/>
          <w:numId w:val="25"/>
        </w:numPr>
      </w:pPr>
      <w:r>
        <w:t xml:space="preserve">Atomicidad: O se </w:t>
      </w:r>
      <w:r w:rsidR="00BA0233">
        <w:t>ejecutan</w:t>
      </w:r>
      <w:r>
        <w:t xml:space="preserve"> todos los pasos de una operación o no se ejecuta ninguno.</w:t>
      </w:r>
    </w:p>
    <w:p w14:paraId="1D302D6E" w14:textId="3B09461D" w:rsidR="009139CA" w:rsidRDefault="009139CA" w:rsidP="00BA0233">
      <w:pPr>
        <w:pStyle w:val="Prrafodelista"/>
        <w:numPr>
          <w:ilvl w:val="0"/>
          <w:numId w:val="25"/>
        </w:numPr>
      </w:pPr>
      <w:r>
        <w:t>Consistencia: Solo se ejecutarán las transacciones que cumplan con las reglas de integridad de la base de datos.</w:t>
      </w:r>
    </w:p>
    <w:p w14:paraId="021D59C3" w14:textId="36BB7612" w:rsidR="009139CA" w:rsidRDefault="009139CA" w:rsidP="00BA0233">
      <w:pPr>
        <w:pStyle w:val="Prrafodelista"/>
        <w:numPr>
          <w:ilvl w:val="0"/>
          <w:numId w:val="25"/>
        </w:numPr>
      </w:pPr>
      <w:r>
        <w:t>Aislamiento: Cada transacción se realiza de forma autónoma a las demás</w:t>
      </w:r>
      <w:r w:rsidR="00BA0233">
        <w:t xml:space="preserve"> para evitar errores entre transacciones sobre la misma información.</w:t>
      </w:r>
    </w:p>
    <w:p w14:paraId="50AD6881" w14:textId="053FF3AD" w:rsidR="00BA0233" w:rsidRDefault="00BA0233" w:rsidP="00BA0233">
      <w:pPr>
        <w:pStyle w:val="Prrafodelista"/>
        <w:numPr>
          <w:ilvl w:val="0"/>
          <w:numId w:val="25"/>
        </w:numPr>
      </w:pPr>
      <w:r>
        <w:t xml:space="preserve">Durabilidad: Las transacciones realizadas aseguran que los datos se guarden de forma permanente, incluso cuando el sistema falle, por lo que los datos han de almacenarse en una memoria no volátil. </w:t>
      </w:r>
    </w:p>
    <w:p w14:paraId="5E764597" w14:textId="77777777" w:rsidR="009139CA" w:rsidRDefault="009139CA" w:rsidP="008854BA"/>
    <w:p w14:paraId="1814A930" w14:textId="77777777" w:rsidR="00E7422F" w:rsidRDefault="00E7422F" w:rsidP="008854BA"/>
    <w:p w14:paraId="547C89CD" w14:textId="5EB31AB6" w:rsidR="00155116" w:rsidRDefault="008854BA" w:rsidP="008854BA">
      <w:r w:rsidRPr="00CC6FD2">
        <w:t>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 w14:paraId="3D5F51EC" w14:textId="21D5DC20" w:rsidR="004E4A72" w:rsidRDefault="001E2E93" w:rsidP="00333F5F">
      <w:bookmarkStart w:id="1003" w:name="_Toc364792191"/>
      <w:bookmarkStart w:id="1004" w:name="_Toc366229211"/>
      <w:r>
        <w:t xml:space="preserve">Para habilitar la interacción entre NodeJS y la base de datos SQLite he utilizado la librería sqlite3. </w:t>
      </w:r>
      <w:del w:id="1005" w:author="GONZALEZ DIAZ, BORJA" w:date="2017-09-29T19:00:00Z">
        <w:r w:rsidDel="00DB6D47">
          <w:delText>Ésta</w:delText>
        </w:r>
      </w:del>
      <w:ins w:id="1006" w:author="GONZALEZ DIAZ, BORJA" w:date="2017-09-29T19:00:00Z">
        <w:r w:rsidR="00DB6D47">
          <w:t>Esta</w:t>
        </w:r>
      </w:ins>
      <w:r>
        <w:t xml:space="preserve"> librería nos permite ejecutar consultas de una forma simple y la posibilidad de pasar parámetros a dichas consultas. </w:t>
      </w:r>
    </w:p>
    <w:p w14:paraId="243BC8FB" w14:textId="77777777" w:rsidR="004E4A72" w:rsidRDefault="004E4A72" w:rsidP="00333F5F"/>
    <w:p w14:paraId="2499FFEE" w14:textId="43D4851E" w:rsidR="004E4A72" w:rsidRDefault="000365A9" w:rsidP="004407E6">
      <w:pPr>
        <w:pStyle w:val="Ttulo2"/>
      </w:pPr>
      <w:bookmarkStart w:id="1007" w:name="_Toc494475996"/>
      <w:r>
        <w:t xml:space="preserve">2.4.  </w:t>
      </w:r>
      <w:r w:rsidR="00C74956">
        <w:t>Sensor Inercial</w:t>
      </w:r>
      <w:r w:rsidR="00734C62">
        <w:t xml:space="preserve"> - IMU</w:t>
      </w:r>
      <w:bookmarkEnd w:id="1007"/>
    </w:p>
    <w:p w14:paraId="7556B381" w14:textId="77777777" w:rsidR="004407E6" w:rsidRDefault="004407E6" w:rsidP="004407E6"/>
    <w:p w14:paraId="1F018F9F" w14:textId="4F34C4DC" w:rsidR="0041258C" w:rsidRDefault="00793476" w:rsidP="004407E6">
      <w:r>
        <w:t>Mediante el uso combinado de acelerómetros</w:t>
      </w:r>
      <w:ins w:id="1008" w:author="Borja Gonzalez" w:date="2017-09-29T12:45:00Z">
        <w:r w:rsidR="001D2097">
          <w:t xml:space="preserve">, </w:t>
        </w:r>
      </w:ins>
      <w:r>
        <w:t>gir</w:t>
      </w:r>
      <w:r w:rsidR="00BE44C3">
        <w:t>o</w:t>
      </w:r>
      <w:r>
        <w:t>scop</w:t>
      </w:r>
      <w:r w:rsidR="00BE44C3">
        <w:t>i</w:t>
      </w:r>
      <w:r>
        <w:t>os</w:t>
      </w:r>
      <w:r w:rsidR="001D2097">
        <w:t xml:space="preserve"> y magnetómetros</w:t>
      </w:r>
      <w:r>
        <w:t xml:space="preserve">,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590ED20"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r w:rsidR="001D2097">
        <w:t>Un magnetómetro sirve para medir el campo magnético producido por la Tierra, y sirve a modo de compás para determinar la orientación en el plano N-E-S-W.</w:t>
      </w:r>
    </w:p>
    <w:p w14:paraId="58B77115" w14:textId="12472A77" w:rsidR="00734C62" w:rsidRPr="004407E6" w:rsidRDefault="002259CD" w:rsidP="004407E6">
      <w:r>
        <w:t xml:space="preserve">Combinando estos </w:t>
      </w:r>
      <w:r w:rsidR="001D2097">
        <w:t>tres</w:t>
      </w:r>
      <w:r>
        <w:t xml:space="preserve"> sensores, un aparato puede determinar la posición y la orientación de un objeto, lo cual es muy útil a la hora de medir y obtener datos sobre movimientos cervicales.</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Ttulo3"/>
      </w:pPr>
      <w:bookmarkStart w:id="1009" w:name="_Toc494475997"/>
      <w:r>
        <w:lastRenderedPageBreak/>
        <w:t xml:space="preserve">2.4.1.  </w:t>
      </w:r>
      <w:r w:rsidR="004407E6">
        <w:t>Werium Basic Pro</w:t>
      </w:r>
      <w:bookmarkEnd w:id="1009"/>
    </w:p>
    <w:p w14:paraId="14027168" w14:textId="77777777" w:rsidR="004407E6" w:rsidRDefault="004407E6" w:rsidP="00793476"/>
    <w:p w14:paraId="107EA9F2" w14:textId="39A38553" w:rsidR="003F677A" w:rsidRDefault="004407E6" w:rsidP="003F677A">
      <w:pPr>
        <w:rPr>
          <w:ins w:id="1010"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36711D84" w:rsidR="00BE44C3" w:rsidRDefault="00BE44C3" w:rsidP="003F677A">
      <w:r>
        <w:t xml:space="preserve">Está compuesto por tres giroscopios y tres acelerómetros que a su vez integran un reloj que permite asociar valores temporales a las medidas. </w:t>
      </w:r>
      <w:r w:rsidR="00F31B14">
        <w:t>E</w:t>
      </w:r>
      <w:r>
        <w:t>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eastAsia="es-ES_tradnl"/>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Default="009B590A" w:rsidP="009B590A">
      <w:pPr>
        <w:tabs>
          <w:tab w:val="left" w:pos="2820"/>
        </w:tabs>
        <w:rPr>
          <w:ins w:id="1011" w:author="Borja Gonzalez" w:date="2017-09-29T16:48:00Z"/>
        </w:rPr>
      </w:pPr>
      <w:r>
        <w:t xml:space="preserve">                                           Sensor inercial Werium</w:t>
      </w:r>
    </w:p>
    <w:p w14:paraId="67D716DD" w14:textId="77777777" w:rsidR="00932FAE" w:rsidRDefault="00932FAE" w:rsidP="009B590A">
      <w:pPr>
        <w:tabs>
          <w:tab w:val="left" w:pos="2820"/>
        </w:tabs>
        <w:rPr>
          <w:ins w:id="1012" w:author="Borja Gonzalez" w:date="2017-09-29T16:48:00Z"/>
        </w:rPr>
      </w:pPr>
    </w:p>
    <w:p w14:paraId="0CF1E16F" w14:textId="77777777" w:rsidR="00932FAE" w:rsidRDefault="00932FAE" w:rsidP="009B590A">
      <w:pPr>
        <w:tabs>
          <w:tab w:val="left" w:pos="2820"/>
        </w:tabs>
        <w:rPr>
          <w:ins w:id="1013" w:author="Borja Gonzalez" w:date="2017-09-29T16:48:00Z"/>
        </w:rPr>
      </w:pPr>
    </w:p>
    <w:p w14:paraId="36622622" w14:textId="77777777" w:rsidR="00932FAE" w:rsidRPr="009B590A" w:rsidRDefault="00932FAE" w:rsidP="009B590A">
      <w:pPr>
        <w:tabs>
          <w:tab w:val="left" w:pos="2820"/>
        </w:tabs>
      </w:pPr>
    </w:p>
    <w:p w14:paraId="09E85AD5" w14:textId="77777777" w:rsidR="009B590A" w:rsidRPr="009B590A" w:rsidRDefault="009B590A" w:rsidP="009B590A"/>
    <w:p w14:paraId="565A64BA" w14:textId="77777777" w:rsidR="00932FAE" w:rsidRDefault="00932FAE" w:rsidP="00D51A6F">
      <w:pPr>
        <w:pStyle w:val="Ttulo1"/>
        <w:rPr>
          <w:ins w:id="1014" w:author="Borja Gonzalez" w:date="2017-09-29T16:48:00Z"/>
        </w:rPr>
      </w:pPr>
    </w:p>
    <w:p w14:paraId="64D70CFF" w14:textId="77777777" w:rsidR="00932FAE" w:rsidRDefault="00932FAE" w:rsidP="00D51A6F">
      <w:pPr>
        <w:pStyle w:val="Ttulo1"/>
        <w:rPr>
          <w:ins w:id="1015" w:author="Borja Gonzalez" w:date="2017-09-29T16:48:00Z"/>
        </w:rPr>
      </w:pPr>
    </w:p>
    <w:p w14:paraId="291A777E" w14:textId="77777777" w:rsidR="00932FAE" w:rsidRDefault="00932FAE" w:rsidP="00D51A6F">
      <w:pPr>
        <w:pStyle w:val="Ttulo1"/>
        <w:rPr>
          <w:ins w:id="1016" w:author="Borja Gonzalez" w:date="2017-09-29T16:48:00Z"/>
        </w:rPr>
      </w:pPr>
    </w:p>
    <w:p w14:paraId="1A206533" w14:textId="77777777" w:rsidR="00932FAE" w:rsidRPr="00932FAE" w:rsidRDefault="00932FAE">
      <w:pPr>
        <w:rPr>
          <w:ins w:id="1017" w:author="Borja Gonzalez" w:date="2017-09-29T16:48:00Z"/>
        </w:rPr>
        <w:pPrChange w:id="1018" w:author="Borja Gonzalez" w:date="2017-09-29T16:48:00Z">
          <w:pPr>
            <w:pStyle w:val="Ttulo1"/>
          </w:pPr>
        </w:pPrChange>
      </w:pPr>
    </w:p>
    <w:p w14:paraId="6E5DB2C7" w14:textId="596A260F" w:rsidR="00932FAE" w:rsidRDefault="00932FAE">
      <w:pPr>
        <w:pStyle w:val="Ttulo1"/>
        <w:rPr>
          <w:ins w:id="1019" w:author="Borja Gonzalez" w:date="2017-09-29T16:48:00Z"/>
          <w:sz w:val="16"/>
          <w:szCs w:val="16"/>
        </w:rPr>
      </w:pPr>
    </w:p>
    <w:p w14:paraId="4DD0B7CA" w14:textId="77777777" w:rsidR="00932FAE" w:rsidRDefault="00932FAE" w:rsidP="00D51A6F">
      <w:pPr>
        <w:pStyle w:val="Ttulo1"/>
        <w:rPr>
          <w:rFonts w:asciiTheme="minorHAnsi" w:eastAsiaTheme="minorEastAsia" w:hAnsiTheme="minorHAnsi" w:cstheme="minorBidi"/>
          <w:b w:val="0"/>
          <w:bCs w:val="0"/>
          <w:color w:val="auto"/>
          <w:sz w:val="24"/>
          <w:szCs w:val="24"/>
        </w:rPr>
      </w:pPr>
    </w:p>
    <w:p w14:paraId="1A7ECA3F" w14:textId="77777777" w:rsidR="00932FAE" w:rsidRPr="00932FAE" w:rsidRDefault="00932FAE">
      <w:pPr>
        <w:rPr>
          <w:ins w:id="1020" w:author="Borja Gonzalez" w:date="2017-09-29T16:48:00Z"/>
        </w:rPr>
        <w:pPrChange w:id="1021" w:author="Borja Gonzalez" w:date="2017-09-29T16:48:00Z">
          <w:pPr>
            <w:pStyle w:val="Ttulo1"/>
          </w:pPr>
        </w:pPrChange>
      </w:pPr>
    </w:p>
    <w:p w14:paraId="703BDB27" w14:textId="68E0CED1" w:rsidR="00D51A6F" w:rsidRPr="0040221C" w:rsidRDefault="000365A9" w:rsidP="00D51A6F">
      <w:pPr>
        <w:pStyle w:val="Ttulo1"/>
      </w:pPr>
      <w:bookmarkStart w:id="1022" w:name="_Toc494475998"/>
      <w:r>
        <w:t xml:space="preserve">3.  </w:t>
      </w:r>
      <w:r w:rsidR="00D51A6F" w:rsidRPr="0040221C">
        <w:t>Diseño</w:t>
      </w:r>
      <w:bookmarkEnd w:id="1003"/>
      <w:bookmarkEnd w:id="1004"/>
      <w:bookmarkEnd w:id="1022"/>
    </w:p>
    <w:p w14:paraId="4E3FA4B6" w14:textId="77777777" w:rsidR="004B1503" w:rsidRPr="0040221C" w:rsidRDefault="004B1503" w:rsidP="004B1503"/>
    <w:p w14:paraId="1FB6C932" w14:textId="060A96CF"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w:t>
      </w:r>
      <w:ins w:id="1023" w:author="Rodrigo García" w:date="2017-09-29T10:23:00Z">
        <w:r w:rsidR="00F31B14">
          <w:t>se enumerarán</w:t>
        </w:r>
        <w:r w:rsidR="00F31B14" w:rsidRPr="0040221C">
          <w:t xml:space="preserve"> </w:t>
        </w:r>
      </w:ins>
      <w:r w:rsidRPr="0040221C">
        <w:t>las características principales del sistema a desarrollar, por lo que se establecen también los casos de uso que deber</w:t>
      </w:r>
      <w:ins w:id="1024" w:author="Rodrigo García" w:date="2017-09-07T08:44:00Z">
        <w:r w:rsidR="00E5539D">
          <w:t>á</w:t>
        </w:r>
      </w:ins>
      <w:r w:rsidRPr="0040221C">
        <w:t xml:space="preserve"> poder efectuar el sistema resultado del proyecto para cumplir </w:t>
      </w:r>
      <w:ins w:id="1025" w:author="Rodrigo García" w:date="2017-09-29T10:24:00Z">
        <w:r w:rsidR="00F31B14">
          <w:t xml:space="preserve">con </w:t>
        </w:r>
      </w:ins>
      <w:r w:rsidRPr="0040221C">
        <w:t xml:space="preserve">los requisitos que se establezcan. </w:t>
      </w:r>
    </w:p>
    <w:p w14:paraId="5A7B39EE" w14:textId="77777777" w:rsidR="004B1503" w:rsidRPr="0040221C" w:rsidRDefault="004B1503" w:rsidP="004B1503"/>
    <w:p w14:paraId="435348A6" w14:textId="136B26DB" w:rsidR="00D51A6F" w:rsidRPr="0040221C" w:rsidRDefault="000365A9" w:rsidP="00D51A6F">
      <w:pPr>
        <w:pStyle w:val="Ttulo2"/>
      </w:pPr>
      <w:bookmarkStart w:id="1026" w:name="_Toc364792192"/>
      <w:bookmarkStart w:id="1027" w:name="_Toc366229212"/>
      <w:bookmarkStart w:id="1028" w:name="_Toc494475999"/>
      <w:r>
        <w:t xml:space="preserve">3.1.  </w:t>
      </w:r>
      <w:r w:rsidR="00D51A6F" w:rsidRPr="0040221C">
        <w:t>Descripción del problema</w:t>
      </w:r>
      <w:bookmarkEnd w:id="1026"/>
      <w:bookmarkEnd w:id="1027"/>
      <w:bookmarkEnd w:id="102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Ttulo2"/>
      </w:pPr>
      <w:bookmarkStart w:id="1029" w:name="_Toc364792193"/>
      <w:bookmarkStart w:id="1030" w:name="_Toc366229213"/>
      <w:bookmarkStart w:id="1031" w:name="_Toc494476000"/>
      <w:r>
        <w:t xml:space="preserve">3.2.  </w:t>
      </w:r>
      <w:r w:rsidR="00D51A6F" w:rsidRPr="0040221C">
        <w:t>Requisitos</w:t>
      </w:r>
      <w:bookmarkEnd w:id="1029"/>
      <w:bookmarkEnd w:id="1030"/>
      <w:bookmarkEnd w:id="1031"/>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Ttulo3"/>
      </w:pPr>
      <w:bookmarkStart w:id="1032" w:name="_Toc366229214"/>
      <w:bookmarkStart w:id="1033" w:name="_Toc494476001"/>
      <w:r>
        <w:lastRenderedPageBreak/>
        <w:t xml:space="preserve">3.2.1.  </w:t>
      </w:r>
      <w:r w:rsidR="009F3C87" w:rsidRPr="0040221C">
        <w:t>Requisitos Funcionales</w:t>
      </w:r>
      <w:bookmarkEnd w:id="1032"/>
      <w:bookmarkEnd w:id="1033"/>
    </w:p>
    <w:p w14:paraId="567C1423" w14:textId="77777777" w:rsidR="0040221C" w:rsidRDefault="0040221C" w:rsidP="0040221C"/>
    <w:p w14:paraId="36BD8646" w14:textId="1E04BCA5"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w:t>
      </w:r>
      <w:ins w:id="1034" w:author="Rodrigo García" w:date="2017-09-29T10:24:00Z">
        <w:r w:rsidR="00F31B14">
          <w:t>á</w:t>
        </w:r>
      </w:ins>
      <w:r>
        <w:t>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6C5BAD7" w:rsidR="00B8271C" w:rsidRDefault="00B8271C" w:rsidP="0040221C">
      <w:r>
        <w:t>RF</w:t>
      </w:r>
      <w:r w:rsidR="00F54A8E">
        <w:t>3</w:t>
      </w:r>
      <w:r>
        <w:t xml:space="preserve"> – El usuario tendrá la opción de añadir pacientes, </w:t>
      </w:r>
      <w:ins w:id="1035" w:author="Rodrigo García" w:date="2017-09-29T10:24:00Z">
        <w:r w:rsidR="00F31B14">
          <w:t xml:space="preserve">produciéndose </w:t>
        </w:r>
      </w:ins>
      <w:r>
        <w:t>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036"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 xml:space="preserve">RF9- El sistema ofrece la </w:t>
      </w:r>
      <w:del w:id="1037" w:author="Rodrigo García" w:date="2017-09-29T10:24:00Z">
        <w:r w:rsidDel="00F31B14">
          <w:delText xml:space="preserve"> </w:delText>
        </w:r>
      </w:del>
      <w:r>
        <w:t>opción de mostrar la evolución de cada movimiento.</w:t>
      </w:r>
    </w:p>
    <w:p w14:paraId="428D07DF" w14:textId="77777777" w:rsidR="00B022BD" w:rsidRDefault="00B022BD" w:rsidP="0040221C"/>
    <w:p w14:paraId="7845AD75" w14:textId="61AEC604" w:rsidR="009F3C87" w:rsidRDefault="00BE7488" w:rsidP="009F3C87">
      <w:pPr>
        <w:pStyle w:val="Ttulo3"/>
        <w:rPr>
          <w:ins w:id="1038" w:author="Borja Gonzalez" w:date="2017-09-08T15:36:00Z"/>
        </w:rPr>
      </w:pPr>
      <w:bookmarkStart w:id="1039" w:name="_Toc366229215"/>
      <w:bookmarkStart w:id="1040" w:name="_Toc494476002"/>
      <w:r>
        <w:t xml:space="preserve">3.2.2.  </w:t>
      </w:r>
      <w:r w:rsidR="009F3C87" w:rsidRPr="0040221C">
        <w:t>Requisitos no Funcionales</w:t>
      </w:r>
      <w:bookmarkEnd w:id="1039"/>
      <w:bookmarkEnd w:id="1040"/>
      <w:ins w:id="1041" w:author="Borja Gonzalez" w:date="2017-09-08T15:51:00Z">
        <w:r w:rsidR="0028735F">
          <w:t xml:space="preserve"> </w:t>
        </w:r>
      </w:ins>
    </w:p>
    <w:p w14:paraId="5CB2F1E2" w14:textId="77777777" w:rsidR="00B50A04" w:rsidRDefault="00B50A04" w:rsidP="00B50A04">
      <w:pPr>
        <w:rPr>
          <w:ins w:id="1042"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043" w:author="Borja Gonzalez" w:date="2017-09-21T13:35:00Z"/>
        </w:rPr>
      </w:pPr>
      <w:r>
        <w:lastRenderedPageBreak/>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Ttulo2"/>
      </w:pPr>
      <w:bookmarkStart w:id="1044" w:name="_Toc364792194"/>
      <w:bookmarkStart w:id="1045" w:name="_Toc366229216"/>
      <w:bookmarkStart w:id="1046" w:name="_Toc494476003"/>
      <w:r>
        <w:t xml:space="preserve">3.3.  </w:t>
      </w:r>
      <w:r w:rsidR="00D51A6F" w:rsidRPr="0040221C">
        <w:t>Casos de uso</w:t>
      </w:r>
      <w:bookmarkEnd w:id="1044"/>
      <w:bookmarkEnd w:id="1045"/>
      <w:bookmarkEnd w:id="1046"/>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Prrafodelista"/>
        <w:numPr>
          <w:ilvl w:val="0"/>
          <w:numId w:val="8"/>
        </w:numPr>
        <w:rPr>
          <w:ins w:id="1047" w:author="Borja Gonzalez" w:date="2017-09-29T12:58:00Z"/>
        </w:rPr>
      </w:pPr>
      <w:r>
        <w:t>Usuarios del sistema a través del navegador de cualquier dispositivo.</w:t>
      </w:r>
    </w:p>
    <w:p w14:paraId="3D4C4F94" w14:textId="77777777" w:rsidR="00AE39F3" w:rsidRDefault="00AE39F3">
      <w:pPr>
        <w:pStyle w:val="Prrafodelista"/>
        <w:rPr>
          <w:ins w:id="1048" w:author="Borja Gonzalez" w:date="2017-09-29T12:56:00Z"/>
        </w:rPr>
        <w:pPrChange w:id="1049" w:author="Borja Gonzalez" w:date="2017-09-29T12:58:00Z">
          <w:pPr>
            <w:pStyle w:val="Prrafodelista"/>
            <w:numPr>
              <w:numId w:val="8"/>
            </w:numPr>
            <w:ind w:hanging="360"/>
          </w:pPr>
        </w:pPrChange>
      </w:pPr>
    </w:p>
    <w:p w14:paraId="1E999DD7" w14:textId="77777777" w:rsidR="00AE39F3" w:rsidRDefault="00AE39F3" w:rsidP="00AE39F3">
      <w:pPr>
        <w:pStyle w:val="Prrafodelista"/>
      </w:pPr>
    </w:p>
    <w:tbl>
      <w:tblPr>
        <w:tblStyle w:val="Tablaconcuadrcula"/>
        <w:tblW w:w="0" w:type="auto"/>
        <w:tblLook w:val="04A0" w:firstRow="1" w:lastRow="0" w:firstColumn="1" w:lastColumn="0" w:noHBand="0" w:noVBand="1"/>
      </w:tblPr>
      <w:tblGrid>
        <w:gridCol w:w="8856"/>
      </w:tblGrid>
      <w:tr w:rsidR="00AE39F3" w14:paraId="7F60148E" w14:textId="77777777" w:rsidTr="00AE39F3">
        <w:tc>
          <w:tcPr>
            <w:tcW w:w="8856" w:type="dxa"/>
          </w:tcPr>
          <w:p w14:paraId="567C734C" w14:textId="602D2334" w:rsidR="00AE39F3" w:rsidRPr="00AE39F3" w:rsidRDefault="00AE39F3" w:rsidP="00F62A95">
            <w:pPr>
              <w:rPr>
                <w:b/>
                <w:rPrChange w:id="1050" w:author="Borja Gonzalez" w:date="2017-09-29T12:58:00Z">
                  <w:rPr/>
                </w:rPrChange>
              </w:rPr>
            </w:pPr>
            <w:r w:rsidRPr="00AE39F3">
              <w:rPr>
                <w:b/>
                <w:rPrChange w:id="1051" w:author="Borja Gonzalez" w:date="2017-09-29T12:58:00Z">
                  <w:rPr/>
                </w:rPrChange>
              </w:rPr>
              <w:t>CU1: Acceso a la página web.</w:t>
            </w:r>
          </w:p>
        </w:tc>
      </w:tr>
      <w:tr w:rsidR="00AE39F3" w14:paraId="6970E0BB" w14:textId="77777777" w:rsidTr="00AE39F3">
        <w:tc>
          <w:tcPr>
            <w:tcW w:w="8856" w:type="dxa"/>
          </w:tcPr>
          <w:p w14:paraId="240185A5" w14:textId="109A31F5" w:rsidR="00AE39F3" w:rsidRDefault="00AE39F3" w:rsidP="00F62A95">
            <w:r>
              <w:t>El usuario introduce la dirección del servidor en su navegador accediendo instantáneamente al servidor.</w:t>
            </w:r>
          </w:p>
        </w:tc>
      </w:tr>
      <w:tr w:rsidR="00AE39F3" w14:paraId="4EBD7FCF" w14:textId="77777777" w:rsidTr="00AE39F3">
        <w:tc>
          <w:tcPr>
            <w:tcW w:w="8856" w:type="dxa"/>
          </w:tcPr>
          <w:p w14:paraId="2A6A6550" w14:textId="786844EC" w:rsidR="00AE39F3" w:rsidRDefault="00AE39F3" w:rsidP="00F62A95">
            <w:r>
              <w:t>Actores implicados: Usuario/cliente.</w:t>
            </w:r>
          </w:p>
        </w:tc>
      </w:tr>
      <w:tr w:rsidR="00AE39F3" w14:paraId="789E200D" w14:textId="77777777" w:rsidTr="00AE39F3">
        <w:tc>
          <w:tcPr>
            <w:tcW w:w="8856" w:type="dxa"/>
          </w:tcPr>
          <w:p w14:paraId="56DD088E" w14:textId="7EF0C082" w:rsidR="00AE39F3" w:rsidRDefault="00AE39F3" w:rsidP="00F62A95">
            <w:r w:rsidRPr="00FD514B">
              <w:t xml:space="preserve">Precondiciones: El sistema debe estar correctamente funcionando. </w:t>
            </w:r>
          </w:p>
        </w:tc>
      </w:tr>
      <w:tr w:rsidR="00AE39F3" w14:paraId="7743576F" w14:textId="77777777" w:rsidTr="00AE39F3">
        <w:tc>
          <w:tcPr>
            <w:tcW w:w="8856" w:type="dxa"/>
          </w:tcPr>
          <w:p w14:paraId="2A398205" w14:textId="77777777" w:rsidR="00AE39F3" w:rsidRDefault="00AE39F3" w:rsidP="00AE39F3">
            <w:r>
              <w:t>Secuencia de acciones:</w:t>
            </w:r>
          </w:p>
          <w:p w14:paraId="65408536" w14:textId="164C8D59" w:rsidR="00AE39F3" w:rsidRDefault="00AE39F3" w:rsidP="00AE39F3">
            <w:pPr>
              <w:pStyle w:val="Prrafodelista"/>
              <w:numPr>
                <w:ilvl w:val="0"/>
                <w:numId w:val="9"/>
              </w:numPr>
            </w:pPr>
            <w:r>
              <w:t>El cliente accede a la aplicación web introduciendo la dirección IP del servidor en su navegador.</w:t>
            </w:r>
          </w:p>
        </w:tc>
      </w:tr>
    </w:tbl>
    <w:p w14:paraId="346D6737" w14:textId="77777777" w:rsidR="00F62A95" w:rsidRDefault="00F62A95" w:rsidP="00F62A95">
      <w:pPr>
        <w:rPr>
          <w:ins w:id="1052" w:author="Borja Gonzalez" w:date="2017-09-29T13:01:00Z"/>
        </w:rPr>
      </w:pPr>
    </w:p>
    <w:p w14:paraId="5FE9FB64" w14:textId="77777777" w:rsidR="00AE39F3" w:rsidRDefault="00AE39F3" w:rsidP="00F62A95"/>
    <w:p w14:paraId="7B6A4A54" w14:textId="77777777" w:rsidR="00D7334C" w:rsidRDefault="00D7334C" w:rsidP="00D7334C"/>
    <w:tbl>
      <w:tblPr>
        <w:tblStyle w:val="Tablaconcuadrcula"/>
        <w:tblW w:w="0" w:type="auto"/>
        <w:tblLook w:val="04A0" w:firstRow="1" w:lastRow="0" w:firstColumn="1" w:lastColumn="0" w:noHBand="0" w:noVBand="1"/>
      </w:tblPr>
      <w:tblGrid>
        <w:gridCol w:w="8856"/>
      </w:tblGrid>
      <w:tr w:rsidR="00AE39F3" w14:paraId="0E35DA18" w14:textId="77777777" w:rsidTr="00AE39F3">
        <w:tc>
          <w:tcPr>
            <w:tcW w:w="8856" w:type="dxa"/>
          </w:tcPr>
          <w:p w14:paraId="1796C5FB" w14:textId="7ADAE791" w:rsidR="00AE39F3" w:rsidRPr="00AE39F3" w:rsidRDefault="00AE39F3" w:rsidP="00D7334C">
            <w:pPr>
              <w:rPr>
                <w:b/>
                <w:rPrChange w:id="1053" w:author="Borja Gonzalez" w:date="2017-09-29T13:00:00Z">
                  <w:rPr/>
                </w:rPrChange>
              </w:rPr>
            </w:pPr>
            <w:r w:rsidRPr="00AE39F3">
              <w:rPr>
                <w:b/>
                <w:rPrChange w:id="1054" w:author="Borja Gonzalez" w:date="2017-09-29T13:00:00Z">
                  <w:rPr/>
                </w:rPrChange>
              </w:rPr>
              <w:t>CU2: Acceso a la pestaña de pacientes/Listado de pacientes.</w:t>
            </w:r>
          </w:p>
        </w:tc>
      </w:tr>
      <w:tr w:rsidR="00AE39F3" w14:paraId="6E0BB89B" w14:textId="77777777" w:rsidTr="00AE39F3">
        <w:tc>
          <w:tcPr>
            <w:tcW w:w="8856" w:type="dxa"/>
          </w:tcPr>
          <w:p w14:paraId="42FC8F21" w14:textId="19215654" w:rsidR="00AE39F3" w:rsidRDefault="00AE39F3" w:rsidP="00D7334C">
            <w:r>
              <w:t>El usuario accede a un listado de pacientes.</w:t>
            </w:r>
          </w:p>
        </w:tc>
      </w:tr>
      <w:tr w:rsidR="00AE39F3" w14:paraId="2C47907A" w14:textId="77777777" w:rsidTr="00AE39F3">
        <w:tc>
          <w:tcPr>
            <w:tcW w:w="8856" w:type="dxa"/>
          </w:tcPr>
          <w:p w14:paraId="52B6076C" w14:textId="68E56D1D" w:rsidR="00AE39F3" w:rsidRDefault="00AE39F3" w:rsidP="00D7334C">
            <w:r w:rsidRPr="00ED7E7C">
              <w:t>Actores implicados: Usuario/cliente.</w:t>
            </w:r>
          </w:p>
        </w:tc>
      </w:tr>
      <w:tr w:rsidR="00AE39F3" w14:paraId="1E52FC0B" w14:textId="77777777" w:rsidTr="00AE39F3">
        <w:tc>
          <w:tcPr>
            <w:tcW w:w="8856" w:type="dxa"/>
          </w:tcPr>
          <w:p w14:paraId="507E74C8" w14:textId="4497D9AF" w:rsidR="00AE39F3" w:rsidRDefault="00AE39F3" w:rsidP="00D7334C">
            <w:r w:rsidRPr="00ED7E7C">
              <w:t>Precondiciones: Acceso a la página web.</w:t>
            </w:r>
          </w:p>
        </w:tc>
      </w:tr>
      <w:tr w:rsidR="00AE39F3" w14:paraId="290F7580" w14:textId="77777777" w:rsidTr="00AE39F3">
        <w:tc>
          <w:tcPr>
            <w:tcW w:w="8856" w:type="dxa"/>
          </w:tcPr>
          <w:p w14:paraId="46535DD2" w14:textId="77777777" w:rsidR="00AE39F3" w:rsidRDefault="00AE39F3" w:rsidP="00AE39F3">
            <w:r>
              <w:t>Secuencia de acciones:</w:t>
            </w:r>
          </w:p>
          <w:p w14:paraId="07430CF8" w14:textId="77777777" w:rsidR="00AE39F3" w:rsidRDefault="00AE39F3" w:rsidP="00AE39F3">
            <w:pPr>
              <w:pStyle w:val="Prrafodelista"/>
              <w:numPr>
                <w:ilvl w:val="0"/>
                <w:numId w:val="10"/>
              </w:numPr>
            </w:pPr>
            <w:r>
              <w:t>El cliente accede a la aplicación web introduciendo la dirección IP del servidor en su navegador.</w:t>
            </w:r>
          </w:p>
          <w:p w14:paraId="32554B1B" w14:textId="77777777" w:rsidR="00AE39F3" w:rsidRDefault="00AE39F3" w:rsidP="00AE39F3">
            <w:pPr>
              <w:pStyle w:val="Prrafodelista"/>
              <w:numPr>
                <w:ilvl w:val="0"/>
                <w:numId w:val="10"/>
              </w:numPr>
            </w:pPr>
            <w:r>
              <w:t>El cliente accede a la sección de pacientes mediante la pestaña de pacientes.</w:t>
            </w:r>
          </w:p>
          <w:p w14:paraId="0D2F0974" w14:textId="77777777" w:rsidR="00AE39F3" w:rsidRDefault="00AE39F3" w:rsidP="00AE39F3">
            <w:pPr>
              <w:pStyle w:val="Prrafodelista"/>
              <w:numPr>
                <w:ilvl w:val="0"/>
                <w:numId w:val="10"/>
              </w:numPr>
            </w:pPr>
            <w:r>
              <w:t>El navegador solicita la lista de pacientes a la base de datos.</w:t>
            </w:r>
          </w:p>
          <w:p w14:paraId="709BEE3C" w14:textId="5ABBCE5E" w:rsidR="00AE39F3" w:rsidRDefault="00AE39F3" w:rsidP="001C7F5D">
            <w:pPr>
              <w:pStyle w:val="Prrafodelista"/>
              <w:numPr>
                <w:ilvl w:val="0"/>
                <w:numId w:val="10"/>
              </w:numPr>
            </w:pPr>
            <w:r>
              <w:t>El cliente recibe la lista de pacientes y se la presenta al usuario en una tabla.</w:t>
            </w:r>
          </w:p>
        </w:tc>
      </w:tr>
    </w:tbl>
    <w:p w14:paraId="4E9408D5" w14:textId="77777777" w:rsidR="00AE39F3" w:rsidRDefault="00AE39F3" w:rsidP="00D7334C"/>
    <w:p w14:paraId="5A5BA8BE" w14:textId="77777777" w:rsidR="00AE39F3" w:rsidRDefault="00AE39F3" w:rsidP="00476513"/>
    <w:tbl>
      <w:tblPr>
        <w:tblStyle w:val="Tablaconcuadrcula"/>
        <w:tblW w:w="0" w:type="auto"/>
        <w:tblLook w:val="04A0" w:firstRow="1" w:lastRow="0" w:firstColumn="1" w:lastColumn="0" w:noHBand="0" w:noVBand="1"/>
        <w:tblPrChange w:id="1055" w:author="Borja Gonzalez" w:date="2017-09-29T13:03:00Z">
          <w:tblPr>
            <w:tblStyle w:val="Tablaconcuadrcula"/>
            <w:tblW w:w="0" w:type="auto"/>
            <w:tblLook w:val="04A0" w:firstRow="1" w:lastRow="0" w:firstColumn="1" w:lastColumn="0" w:noHBand="0" w:noVBand="1"/>
          </w:tblPr>
        </w:tblPrChange>
      </w:tblPr>
      <w:tblGrid>
        <w:gridCol w:w="8856"/>
        <w:tblGridChange w:id="1056">
          <w:tblGrid>
            <w:gridCol w:w="8856"/>
          </w:tblGrid>
        </w:tblGridChange>
      </w:tblGrid>
      <w:tr w:rsidR="00AE39F3" w14:paraId="792CD97B" w14:textId="77777777" w:rsidTr="001C7F5D">
        <w:tc>
          <w:tcPr>
            <w:tcW w:w="8856" w:type="dxa"/>
            <w:vAlign w:val="center"/>
            <w:tcPrChange w:id="1057" w:author="Borja Gonzalez" w:date="2017-09-29T13:03:00Z">
              <w:tcPr>
                <w:tcW w:w="8856" w:type="dxa"/>
              </w:tcPr>
            </w:tcPrChange>
          </w:tcPr>
          <w:p w14:paraId="61E3BF40" w14:textId="55340BF2" w:rsidR="00AE39F3" w:rsidRPr="001C7F5D" w:rsidRDefault="00AE39F3" w:rsidP="00476513">
            <w:pPr>
              <w:rPr>
                <w:b/>
              </w:rPr>
            </w:pPr>
            <w:r w:rsidRPr="001C7F5D">
              <w:rPr>
                <w:b/>
              </w:rPr>
              <w:t>CU3: Añadir un paciente.</w:t>
            </w:r>
          </w:p>
        </w:tc>
      </w:tr>
      <w:tr w:rsidR="00AE39F3" w14:paraId="4692D636" w14:textId="77777777" w:rsidTr="00AE39F3">
        <w:tc>
          <w:tcPr>
            <w:tcW w:w="8856" w:type="dxa"/>
          </w:tcPr>
          <w:p w14:paraId="48A03EB7" w14:textId="4112A978" w:rsidR="00AE39F3" w:rsidRDefault="00AE39F3" w:rsidP="00476513">
            <w:r>
              <w:t>El usuario añade un paciente a la base de datos.</w:t>
            </w:r>
          </w:p>
        </w:tc>
      </w:tr>
      <w:tr w:rsidR="00AE39F3" w14:paraId="076C1CD4" w14:textId="77777777" w:rsidTr="00AE39F3">
        <w:tc>
          <w:tcPr>
            <w:tcW w:w="8856" w:type="dxa"/>
          </w:tcPr>
          <w:p w14:paraId="0A30A665" w14:textId="4C1C4953" w:rsidR="00AE39F3" w:rsidRDefault="00AE39F3" w:rsidP="00476513">
            <w:r w:rsidRPr="001029BA">
              <w:t>Actores implicados: Usuario/cliente.</w:t>
            </w:r>
          </w:p>
        </w:tc>
      </w:tr>
      <w:tr w:rsidR="00AE39F3" w14:paraId="1C91285A" w14:textId="77777777" w:rsidTr="00AE39F3">
        <w:tc>
          <w:tcPr>
            <w:tcW w:w="8856" w:type="dxa"/>
          </w:tcPr>
          <w:p w14:paraId="599AA3F7" w14:textId="7435D1E9" w:rsidR="00AE39F3" w:rsidRDefault="00AE39F3" w:rsidP="00476513">
            <w:r w:rsidRPr="001029BA">
              <w:lastRenderedPageBreak/>
              <w:t>Precondiciones: Acceso a la pestaña de pacientes/Listado de pacientes.</w:t>
            </w:r>
          </w:p>
        </w:tc>
      </w:tr>
      <w:tr w:rsidR="00AE39F3" w14:paraId="4B78B0A4" w14:textId="77777777" w:rsidTr="00AE39F3">
        <w:tc>
          <w:tcPr>
            <w:tcW w:w="8856" w:type="dxa"/>
          </w:tcPr>
          <w:p w14:paraId="659BD35C" w14:textId="77777777" w:rsidR="00AE39F3" w:rsidRDefault="00AE39F3" w:rsidP="00AE39F3">
            <w:r>
              <w:t>Secuencia de acciones:</w:t>
            </w:r>
          </w:p>
          <w:p w14:paraId="26084FA8" w14:textId="77777777" w:rsidR="00AE39F3" w:rsidRDefault="00AE39F3" w:rsidP="00AE39F3">
            <w:pPr>
              <w:pStyle w:val="Prrafodelista"/>
              <w:numPr>
                <w:ilvl w:val="0"/>
                <w:numId w:val="11"/>
              </w:numPr>
            </w:pPr>
            <w:r>
              <w:t>El cliente accede a la aplicación web introduciendo la dirección IP del servidor en su navegador.</w:t>
            </w:r>
          </w:p>
          <w:p w14:paraId="27E4B4B4" w14:textId="77777777" w:rsidR="00AE39F3" w:rsidRDefault="00AE39F3" w:rsidP="00AE39F3">
            <w:pPr>
              <w:pStyle w:val="Prrafodelista"/>
              <w:numPr>
                <w:ilvl w:val="0"/>
                <w:numId w:val="11"/>
              </w:numPr>
            </w:pPr>
            <w:r>
              <w:t>El cliente accede a la sección de pacientes mediante la pestaña de pacientes.</w:t>
            </w:r>
          </w:p>
          <w:p w14:paraId="0BF51A9C" w14:textId="77777777" w:rsidR="00AE39F3" w:rsidRDefault="00AE39F3" w:rsidP="00AE39F3">
            <w:pPr>
              <w:pStyle w:val="Prrafodelista"/>
              <w:numPr>
                <w:ilvl w:val="0"/>
                <w:numId w:val="11"/>
              </w:numPr>
            </w:pPr>
            <w:r>
              <w:t>El usuario introduce el nombre, apellidos y sexo del paciente y presiona el botón “Añadir”.</w:t>
            </w:r>
          </w:p>
          <w:p w14:paraId="550A9582" w14:textId="77777777" w:rsidR="00AE39F3" w:rsidRDefault="00AE39F3" w:rsidP="00AE39F3">
            <w:pPr>
              <w:pStyle w:val="Prrafodelista"/>
              <w:numPr>
                <w:ilvl w:val="0"/>
                <w:numId w:val="11"/>
              </w:numPr>
            </w:pPr>
            <w:r>
              <w:t>El navegador manda la petición, para añadir el paciente, al servidor.</w:t>
            </w:r>
          </w:p>
          <w:p w14:paraId="07C5D493" w14:textId="055CDD56" w:rsidR="00AE39F3" w:rsidRDefault="00AE39F3" w:rsidP="001C7F5D">
            <w:pPr>
              <w:pStyle w:val="Prrafodelista"/>
              <w:numPr>
                <w:ilvl w:val="0"/>
                <w:numId w:val="11"/>
              </w:numPr>
            </w:pPr>
            <w:r>
              <w:t>El servidor añade el nuevo paciente a la base de datos, persistiendo los cambios.</w:t>
            </w:r>
          </w:p>
        </w:tc>
      </w:tr>
      <w:tr w:rsidR="00AE39F3" w14:paraId="332AF14F" w14:textId="77777777" w:rsidTr="00AE39F3">
        <w:tc>
          <w:tcPr>
            <w:tcW w:w="8856" w:type="dxa"/>
          </w:tcPr>
          <w:p w14:paraId="701D67FB" w14:textId="3D6C229A" w:rsidR="00AE39F3" w:rsidRDefault="00AE39F3" w:rsidP="00476513">
            <w:r>
              <w:t xml:space="preserve">Post-condiciones: El nuevo paciente tiene </w:t>
            </w:r>
            <w:r>
              <w:tab/>
              <w:t>que ser mostrado inmediatamente en el listado de pacientes, sin que el usuario tenga que refrescar la página.</w:t>
            </w:r>
          </w:p>
        </w:tc>
      </w:tr>
    </w:tbl>
    <w:p w14:paraId="09655459" w14:textId="77777777" w:rsidR="00AE39F3" w:rsidRDefault="00AE39F3" w:rsidP="00476513">
      <w:pPr>
        <w:rPr>
          <w:ins w:id="1058" w:author="Borja Gonzalez" w:date="2017-09-29T13:05:00Z"/>
        </w:rPr>
      </w:pPr>
    </w:p>
    <w:p w14:paraId="5B44358C" w14:textId="77777777" w:rsidR="001C7F5D" w:rsidRDefault="001C7F5D" w:rsidP="00476513">
      <w:pPr>
        <w:rPr>
          <w:ins w:id="1059" w:author="Borja Gonzalez" w:date="2017-09-29T13:05:00Z"/>
        </w:rPr>
      </w:pPr>
    </w:p>
    <w:p w14:paraId="6EE38BA4" w14:textId="77777777" w:rsidR="001C7F5D" w:rsidRDefault="001C7F5D" w:rsidP="00476513"/>
    <w:tbl>
      <w:tblPr>
        <w:tblStyle w:val="Tablaconcuadrcula"/>
        <w:tblW w:w="0" w:type="auto"/>
        <w:tblLook w:val="04A0" w:firstRow="1" w:lastRow="0" w:firstColumn="1" w:lastColumn="0" w:noHBand="0" w:noVBand="1"/>
      </w:tblPr>
      <w:tblGrid>
        <w:gridCol w:w="8856"/>
      </w:tblGrid>
      <w:tr w:rsidR="001C7F5D" w14:paraId="1C77448D" w14:textId="77777777" w:rsidTr="001C7F5D">
        <w:tc>
          <w:tcPr>
            <w:tcW w:w="8856" w:type="dxa"/>
          </w:tcPr>
          <w:p w14:paraId="3392A957" w14:textId="467D99F1" w:rsidR="001C7F5D" w:rsidRPr="001C7F5D" w:rsidRDefault="001C7F5D" w:rsidP="00E36E11">
            <w:pPr>
              <w:rPr>
                <w:b/>
                <w:rPrChange w:id="1060" w:author="Borja Gonzalez" w:date="2017-09-29T13:05:00Z">
                  <w:rPr/>
                </w:rPrChange>
              </w:rPr>
            </w:pPr>
            <w:r w:rsidRPr="001C7F5D">
              <w:rPr>
                <w:b/>
                <w:rPrChange w:id="1061" w:author="Borja Gonzalez" w:date="2017-09-29T13:05:00Z">
                  <w:rPr/>
                </w:rPrChange>
              </w:rPr>
              <w:t>CU4: Borrar un paciente.</w:t>
            </w:r>
          </w:p>
        </w:tc>
      </w:tr>
      <w:tr w:rsidR="001C7F5D" w14:paraId="20B91612" w14:textId="77777777" w:rsidTr="001C7F5D">
        <w:tc>
          <w:tcPr>
            <w:tcW w:w="8856" w:type="dxa"/>
          </w:tcPr>
          <w:p w14:paraId="268D95D0" w14:textId="5B878D10" w:rsidR="001C7F5D" w:rsidRDefault="001C7F5D" w:rsidP="00E36E11">
            <w:r w:rsidRPr="00F22E31">
              <w:t>El usuario elimina un paciente de la base de datos.</w:t>
            </w:r>
          </w:p>
        </w:tc>
      </w:tr>
      <w:tr w:rsidR="001C7F5D" w14:paraId="7A709294" w14:textId="77777777" w:rsidTr="001C7F5D">
        <w:tc>
          <w:tcPr>
            <w:tcW w:w="8856" w:type="dxa"/>
          </w:tcPr>
          <w:p w14:paraId="77906B48" w14:textId="7A3B88D5" w:rsidR="001C7F5D" w:rsidRDefault="001C7F5D" w:rsidP="00E36E11">
            <w:r w:rsidRPr="00F22E31">
              <w:t>Actores implicados: Usuario/cliente.</w:t>
            </w:r>
          </w:p>
        </w:tc>
      </w:tr>
      <w:tr w:rsidR="001C7F5D" w14:paraId="595B934A" w14:textId="77777777" w:rsidTr="001C7F5D">
        <w:tc>
          <w:tcPr>
            <w:tcW w:w="8856" w:type="dxa"/>
          </w:tcPr>
          <w:p w14:paraId="4BB4277C" w14:textId="58FD5467" w:rsidR="001C7F5D" w:rsidRDefault="001C7F5D" w:rsidP="00E36E11">
            <w:r w:rsidRPr="00F22E31">
              <w:t>Precondiciones: Acceso a la pestaña de pacientes/Listado de pacientes.</w:t>
            </w:r>
          </w:p>
        </w:tc>
      </w:tr>
      <w:tr w:rsidR="001C7F5D" w14:paraId="768590B9" w14:textId="77777777" w:rsidTr="001C7F5D">
        <w:tc>
          <w:tcPr>
            <w:tcW w:w="8856" w:type="dxa"/>
          </w:tcPr>
          <w:p w14:paraId="45092155" w14:textId="77777777" w:rsidR="001C7F5D" w:rsidRDefault="001C7F5D" w:rsidP="001C7F5D">
            <w:r>
              <w:t>Secuencia de acciones:</w:t>
            </w:r>
          </w:p>
          <w:p w14:paraId="0A5080B1" w14:textId="77777777" w:rsidR="001C7F5D" w:rsidRDefault="001C7F5D" w:rsidP="001C7F5D">
            <w:pPr>
              <w:pStyle w:val="Prrafodelista"/>
              <w:numPr>
                <w:ilvl w:val="0"/>
                <w:numId w:val="12"/>
              </w:numPr>
            </w:pPr>
            <w:r>
              <w:t>El cliente accede a la aplicación web introduciendo la dirección IP del servidor en su navegador.</w:t>
            </w:r>
          </w:p>
          <w:p w14:paraId="4D65AC5D" w14:textId="77777777" w:rsidR="001C7F5D" w:rsidRDefault="001C7F5D" w:rsidP="001C7F5D">
            <w:pPr>
              <w:pStyle w:val="Prrafodelista"/>
              <w:numPr>
                <w:ilvl w:val="0"/>
                <w:numId w:val="12"/>
              </w:numPr>
            </w:pPr>
            <w:r>
              <w:t>El cliente accede a la sección de pacientes mediante la pestaña de pacientes.</w:t>
            </w:r>
          </w:p>
          <w:p w14:paraId="5092501D" w14:textId="77777777" w:rsidR="001C7F5D" w:rsidRDefault="001C7F5D" w:rsidP="001C7F5D">
            <w:pPr>
              <w:pStyle w:val="Prrafodelista"/>
              <w:numPr>
                <w:ilvl w:val="0"/>
                <w:numId w:val="12"/>
              </w:numPr>
            </w:pPr>
            <w:r>
              <w:t>El navegador solicita la lista de pacientes a la base de datos.</w:t>
            </w:r>
          </w:p>
          <w:p w14:paraId="18184AB2" w14:textId="77777777" w:rsidR="001C7F5D" w:rsidRDefault="001C7F5D" w:rsidP="001C7F5D">
            <w:pPr>
              <w:pStyle w:val="Prrafodelista"/>
              <w:numPr>
                <w:ilvl w:val="0"/>
                <w:numId w:val="12"/>
              </w:numPr>
            </w:pPr>
            <w:r>
              <w:t>El cliente recibe la lista de pacientes y se la presenta al usuario en una tabla.</w:t>
            </w:r>
          </w:p>
          <w:p w14:paraId="76F64030" w14:textId="77777777" w:rsidR="001C7F5D" w:rsidRDefault="001C7F5D" w:rsidP="001C7F5D">
            <w:pPr>
              <w:pStyle w:val="Prrafodelista"/>
              <w:numPr>
                <w:ilvl w:val="0"/>
                <w:numId w:val="12"/>
              </w:numPr>
            </w:pPr>
            <w:r>
              <w:t>El usuario elige el paciente a borrar y presiona el botón de borrado correspondiente, ya que cada paciente tiene su botón de borrado.</w:t>
            </w:r>
          </w:p>
          <w:p w14:paraId="6009741C" w14:textId="77777777" w:rsidR="001C7F5D" w:rsidRDefault="001C7F5D" w:rsidP="001C7F5D">
            <w:pPr>
              <w:pStyle w:val="Prrafodelista"/>
              <w:numPr>
                <w:ilvl w:val="0"/>
                <w:numId w:val="12"/>
              </w:numPr>
            </w:pPr>
            <w:r>
              <w:t>El navegador pregunta al usuario si desea realizar esta operación, teniendo en cuenta que borraría todos los datos de movimientos asociados a ese paciente.</w:t>
            </w:r>
          </w:p>
          <w:p w14:paraId="65B84DFB" w14:textId="77777777" w:rsidR="001C7F5D" w:rsidRDefault="001C7F5D" w:rsidP="001C7F5D">
            <w:pPr>
              <w:pStyle w:val="Prrafodelista"/>
              <w:numPr>
                <w:ilvl w:val="0"/>
                <w:numId w:val="12"/>
              </w:numPr>
            </w:pPr>
            <w:r>
              <w:t>El usuario acepta la operación, teniendo la opción de cancelarla.</w:t>
            </w:r>
          </w:p>
          <w:p w14:paraId="6A948107" w14:textId="77777777" w:rsidR="001C7F5D" w:rsidRDefault="001C7F5D" w:rsidP="001C7F5D">
            <w:pPr>
              <w:pStyle w:val="Prrafodelista"/>
              <w:numPr>
                <w:ilvl w:val="0"/>
                <w:numId w:val="12"/>
              </w:numPr>
            </w:pPr>
            <w:r>
              <w:t>El navegador manda la petición para borrar el paciente al servidor.</w:t>
            </w:r>
          </w:p>
          <w:p w14:paraId="5E26EA7E" w14:textId="77777777" w:rsidR="001C7F5D" w:rsidDel="001C7F5D" w:rsidRDefault="001C7F5D" w:rsidP="001C7F5D">
            <w:pPr>
              <w:pStyle w:val="Prrafodelista"/>
              <w:numPr>
                <w:ilvl w:val="0"/>
                <w:numId w:val="12"/>
              </w:numPr>
              <w:rPr>
                <w:del w:id="1062" w:author="Borja Gonzalez" w:date="2017-09-29T13:05:00Z"/>
              </w:rPr>
            </w:pPr>
            <w:r>
              <w:t>El servidor borra al paciente y todos sus datos de movimientos asociados de la base de datos, persistiendo los cambios.</w:t>
            </w:r>
          </w:p>
          <w:p w14:paraId="292E7685" w14:textId="77777777" w:rsidR="001C7F5D" w:rsidRDefault="001C7F5D">
            <w:pPr>
              <w:pStyle w:val="Prrafodelista"/>
              <w:numPr>
                <w:ilvl w:val="0"/>
                <w:numId w:val="12"/>
              </w:numPr>
              <w:pPrChange w:id="1063" w:author="Borja Gonzalez" w:date="2017-09-29T13:05:00Z">
                <w:pPr/>
              </w:pPrChange>
            </w:pPr>
          </w:p>
        </w:tc>
      </w:tr>
      <w:tr w:rsidR="001C7F5D" w14:paraId="1D9D3D8E" w14:textId="77777777" w:rsidTr="001C7F5D">
        <w:tc>
          <w:tcPr>
            <w:tcW w:w="8856" w:type="dxa"/>
          </w:tcPr>
          <w:p w14:paraId="7D0E0330" w14:textId="57110231" w:rsidR="001C7F5D" w:rsidRDefault="001C7F5D" w:rsidP="00E36E11">
            <w:r>
              <w:t>Post-condiciones: La lista de pacientes ha de actualizarse, mostrando todos los pacientes menos el borrado. Se actualiza de forma automática. Todos los movimientos asociados a este paciente tienen que desaparecer.</w:t>
            </w:r>
          </w:p>
        </w:tc>
      </w:tr>
    </w:tbl>
    <w:p w14:paraId="49F4EEBD" w14:textId="77777777" w:rsidR="00E36E11" w:rsidRDefault="00E36E11" w:rsidP="00E36E11"/>
    <w:p w14:paraId="24767449" w14:textId="77777777" w:rsidR="001C7F5D" w:rsidRDefault="001C7F5D" w:rsidP="00E36E11"/>
    <w:p w14:paraId="6F57C7EB" w14:textId="77777777" w:rsidR="001C7F5D" w:rsidRDefault="001C7F5D" w:rsidP="00E36E11"/>
    <w:tbl>
      <w:tblPr>
        <w:tblStyle w:val="Tablaconcuadrcula"/>
        <w:tblW w:w="0" w:type="auto"/>
        <w:tblLook w:val="04A0" w:firstRow="1" w:lastRow="0" w:firstColumn="1" w:lastColumn="0" w:noHBand="0" w:noVBand="1"/>
      </w:tblPr>
      <w:tblGrid>
        <w:gridCol w:w="8856"/>
      </w:tblGrid>
      <w:tr w:rsidR="001C7F5D" w14:paraId="2037BC8B" w14:textId="77777777" w:rsidTr="001C7F5D">
        <w:tc>
          <w:tcPr>
            <w:tcW w:w="8856" w:type="dxa"/>
          </w:tcPr>
          <w:p w14:paraId="1E14D4E3" w14:textId="67D15D8A" w:rsidR="001C7F5D" w:rsidRPr="001C7F5D" w:rsidRDefault="001C7F5D" w:rsidP="00E36E11">
            <w:pPr>
              <w:rPr>
                <w:b/>
              </w:rPr>
            </w:pPr>
            <w:r w:rsidRPr="001C7F5D">
              <w:rPr>
                <w:b/>
              </w:rPr>
              <w:t>CU5: Listado de movimientos de un paciente.</w:t>
            </w:r>
          </w:p>
        </w:tc>
      </w:tr>
      <w:tr w:rsidR="001C7F5D" w14:paraId="275A5939" w14:textId="77777777" w:rsidTr="001C7F5D">
        <w:tc>
          <w:tcPr>
            <w:tcW w:w="8856" w:type="dxa"/>
          </w:tcPr>
          <w:p w14:paraId="1548DD31" w14:textId="65FE74C9" w:rsidR="001C7F5D" w:rsidRDefault="001C7F5D" w:rsidP="00E36E11">
            <w:r w:rsidRPr="002F21E8">
              <w:t>El usuario accede a un listado de movimientos del paciente.</w:t>
            </w:r>
          </w:p>
        </w:tc>
      </w:tr>
      <w:tr w:rsidR="001C7F5D" w14:paraId="1E197068" w14:textId="77777777" w:rsidTr="001C7F5D">
        <w:tc>
          <w:tcPr>
            <w:tcW w:w="8856" w:type="dxa"/>
          </w:tcPr>
          <w:p w14:paraId="501DB0EE" w14:textId="6DD3344F" w:rsidR="001C7F5D" w:rsidRDefault="001C7F5D" w:rsidP="00E36E11">
            <w:r w:rsidRPr="002F21E8">
              <w:t>Actores implicados: Usuario/cliente.</w:t>
            </w:r>
          </w:p>
        </w:tc>
      </w:tr>
      <w:tr w:rsidR="001C7F5D" w14:paraId="22D33405" w14:textId="77777777" w:rsidTr="001C7F5D">
        <w:tc>
          <w:tcPr>
            <w:tcW w:w="8856" w:type="dxa"/>
          </w:tcPr>
          <w:p w14:paraId="50FA065E" w14:textId="5A8AAD1D" w:rsidR="001C7F5D" w:rsidRDefault="001C7F5D" w:rsidP="00E36E11">
            <w:r w:rsidRPr="002F21E8">
              <w:t>Precondiciones: Acceso a la pestaña de pacientes/Listado de pacientes.</w:t>
            </w:r>
          </w:p>
        </w:tc>
      </w:tr>
      <w:tr w:rsidR="001C7F5D" w14:paraId="005B7D61" w14:textId="77777777" w:rsidTr="001C7F5D">
        <w:tc>
          <w:tcPr>
            <w:tcW w:w="8856" w:type="dxa"/>
          </w:tcPr>
          <w:p w14:paraId="64AB9DFA" w14:textId="77777777" w:rsidR="001C7F5D" w:rsidRDefault="001C7F5D" w:rsidP="001C7F5D">
            <w:r>
              <w:t>Secuencia de acciones:</w:t>
            </w:r>
          </w:p>
          <w:p w14:paraId="26D869D9" w14:textId="77777777" w:rsidR="001C7F5D" w:rsidRDefault="001C7F5D" w:rsidP="001C7F5D">
            <w:pPr>
              <w:pStyle w:val="Prrafodelista"/>
              <w:numPr>
                <w:ilvl w:val="0"/>
                <w:numId w:val="13"/>
              </w:numPr>
            </w:pPr>
            <w:r>
              <w:lastRenderedPageBreak/>
              <w:t>El cliente accede a la aplicación web introduciendo la dirección IP del servidor en su navegador.</w:t>
            </w:r>
          </w:p>
          <w:p w14:paraId="57615E22" w14:textId="77777777" w:rsidR="001C7F5D" w:rsidRDefault="001C7F5D" w:rsidP="001C7F5D">
            <w:pPr>
              <w:pStyle w:val="Prrafodelista"/>
              <w:numPr>
                <w:ilvl w:val="0"/>
                <w:numId w:val="13"/>
              </w:numPr>
            </w:pPr>
            <w:r>
              <w:t>El cliente accede a la sección de pacientes mediante la pestaña de pacientes.</w:t>
            </w:r>
          </w:p>
          <w:p w14:paraId="4D650FF3" w14:textId="77777777" w:rsidR="001C7F5D" w:rsidRDefault="001C7F5D" w:rsidP="001C7F5D">
            <w:pPr>
              <w:pStyle w:val="Prrafodelista"/>
              <w:numPr>
                <w:ilvl w:val="0"/>
                <w:numId w:val="13"/>
              </w:numPr>
            </w:pPr>
            <w:r>
              <w:t>El navegador solicita la lista de pacientes a la base de datos.</w:t>
            </w:r>
          </w:p>
          <w:p w14:paraId="3921AFB3" w14:textId="77777777" w:rsidR="001C7F5D" w:rsidRDefault="001C7F5D" w:rsidP="001C7F5D">
            <w:pPr>
              <w:pStyle w:val="Prrafodelista"/>
              <w:numPr>
                <w:ilvl w:val="0"/>
                <w:numId w:val="13"/>
              </w:numPr>
            </w:pPr>
            <w:r>
              <w:t>El cliente recibe la lista de pacientes y se la presenta al usuario en una tabla.</w:t>
            </w:r>
          </w:p>
          <w:p w14:paraId="5C5E385F" w14:textId="77777777" w:rsidR="001C7F5D" w:rsidRDefault="001C7F5D" w:rsidP="001C7F5D">
            <w:pPr>
              <w:pStyle w:val="Prrafodelista"/>
              <w:numPr>
                <w:ilvl w:val="0"/>
                <w:numId w:val="13"/>
              </w:numPr>
            </w:pPr>
            <w:r>
              <w:t>El cliente elige el paciente del que quiere mostrar sus datos de movimiento presionando el botón adecuado, ya que cada paciente tiene su propio botón para mostrar sus datos.</w:t>
            </w:r>
          </w:p>
          <w:p w14:paraId="25A58641" w14:textId="77777777" w:rsidR="001C7F5D" w:rsidRDefault="001C7F5D" w:rsidP="001C7F5D">
            <w:pPr>
              <w:pStyle w:val="Prrafodelista"/>
              <w:numPr>
                <w:ilvl w:val="0"/>
                <w:numId w:val="13"/>
              </w:numPr>
            </w:pPr>
            <w:r>
              <w:t>El navegador se posiciona en la pestaña de Datos.</w:t>
            </w:r>
          </w:p>
          <w:p w14:paraId="5A1C3B1C" w14:textId="77777777" w:rsidR="001C7F5D" w:rsidRDefault="001C7F5D" w:rsidP="001C7F5D">
            <w:pPr>
              <w:pStyle w:val="Prrafodelista"/>
              <w:numPr>
                <w:ilvl w:val="0"/>
                <w:numId w:val="13"/>
              </w:numPr>
            </w:pPr>
            <w:r>
              <w:t>El navegador solicita la lista de movimientos del paciente a la base de datos.</w:t>
            </w:r>
          </w:p>
          <w:p w14:paraId="1B7F5E90" w14:textId="5FA34C13" w:rsidR="001C7F5D" w:rsidRDefault="001C7F5D" w:rsidP="001C7F5D">
            <w:pPr>
              <w:pStyle w:val="Prrafodelista"/>
              <w:numPr>
                <w:ilvl w:val="0"/>
                <w:numId w:val="13"/>
              </w:numPr>
            </w:pPr>
            <w:r>
              <w:t>El navegador recibe la lista de movimientos y se la presenta al usuario en una tabla.</w:t>
            </w:r>
          </w:p>
        </w:tc>
      </w:tr>
    </w:tbl>
    <w:p w14:paraId="5477AF50" w14:textId="77777777" w:rsidR="00E36E11" w:rsidRDefault="00E36E11" w:rsidP="00E36E11"/>
    <w:p w14:paraId="0C09ADFD" w14:textId="77777777" w:rsidR="00323DB8" w:rsidRDefault="00323DB8" w:rsidP="00323DB8"/>
    <w:p w14:paraId="5027B68C" w14:textId="77777777" w:rsidR="001C7F5D" w:rsidRDefault="001C7F5D" w:rsidP="00323DB8"/>
    <w:tbl>
      <w:tblPr>
        <w:tblStyle w:val="Tablaconcuadrcula"/>
        <w:tblW w:w="0" w:type="auto"/>
        <w:tblLook w:val="04A0" w:firstRow="1" w:lastRow="0" w:firstColumn="1" w:lastColumn="0" w:noHBand="0" w:noVBand="1"/>
      </w:tblPr>
      <w:tblGrid>
        <w:gridCol w:w="8856"/>
      </w:tblGrid>
      <w:tr w:rsidR="001C7F5D" w14:paraId="544F01F7" w14:textId="77777777" w:rsidTr="001C7F5D">
        <w:tc>
          <w:tcPr>
            <w:tcW w:w="8856" w:type="dxa"/>
          </w:tcPr>
          <w:p w14:paraId="6F1002F9" w14:textId="248E91B1" w:rsidR="001C7F5D" w:rsidRPr="001C7F5D" w:rsidRDefault="001C7F5D" w:rsidP="00323DB8">
            <w:pPr>
              <w:rPr>
                <w:b/>
                <w:rPrChange w:id="1064" w:author="Borja Gonzalez" w:date="2017-09-29T13:09:00Z">
                  <w:rPr/>
                </w:rPrChange>
              </w:rPr>
            </w:pPr>
            <w:r w:rsidRPr="001C7F5D">
              <w:rPr>
                <w:b/>
                <w:rPrChange w:id="1065" w:author="Borja Gonzalez" w:date="2017-09-29T13:09:00Z">
                  <w:rPr/>
                </w:rPrChange>
              </w:rPr>
              <w:t>CU6: Añadir datos de movimiento.</w:t>
            </w:r>
          </w:p>
        </w:tc>
      </w:tr>
      <w:tr w:rsidR="001C7F5D" w14:paraId="2BF4951F" w14:textId="77777777" w:rsidTr="001C7F5D">
        <w:tc>
          <w:tcPr>
            <w:tcW w:w="8856" w:type="dxa"/>
          </w:tcPr>
          <w:p w14:paraId="760B5624" w14:textId="0C77ED73" w:rsidR="001C7F5D" w:rsidRDefault="001C7F5D" w:rsidP="00323DB8">
            <w:r w:rsidRPr="00F16E24">
              <w:t>El usuario añade un set de movimientos al paciente.</w:t>
            </w:r>
          </w:p>
        </w:tc>
      </w:tr>
      <w:tr w:rsidR="001C7F5D" w14:paraId="46367AD0" w14:textId="77777777" w:rsidTr="001C7F5D">
        <w:tc>
          <w:tcPr>
            <w:tcW w:w="8856" w:type="dxa"/>
          </w:tcPr>
          <w:p w14:paraId="61098B6B" w14:textId="6FDD0674" w:rsidR="001C7F5D" w:rsidRDefault="001C7F5D" w:rsidP="00323DB8">
            <w:r w:rsidRPr="00F16E24">
              <w:t>Actores implicados: Usuario/cliente.</w:t>
            </w:r>
          </w:p>
        </w:tc>
      </w:tr>
      <w:tr w:rsidR="001C7F5D" w14:paraId="5F993425" w14:textId="77777777" w:rsidTr="001C7F5D">
        <w:tc>
          <w:tcPr>
            <w:tcW w:w="8856" w:type="dxa"/>
          </w:tcPr>
          <w:p w14:paraId="33124977" w14:textId="0D4D7A64" w:rsidR="001C7F5D" w:rsidRDefault="001C7F5D" w:rsidP="00323DB8">
            <w:r w:rsidRPr="00F16E24">
              <w:t>Precondiciones: Acceso al listado de movimientos de un paciente.</w:t>
            </w:r>
          </w:p>
        </w:tc>
      </w:tr>
      <w:tr w:rsidR="001C7F5D" w14:paraId="224422E6" w14:textId="77777777" w:rsidTr="001C7F5D">
        <w:tc>
          <w:tcPr>
            <w:tcW w:w="8856" w:type="dxa"/>
          </w:tcPr>
          <w:p w14:paraId="6F6BD397" w14:textId="77777777" w:rsidR="001C7F5D" w:rsidRDefault="001C7F5D" w:rsidP="001C7F5D">
            <w:r>
              <w:t>Secuencia de acciones:</w:t>
            </w:r>
          </w:p>
          <w:p w14:paraId="16A12FC9" w14:textId="77777777" w:rsidR="001C7F5D" w:rsidRDefault="001C7F5D" w:rsidP="001C7F5D">
            <w:pPr>
              <w:pStyle w:val="Prrafodelista"/>
              <w:numPr>
                <w:ilvl w:val="0"/>
                <w:numId w:val="14"/>
              </w:numPr>
            </w:pPr>
            <w:r>
              <w:t>El cliente accede a la aplicación web introduciendo la dirección IP del servidor en su navegador.</w:t>
            </w:r>
          </w:p>
          <w:p w14:paraId="40B2E319" w14:textId="77777777" w:rsidR="001C7F5D" w:rsidRDefault="001C7F5D" w:rsidP="001C7F5D">
            <w:pPr>
              <w:pStyle w:val="Prrafodelista"/>
              <w:numPr>
                <w:ilvl w:val="0"/>
                <w:numId w:val="14"/>
              </w:numPr>
            </w:pPr>
            <w:r>
              <w:t>El cliente accede a la sección de pacientes mediante la pestaña de pacientes.</w:t>
            </w:r>
          </w:p>
          <w:p w14:paraId="29BF0EF3" w14:textId="77777777" w:rsidR="001C7F5D" w:rsidRDefault="001C7F5D" w:rsidP="001C7F5D">
            <w:pPr>
              <w:pStyle w:val="Prrafodelista"/>
              <w:numPr>
                <w:ilvl w:val="0"/>
                <w:numId w:val="14"/>
              </w:numPr>
            </w:pPr>
            <w:r>
              <w:t>El navegador solicita la lista de pacientes a la base de datos.</w:t>
            </w:r>
          </w:p>
          <w:p w14:paraId="21AD4417" w14:textId="77777777" w:rsidR="001C7F5D" w:rsidRDefault="001C7F5D" w:rsidP="001C7F5D">
            <w:pPr>
              <w:pStyle w:val="Prrafodelista"/>
              <w:numPr>
                <w:ilvl w:val="0"/>
                <w:numId w:val="14"/>
              </w:numPr>
            </w:pPr>
            <w:r>
              <w:t>El cliente recibe la lista de pacientes y se la presenta al usuario en una tabla.</w:t>
            </w:r>
          </w:p>
          <w:p w14:paraId="0F19E898" w14:textId="77777777" w:rsidR="001C7F5D" w:rsidRDefault="001C7F5D" w:rsidP="001C7F5D">
            <w:pPr>
              <w:pStyle w:val="Prrafodelista"/>
              <w:numPr>
                <w:ilvl w:val="0"/>
                <w:numId w:val="14"/>
              </w:numPr>
            </w:pPr>
            <w:r>
              <w:t>El cliente elige el paciente del que quiere mostrar sus datos de movimiento presionando el botón adecuado, ya que cada paciente tiene su propio botón para mostrar sus datos.</w:t>
            </w:r>
          </w:p>
          <w:p w14:paraId="6FFCD892" w14:textId="77777777" w:rsidR="001C7F5D" w:rsidRDefault="001C7F5D" w:rsidP="001C7F5D">
            <w:pPr>
              <w:pStyle w:val="Prrafodelista"/>
              <w:numPr>
                <w:ilvl w:val="0"/>
                <w:numId w:val="14"/>
              </w:numPr>
            </w:pPr>
            <w:r>
              <w:t>El navegador se posiciona en la pestaña de Datos.</w:t>
            </w:r>
          </w:p>
          <w:p w14:paraId="520D5292" w14:textId="77777777" w:rsidR="001C7F5D" w:rsidRDefault="001C7F5D" w:rsidP="001C7F5D">
            <w:pPr>
              <w:pStyle w:val="Prrafodelista"/>
              <w:numPr>
                <w:ilvl w:val="0"/>
                <w:numId w:val="14"/>
              </w:numPr>
            </w:pPr>
            <w:r>
              <w:t>El usuario selecciona un archivo, que solo podrá ser del tipo CSV, y una fecha de medición del set movimientos y presiona el botón de “Añadir datos”.</w:t>
            </w:r>
          </w:p>
          <w:p w14:paraId="64259CDA" w14:textId="77777777" w:rsidR="001C7F5D" w:rsidRDefault="001C7F5D" w:rsidP="001C7F5D">
            <w:pPr>
              <w:pStyle w:val="Prrafodelista"/>
              <w:numPr>
                <w:ilvl w:val="0"/>
                <w:numId w:val="14"/>
              </w:numPr>
            </w:pPr>
            <w:r>
              <w:t>El navegador manda la petición para añadir los datos de movimiento al servidor.</w:t>
            </w:r>
          </w:p>
          <w:p w14:paraId="13724816" w14:textId="29637D37" w:rsidR="001C7F5D" w:rsidRDefault="001C7F5D" w:rsidP="001C7F5D">
            <w:pPr>
              <w:pStyle w:val="Prrafodelista"/>
              <w:numPr>
                <w:ilvl w:val="0"/>
                <w:numId w:val="14"/>
              </w:numPr>
            </w:pPr>
            <w:r>
              <w:t>El servidor añade el set de datos de movimientos al la base de datos persistiendo los cambios.</w:t>
            </w:r>
          </w:p>
        </w:tc>
      </w:tr>
      <w:tr w:rsidR="001C7F5D" w14:paraId="123BE6C4" w14:textId="77777777" w:rsidTr="001C7F5D">
        <w:tc>
          <w:tcPr>
            <w:tcW w:w="8856" w:type="dxa"/>
          </w:tcPr>
          <w:p w14:paraId="2AFBA028" w14:textId="28112D4C" w:rsidR="001C7F5D" w:rsidRDefault="001C7F5D" w:rsidP="00323DB8">
            <w:r>
              <w:t>Post-condiciones: El nuevo set de datos tiene que ser mostrado inmediatamente en el listado de datos de movimientos, sin que el usuario tenga que refrescar la página.</w:t>
            </w:r>
          </w:p>
        </w:tc>
      </w:tr>
    </w:tbl>
    <w:p w14:paraId="1541D393" w14:textId="77777777" w:rsidR="001C7F5D" w:rsidRDefault="001C7F5D" w:rsidP="00323DB8"/>
    <w:p w14:paraId="63357716" w14:textId="77777777" w:rsidR="00323DB8" w:rsidRDefault="00323DB8" w:rsidP="00323DB8"/>
    <w:p w14:paraId="45DF829E" w14:textId="77777777" w:rsidR="00DE3DB0" w:rsidRDefault="00DE3DB0" w:rsidP="001C7F5D"/>
    <w:tbl>
      <w:tblPr>
        <w:tblStyle w:val="Tablaconcuadrcula"/>
        <w:tblW w:w="0" w:type="auto"/>
        <w:tblLook w:val="04A0" w:firstRow="1" w:lastRow="0" w:firstColumn="1" w:lastColumn="0" w:noHBand="0" w:noVBand="1"/>
      </w:tblPr>
      <w:tblGrid>
        <w:gridCol w:w="8856"/>
      </w:tblGrid>
      <w:tr w:rsidR="001C7F5D" w14:paraId="44546C96" w14:textId="77777777" w:rsidTr="001C7F5D">
        <w:tc>
          <w:tcPr>
            <w:tcW w:w="8856" w:type="dxa"/>
          </w:tcPr>
          <w:p w14:paraId="6CE5BB6E" w14:textId="779299CD" w:rsidR="001C7F5D" w:rsidRPr="001C7F5D" w:rsidRDefault="001C7F5D" w:rsidP="001C7F5D">
            <w:pPr>
              <w:rPr>
                <w:b/>
              </w:rPr>
            </w:pPr>
            <w:r w:rsidRPr="001C7F5D">
              <w:rPr>
                <w:b/>
              </w:rPr>
              <w:t>CU7: Borrar datos de movimiento.</w:t>
            </w:r>
          </w:p>
        </w:tc>
      </w:tr>
      <w:tr w:rsidR="001C7F5D" w14:paraId="44D04E84" w14:textId="77777777" w:rsidTr="001C7F5D">
        <w:tc>
          <w:tcPr>
            <w:tcW w:w="8856" w:type="dxa"/>
          </w:tcPr>
          <w:p w14:paraId="75D6999F" w14:textId="4E23407D" w:rsidR="001C7F5D" w:rsidRDefault="001C7F5D" w:rsidP="001C7F5D">
            <w:r w:rsidRPr="00403124">
              <w:t>El usuario borra un set de movimientos del paciente.</w:t>
            </w:r>
          </w:p>
        </w:tc>
      </w:tr>
      <w:tr w:rsidR="001C7F5D" w14:paraId="4F2C0E25" w14:textId="77777777" w:rsidTr="001C7F5D">
        <w:tc>
          <w:tcPr>
            <w:tcW w:w="8856" w:type="dxa"/>
          </w:tcPr>
          <w:p w14:paraId="0660EB35" w14:textId="396DCE5B" w:rsidR="001C7F5D" w:rsidRDefault="001C7F5D" w:rsidP="001C7F5D">
            <w:r w:rsidRPr="00403124">
              <w:t>Actores implicados: Usuario/cliente.</w:t>
            </w:r>
          </w:p>
        </w:tc>
      </w:tr>
      <w:tr w:rsidR="001C7F5D" w14:paraId="4DE50880" w14:textId="77777777" w:rsidTr="001C7F5D">
        <w:tc>
          <w:tcPr>
            <w:tcW w:w="8856" w:type="dxa"/>
          </w:tcPr>
          <w:p w14:paraId="68277CA1" w14:textId="449255D2" w:rsidR="001C7F5D" w:rsidRDefault="001C7F5D" w:rsidP="001C7F5D">
            <w:r w:rsidRPr="00403124">
              <w:t>Precondiciones: Acceso al listado de movimientos de un paciente.</w:t>
            </w:r>
          </w:p>
        </w:tc>
      </w:tr>
      <w:tr w:rsidR="001C7F5D" w14:paraId="6EF887A7" w14:textId="77777777" w:rsidTr="001C7F5D">
        <w:tc>
          <w:tcPr>
            <w:tcW w:w="8856" w:type="dxa"/>
          </w:tcPr>
          <w:p w14:paraId="7918D1E6" w14:textId="77777777" w:rsidR="001C7F5D" w:rsidRDefault="001C7F5D" w:rsidP="001C7F5D">
            <w:r>
              <w:t>Secuencia de acciones:</w:t>
            </w:r>
          </w:p>
          <w:p w14:paraId="48396BF3" w14:textId="77777777" w:rsidR="001C7F5D" w:rsidRDefault="001C7F5D" w:rsidP="001C7F5D">
            <w:pPr>
              <w:pStyle w:val="Prrafodelista"/>
              <w:numPr>
                <w:ilvl w:val="0"/>
                <w:numId w:val="17"/>
              </w:numPr>
            </w:pPr>
            <w:r>
              <w:lastRenderedPageBreak/>
              <w:t>El cliente accede a la aplicación web introduciendo la dirección IP del servidor en su navegador.</w:t>
            </w:r>
          </w:p>
          <w:p w14:paraId="5DEF2BCE" w14:textId="77777777" w:rsidR="001C7F5D" w:rsidRDefault="001C7F5D" w:rsidP="001C7F5D">
            <w:pPr>
              <w:pStyle w:val="Prrafodelista"/>
              <w:numPr>
                <w:ilvl w:val="0"/>
                <w:numId w:val="17"/>
              </w:numPr>
            </w:pPr>
            <w:r>
              <w:t>El cliente accede a la sección de pacientes mediante la pestaña de pacientes.</w:t>
            </w:r>
          </w:p>
          <w:p w14:paraId="3B707892" w14:textId="77777777" w:rsidR="001C7F5D" w:rsidRDefault="001C7F5D" w:rsidP="001C7F5D">
            <w:pPr>
              <w:pStyle w:val="Prrafodelista"/>
              <w:numPr>
                <w:ilvl w:val="0"/>
                <w:numId w:val="17"/>
              </w:numPr>
            </w:pPr>
            <w:r>
              <w:t>El navegador solicita la lista de pacientes a la base de datos.</w:t>
            </w:r>
          </w:p>
          <w:p w14:paraId="64CE40BE" w14:textId="77777777" w:rsidR="001C7F5D" w:rsidRDefault="001C7F5D" w:rsidP="001C7F5D">
            <w:pPr>
              <w:pStyle w:val="Prrafodelista"/>
              <w:numPr>
                <w:ilvl w:val="0"/>
                <w:numId w:val="17"/>
              </w:numPr>
            </w:pPr>
            <w:r>
              <w:t>El cliente recibe la lista de pacientes y se la presenta al usuario en una tabla.</w:t>
            </w:r>
          </w:p>
          <w:p w14:paraId="5796B2B5" w14:textId="77777777" w:rsidR="001C7F5D" w:rsidRDefault="001C7F5D" w:rsidP="001C7F5D">
            <w:pPr>
              <w:pStyle w:val="Prrafodelista"/>
              <w:numPr>
                <w:ilvl w:val="0"/>
                <w:numId w:val="17"/>
              </w:numPr>
            </w:pPr>
            <w:r>
              <w:t>El cliente elige el paciente del que quiere mostrar sus datos de movimiento presionando el botón adecuado, ya que cada paciente tiene su propio botón para mostrar sus datos.</w:t>
            </w:r>
          </w:p>
          <w:p w14:paraId="4B52A2FE" w14:textId="77777777" w:rsidR="001C7F5D" w:rsidRDefault="001C7F5D" w:rsidP="001C7F5D">
            <w:pPr>
              <w:pStyle w:val="Prrafodelista"/>
              <w:numPr>
                <w:ilvl w:val="0"/>
                <w:numId w:val="17"/>
              </w:numPr>
            </w:pPr>
            <w:r>
              <w:t>El navegador se posiciona en la pestaña de Datos.</w:t>
            </w:r>
          </w:p>
          <w:p w14:paraId="3C43D0ED" w14:textId="77777777" w:rsidR="001C7F5D" w:rsidRDefault="001C7F5D" w:rsidP="001C7F5D">
            <w:pPr>
              <w:pStyle w:val="Prrafodelista"/>
              <w:numPr>
                <w:ilvl w:val="0"/>
                <w:numId w:val="17"/>
              </w:numPr>
            </w:pPr>
            <w:r>
              <w:t>El navegador solicita la lista de movimientos del paciente a la base de datos.</w:t>
            </w:r>
          </w:p>
          <w:p w14:paraId="10B2E818" w14:textId="77777777" w:rsidR="001C7F5D" w:rsidRDefault="001C7F5D" w:rsidP="001C7F5D">
            <w:pPr>
              <w:pStyle w:val="Prrafodelista"/>
              <w:numPr>
                <w:ilvl w:val="0"/>
                <w:numId w:val="17"/>
              </w:numPr>
            </w:pPr>
            <w:r>
              <w:t>El navegador recibe la lista de movimientos y se la presenta al usuario en una tabla.</w:t>
            </w:r>
          </w:p>
          <w:p w14:paraId="3A7EABF3" w14:textId="77777777" w:rsidR="001C7F5D" w:rsidRDefault="001C7F5D" w:rsidP="001C7F5D">
            <w:pPr>
              <w:pStyle w:val="Prrafodelista"/>
              <w:numPr>
                <w:ilvl w:val="0"/>
                <w:numId w:val="17"/>
              </w:numPr>
            </w:pPr>
            <w:r>
              <w:t>El usuario elige los movimientos a borrar y presiona el botón de borrado correspondiente, ya que cada set de movimientos tiene su botón de borrado.</w:t>
            </w:r>
          </w:p>
          <w:p w14:paraId="28974AD7" w14:textId="77777777" w:rsidR="001C7F5D" w:rsidRDefault="001C7F5D" w:rsidP="001C7F5D">
            <w:pPr>
              <w:pStyle w:val="Prrafodelista"/>
              <w:numPr>
                <w:ilvl w:val="0"/>
                <w:numId w:val="17"/>
              </w:numPr>
            </w:pPr>
            <w:r>
              <w:t>El navegador pregunta si desea realizar esta operación.</w:t>
            </w:r>
          </w:p>
          <w:p w14:paraId="4F1EF179" w14:textId="77777777" w:rsidR="001C7F5D" w:rsidRDefault="001C7F5D" w:rsidP="001C7F5D">
            <w:pPr>
              <w:pStyle w:val="Prrafodelista"/>
              <w:numPr>
                <w:ilvl w:val="0"/>
                <w:numId w:val="17"/>
              </w:numPr>
            </w:pPr>
            <w:r>
              <w:t>El usuario acepta la operación, teniendo la opción de cancelarla.</w:t>
            </w:r>
          </w:p>
          <w:p w14:paraId="712280DA" w14:textId="77777777" w:rsidR="001C7F5D" w:rsidRDefault="001C7F5D" w:rsidP="001C7F5D">
            <w:pPr>
              <w:pStyle w:val="Prrafodelista"/>
              <w:numPr>
                <w:ilvl w:val="0"/>
                <w:numId w:val="17"/>
              </w:numPr>
            </w:pPr>
            <w:r>
              <w:t>El navegador manda la petición para borrar los datos de movimiento al servidor.</w:t>
            </w:r>
          </w:p>
          <w:p w14:paraId="6683F26F" w14:textId="7BA5B890" w:rsidR="001C7F5D" w:rsidRDefault="001C7F5D" w:rsidP="001C7F5D">
            <w:pPr>
              <w:pStyle w:val="Prrafodelista"/>
              <w:numPr>
                <w:ilvl w:val="0"/>
                <w:numId w:val="17"/>
              </w:numPr>
            </w:pPr>
            <w:r>
              <w:t>El servidor borra el set de datos de movimiento del paciente de la base de datos y persiste los cambios.</w:t>
            </w:r>
          </w:p>
        </w:tc>
      </w:tr>
      <w:tr w:rsidR="001C7F5D" w14:paraId="7292AB0D" w14:textId="77777777" w:rsidTr="001C7F5D">
        <w:tc>
          <w:tcPr>
            <w:tcW w:w="8856" w:type="dxa"/>
          </w:tcPr>
          <w:p w14:paraId="4F79111F" w14:textId="1FA65883" w:rsidR="001C7F5D" w:rsidRDefault="001C7F5D" w:rsidP="001C7F5D">
            <w:r>
              <w:lastRenderedPageBreak/>
              <w:t>Post-condiciones: La nueva lista de movimientos, sin el set de movimientos borrado, tiene que ser mostrada inmediatamente en el listado de movimientos, sin que el usuario tenga que refrescar la página.</w:t>
            </w:r>
          </w:p>
        </w:tc>
      </w:tr>
    </w:tbl>
    <w:p w14:paraId="638D8109" w14:textId="77777777" w:rsidR="001C7F5D" w:rsidRDefault="001C7F5D" w:rsidP="001C7F5D"/>
    <w:p w14:paraId="3486843C" w14:textId="77777777" w:rsidR="00624556" w:rsidRDefault="00624556" w:rsidP="0022572E"/>
    <w:p w14:paraId="78CC9592" w14:textId="77777777" w:rsidR="001C7F5D" w:rsidRDefault="001C7F5D" w:rsidP="0022572E"/>
    <w:tbl>
      <w:tblPr>
        <w:tblStyle w:val="Tablaconcuadrcula"/>
        <w:tblW w:w="0" w:type="auto"/>
        <w:tblLook w:val="04A0" w:firstRow="1" w:lastRow="0" w:firstColumn="1" w:lastColumn="0" w:noHBand="0" w:noVBand="1"/>
      </w:tblPr>
      <w:tblGrid>
        <w:gridCol w:w="8856"/>
      </w:tblGrid>
      <w:tr w:rsidR="001C7F5D" w14:paraId="5A30D47F" w14:textId="77777777" w:rsidTr="001C7F5D">
        <w:tc>
          <w:tcPr>
            <w:tcW w:w="8856" w:type="dxa"/>
            <w:vAlign w:val="center"/>
          </w:tcPr>
          <w:p w14:paraId="7845185D" w14:textId="77777777" w:rsidR="001C7F5D" w:rsidRPr="001C7F5D" w:rsidDel="00A64FD8" w:rsidRDefault="001C7F5D" w:rsidP="001C7F5D">
            <w:pPr>
              <w:rPr>
                <w:del w:id="1066" w:author="Borja Gonzalez" w:date="2017-09-29T13:14:00Z"/>
                <w:b/>
              </w:rPr>
            </w:pPr>
            <w:r w:rsidRPr="001C7F5D">
              <w:rPr>
                <w:b/>
              </w:rPr>
              <w:t>CU8: Mostar datos del paciente.</w:t>
            </w:r>
          </w:p>
          <w:p w14:paraId="3F37C943" w14:textId="326AAF7A" w:rsidR="001C7F5D" w:rsidRDefault="001C7F5D" w:rsidP="001C7F5D"/>
        </w:tc>
      </w:tr>
      <w:tr w:rsidR="001C7F5D" w14:paraId="3DCA6E2B" w14:textId="77777777" w:rsidTr="001C7F5D">
        <w:tc>
          <w:tcPr>
            <w:tcW w:w="8856" w:type="dxa"/>
            <w:vAlign w:val="center"/>
          </w:tcPr>
          <w:p w14:paraId="0397D172" w14:textId="77777777" w:rsidR="001C7F5D" w:rsidDel="00A64FD8" w:rsidRDefault="001C7F5D" w:rsidP="001C7F5D">
            <w:pPr>
              <w:rPr>
                <w:del w:id="1067" w:author="Borja Gonzalez" w:date="2017-09-29T13:13:00Z"/>
              </w:rPr>
            </w:pPr>
            <w:r w:rsidRPr="00210365">
              <w:t>El usuario muestra un movimientos del paciente.</w:t>
            </w:r>
          </w:p>
          <w:p w14:paraId="1E54FF14" w14:textId="41DAB622" w:rsidR="001C7F5D" w:rsidRDefault="001C7F5D" w:rsidP="001C7F5D"/>
        </w:tc>
      </w:tr>
      <w:tr w:rsidR="001C7F5D" w14:paraId="576BFD69" w14:textId="77777777" w:rsidTr="001C7F5D">
        <w:tc>
          <w:tcPr>
            <w:tcW w:w="8856" w:type="dxa"/>
            <w:vAlign w:val="center"/>
          </w:tcPr>
          <w:p w14:paraId="36031B06" w14:textId="77777777" w:rsidR="001C7F5D" w:rsidDel="00A64FD8" w:rsidRDefault="001C7F5D" w:rsidP="001C7F5D">
            <w:pPr>
              <w:rPr>
                <w:del w:id="1068" w:author="Borja Gonzalez" w:date="2017-09-29T13:13:00Z"/>
              </w:rPr>
            </w:pPr>
            <w:r w:rsidRPr="00210365">
              <w:t>Actores implicados: Usuario/cliente.</w:t>
            </w:r>
          </w:p>
          <w:p w14:paraId="19F1418A" w14:textId="7E8A15E2" w:rsidR="001C7F5D" w:rsidRDefault="001C7F5D" w:rsidP="001C7F5D"/>
        </w:tc>
      </w:tr>
      <w:tr w:rsidR="001C7F5D" w14:paraId="5296031B" w14:textId="77777777" w:rsidTr="001C7F5D">
        <w:tc>
          <w:tcPr>
            <w:tcW w:w="8856" w:type="dxa"/>
            <w:vAlign w:val="center"/>
          </w:tcPr>
          <w:p w14:paraId="7AE4C915" w14:textId="77777777" w:rsidR="001C7F5D" w:rsidDel="00A64FD8" w:rsidRDefault="001C7F5D" w:rsidP="001C7F5D">
            <w:pPr>
              <w:rPr>
                <w:del w:id="1069" w:author="Borja Gonzalez" w:date="2017-09-29T13:13:00Z"/>
              </w:rPr>
            </w:pPr>
            <w:r w:rsidRPr="00210365">
              <w:t>Precondiciones: Acceso al listado de movimientos de un paciente.</w:t>
            </w:r>
          </w:p>
          <w:p w14:paraId="64E57A69" w14:textId="12766FA6" w:rsidR="001C7F5D" w:rsidRDefault="001C7F5D" w:rsidP="001C7F5D"/>
        </w:tc>
      </w:tr>
      <w:tr w:rsidR="001C7F5D" w14:paraId="4A627A27" w14:textId="77777777" w:rsidTr="001C7F5D">
        <w:tc>
          <w:tcPr>
            <w:tcW w:w="8856" w:type="dxa"/>
            <w:vAlign w:val="center"/>
          </w:tcPr>
          <w:p w14:paraId="08FFFD30" w14:textId="77777777" w:rsidR="001C7F5D" w:rsidRDefault="001C7F5D" w:rsidP="001C7F5D">
            <w:r>
              <w:t>Secuencia de acciones:</w:t>
            </w:r>
          </w:p>
          <w:p w14:paraId="5FA0DA93" w14:textId="77777777" w:rsidR="001C7F5D" w:rsidRDefault="001C7F5D" w:rsidP="001C7F5D">
            <w:pPr>
              <w:pStyle w:val="Prrafodelista"/>
              <w:numPr>
                <w:ilvl w:val="0"/>
                <w:numId w:val="18"/>
              </w:numPr>
            </w:pPr>
            <w:r>
              <w:t>El cliente accede a la aplicación web introduciendo la dirección IP del servidor en su navegador.</w:t>
            </w:r>
          </w:p>
          <w:p w14:paraId="38EE25D3" w14:textId="77777777" w:rsidR="001C7F5D" w:rsidRDefault="001C7F5D" w:rsidP="001C7F5D">
            <w:pPr>
              <w:pStyle w:val="Prrafodelista"/>
              <w:numPr>
                <w:ilvl w:val="0"/>
                <w:numId w:val="18"/>
              </w:numPr>
            </w:pPr>
            <w:r>
              <w:t>El cliente accede a la sección de pacientes mediante la pestaña de pacientes.</w:t>
            </w:r>
          </w:p>
          <w:p w14:paraId="232DE320" w14:textId="77777777" w:rsidR="001C7F5D" w:rsidRDefault="001C7F5D" w:rsidP="001C7F5D">
            <w:pPr>
              <w:pStyle w:val="Prrafodelista"/>
              <w:numPr>
                <w:ilvl w:val="0"/>
                <w:numId w:val="18"/>
              </w:numPr>
            </w:pPr>
            <w:r>
              <w:t>El navegador solicita la lista de pacientes a la base de datos.</w:t>
            </w:r>
          </w:p>
          <w:p w14:paraId="326F0370" w14:textId="77777777" w:rsidR="001C7F5D" w:rsidRDefault="001C7F5D" w:rsidP="001C7F5D">
            <w:pPr>
              <w:pStyle w:val="Prrafodelista"/>
              <w:numPr>
                <w:ilvl w:val="0"/>
                <w:numId w:val="18"/>
              </w:numPr>
            </w:pPr>
            <w:r>
              <w:t>El cliente recibe la lista de pacientes y se la presenta al usuario en una tabla.</w:t>
            </w:r>
          </w:p>
          <w:p w14:paraId="67E3BE18" w14:textId="77777777" w:rsidR="001C7F5D" w:rsidRDefault="001C7F5D" w:rsidP="001C7F5D">
            <w:pPr>
              <w:pStyle w:val="Prrafodelista"/>
              <w:numPr>
                <w:ilvl w:val="0"/>
                <w:numId w:val="18"/>
              </w:numPr>
            </w:pPr>
            <w:r>
              <w:t>El cliente elige el paciente del que quiere mostrar sus datos de movimiento presionando el botón adecuado, ya que cada paciente tiene su propio botón para mostrar sus datos.</w:t>
            </w:r>
          </w:p>
          <w:p w14:paraId="270099D4" w14:textId="77777777" w:rsidR="001C7F5D" w:rsidRDefault="001C7F5D" w:rsidP="001C7F5D">
            <w:pPr>
              <w:pStyle w:val="Prrafodelista"/>
              <w:numPr>
                <w:ilvl w:val="0"/>
                <w:numId w:val="18"/>
              </w:numPr>
            </w:pPr>
            <w:r>
              <w:t>El navegador se posiciona en la pestaña de Datos.</w:t>
            </w:r>
          </w:p>
          <w:p w14:paraId="5D1A1E33" w14:textId="77777777" w:rsidR="001C7F5D" w:rsidRDefault="001C7F5D" w:rsidP="001C7F5D">
            <w:pPr>
              <w:pStyle w:val="Prrafodelista"/>
              <w:numPr>
                <w:ilvl w:val="0"/>
                <w:numId w:val="18"/>
              </w:numPr>
            </w:pPr>
            <w:r>
              <w:t>El navegador solicita la lista de movimientos del paciente a la base de datos.</w:t>
            </w:r>
          </w:p>
          <w:p w14:paraId="4E056F9B" w14:textId="77777777" w:rsidR="001C7F5D" w:rsidRDefault="001C7F5D" w:rsidP="001C7F5D">
            <w:pPr>
              <w:pStyle w:val="Prrafodelista"/>
              <w:numPr>
                <w:ilvl w:val="0"/>
                <w:numId w:val="18"/>
              </w:numPr>
            </w:pPr>
            <w:r>
              <w:t>El navegador recibe la lista de movimientos y se la presenta al usuario en una tabla.</w:t>
            </w:r>
          </w:p>
          <w:p w14:paraId="4197686C" w14:textId="77777777" w:rsidR="001C7F5D" w:rsidRDefault="001C7F5D" w:rsidP="001C7F5D">
            <w:pPr>
              <w:pStyle w:val="Prrafodelista"/>
              <w:numPr>
                <w:ilvl w:val="0"/>
                <w:numId w:val="18"/>
              </w:numPr>
            </w:pPr>
            <w:r>
              <w:t>El usuario elige el movimiento (Sagital, Coronal, Transversal) con su fecha asociada presionando en el botón adecuado.</w:t>
            </w:r>
          </w:p>
          <w:p w14:paraId="60021167" w14:textId="68DE7DD2" w:rsidR="001C7F5D" w:rsidRDefault="001C7F5D" w:rsidP="00A64FD8">
            <w:pPr>
              <w:pStyle w:val="Prrafodelista"/>
              <w:numPr>
                <w:ilvl w:val="0"/>
                <w:numId w:val="18"/>
              </w:numPr>
            </w:pPr>
            <w:r>
              <w:lastRenderedPageBreak/>
              <w:t>El navegador muestra por pantalla un gráfico con los datos requeridos.</w:t>
            </w:r>
          </w:p>
        </w:tc>
      </w:tr>
      <w:tr w:rsidR="001C7F5D" w14:paraId="59FDA302" w14:textId="77777777" w:rsidTr="001C7F5D">
        <w:tc>
          <w:tcPr>
            <w:tcW w:w="8856" w:type="dxa"/>
            <w:vAlign w:val="center"/>
          </w:tcPr>
          <w:p w14:paraId="3EF50CED" w14:textId="6C2AFD52" w:rsidR="001C7F5D" w:rsidRDefault="001C7F5D" w:rsidP="001C7F5D">
            <w:r>
              <w:lastRenderedPageBreak/>
              <w:t>Post-condiciones: El navegador tiene que borrar el contenido del gráfico anterior (en el caso de que exista) y graficar los datos requeridos.</w:t>
            </w:r>
          </w:p>
        </w:tc>
      </w:tr>
    </w:tbl>
    <w:p w14:paraId="5B92F1E8" w14:textId="77777777" w:rsidR="001C7F5D" w:rsidRDefault="001C7F5D" w:rsidP="0022572E"/>
    <w:p w14:paraId="1643BA16" w14:textId="77777777" w:rsidR="00624556" w:rsidRDefault="00624556" w:rsidP="0022572E"/>
    <w:p w14:paraId="2D22523F" w14:textId="77777777" w:rsidR="00D06F70" w:rsidRDefault="00D06F70" w:rsidP="00A64FD8"/>
    <w:tbl>
      <w:tblPr>
        <w:tblStyle w:val="Tablaconcuadrcula"/>
        <w:tblW w:w="0" w:type="auto"/>
        <w:tblLook w:val="04A0" w:firstRow="1" w:lastRow="0" w:firstColumn="1" w:lastColumn="0" w:noHBand="0" w:noVBand="1"/>
      </w:tblPr>
      <w:tblGrid>
        <w:gridCol w:w="8856"/>
      </w:tblGrid>
      <w:tr w:rsidR="00A64FD8" w14:paraId="702C2110" w14:textId="77777777" w:rsidTr="00A64FD8">
        <w:tc>
          <w:tcPr>
            <w:tcW w:w="8856" w:type="dxa"/>
          </w:tcPr>
          <w:p w14:paraId="0C6A96E9" w14:textId="3515021C" w:rsidR="00A64FD8" w:rsidRPr="00A64FD8" w:rsidRDefault="00A64FD8" w:rsidP="00D2609E">
            <w:pPr>
              <w:rPr>
                <w:b/>
                <w:rPrChange w:id="1070" w:author="Borja Gonzalez" w:date="2017-09-29T13:14:00Z">
                  <w:rPr/>
                </w:rPrChange>
              </w:rPr>
            </w:pPr>
            <w:r w:rsidRPr="00A64FD8">
              <w:rPr>
                <w:b/>
                <w:rPrChange w:id="1071" w:author="Borja Gonzalez" w:date="2017-09-29T13:14:00Z">
                  <w:rPr/>
                </w:rPrChange>
              </w:rPr>
              <w:t>CU9: Mostar datos de evolución del paciente.</w:t>
            </w:r>
          </w:p>
        </w:tc>
      </w:tr>
      <w:tr w:rsidR="00A64FD8" w14:paraId="7D81D0FE" w14:textId="77777777" w:rsidTr="00A64FD8">
        <w:tc>
          <w:tcPr>
            <w:tcW w:w="8856" w:type="dxa"/>
          </w:tcPr>
          <w:p w14:paraId="67FD5A65" w14:textId="01FECDF5" w:rsidR="00A64FD8" w:rsidRDefault="00A64FD8" w:rsidP="00D2609E">
            <w:r w:rsidRPr="000C4EF8">
              <w:t>El usuario muestra la evolución de un movimiento del paciente.</w:t>
            </w:r>
          </w:p>
        </w:tc>
      </w:tr>
      <w:tr w:rsidR="00A64FD8" w14:paraId="247F4383" w14:textId="77777777" w:rsidTr="00A64FD8">
        <w:tc>
          <w:tcPr>
            <w:tcW w:w="8856" w:type="dxa"/>
          </w:tcPr>
          <w:p w14:paraId="783BAD96" w14:textId="272FE50E" w:rsidR="00A64FD8" w:rsidRDefault="00A64FD8" w:rsidP="00D2609E">
            <w:r w:rsidRPr="000C4EF8">
              <w:t>Actores implicados: Usuario/cliente.</w:t>
            </w:r>
          </w:p>
        </w:tc>
      </w:tr>
      <w:tr w:rsidR="00A64FD8" w14:paraId="5EFF351E" w14:textId="77777777" w:rsidTr="00A64FD8">
        <w:tc>
          <w:tcPr>
            <w:tcW w:w="8856" w:type="dxa"/>
          </w:tcPr>
          <w:p w14:paraId="414DC158" w14:textId="737314A4" w:rsidR="00A64FD8" w:rsidRDefault="00A64FD8" w:rsidP="00D2609E">
            <w:r w:rsidRPr="000C4EF8">
              <w:t>Precondiciones: Acceso al listado de movimientos de un paciente.</w:t>
            </w:r>
          </w:p>
        </w:tc>
      </w:tr>
      <w:tr w:rsidR="00A64FD8" w14:paraId="11CAD985" w14:textId="77777777" w:rsidTr="00A64FD8">
        <w:tc>
          <w:tcPr>
            <w:tcW w:w="8856" w:type="dxa"/>
          </w:tcPr>
          <w:p w14:paraId="5AC37896" w14:textId="77777777" w:rsidR="00A64FD8" w:rsidRDefault="00A64FD8" w:rsidP="00A64FD8">
            <w:r>
              <w:t>Secuencia de acciones:</w:t>
            </w:r>
          </w:p>
          <w:p w14:paraId="17F5FEEB" w14:textId="77777777" w:rsidR="00A64FD8" w:rsidRDefault="00A64FD8" w:rsidP="00A64FD8">
            <w:pPr>
              <w:pStyle w:val="Prrafodelista"/>
              <w:numPr>
                <w:ilvl w:val="0"/>
                <w:numId w:val="19"/>
              </w:numPr>
            </w:pPr>
            <w:r>
              <w:t>El cliente accede a la aplicación web introduciendo la dirección IP del servidor en su navegador.</w:t>
            </w:r>
          </w:p>
          <w:p w14:paraId="53412A7A" w14:textId="77777777" w:rsidR="00A64FD8" w:rsidRDefault="00A64FD8" w:rsidP="00A64FD8">
            <w:pPr>
              <w:pStyle w:val="Prrafodelista"/>
              <w:numPr>
                <w:ilvl w:val="0"/>
                <w:numId w:val="19"/>
              </w:numPr>
            </w:pPr>
            <w:r>
              <w:t>El cliente accede a la sección de pacientes mediante la pestaña de pacientes.</w:t>
            </w:r>
          </w:p>
          <w:p w14:paraId="06077180" w14:textId="77777777" w:rsidR="00A64FD8" w:rsidRDefault="00A64FD8" w:rsidP="00A64FD8">
            <w:pPr>
              <w:pStyle w:val="Prrafodelista"/>
              <w:numPr>
                <w:ilvl w:val="0"/>
                <w:numId w:val="19"/>
              </w:numPr>
            </w:pPr>
            <w:r>
              <w:t>El navegador solicita la lista de pacientes a la base de datos.</w:t>
            </w:r>
          </w:p>
          <w:p w14:paraId="6699F38B" w14:textId="77777777" w:rsidR="00A64FD8" w:rsidRDefault="00A64FD8" w:rsidP="00A64FD8">
            <w:pPr>
              <w:pStyle w:val="Prrafodelista"/>
              <w:numPr>
                <w:ilvl w:val="0"/>
                <w:numId w:val="19"/>
              </w:numPr>
            </w:pPr>
            <w:r>
              <w:t>El cliente recibe la lista de pacientes y se la presenta al usuario en una tabla.</w:t>
            </w:r>
          </w:p>
          <w:p w14:paraId="3B21169B" w14:textId="77777777" w:rsidR="00A64FD8" w:rsidRDefault="00A64FD8" w:rsidP="00A64FD8">
            <w:pPr>
              <w:pStyle w:val="Prrafodelista"/>
              <w:numPr>
                <w:ilvl w:val="0"/>
                <w:numId w:val="19"/>
              </w:numPr>
            </w:pPr>
            <w:r>
              <w:t>El cliente elige el paciente del que quiere mostrar sus datos de movimiento presionando el botón adecuado, ya que cada paciente tiene su propio botón para mostrar sus datos.</w:t>
            </w:r>
          </w:p>
          <w:p w14:paraId="7F6CFC7D" w14:textId="77777777" w:rsidR="00A64FD8" w:rsidRDefault="00A64FD8" w:rsidP="00A64FD8">
            <w:pPr>
              <w:pStyle w:val="Prrafodelista"/>
              <w:numPr>
                <w:ilvl w:val="0"/>
                <w:numId w:val="19"/>
              </w:numPr>
            </w:pPr>
            <w:r>
              <w:t>El navegador se posiciona en la pestaña de Datos.</w:t>
            </w:r>
          </w:p>
          <w:p w14:paraId="131F52DB" w14:textId="77777777" w:rsidR="00A64FD8" w:rsidRDefault="00A64FD8" w:rsidP="00A64FD8">
            <w:pPr>
              <w:pStyle w:val="Prrafodelista"/>
              <w:numPr>
                <w:ilvl w:val="0"/>
                <w:numId w:val="19"/>
              </w:numPr>
            </w:pPr>
            <w:r>
              <w:t>El navegador solicita la lista de movimientos del paciente a la base de datos.</w:t>
            </w:r>
          </w:p>
          <w:p w14:paraId="33BA5062" w14:textId="77777777" w:rsidR="00A64FD8" w:rsidRDefault="00A64FD8" w:rsidP="00A64FD8">
            <w:pPr>
              <w:pStyle w:val="Prrafodelista"/>
              <w:numPr>
                <w:ilvl w:val="0"/>
                <w:numId w:val="19"/>
              </w:numPr>
            </w:pPr>
            <w:r>
              <w:t>El navegador recibe la lista de movimientos y se la presenta al usuario en una tabla.</w:t>
            </w:r>
          </w:p>
          <w:p w14:paraId="0DAA9B9E" w14:textId="77777777" w:rsidR="00A64FD8" w:rsidRDefault="00A64FD8" w:rsidP="00A64FD8">
            <w:pPr>
              <w:pStyle w:val="Prrafodelista"/>
              <w:numPr>
                <w:ilvl w:val="0"/>
                <w:numId w:val="19"/>
              </w:numPr>
            </w:pPr>
            <w:r>
              <w:t>El usuario elige la evolución del movimiento (Sagital, Coronal, Transversal) que quiere mostrar presionando el botón “Evolución del movimiento”.</w:t>
            </w:r>
          </w:p>
          <w:p w14:paraId="7FA5AC2B" w14:textId="114827D2" w:rsidR="00A64FD8" w:rsidRDefault="00A64FD8" w:rsidP="00A64FD8">
            <w:pPr>
              <w:pStyle w:val="Prrafodelista"/>
              <w:numPr>
                <w:ilvl w:val="0"/>
                <w:numId w:val="19"/>
              </w:numPr>
            </w:pPr>
            <w:r>
              <w:t>El navegador muestra por pantalla un gráfico con los datos requeridos</w:t>
            </w:r>
          </w:p>
        </w:tc>
      </w:tr>
      <w:tr w:rsidR="00A64FD8" w14:paraId="72A0F62B" w14:textId="77777777" w:rsidTr="00A64FD8">
        <w:tc>
          <w:tcPr>
            <w:tcW w:w="8856" w:type="dxa"/>
          </w:tcPr>
          <w:p w14:paraId="2E078C5F" w14:textId="2A1D88FD" w:rsidR="00A64FD8" w:rsidRDefault="00A64FD8" w:rsidP="00D2609E">
            <w:r w:rsidRPr="00BE7488">
              <w:t>Post-condiciones: El navegador tiene que borrar el contenido del gráfico anterior (en el caso de que exista) y graficar los datos requeridos.</w:t>
            </w:r>
          </w:p>
        </w:tc>
      </w:tr>
    </w:tbl>
    <w:p w14:paraId="222C35CD" w14:textId="77777777" w:rsidR="00D2609E" w:rsidDel="00103BEA" w:rsidRDefault="00D2609E" w:rsidP="00D2609E">
      <w:pPr>
        <w:rPr>
          <w:del w:id="1072" w:author="GONZALEZ DIAZ, BORJA" w:date="2017-09-29T19:01:00Z"/>
        </w:rPr>
      </w:pPr>
    </w:p>
    <w:p w14:paraId="0E87AF55" w14:textId="77777777" w:rsidR="00BE7488" w:rsidDel="00103BEA" w:rsidRDefault="00BE7488" w:rsidP="00BE7488">
      <w:pPr>
        <w:rPr>
          <w:del w:id="1073" w:author="GONZALEZ DIAZ, BORJA" w:date="2017-09-29T19:01:00Z"/>
        </w:rPr>
      </w:pPr>
    </w:p>
    <w:p w14:paraId="6FB1842F" w14:textId="5B8EEB70" w:rsidR="008A1614" w:rsidRDefault="00BE7488" w:rsidP="008A1614">
      <w:pPr>
        <w:pStyle w:val="Ttulo2"/>
      </w:pPr>
      <w:bookmarkStart w:id="1074" w:name="_Toc364792195"/>
      <w:bookmarkStart w:id="1075" w:name="_Toc366229217"/>
      <w:bookmarkStart w:id="1076" w:name="_Toc494476004"/>
      <w:r>
        <w:t xml:space="preserve">3.4.  </w:t>
      </w:r>
      <w:r w:rsidR="00D51A6F" w:rsidRPr="0040221C">
        <w:t>Matriz de trazabilidad</w:t>
      </w:r>
      <w:bookmarkEnd w:id="1074"/>
      <w:bookmarkEnd w:id="1075"/>
      <w:bookmarkEnd w:id="1076"/>
    </w:p>
    <w:p w14:paraId="4DAE0EC5" w14:textId="77777777" w:rsidR="00E671BF" w:rsidRPr="00E671BF" w:rsidRDefault="00E671BF" w:rsidP="003E4A9E"/>
    <w:p w14:paraId="7BF3ECC6" w14:textId="77777777" w:rsidR="00E671BF" w:rsidRPr="00E671BF" w:rsidRDefault="00E671BF" w:rsidP="00E671BF"/>
    <w:tbl>
      <w:tblPr>
        <w:tblStyle w:val="Tablaconcuadrcula"/>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1077" w:author="Borja Gonzalez" w:date="2017-09-28T15:51:00Z"/>
        </w:trPr>
        <w:tc>
          <w:tcPr>
            <w:tcW w:w="862" w:type="dxa"/>
            <w:vAlign w:val="center"/>
          </w:tcPr>
          <w:p w14:paraId="3E658CAA" w14:textId="77777777" w:rsidR="00532ADB" w:rsidRDefault="00532ADB" w:rsidP="00E671BF">
            <w:pPr>
              <w:rPr>
                <w:ins w:id="1078" w:author="Borja Gonzalez" w:date="2017-09-28T15:51:00Z"/>
              </w:rPr>
            </w:pPr>
            <w:bookmarkStart w:id="1079" w:name="_Toc364792196"/>
            <w:bookmarkStart w:id="1080" w:name="_Toc366229218"/>
          </w:p>
          <w:p w14:paraId="159EC5D4" w14:textId="02A1E1DB" w:rsidR="00817C73" w:rsidDel="00532ADB" w:rsidRDefault="00817C73" w:rsidP="0093234F">
            <w:pPr>
              <w:rPr>
                <w:del w:id="1081" w:author="Borja Gonzalez" w:date="2017-09-28T15:51:00Z"/>
              </w:rPr>
            </w:pPr>
            <w:del w:id="1082"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1083" w:author="Borja Gonzalez" w:date="2017-09-28T15:51:00Z"/>
              </w:rPr>
            </w:pPr>
            <w:del w:id="1084"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1085" w:author="Borja Gonzalez" w:date="2017-09-28T15:51:00Z"/>
              </w:rPr>
            </w:pPr>
            <w:del w:id="1086"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1087" w:author="Borja Gonzalez" w:date="2017-09-28T15:51:00Z"/>
              </w:rPr>
            </w:pPr>
            <w:del w:id="1088"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1089" w:author="Borja Gonzalez" w:date="2017-09-28T15:51:00Z"/>
              </w:rPr>
            </w:pPr>
            <w:del w:id="1090"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1091" w:author="Borja Gonzalez" w:date="2017-09-28T15:51:00Z"/>
              </w:rPr>
            </w:pPr>
            <w:del w:id="1092"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1093" w:author="Borja Gonzalez" w:date="2017-09-28T15:51:00Z"/>
              </w:rPr>
            </w:pPr>
            <w:del w:id="1094"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1095" w:author="Borja Gonzalez" w:date="2017-09-28T15:51:00Z"/>
              </w:rPr>
            </w:pPr>
            <w:del w:id="1096"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1097" w:author="Borja Gonzalez" w:date="2017-09-28T15:51:00Z"/>
              </w:rPr>
            </w:pPr>
            <w:del w:id="1098"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1099" w:author="Borja Gonzalez" w:date="2017-09-28T15:51:00Z"/>
              </w:rPr>
            </w:pPr>
            <w:del w:id="1100"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1101" w:author="Borja Gonzalez" w:date="2017-09-28T15:51:00Z"/>
              </w:rPr>
            </w:pPr>
            <w:del w:id="1102"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1103" w:author="Borja Gonzalez" w:date="2017-09-28T15:51:00Z"/>
              </w:rPr>
            </w:pPr>
            <w:del w:id="1104"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1105" w:author="Borja Gonzalez" w:date="2017-09-28T15:51:00Z"/>
              </w:rPr>
            </w:pPr>
            <w:del w:id="1106"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1107" w:author="Borja Gonzalez" w:date="2017-09-28T15:51:00Z"/>
              </w:rPr>
            </w:pPr>
            <w:del w:id="1108"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1109" w:author="Borja Gonzalez" w:date="2017-09-28T15:51:00Z"/>
              </w:rPr>
            </w:pPr>
            <w:del w:id="1110" w:author="Borja Gonzalez" w:date="2017-09-28T15:51:00Z">
              <w:r w:rsidDel="00532ADB">
                <w:delText>RF9</w:delText>
              </w:r>
            </w:del>
          </w:p>
        </w:tc>
      </w:tr>
      <w:tr w:rsidR="00532ADB" w:rsidDel="00532ADB" w14:paraId="5DEE165A" w14:textId="45A5E47D" w:rsidTr="00532ADB">
        <w:trPr>
          <w:cantSplit/>
          <w:trHeight w:val="490"/>
          <w:del w:id="1111" w:author="Borja Gonzalez" w:date="2017-09-28T15:51:00Z"/>
        </w:trPr>
        <w:tc>
          <w:tcPr>
            <w:tcW w:w="862" w:type="dxa"/>
            <w:vAlign w:val="center"/>
          </w:tcPr>
          <w:p w14:paraId="7F7ED463" w14:textId="1F6B909D" w:rsidR="00817C73" w:rsidDel="00532ADB" w:rsidRDefault="00817C73" w:rsidP="0093234F">
            <w:pPr>
              <w:rPr>
                <w:del w:id="1112" w:author="Borja Gonzalez" w:date="2017-09-28T15:51:00Z"/>
              </w:rPr>
            </w:pPr>
            <w:del w:id="1113"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1114" w:author="Borja Gonzalez" w:date="2017-09-28T15:51:00Z"/>
                <w:rFonts w:ascii="Menlo Regular" w:eastAsia="Times New Roman" w:hAnsi="Menlo Regular" w:cs="Menlo Regular"/>
                <w:color w:val="222222"/>
                <w:sz w:val="40"/>
                <w:szCs w:val="40"/>
                <w:shd w:val="clear" w:color="auto" w:fill="FFFFFF"/>
              </w:rPr>
            </w:pPr>
            <w:del w:id="111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1116" w:author="Borja Gonzalez" w:date="2017-09-28T15:51:00Z"/>
                <w:rFonts w:ascii="Times" w:eastAsia="Times New Roman" w:hAnsi="Times" w:cs="Times New Roman"/>
                <w:sz w:val="40"/>
                <w:szCs w:val="40"/>
              </w:rPr>
            </w:pPr>
            <w:del w:id="111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1118" w:author="Borja Gonzalez" w:date="2017-09-28T15:51:00Z"/>
              </w:rPr>
            </w:pPr>
          </w:p>
        </w:tc>
        <w:tc>
          <w:tcPr>
            <w:tcW w:w="851" w:type="dxa"/>
            <w:vAlign w:val="center"/>
          </w:tcPr>
          <w:p w14:paraId="111F9B58" w14:textId="0CA6569D" w:rsidR="00817C73" w:rsidDel="00532ADB" w:rsidRDefault="00817C73" w:rsidP="004B4F98">
            <w:pPr>
              <w:jc w:val="center"/>
              <w:rPr>
                <w:del w:id="1119" w:author="Borja Gonzalez" w:date="2017-09-28T15:51:00Z"/>
              </w:rPr>
            </w:pPr>
          </w:p>
        </w:tc>
        <w:tc>
          <w:tcPr>
            <w:tcW w:w="851" w:type="dxa"/>
            <w:vAlign w:val="center"/>
          </w:tcPr>
          <w:p w14:paraId="1E66AFCB" w14:textId="64558FF6" w:rsidR="00817C73" w:rsidDel="00532ADB" w:rsidRDefault="00817C73" w:rsidP="00532ADB">
            <w:pPr>
              <w:jc w:val="center"/>
              <w:rPr>
                <w:del w:id="1120" w:author="Borja Gonzalez" w:date="2017-09-28T15:51:00Z"/>
              </w:rPr>
            </w:pPr>
          </w:p>
        </w:tc>
        <w:tc>
          <w:tcPr>
            <w:tcW w:w="674" w:type="dxa"/>
            <w:vAlign w:val="center"/>
          </w:tcPr>
          <w:p w14:paraId="0C8A1CC9" w14:textId="4180C2C8" w:rsidR="00817C73" w:rsidDel="00532ADB" w:rsidRDefault="00817C73" w:rsidP="00532ADB">
            <w:pPr>
              <w:jc w:val="center"/>
              <w:rPr>
                <w:del w:id="1121" w:author="Borja Gonzalez" w:date="2017-09-28T15:51:00Z"/>
              </w:rPr>
            </w:pPr>
          </w:p>
        </w:tc>
        <w:tc>
          <w:tcPr>
            <w:tcW w:w="674" w:type="dxa"/>
            <w:vAlign w:val="center"/>
          </w:tcPr>
          <w:p w14:paraId="297F004C" w14:textId="03BD5A83" w:rsidR="00817C73" w:rsidDel="00532ADB" w:rsidRDefault="00817C73" w:rsidP="00532ADB">
            <w:pPr>
              <w:jc w:val="center"/>
              <w:rPr>
                <w:del w:id="1122" w:author="Borja Gonzalez" w:date="2017-09-28T15:51:00Z"/>
              </w:rPr>
            </w:pPr>
          </w:p>
        </w:tc>
        <w:tc>
          <w:tcPr>
            <w:tcW w:w="674" w:type="dxa"/>
            <w:vAlign w:val="center"/>
          </w:tcPr>
          <w:p w14:paraId="083B1CB5" w14:textId="1245FDA1" w:rsidR="00817C73" w:rsidDel="00532ADB" w:rsidRDefault="00817C73" w:rsidP="00532ADB">
            <w:pPr>
              <w:jc w:val="center"/>
              <w:rPr>
                <w:del w:id="1123" w:author="Borja Gonzalez" w:date="2017-09-28T15:51:00Z"/>
              </w:rPr>
            </w:pPr>
          </w:p>
        </w:tc>
        <w:tc>
          <w:tcPr>
            <w:tcW w:w="674" w:type="dxa"/>
            <w:vAlign w:val="center"/>
          </w:tcPr>
          <w:p w14:paraId="5EC90EF7" w14:textId="221FB925" w:rsidR="00817C73" w:rsidDel="00532ADB" w:rsidRDefault="00817C73" w:rsidP="00532ADB">
            <w:pPr>
              <w:jc w:val="center"/>
              <w:rPr>
                <w:del w:id="1124" w:author="Borja Gonzalez" w:date="2017-09-28T15:51:00Z"/>
              </w:rPr>
            </w:pPr>
          </w:p>
        </w:tc>
        <w:tc>
          <w:tcPr>
            <w:tcW w:w="674" w:type="dxa"/>
            <w:vAlign w:val="center"/>
          </w:tcPr>
          <w:p w14:paraId="624FF0F2" w14:textId="360E8800" w:rsidR="00817C73" w:rsidDel="00532ADB" w:rsidRDefault="00817C73" w:rsidP="00532ADB">
            <w:pPr>
              <w:jc w:val="center"/>
              <w:rPr>
                <w:del w:id="1125" w:author="Borja Gonzalez" w:date="2017-09-28T15:51:00Z"/>
              </w:rPr>
            </w:pPr>
          </w:p>
        </w:tc>
        <w:tc>
          <w:tcPr>
            <w:tcW w:w="851" w:type="dxa"/>
            <w:vAlign w:val="center"/>
          </w:tcPr>
          <w:p w14:paraId="159481DB" w14:textId="66842D62" w:rsidR="00817C73" w:rsidDel="00532ADB" w:rsidRDefault="00817C73" w:rsidP="00532ADB">
            <w:pPr>
              <w:jc w:val="center"/>
              <w:rPr>
                <w:del w:id="1126" w:author="Borja Gonzalez" w:date="2017-09-28T15:51:00Z"/>
              </w:rPr>
            </w:pPr>
          </w:p>
        </w:tc>
        <w:tc>
          <w:tcPr>
            <w:tcW w:w="674" w:type="dxa"/>
            <w:vAlign w:val="center"/>
          </w:tcPr>
          <w:p w14:paraId="2FDB5E3D" w14:textId="77CDEA15" w:rsidR="00817C73" w:rsidDel="00532ADB" w:rsidRDefault="00817C73" w:rsidP="00532ADB">
            <w:pPr>
              <w:jc w:val="center"/>
              <w:rPr>
                <w:del w:id="1127" w:author="Borja Gonzalez" w:date="2017-09-28T15:51:00Z"/>
              </w:rPr>
            </w:pPr>
          </w:p>
        </w:tc>
        <w:tc>
          <w:tcPr>
            <w:tcW w:w="851" w:type="dxa"/>
            <w:vAlign w:val="center"/>
          </w:tcPr>
          <w:p w14:paraId="4A91F019" w14:textId="319A0D88" w:rsidR="00817C73" w:rsidDel="00532ADB" w:rsidRDefault="00817C73" w:rsidP="00532ADB">
            <w:pPr>
              <w:jc w:val="center"/>
              <w:rPr>
                <w:del w:id="1128" w:author="Borja Gonzalez" w:date="2017-09-28T15:51:00Z"/>
              </w:rPr>
            </w:pPr>
          </w:p>
        </w:tc>
        <w:tc>
          <w:tcPr>
            <w:tcW w:w="674" w:type="dxa"/>
            <w:vAlign w:val="center"/>
          </w:tcPr>
          <w:p w14:paraId="0DBB1A56" w14:textId="7E05F571" w:rsidR="00817C73" w:rsidDel="00532ADB" w:rsidRDefault="00817C73" w:rsidP="00532ADB">
            <w:pPr>
              <w:jc w:val="center"/>
              <w:rPr>
                <w:del w:id="1129" w:author="Borja Gonzalez" w:date="2017-09-28T15:51:00Z"/>
              </w:rPr>
            </w:pPr>
          </w:p>
        </w:tc>
      </w:tr>
      <w:tr w:rsidR="00532ADB" w:rsidDel="00532ADB" w14:paraId="42718DB0" w14:textId="64450D33" w:rsidTr="00532ADB">
        <w:trPr>
          <w:cantSplit/>
          <w:trHeight w:val="470"/>
          <w:del w:id="1130" w:author="Borja Gonzalez" w:date="2017-09-28T15:51:00Z"/>
        </w:trPr>
        <w:tc>
          <w:tcPr>
            <w:tcW w:w="862" w:type="dxa"/>
            <w:vAlign w:val="center"/>
          </w:tcPr>
          <w:p w14:paraId="11DC74FB" w14:textId="083B73BE" w:rsidR="00817C73" w:rsidDel="00532ADB" w:rsidRDefault="00817C73" w:rsidP="0093234F">
            <w:pPr>
              <w:rPr>
                <w:del w:id="1131" w:author="Borja Gonzalez" w:date="2017-09-28T15:51:00Z"/>
              </w:rPr>
            </w:pPr>
            <w:del w:id="1132"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1133" w:author="Borja Gonzalez" w:date="2017-09-28T15:51:00Z"/>
              </w:rPr>
            </w:pPr>
          </w:p>
        </w:tc>
        <w:tc>
          <w:tcPr>
            <w:tcW w:w="674" w:type="dxa"/>
            <w:vAlign w:val="center"/>
          </w:tcPr>
          <w:p w14:paraId="51808571" w14:textId="3E7058D1" w:rsidR="00817C73" w:rsidDel="00532ADB" w:rsidRDefault="00817C73" w:rsidP="00F45CE8">
            <w:pPr>
              <w:jc w:val="center"/>
              <w:rPr>
                <w:del w:id="1134" w:author="Borja Gonzalez" w:date="2017-09-28T15:51:00Z"/>
              </w:rPr>
            </w:pPr>
          </w:p>
        </w:tc>
        <w:tc>
          <w:tcPr>
            <w:tcW w:w="674" w:type="dxa"/>
            <w:vAlign w:val="center"/>
          </w:tcPr>
          <w:p w14:paraId="4A8C2C19" w14:textId="2826A37B" w:rsidR="00817C73" w:rsidDel="00532ADB" w:rsidRDefault="00817C73" w:rsidP="00B24E68">
            <w:pPr>
              <w:jc w:val="center"/>
              <w:rPr>
                <w:del w:id="1135" w:author="Borja Gonzalez" w:date="2017-09-28T15:51:00Z"/>
              </w:rPr>
            </w:pPr>
            <w:del w:id="113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1137" w:author="Borja Gonzalez" w:date="2017-09-28T15:51:00Z"/>
              </w:rPr>
            </w:pPr>
          </w:p>
        </w:tc>
        <w:tc>
          <w:tcPr>
            <w:tcW w:w="851" w:type="dxa"/>
            <w:vAlign w:val="center"/>
          </w:tcPr>
          <w:p w14:paraId="20D5733E" w14:textId="4009B553" w:rsidR="00817C73" w:rsidDel="00532ADB" w:rsidRDefault="00817C73" w:rsidP="00532ADB">
            <w:pPr>
              <w:jc w:val="center"/>
              <w:rPr>
                <w:del w:id="1138" w:author="Borja Gonzalez" w:date="2017-09-28T15:51:00Z"/>
              </w:rPr>
            </w:pPr>
          </w:p>
        </w:tc>
        <w:tc>
          <w:tcPr>
            <w:tcW w:w="674" w:type="dxa"/>
            <w:vAlign w:val="center"/>
          </w:tcPr>
          <w:p w14:paraId="7E849212" w14:textId="4F7DF869" w:rsidR="00817C73" w:rsidDel="00532ADB" w:rsidRDefault="00817C73" w:rsidP="00532ADB">
            <w:pPr>
              <w:jc w:val="center"/>
              <w:rPr>
                <w:del w:id="1139" w:author="Borja Gonzalez" w:date="2017-09-28T15:51:00Z"/>
              </w:rPr>
            </w:pPr>
          </w:p>
        </w:tc>
        <w:tc>
          <w:tcPr>
            <w:tcW w:w="674" w:type="dxa"/>
            <w:vAlign w:val="center"/>
          </w:tcPr>
          <w:p w14:paraId="3EE4B852" w14:textId="2EAFA405" w:rsidR="00817C73" w:rsidDel="00532ADB" w:rsidRDefault="00817C73" w:rsidP="00532ADB">
            <w:pPr>
              <w:jc w:val="center"/>
              <w:rPr>
                <w:del w:id="1140" w:author="Borja Gonzalez" w:date="2017-09-28T15:51:00Z"/>
              </w:rPr>
            </w:pPr>
          </w:p>
        </w:tc>
        <w:tc>
          <w:tcPr>
            <w:tcW w:w="674" w:type="dxa"/>
            <w:vAlign w:val="center"/>
          </w:tcPr>
          <w:p w14:paraId="677FFE53" w14:textId="23341F6C" w:rsidR="00817C73" w:rsidDel="00532ADB" w:rsidRDefault="00817C73" w:rsidP="00532ADB">
            <w:pPr>
              <w:jc w:val="center"/>
              <w:rPr>
                <w:del w:id="1141" w:author="Borja Gonzalez" w:date="2017-09-28T15:51:00Z"/>
              </w:rPr>
            </w:pPr>
          </w:p>
        </w:tc>
        <w:tc>
          <w:tcPr>
            <w:tcW w:w="674" w:type="dxa"/>
            <w:vAlign w:val="center"/>
          </w:tcPr>
          <w:p w14:paraId="344C9C81" w14:textId="21A63047" w:rsidR="00817C73" w:rsidDel="00532ADB" w:rsidRDefault="00817C73" w:rsidP="00532ADB">
            <w:pPr>
              <w:jc w:val="center"/>
              <w:rPr>
                <w:del w:id="1142" w:author="Borja Gonzalez" w:date="2017-09-28T15:51:00Z"/>
              </w:rPr>
            </w:pPr>
          </w:p>
        </w:tc>
        <w:tc>
          <w:tcPr>
            <w:tcW w:w="674" w:type="dxa"/>
            <w:vAlign w:val="center"/>
          </w:tcPr>
          <w:p w14:paraId="7A1CDF58" w14:textId="7F96D68D" w:rsidR="00817C73" w:rsidDel="00532ADB" w:rsidRDefault="00817C73" w:rsidP="00532ADB">
            <w:pPr>
              <w:jc w:val="center"/>
              <w:rPr>
                <w:del w:id="1143" w:author="Borja Gonzalez" w:date="2017-09-28T15:51:00Z"/>
              </w:rPr>
            </w:pPr>
          </w:p>
        </w:tc>
        <w:tc>
          <w:tcPr>
            <w:tcW w:w="851" w:type="dxa"/>
            <w:vAlign w:val="center"/>
          </w:tcPr>
          <w:p w14:paraId="13172352" w14:textId="58B1D95B" w:rsidR="00817C73" w:rsidDel="00532ADB" w:rsidRDefault="00817C73" w:rsidP="00532ADB">
            <w:pPr>
              <w:jc w:val="center"/>
              <w:rPr>
                <w:del w:id="1144" w:author="Borja Gonzalez" w:date="2017-09-28T15:51:00Z"/>
              </w:rPr>
            </w:pPr>
          </w:p>
        </w:tc>
        <w:tc>
          <w:tcPr>
            <w:tcW w:w="674" w:type="dxa"/>
            <w:vAlign w:val="center"/>
          </w:tcPr>
          <w:p w14:paraId="40B1350B" w14:textId="39EC54E5" w:rsidR="00817C73" w:rsidDel="00532ADB" w:rsidRDefault="00817C73" w:rsidP="00532ADB">
            <w:pPr>
              <w:jc w:val="center"/>
              <w:rPr>
                <w:del w:id="1145" w:author="Borja Gonzalez" w:date="2017-09-28T15:51:00Z"/>
              </w:rPr>
            </w:pPr>
          </w:p>
        </w:tc>
        <w:tc>
          <w:tcPr>
            <w:tcW w:w="851" w:type="dxa"/>
            <w:vAlign w:val="center"/>
          </w:tcPr>
          <w:p w14:paraId="427E4C8B" w14:textId="3A81B10E" w:rsidR="00817C73" w:rsidDel="00532ADB" w:rsidRDefault="00817C73" w:rsidP="00532ADB">
            <w:pPr>
              <w:jc w:val="center"/>
              <w:rPr>
                <w:del w:id="1146" w:author="Borja Gonzalez" w:date="2017-09-28T15:51:00Z"/>
              </w:rPr>
            </w:pPr>
          </w:p>
        </w:tc>
        <w:tc>
          <w:tcPr>
            <w:tcW w:w="674" w:type="dxa"/>
            <w:vAlign w:val="center"/>
          </w:tcPr>
          <w:p w14:paraId="694CCD6C" w14:textId="1C723417" w:rsidR="00817C73" w:rsidDel="00532ADB" w:rsidRDefault="00817C73" w:rsidP="00532ADB">
            <w:pPr>
              <w:jc w:val="center"/>
              <w:rPr>
                <w:del w:id="1147" w:author="Borja Gonzalez" w:date="2017-09-28T15:51:00Z"/>
              </w:rPr>
            </w:pPr>
          </w:p>
        </w:tc>
      </w:tr>
      <w:tr w:rsidR="00532ADB" w:rsidDel="00532ADB" w14:paraId="76D58232" w14:textId="5E7B09B3" w:rsidTr="00532ADB">
        <w:trPr>
          <w:cantSplit/>
          <w:trHeight w:val="490"/>
          <w:del w:id="1148" w:author="Borja Gonzalez" w:date="2017-09-28T15:51:00Z"/>
        </w:trPr>
        <w:tc>
          <w:tcPr>
            <w:tcW w:w="862" w:type="dxa"/>
            <w:vAlign w:val="center"/>
          </w:tcPr>
          <w:p w14:paraId="19557088" w14:textId="48185C3B" w:rsidR="00817C73" w:rsidDel="00532ADB" w:rsidRDefault="00817C73" w:rsidP="0093234F">
            <w:pPr>
              <w:rPr>
                <w:del w:id="1149" w:author="Borja Gonzalez" w:date="2017-09-28T15:51:00Z"/>
              </w:rPr>
            </w:pPr>
            <w:del w:id="1150"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1151" w:author="Borja Gonzalez" w:date="2017-09-28T15:51:00Z"/>
              </w:rPr>
            </w:pPr>
          </w:p>
        </w:tc>
        <w:tc>
          <w:tcPr>
            <w:tcW w:w="674" w:type="dxa"/>
            <w:vAlign w:val="center"/>
          </w:tcPr>
          <w:p w14:paraId="7DCAD1D7" w14:textId="662DEDE2" w:rsidR="00817C73" w:rsidDel="00532ADB" w:rsidRDefault="00817C73" w:rsidP="00F45CE8">
            <w:pPr>
              <w:jc w:val="center"/>
              <w:rPr>
                <w:del w:id="1152" w:author="Borja Gonzalez" w:date="2017-09-28T15:51:00Z"/>
              </w:rPr>
            </w:pPr>
          </w:p>
        </w:tc>
        <w:tc>
          <w:tcPr>
            <w:tcW w:w="674" w:type="dxa"/>
            <w:vAlign w:val="center"/>
          </w:tcPr>
          <w:p w14:paraId="68E12D66" w14:textId="0B0BE433" w:rsidR="00817C73" w:rsidDel="00532ADB" w:rsidRDefault="00817C73" w:rsidP="00B24E68">
            <w:pPr>
              <w:jc w:val="center"/>
              <w:rPr>
                <w:del w:id="1153" w:author="Borja Gonzalez" w:date="2017-09-28T15:51:00Z"/>
              </w:rPr>
            </w:pPr>
          </w:p>
        </w:tc>
        <w:tc>
          <w:tcPr>
            <w:tcW w:w="851" w:type="dxa"/>
            <w:vAlign w:val="center"/>
          </w:tcPr>
          <w:p w14:paraId="5B71ADE9" w14:textId="623E3DFC" w:rsidR="00817C73" w:rsidRPr="00580CB8" w:rsidDel="00532ADB" w:rsidRDefault="00817C73" w:rsidP="004B4F98">
            <w:pPr>
              <w:jc w:val="center"/>
              <w:rPr>
                <w:del w:id="1154" w:author="Borja Gonzalez" w:date="2017-09-28T15:51:00Z"/>
                <w:rFonts w:ascii="Menlo Regular" w:eastAsia="Times New Roman" w:hAnsi="Menlo Regular" w:cs="Menlo Regular"/>
                <w:color w:val="222222"/>
                <w:sz w:val="40"/>
                <w:szCs w:val="40"/>
                <w:shd w:val="clear" w:color="auto" w:fill="FFFFFF"/>
              </w:rPr>
            </w:pPr>
            <w:del w:id="115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1156" w:author="Borja Gonzalez" w:date="2017-09-28T15:51:00Z"/>
                <w:rFonts w:ascii="Menlo Regular" w:eastAsia="Times New Roman" w:hAnsi="Menlo Regular" w:cs="Menlo Regular"/>
                <w:color w:val="222222"/>
                <w:sz w:val="40"/>
                <w:szCs w:val="40"/>
                <w:shd w:val="clear" w:color="auto" w:fill="FFFFFF"/>
              </w:rPr>
            </w:pPr>
            <w:del w:id="115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1158" w:author="Borja Gonzalez" w:date="2017-09-28T15:51:00Z"/>
              </w:rPr>
            </w:pPr>
            <w:del w:id="115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1160" w:author="Borja Gonzalez" w:date="2017-09-28T15:51:00Z"/>
              </w:rPr>
            </w:pPr>
          </w:p>
        </w:tc>
        <w:tc>
          <w:tcPr>
            <w:tcW w:w="674" w:type="dxa"/>
            <w:vAlign w:val="center"/>
          </w:tcPr>
          <w:p w14:paraId="0E4DEDF0" w14:textId="02C8277B" w:rsidR="00817C73" w:rsidDel="00532ADB" w:rsidRDefault="00817C73" w:rsidP="00532ADB">
            <w:pPr>
              <w:jc w:val="center"/>
              <w:rPr>
                <w:del w:id="1161" w:author="Borja Gonzalez" w:date="2017-09-28T15:51:00Z"/>
              </w:rPr>
            </w:pPr>
          </w:p>
        </w:tc>
        <w:tc>
          <w:tcPr>
            <w:tcW w:w="674" w:type="dxa"/>
            <w:vAlign w:val="center"/>
          </w:tcPr>
          <w:p w14:paraId="5EADB93F" w14:textId="539F4969" w:rsidR="00817C73" w:rsidDel="00532ADB" w:rsidRDefault="00817C73" w:rsidP="00532ADB">
            <w:pPr>
              <w:jc w:val="center"/>
              <w:rPr>
                <w:del w:id="1162" w:author="Borja Gonzalez" w:date="2017-09-28T15:51:00Z"/>
              </w:rPr>
            </w:pPr>
          </w:p>
        </w:tc>
        <w:tc>
          <w:tcPr>
            <w:tcW w:w="674" w:type="dxa"/>
            <w:vAlign w:val="center"/>
          </w:tcPr>
          <w:p w14:paraId="49A89468" w14:textId="20D0360A" w:rsidR="00817C73" w:rsidDel="00532ADB" w:rsidRDefault="00817C73" w:rsidP="00532ADB">
            <w:pPr>
              <w:jc w:val="center"/>
              <w:rPr>
                <w:del w:id="1163" w:author="Borja Gonzalez" w:date="2017-09-28T15:51:00Z"/>
              </w:rPr>
            </w:pPr>
          </w:p>
        </w:tc>
        <w:tc>
          <w:tcPr>
            <w:tcW w:w="851" w:type="dxa"/>
            <w:vAlign w:val="center"/>
          </w:tcPr>
          <w:p w14:paraId="5816623C" w14:textId="6EB5CF88" w:rsidR="00817C73" w:rsidDel="00532ADB" w:rsidRDefault="00817C73" w:rsidP="00532ADB">
            <w:pPr>
              <w:jc w:val="center"/>
              <w:rPr>
                <w:del w:id="1164" w:author="Borja Gonzalez" w:date="2017-09-28T15:51:00Z"/>
              </w:rPr>
            </w:pPr>
          </w:p>
        </w:tc>
        <w:tc>
          <w:tcPr>
            <w:tcW w:w="674" w:type="dxa"/>
            <w:vAlign w:val="center"/>
          </w:tcPr>
          <w:p w14:paraId="6352308C" w14:textId="4FE7938F" w:rsidR="00817C73" w:rsidDel="00532ADB" w:rsidRDefault="00817C73" w:rsidP="00532ADB">
            <w:pPr>
              <w:jc w:val="center"/>
              <w:rPr>
                <w:del w:id="1165" w:author="Borja Gonzalez" w:date="2017-09-28T15:51:00Z"/>
              </w:rPr>
            </w:pPr>
          </w:p>
        </w:tc>
        <w:tc>
          <w:tcPr>
            <w:tcW w:w="851" w:type="dxa"/>
            <w:vAlign w:val="center"/>
          </w:tcPr>
          <w:p w14:paraId="1D3BD93F" w14:textId="0214B83C" w:rsidR="00817C73" w:rsidDel="00532ADB" w:rsidRDefault="00817C73" w:rsidP="00532ADB">
            <w:pPr>
              <w:jc w:val="center"/>
              <w:rPr>
                <w:del w:id="1166" w:author="Borja Gonzalez" w:date="2017-09-28T15:51:00Z"/>
              </w:rPr>
            </w:pPr>
          </w:p>
        </w:tc>
        <w:tc>
          <w:tcPr>
            <w:tcW w:w="674" w:type="dxa"/>
            <w:vAlign w:val="center"/>
          </w:tcPr>
          <w:p w14:paraId="631D51BC" w14:textId="6FEC7CC2" w:rsidR="00817C73" w:rsidDel="00532ADB" w:rsidRDefault="00817C73" w:rsidP="00532ADB">
            <w:pPr>
              <w:jc w:val="center"/>
              <w:rPr>
                <w:del w:id="1167" w:author="Borja Gonzalez" w:date="2017-09-28T15:51:00Z"/>
              </w:rPr>
            </w:pPr>
          </w:p>
        </w:tc>
      </w:tr>
      <w:tr w:rsidR="00532ADB" w:rsidDel="00532ADB" w14:paraId="53368B66" w14:textId="4A14219D" w:rsidTr="00532ADB">
        <w:trPr>
          <w:cantSplit/>
          <w:trHeight w:val="470"/>
          <w:del w:id="1168" w:author="Borja Gonzalez" w:date="2017-09-28T15:51:00Z"/>
        </w:trPr>
        <w:tc>
          <w:tcPr>
            <w:tcW w:w="862" w:type="dxa"/>
            <w:vAlign w:val="center"/>
          </w:tcPr>
          <w:p w14:paraId="77F09D64" w14:textId="31300619" w:rsidR="00817C73" w:rsidDel="00532ADB" w:rsidRDefault="00817C73" w:rsidP="0093234F">
            <w:pPr>
              <w:rPr>
                <w:del w:id="1169" w:author="Borja Gonzalez" w:date="2017-09-28T15:51:00Z"/>
              </w:rPr>
            </w:pPr>
            <w:del w:id="1170"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1171" w:author="Borja Gonzalez" w:date="2017-09-28T15:51:00Z"/>
              </w:rPr>
            </w:pPr>
          </w:p>
        </w:tc>
        <w:tc>
          <w:tcPr>
            <w:tcW w:w="674" w:type="dxa"/>
            <w:vAlign w:val="center"/>
          </w:tcPr>
          <w:p w14:paraId="64D2EE73" w14:textId="72F008A8" w:rsidR="00817C73" w:rsidDel="00532ADB" w:rsidRDefault="00817C73" w:rsidP="00F45CE8">
            <w:pPr>
              <w:jc w:val="center"/>
              <w:rPr>
                <w:del w:id="1172" w:author="Borja Gonzalez" w:date="2017-09-28T15:51:00Z"/>
              </w:rPr>
            </w:pPr>
          </w:p>
        </w:tc>
        <w:tc>
          <w:tcPr>
            <w:tcW w:w="674" w:type="dxa"/>
            <w:vAlign w:val="center"/>
          </w:tcPr>
          <w:p w14:paraId="0B12ABFD" w14:textId="7D88FBAE" w:rsidR="00817C73" w:rsidDel="00532ADB" w:rsidRDefault="00817C73" w:rsidP="00B24E68">
            <w:pPr>
              <w:jc w:val="center"/>
              <w:rPr>
                <w:del w:id="1173" w:author="Borja Gonzalez" w:date="2017-09-28T15:51:00Z"/>
              </w:rPr>
            </w:pPr>
          </w:p>
        </w:tc>
        <w:tc>
          <w:tcPr>
            <w:tcW w:w="851" w:type="dxa"/>
            <w:vAlign w:val="center"/>
          </w:tcPr>
          <w:p w14:paraId="5DD937BC" w14:textId="3B223815" w:rsidR="00817C73" w:rsidDel="00532ADB" w:rsidRDefault="00817C73" w:rsidP="004B4F98">
            <w:pPr>
              <w:jc w:val="center"/>
              <w:rPr>
                <w:del w:id="1174" w:author="Borja Gonzalez" w:date="2017-09-28T15:51:00Z"/>
              </w:rPr>
            </w:pPr>
            <w:del w:id="117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1176" w:author="Borja Gonzalez" w:date="2017-09-28T15:51:00Z"/>
              </w:rPr>
            </w:pPr>
            <w:del w:id="117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1178" w:author="Borja Gonzalez" w:date="2017-09-28T15:51:00Z"/>
              </w:rPr>
            </w:pPr>
          </w:p>
        </w:tc>
        <w:tc>
          <w:tcPr>
            <w:tcW w:w="674" w:type="dxa"/>
            <w:vAlign w:val="center"/>
          </w:tcPr>
          <w:p w14:paraId="102C82B3" w14:textId="706ADBC3" w:rsidR="00817C73" w:rsidDel="00532ADB" w:rsidRDefault="00817C73" w:rsidP="00532ADB">
            <w:pPr>
              <w:jc w:val="center"/>
              <w:rPr>
                <w:del w:id="1179" w:author="Borja Gonzalez" w:date="2017-09-28T15:51:00Z"/>
              </w:rPr>
            </w:pPr>
            <w:del w:id="118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1181" w:author="Borja Gonzalez" w:date="2017-09-28T15:51:00Z"/>
              </w:rPr>
            </w:pPr>
          </w:p>
        </w:tc>
        <w:tc>
          <w:tcPr>
            <w:tcW w:w="674" w:type="dxa"/>
            <w:vAlign w:val="center"/>
          </w:tcPr>
          <w:p w14:paraId="62D04C18" w14:textId="493F6D73" w:rsidR="00817C73" w:rsidDel="00532ADB" w:rsidRDefault="00817C73" w:rsidP="00532ADB">
            <w:pPr>
              <w:jc w:val="center"/>
              <w:rPr>
                <w:del w:id="1182" w:author="Borja Gonzalez" w:date="2017-09-28T15:51:00Z"/>
              </w:rPr>
            </w:pPr>
          </w:p>
        </w:tc>
        <w:tc>
          <w:tcPr>
            <w:tcW w:w="674" w:type="dxa"/>
            <w:vAlign w:val="center"/>
          </w:tcPr>
          <w:p w14:paraId="6C0425DC" w14:textId="2156C3F9" w:rsidR="00817C73" w:rsidDel="00532ADB" w:rsidRDefault="00817C73" w:rsidP="00532ADB">
            <w:pPr>
              <w:jc w:val="center"/>
              <w:rPr>
                <w:del w:id="1183" w:author="Borja Gonzalez" w:date="2017-09-28T15:51:00Z"/>
              </w:rPr>
            </w:pPr>
          </w:p>
        </w:tc>
        <w:tc>
          <w:tcPr>
            <w:tcW w:w="851" w:type="dxa"/>
            <w:vAlign w:val="center"/>
          </w:tcPr>
          <w:p w14:paraId="011BA72A" w14:textId="18A8F037" w:rsidR="00817C73" w:rsidDel="00532ADB" w:rsidRDefault="00817C73" w:rsidP="00532ADB">
            <w:pPr>
              <w:jc w:val="center"/>
              <w:rPr>
                <w:del w:id="1184" w:author="Borja Gonzalez" w:date="2017-09-28T15:51:00Z"/>
              </w:rPr>
            </w:pPr>
          </w:p>
        </w:tc>
        <w:tc>
          <w:tcPr>
            <w:tcW w:w="674" w:type="dxa"/>
            <w:vAlign w:val="center"/>
          </w:tcPr>
          <w:p w14:paraId="762D4D66" w14:textId="24142FC5" w:rsidR="00817C73" w:rsidDel="00532ADB" w:rsidRDefault="00817C73" w:rsidP="00532ADB">
            <w:pPr>
              <w:jc w:val="center"/>
              <w:rPr>
                <w:del w:id="1185" w:author="Borja Gonzalez" w:date="2017-09-28T15:51:00Z"/>
              </w:rPr>
            </w:pPr>
          </w:p>
        </w:tc>
        <w:tc>
          <w:tcPr>
            <w:tcW w:w="851" w:type="dxa"/>
            <w:vAlign w:val="center"/>
          </w:tcPr>
          <w:p w14:paraId="453D52A2" w14:textId="35795E7A" w:rsidR="00817C73" w:rsidDel="00532ADB" w:rsidRDefault="00817C73" w:rsidP="00532ADB">
            <w:pPr>
              <w:jc w:val="center"/>
              <w:rPr>
                <w:del w:id="1186" w:author="Borja Gonzalez" w:date="2017-09-28T15:51:00Z"/>
              </w:rPr>
            </w:pPr>
          </w:p>
        </w:tc>
        <w:tc>
          <w:tcPr>
            <w:tcW w:w="674" w:type="dxa"/>
            <w:vAlign w:val="center"/>
          </w:tcPr>
          <w:p w14:paraId="42FF3239" w14:textId="0C2A33DB" w:rsidR="00817C73" w:rsidDel="00532ADB" w:rsidRDefault="00817C73" w:rsidP="00532ADB">
            <w:pPr>
              <w:jc w:val="center"/>
              <w:rPr>
                <w:del w:id="1187" w:author="Borja Gonzalez" w:date="2017-09-28T15:51:00Z"/>
              </w:rPr>
            </w:pPr>
          </w:p>
        </w:tc>
      </w:tr>
      <w:tr w:rsidR="00532ADB" w:rsidDel="00532ADB" w14:paraId="2EA75E72" w14:textId="47195A7B" w:rsidTr="00532ADB">
        <w:trPr>
          <w:cantSplit/>
          <w:trHeight w:val="490"/>
          <w:del w:id="1188" w:author="Borja Gonzalez" w:date="2017-09-28T15:51:00Z"/>
        </w:trPr>
        <w:tc>
          <w:tcPr>
            <w:tcW w:w="862" w:type="dxa"/>
            <w:vAlign w:val="center"/>
          </w:tcPr>
          <w:p w14:paraId="6E8EA7F6" w14:textId="015A61B3" w:rsidR="00817C73" w:rsidDel="00532ADB" w:rsidRDefault="00817C73" w:rsidP="0093234F">
            <w:pPr>
              <w:rPr>
                <w:del w:id="1189" w:author="Borja Gonzalez" w:date="2017-09-28T15:51:00Z"/>
              </w:rPr>
            </w:pPr>
            <w:del w:id="1190"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1191" w:author="Borja Gonzalez" w:date="2017-09-28T15:51:00Z"/>
              </w:rPr>
            </w:pPr>
          </w:p>
        </w:tc>
        <w:tc>
          <w:tcPr>
            <w:tcW w:w="674" w:type="dxa"/>
            <w:vAlign w:val="center"/>
          </w:tcPr>
          <w:p w14:paraId="71CE7563" w14:textId="7F3DBA2C" w:rsidR="00817C73" w:rsidDel="00532ADB" w:rsidRDefault="00817C73" w:rsidP="00F45CE8">
            <w:pPr>
              <w:jc w:val="center"/>
              <w:rPr>
                <w:del w:id="1192" w:author="Borja Gonzalez" w:date="2017-09-28T15:51:00Z"/>
              </w:rPr>
            </w:pPr>
          </w:p>
        </w:tc>
        <w:tc>
          <w:tcPr>
            <w:tcW w:w="674" w:type="dxa"/>
            <w:vAlign w:val="center"/>
          </w:tcPr>
          <w:p w14:paraId="187A3BE5" w14:textId="7E1C16CF" w:rsidR="00817C73" w:rsidDel="00532ADB" w:rsidRDefault="00817C73" w:rsidP="00B24E68">
            <w:pPr>
              <w:jc w:val="center"/>
              <w:rPr>
                <w:del w:id="1193" w:author="Borja Gonzalez" w:date="2017-09-28T15:51:00Z"/>
              </w:rPr>
            </w:pPr>
          </w:p>
        </w:tc>
        <w:tc>
          <w:tcPr>
            <w:tcW w:w="851" w:type="dxa"/>
            <w:vAlign w:val="center"/>
          </w:tcPr>
          <w:p w14:paraId="29BEC274" w14:textId="16A408A6" w:rsidR="00817C73" w:rsidDel="00532ADB" w:rsidRDefault="00817C73" w:rsidP="004B4F98">
            <w:pPr>
              <w:jc w:val="center"/>
              <w:rPr>
                <w:del w:id="1194" w:author="Borja Gonzalez" w:date="2017-09-28T15:51:00Z"/>
              </w:rPr>
            </w:pPr>
          </w:p>
        </w:tc>
        <w:tc>
          <w:tcPr>
            <w:tcW w:w="851" w:type="dxa"/>
            <w:vAlign w:val="center"/>
          </w:tcPr>
          <w:p w14:paraId="1EE85BB4" w14:textId="2DEC8F1D" w:rsidR="00817C73" w:rsidDel="00532ADB" w:rsidRDefault="00817C73" w:rsidP="00532ADB">
            <w:pPr>
              <w:jc w:val="center"/>
              <w:rPr>
                <w:del w:id="1195" w:author="Borja Gonzalez" w:date="2017-09-28T15:51:00Z"/>
              </w:rPr>
            </w:pPr>
          </w:p>
        </w:tc>
        <w:tc>
          <w:tcPr>
            <w:tcW w:w="674" w:type="dxa"/>
            <w:vAlign w:val="center"/>
          </w:tcPr>
          <w:p w14:paraId="24588D72" w14:textId="673B17F6" w:rsidR="00817C73" w:rsidDel="00532ADB" w:rsidRDefault="00817C73" w:rsidP="00532ADB">
            <w:pPr>
              <w:jc w:val="center"/>
              <w:rPr>
                <w:del w:id="1196" w:author="Borja Gonzalez" w:date="2017-09-28T15:51:00Z"/>
              </w:rPr>
            </w:pPr>
          </w:p>
        </w:tc>
        <w:tc>
          <w:tcPr>
            <w:tcW w:w="674" w:type="dxa"/>
            <w:vAlign w:val="center"/>
          </w:tcPr>
          <w:p w14:paraId="74370C4D" w14:textId="61131CB2" w:rsidR="00817C73" w:rsidDel="00532ADB" w:rsidRDefault="00817C73" w:rsidP="00532ADB">
            <w:pPr>
              <w:jc w:val="center"/>
              <w:rPr>
                <w:del w:id="1197" w:author="Borja Gonzalez" w:date="2017-09-28T15:51:00Z"/>
              </w:rPr>
            </w:pPr>
          </w:p>
        </w:tc>
        <w:tc>
          <w:tcPr>
            <w:tcW w:w="674" w:type="dxa"/>
            <w:vAlign w:val="center"/>
          </w:tcPr>
          <w:p w14:paraId="7EDFE785" w14:textId="0F4BE22F" w:rsidR="00817C73" w:rsidDel="00532ADB" w:rsidRDefault="00817C73" w:rsidP="00532ADB">
            <w:pPr>
              <w:jc w:val="center"/>
              <w:rPr>
                <w:del w:id="1198" w:author="Borja Gonzalez" w:date="2017-09-28T15:51:00Z"/>
              </w:rPr>
            </w:pPr>
            <w:del w:id="1199"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1200" w:author="Borja Gonzalez" w:date="2017-09-28T15:51:00Z"/>
              </w:rPr>
            </w:pPr>
          </w:p>
        </w:tc>
        <w:tc>
          <w:tcPr>
            <w:tcW w:w="674" w:type="dxa"/>
            <w:vAlign w:val="center"/>
          </w:tcPr>
          <w:p w14:paraId="1E18D130" w14:textId="064F46A1" w:rsidR="00817C73" w:rsidDel="00532ADB" w:rsidRDefault="00817C73" w:rsidP="00532ADB">
            <w:pPr>
              <w:jc w:val="center"/>
              <w:rPr>
                <w:del w:id="1201" w:author="Borja Gonzalez" w:date="2017-09-28T15:51:00Z"/>
              </w:rPr>
            </w:pPr>
          </w:p>
        </w:tc>
        <w:tc>
          <w:tcPr>
            <w:tcW w:w="851" w:type="dxa"/>
            <w:vAlign w:val="center"/>
          </w:tcPr>
          <w:p w14:paraId="21CD851D" w14:textId="2A55530D" w:rsidR="00817C73" w:rsidDel="00532ADB" w:rsidRDefault="00817C73" w:rsidP="00532ADB">
            <w:pPr>
              <w:jc w:val="center"/>
              <w:rPr>
                <w:del w:id="1202" w:author="Borja Gonzalez" w:date="2017-09-28T15:51:00Z"/>
              </w:rPr>
            </w:pPr>
          </w:p>
        </w:tc>
        <w:tc>
          <w:tcPr>
            <w:tcW w:w="674" w:type="dxa"/>
            <w:vAlign w:val="center"/>
          </w:tcPr>
          <w:p w14:paraId="391DCFF7" w14:textId="265FD4EB" w:rsidR="00817C73" w:rsidDel="00532ADB" w:rsidRDefault="00817C73" w:rsidP="00532ADB">
            <w:pPr>
              <w:jc w:val="center"/>
              <w:rPr>
                <w:del w:id="1203" w:author="Borja Gonzalez" w:date="2017-09-28T15:51:00Z"/>
              </w:rPr>
            </w:pPr>
          </w:p>
        </w:tc>
        <w:tc>
          <w:tcPr>
            <w:tcW w:w="851" w:type="dxa"/>
            <w:vAlign w:val="center"/>
          </w:tcPr>
          <w:p w14:paraId="4B5B36BD" w14:textId="457801E1" w:rsidR="00817C73" w:rsidDel="00532ADB" w:rsidRDefault="00817C73" w:rsidP="00532ADB">
            <w:pPr>
              <w:jc w:val="center"/>
              <w:rPr>
                <w:del w:id="1204" w:author="Borja Gonzalez" w:date="2017-09-28T15:51:00Z"/>
              </w:rPr>
            </w:pPr>
          </w:p>
        </w:tc>
        <w:tc>
          <w:tcPr>
            <w:tcW w:w="674" w:type="dxa"/>
            <w:vAlign w:val="center"/>
          </w:tcPr>
          <w:p w14:paraId="47C0130B" w14:textId="27ECEBA8" w:rsidR="00817C73" w:rsidDel="00532ADB" w:rsidRDefault="00817C73" w:rsidP="00532ADB">
            <w:pPr>
              <w:jc w:val="center"/>
              <w:rPr>
                <w:del w:id="1205" w:author="Borja Gonzalez" w:date="2017-09-28T15:51:00Z"/>
              </w:rPr>
            </w:pPr>
          </w:p>
        </w:tc>
      </w:tr>
      <w:tr w:rsidR="00532ADB" w:rsidDel="00532ADB" w14:paraId="0F8899CA" w14:textId="5F64B651" w:rsidTr="00532ADB">
        <w:trPr>
          <w:cantSplit/>
          <w:trHeight w:val="470"/>
          <w:del w:id="1206" w:author="Borja Gonzalez" w:date="2017-09-28T15:51:00Z"/>
        </w:trPr>
        <w:tc>
          <w:tcPr>
            <w:tcW w:w="862" w:type="dxa"/>
            <w:vAlign w:val="center"/>
          </w:tcPr>
          <w:p w14:paraId="65DEFFE6" w14:textId="32B10158" w:rsidR="00817C73" w:rsidDel="00532ADB" w:rsidRDefault="00817C73" w:rsidP="0093234F">
            <w:pPr>
              <w:rPr>
                <w:del w:id="1207" w:author="Borja Gonzalez" w:date="2017-09-28T15:51:00Z"/>
              </w:rPr>
            </w:pPr>
            <w:del w:id="1208"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1209" w:author="Borja Gonzalez" w:date="2017-09-28T15:51:00Z"/>
              </w:rPr>
            </w:pPr>
          </w:p>
        </w:tc>
        <w:tc>
          <w:tcPr>
            <w:tcW w:w="674" w:type="dxa"/>
            <w:vAlign w:val="center"/>
          </w:tcPr>
          <w:p w14:paraId="370BF525" w14:textId="06BFD224" w:rsidR="00817C73" w:rsidDel="00532ADB" w:rsidRDefault="00817C73" w:rsidP="00F45CE8">
            <w:pPr>
              <w:jc w:val="center"/>
              <w:rPr>
                <w:del w:id="1210" w:author="Borja Gonzalez" w:date="2017-09-28T15:51:00Z"/>
              </w:rPr>
            </w:pPr>
          </w:p>
        </w:tc>
        <w:tc>
          <w:tcPr>
            <w:tcW w:w="674" w:type="dxa"/>
            <w:vAlign w:val="center"/>
          </w:tcPr>
          <w:p w14:paraId="60C85711" w14:textId="07ED52AC" w:rsidR="00817C73" w:rsidDel="00532ADB" w:rsidRDefault="00817C73" w:rsidP="00B24E68">
            <w:pPr>
              <w:jc w:val="center"/>
              <w:rPr>
                <w:del w:id="1211" w:author="Borja Gonzalez" w:date="2017-09-28T15:51:00Z"/>
              </w:rPr>
            </w:pPr>
          </w:p>
        </w:tc>
        <w:tc>
          <w:tcPr>
            <w:tcW w:w="851" w:type="dxa"/>
            <w:vAlign w:val="center"/>
          </w:tcPr>
          <w:p w14:paraId="48135C58" w14:textId="4C9C138C" w:rsidR="00817C73" w:rsidDel="00532ADB" w:rsidRDefault="00817C73" w:rsidP="004B4F98">
            <w:pPr>
              <w:jc w:val="center"/>
              <w:rPr>
                <w:del w:id="1212" w:author="Borja Gonzalez" w:date="2017-09-28T15:51:00Z"/>
              </w:rPr>
            </w:pPr>
            <w:del w:id="121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1214" w:author="Borja Gonzalez" w:date="2017-09-28T15:51:00Z"/>
              </w:rPr>
            </w:pPr>
            <w:del w:id="121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1216" w:author="Borja Gonzalez" w:date="2017-09-28T15:51:00Z"/>
              </w:rPr>
            </w:pPr>
          </w:p>
        </w:tc>
        <w:tc>
          <w:tcPr>
            <w:tcW w:w="674" w:type="dxa"/>
            <w:vAlign w:val="center"/>
          </w:tcPr>
          <w:p w14:paraId="0C920B9B" w14:textId="40ABE75E" w:rsidR="00817C73" w:rsidDel="00532ADB" w:rsidRDefault="00817C73" w:rsidP="00532ADB">
            <w:pPr>
              <w:jc w:val="center"/>
              <w:rPr>
                <w:del w:id="1217" w:author="Borja Gonzalez" w:date="2017-09-28T15:51:00Z"/>
              </w:rPr>
            </w:pPr>
          </w:p>
        </w:tc>
        <w:tc>
          <w:tcPr>
            <w:tcW w:w="674" w:type="dxa"/>
            <w:vAlign w:val="center"/>
          </w:tcPr>
          <w:p w14:paraId="59D3E1D8" w14:textId="1DD7E15C" w:rsidR="00817C73" w:rsidDel="00532ADB" w:rsidRDefault="00817C73" w:rsidP="00532ADB">
            <w:pPr>
              <w:jc w:val="center"/>
              <w:rPr>
                <w:del w:id="1218" w:author="Borja Gonzalez" w:date="2017-09-28T15:51:00Z"/>
              </w:rPr>
            </w:pPr>
          </w:p>
        </w:tc>
        <w:tc>
          <w:tcPr>
            <w:tcW w:w="674" w:type="dxa"/>
            <w:vAlign w:val="center"/>
          </w:tcPr>
          <w:p w14:paraId="308C0B13" w14:textId="12206F3A" w:rsidR="00817C73" w:rsidDel="00532ADB" w:rsidRDefault="00817C73" w:rsidP="00532ADB">
            <w:pPr>
              <w:jc w:val="center"/>
              <w:rPr>
                <w:del w:id="1219" w:author="Borja Gonzalez" w:date="2017-09-28T15:51:00Z"/>
              </w:rPr>
            </w:pPr>
            <w:del w:id="122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1221" w:author="Borja Gonzalez" w:date="2017-09-28T15:51:00Z"/>
              </w:rPr>
            </w:pPr>
          </w:p>
        </w:tc>
        <w:tc>
          <w:tcPr>
            <w:tcW w:w="851" w:type="dxa"/>
            <w:vAlign w:val="center"/>
          </w:tcPr>
          <w:p w14:paraId="7C4DF2E3" w14:textId="2037245B" w:rsidR="00817C73" w:rsidDel="00532ADB" w:rsidRDefault="00817C73" w:rsidP="00532ADB">
            <w:pPr>
              <w:jc w:val="center"/>
              <w:rPr>
                <w:del w:id="1222" w:author="Borja Gonzalez" w:date="2017-09-28T15:51:00Z"/>
              </w:rPr>
            </w:pPr>
          </w:p>
        </w:tc>
        <w:tc>
          <w:tcPr>
            <w:tcW w:w="674" w:type="dxa"/>
            <w:vAlign w:val="center"/>
          </w:tcPr>
          <w:p w14:paraId="7BAA3433" w14:textId="7E7A880E" w:rsidR="00817C73" w:rsidDel="00532ADB" w:rsidRDefault="00817C73" w:rsidP="00532ADB">
            <w:pPr>
              <w:jc w:val="center"/>
              <w:rPr>
                <w:del w:id="1223" w:author="Borja Gonzalez" w:date="2017-09-28T15:51:00Z"/>
              </w:rPr>
            </w:pPr>
          </w:p>
        </w:tc>
        <w:tc>
          <w:tcPr>
            <w:tcW w:w="851" w:type="dxa"/>
            <w:vAlign w:val="center"/>
          </w:tcPr>
          <w:p w14:paraId="62D5EE20" w14:textId="3DC273FD" w:rsidR="00817C73" w:rsidDel="00532ADB" w:rsidRDefault="00817C73" w:rsidP="00532ADB">
            <w:pPr>
              <w:jc w:val="center"/>
              <w:rPr>
                <w:del w:id="1224" w:author="Borja Gonzalez" w:date="2017-09-28T15:51:00Z"/>
              </w:rPr>
            </w:pPr>
          </w:p>
        </w:tc>
        <w:tc>
          <w:tcPr>
            <w:tcW w:w="674" w:type="dxa"/>
            <w:vAlign w:val="center"/>
          </w:tcPr>
          <w:p w14:paraId="4BA18C1A" w14:textId="67E88C8C" w:rsidR="00817C73" w:rsidDel="00532ADB" w:rsidRDefault="00817C73" w:rsidP="00532ADB">
            <w:pPr>
              <w:jc w:val="center"/>
              <w:rPr>
                <w:del w:id="1225" w:author="Borja Gonzalez" w:date="2017-09-28T15:51:00Z"/>
              </w:rPr>
            </w:pPr>
          </w:p>
        </w:tc>
      </w:tr>
      <w:tr w:rsidR="00532ADB" w:rsidDel="00532ADB" w14:paraId="2C1E9CED" w14:textId="37BFC1A1" w:rsidTr="00532ADB">
        <w:trPr>
          <w:cantSplit/>
          <w:trHeight w:val="490"/>
          <w:del w:id="1226" w:author="Borja Gonzalez" w:date="2017-09-28T15:51:00Z"/>
        </w:trPr>
        <w:tc>
          <w:tcPr>
            <w:tcW w:w="862" w:type="dxa"/>
            <w:vAlign w:val="center"/>
          </w:tcPr>
          <w:p w14:paraId="068093C8" w14:textId="35B32B00" w:rsidR="00817C73" w:rsidDel="00532ADB" w:rsidRDefault="00817C73" w:rsidP="0093234F">
            <w:pPr>
              <w:rPr>
                <w:del w:id="1227" w:author="Borja Gonzalez" w:date="2017-09-28T15:51:00Z"/>
              </w:rPr>
            </w:pPr>
            <w:del w:id="1228"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1229" w:author="Borja Gonzalez" w:date="2017-09-28T15:51:00Z"/>
              </w:rPr>
            </w:pPr>
          </w:p>
        </w:tc>
        <w:tc>
          <w:tcPr>
            <w:tcW w:w="674" w:type="dxa"/>
            <w:vAlign w:val="center"/>
          </w:tcPr>
          <w:p w14:paraId="0DB21861" w14:textId="5C15064D" w:rsidR="00817C73" w:rsidDel="00532ADB" w:rsidRDefault="00817C73" w:rsidP="00F45CE8">
            <w:pPr>
              <w:jc w:val="center"/>
              <w:rPr>
                <w:del w:id="1230" w:author="Borja Gonzalez" w:date="2017-09-28T15:51:00Z"/>
              </w:rPr>
            </w:pPr>
          </w:p>
        </w:tc>
        <w:tc>
          <w:tcPr>
            <w:tcW w:w="674" w:type="dxa"/>
            <w:vAlign w:val="center"/>
          </w:tcPr>
          <w:p w14:paraId="045E07F9" w14:textId="2D9FAE83" w:rsidR="00817C73" w:rsidDel="00532ADB" w:rsidRDefault="00817C73" w:rsidP="00B24E68">
            <w:pPr>
              <w:jc w:val="center"/>
              <w:rPr>
                <w:del w:id="1231" w:author="Borja Gonzalez" w:date="2017-09-28T15:51:00Z"/>
              </w:rPr>
            </w:pPr>
          </w:p>
        </w:tc>
        <w:tc>
          <w:tcPr>
            <w:tcW w:w="851" w:type="dxa"/>
            <w:vAlign w:val="center"/>
          </w:tcPr>
          <w:p w14:paraId="56C01BC0" w14:textId="4C4D054F" w:rsidR="00817C73" w:rsidDel="00532ADB" w:rsidRDefault="00817C73" w:rsidP="004B4F98">
            <w:pPr>
              <w:jc w:val="center"/>
              <w:rPr>
                <w:del w:id="1232" w:author="Borja Gonzalez" w:date="2017-09-28T15:51:00Z"/>
              </w:rPr>
            </w:pPr>
            <w:del w:id="123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1234" w:author="Borja Gonzalez" w:date="2017-09-28T15:51:00Z"/>
              </w:rPr>
            </w:pPr>
            <w:del w:id="1235"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1236" w:author="Borja Gonzalez" w:date="2017-09-28T15:51:00Z"/>
              </w:rPr>
            </w:pPr>
          </w:p>
        </w:tc>
        <w:tc>
          <w:tcPr>
            <w:tcW w:w="674" w:type="dxa"/>
            <w:vAlign w:val="center"/>
          </w:tcPr>
          <w:p w14:paraId="7D7E1974" w14:textId="6BFCC0B6" w:rsidR="00817C73" w:rsidDel="00532ADB" w:rsidRDefault="00817C73" w:rsidP="00532ADB">
            <w:pPr>
              <w:jc w:val="center"/>
              <w:rPr>
                <w:del w:id="1237" w:author="Borja Gonzalez" w:date="2017-09-28T15:51:00Z"/>
              </w:rPr>
            </w:pPr>
          </w:p>
        </w:tc>
        <w:tc>
          <w:tcPr>
            <w:tcW w:w="674" w:type="dxa"/>
            <w:vAlign w:val="center"/>
          </w:tcPr>
          <w:p w14:paraId="69A37F48" w14:textId="5A7A0904" w:rsidR="00817C73" w:rsidDel="00532ADB" w:rsidRDefault="00817C73" w:rsidP="00532ADB">
            <w:pPr>
              <w:jc w:val="center"/>
              <w:rPr>
                <w:del w:id="1238" w:author="Borja Gonzalez" w:date="2017-09-28T15:51:00Z"/>
              </w:rPr>
            </w:pPr>
          </w:p>
        </w:tc>
        <w:tc>
          <w:tcPr>
            <w:tcW w:w="674" w:type="dxa"/>
            <w:vAlign w:val="center"/>
          </w:tcPr>
          <w:p w14:paraId="4056EF02" w14:textId="16B8C4E2" w:rsidR="00817C73" w:rsidDel="00532ADB" w:rsidRDefault="00817C73" w:rsidP="00532ADB">
            <w:pPr>
              <w:jc w:val="center"/>
              <w:rPr>
                <w:del w:id="1239" w:author="Borja Gonzalez" w:date="2017-09-28T15:51:00Z"/>
              </w:rPr>
            </w:pPr>
          </w:p>
        </w:tc>
        <w:tc>
          <w:tcPr>
            <w:tcW w:w="674" w:type="dxa"/>
            <w:vAlign w:val="center"/>
          </w:tcPr>
          <w:p w14:paraId="621BF13F" w14:textId="62171C64" w:rsidR="00817C73" w:rsidDel="00532ADB" w:rsidRDefault="00817C73" w:rsidP="00532ADB">
            <w:pPr>
              <w:jc w:val="center"/>
              <w:rPr>
                <w:del w:id="1240" w:author="Borja Gonzalez" w:date="2017-09-28T15:51:00Z"/>
              </w:rPr>
            </w:pPr>
            <w:del w:id="124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1242" w:author="Borja Gonzalez" w:date="2017-09-28T15:51:00Z"/>
              </w:rPr>
            </w:pPr>
            <w:del w:id="124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1244" w:author="Borja Gonzalez" w:date="2017-09-28T15:51:00Z"/>
              </w:rPr>
            </w:pPr>
          </w:p>
        </w:tc>
        <w:tc>
          <w:tcPr>
            <w:tcW w:w="851" w:type="dxa"/>
            <w:vAlign w:val="center"/>
          </w:tcPr>
          <w:p w14:paraId="2DA4BF88" w14:textId="422F1185" w:rsidR="00817C73" w:rsidDel="00532ADB" w:rsidRDefault="00817C73" w:rsidP="00532ADB">
            <w:pPr>
              <w:jc w:val="center"/>
              <w:rPr>
                <w:del w:id="1245" w:author="Borja Gonzalez" w:date="2017-09-28T15:51:00Z"/>
              </w:rPr>
            </w:pPr>
          </w:p>
        </w:tc>
        <w:tc>
          <w:tcPr>
            <w:tcW w:w="674" w:type="dxa"/>
            <w:vAlign w:val="center"/>
          </w:tcPr>
          <w:p w14:paraId="3CB2A2DC" w14:textId="22BFEBA4" w:rsidR="00817C73" w:rsidDel="00532ADB" w:rsidRDefault="00817C73" w:rsidP="00532ADB">
            <w:pPr>
              <w:jc w:val="center"/>
              <w:rPr>
                <w:del w:id="1246" w:author="Borja Gonzalez" w:date="2017-09-28T15:51:00Z"/>
              </w:rPr>
            </w:pPr>
          </w:p>
        </w:tc>
      </w:tr>
      <w:tr w:rsidR="00532ADB" w:rsidDel="00532ADB" w14:paraId="6B5235DD" w14:textId="72B65EB7" w:rsidTr="00532ADB">
        <w:trPr>
          <w:cantSplit/>
          <w:trHeight w:val="490"/>
          <w:del w:id="1247" w:author="Borja Gonzalez" w:date="2017-09-28T15:51:00Z"/>
        </w:trPr>
        <w:tc>
          <w:tcPr>
            <w:tcW w:w="862" w:type="dxa"/>
            <w:vAlign w:val="center"/>
          </w:tcPr>
          <w:p w14:paraId="2D77031F" w14:textId="5274092A" w:rsidR="00817C73" w:rsidDel="00532ADB" w:rsidRDefault="00817C73" w:rsidP="0093234F">
            <w:pPr>
              <w:rPr>
                <w:del w:id="1248" w:author="Borja Gonzalez" w:date="2017-09-28T15:51:00Z"/>
              </w:rPr>
            </w:pPr>
            <w:del w:id="1249"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1250" w:author="Borja Gonzalez" w:date="2017-09-28T15:51:00Z"/>
              </w:rPr>
            </w:pPr>
          </w:p>
        </w:tc>
        <w:tc>
          <w:tcPr>
            <w:tcW w:w="674" w:type="dxa"/>
            <w:vAlign w:val="center"/>
          </w:tcPr>
          <w:p w14:paraId="49BF79A1" w14:textId="69E3B47D" w:rsidR="00817C73" w:rsidDel="00532ADB" w:rsidRDefault="00817C73" w:rsidP="00F45CE8">
            <w:pPr>
              <w:jc w:val="center"/>
              <w:rPr>
                <w:del w:id="1251" w:author="Borja Gonzalez" w:date="2017-09-28T15:51:00Z"/>
              </w:rPr>
            </w:pPr>
          </w:p>
        </w:tc>
        <w:tc>
          <w:tcPr>
            <w:tcW w:w="674" w:type="dxa"/>
            <w:vAlign w:val="center"/>
          </w:tcPr>
          <w:p w14:paraId="51A9E643" w14:textId="5F9019EB" w:rsidR="00817C73" w:rsidDel="00532ADB" w:rsidRDefault="00817C73" w:rsidP="00B24E68">
            <w:pPr>
              <w:jc w:val="center"/>
              <w:rPr>
                <w:del w:id="1252" w:author="Borja Gonzalez" w:date="2017-09-28T15:51:00Z"/>
              </w:rPr>
            </w:pPr>
          </w:p>
        </w:tc>
        <w:tc>
          <w:tcPr>
            <w:tcW w:w="851" w:type="dxa"/>
            <w:vAlign w:val="center"/>
          </w:tcPr>
          <w:p w14:paraId="3DD6DA90" w14:textId="363F2589" w:rsidR="00817C73" w:rsidDel="00532ADB" w:rsidRDefault="00817C73" w:rsidP="004B4F98">
            <w:pPr>
              <w:jc w:val="center"/>
              <w:rPr>
                <w:del w:id="1253" w:author="Borja Gonzalez" w:date="2017-09-28T15:51:00Z"/>
              </w:rPr>
            </w:pPr>
          </w:p>
        </w:tc>
        <w:tc>
          <w:tcPr>
            <w:tcW w:w="851" w:type="dxa"/>
            <w:vAlign w:val="center"/>
          </w:tcPr>
          <w:p w14:paraId="4E7068F2" w14:textId="2F8FD874" w:rsidR="00817C73" w:rsidDel="00532ADB" w:rsidRDefault="00817C73" w:rsidP="00532ADB">
            <w:pPr>
              <w:jc w:val="center"/>
              <w:rPr>
                <w:del w:id="1254" w:author="Borja Gonzalez" w:date="2017-09-28T15:51:00Z"/>
              </w:rPr>
            </w:pPr>
          </w:p>
        </w:tc>
        <w:tc>
          <w:tcPr>
            <w:tcW w:w="674" w:type="dxa"/>
            <w:vAlign w:val="center"/>
          </w:tcPr>
          <w:p w14:paraId="7DF36AD5" w14:textId="3C6FB242" w:rsidR="00817C73" w:rsidDel="00532ADB" w:rsidRDefault="00817C73" w:rsidP="00532ADB">
            <w:pPr>
              <w:jc w:val="center"/>
              <w:rPr>
                <w:del w:id="1255" w:author="Borja Gonzalez" w:date="2017-09-28T15:51:00Z"/>
              </w:rPr>
            </w:pPr>
          </w:p>
        </w:tc>
        <w:tc>
          <w:tcPr>
            <w:tcW w:w="674" w:type="dxa"/>
            <w:vAlign w:val="center"/>
          </w:tcPr>
          <w:p w14:paraId="7E566D0E" w14:textId="241658D5" w:rsidR="00817C73" w:rsidDel="00532ADB" w:rsidRDefault="00817C73" w:rsidP="00532ADB">
            <w:pPr>
              <w:jc w:val="center"/>
              <w:rPr>
                <w:del w:id="1256" w:author="Borja Gonzalez" w:date="2017-09-28T15:51:00Z"/>
              </w:rPr>
            </w:pPr>
          </w:p>
        </w:tc>
        <w:tc>
          <w:tcPr>
            <w:tcW w:w="674" w:type="dxa"/>
            <w:vAlign w:val="center"/>
          </w:tcPr>
          <w:p w14:paraId="54A29FB5" w14:textId="085AA877" w:rsidR="00817C73" w:rsidDel="00532ADB" w:rsidRDefault="00817C73" w:rsidP="00532ADB">
            <w:pPr>
              <w:jc w:val="center"/>
              <w:rPr>
                <w:del w:id="1257" w:author="Borja Gonzalez" w:date="2017-09-28T15:51:00Z"/>
              </w:rPr>
            </w:pPr>
          </w:p>
        </w:tc>
        <w:tc>
          <w:tcPr>
            <w:tcW w:w="674" w:type="dxa"/>
            <w:vAlign w:val="center"/>
          </w:tcPr>
          <w:p w14:paraId="7DD5B2B3" w14:textId="18FDA2D7" w:rsidR="00817C73" w:rsidDel="00532ADB" w:rsidRDefault="00817C73" w:rsidP="00532ADB">
            <w:pPr>
              <w:jc w:val="center"/>
              <w:rPr>
                <w:del w:id="1258" w:author="Borja Gonzalez" w:date="2017-09-28T15:51:00Z"/>
              </w:rPr>
            </w:pPr>
          </w:p>
        </w:tc>
        <w:tc>
          <w:tcPr>
            <w:tcW w:w="674" w:type="dxa"/>
            <w:vAlign w:val="center"/>
          </w:tcPr>
          <w:p w14:paraId="0A3575F7" w14:textId="555CE221" w:rsidR="00817C73" w:rsidDel="00532ADB" w:rsidRDefault="00817C73" w:rsidP="00532ADB">
            <w:pPr>
              <w:jc w:val="center"/>
              <w:rPr>
                <w:del w:id="1259" w:author="Borja Gonzalez" w:date="2017-09-28T15:51:00Z"/>
              </w:rPr>
            </w:pPr>
          </w:p>
        </w:tc>
        <w:tc>
          <w:tcPr>
            <w:tcW w:w="851" w:type="dxa"/>
            <w:vAlign w:val="center"/>
          </w:tcPr>
          <w:p w14:paraId="3EE7C02B" w14:textId="675BE587" w:rsidR="00817C73" w:rsidRPr="00580CB8" w:rsidDel="00532ADB" w:rsidRDefault="00817C73" w:rsidP="00532ADB">
            <w:pPr>
              <w:jc w:val="center"/>
              <w:rPr>
                <w:del w:id="1260"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1261" w:author="Borja Gonzalez" w:date="2017-09-28T15:51:00Z"/>
              </w:rPr>
            </w:pPr>
            <w:del w:id="126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1263" w:author="Borja Gonzalez" w:date="2017-09-28T15:51:00Z"/>
              </w:rPr>
            </w:pPr>
          </w:p>
        </w:tc>
        <w:tc>
          <w:tcPr>
            <w:tcW w:w="674" w:type="dxa"/>
            <w:vAlign w:val="center"/>
          </w:tcPr>
          <w:p w14:paraId="24A50F8C" w14:textId="65CFDF4C" w:rsidR="00817C73" w:rsidDel="00532ADB" w:rsidRDefault="00817C73" w:rsidP="00532ADB">
            <w:pPr>
              <w:jc w:val="center"/>
              <w:rPr>
                <w:del w:id="1264" w:author="Borja Gonzalez" w:date="2017-09-28T15:51:00Z"/>
              </w:rPr>
            </w:pPr>
          </w:p>
        </w:tc>
      </w:tr>
      <w:tr w:rsidR="00532ADB" w:rsidDel="00532ADB" w14:paraId="5647D01E" w14:textId="645A3CA5" w:rsidTr="00532ADB">
        <w:trPr>
          <w:cantSplit/>
          <w:trHeight w:val="490"/>
          <w:del w:id="1265" w:author="Borja Gonzalez" w:date="2017-09-28T15:51:00Z"/>
        </w:trPr>
        <w:tc>
          <w:tcPr>
            <w:tcW w:w="862" w:type="dxa"/>
            <w:vAlign w:val="center"/>
          </w:tcPr>
          <w:p w14:paraId="4BE94E7A" w14:textId="595C9933" w:rsidR="00817C73" w:rsidDel="00532ADB" w:rsidRDefault="00817C73" w:rsidP="0093234F">
            <w:pPr>
              <w:rPr>
                <w:del w:id="1266" w:author="Borja Gonzalez" w:date="2017-09-28T15:51:00Z"/>
              </w:rPr>
            </w:pPr>
            <w:del w:id="1267"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1268" w:author="Borja Gonzalez" w:date="2017-09-28T15:51:00Z"/>
              </w:rPr>
            </w:pPr>
          </w:p>
        </w:tc>
        <w:tc>
          <w:tcPr>
            <w:tcW w:w="674" w:type="dxa"/>
            <w:vAlign w:val="center"/>
          </w:tcPr>
          <w:p w14:paraId="50748D70" w14:textId="2D53A782" w:rsidR="00817C73" w:rsidDel="00532ADB" w:rsidRDefault="00817C73" w:rsidP="00F45CE8">
            <w:pPr>
              <w:jc w:val="center"/>
              <w:rPr>
                <w:del w:id="1269" w:author="Borja Gonzalez" w:date="2017-09-28T15:51:00Z"/>
              </w:rPr>
            </w:pPr>
          </w:p>
        </w:tc>
        <w:tc>
          <w:tcPr>
            <w:tcW w:w="674" w:type="dxa"/>
            <w:vAlign w:val="center"/>
          </w:tcPr>
          <w:p w14:paraId="2262E9D7" w14:textId="7D4DE670" w:rsidR="00817C73" w:rsidDel="00532ADB" w:rsidRDefault="00817C73" w:rsidP="00B24E68">
            <w:pPr>
              <w:jc w:val="center"/>
              <w:rPr>
                <w:del w:id="1270" w:author="Borja Gonzalez" w:date="2017-09-28T15:51:00Z"/>
              </w:rPr>
            </w:pPr>
          </w:p>
        </w:tc>
        <w:tc>
          <w:tcPr>
            <w:tcW w:w="851" w:type="dxa"/>
            <w:vAlign w:val="center"/>
          </w:tcPr>
          <w:p w14:paraId="62053272" w14:textId="308E4A14" w:rsidR="00817C73" w:rsidDel="00532ADB" w:rsidRDefault="00817C73" w:rsidP="004B4F98">
            <w:pPr>
              <w:jc w:val="center"/>
              <w:rPr>
                <w:del w:id="1271" w:author="Borja Gonzalez" w:date="2017-09-28T15:51:00Z"/>
              </w:rPr>
            </w:pPr>
          </w:p>
        </w:tc>
        <w:tc>
          <w:tcPr>
            <w:tcW w:w="851" w:type="dxa"/>
            <w:vAlign w:val="center"/>
          </w:tcPr>
          <w:p w14:paraId="70EBB3B2" w14:textId="5DBCB09D" w:rsidR="00817C73" w:rsidDel="00532ADB" w:rsidRDefault="00817C73" w:rsidP="00532ADB">
            <w:pPr>
              <w:jc w:val="center"/>
              <w:rPr>
                <w:del w:id="1272" w:author="Borja Gonzalez" w:date="2017-09-28T15:51:00Z"/>
              </w:rPr>
            </w:pPr>
          </w:p>
        </w:tc>
        <w:tc>
          <w:tcPr>
            <w:tcW w:w="674" w:type="dxa"/>
            <w:vAlign w:val="center"/>
          </w:tcPr>
          <w:p w14:paraId="47B1A303" w14:textId="2AD05E96" w:rsidR="00817C73" w:rsidDel="00532ADB" w:rsidRDefault="00817C73" w:rsidP="00532ADB">
            <w:pPr>
              <w:jc w:val="center"/>
              <w:rPr>
                <w:del w:id="1273" w:author="Borja Gonzalez" w:date="2017-09-28T15:51:00Z"/>
              </w:rPr>
            </w:pPr>
          </w:p>
        </w:tc>
        <w:tc>
          <w:tcPr>
            <w:tcW w:w="674" w:type="dxa"/>
            <w:vAlign w:val="center"/>
          </w:tcPr>
          <w:p w14:paraId="04C795FE" w14:textId="16C97B62" w:rsidR="00817C73" w:rsidDel="00532ADB" w:rsidRDefault="00817C73" w:rsidP="00532ADB">
            <w:pPr>
              <w:jc w:val="center"/>
              <w:rPr>
                <w:del w:id="1274" w:author="Borja Gonzalez" w:date="2017-09-28T15:51:00Z"/>
              </w:rPr>
            </w:pPr>
          </w:p>
        </w:tc>
        <w:tc>
          <w:tcPr>
            <w:tcW w:w="674" w:type="dxa"/>
            <w:vAlign w:val="center"/>
          </w:tcPr>
          <w:p w14:paraId="77D1D3F6" w14:textId="4A8F1EBD" w:rsidR="00817C73" w:rsidDel="00532ADB" w:rsidRDefault="00817C73" w:rsidP="00532ADB">
            <w:pPr>
              <w:jc w:val="center"/>
              <w:rPr>
                <w:del w:id="1275" w:author="Borja Gonzalez" w:date="2017-09-28T15:51:00Z"/>
              </w:rPr>
            </w:pPr>
          </w:p>
        </w:tc>
        <w:tc>
          <w:tcPr>
            <w:tcW w:w="674" w:type="dxa"/>
            <w:vAlign w:val="center"/>
          </w:tcPr>
          <w:p w14:paraId="47BD8864" w14:textId="6F9B2514" w:rsidR="00817C73" w:rsidDel="00532ADB" w:rsidRDefault="00817C73" w:rsidP="00532ADB">
            <w:pPr>
              <w:jc w:val="center"/>
              <w:rPr>
                <w:del w:id="1276" w:author="Borja Gonzalez" w:date="2017-09-28T15:51:00Z"/>
              </w:rPr>
            </w:pPr>
          </w:p>
        </w:tc>
        <w:tc>
          <w:tcPr>
            <w:tcW w:w="674" w:type="dxa"/>
            <w:vAlign w:val="center"/>
          </w:tcPr>
          <w:p w14:paraId="4D264044" w14:textId="2DEA6A1A" w:rsidR="00817C73" w:rsidDel="00532ADB" w:rsidRDefault="00817C73" w:rsidP="00532ADB">
            <w:pPr>
              <w:jc w:val="center"/>
              <w:rPr>
                <w:del w:id="1277" w:author="Borja Gonzalez" w:date="2017-09-28T15:51:00Z"/>
              </w:rPr>
            </w:pPr>
          </w:p>
        </w:tc>
        <w:tc>
          <w:tcPr>
            <w:tcW w:w="851" w:type="dxa"/>
            <w:vAlign w:val="center"/>
          </w:tcPr>
          <w:p w14:paraId="079D0636" w14:textId="14F52869" w:rsidR="00817C73" w:rsidDel="00532ADB" w:rsidRDefault="00817C73" w:rsidP="00532ADB">
            <w:pPr>
              <w:jc w:val="center"/>
              <w:rPr>
                <w:del w:id="1278" w:author="Borja Gonzalez" w:date="2017-09-28T15:51:00Z"/>
              </w:rPr>
            </w:pPr>
          </w:p>
        </w:tc>
        <w:tc>
          <w:tcPr>
            <w:tcW w:w="674" w:type="dxa"/>
            <w:vAlign w:val="center"/>
          </w:tcPr>
          <w:p w14:paraId="4F7C45AC" w14:textId="1C1C0A21" w:rsidR="00817C73" w:rsidDel="00532ADB" w:rsidRDefault="00817C73" w:rsidP="00532ADB">
            <w:pPr>
              <w:jc w:val="center"/>
              <w:rPr>
                <w:del w:id="1279" w:author="Borja Gonzalez" w:date="2017-09-28T15:51:00Z"/>
              </w:rPr>
            </w:pPr>
          </w:p>
        </w:tc>
        <w:tc>
          <w:tcPr>
            <w:tcW w:w="851" w:type="dxa"/>
            <w:vAlign w:val="center"/>
          </w:tcPr>
          <w:p w14:paraId="1B76FCFD" w14:textId="7ABD607D" w:rsidR="00817C73" w:rsidRPr="00580CB8" w:rsidDel="00532ADB" w:rsidRDefault="00817C73" w:rsidP="00532ADB">
            <w:pPr>
              <w:jc w:val="center"/>
              <w:rPr>
                <w:del w:id="1280" w:author="Borja Gonzalez" w:date="2017-09-28T15:51:00Z"/>
                <w:rFonts w:ascii="Menlo Regular" w:eastAsia="Times New Roman" w:hAnsi="Menlo Regular" w:cs="Menlo Regular"/>
                <w:color w:val="222222"/>
                <w:sz w:val="40"/>
                <w:szCs w:val="40"/>
                <w:shd w:val="clear" w:color="auto" w:fill="FFFFFF"/>
              </w:rPr>
            </w:pPr>
            <w:del w:id="128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1282" w:author="Borja Gonzalez" w:date="2017-09-28T15:51:00Z"/>
              </w:rPr>
            </w:pPr>
            <w:del w:id="128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66ABB50C" w:rsidR="00532ADB" w:rsidRDefault="00532ADB" w:rsidP="00E671BF"/>
    <w:p w14:paraId="072CDEBF" w14:textId="217EC8D0" w:rsidR="00532ADB" w:rsidRDefault="00532ADB" w:rsidP="00E671BF"/>
    <w:p w14:paraId="5F6A042D" w14:textId="364950E8" w:rsidR="00532ADB" w:rsidRDefault="00532ADB" w:rsidP="00E671BF"/>
    <w:p w14:paraId="012F146F" w14:textId="052DB2EF" w:rsidR="00532ADB" w:rsidRDefault="00532ADB" w:rsidP="00E671BF"/>
    <w:p w14:paraId="062F90E3" w14:textId="1750D4AB" w:rsidR="00532ADB" w:rsidRDefault="00103BEA" w:rsidP="00E671BF">
      <w:ins w:id="1284" w:author="Borja Gonzalez" w:date="2017-09-29T13:23:00Z">
        <w:r>
          <w:rPr>
            <w:noProof/>
            <w:lang w:eastAsia="es-ES_tradnl"/>
          </w:rPr>
          <w:lastRenderedPageBreak/>
          <mc:AlternateContent>
            <mc:Choice Requires="wps">
              <w:drawing>
                <wp:anchor distT="0" distB="0" distL="114300" distR="114300" simplePos="0" relativeHeight="251673600" behindDoc="0" locked="0" layoutInCell="1" allowOverlap="1" wp14:anchorId="75A09BC4" wp14:editId="4A7AEB2A">
                  <wp:simplePos x="0" y="0"/>
                  <wp:positionH relativeFrom="column">
                    <wp:posOffset>-1153795</wp:posOffset>
                  </wp:positionH>
                  <wp:positionV relativeFrom="paragraph">
                    <wp:posOffset>198120</wp:posOffset>
                  </wp:positionV>
                  <wp:extent cx="7315200" cy="4458970"/>
                  <wp:effectExtent l="5715" t="19685" r="5715" b="0"/>
                  <wp:wrapSquare wrapText="bothSides"/>
                  <wp:docPr id="74" name="Text Box 74"/>
                  <wp:cNvGraphicFramePr/>
                  <a:graphic xmlns:a="http://schemas.openxmlformats.org/drawingml/2006/main">
                    <a:graphicData uri="http://schemas.microsoft.com/office/word/2010/wordprocessingShape">
                      <wps:wsp>
                        <wps:cNvSpPr txBox="1"/>
                        <wps:spPr>
                          <a:xfrm rot="5400000">
                            <a:off x="0" y="0"/>
                            <a:ext cx="7315200" cy="44589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11726" w:type="dxa"/>
                                <w:tblLayout w:type="fixed"/>
                                <w:tblLook w:val="04A0" w:firstRow="1" w:lastRow="0" w:firstColumn="1" w:lastColumn="0" w:noHBand="0" w:noVBand="1"/>
                                <w:tblPrChange w:id="1285"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286">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06C9B" w14:paraId="1E7945C7" w14:textId="77777777" w:rsidTr="008960CE">
                                <w:trPr>
                                  <w:cantSplit/>
                                  <w:trHeight w:val="1194"/>
                                  <w:trPrChange w:id="1287" w:author="Borja Gonzalez" w:date="2017-09-29T13:30:00Z">
                                    <w:trPr>
                                      <w:cantSplit/>
                                      <w:trHeight w:val="1194"/>
                                    </w:trPr>
                                  </w:trPrChange>
                                </w:trPr>
                                <w:tc>
                                  <w:tcPr>
                                    <w:tcW w:w="1074" w:type="dxa"/>
                                    <w:vAlign w:val="center"/>
                                    <w:tcPrChange w:id="1288" w:author="Borja Gonzalez" w:date="2017-09-29T13:30:00Z">
                                      <w:tcPr>
                                        <w:tcW w:w="1074" w:type="dxa"/>
                                        <w:vAlign w:val="center"/>
                                      </w:tcPr>
                                    </w:tcPrChange>
                                  </w:tcPr>
                                  <w:p w14:paraId="597C9F79" w14:textId="77777777" w:rsidR="00406C9B" w:rsidRDefault="00406C9B" w:rsidP="008960CE">
                                    <w:r>
                                      <w:t>Casos de Uso</w:t>
                                    </w:r>
                                  </w:p>
                                </w:tc>
                                <w:tc>
                                  <w:tcPr>
                                    <w:tcW w:w="739" w:type="dxa"/>
                                    <w:vAlign w:val="center"/>
                                    <w:tcPrChange w:id="1289" w:author="Borja Gonzalez" w:date="2017-09-29T13:30:00Z">
                                      <w:tcPr>
                                        <w:tcW w:w="739" w:type="dxa"/>
                                        <w:vAlign w:val="center"/>
                                      </w:tcPr>
                                    </w:tcPrChange>
                                  </w:tcPr>
                                  <w:p w14:paraId="1CFEC64B" w14:textId="77777777" w:rsidR="00406C9B" w:rsidRDefault="00406C9B" w:rsidP="008960CE">
                                    <w:r>
                                      <w:t>RF1</w:t>
                                    </w:r>
                                  </w:p>
                                </w:tc>
                                <w:tc>
                                  <w:tcPr>
                                    <w:tcW w:w="709" w:type="dxa"/>
                                    <w:vAlign w:val="center"/>
                                    <w:tcPrChange w:id="1290" w:author="Borja Gonzalez" w:date="2017-09-29T13:30:00Z">
                                      <w:tcPr>
                                        <w:tcW w:w="709" w:type="dxa"/>
                                        <w:vAlign w:val="center"/>
                                      </w:tcPr>
                                    </w:tcPrChange>
                                  </w:tcPr>
                                  <w:p w14:paraId="7509DCD9" w14:textId="77777777" w:rsidR="00406C9B" w:rsidRDefault="00406C9B" w:rsidP="008960CE">
                                    <w:r>
                                      <w:t>RF2</w:t>
                                    </w:r>
                                  </w:p>
                                </w:tc>
                                <w:tc>
                                  <w:tcPr>
                                    <w:tcW w:w="709" w:type="dxa"/>
                                    <w:vAlign w:val="center"/>
                                    <w:tcPrChange w:id="1291" w:author="Borja Gonzalez" w:date="2017-09-29T13:30:00Z">
                                      <w:tcPr>
                                        <w:tcW w:w="709" w:type="dxa"/>
                                        <w:vAlign w:val="center"/>
                                      </w:tcPr>
                                    </w:tcPrChange>
                                  </w:tcPr>
                                  <w:p w14:paraId="166A541D" w14:textId="77777777" w:rsidR="00406C9B" w:rsidRDefault="00406C9B" w:rsidP="008960CE">
                                    <w:r>
                                      <w:t>RF3</w:t>
                                    </w:r>
                                  </w:p>
                                </w:tc>
                                <w:tc>
                                  <w:tcPr>
                                    <w:tcW w:w="709" w:type="dxa"/>
                                    <w:vAlign w:val="center"/>
                                    <w:tcPrChange w:id="1292" w:author="Borja Gonzalez" w:date="2017-09-29T13:30:00Z">
                                      <w:tcPr>
                                        <w:tcW w:w="709" w:type="dxa"/>
                                        <w:vAlign w:val="center"/>
                                      </w:tcPr>
                                    </w:tcPrChange>
                                  </w:tcPr>
                                  <w:p w14:paraId="0829A9F1" w14:textId="77777777" w:rsidR="00406C9B" w:rsidRDefault="00406C9B" w:rsidP="008960CE">
                                    <w:r>
                                      <w:t>RF4</w:t>
                                    </w:r>
                                  </w:p>
                                </w:tc>
                                <w:tc>
                                  <w:tcPr>
                                    <w:tcW w:w="708" w:type="dxa"/>
                                    <w:vAlign w:val="center"/>
                                    <w:tcPrChange w:id="1293" w:author="Borja Gonzalez" w:date="2017-09-29T13:30:00Z">
                                      <w:tcPr>
                                        <w:tcW w:w="708" w:type="dxa"/>
                                        <w:vAlign w:val="center"/>
                                      </w:tcPr>
                                    </w:tcPrChange>
                                  </w:tcPr>
                                  <w:p w14:paraId="41692804" w14:textId="77777777" w:rsidR="00406C9B" w:rsidRDefault="00406C9B" w:rsidP="008960CE">
                                    <w:r>
                                      <w:t>RF5</w:t>
                                    </w:r>
                                  </w:p>
                                </w:tc>
                                <w:tc>
                                  <w:tcPr>
                                    <w:tcW w:w="709" w:type="dxa"/>
                                    <w:vAlign w:val="center"/>
                                    <w:tcPrChange w:id="1294" w:author="Borja Gonzalez" w:date="2017-09-29T13:30:00Z">
                                      <w:tcPr>
                                        <w:tcW w:w="709" w:type="dxa"/>
                                        <w:vAlign w:val="center"/>
                                      </w:tcPr>
                                    </w:tcPrChange>
                                  </w:tcPr>
                                  <w:p w14:paraId="7A30F465" w14:textId="77777777" w:rsidR="00406C9B" w:rsidRDefault="00406C9B" w:rsidP="008960CE">
                                    <w:r>
                                      <w:t>RF6</w:t>
                                    </w:r>
                                  </w:p>
                                </w:tc>
                                <w:tc>
                                  <w:tcPr>
                                    <w:tcW w:w="709" w:type="dxa"/>
                                    <w:vAlign w:val="center"/>
                                    <w:tcPrChange w:id="1295" w:author="Borja Gonzalez" w:date="2017-09-29T13:30:00Z">
                                      <w:tcPr>
                                        <w:tcW w:w="709" w:type="dxa"/>
                                        <w:vAlign w:val="center"/>
                                      </w:tcPr>
                                    </w:tcPrChange>
                                  </w:tcPr>
                                  <w:p w14:paraId="431CC9D1" w14:textId="77777777" w:rsidR="00406C9B" w:rsidRDefault="00406C9B" w:rsidP="008960CE">
                                    <w:r>
                                      <w:t>RF7</w:t>
                                    </w:r>
                                  </w:p>
                                </w:tc>
                                <w:tc>
                                  <w:tcPr>
                                    <w:tcW w:w="709" w:type="dxa"/>
                                    <w:vAlign w:val="center"/>
                                    <w:tcPrChange w:id="1296" w:author="Borja Gonzalez" w:date="2017-09-29T13:30:00Z">
                                      <w:tcPr>
                                        <w:tcW w:w="709" w:type="dxa"/>
                                        <w:vAlign w:val="center"/>
                                      </w:tcPr>
                                    </w:tcPrChange>
                                  </w:tcPr>
                                  <w:p w14:paraId="42772BF8" w14:textId="77777777" w:rsidR="00406C9B" w:rsidRDefault="00406C9B" w:rsidP="008960CE">
                                    <w:r>
                                      <w:t>RF8</w:t>
                                    </w:r>
                                  </w:p>
                                </w:tc>
                                <w:tc>
                                  <w:tcPr>
                                    <w:tcW w:w="708" w:type="dxa"/>
                                    <w:vAlign w:val="center"/>
                                    <w:tcPrChange w:id="1297" w:author="Borja Gonzalez" w:date="2017-09-29T13:30:00Z">
                                      <w:tcPr>
                                        <w:tcW w:w="708" w:type="dxa"/>
                                        <w:vAlign w:val="center"/>
                                      </w:tcPr>
                                    </w:tcPrChange>
                                  </w:tcPr>
                                  <w:p w14:paraId="70DEA926" w14:textId="77777777" w:rsidR="00406C9B" w:rsidRDefault="00406C9B" w:rsidP="008960CE">
                                    <w:r>
                                      <w:t>RF9</w:t>
                                    </w:r>
                                  </w:p>
                                </w:tc>
                                <w:tc>
                                  <w:tcPr>
                                    <w:tcW w:w="851" w:type="dxa"/>
                                    <w:vAlign w:val="center"/>
                                    <w:tcPrChange w:id="1298" w:author="Borja Gonzalez" w:date="2017-09-29T13:30:00Z">
                                      <w:tcPr>
                                        <w:tcW w:w="851" w:type="dxa"/>
                                        <w:vAlign w:val="center"/>
                                      </w:tcPr>
                                    </w:tcPrChange>
                                  </w:tcPr>
                                  <w:p w14:paraId="290C11C4" w14:textId="77777777" w:rsidR="00406C9B" w:rsidRDefault="00406C9B" w:rsidP="008960CE">
                                    <w:r>
                                      <w:t>RNF1</w:t>
                                    </w:r>
                                  </w:p>
                                </w:tc>
                                <w:tc>
                                  <w:tcPr>
                                    <w:tcW w:w="850" w:type="dxa"/>
                                    <w:vAlign w:val="center"/>
                                    <w:tcPrChange w:id="1299" w:author="Borja Gonzalez" w:date="2017-09-29T13:30:00Z">
                                      <w:tcPr>
                                        <w:tcW w:w="850" w:type="dxa"/>
                                        <w:vAlign w:val="center"/>
                                      </w:tcPr>
                                    </w:tcPrChange>
                                  </w:tcPr>
                                  <w:p w14:paraId="4F124287" w14:textId="77777777" w:rsidR="00406C9B" w:rsidRDefault="00406C9B" w:rsidP="008960CE">
                                    <w:r>
                                      <w:t>RNF2</w:t>
                                    </w:r>
                                  </w:p>
                                </w:tc>
                                <w:tc>
                                  <w:tcPr>
                                    <w:tcW w:w="851" w:type="dxa"/>
                                    <w:vAlign w:val="center"/>
                                    <w:tcPrChange w:id="1300" w:author="Borja Gonzalez" w:date="2017-09-29T13:30:00Z">
                                      <w:tcPr>
                                        <w:tcW w:w="851" w:type="dxa"/>
                                        <w:vAlign w:val="center"/>
                                      </w:tcPr>
                                    </w:tcPrChange>
                                  </w:tcPr>
                                  <w:p w14:paraId="0A8F02F9" w14:textId="77777777" w:rsidR="00406C9B" w:rsidRDefault="00406C9B" w:rsidP="008960CE">
                                    <w:r>
                                      <w:t>RNF3</w:t>
                                    </w:r>
                                  </w:p>
                                </w:tc>
                                <w:tc>
                                  <w:tcPr>
                                    <w:tcW w:w="850" w:type="dxa"/>
                                    <w:vAlign w:val="center"/>
                                    <w:tcPrChange w:id="1301" w:author="Borja Gonzalez" w:date="2017-09-29T13:30:00Z">
                                      <w:tcPr>
                                        <w:tcW w:w="850" w:type="dxa"/>
                                        <w:vAlign w:val="center"/>
                                      </w:tcPr>
                                    </w:tcPrChange>
                                  </w:tcPr>
                                  <w:p w14:paraId="2B71BA56" w14:textId="77777777" w:rsidR="00406C9B" w:rsidRDefault="00406C9B" w:rsidP="008960CE">
                                    <w:r>
                                      <w:t>RNF4</w:t>
                                    </w:r>
                                  </w:p>
                                </w:tc>
                                <w:tc>
                                  <w:tcPr>
                                    <w:tcW w:w="841" w:type="dxa"/>
                                    <w:vAlign w:val="center"/>
                                    <w:tcPrChange w:id="1302" w:author="Borja Gonzalez" w:date="2017-09-29T13:30:00Z">
                                      <w:tcPr>
                                        <w:tcW w:w="983" w:type="dxa"/>
                                        <w:vAlign w:val="center"/>
                                      </w:tcPr>
                                    </w:tcPrChange>
                                  </w:tcPr>
                                  <w:p w14:paraId="450651B4" w14:textId="77777777" w:rsidR="00406C9B" w:rsidRDefault="00406C9B" w:rsidP="008960CE">
                                    <w:r>
                                      <w:t>RNF5</w:t>
                                    </w:r>
                                  </w:p>
                                </w:tc>
                              </w:tr>
                              <w:tr w:rsidR="00406C9B" w14:paraId="3BA6374E" w14:textId="77777777" w:rsidTr="008960CE">
                                <w:trPr>
                                  <w:cantSplit/>
                                  <w:trHeight w:val="490"/>
                                  <w:trPrChange w:id="1303" w:author="Borja Gonzalez" w:date="2017-09-29T13:30:00Z">
                                    <w:trPr>
                                      <w:cantSplit/>
                                      <w:trHeight w:val="490"/>
                                    </w:trPr>
                                  </w:trPrChange>
                                </w:trPr>
                                <w:tc>
                                  <w:tcPr>
                                    <w:tcW w:w="1074" w:type="dxa"/>
                                    <w:vAlign w:val="center"/>
                                    <w:tcPrChange w:id="1304" w:author="Borja Gonzalez" w:date="2017-09-29T13:30:00Z">
                                      <w:tcPr>
                                        <w:tcW w:w="1074" w:type="dxa"/>
                                        <w:vAlign w:val="center"/>
                                      </w:tcPr>
                                    </w:tcPrChange>
                                  </w:tcPr>
                                  <w:p w14:paraId="2D769F89" w14:textId="77777777" w:rsidR="00406C9B" w:rsidRDefault="00406C9B" w:rsidP="008960CE">
                                    <w:r>
                                      <w:t>CU1</w:t>
                                    </w:r>
                                  </w:p>
                                </w:tc>
                                <w:tc>
                                  <w:tcPr>
                                    <w:tcW w:w="739" w:type="dxa"/>
                                    <w:vAlign w:val="center"/>
                                    <w:tcPrChange w:id="1305" w:author="Borja Gonzalez" w:date="2017-09-29T13:30:00Z">
                                      <w:tcPr>
                                        <w:tcW w:w="739" w:type="dxa"/>
                                        <w:vAlign w:val="center"/>
                                      </w:tcPr>
                                    </w:tcPrChange>
                                  </w:tcPr>
                                  <w:p w14:paraId="3AD3261C" w14:textId="77777777" w:rsidR="00406C9B" w:rsidRPr="00580CB8" w:rsidRDefault="00406C9B"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06" w:author="Borja Gonzalez" w:date="2017-09-29T13:30:00Z">
                                      <w:tcPr>
                                        <w:tcW w:w="709" w:type="dxa"/>
                                        <w:vAlign w:val="center"/>
                                      </w:tcPr>
                                    </w:tcPrChange>
                                  </w:tcPr>
                                  <w:p w14:paraId="5169C3C2" w14:textId="77777777" w:rsidR="00406C9B" w:rsidRDefault="00406C9B" w:rsidP="008960CE">
                                    <w:pPr>
                                      <w:jc w:val="center"/>
                                    </w:pPr>
                                  </w:p>
                                </w:tc>
                                <w:tc>
                                  <w:tcPr>
                                    <w:tcW w:w="709" w:type="dxa"/>
                                    <w:vAlign w:val="center"/>
                                    <w:tcPrChange w:id="1307" w:author="Borja Gonzalez" w:date="2017-09-29T13:30:00Z">
                                      <w:tcPr>
                                        <w:tcW w:w="709" w:type="dxa"/>
                                        <w:vAlign w:val="center"/>
                                      </w:tcPr>
                                    </w:tcPrChange>
                                  </w:tcPr>
                                  <w:p w14:paraId="6187BD2B" w14:textId="77777777" w:rsidR="00406C9B" w:rsidRDefault="00406C9B" w:rsidP="008960CE">
                                    <w:pPr>
                                      <w:jc w:val="center"/>
                                    </w:pPr>
                                  </w:p>
                                </w:tc>
                                <w:tc>
                                  <w:tcPr>
                                    <w:tcW w:w="709" w:type="dxa"/>
                                    <w:vAlign w:val="center"/>
                                    <w:tcPrChange w:id="1308" w:author="Borja Gonzalez" w:date="2017-09-29T13:30:00Z">
                                      <w:tcPr>
                                        <w:tcW w:w="709" w:type="dxa"/>
                                        <w:vAlign w:val="center"/>
                                      </w:tcPr>
                                    </w:tcPrChange>
                                  </w:tcPr>
                                  <w:p w14:paraId="2F7116B4" w14:textId="77777777" w:rsidR="00406C9B" w:rsidRDefault="00406C9B" w:rsidP="008960CE">
                                    <w:pPr>
                                      <w:jc w:val="center"/>
                                    </w:pPr>
                                  </w:p>
                                </w:tc>
                                <w:tc>
                                  <w:tcPr>
                                    <w:tcW w:w="708" w:type="dxa"/>
                                    <w:vAlign w:val="center"/>
                                    <w:tcPrChange w:id="1309" w:author="Borja Gonzalez" w:date="2017-09-29T13:30:00Z">
                                      <w:tcPr>
                                        <w:tcW w:w="708" w:type="dxa"/>
                                        <w:vAlign w:val="center"/>
                                      </w:tcPr>
                                    </w:tcPrChange>
                                  </w:tcPr>
                                  <w:p w14:paraId="2080C970" w14:textId="77777777" w:rsidR="00406C9B" w:rsidRDefault="00406C9B" w:rsidP="008960CE">
                                    <w:pPr>
                                      <w:jc w:val="center"/>
                                    </w:pPr>
                                  </w:p>
                                </w:tc>
                                <w:tc>
                                  <w:tcPr>
                                    <w:tcW w:w="709" w:type="dxa"/>
                                    <w:vAlign w:val="center"/>
                                    <w:tcPrChange w:id="1310" w:author="Borja Gonzalez" w:date="2017-09-29T13:30:00Z">
                                      <w:tcPr>
                                        <w:tcW w:w="709" w:type="dxa"/>
                                        <w:vAlign w:val="center"/>
                                      </w:tcPr>
                                    </w:tcPrChange>
                                  </w:tcPr>
                                  <w:p w14:paraId="07BCA38F" w14:textId="77777777" w:rsidR="00406C9B" w:rsidRDefault="00406C9B" w:rsidP="008960CE">
                                    <w:pPr>
                                      <w:jc w:val="center"/>
                                    </w:pPr>
                                  </w:p>
                                </w:tc>
                                <w:tc>
                                  <w:tcPr>
                                    <w:tcW w:w="709" w:type="dxa"/>
                                    <w:vAlign w:val="center"/>
                                    <w:tcPrChange w:id="1311" w:author="Borja Gonzalez" w:date="2017-09-29T13:30:00Z">
                                      <w:tcPr>
                                        <w:tcW w:w="709" w:type="dxa"/>
                                        <w:vAlign w:val="center"/>
                                      </w:tcPr>
                                    </w:tcPrChange>
                                  </w:tcPr>
                                  <w:p w14:paraId="6ADB5E91" w14:textId="77777777" w:rsidR="00406C9B" w:rsidRDefault="00406C9B" w:rsidP="008960CE">
                                    <w:pPr>
                                      <w:jc w:val="center"/>
                                    </w:pPr>
                                  </w:p>
                                </w:tc>
                                <w:tc>
                                  <w:tcPr>
                                    <w:tcW w:w="709" w:type="dxa"/>
                                    <w:vAlign w:val="center"/>
                                    <w:tcPrChange w:id="1312" w:author="Borja Gonzalez" w:date="2017-09-29T13:30:00Z">
                                      <w:tcPr>
                                        <w:tcW w:w="709" w:type="dxa"/>
                                        <w:vAlign w:val="center"/>
                                      </w:tcPr>
                                    </w:tcPrChange>
                                  </w:tcPr>
                                  <w:p w14:paraId="7CC7D4A9" w14:textId="77777777" w:rsidR="00406C9B" w:rsidRDefault="00406C9B" w:rsidP="008960CE">
                                    <w:pPr>
                                      <w:jc w:val="center"/>
                                    </w:pPr>
                                  </w:p>
                                </w:tc>
                                <w:tc>
                                  <w:tcPr>
                                    <w:tcW w:w="708" w:type="dxa"/>
                                    <w:vAlign w:val="center"/>
                                    <w:tcPrChange w:id="1313" w:author="Borja Gonzalez" w:date="2017-09-29T13:30:00Z">
                                      <w:tcPr>
                                        <w:tcW w:w="708" w:type="dxa"/>
                                        <w:vAlign w:val="center"/>
                                      </w:tcPr>
                                    </w:tcPrChange>
                                  </w:tcPr>
                                  <w:p w14:paraId="19365E7E" w14:textId="77777777" w:rsidR="00406C9B" w:rsidRDefault="00406C9B" w:rsidP="008960CE">
                                    <w:pPr>
                                      <w:jc w:val="center"/>
                                    </w:pPr>
                                  </w:p>
                                </w:tc>
                                <w:tc>
                                  <w:tcPr>
                                    <w:tcW w:w="851" w:type="dxa"/>
                                    <w:vAlign w:val="center"/>
                                    <w:tcPrChange w:id="1314" w:author="Borja Gonzalez" w:date="2017-09-29T13:30:00Z">
                                      <w:tcPr>
                                        <w:tcW w:w="851" w:type="dxa"/>
                                        <w:vAlign w:val="center"/>
                                      </w:tcPr>
                                    </w:tcPrChange>
                                  </w:tcPr>
                                  <w:p w14:paraId="55D3CE6E"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315" w:author="Borja Gonzalez" w:date="2017-09-29T13:30:00Z">
                                      <w:tcPr>
                                        <w:tcW w:w="850" w:type="dxa"/>
                                        <w:vAlign w:val="center"/>
                                      </w:tcPr>
                                    </w:tcPrChange>
                                  </w:tcPr>
                                  <w:p w14:paraId="39A336D1" w14:textId="77777777" w:rsidR="00406C9B" w:rsidRDefault="00406C9B" w:rsidP="008960CE">
                                    <w:pPr>
                                      <w:jc w:val="center"/>
                                    </w:pPr>
                                  </w:p>
                                </w:tc>
                                <w:tc>
                                  <w:tcPr>
                                    <w:tcW w:w="851" w:type="dxa"/>
                                    <w:vAlign w:val="center"/>
                                    <w:tcPrChange w:id="1316" w:author="Borja Gonzalez" w:date="2017-09-29T13:30:00Z">
                                      <w:tcPr>
                                        <w:tcW w:w="851" w:type="dxa"/>
                                        <w:vAlign w:val="center"/>
                                      </w:tcPr>
                                    </w:tcPrChange>
                                  </w:tcPr>
                                  <w:p w14:paraId="457AB622" w14:textId="77777777" w:rsidR="00406C9B" w:rsidRDefault="00406C9B" w:rsidP="008960CE">
                                    <w:pPr>
                                      <w:jc w:val="center"/>
                                    </w:pPr>
                                  </w:p>
                                </w:tc>
                                <w:tc>
                                  <w:tcPr>
                                    <w:tcW w:w="850" w:type="dxa"/>
                                    <w:vAlign w:val="center"/>
                                    <w:tcPrChange w:id="1317" w:author="Borja Gonzalez" w:date="2017-09-29T13:30:00Z">
                                      <w:tcPr>
                                        <w:tcW w:w="850" w:type="dxa"/>
                                        <w:vAlign w:val="center"/>
                                      </w:tcPr>
                                    </w:tcPrChange>
                                  </w:tcPr>
                                  <w:p w14:paraId="0FAA17C3" w14:textId="77777777" w:rsidR="00406C9B" w:rsidRDefault="00406C9B" w:rsidP="008960CE">
                                    <w:pPr>
                                      <w:jc w:val="center"/>
                                    </w:pPr>
                                  </w:p>
                                </w:tc>
                                <w:tc>
                                  <w:tcPr>
                                    <w:tcW w:w="841" w:type="dxa"/>
                                    <w:vAlign w:val="center"/>
                                    <w:tcPrChange w:id="1318" w:author="Borja Gonzalez" w:date="2017-09-29T13:30:00Z">
                                      <w:tcPr>
                                        <w:tcW w:w="983" w:type="dxa"/>
                                        <w:vAlign w:val="center"/>
                                      </w:tcPr>
                                    </w:tcPrChange>
                                  </w:tcPr>
                                  <w:p w14:paraId="0B5E4C6A" w14:textId="77777777" w:rsidR="00406C9B" w:rsidRDefault="00406C9B" w:rsidP="008960CE">
                                    <w:pPr>
                                      <w:jc w:val="center"/>
                                    </w:pPr>
                                  </w:p>
                                </w:tc>
                              </w:tr>
                              <w:tr w:rsidR="00406C9B" w14:paraId="373D2359" w14:textId="77777777" w:rsidTr="008960CE">
                                <w:trPr>
                                  <w:cantSplit/>
                                  <w:trHeight w:val="470"/>
                                  <w:trPrChange w:id="1319" w:author="Borja Gonzalez" w:date="2017-09-29T13:30:00Z">
                                    <w:trPr>
                                      <w:cantSplit/>
                                      <w:trHeight w:val="470"/>
                                    </w:trPr>
                                  </w:trPrChange>
                                </w:trPr>
                                <w:tc>
                                  <w:tcPr>
                                    <w:tcW w:w="1074" w:type="dxa"/>
                                    <w:vAlign w:val="center"/>
                                    <w:tcPrChange w:id="1320" w:author="Borja Gonzalez" w:date="2017-09-29T13:30:00Z">
                                      <w:tcPr>
                                        <w:tcW w:w="1074" w:type="dxa"/>
                                        <w:vAlign w:val="center"/>
                                      </w:tcPr>
                                    </w:tcPrChange>
                                  </w:tcPr>
                                  <w:p w14:paraId="72A47909" w14:textId="77777777" w:rsidR="00406C9B" w:rsidRDefault="00406C9B" w:rsidP="008960CE">
                                    <w:r>
                                      <w:t>CU2</w:t>
                                    </w:r>
                                  </w:p>
                                </w:tc>
                                <w:tc>
                                  <w:tcPr>
                                    <w:tcW w:w="739" w:type="dxa"/>
                                    <w:vAlign w:val="center"/>
                                    <w:tcPrChange w:id="1321" w:author="Borja Gonzalez" w:date="2017-09-29T13:30:00Z">
                                      <w:tcPr>
                                        <w:tcW w:w="739" w:type="dxa"/>
                                        <w:vAlign w:val="center"/>
                                      </w:tcPr>
                                    </w:tcPrChange>
                                  </w:tcPr>
                                  <w:p w14:paraId="2AC435F9" w14:textId="77777777" w:rsidR="00406C9B" w:rsidRDefault="00406C9B" w:rsidP="008960CE">
                                    <w:pPr>
                                      <w:jc w:val="center"/>
                                    </w:pPr>
                                  </w:p>
                                </w:tc>
                                <w:tc>
                                  <w:tcPr>
                                    <w:tcW w:w="709" w:type="dxa"/>
                                    <w:vAlign w:val="center"/>
                                    <w:tcPrChange w:id="1322" w:author="Borja Gonzalez" w:date="2017-09-29T13:30:00Z">
                                      <w:tcPr>
                                        <w:tcW w:w="709" w:type="dxa"/>
                                        <w:vAlign w:val="center"/>
                                      </w:tcPr>
                                    </w:tcPrChange>
                                  </w:tcPr>
                                  <w:p w14:paraId="445753EB"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23" w:author="Borja Gonzalez" w:date="2017-09-29T13:30:00Z">
                                      <w:tcPr>
                                        <w:tcW w:w="709" w:type="dxa"/>
                                        <w:vAlign w:val="center"/>
                                      </w:tcPr>
                                    </w:tcPrChange>
                                  </w:tcPr>
                                  <w:p w14:paraId="653B3CA1" w14:textId="77777777" w:rsidR="00406C9B" w:rsidRDefault="00406C9B" w:rsidP="008960CE">
                                    <w:pPr>
                                      <w:jc w:val="center"/>
                                    </w:pPr>
                                  </w:p>
                                </w:tc>
                                <w:tc>
                                  <w:tcPr>
                                    <w:tcW w:w="709" w:type="dxa"/>
                                    <w:vAlign w:val="center"/>
                                    <w:tcPrChange w:id="1324" w:author="Borja Gonzalez" w:date="2017-09-29T13:30:00Z">
                                      <w:tcPr>
                                        <w:tcW w:w="709" w:type="dxa"/>
                                        <w:vAlign w:val="center"/>
                                      </w:tcPr>
                                    </w:tcPrChange>
                                  </w:tcPr>
                                  <w:p w14:paraId="2C91D9A9" w14:textId="77777777" w:rsidR="00406C9B" w:rsidRDefault="00406C9B" w:rsidP="008960CE">
                                    <w:pPr>
                                      <w:jc w:val="center"/>
                                    </w:pPr>
                                  </w:p>
                                </w:tc>
                                <w:tc>
                                  <w:tcPr>
                                    <w:tcW w:w="708" w:type="dxa"/>
                                    <w:vAlign w:val="center"/>
                                    <w:tcPrChange w:id="1325" w:author="Borja Gonzalez" w:date="2017-09-29T13:30:00Z">
                                      <w:tcPr>
                                        <w:tcW w:w="708" w:type="dxa"/>
                                        <w:vAlign w:val="center"/>
                                      </w:tcPr>
                                    </w:tcPrChange>
                                  </w:tcPr>
                                  <w:p w14:paraId="7257F4D2" w14:textId="77777777" w:rsidR="00406C9B" w:rsidRDefault="00406C9B" w:rsidP="008960CE">
                                    <w:pPr>
                                      <w:jc w:val="center"/>
                                    </w:pPr>
                                  </w:p>
                                </w:tc>
                                <w:tc>
                                  <w:tcPr>
                                    <w:tcW w:w="709" w:type="dxa"/>
                                    <w:vAlign w:val="center"/>
                                    <w:tcPrChange w:id="1326" w:author="Borja Gonzalez" w:date="2017-09-29T13:30:00Z">
                                      <w:tcPr>
                                        <w:tcW w:w="709" w:type="dxa"/>
                                        <w:vAlign w:val="center"/>
                                      </w:tcPr>
                                    </w:tcPrChange>
                                  </w:tcPr>
                                  <w:p w14:paraId="3358009F" w14:textId="77777777" w:rsidR="00406C9B" w:rsidRDefault="00406C9B" w:rsidP="008960CE">
                                    <w:pPr>
                                      <w:jc w:val="center"/>
                                    </w:pPr>
                                  </w:p>
                                </w:tc>
                                <w:tc>
                                  <w:tcPr>
                                    <w:tcW w:w="709" w:type="dxa"/>
                                    <w:vAlign w:val="center"/>
                                    <w:tcPrChange w:id="1327" w:author="Borja Gonzalez" w:date="2017-09-29T13:30:00Z">
                                      <w:tcPr>
                                        <w:tcW w:w="709" w:type="dxa"/>
                                        <w:vAlign w:val="center"/>
                                      </w:tcPr>
                                    </w:tcPrChange>
                                  </w:tcPr>
                                  <w:p w14:paraId="521C8FA1" w14:textId="77777777" w:rsidR="00406C9B" w:rsidRDefault="00406C9B" w:rsidP="008960CE">
                                    <w:pPr>
                                      <w:jc w:val="center"/>
                                    </w:pPr>
                                  </w:p>
                                </w:tc>
                                <w:tc>
                                  <w:tcPr>
                                    <w:tcW w:w="709" w:type="dxa"/>
                                    <w:vAlign w:val="center"/>
                                    <w:tcPrChange w:id="1328" w:author="Borja Gonzalez" w:date="2017-09-29T13:30:00Z">
                                      <w:tcPr>
                                        <w:tcW w:w="709" w:type="dxa"/>
                                        <w:vAlign w:val="center"/>
                                      </w:tcPr>
                                    </w:tcPrChange>
                                  </w:tcPr>
                                  <w:p w14:paraId="2CBEF259" w14:textId="77777777" w:rsidR="00406C9B" w:rsidRDefault="00406C9B" w:rsidP="008960CE">
                                    <w:pPr>
                                      <w:jc w:val="center"/>
                                    </w:pPr>
                                  </w:p>
                                </w:tc>
                                <w:tc>
                                  <w:tcPr>
                                    <w:tcW w:w="708" w:type="dxa"/>
                                    <w:vAlign w:val="center"/>
                                    <w:tcPrChange w:id="1329" w:author="Borja Gonzalez" w:date="2017-09-29T13:30:00Z">
                                      <w:tcPr>
                                        <w:tcW w:w="708" w:type="dxa"/>
                                        <w:vAlign w:val="center"/>
                                      </w:tcPr>
                                    </w:tcPrChange>
                                  </w:tcPr>
                                  <w:p w14:paraId="34641886" w14:textId="77777777" w:rsidR="00406C9B" w:rsidRDefault="00406C9B" w:rsidP="008960CE">
                                    <w:pPr>
                                      <w:jc w:val="center"/>
                                    </w:pPr>
                                  </w:p>
                                </w:tc>
                                <w:tc>
                                  <w:tcPr>
                                    <w:tcW w:w="851" w:type="dxa"/>
                                    <w:vAlign w:val="center"/>
                                    <w:tcPrChange w:id="1330" w:author="Borja Gonzalez" w:date="2017-09-29T13:30:00Z">
                                      <w:tcPr>
                                        <w:tcW w:w="851" w:type="dxa"/>
                                        <w:vAlign w:val="center"/>
                                      </w:tcPr>
                                    </w:tcPrChange>
                                  </w:tcPr>
                                  <w:p w14:paraId="7F0D9E7F" w14:textId="77777777" w:rsidR="00406C9B" w:rsidRDefault="00406C9B" w:rsidP="008960CE">
                                    <w:pPr>
                                      <w:jc w:val="center"/>
                                    </w:pPr>
                                  </w:p>
                                </w:tc>
                                <w:tc>
                                  <w:tcPr>
                                    <w:tcW w:w="850" w:type="dxa"/>
                                    <w:vAlign w:val="center"/>
                                    <w:tcPrChange w:id="1331" w:author="Borja Gonzalez" w:date="2017-09-29T13:30:00Z">
                                      <w:tcPr>
                                        <w:tcW w:w="850" w:type="dxa"/>
                                        <w:vAlign w:val="center"/>
                                      </w:tcPr>
                                    </w:tcPrChange>
                                  </w:tcPr>
                                  <w:p w14:paraId="48867BD3" w14:textId="77777777" w:rsidR="00406C9B" w:rsidRDefault="00406C9B" w:rsidP="008960CE">
                                    <w:pPr>
                                      <w:jc w:val="center"/>
                                    </w:pPr>
                                  </w:p>
                                </w:tc>
                                <w:tc>
                                  <w:tcPr>
                                    <w:tcW w:w="851" w:type="dxa"/>
                                    <w:vAlign w:val="center"/>
                                    <w:tcPrChange w:id="1332" w:author="Borja Gonzalez" w:date="2017-09-29T13:30:00Z">
                                      <w:tcPr>
                                        <w:tcW w:w="851" w:type="dxa"/>
                                        <w:vAlign w:val="center"/>
                                      </w:tcPr>
                                    </w:tcPrChange>
                                  </w:tcPr>
                                  <w:p w14:paraId="6A493A12" w14:textId="77777777" w:rsidR="00406C9B" w:rsidRDefault="00406C9B" w:rsidP="008960CE">
                                    <w:pPr>
                                      <w:jc w:val="center"/>
                                    </w:pPr>
                                  </w:p>
                                </w:tc>
                                <w:tc>
                                  <w:tcPr>
                                    <w:tcW w:w="850" w:type="dxa"/>
                                    <w:vAlign w:val="center"/>
                                    <w:tcPrChange w:id="1333" w:author="Borja Gonzalez" w:date="2017-09-29T13:30:00Z">
                                      <w:tcPr>
                                        <w:tcW w:w="850" w:type="dxa"/>
                                        <w:vAlign w:val="center"/>
                                      </w:tcPr>
                                    </w:tcPrChange>
                                  </w:tcPr>
                                  <w:p w14:paraId="1645BE60" w14:textId="77777777" w:rsidR="00406C9B" w:rsidRDefault="00406C9B" w:rsidP="008960CE">
                                    <w:pPr>
                                      <w:jc w:val="center"/>
                                    </w:pPr>
                                  </w:p>
                                </w:tc>
                                <w:tc>
                                  <w:tcPr>
                                    <w:tcW w:w="841" w:type="dxa"/>
                                    <w:vAlign w:val="center"/>
                                    <w:tcPrChange w:id="1334" w:author="Borja Gonzalez" w:date="2017-09-29T13:30:00Z">
                                      <w:tcPr>
                                        <w:tcW w:w="983" w:type="dxa"/>
                                        <w:vAlign w:val="center"/>
                                      </w:tcPr>
                                    </w:tcPrChange>
                                  </w:tcPr>
                                  <w:p w14:paraId="0CA529B1" w14:textId="77777777" w:rsidR="00406C9B" w:rsidRDefault="00406C9B" w:rsidP="008960CE">
                                    <w:pPr>
                                      <w:jc w:val="center"/>
                                    </w:pPr>
                                  </w:p>
                                </w:tc>
                              </w:tr>
                              <w:tr w:rsidR="00406C9B" w14:paraId="3D3600D7" w14:textId="77777777" w:rsidTr="008960CE">
                                <w:trPr>
                                  <w:cantSplit/>
                                  <w:trHeight w:val="490"/>
                                  <w:trPrChange w:id="1335" w:author="Borja Gonzalez" w:date="2017-09-29T13:30:00Z">
                                    <w:trPr>
                                      <w:cantSplit/>
                                      <w:trHeight w:val="490"/>
                                    </w:trPr>
                                  </w:trPrChange>
                                </w:trPr>
                                <w:tc>
                                  <w:tcPr>
                                    <w:tcW w:w="1074" w:type="dxa"/>
                                    <w:vAlign w:val="center"/>
                                    <w:tcPrChange w:id="1336" w:author="Borja Gonzalez" w:date="2017-09-29T13:30:00Z">
                                      <w:tcPr>
                                        <w:tcW w:w="1074" w:type="dxa"/>
                                        <w:vAlign w:val="center"/>
                                      </w:tcPr>
                                    </w:tcPrChange>
                                  </w:tcPr>
                                  <w:p w14:paraId="3F81E214" w14:textId="77777777" w:rsidR="00406C9B" w:rsidRDefault="00406C9B" w:rsidP="008960CE">
                                    <w:r>
                                      <w:t>CU3</w:t>
                                    </w:r>
                                  </w:p>
                                </w:tc>
                                <w:tc>
                                  <w:tcPr>
                                    <w:tcW w:w="739" w:type="dxa"/>
                                    <w:vAlign w:val="center"/>
                                    <w:tcPrChange w:id="1337" w:author="Borja Gonzalez" w:date="2017-09-29T13:30:00Z">
                                      <w:tcPr>
                                        <w:tcW w:w="739" w:type="dxa"/>
                                        <w:vAlign w:val="center"/>
                                      </w:tcPr>
                                    </w:tcPrChange>
                                  </w:tcPr>
                                  <w:p w14:paraId="74CADD73" w14:textId="77777777" w:rsidR="00406C9B" w:rsidRDefault="00406C9B" w:rsidP="008960CE">
                                    <w:pPr>
                                      <w:jc w:val="center"/>
                                    </w:pPr>
                                  </w:p>
                                </w:tc>
                                <w:tc>
                                  <w:tcPr>
                                    <w:tcW w:w="709" w:type="dxa"/>
                                    <w:vAlign w:val="center"/>
                                    <w:tcPrChange w:id="1338" w:author="Borja Gonzalez" w:date="2017-09-29T13:30:00Z">
                                      <w:tcPr>
                                        <w:tcW w:w="709" w:type="dxa"/>
                                        <w:vAlign w:val="center"/>
                                      </w:tcPr>
                                    </w:tcPrChange>
                                  </w:tcPr>
                                  <w:p w14:paraId="259E69DC" w14:textId="77777777" w:rsidR="00406C9B" w:rsidRDefault="00406C9B" w:rsidP="008960CE">
                                    <w:pPr>
                                      <w:jc w:val="center"/>
                                    </w:pPr>
                                  </w:p>
                                </w:tc>
                                <w:tc>
                                  <w:tcPr>
                                    <w:tcW w:w="709" w:type="dxa"/>
                                    <w:vAlign w:val="center"/>
                                    <w:tcPrChange w:id="1339" w:author="Borja Gonzalez" w:date="2017-09-29T13:30:00Z">
                                      <w:tcPr>
                                        <w:tcW w:w="709" w:type="dxa"/>
                                        <w:vAlign w:val="center"/>
                                      </w:tcPr>
                                    </w:tcPrChange>
                                  </w:tcPr>
                                  <w:p w14:paraId="494FD1BF"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40" w:author="Borja Gonzalez" w:date="2017-09-29T13:30:00Z">
                                      <w:tcPr>
                                        <w:tcW w:w="709" w:type="dxa"/>
                                        <w:vAlign w:val="center"/>
                                      </w:tcPr>
                                    </w:tcPrChange>
                                  </w:tcPr>
                                  <w:p w14:paraId="162E6867" w14:textId="77777777" w:rsidR="00406C9B" w:rsidRDefault="00406C9B" w:rsidP="008960CE">
                                    <w:pPr>
                                      <w:jc w:val="center"/>
                                    </w:pPr>
                                  </w:p>
                                </w:tc>
                                <w:tc>
                                  <w:tcPr>
                                    <w:tcW w:w="708" w:type="dxa"/>
                                    <w:vAlign w:val="center"/>
                                    <w:tcPrChange w:id="1341" w:author="Borja Gonzalez" w:date="2017-09-29T13:30:00Z">
                                      <w:tcPr>
                                        <w:tcW w:w="708" w:type="dxa"/>
                                        <w:vAlign w:val="center"/>
                                      </w:tcPr>
                                    </w:tcPrChange>
                                  </w:tcPr>
                                  <w:p w14:paraId="0D67ECFF" w14:textId="77777777" w:rsidR="00406C9B" w:rsidRDefault="00406C9B" w:rsidP="008960CE">
                                    <w:pPr>
                                      <w:jc w:val="center"/>
                                    </w:pPr>
                                  </w:p>
                                </w:tc>
                                <w:tc>
                                  <w:tcPr>
                                    <w:tcW w:w="709" w:type="dxa"/>
                                    <w:vAlign w:val="center"/>
                                    <w:tcPrChange w:id="1342" w:author="Borja Gonzalez" w:date="2017-09-29T13:30:00Z">
                                      <w:tcPr>
                                        <w:tcW w:w="709" w:type="dxa"/>
                                        <w:vAlign w:val="center"/>
                                      </w:tcPr>
                                    </w:tcPrChange>
                                  </w:tcPr>
                                  <w:p w14:paraId="66FBA13D" w14:textId="77777777" w:rsidR="00406C9B" w:rsidRDefault="00406C9B" w:rsidP="008960CE">
                                    <w:pPr>
                                      <w:jc w:val="center"/>
                                    </w:pPr>
                                  </w:p>
                                </w:tc>
                                <w:tc>
                                  <w:tcPr>
                                    <w:tcW w:w="709" w:type="dxa"/>
                                    <w:vAlign w:val="center"/>
                                    <w:tcPrChange w:id="1343" w:author="Borja Gonzalez" w:date="2017-09-29T13:30:00Z">
                                      <w:tcPr>
                                        <w:tcW w:w="709" w:type="dxa"/>
                                        <w:vAlign w:val="center"/>
                                      </w:tcPr>
                                    </w:tcPrChange>
                                  </w:tcPr>
                                  <w:p w14:paraId="5E65A09D" w14:textId="77777777" w:rsidR="00406C9B" w:rsidRDefault="00406C9B" w:rsidP="008960CE">
                                    <w:pPr>
                                      <w:jc w:val="center"/>
                                    </w:pPr>
                                  </w:p>
                                </w:tc>
                                <w:tc>
                                  <w:tcPr>
                                    <w:tcW w:w="709" w:type="dxa"/>
                                    <w:vAlign w:val="center"/>
                                    <w:tcPrChange w:id="1344" w:author="Borja Gonzalez" w:date="2017-09-29T13:30:00Z">
                                      <w:tcPr>
                                        <w:tcW w:w="709" w:type="dxa"/>
                                        <w:vAlign w:val="center"/>
                                      </w:tcPr>
                                    </w:tcPrChange>
                                  </w:tcPr>
                                  <w:p w14:paraId="7BCF7FBF" w14:textId="77777777" w:rsidR="00406C9B" w:rsidRDefault="00406C9B" w:rsidP="008960CE">
                                    <w:pPr>
                                      <w:jc w:val="center"/>
                                    </w:pPr>
                                  </w:p>
                                </w:tc>
                                <w:tc>
                                  <w:tcPr>
                                    <w:tcW w:w="708" w:type="dxa"/>
                                    <w:vAlign w:val="center"/>
                                    <w:tcPrChange w:id="1345" w:author="Borja Gonzalez" w:date="2017-09-29T13:30:00Z">
                                      <w:tcPr>
                                        <w:tcW w:w="708" w:type="dxa"/>
                                        <w:vAlign w:val="center"/>
                                      </w:tcPr>
                                    </w:tcPrChange>
                                  </w:tcPr>
                                  <w:p w14:paraId="6264C4FC" w14:textId="77777777" w:rsidR="00406C9B" w:rsidRDefault="00406C9B" w:rsidP="008960CE">
                                    <w:pPr>
                                      <w:jc w:val="center"/>
                                    </w:pPr>
                                  </w:p>
                                </w:tc>
                                <w:tc>
                                  <w:tcPr>
                                    <w:tcW w:w="851" w:type="dxa"/>
                                    <w:vAlign w:val="center"/>
                                    <w:tcPrChange w:id="1346" w:author="Borja Gonzalez" w:date="2017-09-29T13:30:00Z">
                                      <w:tcPr>
                                        <w:tcW w:w="851" w:type="dxa"/>
                                        <w:vAlign w:val="center"/>
                                      </w:tcPr>
                                    </w:tcPrChange>
                                  </w:tcPr>
                                  <w:p w14:paraId="4EE5E877" w14:textId="77777777" w:rsidR="00406C9B" w:rsidRDefault="00406C9B" w:rsidP="008960CE">
                                    <w:pPr>
                                      <w:jc w:val="center"/>
                                    </w:pPr>
                                  </w:p>
                                </w:tc>
                                <w:tc>
                                  <w:tcPr>
                                    <w:tcW w:w="850" w:type="dxa"/>
                                    <w:vAlign w:val="center"/>
                                    <w:tcPrChange w:id="1347" w:author="Borja Gonzalez" w:date="2017-09-29T13:30:00Z">
                                      <w:tcPr>
                                        <w:tcW w:w="850" w:type="dxa"/>
                                        <w:vAlign w:val="center"/>
                                      </w:tcPr>
                                    </w:tcPrChange>
                                  </w:tcPr>
                                  <w:p w14:paraId="6513ECCD" w14:textId="77777777" w:rsidR="00406C9B" w:rsidRDefault="00406C9B" w:rsidP="008960CE">
                                    <w:pPr>
                                      <w:jc w:val="center"/>
                                    </w:pPr>
                                  </w:p>
                                </w:tc>
                                <w:tc>
                                  <w:tcPr>
                                    <w:tcW w:w="851" w:type="dxa"/>
                                    <w:vAlign w:val="center"/>
                                    <w:tcPrChange w:id="1348" w:author="Borja Gonzalez" w:date="2017-09-29T13:30:00Z">
                                      <w:tcPr>
                                        <w:tcW w:w="851" w:type="dxa"/>
                                        <w:vAlign w:val="center"/>
                                      </w:tcPr>
                                    </w:tcPrChange>
                                  </w:tcPr>
                                  <w:p w14:paraId="487070EE" w14:textId="77777777" w:rsidR="00406C9B" w:rsidRDefault="00406C9B" w:rsidP="008960CE">
                                    <w:pPr>
                                      <w:jc w:val="center"/>
                                    </w:pPr>
                                  </w:p>
                                </w:tc>
                                <w:tc>
                                  <w:tcPr>
                                    <w:tcW w:w="850" w:type="dxa"/>
                                    <w:vAlign w:val="center"/>
                                    <w:tcPrChange w:id="1349" w:author="Borja Gonzalez" w:date="2017-09-29T13:30:00Z">
                                      <w:tcPr>
                                        <w:tcW w:w="850" w:type="dxa"/>
                                        <w:vAlign w:val="center"/>
                                      </w:tcPr>
                                    </w:tcPrChange>
                                  </w:tcPr>
                                  <w:p w14:paraId="1CA928F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50" w:author="Borja Gonzalez" w:date="2017-09-29T13:30:00Z">
                                      <w:tcPr>
                                        <w:tcW w:w="983" w:type="dxa"/>
                                        <w:vAlign w:val="center"/>
                                      </w:tcPr>
                                    </w:tcPrChange>
                                  </w:tcPr>
                                  <w:p w14:paraId="2096332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1AE5F597" w14:textId="77777777" w:rsidTr="008960CE">
                                <w:trPr>
                                  <w:cantSplit/>
                                  <w:trHeight w:val="470"/>
                                  <w:trPrChange w:id="1351" w:author="Borja Gonzalez" w:date="2017-09-29T13:30:00Z">
                                    <w:trPr>
                                      <w:cantSplit/>
                                      <w:trHeight w:val="470"/>
                                    </w:trPr>
                                  </w:trPrChange>
                                </w:trPr>
                                <w:tc>
                                  <w:tcPr>
                                    <w:tcW w:w="1074" w:type="dxa"/>
                                    <w:vAlign w:val="center"/>
                                    <w:tcPrChange w:id="1352" w:author="Borja Gonzalez" w:date="2017-09-29T13:30:00Z">
                                      <w:tcPr>
                                        <w:tcW w:w="1074" w:type="dxa"/>
                                        <w:vAlign w:val="center"/>
                                      </w:tcPr>
                                    </w:tcPrChange>
                                  </w:tcPr>
                                  <w:p w14:paraId="5BCB1A7C" w14:textId="77777777" w:rsidR="00406C9B" w:rsidRDefault="00406C9B" w:rsidP="008960CE">
                                    <w:r>
                                      <w:t>CU4</w:t>
                                    </w:r>
                                  </w:p>
                                </w:tc>
                                <w:tc>
                                  <w:tcPr>
                                    <w:tcW w:w="739" w:type="dxa"/>
                                    <w:vAlign w:val="center"/>
                                    <w:tcPrChange w:id="1353" w:author="Borja Gonzalez" w:date="2017-09-29T13:30:00Z">
                                      <w:tcPr>
                                        <w:tcW w:w="739" w:type="dxa"/>
                                        <w:vAlign w:val="center"/>
                                      </w:tcPr>
                                    </w:tcPrChange>
                                  </w:tcPr>
                                  <w:p w14:paraId="19C3F3D8" w14:textId="77777777" w:rsidR="00406C9B" w:rsidRDefault="00406C9B" w:rsidP="008960CE">
                                    <w:pPr>
                                      <w:jc w:val="center"/>
                                    </w:pPr>
                                  </w:p>
                                </w:tc>
                                <w:tc>
                                  <w:tcPr>
                                    <w:tcW w:w="709" w:type="dxa"/>
                                    <w:vAlign w:val="center"/>
                                    <w:tcPrChange w:id="1354" w:author="Borja Gonzalez" w:date="2017-09-29T13:30:00Z">
                                      <w:tcPr>
                                        <w:tcW w:w="709" w:type="dxa"/>
                                        <w:vAlign w:val="center"/>
                                      </w:tcPr>
                                    </w:tcPrChange>
                                  </w:tcPr>
                                  <w:p w14:paraId="0D6E756C" w14:textId="77777777" w:rsidR="00406C9B" w:rsidRDefault="00406C9B" w:rsidP="008960CE">
                                    <w:pPr>
                                      <w:jc w:val="center"/>
                                    </w:pPr>
                                  </w:p>
                                </w:tc>
                                <w:tc>
                                  <w:tcPr>
                                    <w:tcW w:w="709" w:type="dxa"/>
                                    <w:vAlign w:val="center"/>
                                    <w:tcPrChange w:id="1355" w:author="Borja Gonzalez" w:date="2017-09-29T13:30:00Z">
                                      <w:tcPr>
                                        <w:tcW w:w="709" w:type="dxa"/>
                                        <w:vAlign w:val="center"/>
                                      </w:tcPr>
                                    </w:tcPrChange>
                                  </w:tcPr>
                                  <w:p w14:paraId="619B5C71" w14:textId="77777777" w:rsidR="00406C9B" w:rsidRDefault="00406C9B" w:rsidP="008960CE">
                                    <w:pPr>
                                      <w:jc w:val="center"/>
                                    </w:pPr>
                                  </w:p>
                                </w:tc>
                                <w:tc>
                                  <w:tcPr>
                                    <w:tcW w:w="709" w:type="dxa"/>
                                    <w:vAlign w:val="center"/>
                                    <w:tcPrChange w:id="1356" w:author="Borja Gonzalez" w:date="2017-09-29T13:30:00Z">
                                      <w:tcPr>
                                        <w:tcW w:w="709" w:type="dxa"/>
                                        <w:vAlign w:val="center"/>
                                      </w:tcPr>
                                    </w:tcPrChange>
                                  </w:tcPr>
                                  <w:p w14:paraId="20363B56"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357" w:author="Borja Gonzalez" w:date="2017-09-29T13:30:00Z">
                                      <w:tcPr>
                                        <w:tcW w:w="708" w:type="dxa"/>
                                        <w:vAlign w:val="center"/>
                                      </w:tcPr>
                                    </w:tcPrChange>
                                  </w:tcPr>
                                  <w:p w14:paraId="5B8F1560" w14:textId="77777777" w:rsidR="00406C9B" w:rsidRDefault="00406C9B" w:rsidP="008960CE">
                                    <w:pPr>
                                      <w:jc w:val="center"/>
                                    </w:pPr>
                                  </w:p>
                                </w:tc>
                                <w:tc>
                                  <w:tcPr>
                                    <w:tcW w:w="709" w:type="dxa"/>
                                    <w:vAlign w:val="center"/>
                                    <w:tcPrChange w:id="1358" w:author="Borja Gonzalez" w:date="2017-09-29T13:30:00Z">
                                      <w:tcPr>
                                        <w:tcW w:w="709" w:type="dxa"/>
                                        <w:vAlign w:val="center"/>
                                      </w:tcPr>
                                    </w:tcPrChange>
                                  </w:tcPr>
                                  <w:p w14:paraId="1B33FA7D" w14:textId="77777777" w:rsidR="00406C9B" w:rsidRDefault="00406C9B" w:rsidP="008960CE">
                                    <w:pPr>
                                      <w:jc w:val="center"/>
                                    </w:pPr>
                                  </w:p>
                                </w:tc>
                                <w:tc>
                                  <w:tcPr>
                                    <w:tcW w:w="709" w:type="dxa"/>
                                    <w:vAlign w:val="center"/>
                                    <w:tcPrChange w:id="1359" w:author="Borja Gonzalez" w:date="2017-09-29T13:30:00Z">
                                      <w:tcPr>
                                        <w:tcW w:w="709" w:type="dxa"/>
                                        <w:vAlign w:val="center"/>
                                      </w:tcPr>
                                    </w:tcPrChange>
                                  </w:tcPr>
                                  <w:p w14:paraId="341D557E" w14:textId="77777777" w:rsidR="00406C9B" w:rsidRDefault="00406C9B" w:rsidP="008960CE">
                                    <w:pPr>
                                      <w:jc w:val="center"/>
                                    </w:pPr>
                                  </w:p>
                                </w:tc>
                                <w:tc>
                                  <w:tcPr>
                                    <w:tcW w:w="709" w:type="dxa"/>
                                    <w:vAlign w:val="center"/>
                                    <w:tcPrChange w:id="1360" w:author="Borja Gonzalez" w:date="2017-09-29T13:30:00Z">
                                      <w:tcPr>
                                        <w:tcW w:w="709" w:type="dxa"/>
                                        <w:vAlign w:val="center"/>
                                      </w:tcPr>
                                    </w:tcPrChange>
                                  </w:tcPr>
                                  <w:p w14:paraId="64659292" w14:textId="77777777" w:rsidR="00406C9B" w:rsidRDefault="00406C9B" w:rsidP="008960CE">
                                    <w:pPr>
                                      <w:jc w:val="center"/>
                                    </w:pPr>
                                  </w:p>
                                </w:tc>
                                <w:tc>
                                  <w:tcPr>
                                    <w:tcW w:w="708" w:type="dxa"/>
                                    <w:vAlign w:val="center"/>
                                    <w:tcPrChange w:id="1361" w:author="Borja Gonzalez" w:date="2017-09-29T13:30:00Z">
                                      <w:tcPr>
                                        <w:tcW w:w="708" w:type="dxa"/>
                                        <w:vAlign w:val="center"/>
                                      </w:tcPr>
                                    </w:tcPrChange>
                                  </w:tcPr>
                                  <w:p w14:paraId="27B4D60A" w14:textId="77777777" w:rsidR="00406C9B" w:rsidRDefault="00406C9B" w:rsidP="008960CE">
                                    <w:pPr>
                                      <w:jc w:val="center"/>
                                    </w:pPr>
                                  </w:p>
                                </w:tc>
                                <w:tc>
                                  <w:tcPr>
                                    <w:tcW w:w="851" w:type="dxa"/>
                                    <w:vAlign w:val="center"/>
                                    <w:tcPrChange w:id="1362" w:author="Borja Gonzalez" w:date="2017-09-29T13:30:00Z">
                                      <w:tcPr>
                                        <w:tcW w:w="851" w:type="dxa"/>
                                        <w:vAlign w:val="center"/>
                                      </w:tcPr>
                                    </w:tcPrChange>
                                  </w:tcPr>
                                  <w:p w14:paraId="5F83FFCB" w14:textId="77777777" w:rsidR="00406C9B" w:rsidRDefault="00406C9B" w:rsidP="008960CE">
                                    <w:pPr>
                                      <w:jc w:val="center"/>
                                    </w:pPr>
                                  </w:p>
                                </w:tc>
                                <w:tc>
                                  <w:tcPr>
                                    <w:tcW w:w="850" w:type="dxa"/>
                                    <w:vAlign w:val="center"/>
                                    <w:tcPrChange w:id="1363" w:author="Borja Gonzalez" w:date="2017-09-29T13:30:00Z">
                                      <w:tcPr>
                                        <w:tcW w:w="850" w:type="dxa"/>
                                        <w:vAlign w:val="center"/>
                                      </w:tcPr>
                                    </w:tcPrChange>
                                  </w:tcPr>
                                  <w:p w14:paraId="65F8F77E" w14:textId="77777777" w:rsidR="00406C9B" w:rsidRDefault="00406C9B" w:rsidP="008960CE">
                                    <w:pPr>
                                      <w:jc w:val="center"/>
                                    </w:pPr>
                                  </w:p>
                                </w:tc>
                                <w:tc>
                                  <w:tcPr>
                                    <w:tcW w:w="851" w:type="dxa"/>
                                    <w:vAlign w:val="center"/>
                                    <w:tcPrChange w:id="1364" w:author="Borja Gonzalez" w:date="2017-09-29T13:30:00Z">
                                      <w:tcPr>
                                        <w:tcW w:w="851" w:type="dxa"/>
                                        <w:vAlign w:val="center"/>
                                      </w:tcPr>
                                    </w:tcPrChange>
                                  </w:tcPr>
                                  <w:p w14:paraId="1B3B9A6E" w14:textId="77777777" w:rsidR="00406C9B" w:rsidRDefault="00406C9B" w:rsidP="008960CE">
                                    <w:pPr>
                                      <w:jc w:val="center"/>
                                    </w:pPr>
                                  </w:p>
                                </w:tc>
                                <w:tc>
                                  <w:tcPr>
                                    <w:tcW w:w="850" w:type="dxa"/>
                                    <w:vAlign w:val="center"/>
                                    <w:tcPrChange w:id="1365" w:author="Borja Gonzalez" w:date="2017-09-29T13:30:00Z">
                                      <w:tcPr>
                                        <w:tcW w:w="850" w:type="dxa"/>
                                        <w:vAlign w:val="center"/>
                                      </w:tcPr>
                                    </w:tcPrChange>
                                  </w:tcPr>
                                  <w:p w14:paraId="58A038E3"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66" w:author="Borja Gonzalez" w:date="2017-09-29T13:30:00Z">
                                      <w:tcPr>
                                        <w:tcW w:w="983" w:type="dxa"/>
                                        <w:vAlign w:val="center"/>
                                      </w:tcPr>
                                    </w:tcPrChange>
                                  </w:tcPr>
                                  <w:p w14:paraId="15B34EE2"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5187A963" w14:textId="77777777" w:rsidTr="008960CE">
                                <w:trPr>
                                  <w:cantSplit/>
                                  <w:trHeight w:val="490"/>
                                  <w:trPrChange w:id="1367" w:author="Borja Gonzalez" w:date="2017-09-29T13:30:00Z">
                                    <w:trPr>
                                      <w:cantSplit/>
                                      <w:trHeight w:val="490"/>
                                    </w:trPr>
                                  </w:trPrChange>
                                </w:trPr>
                                <w:tc>
                                  <w:tcPr>
                                    <w:tcW w:w="1074" w:type="dxa"/>
                                    <w:vAlign w:val="center"/>
                                    <w:tcPrChange w:id="1368" w:author="Borja Gonzalez" w:date="2017-09-29T13:30:00Z">
                                      <w:tcPr>
                                        <w:tcW w:w="1074" w:type="dxa"/>
                                        <w:vAlign w:val="center"/>
                                      </w:tcPr>
                                    </w:tcPrChange>
                                  </w:tcPr>
                                  <w:p w14:paraId="030B7242" w14:textId="77777777" w:rsidR="00406C9B" w:rsidRDefault="00406C9B" w:rsidP="008960CE">
                                    <w:r>
                                      <w:t>CU5</w:t>
                                    </w:r>
                                  </w:p>
                                </w:tc>
                                <w:tc>
                                  <w:tcPr>
                                    <w:tcW w:w="739" w:type="dxa"/>
                                    <w:vAlign w:val="center"/>
                                    <w:tcPrChange w:id="1369" w:author="Borja Gonzalez" w:date="2017-09-29T13:30:00Z">
                                      <w:tcPr>
                                        <w:tcW w:w="739" w:type="dxa"/>
                                        <w:vAlign w:val="center"/>
                                      </w:tcPr>
                                    </w:tcPrChange>
                                  </w:tcPr>
                                  <w:p w14:paraId="692AFDA1" w14:textId="77777777" w:rsidR="00406C9B" w:rsidRDefault="00406C9B" w:rsidP="008960CE">
                                    <w:pPr>
                                      <w:jc w:val="center"/>
                                    </w:pPr>
                                  </w:p>
                                </w:tc>
                                <w:tc>
                                  <w:tcPr>
                                    <w:tcW w:w="709" w:type="dxa"/>
                                    <w:vAlign w:val="center"/>
                                    <w:tcPrChange w:id="1370" w:author="Borja Gonzalez" w:date="2017-09-29T13:30:00Z">
                                      <w:tcPr>
                                        <w:tcW w:w="709" w:type="dxa"/>
                                        <w:vAlign w:val="center"/>
                                      </w:tcPr>
                                    </w:tcPrChange>
                                  </w:tcPr>
                                  <w:p w14:paraId="3150F769" w14:textId="77777777" w:rsidR="00406C9B" w:rsidRDefault="00406C9B" w:rsidP="008960CE">
                                    <w:pPr>
                                      <w:jc w:val="center"/>
                                    </w:pPr>
                                  </w:p>
                                </w:tc>
                                <w:tc>
                                  <w:tcPr>
                                    <w:tcW w:w="709" w:type="dxa"/>
                                    <w:vAlign w:val="center"/>
                                    <w:tcPrChange w:id="1371" w:author="Borja Gonzalez" w:date="2017-09-29T13:30:00Z">
                                      <w:tcPr>
                                        <w:tcW w:w="709" w:type="dxa"/>
                                        <w:vAlign w:val="center"/>
                                      </w:tcPr>
                                    </w:tcPrChange>
                                  </w:tcPr>
                                  <w:p w14:paraId="0A305389" w14:textId="77777777" w:rsidR="00406C9B" w:rsidRDefault="00406C9B" w:rsidP="008960CE">
                                    <w:pPr>
                                      <w:jc w:val="center"/>
                                    </w:pPr>
                                  </w:p>
                                </w:tc>
                                <w:tc>
                                  <w:tcPr>
                                    <w:tcW w:w="709" w:type="dxa"/>
                                    <w:vAlign w:val="center"/>
                                    <w:tcPrChange w:id="1372" w:author="Borja Gonzalez" w:date="2017-09-29T13:30:00Z">
                                      <w:tcPr>
                                        <w:tcW w:w="709" w:type="dxa"/>
                                        <w:vAlign w:val="center"/>
                                      </w:tcPr>
                                    </w:tcPrChange>
                                  </w:tcPr>
                                  <w:p w14:paraId="7B0160D1" w14:textId="77777777" w:rsidR="00406C9B" w:rsidRDefault="00406C9B" w:rsidP="008960CE">
                                    <w:pPr>
                                      <w:jc w:val="center"/>
                                    </w:pPr>
                                  </w:p>
                                </w:tc>
                                <w:tc>
                                  <w:tcPr>
                                    <w:tcW w:w="708" w:type="dxa"/>
                                    <w:vAlign w:val="center"/>
                                    <w:tcPrChange w:id="1373" w:author="Borja Gonzalez" w:date="2017-09-29T13:30:00Z">
                                      <w:tcPr>
                                        <w:tcW w:w="708" w:type="dxa"/>
                                        <w:vAlign w:val="center"/>
                                      </w:tcPr>
                                    </w:tcPrChange>
                                  </w:tcPr>
                                  <w:p w14:paraId="7EEC3F03"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74" w:author="Borja Gonzalez" w:date="2017-09-29T13:30:00Z">
                                      <w:tcPr>
                                        <w:tcW w:w="709" w:type="dxa"/>
                                        <w:vAlign w:val="center"/>
                                      </w:tcPr>
                                    </w:tcPrChange>
                                  </w:tcPr>
                                  <w:p w14:paraId="483A577E" w14:textId="77777777" w:rsidR="00406C9B" w:rsidRDefault="00406C9B" w:rsidP="008960CE">
                                    <w:pPr>
                                      <w:jc w:val="center"/>
                                    </w:pPr>
                                  </w:p>
                                </w:tc>
                                <w:tc>
                                  <w:tcPr>
                                    <w:tcW w:w="709" w:type="dxa"/>
                                    <w:vAlign w:val="center"/>
                                    <w:tcPrChange w:id="1375" w:author="Borja Gonzalez" w:date="2017-09-29T13:30:00Z">
                                      <w:tcPr>
                                        <w:tcW w:w="709" w:type="dxa"/>
                                        <w:vAlign w:val="center"/>
                                      </w:tcPr>
                                    </w:tcPrChange>
                                  </w:tcPr>
                                  <w:p w14:paraId="013B4AEE" w14:textId="77777777" w:rsidR="00406C9B" w:rsidRDefault="00406C9B" w:rsidP="008960CE">
                                    <w:pPr>
                                      <w:jc w:val="center"/>
                                    </w:pPr>
                                  </w:p>
                                </w:tc>
                                <w:tc>
                                  <w:tcPr>
                                    <w:tcW w:w="709" w:type="dxa"/>
                                    <w:vAlign w:val="center"/>
                                    <w:tcPrChange w:id="1376" w:author="Borja Gonzalez" w:date="2017-09-29T13:30:00Z">
                                      <w:tcPr>
                                        <w:tcW w:w="709" w:type="dxa"/>
                                        <w:vAlign w:val="center"/>
                                      </w:tcPr>
                                    </w:tcPrChange>
                                  </w:tcPr>
                                  <w:p w14:paraId="5AB62AE1" w14:textId="77777777" w:rsidR="00406C9B" w:rsidRDefault="00406C9B" w:rsidP="008960CE">
                                    <w:pPr>
                                      <w:jc w:val="center"/>
                                    </w:pPr>
                                  </w:p>
                                </w:tc>
                                <w:tc>
                                  <w:tcPr>
                                    <w:tcW w:w="708" w:type="dxa"/>
                                    <w:vAlign w:val="center"/>
                                    <w:tcPrChange w:id="1377" w:author="Borja Gonzalez" w:date="2017-09-29T13:30:00Z">
                                      <w:tcPr>
                                        <w:tcW w:w="708" w:type="dxa"/>
                                        <w:vAlign w:val="center"/>
                                      </w:tcPr>
                                    </w:tcPrChange>
                                  </w:tcPr>
                                  <w:p w14:paraId="1997F034" w14:textId="77777777" w:rsidR="00406C9B" w:rsidRDefault="00406C9B" w:rsidP="008960CE">
                                    <w:pPr>
                                      <w:jc w:val="center"/>
                                    </w:pPr>
                                  </w:p>
                                </w:tc>
                                <w:tc>
                                  <w:tcPr>
                                    <w:tcW w:w="851" w:type="dxa"/>
                                    <w:vAlign w:val="center"/>
                                    <w:tcPrChange w:id="1378" w:author="Borja Gonzalez" w:date="2017-09-29T13:30:00Z">
                                      <w:tcPr>
                                        <w:tcW w:w="851" w:type="dxa"/>
                                        <w:vAlign w:val="center"/>
                                      </w:tcPr>
                                    </w:tcPrChange>
                                  </w:tcPr>
                                  <w:p w14:paraId="74E6C07F" w14:textId="77777777" w:rsidR="00406C9B" w:rsidRDefault="00406C9B" w:rsidP="008960CE">
                                    <w:pPr>
                                      <w:jc w:val="center"/>
                                    </w:pPr>
                                  </w:p>
                                </w:tc>
                                <w:tc>
                                  <w:tcPr>
                                    <w:tcW w:w="850" w:type="dxa"/>
                                    <w:vAlign w:val="center"/>
                                    <w:tcPrChange w:id="1379" w:author="Borja Gonzalez" w:date="2017-09-29T13:30:00Z">
                                      <w:tcPr>
                                        <w:tcW w:w="850" w:type="dxa"/>
                                        <w:vAlign w:val="center"/>
                                      </w:tcPr>
                                    </w:tcPrChange>
                                  </w:tcPr>
                                  <w:p w14:paraId="5373BE86" w14:textId="77777777" w:rsidR="00406C9B" w:rsidRDefault="00406C9B" w:rsidP="008960CE">
                                    <w:pPr>
                                      <w:jc w:val="center"/>
                                    </w:pPr>
                                  </w:p>
                                </w:tc>
                                <w:tc>
                                  <w:tcPr>
                                    <w:tcW w:w="851" w:type="dxa"/>
                                    <w:vAlign w:val="center"/>
                                    <w:tcPrChange w:id="1380" w:author="Borja Gonzalez" w:date="2017-09-29T13:30:00Z">
                                      <w:tcPr>
                                        <w:tcW w:w="851" w:type="dxa"/>
                                        <w:vAlign w:val="center"/>
                                      </w:tcPr>
                                    </w:tcPrChange>
                                  </w:tcPr>
                                  <w:p w14:paraId="1A60F439" w14:textId="77777777" w:rsidR="00406C9B" w:rsidRDefault="00406C9B" w:rsidP="008960CE">
                                    <w:pPr>
                                      <w:jc w:val="center"/>
                                    </w:pPr>
                                  </w:p>
                                </w:tc>
                                <w:tc>
                                  <w:tcPr>
                                    <w:tcW w:w="850" w:type="dxa"/>
                                    <w:vAlign w:val="center"/>
                                    <w:tcPrChange w:id="1381" w:author="Borja Gonzalez" w:date="2017-09-29T13:30:00Z">
                                      <w:tcPr>
                                        <w:tcW w:w="850" w:type="dxa"/>
                                        <w:vAlign w:val="center"/>
                                      </w:tcPr>
                                    </w:tcPrChange>
                                  </w:tcPr>
                                  <w:p w14:paraId="1485E482" w14:textId="77777777" w:rsidR="00406C9B" w:rsidRDefault="00406C9B" w:rsidP="008960CE">
                                    <w:pPr>
                                      <w:jc w:val="center"/>
                                    </w:pPr>
                                  </w:p>
                                </w:tc>
                                <w:tc>
                                  <w:tcPr>
                                    <w:tcW w:w="841" w:type="dxa"/>
                                    <w:vAlign w:val="center"/>
                                    <w:tcPrChange w:id="1382" w:author="Borja Gonzalez" w:date="2017-09-29T13:30:00Z">
                                      <w:tcPr>
                                        <w:tcW w:w="983" w:type="dxa"/>
                                        <w:vAlign w:val="center"/>
                                      </w:tcPr>
                                    </w:tcPrChange>
                                  </w:tcPr>
                                  <w:p w14:paraId="6F9C12BC" w14:textId="77777777" w:rsidR="00406C9B" w:rsidRDefault="00406C9B" w:rsidP="008960CE">
                                    <w:pPr>
                                      <w:jc w:val="center"/>
                                    </w:pPr>
                                  </w:p>
                                </w:tc>
                              </w:tr>
                              <w:tr w:rsidR="00406C9B" w14:paraId="05AF8318" w14:textId="77777777" w:rsidTr="008960CE">
                                <w:trPr>
                                  <w:cantSplit/>
                                  <w:trHeight w:val="470"/>
                                  <w:trPrChange w:id="1383" w:author="Borja Gonzalez" w:date="2017-09-29T13:30:00Z">
                                    <w:trPr>
                                      <w:cantSplit/>
                                      <w:trHeight w:val="470"/>
                                    </w:trPr>
                                  </w:trPrChange>
                                </w:trPr>
                                <w:tc>
                                  <w:tcPr>
                                    <w:tcW w:w="1074" w:type="dxa"/>
                                    <w:vAlign w:val="center"/>
                                    <w:tcPrChange w:id="1384" w:author="Borja Gonzalez" w:date="2017-09-29T13:30:00Z">
                                      <w:tcPr>
                                        <w:tcW w:w="1074" w:type="dxa"/>
                                        <w:vAlign w:val="center"/>
                                      </w:tcPr>
                                    </w:tcPrChange>
                                  </w:tcPr>
                                  <w:p w14:paraId="5C7A14CD" w14:textId="77777777" w:rsidR="00406C9B" w:rsidRDefault="00406C9B" w:rsidP="008960CE">
                                    <w:r>
                                      <w:t>CU6</w:t>
                                    </w:r>
                                  </w:p>
                                </w:tc>
                                <w:tc>
                                  <w:tcPr>
                                    <w:tcW w:w="739" w:type="dxa"/>
                                    <w:vAlign w:val="center"/>
                                    <w:tcPrChange w:id="1385" w:author="Borja Gonzalez" w:date="2017-09-29T13:30:00Z">
                                      <w:tcPr>
                                        <w:tcW w:w="739" w:type="dxa"/>
                                        <w:vAlign w:val="center"/>
                                      </w:tcPr>
                                    </w:tcPrChange>
                                  </w:tcPr>
                                  <w:p w14:paraId="527CF482" w14:textId="77777777" w:rsidR="00406C9B" w:rsidRDefault="00406C9B" w:rsidP="008960CE">
                                    <w:pPr>
                                      <w:jc w:val="center"/>
                                    </w:pPr>
                                  </w:p>
                                </w:tc>
                                <w:tc>
                                  <w:tcPr>
                                    <w:tcW w:w="709" w:type="dxa"/>
                                    <w:vAlign w:val="center"/>
                                    <w:tcPrChange w:id="1386" w:author="Borja Gonzalez" w:date="2017-09-29T13:30:00Z">
                                      <w:tcPr>
                                        <w:tcW w:w="709" w:type="dxa"/>
                                        <w:vAlign w:val="center"/>
                                      </w:tcPr>
                                    </w:tcPrChange>
                                  </w:tcPr>
                                  <w:p w14:paraId="1EBCF89E" w14:textId="77777777" w:rsidR="00406C9B" w:rsidRDefault="00406C9B" w:rsidP="008960CE">
                                    <w:pPr>
                                      <w:jc w:val="center"/>
                                    </w:pPr>
                                  </w:p>
                                </w:tc>
                                <w:tc>
                                  <w:tcPr>
                                    <w:tcW w:w="709" w:type="dxa"/>
                                    <w:vAlign w:val="center"/>
                                    <w:tcPrChange w:id="1387" w:author="Borja Gonzalez" w:date="2017-09-29T13:30:00Z">
                                      <w:tcPr>
                                        <w:tcW w:w="709" w:type="dxa"/>
                                        <w:vAlign w:val="center"/>
                                      </w:tcPr>
                                    </w:tcPrChange>
                                  </w:tcPr>
                                  <w:p w14:paraId="529A939F" w14:textId="77777777" w:rsidR="00406C9B" w:rsidRDefault="00406C9B" w:rsidP="008960CE">
                                    <w:pPr>
                                      <w:jc w:val="center"/>
                                    </w:pPr>
                                  </w:p>
                                </w:tc>
                                <w:tc>
                                  <w:tcPr>
                                    <w:tcW w:w="709" w:type="dxa"/>
                                    <w:vAlign w:val="center"/>
                                    <w:tcPrChange w:id="1388" w:author="Borja Gonzalez" w:date="2017-09-29T13:30:00Z">
                                      <w:tcPr>
                                        <w:tcW w:w="709" w:type="dxa"/>
                                        <w:vAlign w:val="center"/>
                                      </w:tcPr>
                                    </w:tcPrChange>
                                  </w:tcPr>
                                  <w:p w14:paraId="0F1E2CE1" w14:textId="77777777" w:rsidR="00406C9B" w:rsidRDefault="00406C9B" w:rsidP="008960CE">
                                    <w:pPr>
                                      <w:jc w:val="center"/>
                                    </w:pPr>
                                  </w:p>
                                </w:tc>
                                <w:tc>
                                  <w:tcPr>
                                    <w:tcW w:w="708" w:type="dxa"/>
                                    <w:vAlign w:val="center"/>
                                    <w:tcPrChange w:id="1389" w:author="Borja Gonzalez" w:date="2017-09-29T13:30:00Z">
                                      <w:tcPr>
                                        <w:tcW w:w="708" w:type="dxa"/>
                                        <w:vAlign w:val="center"/>
                                      </w:tcPr>
                                    </w:tcPrChange>
                                  </w:tcPr>
                                  <w:p w14:paraId="13AC7FB8" w14:textId="77777777" w:rsidR="00406C9B" w:rsidRDefault="00406C9B" w:rsidP="008960CE">
                                    <w:pPr>
                                      <w:jc w:val="center"/>
                                    </w:pPr>
                                  </w:p>
                                </w:tc>
                                <w:tc>
                                  <w:tcPr>
                                    <w:tcW w:w="709" w:type="dxa"/>
                                    <w:vAlign w:val="center"/>
                                    <w:tcPrChange w:id="1390" w:author="Borja Gonzalez" w:date="2017-09-29T13:30:00Z">
                                      <w:tcPr>
                                        <w:tcW w:w="709" w:type="dxa"/>
                                        <w:vAlign w:val="center"/>
                                      </w:tcPr>
                                    </w:tcPrChange>
                                  </w:tcPr>
                                  <w:p w14:paraId="5BAC705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391" w:author="Borja Gonzalez" w:date="2017-09-29T13:30:00Z">
                                      <w:tcPr>
                                        <w:tcW w:w="709" w:type="dxa"/>
                                        <w:vAlign w:val="center"/>
                                      </w:tcPr>
                                    </w:tcPrChange>
                                  </w:tcPr>
                                  <w:p w14:paraId="015F744F" w14:textId="77777777" w:rsidR="00406C9B" w:rsidRDefault="00406C9B" w:rsidP="008960CE">
                                    <w:pPr>
                                      <w:jc w:val="center"/>
                                    </w:pPr>
                                  </w:p>
                                </w:tc>
                                <w:tc>
                                  <w:tcPr>
                                    <w:tcW w:w="709" w:type="dxa"/>
                                    <w:vAlign w:val="center"/>
                                    <w:tcPrChange w:id="1392" w:author="Borja Gonzalez" w:date="2017-09-29T13:30:00Z">
                                      <w:tcPr>
                                        <w:tcW w:w="709" w:type="dxa"/>
                                        <w:vAlign w:val="center"/>
                                      </w:tcPr>
                                    </w:tcPrChange>
                                  </w:tcPr>
                                  <w:p w14:paraId="45FDA9FB" w14:textId="77777777" w:rsidR="00406C9B" w:rsidRDefault="00406C9B" w:rsidP="008960CE">
                                    <w:pPr>
                                      <w:jc w:val="center"/>
                                    </w:pPr>
                                  </w:p>
                                </w:tc>
                                <w:tc>
                                  <w:tcPr>
                                    <w:tcW w:w="708" w:type="dxa"/>
                                    <w:vAlign w:val="center"/>
                                    <w:tcPrChange w:id="1393" w:author="Borja Gonzalez" w:date="2017-09-29T13:30:00Z">
                                      <w:tcPr>
                                        <w:tcW w:w="708" w:type="dxa"/>
                                        <w:vAlign w:val="center"/>
                                      </w:tcPr>
                                    </w:tcPrChange>
                                  </w:tcPr>
                                  <w:p w14:paraId="2F6ECD44" w14:textId="77777777" w:rsidR="00406C9B" w:rsidRDefault="00406C9B" w:rsidP="008960CE">
                                    <w:pPr>
                                      <w:jc w:val="center"/>
                                    </w:pPr>
                                  </w:p>
                                </w:tc>
                                <w:tc>
                                  <w:tcPr>
                                    <w:tcW w:w="851" w:type="dxa"/>
                                    <w:vAlign w:val="center"/>
                                    <w:tcPrChange w:id="1394" w:author="Borja Gonzalez" w:date="2017-09-29T13:30:00Z">
                                      <w:tcPr>
                                        <w:tcW w:w="851" w:type="dxa"/>
                                        <w:vAlign w:val="center"/>
                                      </w:tcPr>
                                    </w:tcPrChange>
                                  </w:tcPr>
                                  <w:p w14:paraId="48C568CB" w14:textId="77777777" w:rsidR="00406C9B" w:rsidRDefault="00406C9B" w:rsidP="008960CE">
                                    <w:pPr>
                                      <w:jc w:val="center"/>
                                    </w:pPr>
                                  </w:p>
                                </w:tc>
                                <w:tc>
                                  <w:tcPr>
                                    <w:tcW w:w="850" w:type="dxa"/>
                                    <w:vAlign w:val="center"/>
                                    <w:tcPrChange w:id="1395" w:author="Borja Gonzalez" w:date="2017-09-29T13:30:00Z">
                                      <w:tcPr>
                                        <w:tcW w:w="850" w:type="dxa"/>
                                        <w:vAlign w:val="center"/>
                                      </w:tcPr>
                                    </w:tcPrChange>
                                  </w:tcPr>
                                  <w:p w14:paraId="58520B56" w14:textId="77777777" w:rsidR="00406C9B" w:rsidRDefault="00406C9B" w:rsidP="008960CE">
                                    <w:pPr>
                                      <w:jc w:val="center"/>
                                    </w:pPr>
                                  </w:p>
                                </w:tc>
                                <w:tc>
                                  <w:tcPr>
                                    <w:tcW w:w="851" w:type="dxa"/>
                                    <w:vAlign w:val="center"/>
                                    <w:tcPrChange w:id="1396" w:author="Borja Gonzalez" w:date="2017-09-29T13:30:00Z">
                                      <w:tcPr>
                                        <w:tcW w:w="851" w:type="dxa"/>
                                        <w:vAlign w:val="center"/>
                                      </w:tcPr>
                                    </w:tcPrChange>
                                  </w:tcPr>
                                  <w:p w14:paraId="5E89C90B" w14:textId="77777777" w:rsidR="00406C9B" w:rsidRDefault="00406C9B" w:rsidP="008960CE">
                                    <w:pPr>
                                      <w:jc w:val="center"/>
                                    </w:pPr>
                                  </w:p>
                                </w:tc>
                                <w:tc>
                                  <w:tcPr>
                                    <w:tcW w:w="850" w:type="dxa"/>
                                    <w:vAlign w:val="center"/>
                                    <w:tcPrChange w:id="1397" w:author="Borja Gonzalez" w:date="2017-09-29T13:30:00Z">
                                      <w:tcPr>
                                        <w:tcW w:w="850" w:type="dxa"/>
                                        <w:vAlign w:val="center"/>
                                      </w:tcPr>
                                    </w:tcPrChange>
                                  </w:tcPr>
                                  <w:p w14:paraId="66F28CE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398" w:author="Borja Gonzalez" w:date="2017-09-29T13:30:00Z">
                                      <w:tcPr>
                                        <w:tcW w:w="983" w:type="dxa"/>
                                        <w:vAlign w:val="center"/>
                                      </w:tcPr>
                                    </w:tcPrChange>
                                  </w:tcPr>
                                  <w:p w14:paraId="02154973"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7CC92BD8" w14:textId="77777777" w:rsidTr="008960CE">
                                <w:trPr>
                                  <w:cantSplit/>
                                  <w:trHeight w:val="490"/>
                                  <w:trPrChange w:id="1399" w:author="Borja Gonzalez" w:date="2017-09-29T13:30:00Z">
                                    <w:trPr>
                                      <w:cantSplit/>
                                      <w:trHeight w:val="490"/>
                                    </w:trPr>
                                  </w:trPrChange>
                                </w:trPr>
                                <w:tc>
                                  <w:tcPr>
                                    <w:tcW w:w="1074" w:type="dxa"/>
                                    <w:vAlign w:val="center"/>
                                    <w:tcPrChange w:id="1400" w:author="Borja Gonzalez" w:date="2017-09-29T13:30:00Z">
                                      <w:tcPr>
                                        <w:tcW w:w="1074" w:type="dxa"/>
                                        <w:vAlign w:val="center"/>
                                      </w:tcPr>
                                    </w:tcPrChange>
                                  </w:tcPr>
                                  <w:p w14:paraId="3944D9AF" w14:textId="77777777" w:rsidR="00406C9B" w:rsidRDefault="00406C9B" w:rsidP="008960CE">
                                    <w:r>
                                      <w:t>CU7</w:t>
                                    </w:r>
                                  </w:p>
                                </w:tc>
                                <w:tc>
                                  <w:tcPr>
                                    <w:tcW w:w="739" w:type="dxa"/>
                                    <w:vAlign w:val="center"/>
                                    <w:tcPrChange w:id="1401" w:author="Borja Gonzalez" w:date="2017-09-29T13:30:00Z">
                                      <w:tcPr>
                                        <w:tcW w:w="739" w:type="dxa"/>
                                        <w:vAlign w:val="center"/>
                                      </w:tcPr>
                                    </w:tcPrChange>
                                  </w:tcPr>
                                  <w:p w14:paraId="215FCE42" w14:textId="77777777" w:rsidR="00406C9B" w:rsidRDefault="00406C9B" w:rsidP="008960CE">
                                    <w:pPr>
                                      <w:jc w:val="center"/>
                                    </w:pPr>
                                  </w:p>
                                </w:tc>
                                <w:tc>
                                  <w:tcPr>
                                    <w:tcW w:w="709" w:type="dxa"/>
                                    <w:vAlign w:val="center"/>
                                    <w:tcPrChange w:id="1402" w:author="Borja Gonzalez" w:date="2017-09-29T13:30:00Z">
                                      <w:tcPr>
                                        <w:tcW w:w="709" w:type="dxa"/>
                                        <w:vAlign w:val="center"/>
                                      </w:tcPr>
                                    </w:tcPrChange>
                                  </w:tcPr>
                                  <w:p w14:paraId="73786D4D" w14:textId="77777777" w:rsidR="00406C9B" w:rsidRDefault="00406C9B" w:rsidP="008960CE">
                                    <w:pPr>
                                      <w:jc w:val="center"/>
                                    </w:pPr>
                                  </w:p>
                                </w:tc>
                                <w:tc>
                                  <w:tcPr>
                                    <w:tcW w:w="709" w:type="dxa"/>
                                    <w:vAlign w:val="center"/>
                                    <w:tcPrChange w:id="1403" w:author="Borja Gonzalez" w:date="2017-09-29T13:30:00Z">
                                      <w:tcPr>
                                        <w:tcW w:w="709" w:type="dxa"/>
                                        <w:vAlign w:val="center"/>
                                      </w:tcPr>
                                    </w:tcPrChange>
                                  </w:tcPr>
                                  <w:p w14:paraId="6E060D12" w14:textId="77777777" w:rsidR="00406C9B" w:rsidRDefault="00406C9B" w:rsidP="008960CE">
                                    <w:pPr>
                                      <w:jc w:val="center"/>
                                    </w:pPr>
                                  </w:p>
                                </w:tc>
                                <w:tc>
                                  <w:tcPr>
                                    <w:tcW w:w="709" w:type="dxa"/>
                                    <w:vAlign w:val="center"/>
                                    <w:tcPrChange w:id="1404" w:author="Borja Gonzalez" w:date="2017-09-29T13:30:00Z">
                                      <w:tcPr>
                                        <w:tcW w:w="709" w:type="dxa"/>
                                        <w:vAlign w:val="center"/>
                                      </w:tcPr>
                                    </w:tcPrChange>
                                  </w:tcPr>
                                  <w:p w14:paraId="79304D2B" w14:textId="77777777" w:rsidR="00406C9B" w:rsidRDefault="00406C9B" w:rsidP="008960CE">
                                    <w:pPr>
                                      <w:jc w:val="center"/>
                                    </w:pPr>
                                  </w:p>
                                </w:tc>
                                <w:tc>
                                  <w:tcPr>
                                    <w:tcW w:w="708" w:type="dxa"/>
                                    <w:vAlign w:val="center"/>
                                    <w:tcPrChange w:id="1405" w:author="Borja Gonzalez" w:date="2017-09-29T13:30:00Z">
                                      <w:tcPr>
                                        <w:tcW w:w="708" w:type="dxa"/>
                                        <w:vAlign w:val="center"/>
                                      </w:tcPr>
                                    </w:tcPrChange>
                                  </w:tcPr>
                                  <w:p w14:paraId="4D0D5E89" w14:textId="77777777" w:rsidR="00406C9B" w:rsidRDefault="00406C9B" w:rsidP="008960CE">
                                    <w:pPr>
                                      <w:jc w:val="center"/>
                                    </w:pPr>
                                  </w:p>
                                </w:tc>
                                <w:tc>
                                  <w:tcPr>
                                    <w:tcW w:w="709" w:type="dxa"/>
                                    <w:vAlign w:val="center"/>
                                    <w:tcPrChange w:id="1406" w:author="Borja Gonzalez" w:date="2017-09-29T13:30:00Z">
                                      <w:tcPr>
                                        <w:tcW w:w="709" w:type="dxa"/>
                                        <w:vAlign w:val="center"/>
                                      </w:tcPr>
                                    </w:tcPrChange>
                                  </w:tcPr>
                                  <w:p w14:paraId="14F0879D" w14:textId="77777777" w:rsidR="00406C9B" w:rsidRDefault="00406C9B" w:rsidP="008960CE">
                                    <w:pPr>
                                      <w:jc w:val="center"/>
                                    </w:pPr>
                                  </w:p>
                                </w:tc>
                                <w:tc>
                                  <w:tcPr>
                                    <w:tcW w:w="709" w:type="dxa"/>
                                    <w:vAlign w:val="center"/>
                                    <w:tcPrChange w:id="1407" w:author="Borja Gonzalez" w:date="2017-09-29T13:30:00Z">
                                      <w:tcPr>
                                        <w:tcW w:w="709" w:type="dxa"/>
                                        <w:vAlign w:val="center"/>
                                      </w:tcPr>
                                    </w:tcPrChange>
                                  </w:tcPr>
                                  <w:p w14:paraId="6A8F3D57"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08" w:author="Borja Gonzalez" w:date="2017-09-29T13:30:00Z">
                                      <w:tcPr>
                                        <w:tcW w:w="709" w:type="dxa"/>
                                        <w:vAlign w:val="center"/>
                                      </w:tcPr>
                                    </w:tcPrChange>
                                  </w:tcPr>
                                  <w:p w14:paraId="1431325C" w14:textId="77777777" w:rsidR="00406C9B" w:rsidRDefault="00406C9B" w:rsidP="008960CE">
                                    <w:pPr>
                                      <w:jc w:val="center"/>
                                    </w:pPr>
                                  </w:p>
                                </w:tc>
                                <w:tc>
                                  <w:tcPr>
                                    <w:tcW w:w="708" w:type="dxa"/>
                                    <w:vAlign w:val="center"/>
                                    <w:tcPrChange w:id="1409" w:author="Borja Gonzalez" w:date="2017-09-29T13:30:00Z">
                                      <w:tcPr>
                                        <w:tcW w:w="708" w:type="dxa"/>
                                        <w:vAlign w:val="center"/>
                                      </w:tcPr>
                                    </w:tcPrChange>
                                  </w:tcPr>
                                  <w:p w14:paraId="3E65C1A6" w14:textId="77777777" w:rsidR="00406C9B" w:rsidRDefault="00406C9B" w:rsidP="008960CE">
                                    <w:pPr>
                                      <w:jc w:val="center"/>
                                    </w:pPr>
                                  </w:p>
                                </w:tc>
                                <w:tc>
                                  <w:tcPr>
                                    <w:tcW w:w="851" w:type="dxa"/>
                                    <w:vAlign w:val="center"/>
                                    <w:tcPrChange w:id="1410" w:author="Borja Gonzalez" w:date="2017-09-29T13:30:00Z">
                                      <w:tcPr>
                                        <w:tcW w:w="851" w:type="dxa"/>
                                        <w:vAlign w:val="center"/>
                                      </w:tcPr>
                                    </w:tcPrChange>
                                  </w:tcPr>
                                  <w:p w14:paraId="60C2C90E" w14:textId="77777777" w:rsidR="00406C9B" w:rsidRDefault="00406C9B" w:rsidP="008960CE">
                                    <w:pPr>
                                      <w:jc w:val="center"/>
                                    </w:pPr>
                                  </w:p>
                                </w:tc>
                                <w:tc>
                                  <w:tcPr>
                                    <w:tcW w:w="850" w:type="dxa"/>
                                    <w:vAlign w:val="center"/>
                                    <w:tcPrChange w:id="1411" w:author="Borja Gonzalez" w:date="2017-09-29T13:30:00Z">
                                      <w:tcPr>
                                        <w:tcW w:w="850" w:type="dxa"/>
                                        <w:vAlign w:val="center"/>
                                      </w:tcPr>
                                    </w:tcPrChange>
                                  </w:tcPr>
                                  <w:p w14:paraId="2BA8106E"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412" w:author="Borja Gonzalez" w:date="2017-09-29T13:30:00Z">
                                      <w:tcPr>
                                        <w:tcW w:w="851" w:type="dxa"/>
                                        <w:vAlign w:val="center"/>
                                      </w:tcPr>
                                    </w:tcPrChange>
                                  </w:tcPr>
                                  <w:p w14:paraId="698B067A" w14:textId="77777777" w:rsidR="00406C9B" w:rsidRDefault="00406C9B" w:rsidP="008960CE">
                                    <w:pPr>
                                      <w:jc w:val="center"/>
                                    </w:pPr>
                                  </w:p>
                                </w:tc>
                                <w:tc>
                                  <w:tcPr>
                                    <w:tcW w:w="850" w:type="dxa"/>
                                    <w:vAlign w:val="center"/>
                                    <w:tcPrChange w:id="1413" w:author="Borja Gonzalez" w:date="2017-09-29T13:30:00Z">
                                      <w:tcPr>
                                        <w:tcW w:w="850" w:type="dxa"/>
                                        <w:vAlign w:val="center"/>
                                      </w:tcPr>
                                    </w:tcPrChange>
                                  </w:tcPr>
                                  <w:p w14:paraId="15847135"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414" w:author="Borja Gonzalez" w:date="2017-09-29T13:30:00Z">
                                      <w:tcPr>
                                        <w:tcW w:w="983" w:type="dxa"/>
                                        <w:vAlign w:val="center"/>
                                      </w:tcPr>
                                    </w:tcPrChange>
                                  </w:tcPr>
                                  <w:p w14:paraId="14F7AD89"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1C37A56A" w14:textId="77777777" w:rsidTr="008960CE">
                                <w:trPr>
                                  <w:cantSplit/>
                                  <w:trHeight w:val="490"/>
                                  <w:trPrChange w:id="1415" w:author="Borja Gonzalez" w:date="2017-09-29T13:30:00Z">
                                    <w:trPr>
                                      <w:cantSplit/>
                                      <w:trHeight w:val="490"/>
                                    </w:trPr>
                                  </w:trPrChange>
                                </w:trPr>
                                <w:tc>
                                  <w:tcPr>
                                    <w:tcW w:w="1074" w:type="dxa"/>
                                    <w:vAlign w:val="center"/>
                                    <w:tcPrChange w:id="1416" w:author="Borja Gonzalez" w:date="2017-09-29T13:30:00Z">
                                      <w:tcPr>
                                        <w:tcW w:w="1074" w:type="dxa"/>
                                        <w:vAlign w:val="center"/>
                                      </w:tcPr>
                                    </w:tcPrChange>
                                  </w:tcPr>
                                  <w:p w14:paraId="4CA3FDD2" w14:textId="77777777" w:rsidR="00406C9B" w:rsidRDefault="00406C9B" w:rsidP="008960CE">
                                    <w:r>
                                      <w:t>CU8</w:t>
                                    </w:r>
                                  </w:p>
                                </w:tc>
                                <w:tc>
                                  <w:tcPr>
                                    <w:tcW w:w="739" w:type="dxa"/>
                                    <w:vAlign w:val="center"/>
                                    <w:tcPrChange w:id="1417" w:author="Borja Gonzalez" w:date="2017-09-29T13:30:00Z">
                                      <w:tcPr>
                                        <w:tcW w:w="739" w:type="dxa"/>
                                        <w:vAlign w:val="center"/>
                                      </w:tcPr>
                                    </w:tcPrChange>
                                  </w:tcPr>
                                  <w:p w14:paraId="4A4D40F9" w14:textId="77777777" w:rsidR="00406C9B" w:rsidRDefault="00406C9B" w:rsidP="008960CE">
                                    <w:pPr>
                                      <w:jc w:val="center"/>
                                    </w:pPr>
                                  </w:p>
                                </w:tc>
                                <w:tc>
                                  <w:tcPr>
                                    <w:tcW w:w="709" w:type="dxa"/>
                                    <w:vAlign w:val="center"/>
                                    <w:tcPrChange w:id="1418" w:author="Borja Gonzalez" w:date="2017-09-29T13:30:00Z">
                                      <w:tcPr>
                                        <w:tcW w:w="709" w:type="dxa"/>
                                        <w:vAlign w:val="center"/>
                                      </w:tcPr>
                                    </w:tcPrChange>
                                  </w:tcPr>
                                  <w:p w14:paraId="10C26893" w14:textId="77777777" w:rsidR="00406C9B" w:rsidRDefault="00406C9B" w:rsidP="008960CE">
                                    <w:pPr>
                                      <w:jc w:val="center"/>
                                    </w:pPr>
                                  </w:p>
                                </w:tc>
                                <w:tc>
                                  <w:tcPr>
                                    <w:tcW w:w="709" w:type="dxa"/>
                                    <w:vAlign w:val="center"/>
                                    <w:tcPrChange w:id="1419" w:author="Borja Gonzalez" w:date="2017-09-29T13:30:00Z">
                                      <w:tcPr>
                                        <w:tcW w:w="709" w:type="dxa"/>
                                        <w:vAlign w:val="center"/>
                                      </w:tcPr>
                                    </w:tcPrChange>
                                  </w:tcPr>
                                  <w:p w14:paraId="0D329A42" w14:textId="77777777" w:rsidR="00406C9B" w:rsidRDefault="00406C9B" w:rsidP="008960CE">
                                    <w:pPr>
                                      <w:jc w:val="center"/>
                                    </w:pPr>
                                  </w:p>
                                </w:tc>
                                <w:tc>
                                  <w:tcPr>
                                    <w:tcW w:w="709" w:type="dxa"/>
                                    <w:vAlign w:val="center"/>
                                    <w:tcPrChange w:id="1420" w:author="Borja Gonzalez" w:date="2017-09-29T13:30:00Z">
                                      <w:tcPr>
                                        <w:tcW w:w="709" w:type="dxa"/>
                                        <w:vAlign w:val="center"/>
                                      </w:tcPr>
                                    </w:tcPrChange>
                                  </w:tcPr>
                                  <w:p w14:paraId="69549B0F" w14:textId="77777777" w:rsidR="00406C9B" w:rsidRDefault="00406C9B" w:rsidP="008960CE">
                                    <w:pPr>
                                      <w:jc w:val="center"/>
                                    </w:pPr>
                                  </w:p>
                                </w:tc>
                                <w:tc>
                                  <w:tcPr>
                                    <w:tcW w:w="708" w:type="dxa"/>
                                    <w:vAlign w:val="center"/>
                                    <w:tcPrChange w:id="1421" w:author="Borja Gonzalez" w:date="2017-09-29T13:30:00Z">
                                      <w:tcPr>
                                        <w:tcW w:w="708" w:type="dxa"/>
                                        <w:vAlign w:val="center"/>
                                      </w:tcPr>
                                    </w:tcPrChange>
                                  </w:tcPr>
                                  <w:p w14:paraId="6DCD7A6B" w14:textId="77777777" w:rsidR="00406C9B" w:rsidRDefault="00406C9B" w:rsidP="008960CE">
                                    <w:pPr>
                                      <w:jc w:val="center"/>
                                    </w:pPr>
                                  </w:p>
                                </w:tc>
                                <w:tc>
                                  <w:tcPr>
                                    <w:tcW w:w="709" w:type="dxa"/>
                                    <w:vAlign w:val="center"/>
                                    <w:tcPrChange w:id="1422" w:author="Borja Gonzalez" w:date="2017-09-29T13:30:00Z">
                                      <w:tcPr>
                                        <w:tcW w:w="709" w:type="dxa"/>
                                        <w:vAlign w:val="center"/>
                                      </w:tcPr>
                                    </w:tcPrChange>
                                  </w:tcPr>
                                  <w:p w14:paraId="7EDE5141" w14:textId="77777777" w:rsidR="00406C9B" w:rsidRDefault="00406C9B" w:rsidP="008960CE">
                                    <w:pPr>
                                      <w:jc w:val="center"/>
                                    </w:pPr>
                                  </w:p>
                                </w:tc>
                                <w:tc>
                                  <w:tcPr>
                                    <w:tcW w:w="709" w:type="dxa"/>
                                    <w:vAlign w:val="center"/>
                                    <w:tcPrChange w:id="1423" w:author="Borja Gonzalez" w:date="2017-09-29T13:30:00Z">
                                      <w:tcPr>
                                        <w:tcW w:w="709" w:type="dxa"/>
                                        <w:vAlign w:val="center"/>
                                      </w:tcPr>
                                    </w:tcPrChange>
                                  </w:tcPr>
                                  <w:p w14:paraId="31E02A84" w14:textId="77777777" w:rsidR="00406C9B" w:rsidRDefault="00406C9B" w:rsidP="008960CE">
                                    <w:pPr>
                                      <w:jc w:val="center"/>
                                    </w:pPr>
                                  </w:p>
                                </w:tc>
                                <w:tc>
                                  <w:tcPr>
                                    <w:tcW w:w="709" w:type="dxa"/>
                                    <w:vAlign w:val="center"/>
                                    <w:tcPrChange w:id="1424" w:author="Borja Gonzalez" w:date="2017-09-29T13:30:00Z">
                                      <w:tcPr>
                                        <w:tcW w:w="709" w:type="dxa"/>
                                        <w:vAlign w:val="center"/>
                                      </w:tcPr>
                                    </w:tcPrChange>
                                  </w:tcPr>
                                  <w:p w14:paraId="7FCBE630"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425" w:author="Borja Gonzalez" w:date="2017-09-29T13:30:00Z">
                                      <w:tcPr>
                                        <w:tcW w:w="708" w:type="dxa"/>
                                        <w:vAlign w:val="center"/>
                                      </w:tcPr>
                                    </w:tcPrChange>
                                  </w:tcPr>
                                  <w:p w14:paraId="4C4AB047" w14:textId="77777777" w:rsidR="00406C9B" w:rsidRDefault="00406C9B" w:rsidP="008960CE">
                                    <w:pPr>
                                      <w:jc w:val="center"/>
                                    </w:pPr>
                                  </w:p>
                                </w:tc>
                                <w:tc>
                                  <w:tcPr>
                                    <w:tcW w:w="851" w:type="dxa"/>
                                    <w:vAlign w:val="center"/>
                                    <w:tcPrChange w:id="1426" w:author="Borja Gonzalez" w:date="2017-09-29T13:30:00Z">
                                      <w:tcPr>
                                        <w:tcW w:w="851" w:type="dxa"/>
                                        <w:vAlign w:val="center"/>
                                      </w:tcPr>
                                    </w:tcPrChange>
                                  </w:tcPr>
                                  <w:p w14:paraId="685982E9" w14:textId="77777777" w:rsidR="00406C9B" w:rsidRDefault="00406C9B" w:rsidP="008960CE">
                                    <w:pPr>
                                      <w:jc w:val="center"/>
                                    </w:pPr>
                                  </w:p>
                                </w:tc>
                                <w:tc>
                                  <w:tcPr>
                                    <w:tcW w:w="850" w:type="dxa"/>
                                    <w:vAlign w:val="center"/>
                                    <w:tcPrChange w:id="1427" w:author="Borja Gonzalez" w:date="2017-09-29T13:30:00Z">
                                      <w:tcPr>
                                        <w:tcW w:w="850" w:type="dxa"/>
                                        <w:vAlign w:val="center"/>
                                      </w:tcPr>
                                    </w:tcPrChange>
                                  </w:tcPr>
                                  <w:p w14:paraId="4D000CCB" w14:textId="77777777" w:rsidR="00406C9B" w:rsidRDefault="00406C9B" w:rsidP="008960CE">
                                    <w:pPr>
                                      <w:jc w:val="center"/>
                                    </w:pPr>
                                  </w:p>
                                </w:tc>
                                <w:tc>
                                  <w:tcPr>
                                    <w:tcW w:w="851" w:type="dxa"/>
                                    <w:vAlign w:val="center"/>
                                    <w:tcPrChange w:id="1428" w:author="Borja Gonzalez" w:date="2017-09-29T13:30:00Z">
                                      <w:tcPr>
                                        <w:tcW w:w="851" w:type="dxa"/>
                                        <w:vAlign w:val="center"/>
                                      </w:tcPr>
                                    </w:tcPrChange>
                                  </w:tcPr>
                                  <w:p w14:paraId="15F7B405" w14:textId="77777777" w:rsidR="00406C9B" w:rsidRDefault="00406C9B" w:rsidP="008960CE">
                                    <w:pPr>
                                      <w:jc w:val="center"/>
                                    </w:pPr>
                                  </w:p>
                                </w:tc>
                                <w:tc>
                                  <w:tcPr>
                                    <w:tcW w:w="850" w:type="dxa"/>
                                    <w:vAlign w:val="center"/>
                                    <w:tcPrChange w:id="1429" w:author="Borja Gonzalez" w:date="2017-09-29T13:30:00Z">
                                      <w:tcPr>
                                        <w:tcW w:w="850" w:type="dxa"/>
                                        <w:vAlign w:val="center"/>
                                      </w:tcPr>
                                    </w:tcPrChange>
                                  </w:tcPr>
                                  <w:p w14:paraId="5AC1E959" w14:textId="77777777" w:rsidR="00406C9B" w:rsidRDefault="00406C9B" w:rsidP="008960CE">
                                    <w:pPr>
                                      <w:jc w:val="center"/>
                                    </w:pPr>
                                  </w:p>
                                </w:tc>
                                <w:tc>
                                  <w:tcPr>
                                    <w:tcW w:w="841" w:type="dxa"/>
                                    <w:vAlign w:val="center"/>
                                    <w:tcPrChange w:id="1430" w:author="Borja Gonzalez" w:date="2017-09-29T13:30:00Z">
                                      <w:tcPr>
                                        <w:tcW w:w="983" w:type="dxa"/>
                                        <w:vAlign w:val="center"/>
                                      </w:tcPr>
                                    </w:tcPrChange>
                                  </w:tcPr>
                                  <w:p w14:paraId="5C21EAC0" w14:textId="77777777" w:rsidR="00406C9B" w:rsidRDefault="00406C9B" w:rsidP="008960CE">
                                    <w:pPr>
                                      <w:jc w:val="center"/>
                                    </w:pPr>
                                  </w:p>
                                </w:tc>
                              </w:tr>
                              <w:tr w:rsidR="00406C9B" w14:paraId="6056A30F" w14:textId="77777777" w:rsidTr="008960CE">
                                <w:trPr>
                                  <w:cantSplit/>
                                  <w:trHeight w:val="490"/>
                                  <w:trPrChange w:id="1431" w:author="Borja Gonzalez" w:date="2017-09-29T13:30:00Z">
                                    <w:trPr>
                                      <w:cantSplit/>
                                      <w:trHeight w:val="490"/>
                                    </w:trPr>
                                  </w:trPrChange>
                                </w:trPr>
                                <w:tc>
                                  <w:tcPr>
                                    <w:tcW w:w="1074" w:type="dxa"/>
                                    <w:vAlign w:val="center"/>
                                    <w:tcPrChange w:id="1432" w:author="Borja Gonzalez" w:date="2017-09-29T13:30:00Z">
                                      <w:tcPr>
                                        <w:tcW w:w="1074" w:type="dxa"/>
                                        <w:vAlign w:val="center"/>
                                      </w:tcPr>
                                    </w:tcPrChange>
                                  </w:tcPr>
                                  <w:p w14:paraId="1DD188EF" w14:textId="77777777" w:rsidR="00406C9B" w:rsidRDefault="00406C9B" w:rsidP="008960CE">
                                    <w:r>
                                      <w:t>CU9</w:t>
                                    </w:r>
                                  </w:p>
                                </w:tc>
                                <w:tc>
                                  <w:tcPr>
                                    <w:tcW w:w="739" w:type="dxa"/>
                                    <w:vAlign w:val="center"/>
                                    <w:tcPrChange w:id="1433" w:author="Borja Gonzalez" w:date="2017-09-29T13:30:00Z">
                                      <w:tcPr>
                                        <w:tcW w:w="739" w:type="dxa"/>
                                        <w:vAlign w:val="center"/>
                                      </w:tcPr>
                                    </w:tcPrChange>
                                  </w:tcPr>
                                  <w:p w14:paraId="0A7EFFDC" w14:textId="77777777" w:rsidR="00406C9B" w:rsidRDefault="00406C9B" w:rsidP="008960CE">
                                    <w:pPr>
                                      <w:jc w:val="center"/>
                                    </w:pPr>
                                  </w:p>
                                </w:tc>
                                <w:tc>
                                  <w:tcPr>
                                    <w:tcW w:w="709" w:type="dxa"/>
                                    <w:vAlign w:val="center"/>
                                    <w:tcPrChange w:id="1434" w:author="Borja Gonzalez" w:date="2017-09-29T13:30:00Z">
                                      <w:tcPr>
                                        <w:tcW w:w="709" w:type="dxa"/>
                                        <w:vAlign w:val="center"/>
                                      </w:tcPr>
                                    </w:tcPrChange>
                                  </w:tcPr>
                                  <w:p w14:paraId="452A55E4" w14:textId="77777777" w:rsidR="00406C9B" w:rsidRDefault="00406C9B" w:rsidP="008960CE">
                                    <w:pPr>
                                      <w:jc w:val="center"/>
                                    </w:pPr>
                                  </w:p>
                                </w:tc>
                                <w:tc>
                                  <w:tcPr>
                                    <w:tcW w:w="709" w:type="dxa"/>
                                    <w:vAlign w:val="center"/>
                                    <w:tcPrChange w:id="1435" w:author="Borja Gonzalez" w:date="2017-09-29T13:30:00Z">
                                      <w:tcPr>
                                        <w:tcW w:w="709" w:type="dxa"/>
                                        <w:vAlign w:val="center"/>
                                      </w:tcPr>
                                    </w:tcPrChange>
                                  </w:tcPr>
                                  <w:p w14:paraId="042DE3CC" w14:textId="77777777" w:rsidR="00406C9B" w:rsidRDefault="00406C9B" w:rsidP="008960CE">
                                    <w:pPr>
                                      <w:jc w:val="center"/>
                                    </w:pPr>
                                  </w:p>
                                </w:tc>
                                <w:tc>
                                  <w:tcPr>
                                    <w:tcW w:w="709" w:type="dxa"/>
                                    <w:vAlign w:val="center"/>
                                    <w:tcPrChange w:id="1436" w:author="Borja Gonzalez" w:date="2017-09-29T13:30:00Z">
                                      <w:tcPr>
                                        <w:tcW w:w="709" w:type="dxa"/>
                                        <w:vAlign w:val="center"/>
                                      </w:tcPr>
                                    </w:tcPrChange>
                                  </w:tcPr>
                                  <w:p w14:paraId="6F88C606" w14:textId="77777777" w:rsidR="00406C9B" w:rsidRDefault="00406C9B" w:rsidP="008960CE">
                                    <w:pPr>
                                      <w:jc w:val="center"/>
                                    </w:pPr>
                                  </w:p>
                                </w:tc>
                                <w:tc>
                                  <w:tcPr>
                                    <w:tcW w:w="708" w:type="dxa"/>
                                    <w:vAlign w:val="center"/>
                                    <w:tcPrChange w:id="1437" w:author="Borja Gonzalez" w:date="2017-09-29T13:30:00Z">
                                      <w:tcPr>
                                        <w:tcW w:w="708" w:type="dxa"/>
                                        <w:vAlign w:val="center"/>
                                      </w:tcPr>
                                    </w:tcPrChange>
                                  </w:tcPr>
                                  <w:p w14:paraId="6D21C7DE" w14:textId="77777777" w:rsidR="00406C9B" w:rsidRDefault="00406C9B" w:rsidP="008960CE">
                                    <w:pPr>
                                      <w:jc w:val="center"/>
                                    </w:pPr>
                                  </w:p>
                                </w:tc>
                                <w:tc>
                                  <w:tcPr>
                                    <w:tcW w:w="709" w:type="dxa"/>
                                    <w:vAlign w:val="center"/>
                                    <w:tcPrChange w:id="1438" w:author="Borja Gonzalez" w:date="2017-09-29T13:30:00Z">
                                      <w:tcPr>
                                        <w:tcW w:w="709" w:type="dxa"/>
                                        <w:vAlign w:val="center"/>
                                      </w:tcPr>
                                    </w:tcPrChange>
                                  </w:tcPr>
                                  <w:p w14:paraId="43FD7ADF" w14:textId="77777777" w:rsidR="00406C9B" w:rsidRDefault="00406C9B" w:rsidP="008960CE">
                                    <w:pPr>
                                      <w:jc w:val="center"/>
                                    </w:pPr>
                                  </w:p>
                                </w:tc>
                                <w:tc>
                                  <w:tcPr>
                                    <w:tcW w:w="709" w:type="dxa"/>
                                    <w:vAlign w:val="center"/>
                                    <w:tcPrChange w:id="1439" w:author="Borja Gonzalez" w:date="2017-09-29T13:30:00Z">
                                      <w:tcPr>
                                        <w:tcW w:w="709" w:type="dxa"/>
                                        <w:vAlign w:val="center"/>
                                      </w:tcPr>
                                    </w:tcPrChange>
                                  </w:tcPr>
                                  <w:p w14:paraId="6E5F9427" w14:textId="77777777" w:rsidR="00406C9B" w:rsidRDefault="00406C9B" w:rsidP="008960CE">
                                    <w:pPr>
                                      <w:jc w:val="center"/>
                                    </w:pPr>
                                  </w:p>
                                </w:tc>
                                <w:tc>
                                  <w:tcPr>
                                    <w:tcW w:w="709" w:type="dxa"/>
                                    <w:vAlign w:val="center"/>
                                    <w:tcPrChange w:id="1440" w:author="Borja Gonzalez" w:date="2017-09-29T13:30:00Z">
                                      <w:tcPr>
                                        <w:tcW w:w="709" w:type="dxa"/>
                                        <w:vAlign w:val="center"/>
                                      </w:tcPr>
                                    </w:tcPrChange>
                                  </w:tcPr>
                                  <w:p w14:paraId="63C37F85" w14:textId="77777777" w:rsidR="00406C9B" w:rsidRDefault="00406C9B" w:rsidP="008960CE">
                                    <w:pPr>
                                      <w:jc w:val="center"/>
                                    </w:pPr>
                                  </w:p>
                                </w:tc>
                                <w:tc>
                                  <w:tcPr>
                                    <w:tcW w:w="708" w:type="dxa"/>
                                    <w:vAlign w:val="center"/>
                                    <w:tcPrChange w:id="1441" w:author="Borja Gonzalez" w:date="2017-09-29T13:30:00Z">
                                      <w:tcPr>
                                        <w:tcW w:w="708" w:type="dxa"/>
                                        <w:vAlign w:val="center"/>
                                      </w:tcPr>
                                    </w:tcPrChange>
                                  </w:tcPr>
                                  <w:p w14:paraId="5E000C1F"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442" w:author="Borja Gonzalez" w:date="2017-09-29T13:30:00Z">
                                      <w:tcPr>
                                        <w:tcW w:w="851" w:type="dxa"/>
                                        <w:vAlign w:val="center"/>
                                      </w:tcPr>
                                    </w:tcPrChange>
                                  </w:tcPr>
                                  <w:p w14:paraId="42DDF64D"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443" w:author="Borja Gonzalez" w:date="2017-09-29T13:30:00Z">
                                      <w:tcPr>
                                        <w:tcW w:w="850" w:type="dxa"/>
                                        <w:vAlign w:val="center"/>
                                      </w:tcPr>
                                    </w:tcPrChange>
                                  </w:tcPr>
                                  <w:p w14:paraId="583EB72C"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444" w:author="Borja Gonzalez" w:date="2017-09-29T13:30:00Z">
                                      <w:tcPr>
                                        <w:tcW w:w="851" w:type="dxa"/>
                                        <w:vAlign w:val="center"/>
                                      </w:tcPr>
                                    </w:tcPrChange>
                                  </w:tcPr>
                                  <w:p w14:paraId="7905EC98"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445" w:author="Borja Gonzalez" w:date="2017-09-29T13:30:00Z">
                                      <w:tcPr>
                                        <w:tcW w:w="850" w:type="dxa"/>
                                        <w:vAlign w:val="center"/>
                                      </w:tcPr>
                                    </w:tcPrChange>
                                  </w:tcPr>
                                  <w:p w14:paraId="73528CB6"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446" w:author="Borja Gonzalez" w:date="2017-09-29T13:30:00Z">
                                      <w:tcPr>
                                        <w:tcW w:w="983" w:type="dxa"/>
                                        <w:vAlign w:val="center"/>
                                      </w:tcPr>
                                    </w:tcPrChange>
                                  </w:tcPr>
                                  <w:p w14:paraId="40ED07F2"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406C9B" w:rsidRDefault="00406C9B"/>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9BC4" id="_x0000_t202" coordsize="21600,21600" o:spt="202" path="m0,0l0,21600,21600,21600,21600,0xe">
                  <v:stroke joinstyle="miter"/>
                  <v:path gradientshapeok="t" o:connecttype="rect"/>
                </v:shapetype>
                <v:shape id="Text Box 74" o:spid="_x0000_s1026" type="#_x0000_t202" style="position:absolute;margin-left:-90.85pt;margin-top:15.6pt;width:8in;height:351.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" filled="f" stroked="f">
                  <v:textbox inset="2emu">
                    <w:txbxContent>
                      <w:tbl>
                        <w:tblPr>
                          <w:tblStyle w:val="Tablaconcuadrcula"/>
                          <w:tblW w:w="11726" w:type="dxa"/>
                          <w:tblLayout w:type="fixed"/>
                          <w:tblLook w:val="04A0" w:firstRow="1" w:lastRow="0" w:firstColumn="1" w:lastColumn="0" w:noHBand="0" w:noVBand="1"/>
                          <w:tblPrChange w:id="1447" w:author="Borja Gonzalez" w:date="2017-09-29T13:30:00Z">
                            <w:tblPr>
                              <w:tblStyle w:val="Tablaconcuadrcula"/>
                              <w:tblW w:w="11868" w:type="dxa"/>
                              <w:tblLayout w:type="fixed"/>
                              <w:tblLook w:val="04A0" w:firstRow="1" w:lastRow="0" w:firstColumn="1" w:lastColumn="0" w:noHBand="0" w:noVBand="1"/>
                            </w:tblPr>
                          </w:tblPrChange>
                        </w:tblPr>
                        <w:tblGrid>
                          <w:gridCol w:w="1074"/>
                          <w:gridCol w:w="739"/>
                          <w:gridCol w:w="709"/>
                          <w:gridCol w:w="709"/>
                          <w:gridCol w:w="709"/>
                          <w:gridCol w:w="708"/>
                          <w:gridCol w:w="709"/>
                          <w:gridCol w:w="709"/>
                          <w:gridCol w:w="709"/>
                          <w:gridCol w:w="708"/>
                          <w:gridCol w:w="851"/>
                          <w:gridCol w:w="850"/>
                          <w:gridCol w:w="851"/>
                          <w:gridCol w:w="850"/>
                          <w:gridCol w:w="841"/>
                          <w:tblGridChange w:id="1448">
                            <w:tblGrid>
                              <w:gridCol w:w="1074"/>
                              <w:gridCol w:w="739"/>
                              <w:gridCol w:w="709"/>
                              <w:gridCol w:w="709"/>
                              <w:gridCol w:w="709"/>
                              <w:gridCol w:w="708"/>
                              <w:gridCol w:w="709"/>
                              <w:gridCol w:w="709"/>
                              <w:gridCol w:w="709"/>
                              <w:gridCol w:w="708"/>
                              <w:gridCol w:w="851"/>
                              <w:gridCol w:w="850"/>
                              <w:gridCol w:w="851"/>
                              <w:gridCol w:w="850"/>
                              <w:gridCol w:w="983"/>
                            </w:tblGrid>
                          </w:tblGridChange>
                        </w:tblGrid>
                        <w:tr w:rsidR="00406C9B" w14:paraId="1E7945C7" w14:textId="77777777" w:rsidTr="008960CE">
                          <w:trPr>
                            <w:cantSplit/>
                            <w:trHeight w:val="1194"/>
                            <w:trPrChange w:id="1449" w:author="Borja Gonzalez" w:date="2017-09-29T13:30:00Z">
                              <w:trPr>
                                <w:cantSplit/>
                                <w:trHeight w:val="1194"/>
                              </w:trPr>
                            </w:trPrChange>
                          </w:trPr>
                          <w:tc>
                            <w:tcPr>
                              <w:tcW w:w="1074" w:type="dxa"/>
                              <w:vAlign w:val="center"/>
                              <w:tcPrChange w:id="1450" w:author="Borja Gonzalez" w:date="2017-09-29T13:30:00Z">
                                <w:tcPr>
                                  <w:tcW w:w="1074" w:type="dxa"/>
                                  <w:vAlign w:val="center"/>
                                </w:tcPr>
                              </w:tcPrChange>
                            </w:tcPr>
                            <w:p w14:paraId="597C9F79" w14:textId="77777777" w:rsidR="00406C9B" w:rsidRDefault="00406C9B" w:rsidP="008960CE">
                              <w:r>
                                <w:t>Casos de Uso</w:t>
                              </w:r>
                            </w:p>
                          </w:tc>
                          <w:tc>
                            <w:tcPr>
                              <w:tcW w:w="739" w:type="dxa"/>
                              <w:vAlign w:val="center"/>
                              <w:tcPrChange w:id="1451" w:author="Borja Gonzalez" w:date="2017-09-29T13:30:00Z">
                                <w:tcPr>
                                  <w:tcW w:w="739" w:type="dxa"/>
                                  <w:vAlign w:val="center"/>
                                </w:tcPr>
                              </w:tcPrChange>
                            </w:tcPr>
                            <w:p w14:paraId="1CFEC64B" w14:textId="77777777" w:rsidR="00406C9B" w:rsidRDefault="00406C9B" w:rsidP="008960CE">
                              <w:r>
                                <w:t>RF1</w:t>
                              </w:r>
                            </w:p>
                          </w:tc>
                          <w:tc>
                            <w:tcPr>
                              <w:tcW w:w="709" w:type="dxa"/>
                              <w:vAlign w:val="center"/>
                              <w:tcPrChange w:id="1452" w:author="Borja Gonzalez" w:date="2017-09-29T13:30:00Z">
                                <w:tcPr>
                                  <w:tcW w:w="709" w:type="dxa"/>
                                  <w:vAlign w:val="center"/>
                                </w:tcPr>
                              </w:tcPrChange>
                            </w:tcPr>
                            <w:p w14:paraId="7509DCD9" w14:textId="77777777" w:rsidR="00406C9B" w:rsidRDefault="00406C9B" w:rsidP="008960CE">
                              <w:r>
                                <w:t>RF2</w:t>
                              </w:r>
                            </w:p>
                          </w:tc>
                          <w:tc>
                            <w:tcPr>
                              <w:tcW w:w="709" w:type="dxa"/>
                              <w:vAlign w:val="center"/>
                              <w:tcPrChange w:id="1453" w:author="Borja Gonzalez" w:date="2017-09-29T13:30:00Z">
                                <w:tcPr>
                                  <w:tcW w:w="709" w:type="dxa"/>
                                  <w:vAlign w:val="center"/>
                                </w:tcPr>
                              </w:tcPrChange>
                            </w:tcPr>
                            <w:p w14:paraId="166A541D" w14:textId="77777777" w:rsidR="00406C9B" w:rsidRDefault="00406C9B" w:rsidP="008960CE">
                              <w:r>
                                <w:t>RF3</w:t>
                              </w:r>
                            </w:p>
                          </w:tc>
                          <w:tc>
                            <w:tcPr>
                              <w:tcW w:w="709" w:type="dxa"/>
                              <w:vAlign w:val="center"/>
                              <w:tcPrChange w:id="1454" w:author="Borja Gonzalez" w:date="2017-09-29T13:30:00Z">
                                <w:tcPr>
                                  <w:tcW w:w="709" w:type="dxa"/>
                                  <w:vAlign w:val="center"/>
                                </w:tcPr>
                              </w:tcPrChange>
                            </w:tcPr>
                            <w:p w14:paraId="0829A9F1" w14:textId="77777777" w:rsidR="00406C9B" w:rsidRDefault="00406C9B" w:rsidP="008960CE">
                              <w:r>
                                <w:t>RF4</w:t>
                              </w:r>
                            </w:p>
                          </w:tc>
                          <w:tc>
                            <w:tcPr>
                              <w:tcW w:w="708" w:type="dxa"/>
                              <w:vAlign w:val="center"/>
                              <w:tcPrChange w:id="1455" w:author="Borja Gonzalez" w:date="2017-09-29T13:30:00Z">
                                <w:tcPr>
                                  <w:tcW w:w="708" w:type="dxa"/>
                                  <w:vAlign w:val="center"/>
                                </w:tcPr>
                              </w:tcPrChange>
                            </w:tcPr>
                            <w:p w14:paraId="41692804" w14:textId="77777777" w:rsidR="00406C9B" w:rsidRDefault="00406C9B" w:rsidP="008960CE">
                              <w:r>
                                <w:t>RF5</w:t>
                              </w:r>
                            </w:p>
                          </w:tc>
                          <w:tc>
                            <w:tcPr>
                              <w:tcW w:w="709" w:type="dxa"/>
                              <w:vAlign w:val="center"/>
                              <w:tcPrChange w:id="1456" w:author="Borja Gonzalez" w:date="2017-09-29T13:30:00Z">
                                <w:tcPr>
                                  <w:tcW w:w="709" w:type="dxa"/>
                                  <w:vAlign w:val="center"/>
                                </w:tcPr>
                              </w:tcPrChange>
                            </w:tcPr>
                            <w:p w14:paraId="7A30F465" w14:textId="77777777" w:rsidR="00406C9B" w:rsidRDefault="00406C9B" w:rsidP="008960CE">
                              <w:r>
                                <w:t>RF6</w:t>
                              </w:r>
                            </w:p>
                          </w:tc>
                          <w:tc>
                            <w:tcPr>
                              <w:tcW w:w="709" w:type="dxa"/>
                              <w:vAlign w:val="center"/>
                              <w:tcPrChange w:id="1457" w:author="Borja Gonzalez" w:date="2017-09-29T13:30:00Z">
                                <w:tcPr>
                                  <w:tcW w:w="709" w:type="dxa"/>
                                  <w:vAlign w:val="center"/>
                                </w:tcPr>
                              </w:tcPrChange>
                            </w:tcPr>
                            <w:p w14:paraId="431CC9D1" w14:textId="77777777" w:rsidR="00406C9B" w:rsidRDefault="00406C9B" w:rsidP="008960CE">
                              <w:r>
                                <w:t>RF7</w:t>
                              </w:r>
                            </w:p>
                          </w:tc>
                          <w:tc>
                            <w:tcPr>
                              <w:tcW w:w="709" w:type="dxa"/>
                              <w:vAlign w:val="center"/>
                              <w:tcPrChange w:id="1458" w:author="Borja Gonzalez" w:date="2017-09-29T13:30:00Z">
                                <w:tcPr>
                                  <w:tcW w:w="709" w:type="dxa"/>
                                  <w:vAlign w:val="center"/>
                                </w:tcPr>
                              </w:tcPrChange>
                            </w:tcPr>
                            <w:p w14:paraId="42772BF8" w14:textId="77777777" w:rsidR="00406C9B" w:rsidRDefault="00406C9B" w:rsidP="008960CE">
                              <w:r>
                                <w:t>RF8</w:t>
                              </w:r>
                            </w:p>
                          </w:tc>
                          <w:tc>
                            <w:tcPr>
                              <w:tcW w:w="708" w:type="dxa"/>
                              <w:vAlign w:val="center"/>
                              <w:tcPrChange w:id="1459" w:author="Borja Gonzalez" w:date="2017-09-29T13:30:00Z">
                                <w:tcPr>
                                  <w:tcW w:w="708" w:type="dxa"/>
                                  <w:vAlign w:val="center"/>
                                </w:tcPr>
                              </w:tcPrChange>
                            </w:tcPr>
                            <w:p w14:paraId="70DEA926" w14:textId="77777777" w:rsidR="00406C9B" w:rsidRDefault="00406C9B" w:rsidP="008960CE">
                              <w:r>
                                <w:t>RF9</w:t>
                              </w:r>
                            </w:p>
                          </w:tc>
                          <w:tc>
                            <w:tcPr>
                              <w:tcW w:w="851" w:type="dxa"/>
                              <w:vAlign w:val="center"/>
                              <w:tcPrChange w:id="1460" w:author="Borja Gonzalez" w:date="2017-09-29T13:30:00Z">
                                <w:tcPr>
                                  <w:tcW w:w="851" w:type="dxa"/>
                                  <w:vAlign w:val="center"/>
                                </w:tcPr>
                              </w:tcPrChange>
                            </w:tcPr>
                            <w:p w14:paraId="290C11C4" w14:textId="77777777" w:rsidR="00406C9B" w:rsidRDefault="00406C9B" w:rsidP="008960CE">
                              <w:r>
                                <w:t>RNF1</w:t>
                              </w:r>
                            </w:p>
                          </w:tc>
                          <w:tc>
                            <w:tcPr>
                              <w:tcW w:w="850" w:type="dxa"/>
                              <w:vAlign w:val="center"/>
                              <w:tcPrChange w:id="1461" w:author="Borja Gonzalez" w:date="2017-09-29T13:30:00Z">
                                <w:tcPr>
                                  <w:tcW w:w="850" w:type="dxa"/>
                                  <w:vAlign w:val="center"/>
                                </w:tcPr>
                              </w:tcPrChange>
                            </w:tcPr>
                            <w:p w14:paraId="4F124287" w14:textId="77777777" w:rsidR="00406C9B" w:rsidRDefault="00406C9B" w:rsidP="008960CE">
                              <w:r>
                                <w:t>RNF2</w:t>
                              </w:r>
                            </w:p>
                          </w:tc>
                          <w:tc>
                            <w:tcPr>
                              <w:tcW w:w="851" w:type="dxa"/>
                              <w:vAlign w:val="center"/>
                              <w:tcPrChange w:id="1462" w:author="Borja Gonzalez" w:date="2017-09-29T13:30:00Z">
                                <w:tcPr>
                                  <w:tcW w:w="851" w:type="dxa"/>
                                  <w:vAlign w:val="center"/>
                                </w:tcPr>
                              </w:tcPrChange>
                            </w:tcPr>
                            <w:p w14:paraId="0A8F02F9" w14:textId="77777777" w:rsidR="00406C9B" w:rsidRDefault="00406C9B" w:rsidP="008960CE">
                              <w:r>
                                <w:t>RNF3</w:t>
                              </w:r>
                            </w:p>
                          </w:tc>
                          <w:tc>
                            <w:tcPr>
                              <w:tcW w:w="850" w:type="dxa"/>
                              <w:vAlign w:val="center"/>
                              <w:tcPrChange w:id="1463" w:author="Borja Gonzalez" w:date="2017-09-29T13:30:00Z">
                                <w:tcPr>
                                  <w:tcW w:w="850" w:type="dxa"/>
                                  <w:vAlign w:val="center"/>
                                </w:tcPr>
                              </w:tcPrChange>
                            </w:tcPr>
                            <w:p w14:paraId="2B71BA56" w14:textId="77777777" w:rsidR="00406C9B" w:rsidRDefault="00406C9B" w:rsidP="008960CE">
                              <w:r>
                                <w:t>RNF4</w:t>
                              </w:r>
                            </w:p>
                          </w:tc>
                          <w:tc>
                            <w:tcPr>
                              <w:tcW w:w="841" w:type="dxa"/>
                              <w:vAlign w:val="center"/>
                              <w:tcPrChange w:id="1464" w:author="Borja Gonzalez" w:date="2017-09-29T13:30:00Z">
                                <w:tcPr>
                                  <w:tcW w:w="983" w:type="dxa"/>
                                  <w:vAlign w:val="center"/>
                                </w:tcPr>
                              </w:tcPrChange>
                            </w:tcPr>
                            <w:p w14:paraId="450651B4" w14:textId="77777777" w:rsidR="00406C9B" w:rsidRDefault="00406C9B" w:rsidP="008960CE">
                              <w:r>
                                <w:t>RNF5</w:t>
                              </w:r>
                            </w:p>
                          </w:tc>
                        </w:tr>
                        <w:tr w:rsidR="00406C9B" w14:paraId="3BA6374E" w14:textId="77777777" w:rsidTr="008960CE">
                          <w:trPr>
                            <w:cantSplit/>
                            <w:trHeight w:val="490"/>
                            <w:trPrChange w:id="1465" w:author="Borja Gonzalez" w:date="2017-09-29T13:30:00Z">
                              <w:trPr>
                                <w:cantSplit/>
                                <w:trHeight w:val="490"/>
                              </w:trPr>
                            </w:trPrChange>
                          </w:trPr>
                          <w:tc>
                            <w:tcPr>
                              <w:tcW w:w="1074" w:type="dxa"/>
                              <w:vAlign w:val="center"/>
                              <w:tcPrChange w:id="1466" w:author="Borja Gonzalez" w:date="2017-09-29T13:30:00Z">
                                <w:tcPr>
                                  <w:tcW w:w="1074" w:type="dxa"/>
                                  <w:vAlign w:val="center"/>
                                </w:tcPr>
                              </w:tcPrChange>
                            </w:tcPr>
                            <w:p w14:paraId="2D769F89" w14:textId="77777777" w:rsidR="00406C9B" w:rsidRDefault="00406C9B" w:rsidP="008960CE">
                              <w:r>
                                <w:t>CU1</w:t>
                              </w:r>
                            </w:p>
                          </w:tc>
                          <w:tc>
                            <w:tcPr>
                              <w:tcW w:w="739" w:type="dxa"/>
                              <w:vAlign w:val="center"/>
                              <w:tcPrChange w:id="1467" w:author="Borja Gonzalez" w:date="2017-09-29T13:30:00Z">
                                <w:tcPr>
                                  <w:tcW w:w="739" w:type="dxa"/>
                                  <w:vAlign w:val="center"/>
                                </w:tcPr>
                              </w:tcPrChange>
                            </w:tcPr>
                            <w:p w14:paraId="3AD3261C" w14:textId="77777777" w:rsidR="00406C9B" w:rsidRPr="00580CB8" w:rsidRDefault="00406C9B" w:rsidP="008960CE">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68" w:author="Borja Gonzalez" w:date="2017-09-29T13:30:00Z">
                                <w:tcPr>
                                  <w:tcW w:w="709" w:type="dxa"/>
                                  <w:vAlign w:val="center"/>
                                </w:tcPr>
                              </w:tcPrChange>
                            </w:tcPr>
                            <w:p w14:paraId="5169C3C2" w14:textId="77777777" w:rsidR="00406C9B" w:rsidRDefault="00406C9B" w:rsidP="008960CE">
                              <w:pPr>
                                <w:jc w:val="center"/>
                              </w:pPr>
                            </w:p>
                          </w:tc>
                          <w:tc>
                            <w:tcPr>
                              <w:tcW w:w="709" w:type="dxa"/>
                              <w:vAlign w:val="center"/>
                              <w:tcPrChange w:id="1469" w:author="Borja Gonzalez" w:date="2017-09-29T13:30:00Z">
                                <w:tcPr>
                                  <w:tcW w:w="709" w:type="dxa"/>
                                  <w:vAlign w:val="center"/>
                                </w:tcPr>
                              </w:tcPrChange>
                            </w:tcPr>
                            <w:p w14:paraId="6187BD2B" w14:textId="77777777" w:rsidR="00406C9B" w:rsidRDefault="00406C9B" w:rsidP="008960CE">
                              <w:pPr>
                                <w:jc w:val="center"/>
                              </w:pPr>
                            </w:p>
                          </w:tc>
                          <w:tc>
                            <w:tcPr>
                              <w:tcW w:w="709" w:type="dxa"/>
                              <w:vAlign w:val="center"/>
                              <w:tcPrChange w:id="1470" w:author="Borja Gonzalez" w:date="2017-09-29T13:30:00Z">
                                <w:tcPr>
                                  <w:tcW w:w="709" w:type="dxa"/>
                                  <w:vAlign w:val="center"/>
                                </w:tcPr>
                              </w:tcPrChange>
                            </w:tcPr>
                            <w:p w14:paraId="2F7116B4" w14:textId="77777777" w:rsidR="00406C9B" w:rsidRDefault="00406C9B" w:rsidP="008960CE">
                              <w:pPr>
                                <w:jc w:val="center"/>
                              </w:pPr>
                            </w:p>
                          </w:tc>
                          <w:tc>
                            <w:tcPr>
                              <w:tcW w:w="708" w:type="dxa"/>
                              <w:vAlign w:val="center"/>
                              <w:tcPrChange w:id="1471" w:author="Borja Gonzalez" w:date="2017-09-29T13:30:00Z">
                                <w:tcPr>
                                  <w:tcW w:w="708" w:type="dxa"/>
                                  <w:vAlign w:val="center"/>
                                </w:tcPr>
                              </w:tcPrChange>
                            </w:tcPr>
                            <w:p w14:paraId="2080C970" w14:textId="77777777" w:rsidR="00406C9B" w:rsidRDefault="00406C9B" w:rsidP="008960CE">
                              <w:pPr>
                                <w:jc w:val="center"/>
                              </w:pPr>
                            </w:p>
                          </w:tc>
                          <w:tc>
                            <w:tcPr>
                              <w:tcW w:w="709" w:type="dxa"/>
                              <w:vAlign w:val="center"/>
                              <w:tcPrChange w:id="1472" w:author="Borja Gonzalez" w:date="2017-09-29T13:30:00Z">
                                <w:tcPr>
                                  <w:tcW w:w="709" w:type="dxa"/>
                                  <w:vAlign w:val="center"/>
                                </w:tcPr>
                              </w:tcPrChange>
                            </w:tcPr>
                            <w:p w14:paraId="07BCA38F" w14:textId="77777777" w:rsidR="00406C9B" w:rsidRDefault="00406C9B" w:rsidP="008960CE">
                              <w:pPr>
                                <w:jc w:val="center"/>
                              </w:pPr>
                            </w:p>
                          </w:tc>
                          <w:tc>
                            <w:tcPr>
                              <w:tcW w:w="709" w:type="dxa"/>
                              <w:vAlign w:val="center"/>
                              <w:tcPrChange w:id="1473" w:author="Borja Gonzalez" w:date="2017-09-29T13:30:00Z">
                                <w:tcPr>
                                  <w:tcW w:w="709" w:type="dxa"/>
                                  <w:vAlign w:val="center"/>
                                </w:tcPr>
                              </w:tcPrChange>
                            </w:tcPr>
                            <w:p w14:paraId="6ADB5E91" w14:textId="77777777" w:rsidR="00406C9B" w:rsidRDefault="00406C9B" w:rsidP="008960CE">
                              <w:pPr>
                                <w:jc w:val="center"/>
                              </w:pPr>
                            </w:p>
                          </w:tc>
                          <w:tc>
                            <w:tcPr>
                              <w:tcW w:w="709" w:type="dxa"/>
                              <w:vAlign w:val="center"/>
                              <w:tcPrChange w:id="1474" w:author="Borja Gonzalez" w:date="2017-09-29T13:30:00Z">
                                <w:tcPr>
                                  <w:tcW w:w="709" w:type="dxa"/>
                                  <w:vAlign w:val="center"/>
                                </w:tcPr>
                              </w:tcPrChange>
                            </w:tcPr>
                            <w:p w14:paraId="7CC7D4A9" w14:textId="77777777" w:rsidR="00406C9B" w:rsidRDefault="00406C9B" w:rsidP="008960CE">
                              <w:pPr>
                                <w:jc w:val="center"/>
                              </w:pPr>
                            </w:p>
                          </w:tc>
                          <w:tc>
                            <w:tcPr>
                              <w:tcW w:w="708" w:type="dxa"/>
                              <w:vAlign w:val="center"/>
                              <w:tcPrChange w:id="1475" w:author="Borja Gonzalez" w:date="2017-09-29T13:30:00Z">
                                <w:tcPr>
                                  <w:tcW w:w="708" w:type="dxa"/>
                                  <w:vAlign w:val="center"/>
                                </w:tcPr>
                              </w:tcPrChange>
                            </w:tcPr>
                            <w:p w14:paraId="19365E7E" w14:textId="77777777" w:rsidR="00406C9B" w:rsidRDefault="00406C9B" w:rsidP="008960CE">
                              <w:pPr>
                                <w:jc w:val="center"/>
                              </w:pPr>
                            </w:p>
                          </w:tc>
                          <w:tc>
                            <w:tcPr>
                              <w:tcW w:w="851" w:type="dxa"/>
                              <w:vAlign w:val="center"/>
                              <w:tcPrChange w:id="1476" w:author="Borja Gonzalez" w:date="2017-09-29T13:30:00Z">
                                <w:tcPr>
                                  <w:tcW w:w="851" w:type="dxa"/>
                                  <w:vAlign w:val="center"/>
                                </w:tcPr>
                              </w:tcPrChange>
                            </w:tcPr>
                            <w:p w14:paraId="55D3CE6E"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477" w:author="Borja Gonzalez" w:date="2017-09-29T13:30:00Z">
                                <w:tcPr>
                                  <w:tcW w:w="850" w:type="dxa"/>
                                  <w:vAlign w:val="center"/>
                                </w:tcPr>
                              </w:tcPrChange>
                            </w:tcPr>
                            <w:p w14:paraId="39A336D1" w14:textId="77777777" w:rsidR="00406C9B" w:rsidRDefault="00406C9B" w:rsidP="008960CE">
                              <w:pPr>
                                <w:jc w:val="center"/>
                              </w:pPr>
                            </w:p>
                          </w:tc>
                          <w:tc>
                            <w:tcPr>
                              <w:tcW w:w="851" w:type="dxa"/>
                              <w:vAlign w:val="center"/>
                              <w:tcPrChange w:id="1478" w:author="Borja Gonzalez" w:date="2017-09-29T13:30:00Z">
                                <w:tcPr>
                                  <w:tcW w:w="851" w:type="dxa"/>
                                  <w:vAlign w:val="center"/>
                                </w:tcPr>
                              </w:tcPrChange>
                            </w:tcPr>
                            <w:p w14:paraId="457AB622" w14:textId="77777777" w:rsidR="00406C9B" w:rsidRDefault="00406C9B" w:rsidP="008960CE">
                              <w:pPr>
                                <w:jc w:val="center"/>
                              </w:pPr>
                            </w:p>
                          </w:tc>
                          <w:tc>
                            <w:tcPr>
                              <w:tcW w:w="850" w:type="dxa"/>
                              <w:vAlign w:val="center"/>
                              <w:tcPrChange w:id="1479" w:author="Borja Gonzalez" w:date="2017-09-29T13:30:00Z">
                                <w:tcPr>
                                  <w:tcW w:w="850" w:type="dxa"/>
                                  <w:vAlign w:val="center"/>
                                </w:tcPr>
                              </w:tcPrChange>
                            </w:tcPr>
                            <w:p w14:paraId="0FAA17C3" w14:textId="77777777" w:rsidR="00406C9B" w:rsidRDefault="00406C9B" w:rsidP="008960CE">
                              <w:pPr>
                                <w:jc w:val="center"/>
                              </w:pPr>
                            </w:p>
                          </w:tc>
                          <w:tc>
                            <w:tcPr>
                              <w:tcW w:w="841" w:type="dxa"/>
                              <w:vAlign w:val="center"/>
                              <w:tcPrChange w:id="1480" w:author="Borja Gonzalez" w:date="2017-09-29T13:30:00Z">
                                <w:tcPr>
                                  <w:tcW w:w="983" w:type="dxa"/>
                                  <w:vAlign w:val="center"/>
                                </w:tcPr>
                              </w:tcPrChange>
                            </w:tcPr>
                            <w:p w14:paraId="0B5E4C6A" w14:textId="77777777" w:rsidR="00406C9B" w:rsidRDefault="00406C9B" w:rsidP="008960CE">
                              <w:pPr>
                                <w:jc w:val="center"/>
                              </w:pPr>
                            </w:p>
                          </w:tc>
                        </w:tr>
                        <w:tr w:rsidR="00406C9B" w14:paraId="373D2359" w14:textId="77777777" w:rsidTr="008960CE">
                          <w:trPr>
                            <w:cantSplit/>
                            <w:trHeight w:val="470"/>
                            <w:trPrChange w:id="1481" w:author="Borja Gonzalez" w:date="2017-09-29T13:30:00Z">
                              <w:trPr>
                                <w:cantSplit/>
                                <w:trHeight w:val="470"/>
                              </w:trPr>
                            </w:trPrChange>
                          </w:trPr>
                          <w:tc>
                            <w:tcPr>
                              <w:tcW w:w="1074" w:type="dxa"/>
                              <w:vAlign w:val="center"/>
                              <w:tcPrChange w:id="1482" w:author="Borja Gonzalez" w:date="2017-09-29T13:30:00Z">
                                <w:tcPr>
                                  <w:tcW w:w="1074" w:type="dxa"/>
                                  <w:vAlign w:val="center"/>
                                </w:tcPr>
                              </w:tcPrChange>
                            </w:tcPr>
                            <w:p w14:paraId="72A47909" w14:textId="77777777" w:rsidR="00406C9B" w:rsidRDefault="00406C9B" w:rsidP="008960CE">
                              <w:r>
                                <w:t>CU2</w:t>
                              </w:r>
                            </w:p>
                          </w:tc>
                          <w:tc>
                            <w:tcPr>
                              <w:tcW w:w="739" w:type="dxa"/>
                              <w:vAlign w:val="center"/>
                              <w:tcPrChange w:id="1483" w:author="Borja Gonzalez" w:date="2017-09-29T13:30:00Z">
                                <w:tcPr>
                                  <w:tcW w:w="739" w:type="dxa"/>
                                  <w:vAlign w:val="center"/>
                                </w:tcPr>
                              </w:tcPrChange>
                            </w:tcPr>
                            <w:p w14:paraId="2AC435F9" w14:textId="77777777" w:rsidR="00406C9B" w:rsidRDefault="00406C9B" w:rsidP="008960CE">
                              <w:pPr>
                                <w:jc w:val="center"/>
                              </w:pPr>
                            </w:p>
                          </w:tc>
                          <w:tc>
                            <w:tcPr>
                              <w:tcW w:w="709" w:type="dxa"/>
                              <w:vAlign w:val="center"/>
                              <w:tcPrChange w:id="1484" w:author="Borja Gonzalez" w:date="2017-09-29T13:30:00Z">
                                <w:tcPr>
                                  <w:tcW w:w="709" w:type="dxa"/>
                                  <w:vAlign w:val="center"/>
                                </w:tcPr>
                              </w:tcPrChange>
                            </w:tcPr>
                            <w:p w14:paraId="445753EB"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485" w:author="Borja Gonzalez" w:date="2017-09-29T13:30:00Z">
                                <w:tcPr>
                                  <w:tcW w:w="709" w:type="dxa"/>
                                  <w:vAlign w:val="center"/>
                                </w:tcPr>
                              </w:tcPrChange>
                            </w:tcPr>
                            <w:p w14:paraId="653B3CA1" w14:textId="77777777" w:rsidR="00406C9B" w:rsidRDefault="00406C9B" w:rsidP="008960CE">
                              <w:pPr>
                                <w:jc w:val="center"/>
                              </w:pPr>
                            </w:p>
                          </w:tc>
                          <w:tc>
                            <w:tcPr>
                              <w:tcW w:w="709" w:type="dxa"/>
                              <w:vAlign w:val="center"/>
                              <w:tcPrChange w:id="1486" w:author="Borja Gonzalez" w:date="2017-09-29T13:30:00Z">
                                <w:tcPr>
                                  <w:tcW w:w="709" w:type="dxa"/>
                                  <w:vAlign w:val="center"/>
                                </w:tcPr>
                              </w:tcPrChange>
                            </w:tcPr>
                            <w:p w14:paraId="2C91D9A9" w14:textId="77777777" w:rsidR="00406C9B" w:rsidRDefault="00406C9B" w:rsidP="008960CE">
                              <w:pPr>
                                <w:jc w:val="center"/>
                              </w:pPr>
                            </w:p>
                          </w:tc>
                          <w:tc>
                            <w:tcPr>
                              <w:tcW w:w="708" w:type="dxa"/>
                              <w:vAlign w:val="center"/>
                              <w:tcPrChange w:id="1487" w:author="Borja Gonzalez" w:date="2017-09-29T13:30:00Z">
                                <w:tcPr>
                                  <w:tcW w:w="708" w:type="dxa"/>
                                  <w:vAlign w:val="center"/>
                                </w:tcPr>
                              </w:tcPrChange>
                            </w:tcPr>
                            <w:p w14:paraId="7257F4D2" w14:textId="77777777" w:rsidR="00406C9B" w:rsidRDefault="00406C9B" w:rsidP="008960CE">
                              <w:pPr>
                                <w:jc w:val="center"/>
                              </w:pPr>
                            </w:p>
                          </w:tc>
                          <w:tc>
                            <w:tcPr>
                              <w:tcW w:w="709" w:type="dxa"/>
                              <w:vAlign w:val="center"/>
                              <w:tcPrChange w:id="1488" w:author="Borja Gonzalez" w:date="2017-09-29T13:30:00Z">
                                <w:tcPr>
                                  <w:tcW w:w="709" w:type="dxa"/>
                                  <w:vAlign w:val="center"/>
                                </w:tcPr>
                              </w:tcPrChange>
                            </w:tcPr>
                            <w:p w14:paraId="3358009F" w14:textId="77777777" w:rsidR="00406C9B" w:rsidRDefault="00406C9B" w:rsidP="008960CE">
                              <w:pPr>
                                <w:jc w:val="center"/>
                              </w:pPr>
                            </w:p>
                          </w:tc>
                          <w:tc>
                            <w:tcPr>
                              <w:tcW w:w="709" w:type="dxa"/>
                              <w:vAlign w:val="center"/>
                              <w:tcPrChange w:id="1489" w:author="Borja Gonzalez" w:date="2017-09-29T13:30:00Z">
                                <w:tcPr>
                                  <w:tcW w:w="709" w:type="dxa"/>
                                  <w:vAlign w:val="center"/>
                                </w:tcPr>
                              </w:tcPrChange>
                            </w:tcPr>
                            <w:p w14:paraId="521C8FA1" w14:textId="77777777" w:rsidR="00406C9B" w:rsidRDefault="00406C9B" w:rsidP="008960CE">
                              <w:pPr>
                                <w:jc w:val="center"/>
                              </w:pPr>
                            </w:p>
                          </w:tc>
                          <w:tc>
                            <w:tcPr>
                              <w:tcW w:w="709" w:type="dxa"/>
                              <w:vAlign w:val="center"/>
                              <w:tcPrChange w:id="1490" w:author="Borja Gonzalez" w:date="2017-09-29T13:30:00Z">
                                <w:tcPr>
                                  <w:tcW w:w="709" w:type="dxa"/>
                                  <w:vAlign w:val="center"/>
                                </w:tcPr>
                              </w:tcPrChange>
                            </w:tcPr>
                            <w:p w14:paraId="2CBEF259" w14:textId="77777777" w:rsidR="00406C9B" w:rsidRDefault="00406C9B" w:rsidP="008960CE">
                              <w:pPr>
                                <w:jc w:val="center"/>
                              </w:pPr>
                            </w:p>
                          </w:tc>
                          <w:tc>
                            <w:tcPr>
                              <w:tcW w:w="708" w:type="dxa"/>
                              <w:vAlign w:val="center"/>
                              <w:tcPrChange w:id="1491" w:author="Borja Gonzalez" w:date="2017-09-29T13:30:00Z">
                                <w:tcPr>
                                  <w:tcW w:w="708" w:type="dxa"/>
                                  <w:vAlign w:val="center"/>
                                </w:tcPr>
                              </w:tcPrChange>
                            </w:tcPr>
                            <w:p w14:paraId="34641886" w14:textId="77777777" w:rsidR="00406C9B" w:rsidRDefault="00406C9B" w:rsidP="008960CE">
                              <w:pPr>
                                <w:jc w:val="center"/>
                              </w:pPr>
                            </w:p>
                          </w:tc>
                          <w:tc>
                            <w:tcPr>
                              <w:tcW w:w="851" w:type="dxa"/>
                              <w:vAlign w:val="center"/>
                              <w:tcPrChange w:id="1492" w:author="Borja Gonzalez" w:date="2017-09-29T13:30:00Z">
                                <w:tcPr>
                                  <w:tcW w:w="851" w:type="dxa"/>
                                  <w:vAlign w:val="center"/>
                                </w:tcPr>
                              </w:tcPrChange>
                            </w:tcPr>
                            <w:p w14:paraId="7F0D9E7F" w14:textId="77777777" w:rsidR="00406C9B" w:rsidRDefault="00406C9B" w:rsidP="008960CE">
                              <w:pPr>
                                <w:jc w:val="center"/>
                              </w:pPr>
                            </w:p>
                          </w:tc>
                          <w:tc>
                            <w:tcPr>
                              <w:tcW w:w="850" w:type="dxa"/>
                              <w:vAlign w:val="center"/>
                              <w:tcPrChange w:id="1493" w:author="Borja Gonzalez" w:date="2017-09-29T13:30:00Z">
                                <w:tcPr>
                                  <w:tcW w:w="850" w:type="dxa"/>
                                  <w:vAlign w:val="center"/>
                                </w:tcPr>
                              </w:tcPrChange>
                            </w:tcPr>
                            <w:p w14:paraId="48867BD3" w14:textId="77777777" w:rsidR="00406C9B" w:rsidRDefault="00406C9B" w:rsidP="008960CE">
                              <w:pPr>
                                <w:jc w:val="center"/>
                              </w:pPr>
                            </w:p>
                          </w:tc>
                          <w:tc>
                            <w:tcPr>
                              <w:tcW w:w="851" w:type="dxa"/>
                              <w:vAlign w:val="center"/>
                              <w:tcPrChange w:id="1494" w:author="Borja Gonzalez" w:date="2017-09-29T13:30:00Z">
                                <w:tcPr>
                                  <w:tcW w:w="851" w:type="dxa"/>
                                  <w:vAlign w:val="center"/>
                                </w:tcPr>
                              </w:tcPrChange>
                            </w:tcPr>
                            <w:p w14:paraId="6A493A12" w14:textId="77777777" w:rsidR="00406C9B" w:rsidRDefault="00406C9B" w:rsidP="008960CE">
                              <w:pPr>
                                <w:jc w:val="center"/>
                              </w:pPr>
                            </w:p>
                          </w:tc>
                          <w:tc>
                            <w:tcPr>
                              <w:tcW w:w="850" w:type="dxa"/>
                              <w:vAlign w:val="center"/>
                              <w:tcPrChange w:id="1495" w:author="Borja Gonzalez" w:date="2017-09-29T13:30:00Z">
                                <w:tcPr>
                                  <w:tcW w:w="850" w:type="dxa"/>
                                  <w:vAlign w:val="center"/>
                                </w:tcPr>
                              </w:tcPrChange>
                            </w:tcPr>
                            <w:p w14:paraId="1645BE60" w14:textId="77777777" w:rsidR="00406C9B" w:rsidRDefault="00406C9B" w:rsidP="008960CE">
                              <w:pPr>
                                <w:jc w:val="center"/>
                              </w:pPr>
                            </w:p>
                          </w:tc>
                          <w:tc>
                            <w:tcPr>
                              <w:tcW w:w="841" w:type="dxa"/>
                              <w:vAlign w:val="center"/>
                              <w:tcPrChange w:id="1496" w:author="Borja Gonzalez" w:date="2017-09-29T13:30:00Z">
                                <w:tcPr>
                                  <w:tcW w:w="983" w:type="dxa"/>
                                  <w:vAlign w:val="center"/>
                                </w:tcPr>
                              </w:tcPrChange>
                            </w:tcPr>
                            <w:p w14:paraId="0CA529B1" w14:textId="77777777" w:rsidR="00406C9B" w:rsidRDefault="00406C9B" w:rsidP="008960CE">
                              <w:pPr>
                                <w:jc w:val="center"/>
                              </w:pPr>
                            </w:p>
                          </w:tc>
                        </w:tr>
                        <w:tr w:rsidR="00406C9B" w14:paraId="3D3600D7" w14:textId="77777777" w:rsidTr="008960CE">
                          <w:trPr>
                            <w:cantSplit/>
                            <w:trHeight w:val="490"/>
                            <w:trPrChange w:id="1497" w:author="Borja Gonzalez" w:date="2017-09-29T13:30:00Z">
                              <w:trPr>
                                <w:cantSplit/>
                                <w:trHeight w:val="490"/>
                              </w:trPr>
                            </w:trPrChange>
                          </w:trPr>
                          <w:tc>
                            <w:tcPr>
                              <w:tcW w:w="1074" w:type="dxa"/>
                              <w:vAlign w:val="center"/>
                              <w:tcPrChange w:id="1498" w:author="Borja Gonzalez" w:date="2017-09-29T13:30:00Z">
                                <w:tcPr>
                                  <w:tcW w:w="1074" w:type="dxa"/>
                                  <w:vAlign w:val="center"/>
                                </w:tcPr>
                              </w:tcPrChange>
                            </w:tcPr>
                            <w:p w14:paraId="3F81E214" w14:textId="77777777" w:rsidR="00406C9B" w:rsidRDefault="00406C9B" w:rsidP="008960CE">
                              <w:r>
                                <w:t>CU3</w:t>
                              </w:r>
                            </w:p>
                          </w:tc>
                          <w:tc>
                            <w:tcPr>
                              <w:tcW w:w="739" w:type="dxa"/>
                              <w:vAlign w:val="center"/>
                              <w:tcPrChange w:id="1499" w:author="Borja Gonzalez" w:date="2017-09-29T13:30:00Z">
                                <w:tcPr>
                                  <w:tcW w:w="739" w:type="dxa"/>
                                  <w:vAlign w:val="center"/>
                                </w:tcPr>
                              </w:tcPrChange>
                            </w:tcPr>
                            <w:p w14:paraId="74CADD73" w14:textId="77777777" w:rsidR="00406C9B" w:rsidRDefault="00406C9B" w:rsidP="008960CE">
                              <w:pPr>
                                <w:jc w:val="center"/>
                              </w:pPr>
                            </w:p>
                          </w:tc>
                          <w:tc>
                            <w:tcPr>
                              <w:tcW w:w="709" w:type="dxa"/>
                              <w:vAlign w:val="center"/>
                              <w:tcPrChange w:id="1500" w:author="Borja Gonzalez" w:date="2017-09-29T13:30:00Z">
                                <w:tcPr>
                                  <w:tcW w:w="709" w:type="dxa"/>
                                  <w:vAlign w:val="center"/>
                                </w:tcPr>
                              </w:tcPrChange>
                            </w:tcPr>
                            <w:p w14:paraId="259E69DC" w14:textId="77777777" w:rsidR="00406C9B" w:rsidRDefault="00406C9B" w:rsidP="008960CE">
                              <w:pPr>
                                <w:jc w:val="center"/>
                              </w:pPr>
                            </w:p>
                          </w:tc>
                          <w:tc>
                            <w:tcPr>
                              <w:tcW w:w="709" w:type="dxa"/>
                              <w:vAlign w:val="center"/>
                              <w:tcPrChange w:id="1501" w:author="Borja Gonzalez" w:date="2017-09-29T13:30:00Z">
                                <w:tcPr>
                                  <w:tcW w:w="709" w:type="dxa"/>
                                  <w:vAlign w:val="center"/>
                                </w:tcPr>
                              </w:tcPrChange>
                            </w:tcPr>
                            <w:p w14:paraId="494FD1BF"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02" w:author="Borja Gonzalez" w:date="2017-09-29T13:30:00Z">
                                <w:tcPr>
                                  <w:tcW w:w="709" w:type="dxa"/>
                                  <w:vAlign w:val="center"/>
                                </w:tcPr>
                              </w:tcPrChange>
                            </w:tcPr>
                            <w:p w14:paraId="162E6867" w14:textId="77777777" w:rsidR="00406C9B" w:rsidRDefault="00406C9B" w:rsidP="008960CE">
                              <w:pPr>
                                <w:jc w:val="center"/>
                              </w:pPr>
                            </w:p>
                          </w:tc>
                          <w:tc>
                            <w:tcPr>
                              <w:tcW w:w="708" w:type="dxa"/>
                              <w:vAlign w:val="center"/>
                              <w:tcPrChange w:id="1503" w:author="Borja Gonzalez" w:date="2017-09-29T13:30:00Z">
                                <w:tcPr>
                                  <w:tcW w:w="708" w:type="dxa"/>
                                  <w:vAlign w:val="center"/>
                                </w:tcPr>
                              </w:tcPrChange>
                            </w:tcPr>
                            <w:p w14:paraId="0D67ECFF" w14:textId="77777777" w:rsidR="00406C9B" w:rsidRDefault="00406C9B" w:rsidP="008960CE">
                              <w:pPr>
                                <w:jc w:val="center"/>
                              </w:pPr>
                            </w:p>
                          </w:tc>
                          <w:tc>
                            <w:tcPr>
                              <w:tcW w:w="709" w:type="dxa"/>
                              <w:vAlign w:val="center"/>
                              <w:tcPrChange w:id="1504" w:author="Borja Gonzalez" w:date="2017-09-29T13:30:00Z">
                                <w:tcPr>
                                  <w:tcW w:w="709" w:type="dxa"/>
                                  <w:vAlign w:val="center"/>
                                </w:tcPr>
                              </w:tcPrChange>
                            </w:tcPr>
                            <w:p w14:paraId="66FBA13D" w14:textId="77777777" w:rsidR="00406C9B" w:rsidRDefault="00406C9B" w:rsidP="008960CE">
                              <w:pPr>
                                <w:jc w:val="center"/>
                              </w:pPr>
                            </w:p>
                          </w:tc>
                          <w:tc>
                            <w:tcPr>
                              <w:tcW w:w="709" w:type="dxa"/>
                              <w:vAlign w:val="center"/>
                              <w:tcPrChange w:id="1505" w:author="Borja Gonzalez" w:date="2017-09-29T13:30:00Z">
                                <w:tcPr>
                                  <w:tcW w:w="709" w:type="dxa"/>
                                  <w:vAlign w:val="center"/>
                                </w:tcPr>
                              </w:tcPrChange>
                            </w:tcPr>
                            <w:p w14:paraId="5E65A09D" w14:textId="77777777" w:rsidR="00406C9B" w:rsidRDefault="00406C9B" w:rsidP="008960CE">
                              <w:pPr>
                                <w:jc w:val="center"/>
                              </w:pPr>
                            </w:p>
                          </w:tc>
                          <w:tc>
                            <w:tcPr>
                              <w:tcW w:w="709" w:type="dxa"/>
                              <w:vAlign w:val="center"/>
                              <w:tcPrChange w:id="1506" w:author="Borja Gonzalez" w:date="2017-09-29T13:30:00Z">
                                <w:tcPr>
                                  <w:tcW w:w="709" w:type="dxa"/>
                                  <w:vAlign w:val="center"/>
                                </w:tcPr>
                              </w:tcPrChange>
                            </w:tcPr>
                            <w:p w14:paraId="7BCF7FBF" w14:textId="77777777" w:rsidR="00406C9B" w:rsidRDefault="00406C9B" w:rsidP="008960CE">
                              <w:pPr>
                                <w:jc w:val="center"/>
                              </w:pPr>
                            </w:p>
                          </w:tc>
                          <w:tc>
                            <w:tcPr>
                              <w:tcW w:w="708" w:type="dxa"/>
                              <w:vAlign w:val="center"/>
                              <w:tcPrChange w:id="1507" w:author="Borja Gonzalez" w:date="2017-09-29T13:30:00Z">
                                <w:tcPr>
                                  <w:tcW w:w="708" w:type="dxa"/>
                                  <w:vAlign w:val="center"/>
                                </w:tcPr>
                              </w:tcPrChange>
                            </w:tcPr>
                            <w:p w14:paraId="6264C4FC" w14:textId="77777777" w:rsidR="00406C9B" w:rsidRDefault="00406C9B" w:rsidP="008960CE">
                              <w:pPr>
                                <w:jc w:val="center"/>
                              </w:pPr>
                            </w:p>
                          </w:tc>
                          <w:tc>
                            <w:tcPr>
                              <w:tcW w:w="851" w:type="dxa"/>
                              <w:vAlign w:val="center"/>
                              <w:tcPrChange w:id="1508" w:author="Borja Gonzalez" w:date="2017-09-29T13:30:00Z">
                                <w:tcPr>
                                  <w:tcW w:w="851" w:type="dxa"/>
                                  <w:vAlign w:val="center"/>
                                </w:tcPr>
                              </w:tcPrChange>
                            </w:tcPr>
                            <w:p w14:paraId="4EE5E877" w14:textId="77777777" w:rsidR="00406C9B" w:rsidRDefault="00406C9B" w:rsidP="008960CE">
                              <w:pPr>
                                <w:jc w:val="center"/>
                              </w:pPr>
                            </w:p>
                          </w:tc>
                          <w:tc>
                            <w:tcPr>
                              <w:tcW w:w="850" w:type="dxa"/>
                              <w:vAlign w:val="center"/>
                              <w:tcPrChange w:id="1509" w:author="Borja Gonzalez" w:date="2017-09-29T13:30:00Z">
                                <w:tcPr>
                                  <w:tcW w:w="850" w:type="dxa"/>
                                  <w:vAlign w:val="center"/>
                                </w:tcPr>
                              </w:tcPrChange>
                            </w:tcPr>
                            <w:p w14:paraId="6513ECCD" w14:textId="77777777" w:rsidR="00406C9B" w:rsidRDefault="00406C9B" w:rsidP="008960CE">
                              <w:pPr>
                                <w:jc w:val="center"/>
                              </w:pPr>
                            </w:p>
                          </w:tc>
                          <w:tc>
                            <w:tcPr>
                              <w:tcW w:w="851" w:type="dxa"/>
                              <w:vAlign w:val="center"/>
                              <w:tcPrChange w:id="1510" w:author="Borja Gonzalez" w:date="2017-09-29T13:30:00Z">
                                <w:tcPr>
                                  <w:tcW w:w="851" w:type="dxa"/>
                                  <w:vAlign w:val="center"/>
                                </w:tcPr>
                              </w:tcPrChange>
                            </w:tcPr>
                            <w:p w14:paraId="487070EE" w14:textId="77777777" w:rsidR="00406C9B" w:rsidRDefault="00406C9B" w:rsidP="008960CE">
                              <w:pPr>
                                <w:jc w:val="center"/>
                              </w:pPr>
                            </w:p>
                          </w:tc>
                          <w:tc>
                            <w:tcPr>
                              <w:tcW w:w="850" w:type="dxa"/>
                              <w:vAlign w:val="center"/>
                              <w:tcPrChange w:id="1511" w:author="Borja Gonzalez" w:date="2017-09-29T13:30:00Z">
                                <w:tcPr>
                                  <w:tcW w:w="850" w:type="dxa"/>
                                  <w:vAlign w:val="center"/>
                                </w:tcPr>
                              </w:tcPrChange>
                            </w:tcPr>
                            <w:p w14:paraId="1CA928F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12" w:author="Borja Gonzalez" w:date="2017-09-29T13:30:00Z">
                                <w:tcPr>
                                  <w:tcW w:w="983" w:type="dxa"/>
                                  <w:vAlign w:val="center"/>
                                </w:tcPr>
                              </w:tcPrChange>
                            </w:tcPr>
                            <w:p w14:paraId="2096332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1AE5F597" w14:textId="77777777" w:rsidTr="008960CE">
                          <w:trPr>
                            <w:cantSplit/>
                            <w:trHeight w:val="470"/>
                            <w:trPrChange w:id="1513" w:author="Borja Gonzalez" w:date="2017-09-29T13:30:00Z">
                              <w:trPr>
                                <w:cantSplit/>
                                <w:trHeight w:val="470"/>
                              </w:trPr>
                            </w:trPrChange>
                          </w:trPr>
                          <w:tc>
                            <w:tcPr>
                              <w:tcW w:w="1074" w:type="dxa"/>
                              <w:vAlign w:val="center"/>
                              <w:tcPrChange w:id="1514" w:author="Borja Gonzalez" w:date="2017-09-29T13:30:00Z">
                                <w:tcPr>
                                  <w:tcW w:w="1074" w:type="dxa"/>
                                  <w:vAlign w:val="center"/>
                                </w:tcPr>
                              </w:tcPrChange>
                            </w:tcPr>
                            <w:p w14:paraId="5BCB1A7C" w14:textId="77777777" w:rsidR="00406C9B" w:rsidRDefault="00406C9B" w:rsidP="008960CE">
                              <w:r>
                                <w:t>CU4</w:t>
                              </w:r>
                            </w:p>
                          </w:tc>
                          <w:tc>
                            <w:tcPr>
                              <w:tcW w:w="739" w:type="dxa"/>
                              <w:vAlign w:val="center"/>
                              <w:tcPrChange w:id="1515" w:author="Borja Gonzalez" w:date="2017-09-29T13:30:00Z">
                                <w:tcPr>
                                  <w:tcW w:w="739" w:type="dxa"/>
                                  <w:vAlign w:val="center"/>
                                </w:tcPr>
                              </w:tcPrChange>
                            </w:tcPr>
                            <w:p w14:paraId="19C3F3D8" w14:textId="77777777" w:rsidR="00406C9B" w:rsidRDefault="00406C9B" w:rsidP="008960CE">
                              <w:pPr>
                                <w:jc w:val="center"/>
                              </w:pPr>
                            </w:p>
                          </w:tc>
                          <w:tc>
                            <w:tcPr>
                              <w:tcW w:w="709" w:type="dxa"/>
                              <w:vAlign w:val="center"/>
                              <w:tcPrChange w:id="1516" w:author="Borja Gonzalez" w:date="2017-09-29T13:30:00Z">
                                <w:tcPr>
                                  <w:tcW w:w="709" w:type="dxa"/>
                                  <w:vAlign w:val="center"/>
                                </w:tcPr>
                              </w:tcPrChange>
                            </w:tcPr>
                            <w:p w14:paraId="0D6E756C" w14:textId="77777777" w:rsidR="00406C9B" w:rsidRDefault="00406C9B" w:rsidP="008960CE">
                              <w:pPr>
                                <w:jc w:val="center"/>
                              </w:pPr>
                            </w:p>
                          </w:tc>
                          <w:tc>
                            <w:tcPr>
                              <w:tcW w:w="709" w:type="dxa"/>
                              <w:vAlign w:val="center"/>
                              <w:tcPrChange w:id="1517" w:author="Borja Gonzalez" w:date="2017-09-29T13:30:00Z">
                                <w:tcPr>
                                  <w:tcW w:w="709" w:type="dxa"/>
                                  <w:vAlign w:val="center"/>
                                </w:tcPr>
                              </w:tcPrChange>
                            </w:tcPr>
                            <w:p w14:paraId="619B5C71" w14:textId="77777777" w:rsidR="00406C9B" w:rsidRDefault="00406C9B" w:rsidP="008960CE">
                              <w:pPr>
                                <w:jc w:val="center"/>
                              </w:pPr>
                            </w:p>
                          </w:tc>
                          <w:tc>
                            <w:tcPr>
                              <w:tcW w:w="709" w:type="dxa"/>
                              <w:vAlign w:val="center"/>
                              <w:tcPrChange w:id="1518" w:author="Borja Gonzalez" w:date="2017-09-29T13:30:00Z">
                                <w:tcPr>
                                  <w:tcW w:w="709" w:type="dxa"/>
                                  <w:vAlign w:val="center"/>
                                </w:tcPr>
                              </w:tcPrChange>
                            </w:tcPr>
                            <w:p w14:paraId="20363B56"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519" w:author="Borja Gonzalez" w:date="2017-09-29T13:30:00Z">
                                <w:tcPr>
                                  <w:tcW w:w="708" w:type="dxa"/>
                                  <w:vAlign w:val="center"/>
                                </w:tcPr>
                              </w:tcPrChange>
                            </w:tcPr>
                            <w:p w14:paraId="5B8F1560" w14:textId="77777777" w:rsidR="00406C9B" w:rsidRDefault="00406C9B" w:rsidP="008960CE">
                              <w:pPr>
                                <w:jc w:val="center"/>
                              </w:pPr>
                            </w:p>
                          </w:tc>
                          <w:tc>
                            <w:tcPr>
                              <w:tcW w:w="709" w:type="dxa"/>
                              <w:vAlign w:val="center"/>
                              <w:tcPrChange w:id="1520" w:author="Borja Gonzalez" w:date="2017-09-29T13:30:00Z">
                                <w:tcPr>
                                  <w:tcW w:w="709" w:type="dxa"/>
                                  <w:vAlign w:val="center"/>
                                </w:tcPr>
                              </w:tcPrChange>
                            </w:tcPr>
                            <w:p w14:paraId="1B33FA7D" w14:textId="77777777" w:rsidR="00406C9B" w:rsidRDefault="00406C9B" w:rsidP="008960CE">
                              <w:pPr>
                                <w:jc w:val="center"/>
                              </w:pPr>
                            </w:p>
                          </w:tc>
                          <w:tc>
                            <w:tcPr>
                              <w:tcW w:w="709" w:type="dxa"/>
                              <w:vAlign w:val="center"/>
                              <w:tcPrChange w:id="1521" w:author="Borja Gonzalez" w:date="2017-09-29T13:30:00Z">
                                <w:tcPr>
                                  <w:tcW w:w="709" w:type="dxa"/>
                                  <w:vAlign w:val="center"/>
                                </w:tcPr>
                              </w:tcPrChange>
                            </w:tcPr>
                            <w:p w14:paraId="341D557E" w14:textId="77777777" w:rsidR="00406C9B" w:rsidRDefault="00406C9B" w:rsidP="008960CE">
                              <w:pPr>
                                <w:jc w:val="center"/>
                              </w:pPr>
                            </w:p>
                          </w:tc>
                          <w:tc>
                            <w:tcPr>
                              <w:tcW w:w="709" w:type="dxa"/>
                              <w:vAlign w:val="center"/>
                              <w:tcPrChange w:id="1522" w:author="Borja Gonzalez" w:date="2017-09-29T13:30:00Z">
                                <w:tcPr>
                                  <w:tcW w:w="709" w:type="dxa"/>
                                  <w:vAlign w:val="center"/>
                                </w:tcPr>
                              </w:tcPrChange>
                            </w:tcPr>
                            <w:p w14:paraId="64659292" w14:textId="77777777" w:rsidR="00406C9B" w:rsidRDefault="00406C9B" w:rsidP="008960CE">
                              <w:pPr>
                                <w:jc w:val="center"/>
                              </w:pPr>
                            </w:p>
                          </w:tc>
                          <w:tc>
                            <w:tcPr>
                              <w:tcW w:w="708" w:type="dxa"/>
                              <w:vAlign w:val="center"/>
                              <w:tcPrChange w:id="1523" w:author="Borja Gonzalez" w:date="2017-09-29T13:30:00Z">
                                <w:tcPr>
                                  <w:tcW w:w="708" w:type="dxa"/>
                                  <w:vAlign w:val="center"/>
                                </w:tcPr>
                              </w:tcPrChange>
                            </w:tcPr>
                            <w:p w14:paraId="27B4D60A" w14:textId="77777777" w:rsidR="00406C9B" w:rsidRDefault="00406C9B" w:rsidP="008960CE">
                              <w:pPr>
                                <w:jc w:val="center"/>
                              </w:pPr>
                            </w:p>
                          </w:tc>
                          <w:tc>
                            <w:tcPr>
                              <w:tcW w:w="851" w:type="dxa"/>
                              <w:vAlign w:val="center"/>
                              <w:tcPrChange w:id="1524" w:author="Borja Gonzalez" w:date="2017-09-29T13:30:00Z">
                                <w:tcPr>
                                  <w:tcW w:w="851" w:type="dxa"/>
                                  <w:vAlign w:val="center"/>
                                </w:tcPr>
                              </w:tcPrChange>
                            </w:tcPr>
                            <w:p w14:paraId="5F83FFCB" w14:textId="77777777" w:rsidR="00406C9B" w:rsidRDefault="00406C9B" w:rsidP="008960CE">
                              <w:pPr>
                                <w:jc w:val="center"/>
                              </w:pPr>
                            </w:p>
                          </w:tc>
                          <w:tc>
                            <w:tcPr>
                              <w:tcW w:w="850" w:type="dxa"/>
                              <w:vAlign w:val="center"/>
                              <w:tcPrChange w:id="1525" w:author="Borja Gonzalez" w:date="2017-09-29T13:30:00Z">
                                <w:tcPr>
                                  <w:tcW w:w="850" w:type="dxa"/>
                                  <w:vAlign w:val="center"/>
                                </w:tcPr>
                              </w:tcPrChange>
                            </w:tcPr>
                            <w:p w14:paraId="65F8F77E" w14:textId="77777777" w:rsidR="00406C9B" w:rsidRDefault="00406C9B" w:rsidP="008960CE">
                              <w:pPr>
                                <w:jc w:val="center"/>
                              </w:pPr>
                            </w:p>
                          </w:tc>
                          <w:tc>
                            <w:tcPr>
                              <w:tcW w:w="851" w:type="dxa"/>
                              <w:vAlign w:val="center"/>
                              <w:tcPrChange w:id="1526" w:author="Borja Gonzalez" w:date="2017-09-29T13:30:00Z">
                                <w:tcPr>
                                  <w:tcW w:w="851" w:type="dxa"/>
                                  <w:vAlign w:val="center"/>
                                </w:tcPr>
                              </w:tcPrChange>
                            </w:tcPr>
                            <w:p w14:paraId="1B3B9A6E" w14:textId="77777777" w:rsidR="00406C9B" w:rsidRDefault="00406C9B" w:rsidP="008960CE">
                              <w:pPr>
                                <w:jc w:val="center"/>
                              </w:pPr>
                            </w:p>
                          </w:tc>
                          <w:tc>
                            <w:tcPr>
                              <w:tcW w:w="850" w:type="dxa"/>
                              <w:vAlign w:val="center"/>
                              <w:tcPrChange w:id="1527" w:author="Borja Gonzalez" w:date="2017-09-29T13:30:00Z">
                                <w:tcPr>
                                  <w:tcW w:w="850" w:type="dxa"/>
                                  <w:vAlign w:val="center"/>
                                </w:tcPr>
                              </w:tcPrChange>
                            </w:tcPr>
                            <w:p w14:paraId="58A038E3"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28" w:author="Borja Gonzalez" w:date="2017-09-29T13:30:00Z">
                                <w:tcPr>
                                  <w:tcW w:w="983" w:type="dxa"/>
                                  <w:vAlign w:val="center"/>
                                </w:tcPr>
                              </w:tcPrChange>
                            </w:tcPr>
                            <w:p w14:paraId="15B34EE2"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5187A963" w14:textId="77777777" w:rsidTr="008960CE">
                          <w:trPr>
                            <w:cantSplit/>
                            <w:trHeight w:val="490"/>
                            <w:trPrChange w:id="1529" w:author="Borja Gonzalez" w:date="2017-09-29T13:30:00Z">
                              <w:trPr>
                                <w:cantSplit/>
                                <w:trHeight w:val="490"/>
                              </w:trPr>
                            </w:trPrChange>
                          </w:trPr>
                          <w:tc>
                            <w:tcPr>
                              <w:tcW w:w="1074" w:type="dxa"/>
                              <w:vAlign w:val="center"/>
                              <w:tcPrChange w:id="1530" w:author="Borja Gonzalez" w:date="2017-09-29T13:30:00Z">
                                <w:tcPr>
                                  <w:tcW w:w="1074" w:type="dxa"/>
                                  <w:vAlign w:val="center"/>
                                </w:tcPr>
                              </w:tcPrChange>
                            </w:tcPr>
                            <w:p w14:paraId="030B7242" w14:textId="77777777" w:rsidR="00406C9B" w:rsidRDefault="00406C9B" w:rsidP="008960CE">
                              <w:r>
                                <w:t>CU5</w:t>
                              </w:r>
                            </w:p>
                          </w:tc>
                          <w:tc>
                            <w:tcPr>
                              <w:tcW w:w="739" w:type="dxa"/>
                              <w:vAlign w:val="center"/>
                              <w:tcPrChange w:id="1531" w:author="Borja Gonzalez" w:date="2017-09-29T13:30:00Z">
                                <w:tcPr>
                                  <w:tcW w:w="739" w:type="dxa"/>
                                  <w:vAlign w:val="center"/>
                                </w:tcPr>
                              </w:tcPrChange>
                            </w:tcPr>
                            <w:p w14:paraId="692AFDA1" w14:textId="77777777" w:rsidR="00406C9B" w:rsidRDefault="00406C9B" w:rsidP="008960CE">
                              <w:pPr>
                                <w:jc w:val="center"/>
                              </w:pPr>
                            </w:p>
                          </w:tc>
                          <w:tc>
                            <w:tcPr>
                              <w:tcW w:w="709" w:type="dxa"/>
                              <w:vAlign w:val="center"/>
                              <w:tcPrChange w:id="1532" w:author="Borja Gonzalez" w:date="2017-09-29T13:30:00Z">
                                <w:tcPr>
                                  <w:tcW w:w="709" w:type="dxa"/>
                                  <w:vAlign w:val="center"/>
                                </w:tcPr>
                              </w:tcPrChange>
                            </w:tcPr>
                            <w:p w14:paraId="3150F769" w14:textId="77777777" w:rsidR="00406C9B" w:rsidRDefault="00406C9B" w:rsidP="008960CE">
                              <w:pPr>
                                <w:jc w:val="center"/>
                              </w:pPr>
                            </w:p>
                          </w:tc>
                          <w:tc>
                            <w:tcPr>
                              <w:tcW w:w="709" w:type="dxa"/>
                              <w:vAlign w:val="center"/>
                              <w:tcPrChange w:id="1533" w:author="Borja Gonzalez" w:date="2017-09-29T13:30:00Z">
                                <w:tcPr>
                                  <w:tcW w:w="709" w:type="dxa"/>
                                  <w:vAlign w:val="center"/>
                                </w:tcPr>
                              </w:tcPrChange>
                            </w:tcPr>
                            <w:p w14:paraId="0A305389" w14:textId="77777777" w:rsidR="00406C9B" w:rsidRDefault="00406C9B" w:rsidP="008960CE">
                              <w:pPr>
                                <w:jc w:val="center"/>
                              </w:pPr>
                            </w:p>
                          </w:tc>
                          <w:tc>
                            <w:tcPr>
                              <w:tcW w:w="709" w:type="dxa"/>
                              <w:vAlign w:val="center"/>
                              <w:tcPrChange w:id="1534" w:author="Borja Gonzalez" w:date="2017-09-29T13:30:00Z">
                                <w:tcPr>
                                  <w:tcW w:w="709" w:type="dxa"/>
                                  <w:vAlign w:val="center"/>
                                </w:tcPr>
                              </w:tcPrChange>
                            </w:tcPr>
                            <w:p w14:paraId="7B0160D1" w14:textId="77777777" w:rsidR="00406C9B" w:rsidRDefault="00406C9B" w:rsidP="008960CE">
                              <w:pPr>
                                <w:jc w:val="center"/>
                              </w:pPr>
                            </w:p>
                          </w:tc>
                          <w:tc>
                            <w:tcPr>
                              <w:tcW w:w="708" w:type="dxa"/>
                              <w:vAlign w:val="center"/>
                              <w:tcPrChange w:id="1535" w:author="Borja Gonzalez" w:date="2017-09-29T13:30:00Z">
                                <w:tcPr>
                                  <w:tcW w:w="708" w:type="dxa"/>
                                  <w:vAlign w:val="center"/>
                                </w:tcPr>
                              </w:tcPrChange>
                            </w:tcPr>
                            <w:p w14:paraId="7EEC3F03"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36" w:author="Borja Gonzalez" w:date="2017-09-29T13:30:00Z">
                                <w:tcPr>
                                  <w:tcW w:w="709" w:type="dxa"/>
                                  <w:vAlign w:val="center"/>
                                </w:tcPr>
                              </w:tcPrChange>
                            </w:tcPr>
                            <w:p w14:paraId="483A577E" w14:textId="77777777" w:rsidR="00406C9B" w:rsidRDefault="00406C9B" w:rsidP="008960CE">
                              <w:pPr>
                                <w:jc w:val="center"/>
                              </w:pPr>
                            </w:p>
                          </w:tc>
                          <w:tc>
                            <w:tcPr>
                              <w:tcW w:w="709" w:type="dxa"/>
                              <w:vAlign w:val="center"/>
                              <w:tcPrChange w:id="1537" w:author="Borja Gonzalez" w:date="2017-09-29T13:30:00Z">
                                <w:tcPr>
                                  <w:tcW w:w="709" w:type="dxa"/>
                                  <w:vAlign w:val="center"/>
                                </w:tcPr>
                              </w:tcPrChange>
                            </w:tcPr>
                            <w:p w14:paraId="013B4AEE" w14:textId="77777777" w:rsidR="00406C9B" w:rsidRDefault="00406C9B" w:rsidP="008960CE">
                              <w:pPr>
                                <w:jc w:val="center"/>
                              </w:pPr>
                            </w:p>
                          </w:tc>
                          <w:tc>
                            <w:tcPr>
                              <w:tcW w:w="709" w:type="dxa"/>
                              <w:vAlign w:val="center"/>
                              <w:tcPrChange w:id="1538" w:author="Borja Gonzalez" w:date="2017-09-29T13:30:00Z">
                                <w:tcPr>
                                  <w:tcW w:w="709" w:type="dxa"/>
                                  <w:vAlign w:val="center"/>
                                </w:tcPr>
                              </w:tcPrChange>
                            </w:tcPr>
                            <w:p w14:paraId="5AB62AE1" w14:textId="77777777" w:rsidR="00406C9B" w:rsidRDefault="00406C9B" w:rsidP="008960CE">
                              <w:pPr>
                                <w:jc w:val="center"/>
                              </w:pPr>
                            </w:p>
                          </w:tc>
                          <w:tc>
                            <w:tcPr>
                              <w:tcW w:w="708" w:type="dxa"/>
                              <w:vAlign w:val="center"/>
                              <w:tcPrChange w:id="1539" w:author="Borja Gonzalez" w:date="2017-09-29T13:30:00Z">
                                <w:tcPr>
                                  <w:tcW w:w="708" w:type="dxa"/>
                                  <w:vAlign w:val="center"/>
                                </w:tcPr>
                              </w:tcPrChange>
                            </w:tcPr>
                            <w:p w14:paraId="1997F034" w14:textId="77777777" w:rsidR="00406C9B" w:rsidRDefault="00406C9B" w:rsidP="008960CE">
                              <w:pPr>
                                <w:jc w:val="center"/>
                              </w:pPr>
                            </w:p>
                          </w:tc>
                          <w:tc>
                            <w:tcPr>
                              <w:tcW w:w="851" w:type="dxa"/>
                              <w:vAlign w:val="center"/>
                              <w:tcPrChange w:id="1540" w:author="Borja Gonzalez" w:date="2017-09-29T13:30:00Z">
                                <w:tcPr>
                                  <w:tcW w:w="851" w:type="dxa"/>
                                  <w:vAlign w:val="center"/>
                                </w:tcPr>
                              </w:tcPrChange>
                            </w:tcPr>
                            <w:p w14:paraId="74E6C07F" w14:textId="77777777" w:rsidR="00406C9B" w:rsidRDefault="00406C9B" w:rsidP="008960CE">
                              <w:pPr>
                                <w:jc w:val="center"/>
                              </w:pPr>
                            </w:p>
                          </w:tc>
                          <w:tc>
                            <w:tcPr>
                              <w:tcW w:w="850" w:type="dxa"/>
                              <w:vAlign w:val="center"/>
                              <w:tcPrChange w:id="1541" w:author="Borja Gonzalez" w:date="2017-09-29T13:30:00Z">
                                <w:tcPr>
                                  <w:tcW w:w="850" w:type="dxa"/>
                                  <w:vAlign w:val="center"/>
                                </w:tcPr>
                              </w:tcPrChange>
                            </w:tcPr>
                            <w:p w14:paraId="5373BE86" w14:textId="77777777" w:rsidR="00406C9B" w:rsidRDefault="00406C9B" w:rsidP="008960CE">
                              <w:pPr>
                                <w:jc w:val="center"/>
                              </w:pPr>
                            </w:p>
                          </w:tc>
                          <w:tc>
                            <w:tcPr>
                              <w:tcW w:w="851" w:type="dxa"/>
                              <w:vAlign w:val="center"/>
                              <w:tcPrChange w:id="1542" w:author="Borja Gonzalez" w:date="2017-09-29T13:30:00Z">
                                <w:tcPr>
                                  <w:tcW w:w="851" w:type="dxa"/>
                                  <w:vAlign w:val="center"/>
                                </w:tcPr>
                              </w:tcPrChange>
                            </w:tcPr>
                            <w:p w14:paraId="1A60F439" w14:textId="77777777" w:rsidR="00406C9B" w:rsidRDefault="00406C9B" w:rsidP="008960CE">
                              <w:pPr>
                                <w:jc w:val="center"/>
                              </w:pPr>
                            </w:p>
                          </w:tc>
                          <w:tc>
                            <w:tcPr>
                              <w:tcW w:w="850" w:type="dxa"/>
                              <w:vAlign w:val="center"/>
                              <w:tcPrChange w:id="1543" w:author="Borja Gonzalez" w:date="2017-09-29T13:30:00Z">
                                <w:tcPr>
                                  <w:tcW w:w="850" w:type="dxa"/>
                                  <w:vAlign w:val="center"/>
                                </w:tcPr>
                              </w:tcPrChange>
                            </w:tcPr>
                            <w:p w14:paraId="1485E482" w14:textId="77777777" w:rsidR="00406C9B" w:rsidRDefault="00406C9B" w:rsidP="008960CE">
                              <w:pPr>
                                <w:jc w:val="center"/>
                              </w:pPr>
                            </w:p>
                          </w:tc>
                          <w:tc>
                            <w:tcPr>
                              <w:tcW w:w="841" w:type="dxa"/>
                              <w:vAlign w:val="center"/>
                              <w:tcPrChange w:id="1544" w:author="Borja Gonzalez" w:date="2017-09-29T13:30:00Z">
                                <w:tcPr>
                                  <w:tcW w:w="983" w:type="dxa"/>
                                  <w:vAlign w:val="center"/>
                                </w:tcPr>
                              </w:tcPrChange>
                            </w:tcPr>
                            <w:p w14:paraId="6F9C12BC" w14:textId="77777777" w:rsidR="00406C9B" w:rsidRDefault="00406C9B" w:rsidP="008960CE">
                              <w:pPr>
                                <w:jc w:val="center"/>
                              </w:pPr>
                            </w:p>
                          </w:tc>
                        </w:tr>
                        <w:tr w:rsidR="00406C9B" w14:paraId="05AF8318" w14:textId="77777777" w:rsidTr="008960CE">
                          <w:trPr>
                            <w:cantSplit/>
                            <w:trHeight w:val="470"/>
                            <w:trPrChange w:id="1545" w:author="Borja Gonzalez" w:date="2017-09-29T13:30:00Z">
                              <w:trPr>
                                <w:cantSplit/>
                                <w:trHeight w:val="470"/>
                              </w:trPr>
                            </w:trPrChange>
                          </w:trPr>
                          <w:tc>
                            <w:tcPr>
                              <w:tcW w:w="1074" w:type="dxa"/>
                              <w:vAlign w:val="center"/>
                              <w:tcPrChange w:id="1546" w:author="Borja Gonzalez" w:date="2017-09-29T13:30:00Z">
                                <w:tcPr>
                                  <w:tcW w:w="1074" w:type="dxa"/>
                                  <w:vAlign w:val="center"/>
                                </w:tcPr>
                              </w:tcPrChange>
                            </w:tcPr>
                            <w:p w14:paraId="5C7A14CD" w14:textId="77777777" w:rsidR="00406C9B" w:rsidRDefault="00406C9B" w:rsidP="008960CE">
                              <w:r>
                                <w:t>CU6</w:t>
                              </w:r>
                            </w:p>
                          </w:tc>
                          <w:tc>
                            <w:tcPr>
                              <w:tcW w:w="739" w:type="dxa"/>
                              <w:vAlign w:val="center"/>
                              <w:tcPrChange w:id="1547" w:author="Borja Gonzalez" w:date="2017-09-29T13:30:00Z">
                                <w:tcPr>
                                  <w:tcW w:w="739" w:type="dxa"/>
                                  <w:vAlign w:val="center"/>
                                </w:tcPr>
                              </w:tcPrChange>
                            </w:tcPr>
                            <w:p w14:paraId="527CF482" w14:textId="77777777" w:rsidR="00406C9B" w:rsidRDefault="00406C9B" w:rsidP="008960CE">
                              <w:pPr>
                                <w:jc w:val="center"/>
                              </w:pPr>
                            </w:p>
                          </w:tc>
                          <w:tc>
                            <w:tcPr>
                              <w:tcW w:w="709" w:type="dxa"/>
                              <w:vAlign w:val="center"/>
                              <w:tcPrChange w:id="1548" w:author="Borja Gonzalez" w:date="2017-09-29T13:30:00Z">
                                <w:tcPr>
                                  <w:tcW w:w="709" w:type="dxa"/>
                                  <w:vAlign w:val="center"/>
                                </w:tcPr>
                              </w:tcPrChange>
                            </w:tcPr>
                            <w:p w14:paraId="1EBCF89E" w14:textId="77777777" w:rsidR="00406C9B" w:rsidRDefault="00406C9B" w:rsidP="008960CE">
                              <w:pPr>
                                <w:jc w:val="center"/>
                              </w:pPr>
                            </w:p>
                          </w:tc>
                          <w:tc>
                            <w:tcPr>
                              <w:tcW w:w="709" w:type="dxa"/>
                              <w:vAlign w:val="center"/>
                              <w:tcPrChange w:id="1549" w:author="Borja Gonzalez" w:date="2017-09-29T13:30:00Z">
                                <w:tcPr>
                                  <w:tcW w:w="709" w:type="dxa"/>
                                  <w:vAlign w:val="center"/>
                                </w:tcPr>
                              </w:tcPrChange>
                            </w:tcPr>
                            <w:p w14:paraId="529A939F" w14:textId="77777777" w:rsidR="00406C9B" w:rsidRDefault="00406C9B" w:rsidP="008960CE">
                              <w:pPr>
                                <w:jc w:val="center"/>
                              </w:pPr>
                            </w:p>
                          </w:tc>
                          <w:tc>
                            <w:tcPr>
                              <w:tcW w:w="709" w:type="dxa"/>
                              <w:vAlign w:val="center"/>
                              <w:tcPrChange w:id="1550" w:author="Borja Gonzalez" w:date="2017-09-29T13:30:00Z">
                                <w:tcPr>
                                  <w:tcW w:w="709" w:type="dxa"/>
                                  <w:vAlign w:val="center"/>
                                </w:tcPr>
                              </w:tcPrChange>
                            </w:tcPr>
                            <w:p w14:paraId="0F1E2CE1" w14:textId="77777777" w:rsidR="00406C9B" w:rsidRDefault="00406C9B" w:rsidP="008960CE">
                              <w:pPr>
                                <w:jc w:val="center"/>
                              </w:pPr>
                            </w:p>
                          </w:tc>
                          <w:tc>
                            <w:tcPr>
                              <w:tcW w:w="708" w:type="dxa"/>
                              <w:vAlign w:val="center"/>
                              <w:tcPrChange w:id="1551" w:author="Borja Gonzalez" w:date="2017-09-29T13:30:00Z">
                                <w:tcPr>
                                  <w:tcW w:w="708" w:type="dxa"/>
                                  <w:vAlign w:val="center"/>
                                </w:tcPr>
                              </w:tcPrChange>
                            </w:tcPr>
                            <w:p w14:paraId="13AC7FB8" w14:textId="77777777" w:rsidR="00406C9B" w:rsidRDefault="00406C9B" w:rsidP="008960CE">
                              <w:pPr>
                                <w:jc w:val="center"/>
                              </w:pPr>
                            </w:p>
                          </w:tc>
                          <w:tc>
                            <w:tcPr>
                              <w:tcW w:w="709" w:type="dxa"/>
                              <w:vAlign w:val="center"/>
                              <w:tcPrChange w:id="1552" w:author="Borja Gonzalez" w:date="2017-09-29T13:30:00Z">
                                <w:tcPr>
                                  <w:tcW w:w="709" w:type="dxa"/>
                                  <w:vAlign w:val="center"/>
                                </w:tcPr>
                              </w:tcPrChange>
                            </w:tcPr>
                            <w:p w14:paraId="5BAC705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53" w:author="Borja Gonzalez" w:date="2017-09-29T13:30:00Z">
                                <w:tcPr>
                                  <w:tcW w:w="709" w:type="dxa"/>
                                  <w:vAlign w:val="center"/>
                                </w:tcPr>
                              </w:tcPrChange>
                            </w:tcPr>
                            <w:p w14:paraId="015F744F" w14:textId="77777777" w:rsidR="00406C9B" w:rsidRDefault="00406C9B" w:rsidP="008960CE">
                              <w:pPr>
                                <w:jc w:val="center"/>
                              </w:pPr>
                            </w:p>
                          </w:tc>
                          <w:tc>
                            <w:tcPr>
                              <w:tcW w:w="709" w:type="dxa"/>
                              <w:vAlign w:val="center"/>
                              <w:tcPrChange w:id="1554" w:author="Borja Gonzalez" w:date="2017-09-29T13:30:00Z">
                                <w:tcPr>
                                  <w:tcW w:w="709" w:type="dxa"/>
                                  <w:vAlign w:val="center"/>
                                </w:tcPr>
                              </w:tcPrChange>
                            </w:tcPr>
                            <w:p w14:paraId="45FDA9FB" w14:textId="77777777" w:rsidR="00406C9B" w:rsidRDefault="00406C9B" w:rsidP="008960CE">
                              <w:pPr>
                                <w:jc w:val="center"/>
                              </w:pPr>
                            </w:p>
                          </w:tc>
                          <w:tc>
                            <w:tcPr>
                              <w:tcW w:w="708" w:type="dxa"/>
                              <w:vAlign w:val="center"/>
                              <w:tcPrChange w:id="1555" w:author="Borja Gonzalez" w:date="2017-09-29T13:30:00Z">
                                <w:tcPr>
                                  <w:tcW w:w="708" w:type="dxa"/>
                                  <w:vAlign w:val="center"/>
                                </w:tcPr>
                              </w:tcPrChange>
                            </w:tcPr>
                            <w:p w14:paraId="2F6ECD44" w14:textId="77777777" w:rsidR="00406C9B" w:rsidRDefault="00406C9B" w:rsidP="008960CE">
                              <w:pPr>
                                <w:jc w:val="center"/>
                              </w:pPr>
                            </w:p>
                          </w:tc>
                          <w:tc>
                            <w:tcPr>
                              <w:tcW w:w="851" w:type="dxa"/>
                              <w:vAlign w:val="center"/>
                              <w:tcPrChange w:id="1556" w:author="Borja Gonzalez" w:date="2017-09-29T13:30:00Z">
                                <w:tcPr>
                                  <w:tcW w:w="851" w:type="dxa"/>
                                  <w:vAlign w:val="center"/>
                                </w:tcPr>
                              </w:tcPrChange>
                            </w:tcPr>
                            <w:p w14:paraId="48C568CB" w14:textId="77777777" w:rsidR="00406C9B" w:rsidRDefault="00406C9B" w:rsidP="008960CE">
                              <w:pPr>
                                <w:jc w:val="center"/>
                              </w:pPr>
                            </w:p>
                          </w:tc>
                          <w:tc>
                            <w:tcPr>
                              <w:tcW w:w="850" w:type="dxa"/>
                              <w:vAlign w:val="center"/>
                              <w:tcPrChange w:id="1557" w:author="Borja Gonzalez" w:date="2017-09-29T13:30:00Z">
                                <w:tcPr>
                                  <w:tcW w:w="850" w:type="dxa"/>
                                  <w:vAlign w:val="center"/>
                                </w:tcPr>
                              </w:tcPrChange>
                            </w:tcPr>
                            <w:p w14:paraId="58520B56" w14:textId="77777777" w:rsidR="00406C9B" w:rsidRDefault="00406C9B" w:rsidP="008960CE">
                              <w:pPr>
                                <w:jc w:val="center"/>
                              </w:pPr>
                            </w:p>
                          </w:tc>
                          <w:tc>
                            <w:tcPr>
                              <w:tcW w:w="851" w:type="dxa"/>
                              <w:vAlign w:val="center"/>
                              <w:tcPrChange w:id="1558" w:author="Borja Gonzalez" w:date="2017-09-29T13:30:00Z">
                                <w:tcPr>
                                  <w:tcW w:w="851" w:type="dxa"/>
                                  <w:vAlign w:val="center"/>
                                </w:tcPr>
                              </w:tcPrChange>
                            </w:tcPr>
                            <w:p w14:paraId="5E89C90B" w14:textId="77777777" w:rsidR="00406C9B" w:rsidRDefault="00406C9B" w:rsidP="008960CE">
                              <w:pPr>
                                <w:jc w:val="center"/>
                              </w:pPr>
                            </w:p>
                          </w:tc>
                          <w:tc>
                            <w:tcPr>
                              <w:tcW w:w="850" w:type="dxa"/>
                              <w:vAlign w:val="center"/>
                              <w:tcPrChange w:id="1559" w:author="Borja Gonzalez" w:date="2017-09-29T13:30:00Z">
                                <w:tcPr>
                                  <w:tcW w:w="850" w:type="dxa"/>
                                  <w:vAlign w:val="center"/>
                                </w:tcPr>
                              </w:tcPrChange>
                            </w:tcPr>
                            <w:p w14:paraId="66F28CED"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60" w:author="Borja Gonzalez" w:date="2017-09-29T13:30:00Z">
                                <w:tcPr>
                                  <w:tcW w:w="983" w:type="dxa"/>
                                  <w:vAlign w:val="center"/>
                                </w:tcPr>
                              </w:tcPrChange>
                            </w:tcPr>
                            <w:p w14:paraId="02154973"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7CC92BD8" w14:textId="77777777" w:rsidTr="008960CE">
                          <w:trPr>
                            <w:cantSplit/>
                            <w:trHeight w:val="490"/>
                            <w:trPrChange w:id="1561" w:author="Borja Gonzalez" w:date="2017-09-29T13:30:00Z">
                              <w:trPr>
                                <w:cantSplit/>
                                <w:trHeight w:val="490"/>
                              </w:trPr>
                            </w:trPrChange>
                          </w:trPr>
                          <w:tc>
                            <w:tcPr>
                              <w:tcW w:w="1074" w:type="dxa"/>
                              <w:vAlign w:val="center"/>
                              <w:tcPrChange w:id="1562" w:author="Borja Gonzalez" w:date="2017-09-29T13:30:00Z">
                                <w:tcPr>
                                  <w:tcW w:w="1074" w:type="dxa"/>
                                  <w:vAlign w:val="center"/>
                                </w:tcPr>
                              </w:tcPrChange>
                            </w:tcPr>
                            <w:p w14:paraId="3944D9AF" w14:textId="77777777" w:rsidR="00406C9B" w:rsidRDefault="00406C9B" w:rsidP="008960CE">
                              <w:r>
                                <w:t>CU7</w:t>
                              </w:r>
                            </w:p>
                          </w:tc>
                          <w:tc>
                            <w:tcPr>
                              <w:tcW w:w="739" w:type="dxa"/>
                              <w:vAlign w:val="center"/>
                              <w:tcPrChange w:id="1563" w:author="Borja Gonzalez" w:date="2017-09-29T13:30:00Z">
                                <w:tcPr>
                                  <w:tcW w:w="739" w:type="dxa"/>
                                  <w:vAlign w:val="center"/>
                                </w:tcPr>
                              </w:tcPrChange>
                            </w:tcPr>
                            <w:p w14:paraId="215FCE42" w14:textId="77777777" w:rsidR="00406C9B" w:rsidRDefault="00406C9B" w:rsidP="008960CE">
                              <w:pPr>
                                <w:jc w:val="center"/>
                              </w:pPr>
                            </w:p>
                          </w:tc>
                          <w:tc>
                            <w:tcPr>
                              <w:tcW w:w="709" w:type="dxa"/>
                              <w:vAlign w:val="center"/>
                              <w:tcPrChange w:id="1564" w:author="Borja Gonzalez" w:date="2017-09-29T13:30:00Z">
                                <w:tcPr>
                                  <w:tcW w:w="709" w:type="dxa"/>
                                  <w:vAlign w:val="center"/>
                                </w:tcPr>
                              </w:tcPrChange>
                            </w:tcPr>
                            <w:p w14:paraId="73786D4D" w14:textId="77777777" w:rsidR="00406C9B" w:rsidRDefault="00406C9B" w:rsidP="008960CE">
                              <w:pPr>
                                <w:jc w:val="center"/>
                              </w:pPr>
                            </w:p>
                          </w:tc>
                          <w:tc>
                            <w:tcPr>
                              <w:tcW w:w="709" w:type="dxa"/>
                              <w:vAlign w:val="center"/>
                              <w:tcPrChange w:id="1565" w:author="Borja Gonzalez" w:date="2017-09-29T13:30:00Z">
                                <w:tcPr>
                                  <w:tcW w:w="709" w:type="dxa"/>
                                  <w:vAlign w:val="center"/>
                                </w:tcPr>
                              </w:tcPrChange>
                            </w:tcPr>
                            <w:p w14:paraId="6E060D12" w14:textId="77777777" w:rsidR="00406C9B" w:rsidRDefault="00406C9B" w:rsidP="008960CE">
                              <w:pPr>
                                <w:jc w:val="center"/>
                              </w:pPr>
                            </w:p>
                          </w:tc>
                          <w:tc>
                            <w:tcPr>
                              <w:tcW w:w="709" w:type="dxa"/>
                              <w:vAlign w:val="center"/>
                              <w:tcPrChange w:id="1566" w:author="Borja Gonzalez" w:date="2017-09-29T13:30:00Z">
                                <w:tcPr>
                                  <w:tcW w:w="709" w:type="dxa"/>
                                  <w:vAlign w:val="center"/>
                                </w:tcPr>
                              </w:tcPrChange>
                            </w:tcPr>
                            <w:p w14:paraId="79304D2B" w14:textId="77777777" w:rsidR="00406C9B" w:rsidRDefault="00406C9B" w:rsidP="008960CE">
                              <w:pPr>
                                <w:jc w:val="center"/>
                              </w:pPr>
                            </w:p>
                          </w:tc>
                          <w:tc>
                            <w:tcPr>
                              <w:tcW w:w="708" w:type="dxa"/>
                              <w:vAlign w:val="center"/>
                              <w:tcPrChange w:id="1567" w:author="Borja Gonzalez" w:date="2017-09-29T13:30:00Z">
                                <w:tcPr>
                                  <w:tcW w:w="708" w:type="dxa"/>
                                  <w:vAlign w:val="center"/>
                                </w:tcPr>
                              </w:tcPrChange>
                            </w:tcPr>
                            <w:p w14:paraId="4D0D5E89" w14:textId="77777777" w:rsidR="00406C9B" w:rsidRDefault="00406C9B" w:rsidP="008960CE">
                              <w:pPr>
                                <w:jc w:val="center"/>
                              </w:pPr>
                            </w:p>
                          </w:tc>
                          <w:tc>
                            <w:tcPr>
                              <w:tcW w:w="709" w:type="dxa"/>
                              <w:vAlign w:val="center"/>
                              <w:tcPrChange w:id="1568" w:author="Borja Gonzalez" w:date="2017-09-29T13:30:00Z">
                                <w:tcPr>
                                  <w:tcW w:w="709" w:type="dxa"/>
                                  <w:vAlign w:val="center"/>
                                </w:tcPr>
                              </w:tcPrChange>
                            </w:tcPr>
                            <w:p w14:paraId="14F0879D" w14:textId="77777777" w:rsidR="00406C9B" w:rsidRDefault="00406C9B" w:rsidP="008960CE">
                              <w:pPr>
                                <w:jc w:val="center"/>
                              </w:pPr>
                            </w:p>
                          </w:tc>
                          <w:tc>
                            <w:tcPr>
                              <w:tcW w:w="709" w:type="dxa"/>
                              <w:vAlign w:val="center"/>
                              <w:tcPrChange w:id="1569" w:author="Borja Gonzalez" w:date="2017-09-29T13:30:00Z">
                                <w:tcPr>
                                  <w:tcW w:w="709" w:type="dxa"/>
                                  <w:vAlign w:val="center"/>
                                </w:tcPr>
                              </w:tcPrChange>
                            </w:tcPr>
                            <w:p w14:paraId="6A8F3D57"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9" w:type="dxa"/>
                              <w:vAlign w:val="center"/>
                              <w:tcPrChange w:id="1570" w:author="Borja Gonzalez" w:date="2017-09-29T13:30:00Z">
                                <w:tcPr>
                                  <w:tcW w:w="709" w:type="dxa"/>
                                  <w:vAlign w:val="center"/>
                                </w:tcPr>
                              </w:tcPrChange>
                            </w:tcPr>
                            <w:p w14:paraId="1431325C" w14:textId="77777777" w:rsidR="00406C9B" w:rsidRDefault="00406C9B" w:rsidP="008960CE">
                              <w:pPr>
                                <w:jc w:val="center"/>
                              </w:pPr>
                            </w:p>
                          </w:tc>
                          <w:tc>
                            <w:tcPr>
                              <w:tcW w:w="708" w:type="dxa"/>
                              <w:vAlign w:val="center"/>
                              <w:tcPrChange w:id="1571" w:author="Borja Gonzalez" w:date="2017-09-29T13:30:00Z">
                                <w:tcPr>
                                  <w:tcW w:w="708" w:type="dxa"/>
                                  <w:vAlign w:val="center"/>
                                </w:tcPr>
                              </w:tcPrChange>
                            </w:tcPr>
                            <w:p w14:paraId="3E65C1A6" w14:textId="77777777" w:rsidR="00406C9B" w:rsidRDefault="00406C9B" w:rsidP="008960CE">
                              <w:pPr>
                                <w:jc w:val="center"/>
                              </w:pPr>
                            </w:p>
                          </w:tc>
                          <w:tc>
                            <w:tcPr>
                              <w:tcW w:w="851" w:type="dxa"/>
                              <w:vAlign w:val="center"/>
                              <w:tcPrChange w:id="1572" w:author="Borja Gonzalez" w:date="2017-09-29T13:30:00Z">
                                <w:tcPr>
                                  <w:tcW w:w="851" w:type="dxa"/>
                                  <w:vAlign w:val="center"/>
                                </w:tcPr>
                              </w:tcPrChange>
                            </w:tcPr>
                            <w:p w14:paraId="60C2C90E" w14:textId="77777777" w:rsidR="00406C9B" w:rsidRDefault="00406C9B" w:rsidP="008960CE">
                              <w:pPr>
                                <w:jc w:val="center"/>
                              </w:pPr>
                            </w:p>
                          </w:tc>
                          <w:tc>
                            <w:tcPr>
                              <w:tcW w:w="850" w:type="dxa"/>
                              <w:vAlign w:val="center"/>
                              <w:tcPrChange w:id="1573" w:author="Borja Gonzalez" w:date="2017-09-29T13:30:00Z">
                                <w:tcPr>
                                  <w:tcW w:w="850" w:type="dxa"/>
                                  <w:vAlign w:val="center"/>
                                </w:tcPr>
                              </w:tcPrChange>
                            </w:tcPr>
                            <w:p w14:paraId="2BA8106E"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574" w:author="Borja Gonzalez" w:date="2017-09-29T13:30:00Z">
                                <w:tcPr>
                                  <w:tcW w:w="851" w:type="dxa"/>
                                  <w:vAlign w:val="center"/>
                                </w:tcPr>
                              </w:tcPrChange>
                            </w:tcPr>
                            <w:p w14:paraId="698B067A" w14:textId="77777777" w:rsidR="00406C9B" w:rsidRDefault="00406C9B" w:rsidP="008960CE">
                              <w:pPr>
                                <w:jc w:val="center"/>
                              </w:pPr>
                            </w:p>
                          </w:tc>
                          <w:tc>
                            <w:tcPr>
                              <w:tcW w:w="850" w:type="dxa"/>
                              <w:vAlign w:val="center"/>
                              <w:tcPrChange w:id="1575" w:author="Borja Gonzalez" w:date="2017-09-29T13:30:00Z">
                                <w:tcPr>
                                  <w:tcW w:w="850" w:type="dxa"/>
                                  <w:vAlign w:val="center"/>
                                </w:tcPr>
                              </w:tcPrChange>
                            </w:tcPr>
                            <w:p w14:paraId="15847135"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41" w:type="dxa"/>
                              <w:vAlign w:val="center"/>
                              <w:tcPrChange w:id="1576" w:author="Borja Gonzalez" w:date="2017-09-29T13:30:00Z">
                                <w:tcPr>
                                  <w:tcW w:w="983" w:type="dxa"/>
                                  <w:vAlign w:val="center"/>
                                </w:tcPr>
                              </w:tcPrChange>
                            </w:tcPr>
                            <w:p w14:paraId="14F7AD89"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r>
                        <w:tr w:rsidR="00406C9B" w14:paraId="1C37A56A" w14:textId="77777777" w:rsidTr="008960CE">
                          <w:trPr>
                            <w:cantSplit/>
                            <w:trHeight w:val="490"/>
                            <w:trPrChange w:id="1577" w:author="Borja Gonzalez" w:date="2017-09-29T13:30:00Z">
                              <w:trPr>
                                <w:cantSplit/>
                                <w:trHeight w:val="490"/>
                              </w:trPr>
                            </w:trPrChange>
                          </w:trPr>
                          <w:tc>
                            <w:tcPr>
                              <w:tcW w:w="1074" w:type="dxa"/>
                              <w:vAlign w:val="center"/>
                              <w:tcPrChange w:id="1578" w:author="Borja Gonzalez" w:date="2017-09-29T13:30:00Z">
                                <w:tcPr>
                                  <w:tcW w:w="1074" w:type="dxa"/>
                                  <w:vAlign w:val="center"/>
                                </w:tcPr>
                              </w:tcPrChange>
                            </w:tcPr>
                            <w:p w14:paraId="4CA3FDD2" w14:textId="77777777" w:rsidR="00406C9B" w:rsidRDefault="00406C9B" w:rsidP="008960CE">
                              <w:r>
                                <w:t>CU8</w:t>
                              </w:r>
                            </w:p>
                          </w:tc>
                          <w:tc>
                            <w:tcPr>
                              <w:tcW w:w="739" w:type="dxa"/>
                              <w:vAlign w:val="center"/>
                              <w:tcPrChange w:id="1579" w:author="Borja Gonzalez" w:date="2017-09-29T13:30:00Z">
                                <w:tcPr>
                                  <w:tcW w:w="739" w:type="dxa"/>
                                  <w:vAlign w:val="center"/>
                                </w:tcPr>
                              </w:tcPrChange>
                            </w:tcPr>
                            <w:p w14:paraId="4A4D40F9" w14:textId="77777777" w:rsidR="00406C9B" w:rsidRDefault="00406C9B" w:rsidP="008960CE">
                              <w:pPr>
                                <w:jc w:val="center"/>
                              </w:pPr>
                            </w:p>
                          </w:tc>
                          <w:tc>
                            <w:tcPr>
                              <w:tcW w:w="709" w:type="dxa"/>
                              <w:vAlign w:val="center"/>
                              <w:tcPrChange w:id="1580" w:author="Borja Gonzalez" w:date="2017-09-29T13:30:00Z">
                                <w:tcPr>
                                  <w:tcW w:w="709" w:type="dxa"/>
                                  <w:vAlign w:val="center"/>
                                </w:tcPr>
                              </w:tcPrChange>
                            </w:tcPr>
                            <w:p w14:paraId="10C26893" w14:textId="77777777" w:rsidR="00406C9B" w:rsidRDefault="00406C9B" w:rsidP="008960CE">
                              <w:pPr>
                                <w:jc w:val="center"/>
                              </w:pPr>
                            </w:p>
                          </w:tc>
                          <w:tc>
                            <w:tcPr>
                              <w:tcW w:w="709" w:type="dxa"/>
                              <w:vAlign w:val="center"/>
                              <w:tcPrChange w:id="1581" w:author="Borja Gonzalez" w:date="2017-09-29T13:30:00Z">
                                <w:tcPr>
                                  <w:tcW w:w="709" w:type="dxa"/>
                                  <w:vAlign w:val="center"/>
                                </w:tcPr>
                              </w:tcPrChange>
                            </w:tcPr>
                            <w:p w14:paraId="0D329A42" w14:textId="77777777" w:rsidR="00406C9B" w:rsidRDefault="00406C9B" w:rsidP="008960CE">
                              <w:pPr>
                                <w:jc w:val="center"/>
                              </w:pPr>
                            </w:p>
                          </w:tc>
                          <w:tc>
                            <w:tcPr>
                              <w:tcW w:w="709" w:type="dxa"/>
                              <w:vAlign w:val="center"/>
                              <w:tcPrChange w:id="1582" w:author="Borja Gonzalez" w:date="2017-09-29T13:30:00Z">
                                <w:tcPr>
                                  <w:tcW w:w="709" w:type="dxa"/>
                                  <w:vAlign w:val="center"/>
                                </w:tcPr>
                              </w:tcPrChange>
                            </w:tcPr>
                            <w:p w14:paraId="69549B0F" w14:textId="77777777" w:rsidR="00406C9B" w:rsidRDefault="00406C9B" w:rsidP="008960CE">
                              <w:pPr>
                                <w:jc w:val="center"/>
                              </w:pPr>
                            </w:p>
                          </w:tc>
                          <w:tc>
                            <w:tcPr>
                              <w:tcW w:w="708" w:type="dxa"/>
                              <w:vAlign w:val="center"/>
                              <w:tcPrChange w:id="1583" w:author="Borja Gonzalez" w:date="2017-09-29T13:30:00Z">
                                <w:tcPr>
                                  <w:tcW w:w="708" w:type="dxa"/>
                                  <w:vAlign w:val="center"/>
                                </w:tcPr>
                              </w:tcPrChange>
                            </w:tcPr>
                            <w:p w14:paraId="6DCD7A6B" w14:textId="77777777" w:rsidR="00406C9B" w:rsidRDefault="00406C9B" w:rsidP="008960CE">
                              <w:pPr>
                                <w:jc w:val="center"/>
                              </w:pPr>
                            </w:p>
                          </w:tc>
                          <w:tc>
                            <w:tcPr>
                              <w:tcW w:w="709" w:type="dxa"/>
                              <w:vAlign w:val="center"/>
                              <w:tcPrChange w:id="1584" w:author="Borja Gonzalez" w:date="2017-09-29T13:30:00Z">
                                <w:tcPr>
                                  <w:tcW w:w="709" w:type="dxa"/>
                                  <w:vAlign w:val="center"/>
                                </w:tcPr>
                              </w:tcPrChange>
                            </w:tcPr>
                            <w:p w14:paraId="7EDE5141" w14:textId="77777777" w:rsidR="00406C9B" w:rsidRDefault="00406C9B" w:rsidP="008960CE">
                              <w:pPr>
                                <w:jc w:val="center"/>
                              </w:pPr>
                            </w:p>
                          </w:tc>
                          <w:tc>
                            <w:tcPr>
                              <w:tcW w:w="709" w:type="dxa"/>
                              <w:vAlign w:val="center"/>
                              <w:tcPrChange w:id="1585" w:author="Borja Gonzalez" w:date="2017-09-29T13:30:00Z">
                                <w:tcPr>
                                  <w:tcW w:w="709" w:type="dxa"/>
                                  <w:vAlign w:val="center"/>
                                </w:tcPr>
                              </w:tcPrChange>
                            </w:tcPr>
                            <w:p w14:paraId="31E02A84" w14:textId="77777777" w:rsidR="00406C9B" w:rsidRDefault="00406C9B" w:rsidP="008960CE">
                              <w:pPr>
                                <w:jc w:val="center"/>
                              </w:pPr>
                            </w:p>
                          </w:tc>
                          <w:tc>
                            <w:tcPr>
                              <w:tcW w:w="709" w:type="dxa"/>
                              <w:vAlign w:val="center"/>
                              <w:tcPrChange w:id="1586" w:author="Borja Gonzalez" w:date="2017-09-29T13:30:00Z">
                                <w:tcPr>
                                  <w:tcW w:w="709" w:type="dxa"/>
                                  <w:vAlign w:val="center"/>
                                </w:tcPr>
                              </w:tcPrChange>
                            </w:tcPr>
                            <w:p w14:paraId="7FCBE630"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708" w:type="dxa"/>
                              <w:vAlign w:val="center"/>
                              <w:tcPrChange w:id="1587" w:author="Borja Gonzalez" w:date="2017-09-29T13:30:00Z">
                                <w:tcPr>
                                  <w:tcW w:w="708" w:type="dxa"/>
                                  <w:vAlign w:val="center"/>
                                </w:tcPr>
                              </w:tcPrChange>
                            </w:tcPr>
                            <w:p w14:paraId="4C4AB047" w14:textId="77777777" w:rsidR="00406C9B" w:rsidRDefault="00406C9B" w:rsidP="008960CE">
                              <w:pPr>
                                <w:jc w:val="center"/>
                              </w:pPr>
                            </w:p>
                          </w:tc>
                          <w:tc>
                            <w:tcPr>
                              <w:tcW w:w="851" w:type="dxa"/>
                              <w:vAlign w:val="center"/>
                              <w:tcPrChange w:id="1588" w:author="Borja Gonzalez" w:date="2017-09-29T13:30:00Z">
                                <w:tcPr>
                                  <w:tcW w:w="851" w:type="dxa"/>
                                  <w:vAlign w:val="center"/>
                                </w:tcPr>
                              </w:tcPrChange>
                            </w:tcPr>
                            <w:p w14:paraId="685982E9" w14:textId="77777777" w:rsidR="00406C9B" w:rsidRDefault="00406C9B" w:rsidP="008960CE">
                              <w:pPr>
                                <w:jc w:val="center"/>
                              </w:pPr>
                            </w:p>
                          </w:tc>
                          <w:tc>
                            <w:tcPr>
                              <w:tcW w:w="850" w:type="dxa"/>
                              <w:vAlign w:val="center"/>
                              <w:tcPrChange w:id="1589" w:author="Borja Gonzalez" w:date="2017-09-29T13:30:00Z">
                                <w:tcPr>
                                  <w:tcW w:w="850" w:type="dxa"/>
                                  <w:vAlign w:val="center"/>
                                </w:tcPr>
                              </w:tcPrChange>
                            </w:tcPr>
                            <w:p w14:paraId="4D000CCB" w14:textId="77777777" w:rsidR="00406C9B" w:rsidRDefault="00406C9B" w:rsidP="008960CE">
                              <w:pPr>
                                <w:jc w:val="center"/>
                              </w:pPr>
                            </w:p>
                          </w:tc>
                          <w:tc>
                            <w:tcPr>
                              <w:tcW w:w="851" w:type="dxa"/>
                              <w:vAlign w:val="center"/>
                              <w:tcPrChange w:id="1590" w:author="Borja Gonzalez" w:date="2017-09-29T13:30:00Z">
                                <w:tcPr>
                                  <w:tcW w:w="851" w:type="dxa"/>
                                  <w:vAlign w:val="center"/>
                                </w:tcPr>
                              </w:tcPrChange>
                            </w:tcPr>
                            <w:p w14:paraId="15F7B405" w14:textId="77777777" w:rsidR="00406C9B" w:rsidRDefault="00406C9B" w:rsidP="008960CE">
                              <w:pPr>
                                <w:jc w:val="center"/>
                              </w:pPr>
                            </w:p>
                          </w:tc>
                          <w:tc>
                            <w:tcPr>
                              <w:tcW w:w="850" w:type="dxa"/>
                              <w:vAlign w:val="center"/>
                              <w:tcPrChange w:id="1591" w:author="Borja Gonzalez" w:date="2017-09-29T13:30:00Z">
                                <w:tcPr>
                                  <w:tcW w:w="850" w:type="dxa"/>
                                  <w:vAlign w:val="center"/>
                                </w:tcPr>
                              </w:tcPrChange>
                            </w:tcPr>
                            <w:p w14:paraId="5AC1E959" w14:textId="77777777" w:rsidR="00406C9B" w:rsidRDefault="00406C9B" w:rsidP="008960CE">
                              <w:pPr>
                                <w:jc w:val="center"/>
                              </w:pPr>
                            </w:p>
                          </w:tc>
                          <w:tc>
                            <w:tcPr>
                              <w:tcW w:w="841" w:type="dxa"/>
                              <w:vAlign w:val="center"/>
                              <w:tcPrChange w:id="1592" w:author="Borja Gonzalez" w:date="2017-09-29T13:30:00Z">
                                <w:tcPr>
                                  <w:tcW w:w="983" w:type="dxa"/>
                                  <w:vAlign w:val="center"/>
                                </w:tcPr>
                              </w:tcPrChange>
                            </w:tcPr>
                            <w:p w14:paraId="5C21EAC0" w14:textId="77777777" w:rsidR="00406C9B" w:rsidRDefault="00406C9B" w:rsidP="008960CE">
                              <w:pPr>
                                <w:jc w:val="center"/>
                              </w:pPr>
                            </w:p>
                          </w:tc>
                        </w:tr>
                        <w:tr w:rsidR="00406C9B" w14:paraId="6056A30F" w14:textId="77777777" w:rsidTr="008960CE">
                          <w:trPr>
                            <w:cantSplit/>
                            <w:trHeight w:val="490"/>
                            <w:trPrChange w:id="1593" w:author="Borja Gonzalez" w:date="2017-09-29T13:30:00Z">
                              <w:trPr>
                                <w:cantSplit/>
                                <w:trHeight w:val="490"/>
                              </w:trPr>
                            </w:trPrChange>
                          </w:trPr>
                          <w:tc>
                            <w:tcPr>
                              <w:tcW w:w="1074" w:type="dxa"/>
                              <w:vAlign w:val="center"/>
                              <w:tcPrChange w:id="1594" w:author="Borja Gonzalez" w:date="2017-09-29T13:30:00Z">
                                <w:tcPr>
                                  <w:tcW w:w="1074" w:type="dxa"/>
                                  <w:vAlign w:val="center"/>
                                </w:tcPr>
                              </w:tcPrChange>
                            </w:tcPr>
                            <w:p w14:paraId="1DD188EF" w14:textId="77777777" w:rsidR="00406C9B" w:rsidRDefault="00406C9B" w:rsidP="008960CE">
                              <w:r>
                                <w:t>CU9</w:t>
                              </w:r>
                            </w:p>
                          </w:tc>
                          <w:tc>
                            <w:tcPr>
                              <w:tcW w:w="739" w:type="dxa"/>
                              <w:vAlign w:val="center"/>
                              <w:tcPrChange w:id="1595" w:author="Borja Gonzalez" w:date="2017-09-29T13:30:00Z">
                                <w:tcPr>
                                  <w:tcW w:w="739" w:type="dxa"/>
                                  <w:vAlign w:val="center"/>
                                </w:tcPr>
                              </w:tcPrChange>
                            </w:tcPr>
                            <w:p w14:paraId="0A7EFFDC" w14:textId="77777777" w:rsidR="00406C9B" w:rsidRDefault="00406C9B" w:rsidP="008960CE">
                              <w:pPr>
                                <w:jc w:val="center"/>
                              </w:pPr>
                            </w:p>
                          </w:tc>
                          <w:tc>
                            <w:tcPr>
                              <w:tcW w:w="709" w:type="dxa"/>
                              <w:vAlign w:val="center"/>
                              <w:tcPrChange w:id="1596" w:author="Borja Gonzalez" w:date="2017-09-29T13:30:00Z">
                                <w:tcPr>
                                  <w:tcW w:w="709" w:type="dxa"/>
                                  <w:vAlign w:val="center"/>
                                </w:tcPr>
                              </w:tcPrChange>
                            </w:tcPr>
                            <w:p w14:paraId="452A55E4" w14:textId="77777777" w:rsidR="00406C9B" w:rsidRDefault="00406C9B" w:rsidP="008960CE">
                              <w:pPr>
                                <w:jc w:val="center"/>
                              </w:pPr>
                            </w:p>
                          </w:tc>
                          <w:tc>
                            <w:tcPr>
                              <w:tcW w:w="709" w:type="dxa"/>
                              <w:vAlign w:val="center"/>
                              <w:tcPrChange w:id="1597" w:author="Borja Gonzalez" w:date="2017-09-29T13:30:00Z">
                                <w:tcPr>
                                  <w:tcW w:w="709" w:type="dxa"/>
                                  <w:vAlign w:val="center"/>
                                </w:tcPr>
                              </w:tcPrChange>
                            </w:tcPr>
                            <w:p w14:paraId="042DE3CC" w14:textId="77777777" w:rsidR="00406C9B" w:rsidRDefault="00406C9B" w:rsidP="008960CE">
                              <w:pPr>
                                <w:jc w:val="center"/>
                              </w:pPr>
                            </w:p>
                          </w:tc>
                          <w:tc>
                            <w:tcPr>
                              <w:tcW w:w="709" w:type="dxa"/>
                              <w:vAlign w:val="center"/>
                              <w:tcPrChange w:id="1598" w:author="Borja Gonzalez" w:date="2017-09-29T13:30:00Z">
                                <w:tcPr>
                                  <w:tcW w:w="709" w:type="dxa"/>
                                  <w:vAlign w:val="center"/>
                                </w:tcPr>
                              </w:tcPrChange>
                            </w:tcPr>
                            <w:p w14:paraId="6F88C606" w14:textId="77777777" w:rsidR="00406C9B" w:rsidRDefault="00406C9B" w:rsidP="008960CE">
                              <w:pPr>
                                <w:jc w:val="center"/>
                              </w:pPr>
                            </w:p>
                          </w:tc>
                          <w:tc>
                            <w:tcPr>
                              <w:tcW w:w="708" w:type="dxa"/>
                              <w:vAlign w:val="center"/>
                              <w:tcPrChange w:id="1599" w:author="Borja Gonzalez" w:date="2017-09-29T13:30:00Z">
                                <w:tcPr>
                                  <w:tcW w:w="708" w:type="dxa"/>
                                  <w:vAlign w:val="center"/>
                                </w:tcPr>
                              </w:tcPrChange>
                            </w:tcPr>
                            <w:p w14:paraId="6D21C7DE" w14:textId="77777777" w:rsidR="00406C9B" w:rsidRDefault="00406C9B" w:rsidP="008960CE">
                              <w:pPr>
                                <w:jc w:val="center"/>
                              </w:pPr>
                            </w:p>
                          </w:tc>
                          <w:tc>
                            <w:tcPr>
                              <w:tcW w:w="709" w:type="dxa"/>
                              <w:vAlign w:val="center"/>
                              <w:tcPrChange w:id="1600" w:author="Borja Gonzalez" w:date="2017-09-29T13:30:00Z">
                                <w:tcPr>
                                  <w:tcW w:w="709" w:type="dxa"/>
                                  <w:vAlign w:val="center"/>
                                </w:tcPr>
                              </w:tcPrChange>
                            </w:tcPr>
                            <w:p w14:paraId="43FD7ADF" w14:textId="77777777" w:rsidR="00406C9B" w:rsidRDefault="00406C9B" w:rsidP="008960CE">
                              <w:pPr>
                                <w:jc w:val="center"/>
                              </w:pPr>
                            </w:p>
                          </w:tc>
                          <w:tc>
                            <w:tcPr>
                              <w:tcW w:w="709" w:type="dxa"/>
                              <w:vAlign w:val="center"/>
                              <w:tcPrChange w:id="1601" w:author="Borja Gonzalez" w:date="2017-09-29T13:30:00Z">
                                <w:tcPr>
                                  <w:tcW w:w="709" w:type="dxa"/>
                                  <w:vAlign w:val="center"/>
                                </w:tcPr>
                              </w:tcPrChange>
                            </w:tcPr>
                            <w:p w14:paraId="6E5F9427" w14:textId="77777777" w:rsidR="00406C9B" w:rsidRDefault="00406C9B" w:rsidP="008960CE">
                              <w:pPr>
                                <w:jc w:val="center"/>
                              </w:pPr>
                            </w:p>
                          </w:tc>
                          <w:tc>
                            <w:tcPr>
                              <w:tcW w:w="709" w:type="dxa"/>
                              <w:vAlign w:val="center"/>
                              <w:tcPrChange w:id="1602" w:author="Borja Gonzalez" w:date="2017-09-29T13:30:00Z">
                                <w:tcPr>
                                  <w:tcW w:w="709" w:type="dxa"/>
                                  <w:vAlign w:val="center"/>
                                </w:tcPr>
                              </w:tcPrChange>
                            </w:tcPr>
                            <w:p w14:paraId="63C37F85" w14:textId="77777777" w:rsidR="00406C9B" w:rsidRDefault="00406C9B" w:rsidP="008960CE">
                              <w:pPr>
                                <w:jc w:val="center"/>
                              </w:pPr>
                            </w:p>
                          </w:tc>
                          <w:tc>
                            <w:tcPr>
                              <w:tcW w:w="708" w:type="dxa"/>
                              <w:vAlign w:val="center"/>
                              <w:tcPrChange w:id="1603" w:author="Borja Gonzalez" w:date="2017-09-29T13:30:00Z">
                                <w:tcPr>
                                  <w:tcW w:w="708" w:type="dxa"/>
                                  <w:vAlign w:val="center"/>
                                </w:tcPr>
                              </w:tcPrChange>
                            </w:tcPr>
                            <w:p w14:paraId="5E000C1F" w14:textId="77777777" w:rsidR="00406C9B" w:rsidRDefault="00406C9B" w:rsidP="008960CE">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Change w:id="1604" w:author="Borja Gonzalez" w:date="2017-09-29T13:30:00Z">
                                <w:tcPr>
                                  <w:tcW w:w="851" w:type="dxa"/>
                                  <w:vAlign w:val="center"/>
                                </w:tcPr>
                              </w:tcPrChange>
                            </w:tcPr>
                            <w:p w14:paraId="42DDF64D"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c>
                            <w:tcPr>
                              <w:tcW w:w="850" w:type="dxa"/>
                              <w:vAlign w:val="center"/>
                              <w:tcPrChange w:id="1605" w:author="Borja Gonzalez" w:date="2017-09-29T13:30:00Z">
                                <w:tcPr>
                                  <w:tcW w:w="850" w:type="dxa"/>
                                  <w:vAlign w:val="center"/>
                                </w:tcPr>
                              </w:tcPrChange>
                            </w:tcPr>
                            <w:p w14:paraId="583EB72C"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c>
                            <w:tcPr>
                              <w:tcW w:w="851" w:type="dxa"/>
                              <w:vAlign w:val="center"/>
                              <w:tcPrChange w:id="1606" w:author="Borja Gonzalez" w:date="2017-09-29T13:30:00Z">
                                <w:tcPr>
                                  <w:tcW w:w="851" w:type="dxa"/>
                                  <w:vAlign w:val="center"/>
                                </w:tcPr>
                              </w:tcPrChange>
                            </w:tcPr>
                            <w:p w14:paraId="7905EC98"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0" w:type="dxa"/>
                              <w:vAlign w:val="center"/>
                              <w:tcPrChange w:id="1607" w:author="Borja Gonzalez" w:date="2017-09-29T13:30:00Z">
                                <w:tcPr>
                                  <w:tcW w:w="850" w:type="dxa"/>
                                  <w:vAlign w:val="center"/>
                                </w:tcPr>
                              </w:tcPrChange>
                            </w:tcPr>
                            <w:p w14:paraId="73528CB6"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c>
                            <w:tcPr>
                              <w:tcW w:w="841" w:type="dxa"/>
                              <w:vAlign w:val="center"/>
                              <w:tcPrChange w:id="1608" w:author="Borja Gonzalez" w:date="2017-09-29T13:30:00Z">
                                <w:tcPr>
                                  <w:tcW w:w="983" w:type="dxa"/>
                                  <w:vAlign w:val="center"/>
                                </w:tcPr>
                              </w:tcPrChange>
                            </w:tcPr>
                            <w:p w14:paraId="40ED07F2" w14:textId="77777777" w:rsidR="00406C9B" w:rsidRPr="00580CB8" w:rsidRDefault="00406C9B" w:rsidP="008960CE">
                              <w:pPr>
                                <w:jc w:val="center"/>
                                <w:rPr>
                                  <w:rFonts w:ascii="Menlo Regular" w:eastAsia="Times New Roman" w:hAnsi="Menlo Regular" w:cs="Menlo Regular"/>
                                  <w:color w:val="222222"/>
                                  <w:sz w:val="40"/>
                                  <w:szCs w:val="40"/>
                                  <w:shd w:val="clear" w:color="auto" w:fill="FFFFFF"/>
                                </w:rPr>
                              </w:pPr>
                            </w:p>
                          </w:tc>
                        </w:tr>
                      </w:tbl>
                      <w:p w14:paraId="51F92D6F" w14:textId="77777777" w:rsidR="00406C9B" w:rsidRDefault="00406C9B"/>
                    </w:txbxContent>
                  </v:textbox>
                  <w10:wrap type="square"/>
                </v:shape>
              </w:pict>
            </mc:Fallback>
          </mc:AlternateContent>
        </w:r>
      </w:ins>
      <w:r w:rsidR="00CF1575">
        <w:rPr>
          <w:rStyle w:val="Refdecomentario"/>
        </w:rPr>
        <w:commentReference w:id="1609"/>
      </w:r>
    </w:p>
    <w:p w14:paraId="7690E61C" w14:textId="0278F9AC" w:rsidR="00E671BF" w:rsidRDefault="00E671BF" w:rsidP="00E671BF"/>
    <w:p w14:paraId="2DF34A4F" w14:textId="36DEAAF2" w:rsidR="00532ADB" w:rsidRDefault="00532ADB" w:rsidP="00E671BF"/>
    <w:p w14:paraId="697681E7" w14:textId="16C8A80A" w:rsidR="00532ADB" w:rsidRDefault="00532ADB" w:rsidP="00E671BF"/>
    <w:p w14:paraId="02626685" w14:textId="76B028A6" w:rsidR="00532ADB" w:rsidRDefault="00532ADB" w:rsidP="00E671BF"/>
    <w:p w14:paraId="1403A980" w14:textId="4DB4120C" w:rsidR="00532ADB" w:rsidRDefault="00532ADB" w:rsidP="00E671BF"/>
    <w:p w14:paraId="6B8A5B48" w14:textId="531DB0AE" w:rsidR="00532ADB" w:rsidRDefault="00532ADB" w:rsidP="00E671BF"/>
    <w:p w14:paraId="35DCCA73" w14:textId="7E3CE3F5" w:rsidR="00532ADB" w:rsidRDefault="00532ADB" w:rsidP="00E671BF"/>
    <w:p w14:paraId="724F69D4" w14:textId="3DB6F256" w:rsidR="00532ADB" w:rsidRDefault="00532ADB" w:rsidP="00E671BF"/>
    <w:p w14:paraId="6B9BD1DD" w14:textId="6107E8CB" w:rsidR="00532ADB" w:rsidRDefault="00532ADB" w:rsidP="00E671BF"/>
    <w:p w14:paraId="53CF0232" w14:textId="2257D1A0"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4723AD1"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220D472A" w:rsidR="00532ADB" w:rsidRDefault="00532ADB" w:rsidP="00E671BF"/>
    <w:p w14:paraId="53C07207" w14:textId="77777777" w:rsidR="000970BB" w:rsidRDefault="000970BB" w:rsidP="00E671BF"/>
    <w:p w14:paraId="5EDF520F" w14:textId="77777777" w:rsidR="00E671BF" w:rsidRPr="00E671BF" w:rsidRDefault="00E671BF" w:rsidP="00E671BF"/>
    <w:p w14:paraId="0F164F2D" w14:textId="76FC6054" w:rsidR="00D51A6F" w:rsidRDefault="00BE7488" w:rsidP="00D51A6F">
      <w:pPr>
        <w:pStyle w:val="Ttulo2"/>
      </w:pPr>
      <w:bookmarkStart w:id="1610" w:name="_Toc494476005"/>
      <w:r>
        <w:t xml:space="preserve">3.5.  </w:t>
      </w:r>
      <w:r w:rsidR="00D51A6F" w:rsidRPr="0040221C">
        <w:t>Arquitectura del sistema</w:t>
      </w:r>
      <w:bookmarkEnd w:id="1079"/>
      <w:bookmarkEnd w:id="1080"/>
      <w:bookmarkEnd w:id="1610"/>
    </w:p>
    <w:p w14:paraId="24E7DA5F" w14:textId="77777777" w:rsidR="008A1614" w:rsidRDefault="008A1614" w:rsidP="0028735F"/>
    <w:p w14:paraId="6DB130E5" w14:textId="46CDB017" w:rsidR="008A1614" w:rsidRDefault="00BE7488" w:rsidP="0028735F">
      <w:pPr>
        <w:pStyle w:val="Ttulo3"/>
      </w:pPr>
      <w:bookmarkStart w:id="1611" w:name="_Toc494476006"/>
      <w:r>
        <w:t xml:space="preserve">3.5.1.  </w:t>
      </w:r>
      <w:r w:rsidR="00726AE6">
        <w:t xml:space="preserve">Diseño visual (Storyboard) </w:t>
      </w:r>
      <w:r w:rsidR="008A1614">
        <w:t>de la aplicación web</w:t>
      </w:r>
      <w:bookmarkEnd w:id="1611"/>
    </w:p>
    <w:p w14:paraId="3F6B593D" w14:textId="77777777" w:rsidR="008A1614" w:rsidRDefault="008A1614" w:rsidP="0028735F"/>
    <w:p w14:paraId="144B479D" w14:textId="2029724C" w:rsidR="008A1614" w:rsidRDefault="00BE7488" w:rsidP="0028735F">
      <w:pPr>
        <w:pStyle w:val="Ttulo4"/>
      </w:pPr>
      <w:r>
        <w:t xml:space="preserve">3.5.1.1  </w:t>
      </w:r>
      <w:r w:rsidR="00065470">
        <w:t>Sección de Inicio</w:t>
      </w:r>
    </w:p>
    <w:p w14:paraId="38915077" w14:textId="77777777" w:rsidR="00065470" w:rsidRPr="008A1614" w:rsidRDefault="00065470" w:rsidP="0028735F">
      <w:pPr>
        <w:rPr>
          <w:ins w:id="1612" w:author="Borja Gonzalez" w:date="2017-09-08T10:44:00Z"/>
        </w:rPr>
      </w:pPr>
    </w:p>
    <w:p w14:paraId="254E275E" w14:textId="74CC9108" w:rsidR="008A1614" w:rsidRDefault="003B170A" w:rsidP="0028735F">
      <w:pPr>
        <w:rPr>
          <w:ins w:id="1613" w:author="Borja Gonzalez" w:date="2017-09-08T10:44:00Z"/>
        </w:rPr>
      </w:pPr>
      <w:r w:rsidRPr="00052B1B">
        <w:rPr>
          <w:noProof/>
          <w:lang w:eastAsia="es-ES_tradnl"/>
        </w:rPr>
        <w:lastRenderedPageBreak/>
        <w:drawing>
          <wp:inline distT="0" distB="0" distL="0" distR="0" wp14:anchorId="21D491D1" wp14:editId="58BFEE95">
            <wp:extent cx="4431985" cy="4216400"/>
            <wp:effectExtent l="25400" t="25400" r="13335" b="2540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35002" cy="4219270"/>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505827B" w14:textId="77777777" w:rsidR="008A1614" w:rsidRDefault="008A1614" w:rsidP="0028735F">
      <w:pPr>
        <w:rPr>
          <w:ins w:id="1614" w:author="Borja Gonzalez" w:date="2017-09-08T11:09:00Z"/>
        </w:rPr>
      </w:pPr>
    </w:p>
    <w:p w14:paraId="76136A52" w14:textId="66017977" w:rsidR="00065470" w:rsidRDefault="00065470" w:rsidP="0028735F">
      <w:pPr>
        <w:rPr>
          <w:ins w:id="1615"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Ttulo4"/>
        <w:rPr>
          <w:ins w:id="1616" w:author="Borja Gonzalez" w:date="2017-09-28T15:56:00Z"/>
        </w:rPr>
      </w:pPr>
      <w:r>
        <w:t xml:space="preserve">3.5.1.2  </w:t>
      </w:r>
      <w:r w:rsidR="00065470">
        <w:t>Sección de Pacientes</w:t>
      </w:r>
    </w:p>
    <w:p w14:paraId="3569DE1B" w14:textId="77777777" w:rsidR="000238E4" w:rsidRPr="000238E4" w:rsidRDefault="000238E4">
      <w:pPr>
        <w:pPrChange w:id="1617" w:author="Borja Gonzalez" w:date="2017-09-28T15:56:00Z">
          <w:pPr>
            <w:pStyle w:val="Ttulo4"/>
          </w:pPr>
        </w:pPrChange>
      </w:pPr>
    </w:p>
    <w:p w14:paraId="657935D7" w14:textId="3DF8EAE9" w:rsidR="00065470" w:rsidRDefault="00571CD6">
      <w:pPr>
        <w:pPrChange w:id="1618" w:author="GONZALEZ DIAZ, BORJA" w:date="2017-09-29T19:16:00Z">
          <w:pPr>
            <w:pStyle w:val="Ttulo2"/>
          </w:pPr>
        </w:pPrChange>
      </w:pPr>
      <w:bookmarkStart w:id="1619" w:name="_Toc364792197"/>
      <w:bookmarkStart w:id="1620" w:name="_Toc366229219"/>
      <w:r w:rsidRPr="00571CD6">
        <w:rPr>
          <w:noProof/>
          <w:lang w:eastAsia="es-ES_tradnl"/>
        </w:rPr>
        <w:lastRenderedPageBreak/>
        <w:drawing>
          <wp:inline distT="0" distB="0" distL="0" distR="0" wp14:anchorId="2F7A43F8" wp14:editId="37C8277A">
            <wp:extent cx="4445000" cy="5791200"/>
            <wp:effectExtent l="25400" t="25400" r="25400" b="254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76" b="2803"/>
                    <a:stretch/>
                  </pic:blipFill>
                  <pic:spPr bwMode="auto">
                    <a:xfrm>
                      <a:off x="0" y="0"/>
                      <a:ext cx="4446196" cy="5792759"/>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ins w:id="1621" w:author="Borja Gonzalez" w:date="2017-09-29T13:39:00Z">
        <w:r w:rsidRPr="00683B90">
          <w:rPr>
            <w:noProof/>
            <w:lang w:eastAsia="es-ES_tradnl"/>
          </w:rPr>
          <mc:AlternateContent>
            <mc:Choice Requires="wps">
              <w:drawing>
                <wp:anchor distT="0" distB="0" distL="114300" distR="114300" simplePos="0" relativeHeight="251674624" behindDoc="1" locked="0" layoutInCell="1" allowOverlap="1" wp14:anchorId="1F2EC867" wp14:editId="7E659938">
                  <wp:simplePos x="0" y="0"/>
                  <wp:positionH relativeFrom="column">
                    <wp:posOffset>0</wp:posOffset>
                  </wp:positionH>
                  <wp:positionV relativeFrom="paragraph">
                    <wp:posOffset>0</wp:posOffset>
                  </wp:positionV>
                  <wp:extent cx="4457700" cy="5829300"/>
                  <wp:effectExtent l="0" t="0" r="38100" b="38100"/>
                  <wp:wrapNone/>
                  <wp:docPr id="81" name="Text Box 81"/>
                  <wp:cNvGraphicFramePr/>
                  <a:graphic xmlns:a="http://schemas.openxmlformats.org/drawingml/2006/main">
                    <a:graphicData uri="http://schemas.microsoft.com/office/word/2010/wordprocessingShape">
                      <wps:wsp>
                        <wps:cNvSpPr txBox="1"/>
                        <wps:spPr>
                          <a:xfrm>
                            <a:off x="0" y="0"/>
                            <a:ext cx="4457700" cy="58293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5EDE8" w14:textId="77777777" w:rsidR="00406C9B" w:rsidRDefault="00406C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867" id="Text Box 81" o:spid="_x0000_s1027" type="#_x0000_t202" style="position:absolute;margin-left:0;margin-top:0;width:351pt;height:4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" filled="f" strokecolor="black [3213]">
                  <v:textbox>
                    <w:txbxContent>
                      <w:p w14:paraId="73C5EDE8" w14:textId="77777777" w:rsidR="00406C9B" w:rsidRDefault="00406C9B"/>
                    </w:txbxContent>
                  </v:textbox>
                </v:shape>
              </w:pict>
            </mc:Fallback>
          </mc:AlternateContent>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Ttulo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eastAsia="es-ES_tradnl"/>
        </w:rPr>
        <w:lastRenderedPageBreak/>
        <w:drawing>
          <wp:inline distT="0" distB="0" distL="0" distR="0" wp14:anchorId="6FB1753C" wp14:editId="6E688C50">
            <wp:extent cx="4455431" cy="5943600"/>
            <wp:effectExtent l="25400" t="25400" r="15240" b="2540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solidFill>
                        <a:schemeClr val="tx1"/>
                      </a:solid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Ttulo3"/>
      </w:pPr>
      <w:bookmarkStart w:id="1622" w:name="_Toc494476007"/>
      <w:r>
        <w:t xml:space="preserve">3.5.2  </w:t>
      </w:r>
      <w:r w:rsidR="003022BA">
        <w:t>Esquema del modelo de datos</w:t>
      </w:r>
      <w:bookmarkEnd w:id="1622"/>
    </w:p>
    <w:p w14:paraId="238E9047" w14:textId="5BB4EA5E" w:rsidR="00A2322F" w:rsidRDefault="00BE7488" w:rsidP="00A2322F">
      <w:pPr>
        <w:pStyle w:val="Ttulo4"/>
        <w:rPr>
          <w:ins w:id="1623" w:author="Borja Gonzalez" w:date="2017-09-08T18:13:00Z"/>
        </w:rPr>
      </w:pPr>
      <w:r>
        <w:t xml:space="preserve">3.5.2.1  </w:t>
      </w:r>
      <w:r w:rsidR="000B3518">
        <w:t xml:space="preserve">Modelo de datos: </w:t>
      </w:r>
      <w:r w:rsidR="00A2322F">
        <w:t xml:space="preserve">EER </w:t>
      </w:r>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lastRenderedPageBreak/>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rsidP="00571CD6">
      <w:pPr>
        <w:pStyle w:val="Prrafodelista"/>
        <w:numPr>
          <w:ilvl w:val="0"/>
          <w:numId w:val="8"/>
        </w:numPr>
      </w:pPr>
      <w:r>
        <w:t>Uno a uno.</w:t>
      </w:r>
    </w:p>
    <w:p w14:paraId="319C1AFA" w14:textId="5E7C2063" w:rsidR="006F3764" w:rsidRDefault="006F3764" w:rsidP="00571CD6">
      <w:pPr>
        <w:pStyle w:val="Prrafodelista"/>
        <w:numPr>
          <w:ilvl w:val="0"/>
          <w:numId w:val="8"/>
        </w:numPr>
      </w:pPr>
      <w:r>
        <w:t>Uno a muchos.</w:t>
      </w:r>
    </w:p>
    <w:p w14:paraId="5AD2A7CC" w14:textId="13E8D095" w:rsidR="006F3764" w:rsidRPr="006F3764" w:rsidRDefault="006F3764" w:rsidP="00571CD6">
      <w:pPr>
        <w:pStyle w:val="Prrafodelista"/>
        <w:numPr>
          <w:ilvl w:val="0"/>
          <w:numId w:val="8"/>
        </w:numPr>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eastAsia="es-ES_tradnl"/>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624"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1625" w:author="Borja Gonzalez" w:date="2017-09-27T18:57:00Z">
        <w:r w:rsidR="003F7C6A" w:rsidDel="006972A5">
          <w:delText>1…n</w:delText>
        </w:r>
      </w:del>
      <w:r w:rsidR="003F7C6A">
        <w:t>)</w:t>
      </w:r>
      <w:del w:id="1626" w:author="Rodrigo García" w:date="2017-09-29T10:29:00Z">
        <w:r w:rsidR="003F7C6A" w:rsidDel="000B3518">
          <w:delText xml:space="preserve"> </w:delText>
        </w:r>
      </w:del>
      <w:r w:rsidR="003F7C6A">
        <w:t xml:space="preserve">,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Ttulo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1627"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1628"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1629"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Ttulo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10C74C9A" w14:textId="23369D3E" w:rsidR="00850FEB" w:rsidRDefault="00BE7488" w:rsidP="0028735F">
      <w:pPr>
        <w:pStyle w:val="Ttulo3"/>
        <w:rPr>
          <w:ins w:id="1630" w:author="Borja Gonzalez" w:date="2017-09-26T16:27:00Z"/>
        </w:rPr>
      </w:pPr>
      <w:bookmarkStart w:id="1631" w:name="_Toc494476008"/>
      <w:r>
        <w:t xml:space="preserve">3.5.3  </w:t>
      </w:r>
      <w:r w:rsidR="003B3448">
        <w:t xml:space="preserve">Estructura del archivo </w:t>
      </w:r>
      <w:commentRangeStart w:id="1632"/>
      <w:r w:rsidR="003B3448">
        <w:t>CSV</w:t>
      </w:r>
      <w:commentRangeEnd w:id="1632"/>
      <w:r w:rsidR="000B3518">
        <w:rPr>
          <w:rStyle w:val="Refdecomentario"/>
          <w:rFonts w:asciiTheme="minorHAnsi" w:eastAsiaTheme="minorEastAsia" w:hAnsiTheme="minorHAnsi" w:cstheme="minorBidi"/>
          <w:b w:val="0"/>
          <w:bCs w:val="0"/>
          <w:color w:val="auto"/>
        </w:rPr>
        <w:commentReference w:id="1632"/>
      </w:r>
      <w:bookmarkEnd w:id="1631"/>
    </w:p>
    <w:p w14:paraId="4292E54F" w14:textId="2CE18B79" w:rsidR="00B41153" w:rsidRDefault="00B41153" w:rsidP="00B41153"/>
    <w:p w14:paraId="20CCFA6B" w14:textId="48B6CD18" w:rsidR="00752D12" w:rsidRDefault="00752D12" w:rsidP="00B41153">
      <w:pPr>
        <w:rPr>
          <w:ins w:id="1633" w:author="Rodrigo García" w:date="2017-09-29T10:29:00Z"/>
        </w:rPr>
      </w:pPr>
      <w:r>
        <w:t>La utilización de los archivos CSV es fundamental para el desarrollo de esta aplicación web, ya que el dispositivo Werium Basic Pro, al realizar un medición del rango de movimiento, genera un archivo CSV del cual hay que extraer los datos para que posteriormente se almacenen en la base de datos.</w:t>
      </w:r>
    </w:p>
    <w:p w14:paraId="63B05C73" w14:textId="77777777" w:rsidR="000B3518" w:rsidRDefault="000B3518" w:rsidP="00B41153">
      <w:pPr>
        <w:rPr>
          <w:ins w:id="1634" w:author="Borja Gonzalez" w:date="2017-09-26T16:27:00Z"/>
        </w:rPr>
      </w:pPr>
    </w:p>
    <w:p w14:paraId="604626C0" w14:textId="6A3C45EA" w:rsidR="00B41153" w:rsidRDefault="00B41153" w:rsidP="00B41153">
      <w:r>
        <w:fldChar w:fldCharType="begin"/>
      </w:r>
      <w:r>
        <w:instrText xml:space="preserve"> LINK Excel.Sheet.8 "</w:instrText>
      </w:r>
      <w:r w:rsidR="00752D12">
        <w:instrText>/Users/Borja/Desktop/TFG/Pruebas_csv/Eloy_Prueba_1.csv</w:instrText>
      </w:r>
      <w:r>
        <w:instrText xml:space="preserve">" "Eloy_Prueba_1.csv!R1C1:R4C6" \a \f 5 \h </w:instrText>
      </w:r>
      <w:r>
        <w:fldChar w:fldCharType="separate"/>
      </w:r>
    </w:p>
    <w:tbl>
      <w:tblPr>
        <w:tblStyle w:val="Tablaconcuadrcula"/>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629ABB24" w:rsidR="003B3448" w:rsidRDefault="003F141D" w:rsidP="0028735F">
      <w:r>
        <w:t>La primera</w:t>
      </w:r>
      <w:r w:rsidR="004E1EED">
        <w:t xml:space="preserve"> tabla muestra el contenido original </w:t>
      </w:r>
      <w:r>
        <w:t>del archivo CSV. La tabla siguiente muestra c</w:t>
      </w:r>
      <w:ins w:id="1635" w:author="Rodrigo García" w:date="2017-09-29T10:30:00Z">
        <w:r w:rsidR="000B3518">
          <w:t>ó</w:t>
        </w:r>
      </w:ins>
      <w:r>
        <w:t>mo se almacenarían los datos en la base de datos, donde se guardan los números redondeados a dos números decimales para que la sesión de movimiento no ocupe mucho espacio.</w:t>
      </w:r>
      <w:r w:rsidR="00403458">
        <w:t xml:space="preserve"> Aunque pueda parecer que se pierde exactitud, no ocurre así</w:t>
      </w:r>
      <w:ins w:id="1636" w:author="Rodrigo García" w:date="2017-09-29T10:31:00Z">
        <w:r w:rsidR="00DC428D">
          <w:t>,</w:t>
        </w:r>
      </w:ins>
      <w:r w:rsidR="00403458">
        <w:t xml:space="preserve"> ya que a la hora de mostrar los gráficos, nos encontramos valores de </w:t>
      </w:r>
      <w:r w:rsidR="00FB6C2E">
        <w:t>entre 50 y -50 grados en los distintos rangos de movimientos, por lo que un cambio de 0.001 grados no se aprecia en absoluto en los gráficos.</w:t>
      </w:r>
    </w:p>
    <w:p w14:paraId="3226676E" w14:textId="773BD3AB" w:rsidR="00E333DA" w:rsidRDefault="00E333DA" w:rsidP="0028735F">
      <w:r>
        <w:fldChar w:fldCharType="begin"/>
      </w:r>
      <w:r>
        <w:instrText xml:space="preserve"> LINK </w:instrText>
      </w:r>
      <w:r w:rsidR="00A16BBE">
        <w:instrText>Excel.Sheet.8 "</w:instrText>
      </w:r>
      <w:r w:rsidR="00752D12">
        <w:instrText>/Users/Borja/Desktop/TFG/Pruebas_csv/Eloy_prueba_1.xlsx</w:instrText>
      </w:r>
      <w:r w:rsidR="00A16BBE">
        <w:instrText xml:space="preserve">" Sheet1!R1C1:R16C4 </w:instrText>
      </w:r>
      <w:r>
        <w:instrText xml:space="preserve">\a \f 5 \h </w:instrText>
      </w:r>
      <w:r>
        <w:fldChar w:fldCharType="separate"/>
      </w:r>
    </w:p>
    <w:tbl>
      <w:tblPr>
        <w:tblStyle w:val="Tablaconcuadrcula"/>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1637" w:name="RANGE!B2:B12"/>
            <w:r w:rsidRPr="00E333DA">
              <w:t>-0,10</w:t>
            </w:r>
            <w:bookmarkEnd w:id="1637"/>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lastRenderedPageBreak/>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5D8A8D22"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w:t>
      </w:r>
      <w:ins w:id="1638" w:author="Rodrigo García" w:date="2017-09-29T10:31:00Z">
        <w:r w:rsidR="00DC428D">
          <w:t>a</w:t>
        </w:r>
      </w:ins>
      <w:r>
        <w:t xml:space="preserve">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425A0B69" w:rsidR="00FB6C2E" w:rsidRPr="003B3448" w:rsidDel="00DC428D" w:rsidRDefault="00FB6C2E" w:rsidP="0028735F">
      <w:pPr>
        <w:rPr>
          <w:del w:id="1639" w:author="Rodrigo García" w:date="2017-09-29T10:31:00Z"/>
        </w:rPr>
      </w:pPr>
    </w:p>
    <w:p w14:paraId="147AD41B" w14:textId="51EFAC81" w:rsidR="00D51A6F" w:rsidRDefault="00BE7488" w:rsidP="00D51A6F">
      <w:pPr>
        <w:pStyle w:val="Ttulo1"/>
      </w:pPr>
      <w:bookmarkStart w:id="1640" w:name="_Toc364792198"/>
      <w:bookmarkStart w:id="1641" w:name="_Toc366229220"/>
      <w:bookmarkStart w:id="1642" w:name="_Toc494476009"/>
      <w:bookmarkEnd w:id="1619"/>
      <w:bookmarkEnd w:id="1620"/>
      <w:r>
        <w:t xml:space="preserve">4.  </w:t>
      </w:r>
      <w:r w:rsidR="00D51A6F" w:rsidRPr="0040221C">
        <w:t>Implementación</w:t>
      </w:r>
      <w:bookmarkEnd w:id="1640"/>
      <w:bookmarkEnd w:id="1641"/>
      <w:bookmarkEnd w:id="1642"/>
    </w:p>
    <w:p w14:paraId="4F6B079D" w14:textId="77777777" w:rsidR="00932FA0" w:rsidRPr="00932FA0" w:rsidRDefault="00932FA0" w:rsidP="00932FA0"/>
    <w:p w14:paraId="7918E0CA" w14:textId="65E94C83" w:rsidR="00932FA0" w:rsidRDefault="00932FA0" w:rsidP="00932FA0">
      <w:r w:rsidRPr="00932FA0">
        <w:t>En este cap</w:t>
      </w:r>
      <w:del w:id="1643" w:author="Rodrigo García" w:date="2017-09-29T10:32:00Z">
        <w:r w:rsidRPr="00932FA0" w:rsidDel="00DC428D">
          <w:delText>i</w:delText>
        </w:r>
      </w:del>
      <w:ins w:id="1644" w:author="Rodrigo García" w:date="2017-09-29T10:32:00Z">
        <w:r w:rsidR="00DC428D">
          <w:t>í</w:t>
        </w:r>
      </w:ins>
      <w:r w:rsidRPr="00932FA0">
        <w:t xml:space="preserve">tulo se explica paso a paso el proceso de implementación que se ha llevado a cabo para el sistema de acuerdo a los requisitos funcionales y no funcionales establecidos. A continuación </w:t>
      </w:r>
      <w:del w:id="1645" w:author="Rodrigo García" w:date="2017-09-29T10:32:00Z">
        <w:r w:rsidRPr="00932FA0" w:rsidDel="00DC428D">
          <w:delText>se va a poder visualizar</w:delText>
        </w:r>
      </w:del>
      <w:ins w:id="1646" w:author="Rodrigo García" w:date="2017-09-29T10:32:00Z">
        <w:r w:rsidR="00DC428D">
          <w:t>se mostrarán</w:t>
        </w:r>
      </w:ins>
      <w:r w:rsidRPr="00932FA0">
        <w:t xml:space="preserve">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Ttulo2"/>
      </w:pPr>
      <w:bookmarkStart w:id="1647" w:name="_Toc494476010"/>
      <w:r>
        <w:t>4.1.  Comunicación Cliente-Servidor</w:t>
      </w:r>
      <w:bookmarkEnd w:id="1647"/>
    </w:p>
    <w:p w14:paraId="6428B3B9" w14:textId="77777777" w:rsidR="003100B2" w:rsidRPr="003100B2" w:rsidRDefault="003100B2" w:rsidP="00A51E6E"/>
    <w:p w14:paraId="20A4F491" w14:textId="34E7C017" w:rsidR="003100B2" w:rsidRDefault="00FB6C2E" w:rsidP="00A51E6E">
      <w:r>
        <w:t>Para la comunicación entre el cliente/navegador y el servidor hemos utilizado</w:t>
      </w:r>
      <w:r w:rsidR="003100B2">
        <w:t xml:space="preserve"> sockets.io para establecer una comunicación bidireccional</w:t>
      </w:r>
      <w:ins w:id="1648" w:author="Borja Gonzalez" w:date="2017-09-26T22:11:00Z">
        <w:r>
          <w:t xml:space="preserve">. </w:t>
        </w:r>
      </w:ins>
      <w:r w:rsidR="003100B2">
        <w:t xml:space="preserve">A continuación </w:t>
      </w:r>
      <w:del w:id="1649" w:author="Rodrigo García" w:date="2017-09-29T10:32:00Z">
        <w:r w:rsidR="003100B2" w:rsidDel="00DC428D">
          <w:delText xml:space="preserve">podremos </w:delText>
        </w:r>
      </w:del>
      <w:ins w:id="1650" w:author="Rodrigo García" w:date="2017-09-29T10:32:00Z">
        <w:r w:rsidR="00DC428D">
          <w:t>se puede</w:t>
        </w:r>
      </w:ins>
      <w:r w:rsidR="003100B2">
        <w:t xml:space="preserve"> ver c</w:t>
      </w:r>
      <w:del w:id="1651" w:author="Rodrigo García" w:date="2017-09-29T10:32:00Z">
        <w:r w:rsidR="003100B2" w:rsidDel="00DC428D">
          <w:delText>o</w:delText>
        </w:r>
      </w:del>
      <w:ins w:id="1652" w:author="Rodrigo García" w:date="2017-09-29T10:32:00Z">
        <w:r w:rsidR="00DC428D">
          <w:t>ó</w:t>
        </w:r>
      </w:ins>
      <w:r w:rsidR="003100B2">
        <w:t>mo he implementado estos sockets en mi aplicación web.</w:t>
      </w:r>
    </w:p>
    <w:p w14:paraId="239A4A89" w14:textId="77777777" w:rsidR="003100B2" w:rsidRDefault="003100B2" w:rsidP="00A51E6E"/>
    <w:p w14:paraId="712A3825" w14:textId="50172382" w:rsidR="003100B2" w:rsidRDefault="00B77AF4" w:rsidP="00A51E6E">
      <w:pPr>
        <w:pStyle w:val="Ttulo3"/>
      </w:pPr>
      <w:bookmarkStart w:id="1653" w:name="_Toc494476011"/>
      <w:r>
        <w:t>4.1.1.  Servidor</w:t>
      </w:r>
      <w:bookmarkEnd w:id="1653"/>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C54F64D" w:rsidR="000668F5" w:rsidRDefault="000668F5" w:rsidP="00A51E6E"/>
    <w:p w14:paraId="781ACB8B" w14:textId="7A5110AA" w:rsidR="000970BB" w:rsidRPr="00752D12" w:rsidRDefault="00556E25" w:rsidP="00A51E6E">
      <w:pPr>
        <w:rPr>
          <w:sz w:val="20"/>
          <w:szCs w:val="20"/>
        </w:rPr>
      </w:pPr>
      <w:r>
        <w:t xml:space="preserve"> </w:t>
      </w:r>
    </w:p>
    <w:tbl>
      <w:tblPr>
        <w:tblStyle w:val="Tablaconcuadrcula"/>
        <w:tblW w:w="0" w:type="auto"/>
        <w:tblLook w:val="04A0" w:firstRow="1" w:lastRow="0" w:firstColumn="1" w:lastColumn="0" w:noHBand="0" w:noVBand="1"/>
      </w:tblPr>
      <w:tblGrid>
        <w:gridCol w:w="8856"/>
      </w:tblGrid>
      <w:tr w:rsidR="000970BB" w:rsidRPr="0060192C" w14:paraId="7D8BAD75" w14:textId="77777777" w:rsidTr="000970BB">
        <w:tc>
          <w:tcPr>
            <w:tcW w:w="8856" w:type="dxa"/>
          </w:tcPr>
          <w:p w14:paraId="728A4F92"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express</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'express'</w:t>
            </w:r>
            <w:r w:rsidRPr="00752D12">
              <w:rPr>
                <w:rFonts w:ascii="Monaco" w:hAnsi="Monaco" w:cs="Monaco"/>
                <w:b/>
                <w:bCs/>
                <w:color w:val="000000"/>
                <w:sz w:val="20"/>
                <w:szCs w:val="20"/>
                <w:lang w:val="en-US"/>
              </w:rPr>
              <w:t>);</w:t>
            </w:r>
          </w:p>
          <w:p w14:paraId="3F1B8DCC" w14:textId="77777777" w:rsidR="000970BB" w:rsidRPr="00752D12" w:rsidRDefault="000970BB" w:rsidP="000970BB">
            <w:pPr>
              <w:widowControl w:val="0"/>
              <w:autoSpaceDE w:val="0"/>
              <w:autoSpaceDN w:val="0"/>
              <w:adjustRightInd w:val="0"/>
              <w:rPr>
                <w:rFonts w:ascii="Monaco" w:hAnsi="Monaco" w:cs="Monaco"/>
                <w:sz w:val="20"/>
                <w:szCs w:val="20"/>
                <w:lang w:val="en-US"/>
              </w:rPr>
            </w:pPr>
            <w:r w:rsidRPr="00752D12">
              <w:rPr>
                <w:rFonts w:ascii="Monaco" w:hAnsi="Monaco" w:cs="Monaco"/>
                <w:b/>
                <w:bCs/>
                <w:color w:val="204A87"/>
                <w:sz w:val="20"/>
                <w:szCs w:val="20"/>
                <w:lang w:val="en-US"/>
              </w:rPr>
              <w:lastRenderedPageBreak/>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http</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'http'</w:t>
            </w:r>
            <w:r w:rsidRPr="00752D12">
              <w:rPr>
                <w:rFonts w:ascii="Monaco" w:hAnsi="Monaco" w:cs="Monaco"/>
                <w:b/>
                <w:bCs/>
                <w:color w:val="000000"/>
                <w:sz w:val="20"/>
                <w:szCs w:val="20"/>
                <w:lang w:val="en-US"/>
              </w:rPr>
              <w:t>);</w:t>
            </w:r>
          </w:p>
          <w:p w14:paraId="07059E04" w14:textId="038B04D5" w:rsidR="000970BB" w:rsidRPr="000970BB" w:rsidRDefault="000970BB">
            <w:pPr>
              <w:widowControl w:val="0"/>
              <w:autoSpaceDE w:val="0"/>
              <w:autoSpaceDN w:val="0"/>
              <w:adjustRightInd w:val="0"/>
              <w:rPr>
                <w:rFonts w:ascii="Monaco" w:hAnsi="Monaco" w:cs="Monaco"/>
                <w:sz w:val="20"/>
                <w:szCs w:val="20"/>
                <w:lang w:val="en-US"/>
                <w:rPrChange w:id="1654" w:author="Borja Gonzalez" w:date="2017-09-29T16:38:00Z">
                  <w:rPr/>
                </w:rPrChange>
              </w:rPr>
              <w:pPrChange w:id="1655" w:author="Borja Gonzalez" w:date="2017-09-29T16:38:00Z">
                <w:pPr/>
              </w:pPrChange>
            </w:pPr>
            <w:r w:rsidRPr="00752D12">
              <w:rPr>
                <w:rFonts w:ascii="Monaco" w:hAnsi="Monaco" w:cs="Monaco"/>
                <w:b/>
                <w:bCs/>
                <w:color w:val="204A87"/>
                <w:sz w:val="20"/>
                <w:szCs w:val="20"/>
                <w:lang w:val="en-US"/>
              </w:rPr>
              <w:t>var</w:t>
            </w:r>
            <w:r w:rsidRPr="00752D12">
              <w:rPr>
                <w:rFonts w:ascii="Monaco" w:hAnsi="Monaco" w:cs="Monaco"/>
                <w:sz w:val="20"/>
                <w:szCs w:val="20"/>
                <w:lang w:val="en-US"/>
              </w:rPr>
              <w:t xml:space="preserve"> </w:t>
            </w:r>
            <w:r w:rsidRPr="00752D12">
              <w:rPr>
                <w:rFonts w:ascii="Monaco" w:hAnsi="Monaco" w:cs="Monaco"/>
                <w:color w:val="000000"/>
                <w:sz w:val="20"/>
                <w:szCs w:val="20"/>
                <w:lang w:val="en-US"/>
              </w:rPr>
              <w:t>io</w:t>
            </w:r>
            <w:r w:rsidRPr="00752D12">
              <w:rPr>
                <w:rFonts w:ascii="Monaco" w:hAnsi="Monaco" w:cs="Monaco"/>
                <w:sz w:val="20"/>
                <w:szCs w:val="20"/>
                <w:lang w:val="en-US"/>
              </w:rPr>
              <w:t xml:space="preserve"> </w:t>
            </w:r>
            <w:r w:rsidRPr="00752D12">
              <w:rPr>
                <w:rFonts w:ascii="Monaco" w:hAnsi="Monaco" w:cs="Monaco"/>
                <w:b/>
                <w:bCs/>
                <w:color w:val="CE5C00"/>
                <w:sz w:val="20"/>
                <w:szCs w:val="20"/>
                <w:lang w:val="en-US"/>
              </w:rPr>
              <w:t>=</w:t>
            </w:r>
            <w:r w:rsidRPr="00752D12">
              <w:rPr>
                <w:rFonts w:ascii="Monaco" w:hAnsi="Monaco" w:cs="Monaco"/>
                <w:sz w:val="20"/>
                <w:szCs w:val="20"/>
                <w:lang w:val="en-US"/>
              </w:rPr>
              <w:t xml:space="preserve"> </w:t>
            </w:r>
            <w:r w:rsidRPr="00752D12">
              <w:rPr>
                <w:rFonts w:ascii="Monaco" w:hAnsi="Monaco" w:cs="Monaco"/>
                <w:color w:val="000000"/>
                <w:sz w:val="20"/>
                <w:szCs w:val="20"/>
                <w:lang w:val="en-US"/>
              </w:rPr>
              <w:t>require</w:t>
            </w:r>
            <w:r w:rsidRPr="00752D12">
              <w:rPr>
                <w:rFonts w:ascii="Monaco" w:hAnsi="Monaco" w:cs="Monaco"/>
                <w:b/>
                <w:bCs/>
                <w:color w:val="000000"/>
                <w:sz w:val="20"/>
                <w:szCs w:val="20"/>
                <w:lang w:val="en-US"/>
              </w:rPr>
              <w:t>(</w:t>
            </w:r>
            <w:r w:rsidRPr="00752D12">
              <w:rPr>
                <w:rFonts w:ascii="Monaco" w:hAnsi="Monaco" w:cs="Monaco"/>
                <w:color w:val="4E9A06"/>
                <w:sz w:val="20"/>
                <w:szCs w:val="20"/>
                <w:lang w:val="en-US"/>
              </w:rPr>
              <w:t>'socket.io'</w:t>
            </w:r>
            <w:r w:rsidRPr="00752D12">
              <w:rPr>
                <w:rFonts w:ascii="Monaco" w:hAnsi="Monaco" w:cs="Monaco"/>
                <w:b/>
                <w:bCs/>
                <w:color w:val="000000"/>
                <w:sz w:val="20"/>
                <w:szCs w:val="20"/>
                <w:lang w:val="en-US"/>
              </w:rPr>
              <w:t>);</w:t>
            </w:r>
          </w:p>
        </w:tc>
      </w:tr>
    </w:tbl>
    <w:p w14:paraId="0997ECAC" w14:textId="6279DCDC" w:rsidR="00556E25" w:rsidRPr="00752D12" w:rsidRDefault="00556E25" w:rsidP="00A51E6E">
      <w:pPr>
        <w:rPr>
          <w:lang w:val="en-US"/>
          <w:rPrChange w:id="1656" w:author="GONZALEZ DIAZ, BORJA" w:date="2017-09-29T18:15:00Z">
            <w:rPr/>
          </w:rPrChange>
        </w:rPr>
      </w:pPr>
    </w:p>
    <w:p w14:paraId="2A249980" w14:textId="77777777" w:rsidR="000668F5" w:rsidRPr="00752D12" w:rsidRDefault="000668F5" w:rsidP="00A51E6E">
      <w:pPr>
        <w:rPr>
          <w:lang w:val="en-US"/>
          <w:rPrChange w:id="1657" w:author="GONZALEZ DIAZ, BORJA" w:date="2017-09-29T18:15:00Z">
            <w:rPr/>
          </w:rPrChange>
        </w:rPr>
      </w:pPr>
    </w:p>
    <w:p w14:paraId="59219D0A" w14:textId="6EAF27A0" w:rsidR="000668F5" w:rsidRDefault="000668F5" w:rsidP="00A51E6E">
      <w:commentRangeStart w:id="1658"/>
      <w:r>
        <w:t xml:space="preserve">2.  </w:t>
      </w:r>
      <w:r w:rsidR="00F265D5">
        <w:t xml:space="preserve">Utilizando </w:t>
      </w:r>
      <w:commentRangeEnd w:id="1658"/>
      <w:r w:rsidR="00DC428D">
        <w:rPr>
          <w:rStyle w:val="Refdecomentario"/>
        </w:rPr>
        <w:commentReference w:id="1658"/>
      </w:r>
      <w:r w:rsidR="00F265D5">
        <w:t>el middleware estático, especificamos la carpeta pública del servidor para disponer de l</w:t>
      </w:r>
      <w:r w:rsidR="00447BFC">
        <w:t>as páginas</w:t>
      </w:r>
      <w:ins w:id="1659" w:author="Borja Gonzalez" w:date="2017-09-26T22:12:00Z">
        <w:r w:rsidR="00FB6C2E">
          <w:t xml:space="preserve"> </w:t>
        </w:r>
      </w:ins>
      <w:r w:rsidR="00F265D5">
        <w:t xml:space="preserve">HTML. </w:t>
      </w:r>
      <w:del w:id="1660" w:author="Rodrigo García" w:date="2017-09-29T10:32:00Z">
        <w:r w:rsidR="00F265D5" w:rsidDel="00DC428D">
          <w:delText>Ést</w:delText>
        </w:r>
        <w:r w:rsidR="00447BFC" w:rsidDel="00DC428D">
          <w:delText xml:space="preserve">as </w:delText>
        </w:r>
      </w:del>
      <w:ins w:id="1661" w:author="Rodrigo García" w:date="2017-09-29T10:32:00Z">
        <w:r w:rsidR="00DC428D">
          <w:t xml:space="preserve">Estas </w:t>
        </w:r>
      </w:ins>
      <w:r w:rsidR="00447BFC">
        <w:t>páginas</w:t>
      </w:r>
      <w:ins w:id="1662"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xml:space="preserve">. En mi caso </w:t>
      </w:r>
      <w:del w:id="1663" w:author="Rodrigo García" w:date="2017-09-29T10:32:00Z">
        <w:r w:rsidR="00F265D5" w:rsidDel="00DC428D">
          <w:delText>las códigos</w:delText>
        </w:r>
      </w:del>
      <w:ins w:id="1664" w:author="Rodrigo García" w:date="2017-09-29T10:32:00Z">
        <w:r w:rsidR="00DC428D">
          <w:t>el código</w:t>
        </w:r>
      </w:ins>
      <w:r w:rsidR="00F265D5">
        <w:t xml:space="preserve"> HTML (index.html, paciente.html y evolución.html) se encuentra</w:t>
      </w:r>
      <w:del w:id="1665" w:author="Rodrigo García" w:date="2017-09-29T10:33:00Z">
        <w:r w:rsidR="00F265D5" w:rsidDel="00DC428D">
          <w:delText>n</w:delText>
        </w:r>
      </w:del>
      <w:r w:rsidR="00F265D5">
        <w:t xml:space="preserve"> en la carpeta pagina_</w:t>
      </w:r>
      <w:r w:rsidR="00F137C1">
        <w:t>web.</w:t>
      </w:r>
    </w:p>
    <w:p w14:paraId="46510B9E" w14:textId="0DB96D86" w:rsidR="00F265D5" w:rsidRDefault="00F265D5" w:rsidP="00A51E6E"/>
    <w:tbl>
      <w:tblPr>
        <w:tblStyle w:val="Tablaconcuadrcula"/>
        <w:tblW w:w="0" w:type="auto"/>
        <w:tblLook w:val="04A0" w:firstRow="1" w:lastRow="0" w:firstColumn="1" w:lastColumn="0" w:noHBand="0" w:noVBand="1"/>
      </w:tblPr>
      <w:tblGrid>
        <w:gridCol w:w="8856"/>
      </w:tblGrid>
      <w:tr w:rsidR="009A36E1" w:rsidRPr="00683B90" w14:paraId="552AC3A8" w14:textId="77777777" w:rsidTr="009A36E1">
        <w:tc>
          <w:tcPr>
            <w:tcW w:w="8856" w:type="dxa"/>
          </w:tcPr>
          <w:p w14:paraId="64A0F339" w14:textId="77777777" w:rsidR="009A36E1" w:rsidRPr="00DE081A" w:rsidRDefault="009A36E1" w:rsidP="009A36E1">
            <w:pPr>
              <w:widowControl w:val="0"/>
              <w:autoSpaceDE w:val="0"/>
              <w:autoSpaceDN w:val="0"/>
              <w:adjustRightInd w:val="0"/>
              <w:rPr>
                <w:rFonts w:ascii="Monaco" w:hAnsi="Monaco" w:cs="Monaco"/>
                <w:sz w:val="20"/>
                <w:szCs w:val="20"/>
                <w:lang w:val="en-US"/>
                <w:rPrChange w:id="1666" w:author="GONZALEZ DIAZ, BORJA" w:date="2017-09-29T19:03:00Z">
                  <w:rPr>
                    <w:rFonts w:ascii="Monaco" w:hAnsi="Monaco" w:cs="Monaco"/>
                    <w:lang w:val="en-US"/>
                  </w:rPr>
                </w:rPrChange>
              </w:rPr>
            </w:pPr>
            <w:r w:rsidRPr="00DE081A">
              <w:rPr>
                <w:rFonts w:ascii="Monaco" w:hAnsi="Monaco" w:cs="Monaco"/>
                <w:b/>
                <w:bCs/>
                <w:color w:val="204A87"/>
                <w:sz w:val="20"/>
                <w:szCs w:val="20"/>
                <w:lang w:val="en-US"/>
                <w:rPrChange w:id="1667" w:author="GONZALEZ DIAZ, BORJA" w:date="2017-09-29T19:03:00Z">
                  <w:rPr>
                    <w:rFonts w:ascii="Monaco" w:hAnsi="Monaco" w:cs="Monaco"/>
                    <w:b/>
                    <w:bCs/>
                    <w:color w:val="204A87"/>
                    <w:lang w:val="en-US"/>
                  </w:rPr>
                </w:rPrChange>
              </w:rPr>
              <w:t>var</w:t>
            </w:r>
            <w:r w:rsidRPr="00DE081A">
              <w:rPr>
                <w:rFonts w:ascii="Monaco" w:hAnsi="Monaco" w:cs="Monaco"/>
                <w:sz w:val="20"/>
                <w:szCs w:val="20"/>
                <w:lang w:val="en-US"/>
                <w:rPrChange w:id="1668"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669" w:author="GONZALEZ DIAZ, BORJA" w:date="2017-09-29T19:03:00Z">
                  <w:rPr>
                    <w:rFonts w:ascii="Monaco" w:hAnsi="Monaco" w:cs="Monaco"/>
                    <w:color w:val="000000"/>
                    <w:lang w:val="en-US"/>
                  </w:rPr>
                </w:rPrChange>
              </w:rPr>
              <w:t>app</w:t>
            </w:r>
            <w:r w:rsidRPr="00DE081A">
              <w:rPr>
                <w:rFonts w:ascii="Monaco" w:hAnsi="Monaco" w:cs="Monaco"/>
                <w:sz w:val="20"/>
                <w:szCs w:val="20"/>
                <w:lang w:val="en-US"/>
                <w:rPrChange w:id="1670" w:author="GONZALEZ DIAZ, BORJA" w:date="2017-09-29T19:03:00Z">
                  <w:rPr>
                    <w:rFonts w:ascii="Monaco" w:hAnsi="Monaco" w:cs="Monaco"/>
                    <w:lang w:val="en-US"/>
                  </w:rPr>
                </w:rPrChange>
              </w:rPr>
              <w:t xml:space="preserve"> </w:t>
            </w:r>
            <w:r w:rsidRPr="00DE081A">
              <w:rPr>
                <w:rFonts w:ascii="Monaco" w:hAnsi="Monaco" w:cs="Monaco"/>
                <w:b/>
                <w:bCs/>
                <w:color w:val="CE5C00"/>
                <w:sz w:val="20"/>
                <w:szCs w:val="20"/>
                <w:lang w:val="en-US"/>
                <w:rPrChange w:id="1671" w:author="GONZALEZ DIAZ, BORJA" w:date="2017-09-29T19:03:00Z">
                  <w:rPr>
                    <w:rFonts w:ascii="Monaco" w:hAnsi="Monaco" w:cs="Monaco"/>
                    <w:b/>
                    <w:bCs/>
                    <w:color w:val="CE5C00"/>
                    <w:lang w:val="en-US"/>
                  </w:rPr>
                </w:rPrChange>
              </w:rPr>
              <w:t>=</w:t>
            </w:r>
            <w:r w:rsidRPr="00DE081A">
              <w:rPr>
                <w:rFonts w:ascii="Monaco" w:hAnsi="Monaco" w:cs="Monaco"/>
                <w:sz w:val="20"/>
                <w:szCs w:val="20"/>
                <w:lang w:val="en-US"/>
                <w:rPrChange w:id="1672" w:author="GONZALEZ DIAZ, BORJA" w:date="2017-09-29T19:03:00Z">
                  <w:rPr>
                    <w:rFonts w:ascii="Monaco" w:hAnsi="Monaco" w:cs="Monaco"/>
                    <w:lang w:val="en-US"/>
                  </w:rPr>
                </w:rPrChange>
              </w:rPr>
              <w:t xml:space="preserve"> </w:t>
            </w:r>
            <w:r w:rsidRPr="00DE081A">
              <w:rPr>
                <w:rFonts w:ascii="Monaco" w:hAnsi="Monaco" w:cs="Monaco"/>
                <w:color w:val="000000"/>
                <w:sz w:val="20"/>
                <w:szCs w:val="20"/>
                <w:lang w:val="en-US"/>
                <w:rPrChange w:id="1673"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674" w:author="GONZALEZ DIAZ, BORJA" w:date="2017-09-29T19:03:00Z">
                  <w:rPr>
                    <w:rFonts w:ascii="Monaco" w:hAnsi="Monaco" w:cs="Monaco"/>
                    <w:b/>
                    <w:bCs/>
                    <w:color w:val="000000"/>
                    <w:lang w:val="en-US"/>
                  </w:rPr>
                </w:rPrChange>
              </w:rPr>
              <w:t>();</w:t>
            </w:r>
          </w:p>
          <w:p w14:paraId="53B801D2" w14:textId="44B546CD" w:rsidR="009A36E1" w:rsidRPr="009A36E1" w:rsidRDefault="009A36E1">
            <w:pPr>
              <w:widowControl w:val="0"/>
              <w:autoSpaceDE w:val="0"/>
              <w:autoSpaceDN w:val="0"/>
              <w:adjustRightInd w:val="0"/>
              <w:rPr>
                <w:rFonts w:ascii="Monaco" w:hAnsi="Monaco" w:cs="Monaco"/>
                <w:lang w:val="en-US"/>
                <w:rPrChange w:id="1675" w:author="Borja Gonzalez" w:date="2017-09-29T16:39:00Z">
                  <w:rPr/>
                </w:rPrChange>
              </w:rPr>
              <w:pPrChange w:id="1676" w:author="Borja Gonzalez" w:date="2017-09-29T16:39:00Z">
                <w:pPr/>
              </w:pPrChange>
            </w:pPr>
            <w:r w:rsidRPr="00DE081A">
              <w:rPr>
                <w:rFonts w:ascii="Monaco" w:hAnsi="Monaco" w:cs="Monaco"/>
                <w:color w:val="000000"/>
                <w:sz w:val="20"/>
                <w:szCs w:val="20"/>
                <w:lang w:val="en-US"/>
                <w:rPrChange w:id="1677" w:author="GONZALEZ DIAZ, BORJA" w:date="2017-09-29T19:03:00Z">
                  <w:rPr>
                    <w:rFonts w:ascii="Monaco" w:hAnsi="Monaco" w:cs="Monaco"/>
                    <w:color w:val="000000"/>
                    <w:lang w:val="en-US"/>
                  </w:rPr>
                </w:rPrChange>
              </w:rPr>
              <w:t>app</w:t>
            </w:r>
            <w:r w:rsidRPr="00DE081A">
              <w:rPr>
                <w:rFonts w:ascii="Monaco" w:hAnsi="Monaco" w:cs="Monaco"/>
                <w:b/>
                <w:bCs/>
                <w:color w:val="000000"/>
                <w:sz w:val="20"/>
                <w:szCs w:val="20"/>
                <w:lang w:val="en-US"/>
                <w:rPrChange w:id="1678"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679" w:author="GONZALEZ DIAZ, BORJA" w:date="2017-09-29T19:03:00Z">
                  <w:rPr>
                    <w:rFonts w:ascii="Monaco" w:hAnsi="Monaco" w:cs="Monaco"/>
                    <w:color w:val="000000"/>
                    <w:lang w:val="en-US"/>
                  </w:rPr>
                </w:rPrChange>
              </w:rPr>
              <w:t>use</w:t>
            </w:r>
            <w:r w:rsidRPr="00DE081A">
              <w:rPr>
                <w:rFonts w:ascii="Monaco" w:hAnsi="Monaco" w:cs="Monaco"/>
                <w:b/>
                <w:bCs/>
                <w:color w:val="000000"/>
                <w:sz w:val="20"/>
                <w:szCs w:val="20"/>
                <w:lang w:val="en-US"/>
                <w:rPrChange w:id="1680" w:author="GONZALEZ DIAZ, BORJA" w:date="2017-09-29T19:03:00Z">
                  <w:rPr>
                    <w:rFonts w:ascii="Monaco" w:hAnsi="Monaco" w:cs="Monaco"/>
                    <w:b/>
                    <w:bCs/>
                    <w:color w:val="000000"/>
                    <w:lang w:val="en-US"/>
                  </w:rPr>
                </w:rPrChange>
              </w:rPr>
              <w:t>(</w:t>
            </w:r>
            <w:r w:rsidRPr="00DE081A">
              <w:rPr>
                <w:rFonts w:ascii="Monaco" w:hAnsi="Monaco" w:cs="Monaco"/>
                <w:color w:val="000000"/>
                <w:sz w:val="20"/>
                <w:szCs w:val="20"/>
                <w:lang w:val="en-US"/>
                <w:rPrChange w:id="1681" w:author="GONZALEZ DIAZ, BORJA" w:date="2017-09-29T19:03:00Z">
                  <w:rPr>
                    <w:rFonts w:ascii="Monaco" w:hAnsi="Monaco" w:cs="Monaco"/>
                    <w:color w:val="000000"/>
                    <w:lang w:val="en-US"/>
                  </w:rPr>
                </w:rPrChange>
              </w:rPr>
              <w:t>express</w:t>
            </w:r>
            <w:r w:rsidRPr="00DE081A">
              <w:rPr>
                <w:rFonts w:ascii="Monaco" w:hAnsi="Monaco" w:cs="Monaco"/>
                <w:b/>
                <w:bCs/>
                <w:color w:val="000000"/>
                <w:sz w:val="20"/>
                <w:szCs w:val="20"/>
                <w:lang w:val="en-US"/>
                <w:rPrChange w:id="1682" w:author="GONZALEZ DIAZ, BORJA" w:date="2017-09-29T19:03:00Z">
                  <w:rPr>
                    <w:rFonts w:ascii="Monaco" w:hAnsi="Monaco" w:cs="Monaco"/>
                    <w:b/>
                    <w:bCs/>
                    <w:color w:val="000000"/>
                    <w:lang w:val="en-US"/>
                  </w:rPr>
                </w:rPrChange>
              </w:rPr>
              <w:t>.</w:t>
            </w:r>
            <w:r w:rsidRPr="00DE081A">
              <w:rPr>
                <w:rFonts w:ascii="Monaco" w:hAnsi="Monaco" w:cs="Monaco"/>
                <w:b/>
                <w:bCs/>
                <w:color w:val="204A87"/>
                <w:sz w:val="20"/>
                <w:szCs w:val="20"/>
                <w:lang w:val="en-US"/>
                <w:rPrChange w:id="1683" w:author="GONZALEZ DIAZ, BORJA" w:date="2017-09-29T19:03:00Z">
                  <w:rPr>
                    <w:rFonts w:ascii="Monaco" w:hAnsi="Monaco" w:cs="Monaco"/>
                    <w:b/>
                    <w:bCs/>
                    <w:color w:val="204A87"/>
                    <w:lang w:val="en-US"/>
                  </w:rPr>
                </w:rPrChange>
              </w:rPr>
              <w:t>static</w:t>
            </w:r>
            <w:r w:rsidRPr="00DE081A">
              <w:rPr>
                <w:rFonts w:ascii="Monaco" w:hAnsi="Monaco" w:cs="Monaco"/>
                <w:b/>
                <w:bCs/>
                <w:color w:val="000000"/>
                <w:sz w:val="20"/>
                <w:szCs w:val="20"/>
                <w:lang w:val="en-US"/>
                <w:rPrChange w:id="1684" w:author="GONZALEZ DIAZ, BORJA" w:date="2017-09-29T19:03:00Z">
                  <w:rPr>
                    <w:rFonts w:ascii="Monaco" w:hAnsi="Monaco" w:cs="Monaco"/>
                    <w:b/>
                    <w:bCs/>
                    <w:color w:val="000000"/>
                    <w:lang w:val="en-US"/>
                  </w:rPr>
                </w:rPrChange>
              </w:rPr>
              <w:t>(</w:t>
            </w:r>
            <w:r w:rsidRPr="00DE081A">
              <w:rPr>
                <w:rFonts w:ascii="Monaco" w:hAnsi="Monaco" w:cs="Monaco"/>
                <w:color w:val="4E9A06"/>
                <w:sz w:val="20"/>
                <w:szCs w:val="20"/>
                <w:lang w:val="en-US"/>
                <w:rPrChange w:id="1685" w:author="GONZALEZ DIAZ, BORJA" w:date="2017-09-29T19:03:00Z">
                  <w:rPr>
                    <w:rFonts w:ascii="Monaco" w:hAnsi="Monaco" w:cs="Monaco"/>
                    <w:color w:val="4E9A06"/>
                    <w:lang w:val="en-US"/>
                  </w:rPr>
                </w:rPrChange>
              </w:rPr>
              <w:t>'./../pagina_web'</w:t>
            </w:r>
            <w:r w:rsidRPr="00DE081A">
              <w:rPr>
                <w:rFonts w:ascii="Monaco" w:hAnsi="Monaco" w:cs="Monaco"/>
                <w:b/>
                <w:bCs/>
                <w:color w:val="000000"/>
                <w:sz w:val="20"/>
                <w:szCs w:val="20"/>
                <w:lang w:val="en-US"/>
                <w:rPrChange w:id="1686" w:author="GONZALEZ DIAZ, BORJA" w:date="2017-09-29T19:03:00Z">
                  <w:rPr>
                    <w:rFonts w:ascii="Monaco" w:hAnsi="Monaco" w:cs="Monaco"/>
                    <w:b/>
                    <w:bCs/>
                    <w:color w:val="000000"/>
                    <w:lang w:val="en-US"/>
                  </w:rPr>
                </w:rPrChange>
              </w:rPr>
              <w:t>));</w:t>
            </w:r>
          </w:p>
        </w:tc>
      </w:tr>
    </w:tbl>
    <w:p w14:paraId="4AA5484C" w14:textId="4D7957BF" w:rsidR="00F265D5" w:rsidRPr="00752D12" w:rsidRDefault="00F137C1" w:rsidP="00EA3329">
      <w:pPr>
        <w:rPr>
          <w:lang w:val="en-US"/>
          <w:rPrChange w:id="1687" w:author="GONZALEZ DIAZ, BORJA" w:date="2017-09-29T18:15:00Z">
            <w:rPr/>
          </w:rPrChange>
        </w:rPr>
      </w:pPr>
      <w:del w:id="1688" w:author="Borja Gonzalez" w:date="2017-09-28T17:23:00Z">
        <w:r w:rsidDel="003E7E71">
          <w:rPr>
            <w:noProof/>
            <w:lang w:eastAsia="es-ES_tradnl"/>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752D12" w:rsidDel="009A36E1" w:rsidRDefault="00F265D5" w:rsidP="00F265D5">
      <w:pPr>
        <w:rPr>
          <w:del w:id="1689" w:author="Borja Gonzalez" w:date="2017-09-29T16:39:00Z"/>
          <w:lang w:val="en-US"/>
          <w:rPrChange w:id="1690" w:author="GONZALEZ DIAZ, BORJA" w:date="2017-09-29T18:15:00Z">
            <w:rPr>
              <w:del w:id="1691" w:author="Borja Gonzalez" w:date="2017-09-29T16:39:00Z"/>
            </w:rPr>
          </w:rPrChange>
        </w:rPr>
      </w:pPr>
    </w:p>
    <w:p w14:paraId="010D03B1" w14:textId="7BEB0A8D" w:rsidR="00F265D5" w:rsidRPr="00752D12" w:rsidRDefault="00F265D5" w:rsidP="00F265D5">
      <w:pPr>
        <w:rPr>
          <w:lang w:val="en-US"/>
          <w:rPrChange w:id="1692" w:author="GONZALEZ DIAZ, BORJA" w:date="2017-09-29T18:15:00Z">
            <w:rPr/>
          </w:rPrChange>
        </w:rPr>
      </w:pPr>
    </w:p>
    <w:p w14:paraId="0300B57E" w14:textId="2FA39CCA" w:rsidR="00F265D5" w:rsidDel="003E7E71" w:rsidRDefault="00F265D5" w:rsidP="00A51E6E">
      <w:pPr>
        <w:rPr>
          <w:del w:id="1693" w:author="Borja Gonzalez" w:date="2017-09-28T17:25:00Z"/>
        </w:rPr>
      </w:pPr>
      <w:commentRangeStart w:id="1694"/>
      <w:r>
        <w:t xml:space="preserve">3.  Creamos </w:t>
      </w:r>
      <w:commentRangeEnd w:id="1694"/>
      <w:r w:rsidR="00DC428D">
        <w:rPr>
          <w:rStyle w:val="Refdecomentario"/>
        </w:rPr>
        <w:commentReference w:id="1694"/>
      </w:r>
      <w:r>
        <w:t xml:space="preserve">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1695" w:author="Borja Gonzalez" w:date="2017-09-28T17:25:00Z"/>
        </w:rPr>
      </w:pPr>
    </w:p>
    <w:p w14:paraId="3B59C731" w14:textId="5589347B" w:rsidR="001837C3" w:rsidRDefault="001837C3" w:rsidP="00A51E6E">
      <w:del w:id="1696" w:author="Borja Gonzalez" w:date="2017-09-28T17:25:00Z">
        <w:r w:rsidDel="003E7E71">
          <w:rPr>
            <w:noProof/>
            <w:lang w:eastAsia="es-ES_tradnl"/>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Pr>
        <w:rPr>
          <w:ins w:id="1697" w:author="Borja Gonzalez" w:date="2017-09-29T16:39:00Z"/>
        </w:rPr>
      </w:pPr>
    </w:p>
    <w:p w14:paraId="08458C26" w14:textId="77777777" w:rsidR="009A36E1" w:rsidRDefault="009A36E1" w:rsidP="00A51E6E">
      <w:pPr>
        <w:rPr>
          <w:ins w:id="1698" w:author="Borja Gonzalez" w:date="2017-09-29T16:39:00Z"/>
        </w:rPr>
      </w:pPr>
    </w:p>
    <w:tbl>
      <w:tblPr>
        <w:tblStyle w:val="Tablaconcuadrcula"/>
        <w:tblW w:w="0" w:type="auto"/>
        <w:tblLook w:val="04A0" w:firstRow="1" w:lastRow="0" w:firstColumn="1" w:lastColumn="0" w:noHBand="0" w:noVBand="1"/>
      </w:tblPr>
      <w:tblGrid>
        <w:gridCol w:w="8856"/>
      </w:tblGrid>
      <w:tr w:rsidR="009A36E1" w14:paraId="32EC0A47" w14:textId="77777777" w:rsidTr="009A36E1">
        <w:trPr>
          <w:ins w:id="1699" w:author="Borja Gonzalez" w:date="2017-09-29T16:39:00Z"/>
        </w:trPr>
        <w:tc>
          <w:tcPr>
            <w:tcW w:w="8856" w:type="dxa"/>
          </w:tcPr>
          <w:p w14:paraId="24530735" w14:textId="77777777" w:rsidR="009A36E1" w:rsidRPr="009A36E1" w:rsidRDefault="009A36E1" w:rsidP="009A36E1">
            <w:pPr>
              <w:widowControl w:val="0"/>
              <w:autoSpaceDE w:val="0"/>
              <w:autoSpaceDN w:val="0"/>
              <w:adjustRightInd w:val="0"/>
              <w:rPr>
                <w:ins w:id="1700" w:author="Borja Gonzalez" w:date="2017-09-29T16:39:00Z"/>
                <w:rFonts w:ascii="Monaco" w:hAnsi="Monaco" w:cs="Monaco"/>
                <w:sz w:val="20"/>
                <w:szCs w:val="20"/>
                <w:lang w:val="en-US"/>
                <w:rPrChange w:id="1701" w:author="Borja Gonzalez" w:date="2017-09-29T16:39:00Z">
                  <w:rPr>
                    <w:ins w:id="1702" w:author="Borja Gonzalez" w:date="2017-09-29T16:39:00Z"/>
                    <w:rFonts w:ascii="Monaco" w:hAnsi="Monaco" w:cs="Monaco"/>
                    <w:lang w:val="en-US"/>
                  </w:rPr>
                </w:rPrChange>
              </w:rPr>
            </w:pPr>
            <w:ins w:id="1703" w:author="Borja Gonzalez" w:date="2017-09-29T16:39:00Z">
              <w:r w:rsidRPr="009A36E1">
                <w:rPr>
                  <w:rFonts w:ascii="Monaco" w:hAnsi="Monaco" w:cs="Monaco"/>
                  <w:b/>
                  <w:bCs/>
                  <w:color w:val="204A87"/>
                  <w:sz w:val="20"/>
                  <w:szCs w:val="20"/>
                  <w:lang w:val="en-US"/>
                  <w:rPrChange w:id="1704" w:author="Borja Gonzalez" w:date="2017-09-29T16:39:00Z">
                    <w:rPr>
                      <w:rFonts w:ascii="Monaco" w:hAnsi="Monaco" w:cs="Monaco"/>
                      <w:b/>
                      <w:bCs/>
                      <w:color w:val="204A87"/>
                      <w:lang w:val="en-US"/>
                    </w:rPr>
                  </w:rPrChange>
                </w:rPr>
                <w:t>var</w:t>
              </w:r>
              <w:r w:rsidRPr="009A36E1">
                <w:rPr>
                  <w:rFonts w:ascii="Monaco" w:hAnsi="Monaco" w:cs="Monaco"/>
                  <w:sz w:val="20"/>
                  <w:szCs w:val="20"/>
                  <w:lang w:val="en-US"/>
                  <w:rPrChange w:id="1705"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706" w:author="Borja Gonzalez" w:date="2017-09-29T16:39:00Z">
                    <w:rPr>
                      <w:rFonts w:ascii="Monaco" w:hAnsi="Monaco" w:cs="Monaco"/>
                      <w:color w:val="000000"/>
                      <w:lang w:val="en-US"/>
                    </w:rPr>
                  </w:rPrChange>
                </w:rPr>
                <w:t>server</w:t>
              </w:r>
              <w:r w:rsidRPr="009A36E1">
                <w:rPr>
                  <w:rFonts w:ascii="Monaco" w:hAnsi="Monaco" w:cs="Monaco"/>
                  <w:sz w:val="20"/>
                  <w:szCs w:val="20"/>
                  <w:lang w:val="en-US"/>
                  <w:rPrChange w:id="1707"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708"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709"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710" w:author="Borja Gonzalez" w:date="2017-09-29T16:39:00Z">
                    <w:rPr>
                      <w:rFonts w:ascii="Monaco" w:hAnsi="Monaco" w:cs="Monaco"/>
                      <w:color w:val="000000"/>
                      <w:lang w:val="en-US"/>
                    </w:rPr>
                  </w:rPrChange>
                </w:rPr>
                <w:t>http</w:t>
              </w:r>
              <w:r w:rsidRPr="009A36E1">
                <w:rPr>
                  <w:rFonts w:ascii="Monaco" w:hAnsi="Monaco" w:cs="Monaco"/>
                  <w:b/>
                  <w:bCs/>
                  <w:color w:val="000000"/>
                  <w:sz w:val="20"/>
                  <w:szCs w:val="20"/>
                  <w:lang w:val="en-US"/>
                  <w:rPrChange w:id="1711"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12" w:author="Borja Gonzalez" w:date="2017-09-29T16:39:00Z">
                    <w:rPr>
                      <w:rFonts w:ascii="Monaco" w:hAnsi="Monaco" w:cs="Monaco"/>
                      <w:color w:val="000000"/>
                      <w:lang w:val="en-US"/>
                    </w:rPr>
                  </w:rPrChange>
                </w:rPr>
                <w:t>createServer</w:t>
              </w:r>
              <w:r w:rsidRPr="009A36E1">
                <w:rPr>
                  <w:rFonts w:ascii="Monaco" w:hAnsi="Monaco" w:cs="Monaco"/>
                  <w:b/>
                  <w:bCs/>
                  <w:color w:val="000000"/>
                  <w:sz w:val="20"/>
                  <w:szCs w:val="20"/>
                  <w:lang w:val="en-US"/>
                  <w:rPrChange w:id="171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14" w:author="Borja Gonzalez" w:date="2017-09-29T16:39:00Z">
                    <w:rPr>
                      <w:rFonts w:ascii="Monaco" w:hAnsi="Monaco" w:cs="Monaco"/>
                      <w:color w:val="000000"/>
                      <w:lang w:val="en-US"/>
                    </w:rPr>
                  </w:rPrChange>
                </w:rPr>
                <w:t>app</w:t>
              </w:r>
              <w:r w:rsidRPr="009A36E1">
                <w:rPr>
                  <w:rFonts w:ascii="Monaco" w:hAnsi="Monaco" w:cs="Monaco"/>
                  <w:b/>
                  <w:bCs/>
                  <w:color w:val="000000"/>
                  <w:sz w:val="20"/>
                  <w:szCs w:val="20"/>
                  <w:lang w:val="en-US"/>
                  <w:rPrChange w:id="171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16"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717" w:author="Borja Gonzalez" w:date="2017-09-29T16:39:00Z">
                    <w:rPr>
                      <w:rFonts w:ascii="Monaco" w:hAnsi="Monaco" w:cs="Monaco"/>
                      <w:b/>
                      <w:bCs/>
                      <w:color w:val="000000"/>
                      <w:lang w:val="en-US"/>
                    </w:rPr>
                  </w:rPrChange>
                </w:rPr>
                <w:t>(</w:t>
              </w:r>
              <w:r w:rsidRPr="009A36E1">
                <w:rPr>
                  <w:rFonts w:ascii="Monaco" w:hAnsi="Monaco" w:cs="Monaco"/>
                  <w:b/>
                  <w:bCs/>
                  <w:color w:val="0000CF"/>
                  <w:sz w:val="20"/>
                  <w:szCs w:val="20"/>
                  <w:lang w:val="en-US"/>
                  <w:rPrChange w:id="1718" w:author="Borja Gonzalez" w:date="2017-09-29T16:39:00Z">
                    <w:rPr>
                      <w:rFonts w:ascii="Monaco" w:hAnsi="Monaco" w:cs="Monaco"/>
                      <w:b/>
                      <w:bCs/>
                      <w:color w:val="0000CF"/>
                      <w:lang w:val="en-US"/>
                    </w:rPr>
                  </w:rPrChange>
                </w:rPr>
                <w:t>8124</w:t>
              </w:r>
              <w:r w:rsidRPr="009A36E1">
                <w:rPr>
                  <w:rFonts w:ascii="Monaco" w:hAnsi="Monaco" w:cs="Monaco"/>
                  <w:b/>
                  <w:bCs/>
                  <w:color w:val="000000"/>
                  <w:sz w:val="20"/>
                  <w:szCs w:val="20"/>
                  <w:lang w:val="en-US"/>
                  <w:rPrChange w:id="1719" w:author="Borja Gonzalez" w:date="2017-09-29T16:39:00Z">
                    <w:rPr>
                      <w:rFonts w:ascii="Monaco" w:hAnsi="Monaco" w:cs="Monaco"/>
                      <w:b/>
                      <w:bCs/>
                      <w:color w:val="000000"/>
                      <w:lang w:val="en-US"/>
                    </w:rPr>
                  </w:rPrChange>
                </w:rPr>
                <w:t>,</w:t>
              </w:r>
              <w:r w:rsidRPr="009A36E1">
                <w:rPr>
                  <w:rFonts w:ascii="Monaco" w:hAnsi="Monaco" w:cs="Monaco"/>
                  <w:sz w:val="20"/>
                  <w:szCs w:val="20"/>
                  <w:lang w:val="en-US"/>
                  <w:rPrChange w:id="1720" w:author="Borja Gonzalez" w:date="2017-09-29T16:39:00Z">
                    <w:rPr>
                      <w:rFonts w:ascii="Monaco" w:hAnsi="Monaco" w:cs="Monaco"/>
                      <w:lang w:val="en-US"/>
                    </w:rPr>
                  </w:rPrChange>
                </w:rPr>
                <w:t xml:space="preserve"> </w:t>
              </w:r>
              <w:r w:rsidRPr="009A36E1">
                <w:rPr>
                  <w:rFonts w:ascii="Monaco" w:hAnsi="Monaco" w:cs="Monaco"/>
                  <w:color w:val="4E9A06"/>
                  <w:sz w:val="20"/>
                  <w:szCs w:val="20"/>
                  <w:lang w:val="en-US"/>
                  <w:rPrChange w:id="1721" w:author="Borja Gonzalez" w:date="2017-09-29T16:39:00Z">
                    <w:rPr>
                      <w:rFonts w:ascii="Monaco" w:hAnsi="Monaco" w:cs="Monaco"/>
                      <w:color w:val="4E9A06"/>
                      <w:lang w:val="en-US"/>
                    </w:rPr>
                  </w:rPrChange>
                </w:rPr>
                <w:t>'172.20.10.5'</w:t>
              </w:r>
              <w:r w:rsidRPr="009A36E1">
                <w:rPr>
                  <w:rFonts w:ascii="Monaco" w:hAnsi="Monaco" w:cs="Monaco"/>
                  <w:b/>
                  <w:bCs/>
                  <w:color w:val="000000"/>
                  <w:sz w:val="20"/>
                  <w:szCs w:val="20"/>
                  <w:lang w:val="en-US"/>
                  <w:rPrChange w:id="1722" w:author="Borja Gonzalez" w:date="2017-09-29T16:39:00Z">
                    <w:rPr>
                      <w:rFonts w:ascii="Monaco" w:hAnsi="Monaco" w:cs="Monaco"/>
                      <w:b/>
                      <w:bCs/>
                      <w:color w:val="000000"/>
                      <w:lang w:val="en-US"/>
                    </w:rPr>
                  </w:rPrChange>
                </w:rPr>
                <w:t>);</w:t>
              </w:r>
            </w:ins>
          </w:p>
          <w:p w14:paraId="7622DFAE" w14:textId="0FA624B7" w:rsidR="009A36E1" w:rsidRPr="009A36E1" w:rsidRDefault="009A36E1">
            <w:pPr>
              <w:widowControl w:val="0"/>
              <w:autoSpaceDE w:val="0"/>
              <w:autoSpaceDN w:val="0"/>
              <w:adjustRightInd w:val="0"/>
              <w:rPr>
                <w:ins w:id="1723" w:author="Borja Gonzalez" w:date="2017-09-29T16:39:00Z"/>
                <w:rFonts w:ascii="Monaco" w:hAnsi="Monaco" w:cs="Monaco"/>
                <w:lang w:val="en-US"/>
                <w:rPrChange w:id="1724" w:author="Borja Gonzalez" w:date="2017-09-29T16:39:00Z">
                  <w:rPr>
                    <w:ins w:id="1725" w:author="Borja Gonzalez" w:date="2017-09-29T16:39:00Z"/>
                  </w:rPr>
                </w:rPrChange>
              </w:rPr>
              <w:pPrChange w:id="1726" w:author="Borja Gonzalez" w:date="2017-09-29T16:39:00Z">
                <w:pPr/>
              </w:pPrChange>
            </w:pPr>
            <w:ins w:id="1727" w:author="Borja Gonzalez" w:date="2017-09-29T16:39:00Z">
              <w:r w:rsidRPr="009A36E1">
                <w:rPr>
                  <w:rFonts w:ascii="Monaco" w:hAnsi="Monaco" w:cs="Monaco"/>
                  <w:color w:val="000000"/>
                  <w:sz w:val="20"/>
                  <w:szCs w:val="20"/>
                  <w:lang w:val="en-US"/>
                  <w:rPrChange w:id="1728" w:author="Borja Gonzalez" w:date="2017-09-29T16:39:00Z">
                    <w:rPr>
                      <w:rFonts w:ascii="Monaco" w:hAnsi="Monaco" w:cs="Monaco"/>
                      <w:color w:val="000000"/>
                      <w:lang w:val="en-US"/>
                    </w:rPr>
                  </w:rPrChange>
                </w:rPr>
                <w:t>io</w:t>
              </w:r>
              <w:r w:rsidRPr="009A36E1">
                <w:rPr>
                  <w:rFonts w:ascii="Monaco" w:hAnsi="Monaco" w:cs="Monaco"/>
                  <w:sz w:val="20"/>
                  <w:szCs w:val="20"/>
                  <w:lang w:val="en-US"/>
                  <w:rPrChange w:id="1729" w:author="Borja Gonzalez" w:date="2017-09-29T16:39:00Z">
                    <w:rPr>
                      <w:rFonts w:ascii="Monaco" w:hAnsi="Monaco" w:cs="Monaco"/>
                      <w:lang w:val="en-US"/>
                    </w:rPr>
                  </w:rPrChange>
                </w:rPr>
                <w:t xml:space="preserve"> </w:t>
              </w:r>
              <w:r w:rsidRPr="009A36E1">
                <w:rPr>
                  <w:rFonts w:ascii="Monaco" w:hAnsi="Monaco" w:cs="Monaco"/>
                  <w:b/>
                  <w:bCs/>
                  <w:color w:val="CE5C00"/>
                  <w:sz w:val="20"/>
                  <w:szCs w:val="20"/>
                  <w:lang w:val="en-US"/>
                  <w:rPrChange w:id="1730" w:author="Borja Gonzalez" w:date="2017-09-29T16:39:00Z">
                    <w:rPr>
                      <w:rFonts w:ascii="Monaco" w:hAnsi="Monaco" w:cs="Monaco"/>
                      <w:b/>
                      <w:bCs/>
                      <w:color w:val="CE5C00"/>
                      <w:lang w:val="en-US"/>
                    </w:rPr>
                  </w:rPrChange>
                </w:rPr>
                <w:t>=</w:t>
              </w:r>
              <w:r w:rsidRPr="009A36E1">
                <w:rPr>
                  <w:rFonts w:ascii="Monaco" w:hAnsi="Monaco" w:cs="Monaco"/>
                  <w:sz w:val="20"/>
                  <w:szCs w:val="20"/>
                  <w:lang w:val="en-US"/>
                  <w:rPrChange w:id="1731" w:author="Borja Gonzalez" w:date="2017-09-29T16:39:00Z">
                    <w:rPr>
                      <w:rFonts w:ascii="Monaco" w:hAnsi="Monaco" w:cs="Monaco"/>
                      <w:lang w:val="en-US"/>
                    </w:rPr>
                  </w:rPrChange>
                </w:rPr>
                <w:t xml:space="preserve"> </w:t>
              </w:r>
              <w:r w:rsidRPr="009A36E1">
                <w:rPr>
                  <w:rFonts w:ascii="Monaco" w:hAnsi="Monaco" w:cs="Monaco"/>
                  <w:color w:val="000000"/>
                  <w:sz w:val="20"/>
                  <w:szCs w:val="20"/>
                  <w:lang w:val="en-US"/>
                  <w:rPrChange w:id="1732" w:author="Borja Gonzalez" w:date="2017-09-29T16:39:00Z">
                    <w:rPr>
                      <w:rFonts w:ascii="Monaco" w:hAnsi="Monaco" w:cs="Monaco"/>
                      <w:color w:val="000000"/>
                      <w:lang w:val="en-US"/>
                    </w:rPr>
                  </w:rPrChange>
                </w:rPr>
                <w:t>io</w:t>
              </w:r>
              <w:r w:rsidRPr="009A36E1">
                <w:rPr>
                  <w:rFonts w:ascii="Monaco" w:hAnsi="Monaco" w:cs="Monaco"/>
                  <w:b/>
                  <w:bCs/>
                  <w:color w:val="000000"/>
                  <w:sz w:val="20"/>
                  <w:szCs w:val="20"/>
                  <w:lang w:val="en-US"/>
                  <w:rPrChange w:id="1733"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34" w:author="Borja Gonzalez" w:date="2017-09-29T16:39:00Z">
                    <w:rPr>
                      <w:rFonts w:ascii="Monaco" w:hAnsi="Monaco" w:cs="Monaco"/>
                      <w:color w:val="000000"/>
                      <w:lang w:val="en-US"/>
                    </w:rPr>
                  </w:rPrChange>
                </w:rPr>
                <w:t>listen</w:t>
              </w:r>
              <w:r w:rsidRPr="009A36E1">
                <w:rPr>
                  <w:rFonts w:ascii="Monaco" w:hAnsi="Monaco" w:cs="Monaco"/>
                  <w:b/>
                  <w:bCs/>
                  <w:color w:val="000000"/>
                  <w:sz w:val="20"/>
                  <w:szCs w:val="20"/>
                  <w:lang w:val="en-US"/>
                  <w:rPrChange w:id="1735" w:author="Borja Gonzalez" w:date="2017-09-29T16:39:00Z">
                    <w:rPr>
                      <w:rFonts w:ascii="Monaco" w:hAnsi="Monaco" w:cs="Monaco"/>
                      <w:b/>
                      <w:bCs/>
                      <w:color w:val="000000"/>
                      <w:lang w:val="en-US"/>
                    </w:rPr>
                  </w:rPrChange>
                </w:rPr>
                <w:t>(</w:t>
              </w:r>
              <w:r w:rsidRPr="009A36E1">
                <w:rPr>
                  <w:rFonts w:ascii="Monaco" w:hAnsi="Monaco" w:cs="Monaco"/>
                  <w:color w:val="000000"/>
                  <w:sz w:val="20"/>
                  <w:szCs w:val="20"/>
                  <w:lang w:val="en-US"/>
                  <w:rPrChange w:id="1736" w:author="Borja Gonzalez" w:date="2017-09-29T16:39:00Z">
                    <w:rPr>
                      <w:rFonts w:ascii="Monaco" w:hAnsi="Monaco" w:cs="Monaco"/>
                      <w:color w:val="000000"/>
                      <w:lang w:val="en-US"/>
                    </w:rPr>
                  </w:rPrChange>
                </w:rPr>
                <w:t>server</w:t>
              </w:r>
              <w:r w:rsidRPr="009A36E1">
                <w:rPr>
                  <w:rFonts w:ascii="Monaco" w:hAnsi="Monaco" w:cs="Monaco"/>
                  <w:b/>
                  <w:bCs/>
                  <w:color w:val="000000"/>
                  <w:sz w:val="20"/>
                  <w:szCs w:val="20"/>
                  <w:lang w:val="en-US"/>
                  <w:rPrChange w:id="1737" w:author="Borja Gonzalez" w:date="2017-09-29T16:39:00Z">
                    <w:rPr>
                      <w:rFonts w:ascii="Monaco" w:hAnsi="Monaco" w:cs="Monaco"/>
                      <w:b/>
                      <w:bCs/>
                      <w:color w:val="000000"/>
                      <w:lang w:val="en-US"/>
                    </w:rPr>
                  </w:rPrChange>
                </w:rPr>
                <w:t>);</w:t>
              </w:r>
              <w:r w:rsidRPr="00C639E1">
                <w:rPr>
                  <w:rFonts w:ascii="Monaco" w:hAnsi="Monaco" w:cs="Monaco"/>
                  <w:lang w:val="en-US"/>
                </w:rPr>
                <w:t xml:space="preserve"> </w:t>
              </w:r>
            </w:ins>
          </w:p>
        </w:tc>
      </w:tr>
    </w:tbl>
    <w:p w14:paraId="4A68A0B9" w14:textId="2AEAAEED" w:rsidR="009A36E1" w:rsidRDefault="009A36E1" w:rsidP="00A51E6E"/>
    <w:p w14:paraId="0B0142B4" w14:textId="77777777" w:rsidR="009A36E1" w:rsidRDefault="009A36E1" w:rsidP="00A51E6E">
      <w:pPr>
        <w:rPr>
          <w:ins w:id="1738" w:author="Borja Gonzalez" w:date="2017-09-29T16:39:00Z"/>
        </w:rPr>
      </w:pPr>
    </w:p>
    <w:p w14:paraId="2AE53E43" w14:textId="1A367F7D" w:rsidR="001837C3" w:rsidRDefault="001837C3" w:rsidP="00A51E6E">
      <w:pPr>
        <w:rPr>
          <w:ins w:id="1739" w:author="Borja Gonzalez" w:date="2017-09-29T16:40:00Z"/>
        </w:rPr>
      </w:pPr>
      <w:r>
        <w:t>4.  Asociamos una función callback que se ejecutará cuando el cliente visite la página y establezca un websocket. A partir de aquí el servidor estará escuchando permanentemente a peticiones del cliente y mandará respuestas según lo que se solicite.</w:t>
      </w:r>
    </w:p>
    <w:p w14:paraId="117A41AF" w14:textId="77777777" w:rsidR="00DE2B20" w:rsidRDefault="00DE2B20" w:rsidP="00A51E6E"/>
    <w:tbl>
      <w:tblPr>
        <w:tblStyle w:val="Tablaconcuadrcula"/>
        <w:tblW w:w="0" w:type="auto"/>
        <w:tblLook w:val="04A0" w:firstRow="1" w:lastRow="0" w:firstColumn="1" w:lastColumn="0" w:noHBand="0" w:noVBand="1"/>
      </w:tblPr>
      <w:tblGrid>
        <w:gridCol w:w="8856"/>
      </w:tblGrid>
      <w:tr w:rsidR="00DE2B20" w:rsidRPr="00683B90" w14:paraId="4F213794" w14:textId="77777777" w:rsidTr="00DE2B20">
        <w:trPr>
          <w:ins w:id="1740" w:author="Borja Gonzalez" w:date="2017-09-29T16:40:00Z"/>
        </w:trPr>
        <w:tc>
          <w:tcPr>
            <w:tcW w:w="8856" w:type="dxa"/>
          </w:tcPr>
          <w:p w14:paraId="242C3606" w14:textId="5D11DDE3" w:rsidR="00DE2B20" w:rsidRPr="00DE2B20" w:rsidRDefault="00DE2B20">
            <w:pPr>
              <w:widowControl w:val="0"/>
              <w:autoSpaceDE w:val="0"/>
              <w:autoSpaceDN w:val="0"/>
              <w:adjustRightInd w:val="0"/>
              <w:rPr>
                <w:ins w:id="1741" w:author="Borja Gonzalez" w:date="2017-09-29T16:40:00Z"/>
                <w:rFonts w:ascii="Monaco" w:hAnsi="Monaco" w:cs="Monaco"/>
                <w:sz w:val="20"/>
                <w:szCs w:val="20"/>
                <w:lang w:val="en-US"/>
                <w:rPrChange w:id="1742" w:author="Borja Gonzalez" w:date="2017-09-29T16:40:00Z">
                  <w:rPr>
                    <w:ins w:id="1743" w:author="Borja Gonzalez" w:date="2017-09-29T16:40:00Z"/>
                  </w:rPr>
                </w:rPrChange>
              </w:rPr>
              <w:pPrChange w:id="1744" w:author="Borja Gonzalez" w:date="2017-09-29T16:40:00Z">
                <w:pPr/>
              </w:pPrChange>
            </w:pPr>
            <w:ins w:id="1745" w:author="Borja Gonzalez" w:date="2017-09-29T16:40:00Z">
              <w:r w:rsidRPr="00DE2B20">
                <w:rPr>
                  <w:rFonts w:ascii="Monaco" w:hAnsi="Monaco" w:cs="Monaco"/>
                  <w:color w:val="000000"/>
                  <w:sz w:val="20"/>
                  <w:szCs w:val="20"/>
                  <w:lang w:val="en-US"/>
                  <w:rPrChange w:id="1746" w:author="Borja Gonzalez" w:date="2017-09-29T16:40:00Z">
                    <w:rPr>
                      <w:rFonts w:ascii="Monaco" w:hAnsi="Monaco" w:cs="Monaco"/>
                      <w:color w:val="000000"/>
                      <w:lang w:val="en-US"/>
                    </w:rPr>
                  </w:rPrChange>
                </w:rPr>
                <w:t>io</w:t>
              </w:r>
              <w:r w:rsidRPr="00DE2B20">
                <w:rPr>
                  <w:rFonts w:ascii="Monaco" w:hAnsi="Monaco" w:cs="Monaco"/>
                  <w:b/>
                  <w:bCs/>
                  <w:color w:val="000000"/>
                  <w:sz w:val="20"/>
                  <w:szCs w:val="20"/>
                  <w:lang w:val="en-US"/>
                  <w:rPrChange w:id="1747"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748" w:author="Borja Gonzalez" w:date="2017-09-29T16:40:00Z">
                    <w:rPr>
                      <w:rFonts w:ascii="Monaco" w:hAnsi="Monaco" w:cs="Monaco"/>
                      <w:color w:val="000000"/>
                      <w:lang w:val="en-US"/>
                    </w:rPr>
                  </w:rPrChange>
                </w:rPr>
                <w:t>sockets</w:t>
              </w:r>
              <w:r w:rsidRPr="00DE2B20">
                <w:rPr>
                  <w:rFonts w:ascii="Monaco" w:hAnsi="Monaco" w:cs="Monaco"/>
                  <w:b/>
                  <w:bCs/>
                  <w:color w:val="000000"/>
                  <w:sz w:val="20"/>
                  <w:szCs w:val="20"/>
                  <w:lang w:val="en-US"/>
                  <w:rPrChange w:id="1749"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750" w:author="Borja Gonzalez" w:date="2017-09-29T16:40:00Z">
                    <w:rPr>
                      <w:rFonts w:ascii="Monaco" w:hAnsi="Monaco" w:cs="Monaco"/>
                      <w:color w:val="000000"/>
                      <w:lang w:val="en-US"/>
                    </w:rPr>
                  </w:rPrChange>
                </w:rPr>
                <w:t>on</w:t>
              </w:r>
              <w:r w:rsidRPr="00DE2B20">
                <w:rPr>
                  <w:rFonts w:ascii="Monaco" w:hAnsi="Monaco" w:cs="Monaco"/>
                  <w:b/>
                  <w:bCs/>
                  <w:color w:val="000000"/>
                  <w:sz w:val="20"/>
                  <w:szCs w:val="20"/>
                  <w:lang w:val="en-US"/>
                  <w:rPrChange w:id="1751" w:author="Borja Gonzalez" w:date="2017-09-29T16:40:00Z">
                    <w:rPr>
                      <w:rFonts w:ascii="Monaco" w:hAnsi="Monaco" w:cs="Monaco"/>
                      <w:b/>
                      <w:bCs/>
                      <w:color w:val="000000"/>
                      <w:lang w:val="en-US"/>
                    </w:rPr>
                  </w:rPrChange>
                </w:rPr>
                <w:t>(</w:t>
              </w:r>
              <w:r w:rsidRPr="00DE2B20">
                <w:rPr>
                  <w:rFonts w:ascii="Monaco" w:hAnsi="Monaco" w:cs="Monaco"/>
                  <w:color w:val="4E9A06"/>
                  <w:sz w:val="20"/>
                  <w:szCs w:val="20"/>
                  <w:lang w:val="en-US"/>
                  <w:rPrChange w:id="1752" w:author="Borja Gonzalez" w:date="2017-09-29T16:40:00Z">
                    <w:rPr>
                      <w:rFonts w:ascii="Monaco" w:hAnsi="Monaco" w:cs="Monaco"/>
                      <w:color w:val="4E9A06"/>
                      <w:lang w:val="en-US"/>
                    </w:rPr>
                  </w:rPrChange>
                </w:rPr>
                <w:t>"connection"</w:t>
              </w:r>
              <w:r w:rsidRPr="00DE2B20">
                <w:rPr>
                  <w:rFonts w:ascii="Monaco" w:hAnsi="Monaco" w:cs="Monaco"/>
                  <w:b/>
                  <w:bCs/>
                  <w:color w:val="000000"/>
                  <w:sz w:val="20"/>
                  <w:szCs w:val="20"/>
                  <w:lang w:val="en-US"/>
                  <w:rPrChange w:id="1753" w:author="Borja Gonzalez" w:date="2017-09-29T16:40:00Z">
                    <w:rPr>
                      <w:rFonts w:ascii="Monaco" w:hAnsi="Monaco" w:cs="Monaco"/>
                      <w:b/>
                      <w:bCs/>
                      <w:color w:val="000000"/>
                      <w:lang w:val="en-US"/>
                    </w:rPr>
                  </w:rPrChange>
                </w:rPr>
                <w:t>,</w:t>
              </w:r>
              <w:r w:rsidRPr="00DE2B20">
                <w:rPr>
                  <w:rFonts w:ascii="Monaco" w:hAnsi="Monaco" w:cs="Monaco"/>
                  <w:b/>
                  <w:bCs/>
                  <w:color w:val="204A87"/>
                  <w:sz w:val="20"/>
                  <w:szCs w:val="20"/>
                  <w:lang w:val="en-US"/>
                  <w:rPrChange w:id="1754" w:author="Borja Gonzalez" w:date="2017-09-29T16:40:00Z">
                    <w:rPr>
                      <w:rFonts w:ascii="Monaco" w:hAnsi="Monaco" w:cs="Monaco"/>
                      <w:b/>
                      <w:bCs/>
                      <w:color w:val="204A87"/>
                      <w:lang w:val="en-US"/>
                    </w:rPr>
                  </w:rPrChange>
                </w:rPr>
                <w:t>function</w:t>
              </w:r>
              <w:r w:rsidRPr="00DE2B20">
                <w:rPr>
                  <w:rFonts w:ascii="Monaco" w:hAnsi="Monaco" w:cs="Monaco"/>
                  <w:b/>
                  <w:bCs/>
                  <w:color w:val="000000"/>
                  <w:sz w:val="20"/>
                  <w:szCs w:val="20"/>
                  <w:lang w:val="en-US"/>
                  <w:rPrChange w:id="1755" w:author="Borja Gonzalez" w:date="2017-09-29T16:40:00Z">
                    <w:rPr>
                      <w:rFonts w:ascii="Monaco" w:hAnsi="Monaco" w:cs="Monaco"/>
                      <w:b/>
                      <w:bCs/>
                      <w:color w:val="000000"/>
                      <w:lang w:val="en-US"/>
                    </w:rPr>
                  </w:rPrChange>
                </w:rPr>
                <w:t>(</w:t>
              </w:r>
              <w:r w:rsidRPr="00DE2B20">
                <w:rPr>
                  <w:rFonts w:ascii="Monaco" w:hAnsi="Monaco" w:cs="Monaco"/>
                  <w:color w:val="000000"/>
                  <w:sz w:val="20"/>
                  <w:szCs w:val="20"/>
                  <w:lang w:val="en-US"/>
                  <w:rPrChange w:id="1756" w:author="Borja Gonzalez" w:date="2017-09-29T16:40:00Z">
                    <w:rPr>
                      <w:rFonts w:ascii="Monaco" w:hAnsi="Monaco" w:cs="Monaco"/>
                      <w:color w:val="000000"/>
                      <w:lang w:val="en-US"/>
                    </w:rPr>
                  </w:rPrChange>
                </w:rPr>
                <w:t>socket</w:t>
              </w:r>
              <w:r w:rsidRPr="00DE2B20">
                <w:rPr>
                  <w:rFonts w:ascii="Monaco" w:hAnsi="Monaco" w:cs="Monaco"/>
                  <w:b/>
                  <w:bCs/>
                  <w:color w:val="000000"/>
                  <w:sz w:val="20"/>
                  <w:szCs w:val="20"/>
                  <w:lang w:val="en-US"/>
                  <w:rPrChange w:id="1757" w:author="Borja Gonzalez" w:date="2017-09-29T16:40:00Z">
                    <w:rPr>
                      <w:rFonts w:ascii="Monaco" w:hAnsi="Monaco" w:cs="Monaco"/>
                      <w:b/>
                      <w:bCs/>
                      <w:color w:val="000000"/>
                      <w:lang w:val="en-US"/>
                    </w:rPr>
                  </w:rPrChange>
                </w:rPr>
                <w:t>){</w:t>
              </w:r>
            </w:ins>
          </w:p>
        </w:tc>
      </w:tr>
    </w:tbl>
    <w:p w14:paraId="2C911B72" w14:textId="7402279C" w:rsidR="001837C3" w:rsidRPr="00752D12" w:rsidDel="00DE2B20" w:rsidRDefault="001837C3" w:rsidP="00A51E6E">
      <w:pPr>
        <w:rPr>
          <w:del w:id="1758" w:author="Borja Gonzalez" w:date="2017-09-29T16:40:00Z"/>
          <w:lang w:val="en-US"/>
          <w:rPrChange w:id="1759" w:author="GONZALEZ DIAZ, BORJA" w:date="2017-09-29T18:15:00Z">
            <w:rPr>
              <w:del w:id="1760" w:author="Borja Gonzalez" w:date="2017-09-29T16:40:00Z"/>
            </w:rPr>
          </w:rPrChange>
        </w:rPr>
      </w:pPr>
    </w:p>
    <w:p w14:paraId="7996D471" w14:textId="53B4C10E" w:rsidR="001837C3" w:rsidRPr="00752D12" w:rsidRDefault="001837C3" w:rsidP="00A51E6E">
      <w:pPr>
        <w:rPr>
          <w:lang w:val="en-US"/>
          <w:rPrChange w:id="1761" w:author="GONZALEZ DIAZ, BORJA" w:date="2017-09-29T18:15:00Z">
            <w:rPr/>
          </w:rPrChange>
        </w:rPr>
      </w:pPr>
      <w:del w:id="1762" w:author="Borja Gonzalez" w:date="2017-09-28T17:25:00Z">
        <w:r w:rsidDel="003E7E71">
          <w:rPr>
            <w:noProof/>
            <w:lang w:eastAsia="es-ES_tradnl"/>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Pr="00752D12" w:rsidRDefault="001837C3" w:rsidP="00A51E6E">
      <w:pPr>
        <w:rPr>
          <w:lang w:val="en-US"/>
          <w:rPrChange w:id="1763" w:author="GONZALEZ DIAZ, BORJA" w:date="2017-09-29T18:15:00Z">
            <w:rPr/>
          </w:rPrChange>
        </w:rPr>
      </w:pPr>
    </w:p>
    <w:p w14:paraId="3E4A295B" w14:textId="22989C03" w:rsidR="001837C3" w:rsidRDefault="001837C3" w:rsidP="00A51E6E">
      <w:pPr>
        <w:pStyle w:val="Ttulo3"/>
      </w:pPr>
      <w:bookmarkStart w:id="1764" w:name="_Toc494476012"/>
      <w:r>
        <w:t>4.1.2.  Cliente</w:t>
      </w:r>
      <w:bookmarkEnd w:id="1764"/>
    </w:p>
    <w:p w14:paraId="135B3BA0" w14:textId="77777777" w:rsidR="00A51E6E" w:rsidRDefault="00A51E6E" w:rsidP="00A51E6E"/>
    <w:p w14:paraId="0911C9CB" w14:textId="59CB7FF3" w:rsidR="00A51E6E" w:rsidRDefault="00A51E6E" w:rsidP="00A51E6E">
      <w:pPr>
        <w:rPr>
          <w:ins w:id="1765" w:author="Borja Gonzalez" w:date="2017-09-29T16:41:00Z"/>
        </w:rPr>
      </w:pPr>
      <w:r>
        <w:t>La parte del cliente es muy sencilla ya que solo tiene que inicializar una conexión que activará la función callback del servidor.</w:t>
      </w:r>
    </w:p>
    <w:p w14:paraId="6EF87786" w14:textId="77777777" w:rsidR="003F1E2C" w:rsidRDefault="003F1E2C" w:rsidP="00A51E6E">
      <w:pPr>
        <w:rPr>
          <w:ins w:id="1766" w:author="Borja Gonzalez" w:date="2017-09-29T16:41:00Z"/>
        </w:rPr>
      </w:pPr>
    </w:p>
    <w:p w14:paraId="499C2B76" w14:textId="77777777" w:rsidR="003F1E2C" w:rsidRDefault="003F1E2C" w:rsidP="00A51E6E">
      <w:pPr>
        <w:rPr>
          <w:ins w:id="1767" w:author="Borja Gonzalez" w:date="2017-09-29T16:41:00Z"/>
        </w:rPr>
      </w:pPr>
    </w:p>
    <w:tbl>
      <w:tblPr>
        <w:tblStyle w:val="Tablaconcuadrcula"/>
        <w:tblW w:w="0" w:type="auto"/>
        <w:tblLook w:val="04A0" w:firstRow="1" w:lastRow="0" w:firstColumn="1" w:lastColumn="0" w:noHBand="0" w:noVBand="1"/>
      </w:tblPr>
      <w:tblGrid>
        <w:gridCol w:w="8856"/>
      </w:tblGrid>
      <w:tr w:rsidR="003F1E2C" w:rsidRPr="00683B90" w14:paraId="21D4B35F" w14:textId="77777777" w:rsidTr="003F1E2C">
        <w:trPr>
          <w:ins w:id="1768" w:author="Borja Gonzalez" w:date="2017-09-29T16:41:00Z"/>
        </w:trPr>
        <w:tc>
          <w:tcPr>
            <w:tcW w:w="8856" w:type="dxa"/>
          </w:tcPr>
          <w:p w14:paraId="2C39007E" w14:textId="1D40442C" w:rsidR="003F1E2C" w:rsidRPr="003F1E2C" w:rsidRDefault="003F1E2C">
            <w:pPr>
              <w:widowControl w:val="0"/>
              <w:autoSpaceDE w:val="0"/>
              <w:autoSpaceDN w:val="0"/>
              <w:adjustRightInd w:val="0"/>
              <w:rPr>
                <w:ins w:id="1769" w:author="Borja Gonzalez" w:date="2017-09-29T16:41:00Z"/>
                <w:rFonts w:ascii="Monaco" w:hAnsi="Monaco" w:cs="Monaco"/>
                <w:sz w:val="20"/>
                <w:szCs w:val="20"/>
                <w:lang w:val="en-US"/>
                <w:rPrChange w:id="1770" w:author="Borja Gonzalez" w:date="2017-09-29T16:41:00Z">
                  <w:rPr>
                    <w:ins w:id="1771" w:author="Borja Gonzalez" w:date="2017-09-29T16:41:00Z"/>
                  </w:rPr>
                </w:rPrChange>
              </w:rPr>
              <w:pPrChange w:id="1772" w:author="Borja Gonzalez" w:date="2017-09-29T16:41:00Z">
                <w:pPr/>
              </w:pPrChange>
            </w:pPr>
            <w:ins w:id="1773" w:author="Borja Gonzalez" w:date="2017-09-29T16:41:00Z">
              <w:r w:rsidRPr="003F1E2C">
                <w:rPr>
                  <w:rFonts w:ascii="Monaco" w:hAnsi="Monaco" w:cs="Monaco"/>
                  <w:b/>
                  <w:bCs/>
                  <w:color w:val="204A87"/>
                  <w:sz w:val="20"/>
                  <w:szCs w:val="20"/>
                  <w:lang w:val="en-US"/>
                  <w:rPrChange w:id="1774" w:author="Borja Gonzalez" w:date="2017-09-29T16:41:00Z">
                    <w:rPr>
                      <w:rFonts w:ascii="Monaco" w:hAnsi="Monaco" w:cs="Monaco"/>
                      <w:b/>
                      <w:bCs/>
                      <w:color w:val="204A87"/>
                      <w:lang w:val="en-US"/>
                    </w:rPr>
                  </w:rPrChange>
                </w:rPr>
                <w:t>var</w:t>
              </w:r>
              <w:r w:rsidRPr="003F1E2C">
                <w:rPr>
                  <w:rFonts w:ascii="Monaco" w:hAnsi="Monaco" w:cs="Monaco"/>
                  <w:sz w:val="20"/>
                  <w:szCs w:val="20"/>
                  <w:lang w:val="en-US"/>
                  <w:rPrChange w:id="1775"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776" w:author="Borja Gonzalez" w:date="2017-09-29T16:41:00Z">
                    <w:rPr>
                      <w:rFonts w:ascii="Monaco" w:hAnsi="Monaco" w:cs="Monaco"/>
                      <w:color w:val="000000"/>
                      <w:lang w:val="en-US"/>
                    </w:rPr>
                  </w:rPrChange>
                </w:rPr>
                <w:t>socket</w:t>
              </w:r>
              <w:r w:rsidRPr="003F1E2C">
                <w:rPr>
                  <w:rFonts w:ascii="Monaco" w:hAnsi="Monaco" w:cs="Monaco"/>
                  <w:sz w:val="20"/>
                  <w:szCs w:val="20"/>
                  <w:lang w:val="en-US"/>
                  <w:rPrChange w:id="1777" w:author="Borja Gonzalez" w:date="2017-09-29T16:41:00Z">
                    <w:rPr>
                      <w:rFonts w:ascii="Monaco" w:hAnsi="Monaco" w:cs="Monaco"/>
                      <w:lang w:val="en-US"/>
                    </w:rPr>
                  </w:rPrChange>
                </w:rPr>
                <w:t xml:space="preserve"> </w:t>
              </w:r>
              <w:r w:rsidRPr="003F1E2C">
                <w:rPr>
                  <w:rFonts w:ascii="Monaco" w:hAnsi="Monaco" w:cs="Monaco"/>
                  <w:b/>
                  <w:bCs/>
                  <w:color w:val="CE5C00"/>
                  <w:sz w:val="20"/>
                  <w:szCs w:val="20"/>
                  <w:lang w:val="en-US"/>
                  <w:rPrChange w:id="1778" w:author="Borja Gonzalez" w:date="2017-09-29T16:41:00Z">
                    <w:rPr>
                      <w:rFonts w:ascii="Monaco" w:hAnsi="Monaco" w:cs="Monaco"/>
                      <w:b/>
                      <w:bCs/>
                      <w:color w:val="CE5C00"/>
                      <w:lang w:val="en-US"/>
                    </w:rPr>
                  </w:rPrChange>
                </w:rPr>
                <w:t>=</w:t>
              </w:r>
              <w:r w:rsidRPr="003F1E2C">
                <w:rPr>
                  <w:rFonts w:ascii="Monaco" w:hAnsi="Monaco" w:cs="Monaco"/>
                  <w:sz w:val="20"/>
                  <w:szCs w:val="20"/>
                  <w:lang w:val="en-US"/>
                  <w:rPrChange w:id="1779" w:author="Borja Gonzalez" w:date="2017-09-29T16:41:00Z">
                    <w:rPr>
                      <w:rFonts w:ascii="Monaco" w:hAnsi="Monaco" w:cs="Monaco"/>
                      <w:lang w:val="en-US"/>
                    </w:rPr>
                  </w:rPrChange>
                </w:rPr>
                <w:t xml:space="preserve"> </w:t>
              </w:r>
              <w:r w:rsidRPr="003F1E2C">
                <w:rPr>
                  <w:rFonts w:ascii="Monaco" w:hAnsi="Monaco" w:cs="Monaco"/>
                  <w:color w:val="000000"/>
                  <w:sz w:val="20"/>
                  <w:szCs w:val="20"/>
                  <w:lang w:val="en-US"/>
                  <w:rPrChange w:id="1780" w:author="Borja Gonzalez" w:date="2017-09-29T16:41:00Z">
                    <w:rPr>
                      <w:rFonts w:ascii="Monaco" w:hAnsi="Monaco" w:cs="Monaco"/>
                      <w:color w:val="000000"/>
                      <w:lang w:val="en-US"/>
                    </w:rPr>
                  </w:rPrChange>
                </w:rPr>
                <w:t>io</w:t>
              </w:r>
              <w:r w:rsidRPr="003F1E2C">
                <w:rPr>
                  <w:rFonts w:ascii="Monaco" w:hAnsi="Monaco" w:cs="Monaco"/>
                  <w:b/>
                  <w:bCs/>
                  <w:color w:val="000000"/>
                  <w:sz w:val="20"/>
                  <w:szCs w:val="20"/>
                  <w:lang w:val="en-US"/>
                  <w:rPrChange w:id="1781" w:author="Borja Gonzalez" w:date="2017-09-29T16:41:00Z">
                    <w:rPr>
                      <w:rFonts w:ascii="Monaco" w:hAnsi="Monaco" w:cs="Monaco"/>
                      <w:b/>
                      <w:bCs/>
                      <w:color w:val="000000"/>
                      <w:lang w:val="en-US"/>
                    </w:rPr>
                  </w:rPrChange>
                </w:rPr>
                <w:t>.</w:t>
              </w:r>
              <w:r w:rsidRPr="003F1E2C">
                <w:rPr>
                  <w:rFonts w:ascii="Monaco" w:hAnsi="Monaco" w:cs="Monaco"/>
                  <w:color w:val="000000"/>
                  <w:sz w:val="20"/>
                  <w:szCs w:val="20"/>
                  <w:lang w:val="en-US"/>
                  <w:rPrChange w:id="1782" w:author="Borja Gonzalez" w:date="2017-09-29T16:41:00Z">
                    <w:rPr>
                      <w:rFonts w:ascii="Monaco" w:hAnsi="Monaco" w:cs="Monaco"/>
                      <w:color w:val="000000"/>
                      <w:lang w:val="en-US"/>
                    </w:rPr>
                  </w:rPrChange>
                </w:rPr>
                <w:t>connect</w:t>
              </w:r>
              <w:r w:rsidRPr="003F1E2C">
                <w:rPr>
                  <w:rFonts w:ascii="Monaco" w:hAnsi="Monaco" w:cs="Monaco"/>
                  <w:b/>
                  <w:bCs/>
                  <w:color w:val="000000"/>
                  <w:sz w:val="20"/>
                  <w:szCs w:val="20"/>
                  <w:lang w:val="en-US"/>
                  <w:rPrChange w:id="1783" w:author="Borja Gonzalez" w:date="2017-09-29T16:41:00Z">
                    <w:rPr>
                      <w:rFonts w:ascii="Monaco" w:hAnsi="Monaco" w:cs="Monaco"/>
                      <w:b/>
                      <w:bCs/>
                      <w:color w:val="000000"/>
                      <w:lang w:val="en-US"/>
                    </w:rPr>
                  </w:rPrChange>
                </w:rPr>
                <w:t>(</w:t>
              </w:r>
              <w:r w:rsidRPr="003F1E2C">
                <w:rPr>
                  <w:rFonts w:ascii="Monaco" w:hAnsi="Monaco" w:cs="Monaco"/>
                  <w:color w:val="4E9A06"/>
                  <w:sz w:val="20"/>
                  <w:szCs w:val="20"/>
                  <w:lang w:val="en-US"/>
                  <w:rPrChange w:id="1784" w:author="Borja Gonzalez" w:date="2017-09-29T16:41:00Z">
                    <w:rPr>
                      <w:rFonts w:ascii="Monaco" w:hAnsi="Monaco" w:cs="Monaco"/>
                      <w:color w:val="4E9A06"/>
                      <w:lang w:val="en-US"/>
                    </w:rPr>
                  </w:rPrChange>
                </w:rPr>
                <w:t>"http://172.20.10.5:8124"</w:t>
              </w:r>
              <w:r w:rsidRPr="003F1E2C">
                <w:rPr>
                  <w:rFonts w:ascii="Monaco" w:hAnsi="Monaco" w:cs="Monaco"/>
                  <w:b/>
                  <w:bCs/>
                  <w:color w:val="000000"/>
                  <w:sz w:val="20"/>
                  <w:szCs w:val="20"/>
                  <w:lang w:val="en-US"/>
                  <w:rPrChange w:id="1785" w:author="Borja Gonzalez" w:date="2017-09-29T16:41:00Z">
                    <w:rPr>
                      <w:rFonts w:ascii="Monaco" w:hAnsi="Monaco" w:cs="Monaco"/>
                      <w:b/>
                      <w:bCs/>
                      <w:color w:val="000000"/>
                      <w:lang w:val="en-US"/>
                    </w:rPr>
                  </w:rPrChange>
                </w:rPr>
                <w:t>);</w:t>
              </w:r>
              <w:r w:rsidRPr="003F1E2C">
                <w:rPr>
                  <w:rFonts w:ascii="Monaco" w:hAnsi="Monaco" w:cs="Monaco"/>
                  <w:sz w:val="20"/>
                  <w:szCs w:val="20"/>
                  <w:lang w:val="en-US"/>
                  <w:rPrChange w:id="1786" w:author="Borja Gonzalez" w:date="2017-09-29T16:41:00Z">
                    <w:rPr>
                      <w:rFonts w:ascii="Monaco" w:hAnsi="Monaco" w:cs="Monaco"/>
                      <w:lang w:val="en-US"/>
                    </w:rPr>
                  </w:rPrChange>
                </w:rPr>
                <w:t xml:space="preserve"> </w:t>
              </w:r>
            </w:ins>
          </w:p>
        </w:tc>
      </w:tr>
    </w:tbl>
    <w:p w14:paraId="4D0E3F3F" w14:textId="369D3F8F" w:rsidR="003F1E2C" w:rsidRPr="00752D12" w:rsidRDefault="003F1E2C" w:rsidP="00A51E6E">
      <w:pPr>
        <w:rPr>
          <w:ins w:id="1787" w:author="Borja Gonzalez" w:date="2017-09-28T17:27:00Z"/>
          <w:lang w:val="en-US"/>
          <w:rPrChange w:id="1788" w:author="GONZALEZ DIAZ, BORJA" w:date="2017-09-29T18:15:00Z">
            <w:rPr>
              <w:ins w:id="1789" w:author="Borja Gonzalez" w:date="2017-09-28T17:27:00Z"/>
            </w:rPr>
          </w:rPrChange>
        </w:rPr>
      </w:pPr>
    </w:p>
    <w:p w14:paraId="4A5CC567" w14:textId="77777777" w:rsidR="003E7E71" w:rsidRPr="00752D12" w:rsidRDefault="003E7E71" w:rsidP="00A51E6E">
      <w:pPr>
        <w:rPr>
          <w:lang w:val="en-US"/>
          <w:rPrChange w:id="1790" w:author="GONZALEZ DIAZ, BORJA" w:date="2017-09-29T18:15:00Z">
            <w:rPr/>
          </w:rPrChange>
        </w:rPr>
      </w:pPr>
    </w:p>
    <w:p w14:paraId="6802DC8C" w14:textId="5A0971B1" w:rsidR="00A51E6E" w:rsidDel="003E7E71" w:rsidRDefault="00A51E6E" w:rsidP="00A51E6E">
      <w:pPr>
        <w:rPr>
          <w:del w:id="1791" w:author="Borja Gonzalez" w:date="2017-09-28T17:27:00Z"/>
        </w:rPr>
      </w:pPr>
    </w:p>
    <w:p w14:paraId="6AD8B38E" w14:textId="70944F00" w:rsidR="00A51E6E" w:rsidDel="003E7E71" w:rsidRDefault="00A51E6E" w:rsidP="00A51E6E">
      <w:pPr>
        <w:rPr>
          <w:del w:id="1792" w:author="Borja Gonzalez" w:date="2017-09-28T17:27:00Z"/>
        </w:rPr>
      </w:pPr>
      <w:del w:id="1793" w:author="Borja Gonzalez" w:date="2017-09-28T17:26:00Z">
        <w:r w:rsidDel="003E7E71">
          <w:rPr>
            <w:noProof/>
            <w:lang w:eastAsia="es-ES_tradnl"/>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27F4C57C" w14:textId="375B7323" w:rsidR="00A51E6E" w:rsidDel="003E7E71" w:rsidRDefault="00A51E6E" w:rsidP="00A51E6E">
      <w:pPr>
        <w:rPr>
          <w:del w:id="1794" w:author="Borja Gonzalez" w:date="2017-09-28T17:27:00Z"/>
        </w:rPr>
      </w:pPr>
    </w:p>
    <w:p w14:paraId="7448DB65" w14:textId="444F2036" w:rsidR="00A51E6E" w:rsidRDefault="00A51E6E" w:rsidP="00A51E6E">
      <w:pPr>
        <w:rPr>
          <w:ins w:id="1795"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796" w:author="Borja Gonzalez" w:date="2017-09-15T23:51:00Z"/>
        </w:rPr>
      </w:pPr>
    </w:p>
    <w:p w14:paraId="5CC9AB49" w14:textId="5FD0066B" w:rsidR="00A51E6E" w:rsidRDefault="00A51E6E" w:rsidP="00DF6FC4">
      <w:pPr>
        <w:pStyle w:val="Ttulo3"/>
      </w:pPr>
      <w:bookmarkStart w:id="1797" w:name="_Toc494476013"/>
      <w:r>
        <w:lastRenderedPageBreak/>
        <w:t xml:space="preserve">4.1.3  </w:t>
      </w:r>
      <w:r w:rsidR="007D3431">
        <w:t xml:space="preserve">Despliegue </w:t>
      </w:r>
      <w:r>
        <w:t>del servidor</w:t>
      </w:r>
      <w:bookmarkEnd w:id="1797"/>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eastAsia="es-ES_tradnl"/>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Ttulo2"/>
      </w:pPr>
      <w:bookmarkStart w:id="1798" w:name="_Toc494476014"/>
      <w:r>
        <w:t>4.</w:t>
      </w:r>
      <w:r w:rsidR="003100B2">
        <w:t>2</w:t>
      </w:r>
      <w:r>
        <w:t xml:space="preserve">.  </w:t>
      </w:r>
      <w:r w:rsidR="00932FA0">
        <w:t>SQLite</w:t>
      </w:r>
      <w:bookmarkEnd w:id="1798"/>
    </w:p>
    <w:p w14:paraId="0E2BF142" w14:textId="77777777" w:rsidR="002D59F7" w:rsidRDefault="002D59F7" w:rsidP="00932FA0"/>
    <w:p w14:paraId="46D32C8B" w14:textId="421E8432" w:rsidR="002D59F7" w:rsidRDefault="00BE7488" w:rsidP="00B60C6A">
      <w:pPr>
        <w:pStyle w:val="Ttulo3"/>
      </w:pPr>
      <w:bookmarkStart w:id="1799" w:name="_Toc494476015"/>
      <w:r>
        <w:t>4.</w:t>
      </w:r>
      <w:r w:rsidR="00B77AF4">
        <w:t>2</w:t>
      </w:r>
      <w:r>
        <w:t>.</w:t>
      </w:r>
      <w:r w:rsidR="00F137C1">
        <w:t>1.</w:t>
      </w:r>
      <w:r>
        <w:t xml:space="preserve">  </w:t>
      </w:r>
      <w:r w:rsidR="002D59F7">
        <w:t>Compatibilidad con el Servidor</w:t>
      </w:r>
      <w:bookmarkEnd w:id="1799"/>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Ttulo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Ttulo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Prrafodelista"/>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eastAsia="es-ES_tradnl"/>
        </w:rPr>
        <w:lastRenderedPageBreak/>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Prrafodelista"/>
        <w:numPr>
          <w:ilvl w:val="0"/>
          <w:numId w:val="28"/>
        </w:numPr>
      </w:pPr>
      <w:r>
        <w:t>Escritura de una base de datos en memoria</w:t>
      </w:r>
      <w:r w:rsidR="00B60C6A">
        <w:t>:</w:t>
      </w:r>
    </w:p>
    <w:p w14:paraId="7308DDCB" w14:textId="77777777" w:rsidR="00343E12" w:rsidRDefault="00343E12" w:rsidP="00B60C6A">
      <w:pPr>
        <w:pStyle w:val="Prrafodelista"/>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eastAsia="es-ES_tradnl"/>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Ttulo2"/>
      </w:pPr>
      <w:bookmarkStart w:id="1800" w:name="_Toc494476016"/>
      <w:r>
        <w:t>4.3</w:t>
      </w:r>
      <w:r w:rsidR="00E25939">
        <w:t>.  Funciones</w:t>
      </w:r>
      <w:bookmarkEnd w:id="1800"/>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Ttulo3"/>
      </w:pPr>
      <w:bookmarkStart w:id="1801" w:name="_Toc494476017"/>
      <w:r>
        <w:t>4.3</w:t>
      </w:r>
      <w:r w:rsidR="00E25939">
        <w:t xml:space="preserve">.1.  </w:t>
      </w:r>
      <w:r w:rsidR="00477276">
        <w:t>Obtener</w:t>
      </w:r>
      <w:r w:rsidR="00480183">
        <w:t xml:space="preserve"> pacientes</w:t>
      </w:r>
      <w:bookmarkEnd w:id="1801"/>
    </w:p>
    <w:p w14:paraId="7CEC6233" w14:textId="77777777" w:rsidR="00480183" w:rsidRDefault="00480183" w:rsidP="004D7DA0"/>
    <w:p w14:paraId="4DC79F30" w14:textId="229A0D18" w:rsidR="00480183" w:rsidRDefault="004D7DA0" w:rsidP="004D7DA0">
      <w:r>
        <w:t xml:space="preserve">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w:t>
      </w:r>
      <w:del w:id="1802" w:author="Rodrigo García" w:date="2017-09-29T10:33:00Z">
        <w:r w:rsidDel="00EB2183">
          <w:delText xml:space="preserve">como </w:delText>
        </w:r>
      </w:del>
      <w:ins w:id="1803" w:author="Rodrigo García" w:date="2017-09-29T10:33:00Z">
        <w:r w:rsidR="00EB2183">
          <w:t xml:space="preserve">cómo </w:t>
        </w:r>
      </w:ins>
      <w:r>
        <w:t>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Ttulo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aconcuadrcula"/>
        <w:tblW w:w="0" w:type="auto"/>
        <w:tblLook w:val="04A0" w:firstRow="1" w:lastRow="0" w:firstColumn="1" w:lastColumn="0" w:noHBand="0" w:noVBand="1"/>
      </w:tblPr>
      <w:tblGrid>
        <w:gridCol w:w="8856"/>
      </w:tblGrid>
      <w:tr w:rsidR="0050601B" w14:paraId="4781E518" w14:textId="77777777" w:rsidTr="0050601B">
        <w:trPr>
          <w:ins w:id="1804" w:author="Borja Gonzalez" w:date="2017-09-28T17:51:00Z"/>
        </w:trPr>
        <w:tc>
          <w:tcPr>
            <w:tcW w:w="8856" w:type="dxa"/>
          </w:tcPr>
          <w:p w14:paraId="5D3E95B2" w14:textId="77777777" w:rsidR="0050601B" w:rsidRPr="0079203F" w:rsidRDefault="0050601B">
            <w:pPr>
              <w:rPr>
                <w:ins w:id="1805" w:author="Borja Gonzalez" w:date="2017-09-28T17:51:00Z"/>
                <w:noProof/>
                <w:lang w:val="es-ES"/>
                <w:rPrChange w:id="1806" w:author="Rodrigo García" w:date="2017-09-29T10:04:00Z">
                  <w:rPr>
                    <w:ins w:id="1807" w:author="Borja Gonzalez" w:date="2017-09-28T17:51:00Z"/>
                    <w:rFonts w:ascii="Monaco" w:eastAsiaTheme="majorEastAsia" w:hAnsi="Monaco" w:cs="Monaco"/>
                    <w:noProof/>
                    <w:color w:val="243F60" w:themeColor="accent1" w:themeShade="7F"/>
                    <w:sz w:val="20"/>
                    <w:szCs w:val="20"/>
                    <w:lang w:val="en-US"/>
                  </w:rPr>
                </w:rPrChange>
              </w:rPr>
              <w:pPrChange w:id="1808" w:author="GONZALEZ DIAZ, BORJA" w:date="2017-09-29T19:29:00Z">
                <w:pPr>
                  <w:keepNext/>
                  <w:keepLines/>
                  <w:widowControl w:val="0"/>
                  <w:autoSpaceDE w:val="0"/>
                  <w:autoSpaceDN w:val="0"/>
                  <w:adjustRightInd w:val="0"/>
                  <w:spacing w:before="200"/>
                  <w:outlineLvl w:val="4"/>
                </w:pPr>
              </w:pPrChange>
            </w:pPr>
            <w:ins w:id="1809" w:author="Borja Gonzalez" w:date="2017-09-28T17:51:00Z">
              <w:r w:rsidRPr="0079203F">
                <w:rPr>
                  <w:b/>
                  <w:bCs/>
                  <w:noProof/>
                  <w:color w:val="204A87"/>
                  <w:lang w:val="es-ES"/>
                  <w:rPrChange w:id="1810" w:author="Rodrigo García" w:date="2017-09-29T10:04:00Z">
                    <w:rPr>
                      <w:rFonts w:ascii="Monaco" w:hAnsi="Monaco" w:cs="Monaco"/>
                      <w:b/>
                      <w:bCs/>
                      <w:noProof/>
                      <w:color w:val="204A87"/>
                      <w:sz w:val="20"/>
                      <w:szCs w:val="20"/>
                      <w:lang w:val="en-US"/>
                    </w:rPr>
                  </w:rPrChange>
                </w:rPr>
                <w:t xml:space="preserve">&lt;script </w:t>
              </w:r>
              <w:r w:rsidRPr="0079203F">
                <w:rPr>
                  <w:noProof/>
                  <w:color w:val="C4A000"/>
                  <w:lang w:val="es-ES"/>
                  <w:rPrChange w:id="1811" w:author="Rodrigo García" w:date="2017-09-29T10:04:00Z">
                    <w:rPr>
                      <w:rFonts w:ascii="Monaco" w:hAnsi="Monaco" w:cs="Monaco"/>
                      <w:noProof/>
                      <w:color w:val="C4A000"/>
                      <w:sz w:val="20"/>
                      <w:szCs w:val="20"/>
                      <w:lang w:val="en-US"/>
                    </w:rPr>
                  </w:rPrChange>
                </w:rPr>
                <w:t>type=</w:t>
              </w:r>
              <w:r w:rsidRPr="0079203F">
                <w:rPr>
                  <w:noProof/>
                  <w:lang w:val="es-ES"/>
                  <w:rPrChange w:id="1812" w:author="Rodrigo García" w:date="2017-09-29T10:04:00Z">
                    <w:rPr>
                      <w:rFonts w:ascii="Monaco" w:hAnsi="Monaco" w:cs="Monaco"/>
                      <w:noProof/>
                      <w:color w:val="4E9A06"/>
                      <w:sz w:val="20"/>
                      <w:szCs w:val="20"/>
                      <w:lang w:val="en-US"/>
                    </w:rPr>
                  </w:rPrChange>
                </w:rPr>
                <w:t>"text/javascript"</w:t>
              </w:r>
              <w:r w:rsidRPr="0079203F">
                <w:rPr>
                  <w:b/>
                  <w:bCs/>
                  <w:noProof/>
                  <w:color w:val="204A87"/>
                  <w:lang w:val="es-ES"/>
                  <w:rPrChange w:id="1813" w:author="Rodrigo García" w:date="2017-09-29T10:04:00Z">
                    <w:rPr>
                      <w:rFonts w:ascii="Monaco" w:hAnsi="Monaco" w:cs="Monaco"/>
                      <w:b/>
                      <w:bCs/>
                      <w:noProof/>
                      <w:color w:val="204A87"/>
                      <w:sz w:val="20"/>
                      <w:szCs w:val="20"/>
                      <w:lang w:val="en-US"/>
                    </w:rPr>
                  </w:rPrChange>
                </w:rPr>
                <w:t>&gt;</w:t>
              </w:r>
            </w:ins>
          </w:p>
          <w:p w14:paraId="4501AE8C" w14:textId="77777777" w:rsidR="0050601B" w:rsidRPr="0079203F" w:rsidRDefault="0050601B">
            <w:pPr>
              <w:rPr>
                <w:ins w:id="1814" w:author="Borja Gonzalez" w:date="2017-09-28T17:51:00Z"/>
                <w:noProof/>
                <w:lang w:val="es-ES"/>
                <w:rPrChange w:id="1815" w:author="Rodrigo García" w:date="2017-09-29T10:04:00Z">
                  <w:rPr>
                    <w:ins w:id="1816" w:author="Borja Gonzalez" w:date="2017-09-28T17:51:00Z"/>
                    <w:rFonts w:ascii="Monaco" w:hAnsi="Monaco" w:cs="Monaco"/>
                    <w:noProof/>
                    <w:sz w:val="20"/>
                    <w:szCs w:val="20"/>
                    <w:lang w:val="en-US"/>
                  </w:rPr>
                </w:rPrChange>
              </w:rPr>
              <w:pPrChange w:id="1817" w:author="GONZALEZ DIAZ, BORJA" w:date="2017-09-29T19:29:00Z">
                <w:pPr>
                  <w:widowControl w:val="0"/>
                  <w:autoSpaceDE w:val="0"/>
                  <w:autoSpaceDN w:val="0"/>
                  <w:adjustRightInd w:val="0"/>
                  <w:ind w:firstLine="720"/>
                </w:pPr>
              </w:pPrChange>
            </w:pPr>
            <w:ins w:id="1818" w:author="Borja Gonzalez" w:date="2017-09-28T17:51:00Z">
              <w:r w:rsidRPr="0079203F">
                <w:rPr>
                  <w:b/>
                  <w:bCs/>
                  <w:noProof/>
                  <w:color w:val="204A87"/>
                  <w:lang w:val="es-ES"/>
                  <w:rPrChange w:id="1819" w:author="Rodrigo García" w:date="2017-09-29T10:04:00Z">
                    <w:rPr>
                      <w:rFonts w:ascii="Monaco" w:hAnsi="Monaco" w:cs="Monaco"/>
                      <w:b/>
                      <w:bCs/>
                      <w:noProof/>
                      <w:color w:val="204A87"/>
                      <w:sz w:val="20"/>
                      <w:szCs w:val="20"/>
                      <w:lang w:val="en-US"/>
                    </w:rPr>
                  </w:rPrChange>
                </w:rPr>
                <w:t>var</w:t>
              </w:r>
              <w:r w:rsidRPr="0079203F">
                <w:rPr>
                  <w:noProof/>
                  <w:lang w:val="es-ES"/>
                  <w:rPrChange w:id="1820" w:author="Rodrigo García" w:date="2017-09-29T10:04:00Z">
                    <w:rPr>
                      <w:rFonts w:ascii="Monaco" w:hAnsi="Monaco" w:cs="Monaco"/>
                      <w:noProof/>
                      <w:sz w:val="20"/>
                      <w:szCs w:val="20"/>
                      <w:lang w:val="en-US"/>
                    </w:rPr>
                  </w:rPrChange>
                </w:rPr>
                <w:t xml:space="preserve"> </w:t>
              </w:r>
              <w:r w:rsidRPr="0079203F">
                <w:rPr>
                  <w:noProof/>
                  <w:color w:val="000000"/>
                  <w:lang w:val="es-ES"/>
                  <w:rPrChange w:id="1821" w:author="Rodrigo García" w:date="2017-09-29T10:04:00Z">
                    <w:rPr>
                      <w:rFonts w:ascii="Monaco" w:hAnsi="Monaco" w:cs="Monaco"/>
                      <w:noProof/>
                      <w:color w:val="000000"/>
                      <w:sz w:val="20"/>
                      <w:szCs w:val="20"/>
                      <w:lang w:val="en-US"/>
                    </w:rPr>
                  </w:rPrChange>
                </w:rPr>
                <w:t>tabla</w:t>
              </w:r>
              <w:r w:rsidRPr="0079203F">
                <w:rPr>
                  <w:noProof/>
                  <w:lang w:val="es-ES"/>
                  <w:rPrChange w:id="1822"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823" w:author="Rodrigo García" w:date="2017-09-29T10:04:00Z">
                    <w:rPr>
                      <w:rFonts w:ascii="Monaco" w:hAnsi="Monaco" w:cs="Monaco"/>
                      <w:b/>
                      <w:bCs/>
                      <w:noProof/>
                      <w:color w:val="CE5C00"/>
                      <w:sz w:val="20"/>
                      <w:szCs w:val="20"/>
                      <w:lang w:val="en-US"/>
                    </w:rPr>
                  </w:rPrChange>
                </w:rPr>
                <w:t>=</w:t>
              </w:r>
              <w:r w:rsidRPr="0079203F">
                <w:rPr>
                  <w:noProof/>
                  <w:lang w:val="es-ES"/>
                  <w:rPrChange w:id="1824" w:author="Rodrigo García" w:date="2017-09-29T10:04:00Z">
                    <w:rPr>
                      <w:rFonts w:ascii="Monaco" w:hAnsi="Monaco" w:cs="Monaco"/>
                      <w:noProof/>
                      <w:sz w:val="20"/>
                      <w:szCs w:val="20"/>
                      <w:lang w:val="en-US"/>
                    </w:rPr>
                  </w:rPrChange>
                </w:rPr>
                <w:t xml:space="preserve"> </w:t>
              </w:r>
              <w:r w:rsidRPr="0079203F">
                <w:rPr>
                  <w:noProof/>
                  <w:color w:val="204A87"/>
                  <w:lang w:val="es-ES"/>
                  <w:rPrChange w:id="1825"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826"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827"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828" w:author="Rodrigo García" w:date="2017-09-29T10:04:00Z">
                    <w:rPr>
                      <w:rFonts w:ascii="Monaco" w:hAnsi="Monaco" w:cs="Monaco"/>
                      <w:b/>
                      <w:bCs/>
                      <w:noProof/>
                      <w:color w:val="000000"/>
                      <w:sz w:val="20"/>
                      <w:szCs w:val="20"/>
                      <w:lang w:val="en-US"/>
                    </w:rPr>
                  </w:rPrChange>
                </w:rPr>
                <w:t>(</w:t>
              </w:r>
              <w:r w:rsidRPr="0079203F">
                <w:rPr>
                  <w:noProof/>
                  <w:lang w:val="es-ES"/>
                  <w:rPrChange w:id="1829"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830" w:author="Rodrigo García" w:date="2017-09-29T10:04:00Z">
                    <w:rPr>
                      <w:rFonts w:ascii="Monaco" w:hAnsi="Monaco" w:cs="Monaco"/>
                      <w:b/>
                      <w:bCs/>
                      <w:noProof/>
                      <w:color w:val="000000"/>
                      <w:sz w:val="20"/>
                      <w:szCs w:val="20"/>
                      <w:lang w:val="en-US"/>
                    </w:rPr>
                  </w:rPrChange>
                </w:rPr>
                <w:t>);</w:t>
              </w:r>
            </w:ins>
          </w:p>
          <w:p w14:paraId="6C920560" w14:textId="77777777" w:rsidR="0050601B" w:rsidRPr="0079203F" w:rsidRDefault="0050601B">
            <w:pPr>
              <w:rPr>
                <w:ins w:id="1831" w:author="Borja Gonzalez" w:date="2017-09-28T17:51:00Z"/>
                <w:noProof/>
                <w:lang w:val="es-ES"/>
                <w:rPrChange w:id="1832" w:author="Rodrigo García" w:date="2017-09-29T10:04:00Z">
                  <w:rPr>
                    <w:ins w:id="1833" w:author="Borja Gonzalez" w:date="2017-09-28T17:51:00Z"/>
                    <w:rFonts w:ascii="Monaco" w:eastAsiaTheme="majorEastAsia" w:hAnsi="Monaco" w:cs="Monaco"/>
                    <w:noProof/>
                    <w:color w:val="243F60" w:themeColor="accent1" w:themeShade="7F"/>
                    <w:sz w:val="20"/>
                    <w:szCs w:val="20"/>
                    <w:lang w:val="en-US"/>
                  </w:rPr>
                </w:rPrChange>
              </w:rPr>
              <w:pPrChange w:id="1834" w:author="GONZALEZ DIAZ, BORJA" w:date="2017-09-29T19:29:00Z">
                <w:pPr>
                  <w:keepNext/>
                  <w:keepLines/>
                  <w:widowControl w:val="0"/>
                  <w:autoSpaceDE w:val="0"/>
                  <w:autoSpaceDN w:val="0"/>
                  <w:adjustRightInd w:val="0"/>
                  <w:spacing w:before="200"/>
                  <w:ind w:firstLine="720"/>
                  <w:outlineLvl w:val="4"/>
                </w:pPr>
              </w:pPrChange>
            </w:pPr>
            <w:ins w:id="1835" w:author="Borja Gonzalez" w:date="2017-09-28T17:51:00Z">
              <w:r w:rsidRPr="0079203F">
                <w:rPr>
                  <w:noProof/>
                  <w:color w:val="000000"/>
                  <w:lang w:val="es-ES"/>
                  <w:rPrChange w:id="1836" w:author="Rodrigo García" w:date="2017-09-29T10:04:00Z">
                    <w:rPr>
                      <w:rFonts w:ascii="Monaco" w:hAnsi="Monaco" w:cs="Monaco"/>
                      <w:noProof/>
                      <w:color w:val="000000"/>
                      <w:sz w:val="20"/>
                      <w:szCs w:val="20"/>
                      <w:lang w:val="en-US"/>
                    </w:rPr>
                  </w:rPrChange>
                </w:rPr>
                <w:t>get_paciente_node</w:t>
              </w:r>
              <w:r w:rsidRPr="0079203F">
                <w:rPr>
                  <w:b/>
                  <w:bCs/>
                  <w:noProof/>
                  <w:color w:val="000000"/>
                  <w:lang w:val="es-ES"/>
                  <w:rPrChange w:id="1837" w:author="Rodrigo García" w:date="2017-09-29T10:04:00Z">
                    <w:rPr>
                      <w:rFonts w:ascii="Monaco" w:hAnsi="Monaco" w:cs="Monaco"/>
                      <w:b/>
                      <w:bCs/>
                      <w:noProof/>
                      <w:color w:val="000000"/>
                      <w:sz w:val="20"/>
                      <w:szCs w:val="20"/>
                      <w:lang w:val="en-US"/>
                    </w:rPr>
                  </w:rPrChange>
                </w:rPr>
                <w:t>(</w:t>
              </w:r>
              <w:r w:rsidRPr="0079203F">
                <w:rPr>
                  <w:b/>
                  <w:bCs/>
                  <w:noProof/>
                  <w:color w:val="204A87"/>
                  <w:lang w:val="es-ES"/>
                  <w:rPrChange w:id="1838" w:author="Rodrigo García" w:date="2017-09-29T10:04:00Z">
                    <w:rPr>
                      <w:rFonts w:ascii="Monaco" w:hAnsi="Monaco" w:cs="Monaco"/>
                      <w:b/>
                      <w:bCs/>
                      <w:noProof/>
                      <w:color w:val="204A87"/>
                      <w:sz w:val="20"/>
                      <w:szCs w:val="20"/>
                      <w:lang w:val="en-US"/>
                    </w:rPr>
                  </w:rPrChange>
                </w:rPr>
                <w:t>function</w:t>
              </w:r>
              <w:r w:rsidRPr="0079203F">
                <w:rPr>
                  <w:b/>
                  <w:bCs/>
                  <w:noProof/>
                  <w:color w:val="000000"/>
                  <w:lang w:val="es-ES"/>
                  <w:rPrChange w:id="1839"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840" w:author="Rodrigo García" w:date="2017-09-29T10:04:00Z">
                    <w:rPr>
                      <w:rFonts w:ascii="Monaco" w:hAnsi="Monaco" w:cs="Monaco"/>
                      <w:noProof/>
                      <w:color w:val="000000"/>
                      <w:sz w:val="20"/>
                      <w:szCs w:val="20"/>
                      <w:lang w:val="en-US"/>
                    </w:rPr>
                  </w:rPrChange>
                </w:rPr>
                <w:t>paciente</w:t>
              </w:r>
              <w:r w:rsidRPr="0079203F">
                <w:rPr>
                  <w:b/>
                  <w:bCs/>
                  <w:noProof/>
                  <w:color w:val="000000"/>
                  <w:lang w:val="es-ES"/>
                  <w:rPrChange w:id="1841" w:author="Rodrigo García" w:date="2017-09-29T10:04:00Z">
                    <w:rPr>
                      <w:rFonts w:ascii="Monaco" w:hAnsi="Monaco" w:cs="Monaco"/>
                      <w:b/>
                      <w:bCs/>
                      <w:noProof/>
                      <w:color w:val="000000"/>
                      <w:sz w:val="20"/>
                      <w:szCs w:val="20"/>
                      <w:lang w:val="en-US"/>
                    </w:rPr>
                  </w:rPrChange>
                </w:rPr>
                <w:t>){</w:t>
              </w:r>
            </w:ins>
          </w:p>
          <w:p w14:paraId="38E52FE2" w14:textId="77777777" w:rsidR="0050601B" w:rsidRPr="0079203F" w:rsidRDefault="0050601B">
            <w:pPr>
              <w:rPr>
                <w:ins w:id="1842" w:author="Borja Gonzalez" w:date="2017-09-28T17:51:00Z"/>
                <w:noProof/>
                <w:lang w:val="es-ES"/>
                <w:rPrChange w:id="1843" w:author="Rodrigo García" w:date="2017-09-29T10:04:00Z">
                  <w:rPr>
                    <w:ins w:id="1844" w:author="Borja Gonzalez" w:date="2017-09-28T17:51:00Z"/>
                    <w:rFonts w:ascii="Monaco" w:eastAsiaTheme="majorEastAsia" w:hAnsi="Monaco" w:cs="Monaco"/>
                    <w:noProof/>
                    <w:color w:val="243F60" w:themeColor="accent1" w:themeShade="7F"/>
                    <w:sz w:val="20"/>
                    <w:szCs w:val="20"/>
                    <w:lang w:val="en-US"/>
                  </w:rPr>
                </w:rPrChange>
              </w:rPr>
              <w:pPrChange w:id="1845" w:author="GONZALEZ DIAZ, BORJA" w:date="2017-09-29T19:29:00Z">
                <w:pPr>
                  <w:keepNext/>
                  <w:keepLines/>
                  <w:widowControl w:val="0"/>
                  <w:autoSpaceDE w:val="0"/>
                  <w:autoSpaceDN w:val="0"/>
                  <w:adjustRightInd w:val="0"/>
                  <w:spacing w:before="200"/>
                  <w:ind w:firstLine="720"/>
                  <w:outlineLvl w:val="4"/>
                </w:pPr>
              </w:pPrChange>
            </w:pPr>
            <w:ins w:id="1846" w:author="Borja Gonzalez" w:date="2017-09-28T17:51:00Z">
              <w:r w:rsidRPr="0079203F">
                <w:rPr>
                  <w:b/>
                  <w:bCs/>
                  <w:noProof/>
                  <w:color w:val="204A87"/>
                  <w:lang w:val="es-ES"/>
                  <w:rPrChange w:id="1847" w:author="Rodrigo García" w:date="2017-09-29T10:04:00Z">
                    <w:rPr>
                      <w:rFonts w:ascii="Monaco" w:hAnsi="Monaco" w:cs="Monaco"/>
                      <w:b/>
                      <w:bCs/>
                      <w:noProof/>
                      <w:color w:val="204A87"/>
                      <w:sz w:val="20"/>
                      <w:szCs w:val="20"/>
                      <w:lang w:val="en-US"/>
                    </w:rPr>
                  </w:rPrChange>
                </w:rPr>
                <w:t>var</w:t>
              </w:r>
              <w:r w:rsidRPr="0079203F">
                <w:rPr>
                  <w:noProof/>
                  <w:lang w:val="es-ES"/>
                  <w:rPrChange w:id="1848" w:author="Rodrigo García" w:date="2017-09-29T10:04:00Z">
                    <w:rPr>
                      <w:rFonts w:ascii="Monaco" w:hAnsi="Monaco" w:cs="Monaco"/>
                      <w:noProof/>
                      <w:sz w:val="20"/>
                      <w:szCs w:val="20"/>
                      <w:lang w:val="en-US"/>
                    </w:rPr>
                  </w:rPrChange>
                </w:rPr>
                <w:t xml:space="preserve"> </w:t>
              </w:r>
              <w:r w:rsidRPr="0079203F">
                <w:rPr>
                  <w:noProof/>
                  <w:color w:val="000000"/>
                  <w:lang w:val="es-ES"/>
                  <w:rPrChange w:id="1849" w:author="Rodrigo García" w:date="2017-09-29T10:04:00Z">
                    <w:rPr>
                      <w:rFonts w:ascii="Monaco" w:hAnsi="Monaco" w:cs="Monaco"/>
                      <w:noProof/>
                      <w:color w:val="000000"/>
                      <w:sz w:val="20"/>
                      <w:szCs w:val="20"/>
                      <w:lang w:val="en-US"/>
                    </w:rPr>
                  </w:rPrChange>
                </w:rPr>
                <w:t>tabla</w:t>
              </w:r>
              <w:r w:rsidRPr="0079203F">
                <w:rPr>
                  <w:noProof/>
                  <w:lang w:val="es-ES"/>
                  <w:rPrChange w:id="1850" w:author="Rodrigo García" w:date="2017-09-29T10:04:00Z">
                    <w:rPr>
                      <w:rFonts w:ascii="Monaco" w:hAnsi="Monaco" w:cs="Monaco"/>
                      <w:noProof/>
                      <w:sz w:val="20"/>
                      <w:szCs w:val="20"/>
                      <w:lang w:val="en-US"/>
                    </w:rPr>
                  </w:rPrChange>
                </w:rPr>
                <w:t xml:space="preserve"> </w:t>
              </w:r>
              <w:r w:rsidRPr="0079203F">
                <w:rPr>
                  <w:b/>
                  <w:bCs/>
                  <w:noProof/>
                  <w:color w:val="CE5C00"/>
                  <w:lang w:val="es-ES"/>
                  <w:rPrChange w:id="1851" w:author="Rodrigo García" w:date="2017-09-29T10:04:00Z">
                    <w:rPr>
                      <w:rFonts w:ascii="Monaco" w:hAnsi="Monaco" w:cs="Monaco"/>
                      <w:b/>
                      <w:bCs/>
                      <w:noProof/>
                      <w:color w:val="CE5C00"/>
                      <w:sz w:val="20"/>
                      <w:szCs w:val="20"/>
                      <w:lang w:val="en-US"/>
                    </w:rPr>
                  </w:rPrChange>
                </w:rPr>
                <w:t>=</w:t>
              </w:r>
              <w:r w:rsidRPr="0079203F">
                <w:rPr>
                  <w:noProof/>
                  <w:lang w:val="es-ES"/>
                  <w:rPrChange w:id="1852" w:author="Rodrigo García" w:date="2017-09-29T10:04:00Z">
                    <w:rPr>
                      <w:rFonts w:ascii="Monaco" w:hAnsi="Monaco" w:cs="Monaco"/>
                      <w:noProof/>
                      <w:sz w:val="20"/>
                      <w:szCs w:val="20"/>
                      <w:lang w:val="en-US"/>
                    </w:rPr>
                  </w:rPrChange>
                </w:rPr>
                <w:t xml:space="preserve"> </w:t>
              </w:r>
              <w:r w:rsidRPr="0079203F">
                <w:rPr>
                  <w:noProof/>
                  <w:color w:val="204A87"/>
                  <w:lang w:val="es-ES"/>
                  <w:rPrChange w:id="1853" w:author="Rodrigo García" w:date="2017-09-29T10:04:00Z">
                    <w:rPr>
                      <w:rFonts w:ascii="Monaco" w:hAnsi="Monaco" w:cs="Monaco"/>
                      <w:noProof/>
                      <w:color w:val="204A87"/>
                      <w:sz w:val="20"/>
                      <w:szCs w:val="20"/>
                      <w:lang w:val="en-US"/>
                    </w:rPr>
                  </w:rPrChange>
                </w:rPr>
                <w:t>document</w:t>
              </w:r>
              <w:r w:rsidRPr="0079203F">
                <w:rPr>
                  <w:b/>
                  <w:bCs/>
                  <w:noProof/>
                  <w:color w:val="000000"/>
                  <w:lang w:val="es-ES"/>
                  <w:rPrChange w:id="1854" w:author="Rodrigo García" w:date="2017-09-29T10:04:00Z">
                    <w:rPr>
                      <w:rFonts w:ascii="Monaco" w:hAnsi="Monaco" w:cs="Monaco"/>
                      <w:b/>
                      <w:bCs/>
                      <w:noProof/>
                      <w:color w:val="000000"/>
                      <w:sz w:val="20"/>
                      <w:szCs w:val="20"/>
                      <w:lang w:val="en-US"/>
                    </w:rPr>
                  </w:rPrChange>
                </w:rPr>
                <w:t>.</w:t>
              </w:r>
              <w:r w:rsidRPr="0079203F">
                <w:rPr>
                  <w:noProof/>
                  <w:color w:val="000000"/>
                  <w:lang w:val="es-ES"/>
                  <w:rPrChange w:id="1855" w:author="Rodrigo García" w:date="2017-09-29T10:04:00Z">
                    <w:rPr>
                      <w:rFonts w:ascii="Monaco" w:hAnsi="Monaco" w:cs="Monaco"/>
                      <w:noProof/>
                      <w:color w:val="000000"/>
                      <w:sz w:val="20"/>
                      <w:szCs w:val="20"/>
                      <w:lang w:val="en-US"/>
                    </w:rPr>
                  </w:rPrChange>
                </w:rPr>
                <w:t>getElementById</w:t>
              </w:r>
              <w:r w:rsidRPr="0079203F">
                <w:rPr>
                  <w:b/>
                  <w:bCs/>
                  <w:noProof/>
                  <w:color w:val="000000"/>
                  <w:lang w:val="es-ES"/>
                  <w:rPrChange w:id="1856" w:author="Rodrigo García" w:date="2017-09-29T10:04:00Z">
                    <w:rPr>
                      <w:rFonts w:ascii="Monaco" w:hAnsi="Monaco" w:cs="Monaco"/>
                      <w:b/>
                      <w:bCs/>
                      <w:noProof/>
                      <w:color w:val="000000"/>
                      <w:sz w:val="20"/>
                      <w:szCs w:val="20"/>
                      <w:lang w:val="en-US"/>
                    </w:rPr>
                  </w:rPrChange>
                </w:rPr>
                <w:t>(</w:t>
              </w:r>
              <w:r w:rsidRPr="0079203F">
                <w:rPr>
                  <w:noProof/>
                  <w:lang w:val="es-ES"/>
                  <w:rPrChange w:id="1857" w:author="Rodrigo García" w:date="2017-09-29T10:04:00Z">
                    <w:rPr>
                      <w:rFonts w:ascii="Monaco" w:hAnsi="Monaco" w:cs="Monaco"/>
                      <w:noProof/>
                      <w:color w:val="4E9A06"/>
                      <w:sz w:val="20"/>
                      <w:szCs w:val="20"/>
                      <w:lang w:val="en-US"/>
                    </w:rPr>
                  </w:rPrChange>
                </w:rPr>
                <w:t>"miTabla"</w:t>
              </w:r>
              <w:r w:rsidRPr="0079203F">
                <w:rPr>
                  <w:b/>
                  <w:bCs/>
                  <w:noProof/>
                  <w:color w:val="000000"/>
                  <w:lang w:val="es-ES"/>
                  <w:rPrChange w:id="1858" w:author="Rodrigo García" w:date="2017-09-29T10:04:00Z">
                    <w:rPr>
                      <w:rFonts w:ascii="Monaco" w:hAnsi="Monaco" w:cs="Monaco"/>
                      <w:b/>
                      <w:bCs/>
                      <w:noProof/>
                      <w:color w:val="000000"/>
                      <w:sz w:val="20"/>
                      <w:szCs w:val="20"/>
                      <w:lang w:val="en-US"/>
                    </w:rPr>
                  </w:rPrChange>
                </w:rPr>
                <w:t>);</w:t>
              </w:r>
            </w:ins>
          </w:p>
          <w:p w14:paraId="4B6ABC41" w14:textId="77777777" w:rsidR="0050601B" w:rsidRPr="00557475" w:rsidRDefault="0050601B">
            <w:pPr>
              <w:rPr>
                <w:ins w:id="1859" w:author="Borja Gonzalez" w:date="2017-09-28T17:51:00Z"/>
                <w:noProof/>
                <w:lang w:val="en-US"/>
              </w:rPr>
              <w:pPrChange w:id="1860" w:author="GONZALEZ DIAZ, BORJA" w:date="2017-09-29T19:29:00Z">
                <w:pPr>
                  <w:widowControl w:val="0"/>
                  <w:autoSpaceDE w:val="0"/>
                  <w:autoSpaceDN w:val="0"/>
                  <w:adjustRightInd w:val="0"/>
                  <w:ind w:firstLine="720"/>
                </w:pPr>
              </w:pPrChange>
            </w:pPr>
            <w:ins w:id="1861" w:author="Borja Gonzalez" w:date="2017-09-28T17:51:00Z">
              <w:r w:rsidRPr="00557475">
                <w:rPr>
                  <w:b/>
                  <w:bCs/>
                  <w:noProof/>
                  <w:color w:val="204A87"/>
                  <w:lang w:val="en-US"/>
                </w:rPr>
                <w:t>for</w:t>
              </w:r>
              <w:r w:rsidRPr="00557475">
                <w:rPr>
                  <w:b/>
                  <w:bCs/>
                  <w:noProof/>
                  <w:color w:val="000000"/>
                  <w:lang w:val="en-US"/>
                </w:rPr>
                <w:t>(</w:t>
              </w:r>
              <w:r w:rsidRPr="00557475">
                <w:rPr>
                  <w:noProof/>
                  <w:color w:val="000000"/>
                  <w:lang w:val="en-US"/>
                </w:rPr>
                <w:t>i</w:t>
              </w:r>
              <w:r w:rsidRPr="00557475">
                <w:rPr>
                  <w:b/>
                  <w:bCs/>
                  <w:noProof/>
                  <w:color w:val="CE5C00"/>
                  <w:lang w:val="en-US"/>
                </w:rPr>
                <w:t>=</w:t>
              </w:r>
              <w:r w:rsidRPr="00557475">
                <w:rPr>
                  <w:b/>
                  <w:bCs/>
                  <w:noProof/>
                  <w:color w:val="0000CF"/>
                  <w:lang w:val="en-US"/>
                </w:rPr>
                <w:t>0</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&lt;</w:t>
              </w:r>
              <w:r w:rsidRPr="00557475">
                <w:rPr>
                  <w:b/>
                  <w:bCs/>
                  <w:noProof/>
                  <w:color w:val="0000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length</w:t>
              </w:r>
              <w:r w:rsidRPr="00557475">
                <w:rPr>
                  <w:b/>
                  <w:bCs/>
                  <w:noProof/>
                  <w:color w:val="000000"/>
                  <w:lang w:val="en-US"/>
                </w:rPr>
                <w:t>);</w:t>
              </w:r>
              <w:r w:rsidRPr="00557475">
                <w:rPr>
                  <w:noProof/>
                  <w:lang w:val="en-US"/>
                </w:rPr>
                <w:t xml:space="preserve"> </w:t>
              </w:r>
              <w:r w:rsidRPr="00557475">
                <w:rPr>
                  <w:noProof/>
                  <w:color w:val="000000"/>
                  <w:lang w:val="en-US"/>
                </w:rPr>
                <w:t>i</w:t>
              </w:r>
              <w:r w:rsidRPr="00557475">
                <w:rPr>
                  <w:b/>
                  <w:bCs/>
                  <w:noProof/>
                  <w:color w:val="CE5C00"/>
                  <w:lang w:val="en-US"/>
                </w:rPr>
                <w:t>++</w:t>
              </w:r>
              <w:r w:rsidRPr="00557475">
                <w:rPr>
                  <w:b/>
                  <w:bCs/>
                  <w:noProof/>
                  <w:color w:val="000000"/>
                  <w:lang w:val="en-US"/>
                </w:rPr>
                <w:t>){</w:t>
              </w:r>
            </w:ins>
          </w:p>
          <w:p w14:paraId="58C4EA92" w14:textId="77777777" w:rsidR="0050601B" w:rsidRPr="00557475" w:rsidRDefault="0050601B">
            <w:pPr>
              <w:rPr>
                <w:ins w:id="1862" w:author="Borja Gonzalez" w:date="2017-09-28T17:51:00Z"/>
                <w:noProof/>
                <w:lang w:val="en-US"/>
              </w:rPr>
              <w:pPrChange w:id="1863" w:author="GONZALEZ DIAZ, BORJA" w:date="2017-09-29T19:29:00Z">
                <w:pPr>
                  <w:widowControl w:val="0"/>
                  <w:autoSpaceDE w:val="0"/>
                  <w:autoSpaceDN w:val="0"/>
                  <w:adjustRightInd w:val="0"/>
                  <w:ind w:left="720" w:firstLine="720"/>
                </w:pPr>
              </w:pPrChange>
            </w:pPr>
            <w:ins w:id="1864"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filas</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rows</w:t>
              </w:r>
              <w:r w:rsidRPr="00557475">
                <w:rPr>
                  <w:b/>
                  <w:bCs/>
                  <w:noProof/>
                  <w:color w:val="000000"/>
                  <w:lang w:val="en-US"/>
                </w:rPr>
                <w:t>.</w:t>
              </w:r>
              <w:r w:rsidRPr="00557475">
                <w:rPr>
                  <w:noProof/>
                  <w:color w:val="000000"/>
                  <w:lang w:val="en-US"/>
                </w:rPr>
                <w:t>length</w:t>
              </w:r>
              <w:r w:rsidRPr="00557475">
                <w:rPr>
                  <w:b/>
                  <w:bCs/>
                  <w:noProof/>
                  <w:color w:val="000000"/>
                  <w:lang w:val="en-US"/>
                </w:rPr>
                <w:t>;</w:t>
              </w:r>
            </w:ins>
          </w:p>
          <w:p w14:paraId="1567BE88" w14:textId="77777777" w:rsidR="0050601B" w:rsidRPr="00557475" w:rsidRDefault="0050601B">
            <w:pPr>
              <w:rPr>
                <w:ins w:id="1865" w:author="Borja Gonzalez" w:date="2017-09-28T17:51:00Z"/>
                <w:noProof/>
                <w:lang w:val="en-US"/>
              </w:rPr>
              <w:pPrChange w:id="1866" w:author="GONZALEZ DIAZ, BORJA" w:date="2017-09-29T19:29:00Z">
                <w:pPr>
                  <w:widowControl w:val="0"/>
                  <w:autoSpaceDE w:val="0"/>
                  <w:autoSpaceDN w:val="0"/>
                  <w:adjustRightInd w:val="0"/>
                  <w:ind w:left="720" w:firstLine="720"/>
                </w:pPr>
              </w:pPrChange>
            </w:pPr>
            <w:ins w:id="1867" w:author="Borja Gonzalez" w:date="2017-09-28T17:51:00Z">
              <w:r w:rsidRPr="00557475">
                <w:rPr>
                  <w:b/>
                  <w:bCs/>
                  <w:noProof/>
                  <w:color w:val="204A87"/>
                  <w:lang w:val="en-US"/>
                </w:rPr>
                <w:t>var</w:t>
              </w:r>
              <w:r w:rsidRPr="00557475">
                <w:rPr>
                  <w:noProof/>
                  <w:lang w:val="en-US"/>
                </w:rPr>
                <w:t xml:space="preserve"> </w:t>
              </w:r>
              <w:r w:rsidRPr="00557475">
                <w:rPr>
                  <w:noProof/>
                  <w:color w:val="000000"/>
                  <w:lang w:val="en-US"/>
                </w:rPr>
                <w:t>fila</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tabla</w:t>
              </w:r>
              <w:r w:rsidRPr="00557475">
                <w:rPr>
                  <w:b/>
                  <w:bCs/>
                  <w:noProof/>
                  <w:color w:val="000000"/>
                  <w:lang w:val="en-US"/>
                </w:rPr>
                <w:t>.</w:t>
              </w:r>
              <w:r w:rsidRPr="00557475">
                <w:rPr>
                  <w:noProof/>
                  <w:color w:val="000000"/>
                  <w:lang w:val="en-US"/>
                </w:rPr>
                <w:t>insertRow</w:t>
              </w:r>
              <w:r w:rsidRPr="00557475">
                <w:rPr>
                  <w:b/>
                  <w:bCs/>
                  <w:noProof/>
                  <w:color w:val="000000"/>
                  <w:lang w:val="en-US"/>
                </w:rPr>
                <w:t>(</w:t>
              </w:r>
              <w:r w:rsidRPr="00557475">
                <w:rPr>
                  <w:noProof/>
                  <w:color w:val="000000"/>
                  <w:lang w:val="en-US"/>
                </w:rPr>
                <w:t>filas</w:t>
              </w:r>
              <w:r w:rsidRPr="00557475">
                <w:rPr>
                  <w:b/>
                  <w:bCs/>
                  <w:noProof/>
                  <w:color w:val="000000"/>
                  <w:lang w:val="en-US"/>
                </w:rPr>
                <w:t>);</w:t>
              </w:r>
            </w:ins>
          </w:p>
          <w:p w14:paraId="48051291" w14:textId="77777777" w:rsidR="0050601B" w:rsidRPr="00557475" w:rsidRDefault="0050601B">
            <w:pPr>
              <w:rPr>
                <w:ins w:id="1868" w:author="Borja Gonzalez" w:date="2017-09-28T17:51:00Z"/>
                <w:noProof/>
                <w:lang w:val="en-US"/>
              </w:rPr>
              <w:pPrChange w:id="1869" w:author="GONZALEZ DIAZ, BORJA" w:date="2017-09-29T19:29:00Z">
                <w:pPr>
                  <w:widowControl w:val="0"/>
                  <w:autoSpaceDE w:val="0"/>
                  <w:autoSpaceDN w:val="0"/>
                  <w:adjustRightInd w:val="0"/>
                  <w:ind w:left="720" w:firstLine="720"/>
                </w:pPr>
              </w:pPrChange>
            </w:pPr>
            <w:ins w:id="1870"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class="btn_borrar" type="button" onClick="borrar_paciente('</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05A61022" w14:textId="77777777" w:rsidR="0050601B" w:rsidRPr="00557475" w:rsidRDefault="0050601B">
            <w:pPr>
              <w:rPr>
                <w:ins w:id="1871" w:author="Borja Gonzalez" w:date="2017-09-28T17:51:00Z"/>
                <w:noProof/>
                <w:lang w:val="en-US"/>
              </w:rPr>
              <w:pPrChange w:id="1872" w:author="GONZALEZ DIAZ, BORJA" w:date="2017-09-29T19:29:00Z">
                <w:pPr>
                  <w:widowControl w:val="0"/>
                  <w:autoSpaceDE w:val="0"/>
                  <w:autoSpaceDN w:val="0"/>
                  <w:adjustRightInd w:val="0"/>
                  <w:ind w:left="720" w:firstLine="720"/>
                </w:pPr>
              </w:pPrChange>
            </w:pPr>
            <w:ins w:id="1873"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'&lt;button class="btn" type="button" onClick="datos('</w:t>
              </w:r>
              <w:r w:rsidRPr="00557475">
                <w:rPr>
                  <w:b/>
                  <w:bCs/>
                  <w:noProof/>
                  <w:color w:val="CE5C00"/>
                  <w:lang w:val="en-US"/>
                </w:rPr>
                <w:t>+</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b/>
                  <w:bCs/>
                  <w:noProof/>
                  <w:color w:val="CE5C00"/>
                  <w:lang w:val="en-US"/>
                </w:rPr>
                <w: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3</w:t>
              </w:r>
              <w:r w:rsidRPr="00557475">
                <w:rPr>
                  <w:b/>
                  <w:bCs/>
                  <w:noProof/>
                  <w:color w:val="000000"/>
                  <w:lang w:val="en-US"/>
                </w:rPr>
                <w:t>]</w:t>
              </w:r>
              <w:r w:rsidRPr="00557475">
                <w:rPr>
                  <w:noProof/>
                  <w:lang w:val="en-US"/>
                </w:rPr>
                <w:t xml:space="preserve"> </w:t>
              </w:r>
              <w:r w:rsidRPr="00557475">
                <w:rPr>
                  <w:b/>
                  <w:bCs/>
                  <w:noProof/>
                  <w:color w:val="CE5C00"/>
                  <w:lang w:val="en-US"/>
                </w:rPr>
                <w:t>+</w:t>
              </w:r>
              <w:r w:rsidRPr="00557475">
                <w:rPr>
                  <w:noProof/>
                  <w:lang w:val="en-US"/>
                </w:rPr>
                <w:t xml:space="preserve"> '\')"&gt;&lt;/button&gt;'</w:t>
              </w:r>
              <w:r w:rsidRPr="00557475">
                <w:rPr>
                  <w:b/>
                  <w:bCs/>
                  <w:noProof/>
                  <w:color w:val="000000"/>
                  <w:lang w:val="en-US"/>
                </w:rPr>
                <w:t>;</w:t>
              </w:r>
            </w:ins>
          </w:p>
          <w:p w14:paraId="4EC59874" w14:textId="77777777" w:rsidR="0050601B" w:rsidRPr="00557475" w:rsidRDefault="0050601B">
            <w:pPr>
              <w:rPr>
                <w:ins w:id="1874" w:author="Borja Gonzalez" w:date="2017-09-28T17:51:00Z"/>
                <w:noProof/>
                <w:lang w:val="en-US"/>
              </w:rPr>
              <w:pPrChange w:id="1875" w:author="GONZALEZ DIAZ, BORJA" w:date="2017-09-29T19:29:00Z">
                <w:pPr>
                  <w:widowControl w:val="0"/>
                  <w:autoSpaceDE w:val="0"/>
                  <w:autoSpaceDN w:val="0"/>
                  <w:adjustRightInd w:val="0"/>
                  <w:ind w:left="720" w:firstLine="720"/>
                </w:pPr>
              </w:pPrChange>
            </w:pPr>
            <w:ins w:id="1876"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2</w:t>
              </w:r>
              <w:r w:rsidRPr="00557475">
                <w:rPr>
                  <w:b/>
                  <w:bCs/>
                  <w:noProof/>
                  <w:color w:val="000000"/>
                  <w:lang w:val="en-US"/>
                </w:rPr>
                <w:t>];</w:t>
              </w:r>
            </w:ins>
          </w:p>
          <w:p w14:paraId="0D768B83" w14:textId="77777777" w:rsidR="0050601B" w:rsidRPr="00557475" w:rsidRDefault="0050601B">
            <w:pPr>
              <w:rPr>
                <w:ins w:id="1877" w:author="Borja Gonzalez" w:date="2017-09-28T17:51:00Z"/>
                <w:noProof/>
                <w:lang w:val="en-US"/>
              </w:rPr>
              <w:pPrChange w:id="1878" w:author="GONZALEZ DIAZ, BORJA" w:date="2017-09-29T19:29:00Z">
                <w:pPr>
                  <w:widowControl w:val="0"/>
                  <w:autoSpaceDE w:val="0"/>
                  <w:autoSpaceDN w:val="0"/>
                  <w:adjustRightInd w:val="0"/>
                  <w:ind w:left="720" w:firstLine="720"/>
                </w:pPr>
              </w:pPrChange>
            </w:pPr>
            <w:ins w:id="1879" w:author="Borja Gonzalez" w:date="2017-09-28T17:51:00Z">
              <w:r w:rsidRPr="00557475">
                <w:rPr>
                  <w:noProof/>
                  <w:color w:val="000000"/>
                  <w:lang w:val="en-US"/>
                </w:rPr>
                <w:t>fila</w:t>
              </w:r>
              <w:r w:rsidRPr="00557475">
                <w:rPr>
                  <w:b/>
                  <w:bCs/>
                  <w:noProof/>
                  <w:color w:val="000000"/>
                  <w:lang w:val="en-US"/>
                </w:rPr>
                <w:t>.</w:t>
              </w:r>
              <w:r w:rsidRPr="00557475">
                <w:rPr>
                  <w:noProof/>
                  <w:color w:val="000000"/>
                  <w:lang w:val="en-US"/>
                </w:rPr>
                <w:t>insertCell</w:t>
              </w:r>
              <w:r w:rsidRPr="00557475">
                <w:rPr>
                  <w:b/>
                  <w:bCs/>
                  <w:noProof/>
                  <w:color w:val="000000"/>
                  <w:lang w:val="en-US"/>
                </w:rPr>
                <w:t>(</w:t>
              </w:r>
              <w:r w:rsidRPr="00557475">
                <w:rPr>
                  <w:b/>
                  <w:bCs/>
                  <w:noProof/>
                  <w:color w:val="0000CF"/>
                  <w:lang w:val="en-US"/>
                </w:rPr>
                <w:t>0</w:t>
              </w:r>
              <w:r w:rsidRPr="00557475">
                <w:rPr>
                  <w:b/>
                  <w:bCs/>
                  <w:noProof/>
                  <w:color w:val="000000"/>
                  <w:lang w:val="en-US"/>
                </w:rPr>
                <w:t>).</w:t>
              </w:r>
              <w:r w:rsidRPr="00557475">
                <w:rPr>
                  <w:noProof/>
                  <w:color w:val="000000"/>
                  <w:lang w:val="en-US"/>
                </w:rPr>
                <w:t>innerHTML</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paciente</w:t>
              </w:r>
              <w:r w:rsidRPr="00557475">
                <w:rPr>
                  <w:b/>
                  <w:bCs/>
                  <w:noProof/>
                  <w:color w:val="000000"/>
                  <w:lang w:val="en-US"/>
                </w:rPr>
                <w:t>[</w:t>
              </w:r>
              <w:r w:rsidRPr="00557475">
                <w:rPr>
                  <w:noProof/>
                  <w:color w:val="000000"/>
                  <w:lang w:val="en-US"/>
                </w:rPr>
                <w:t>i</w:t>
              </w:r>
              <w:r w:rsidRPr="00557475">
                <w:rPr>
                  <w:b/>
                  <w:bCs/>
                  <w:noProof/>
                  <w:color w:val="000000"/>
                  <w:lang w:val="en-US"/>
                </w:rPr>
                <w:t>][</w:t>
              </w:r>
              <w:r w:rsidRPr="00557475">
                <w:rPr>
                  <w:b/>
                  <w:bCs/>
                  <w:noProof/>
                  <w:color w:val="0000CF"/>
                  <w:lang w:val="en-US"/>
                </w:rPr>
                <w:t>1</w:t>
              </w:r>
              <w:r w:rsidRPr="00557475">
                <w:rPr>
                  <w:b/>
                  <w:bCs/>
                  <w:noProof/>
                  <w:color w:val="000000"/>
                  <w:lang w:val="en-US"/>
                </w:rPr>
                <w:t>];</w:t>
              </w:r>
            </w:ins>
          </w:p>
          <w:p w14:paraId="17D2CD40" w14:textId="77777777" w:rsidR="0050601B" w:rsidRPr="00333151" w:rsidRDefault="0050601B">
            <w:pPr>
              <w:rPr>
                <w:ins w:id="1880" w:author="Borja Gonzalez" w:date="2017-09-28T17:51:00Z"/>
                <w:noProof/>
                <w:lang w:val="es-ES"/>
              </w:rPr>
              <w:pPrChange w:id="1881" w:author="GONZALEZ DIAZ, BORJA" w:date="2017-09-29T19:29:00Z">
                <w:pPr>
                  <w:keepNext/>
                  <w:keepLines/>
                  <w:widowControl w:val="0"/>
                  <w:autoSpaceDE w:val="0"/>
                  <w:autoSpaceDN w:val="0"/>
                  <w:adjustRightInd w:val="0"/>
                  <w:spacing w:before="200"/>
                  <w:ind w:firstLine="720"/>
                  <w:outlineLvl w:val="4"/>
                </w:pPr>
              </w:pPrChange>
            </w:pPr>
            <w:ins w:id="1882" w:author="Borja Gonzalez" w:date="2017-09-28T17:51:00Z">
              <w:r w:rsidRPr="00333151">
                <w:rPr>
                  <w:b/>
                  <w:bCs/>
                  <w:noProof/>
                  <w:color w:val="000000"/>
                  <w:lang w:val="es-ES"/>
                </w:rPr>
                <w:t>}</w:t>
              </w:r>
            </w:ins>
          </w:p>
          <w:p w14:paraId="0D18CD9F" w14:textId="77777777" w:rsidR="0050601B" w:rsidRPr="00333151" w:rsidRDefault="0050601B">
            <w:pPr>
              <w:rPr>
                <w:ins w:id="1883" w:author="Borja Gonzalez" w:date="2017-09-28T17:51:00Z"/>
                <w:noProof/>
                <w:lang w:val="es-ES"/>
              </w:rPr>
              <w:pPrChange w:id="1884" w:author="GONZALEZ DIAZ, BORJA" w:date="2017-09-29T19:29:00Z">
                <w:pPr>
                  <w:keepNext/>
                  <w:keepLines/>
                  <w:widowControl w:val="0"/>
                  <w:autoSpaceDE w:val="0"/>
                  <w:autoSpaceDN w:val="0"/>
                  <w:adjustRightInd w:val="0"/>
                  <w:spacing w:before="200"/>
                  <w:ind w:firstLine="720"/>
                  <w:outlineLvl w:val="4"/>
                </w:pPr>
              </w:pPrChange>
            </w:pPr>
            <w:ins w:id="1885" w:author="Borja Gonzalez" w:date="2017-09-28T17:51:00Z">
              <w:r w:rsidRPr="00333151">
                <w:rPr>
                  <w:noProof/>
                  <w:color w:val="000000"/>
                  <w:lang w:val="es-ES"/>
                </w:rPr>
                <w:t>console</w:t>
              </w:r>
              <w:r w:rsidRPr="00333151">
                <w:rPr>
                  <w:b/>
                  <w:bCs/>
                  <w:noProof/>
                  <w:color w:val="000000"/>
                  <w:lang w:val="es-ES"/>
                </w:rPr>
                <w:t>.</w:t>
              </w:r>
              <w:r w:rsidRPr="00333151">
                <w:rPr>
                  <w:noProof/>
                  <w:color w:val="000000"/>
                  <w:lang w:val="es-ES"/>
                </w:rPr>
                <w:t>log</w:t>
              </w:r>
              <w:r w:rsidRPr="00333151">
                <w:rPr>
                  <w:b/>
                  <w:bCs/>
                  <w:noProof/>
                  <w:color w:val="000000"/>
                  <w:lang w:val="es-ES"/>
                </w:rPr>
                <w:t>(</w:t>
              </w:r>
              <w:r w:rsidRPr="00333151">
                <w:rPr>
                  <w:noProof/>
                  <w:lang w:val="es-ES"/>
                </w:rPr>
                <w:t>"Lista de pacientes disponible en el navegador"</w:t>
              </w:r>
              <w:r w:rsidRPr="00333151">
                <w:rPr>
                  <w:b/>
                  <w:bCs/>
                  <w:noProof/>
                  <w:color w:val="000000"/>
                  <w:lang w:val="es-ES"/>
                </w:rPr>
                <w:t>);</w:t>
              </w:r>
            </w:ins>
          </w:p>
          <w:p w14:paraId="0B94F72D" w14:textId="77777777" w:rsidR="0050601B" w:rsidRPr="00557475" w:rsidRDefault="0050601B">
            <w:pPr>
              <w:rPr>
                <w:ins w:id="1886" w:author="Borja Gonzalez" w:date="2017-09-28T17:51:00Z"/>
                <w:noProof/>
                <w:lang w:val="en-US"/>
              </w:rPr>
              <w:pPrChange w:id="1887" w:author="GONZALEZ DIAZ, BORJA" w:date="2017-09-29T19:29:00Z">
                <w:pPr>
                  <w:widowControl w:val="0"/>
                  <w:autoSpaceDE w:val="0"/>
                  <w:autoSpaceDN w:val="0"/>
                  <w:adjustRightInd w:val="0"/>
                  <w:ind w:firstLine="720"/>
                </w:pPr>
              </w:pPrChange>
            </w:pPr>
            <w:ins w:id="1888" w:author="Borja Gonzalez" w:date="2017-09-28T17:51:00Z">
              <w:r w:rsidRPr="00557475">
                <w:rPr>
                  <w:b/>
                  <w:bCs/>
                  <w:noProof/>
                  <w:color w:val="000000"/>
                  <w:lang w:val="en-US"/>
                </w:rPr>
                <w:t>});</w:t>
              </w:r>
            </w:ins>
          </w:p>
          <w:p w14:paraId="6CDB257A" w14:textId="77777777" w:rsidR="0050601B" w:rsidRPr="00557475" w:rsidRDefault="0050601B">
            <w:pPr>
              <w:rPr>
                <w:ins w:id="1889" w:author="Borja Gonzalez" w:date="2017-09-28T17:51:00Z"/>
                <w:noProof/>
                <w:lang w:val="en-US"/>
              </w:rPr>
              <w:pPrChange w:id="1890" w:author="GONZALEZ DIAZ, BORJA" w:date="2017-09-29T19:29:00Z">
                <w:pPr>
                  <w:widowControl w:val="0"/>
                  <w:autoSpaceDE w:val="0"/>
                  <w:autoSpaceDN w:val="0"/>
                  <w:adjustRightInd w:val="0"/>
                </w:pPr>
              </w:pPrChange>
            </w:pPr>
            <w:ins w:id="1891" w:author="Borja Gonzalez" w:date="2017-09-28T17:51:00Z">
              <w:r w:rsidRPr="00557475">
                <w:rPr>
                  <w:b/>
                  <w:bCs/>
                  <w:noProof/>
                  <w:color w:val="204A87"/>
                  <w:lang w:val="en-US"/>
                </w:rPr>
                <w:t>&lt;/script&gt;</w:t>
              </w:r>
            </w:ins>
          </w:p>
          <w:p w14:paraId="1D685B43" w14:textId="77777777" w:rsidR="0050601B" w:rsidRDefault="0050601B" w:rsidP="00B60BF4">
            <w:pPr>
              <w:rPr>
                <w:ins w:id="1892" w:author="Borja Gonzalez" w:date="2017-09-28T17:51:00Z"/>
              </w:rPr>
            </w:pPr>
          </w:p>
        </w:tc>
      </w:tr>
    </w:tbl>
    <w:p w14:paraId="3E0E266D" w14:textId="2F630E37" w:rsidR="00F93134" w:rsidRDefault="00F93134" w:rsidP="00B60BF4"/>
    <w:p w14:paraId="6064CEAE" w14:textId="77777777" w:rsidR="00F93134" w:rsidRDefault="00F93134" w:rsidP="00B60BF4"/>
    <w:p w14:paraId="1659D1D0" w14:textId="71C52AF9" w:rsidR="00F93134" w:rsidDel="00333151" w:rsidRDefault="00F93134" w:rsidP="00F93134">
      <w:pPr>
        <w:rPr>
          <w:del w:id="1893" w:author="Borja Gonzalez" w:date="2017-09-29T16:44:00Z"/>
        </w:rPr>
      </w:pPr>
      <w:r>
        <w:t xml:space="preserve">La función </w:t>
      </w:r>
      <w:r w:rsidR="007E5FBE">
        <w:t>“</w:t>
      </w:r>
      <w:r>
        <w:t>get_paciente_node()</w:t>
      </w:r>
      <w:r w:rsidR="007E5FBE">
        <w:t>”</w:t>
      </w:r>
      <w:r>
        <w:t xml:space="preserve"> es la que se encarga de establecer la conexión con el servidor a través de un websocket.</w:t>
      </w:r>
    </w:p>
    <w:p w14:paraId="25701889" w14:textId="77777777" w:rsidR="00F93134" w:rsidRPr="00333151" w:rsidDel="00333151" w:rsidRDefault="00F93134" w:rsidP="00333151">
      <w:pPr>
        <w:rPr>
          <w:del w:id="1894" w:author="Borja Gonzalez" w:date="2017-09-29T16:44:00Z"/>
        </w:rPr>
      </w:pPr>
    </w:p>
    <w:p w14:paraId="56DBE46C" w14:textId="77777777" w:rsidR="00333151" w:rsidRDefault="00333151"/>
    <w:tbl>
      <w:tblPr>
        <w:tblStyle w:val="Tablaconcuadrcula"/>
        <w:tblW w:w="0" w:type="auto"/>
        <w:tblLook w:val="04A0" w:firstRow="1" w:lastRow="0" w:firstColumn="1" w:lastColumn="0" w:noHBand="0" w:noVBand="1"/>
        <w:tblPrChange w:id="1895" w:author="Borja Gonzalez" w:date="2017-09-29T16:42:00Z">
          <w:tblPr>
            <w:tblStyle w:val="Tablaconcuadrcula"/>
            <w:tblW w:w="0" w:type="auto"/>
            <w:tblLook w:val="04A0" w:firstRow="1" w:lastRow="0" w:firstColumn="1" w:lastColumn="0" w:noHBand="0" w:noVBand="1"/>
          </w:tblPr>
        </w:tblPrChange>
      </w:tblPr>
      <w:tblGrid>
        <w:gridCol w:w="8856"/>
        <w:tblGridChange w:id="1896">
          <w:tblGrid>
            <w:gridCol w:w="8856"/>
          </w:tblGrid>
        </w:tblGridChange>
      </w:tblGrid>
      <w:tr w:rsidR="00AE3604" w14:paraId="2D7701B7" w14:textId="77777777" w:rsidTr="00333151">
        <w:tc>
          <w:tcPr>
            <w:tcW w:w="8856" w:type="dxa"/>
            <w:tcPrChange w:id="1897" w:author="Borja Gonzalez" w:date="2017-09-29T16:42:00Z">
              <w:tcPr>
                <w:tcW w:w="8856" w:type="dxa"/>
              </w:tcPr>
            </w:tcPrChange>
          </w:tcPr>
          <w:p w14:paraId="34BB8645" w14:textId="77777777" w:rsidR="00AE3604" w:rsidRPr="0050601B" w:rsidRDefault="00AE3604">
            <w:pPr>
              <w:rPr>
                <w:noProof/>
                <w:lang w:val="en-US"/>
                <w:rPrChange w:id="1898" w:author="Borja Gonzalez" w:date="2017-09-28T17:52:00Z">
                  <w:rPr>
                    <w:rFonts w:ascii="Monaco" w:eastAsiaTheme="majorEastAsia" w:hAnsi="Monaco" w:cs="Monaco"/>
                    <w:color w:val="243F60" w:themeColor="accent1" w:themeShade="7F"/>
                    <w:sz w:val="32"/>
                    <w:szCs w:val="32"/>
                    <w:lang w:val="en-US"/>
                  </w:rPr>
                </w:rPrChange>
              </w:rPr>
              <w:pPrChange w:id="1899" w:author="GONZALEZ DIAZ, BORJA" w:date="2017-09-29T19:29:00Z">
                <w:pPr>
                  <w:keepNext/>
                  <w:keepLines/>
                  <w:widowControl w:val="0"/>
                  <w:autoSpaceDE w:val="0"/>
                  <w:autoSpaceDN w:val="0"/>
                  <w:adjustRightInd w:val="0"/>
                  <w:spacing w:before="200"/>
                  <w:outlineLvl w:val="4"/>
                </w:pPr>
              </w:pPrChange>
            </w:pPr>
            <w:r w:rsidRPr="0050601B">
              <w:rPr>
                <w:b/>
                <w:bCs/>
                <w:noProof/>
                <w:color w:val="204A87"/>
                <w:lang w:val="en-US"/>
                <w:rPrChange w:id="1900" w:author="Borja Gonzalez" w:date="2017-09-28T17:52:00Z">
                  <w:rPr>
                    <w:rFonts w:ascii="Monaco" w:hAnsi="Monaco" w:cs="Monaco"/>
                    <w:b/>
                    <w:bCs/>
                    <w:color w:val="204A87"/>
                    <w:sz w:val="32"/>
                    <w:szCs w:val="32"/>
                    <w:lang w:val="en-US"/>
                  </w:rPr>
                </w:rPrChange>
              </w:rPr>
              <w:t>function</w:t>
            </w:r>
            <w:r w:rsidRPr="0050601B">
              <w:rPr>
                <w:noProof/>
                <w:lang w:val="en-US"/>
                <w:rPrChange w:id="1901" w:author="Borja Gonzalez" w:date="2017-09-28T17:52:00Z">
                  <w:rPr>
                    <w:rFonts w:ascii="Monaco" w:hAnsi="Monaco" w:cs="Monaco"/>
                    <w:sz w:val="32"/>
                    <w:szCs w:val="32"/>
                    <w:lang w:val="en-US"/>
                  </w:rPr>
                </w:rPrChange>
              </w:rPr>
              <w:t xml:space="preserve"> get_paciente_node</w:t>
            </w:r>
            <w:r w:rsidRPr="0050601B">
              <w:rPr>
                <w:b/>
                <w:bCs/>
                <w:noProof/>
                <w:lang w:val="en-US"/>
                <w:rPrChange w:id="1902" w:author="Borja Gonzalez" w:date="2017-09-28T17:52:00Z">
                  <w:rPr>
                    <w:rFonts w:ascii="Monaco" w:hAnsi="Monaco" w:cs="Monaco"/>
                    <w:b/>
                    <w:bCs/>
                    <w:color w:val="000000"/>
                    <w:sz w:val="32"/>
                    <w:szCs w:val="32"/>
                    <w:lang w:val="en-US"/>
                  </w:rPr>
                </w:rPrChange>
              </w:rPr>
              <w:t>(</w:t>
            </w:r>
            <w:r w:rsidRPr="0050601B">
              <w:rPr>
                <w:noProof/>
                <w:lang w:val="en-US"/>
                <w:rPrChange w:id="1903" w:author="Borja Gonzalez" w:date="2017-09-28T17:52:00Z">
                  <w:rPr>
                    <w:rFonts w:ascii="Monaco" w:hAnsi="Monaco" w:cs="Monaco"/>
                    <w:color w:val="000000"/>
                    <w:sz w:val="32"/>
                    <w:szCs w:val="32"/>
                    <w:lang w:val="en-US"/>
                  </w:rPr>
                </w:rPrChange>
              </w:rPr>
              <w:t>callback</w:t>
            </w:r>
            <w:r w:rsidRPr="0050601B">
              <w:rPr>
                <w:b/>
                <w:bCs/>
                <w:noProof/>
                <w:lang w:val="en-US"/>
                <w:rPrChange w:id="1904" w:author="Borja Gonzalez" w:date="2017-09-28T17:52:00Z">
                  <w:rPr>
                    <w:rFonts w:ascii="Monaco" w:hAnsi="Monaco" w:cs="Monaco"/>
                    <w:b/>
                    <w:bCs/>
                    <w:color w:val="000000"/>
                    <w:sz w:val="32"/>
                    <w:szCs w:val="32"/>
                    <w:lang w:val="en-US"/>
                  </w:rPr>
                </w:rPrChange>
              </w:rPr>
              <w:t>){</w:t>
            </w:r>
          </w:p>
          <w:p w14:paraId="191AD2EB" w14:textId="77777777" w:rsidR="00AE3604" w:rsidRPr="0050601B" w:rsidRDefault="00AE3604">
            <w:pPr>
              <w:rPr>
                <w:noProof/>
                <w:lang w:val="en-US"/>
                <w:rPrChange w:id="1905" w:author="Borja Gonzalez" w:date="2017-09-28T17:52:00Z">
                  <w:rPr>
                    <w:rFonts w:ascii="Monaco" w:hAnsi="Monaco" w:cs="Monaco"/>
                    <w:sz w:val="32"/>
                    <w:szCs w:val="32"/>
                    <w:lang w:val="en-US"/>
                  </w:rPr>
                </w:rPrChange>
              </w:rPr>
              <w:pPrChange w:id="1906" w:author="GONZALEZ DIAZ, BORJA" w:date="2017-09-29T19:29:00Z">
                <w:pPr>
                  <w:widowControl w:val="0"/>
                  <w:autoSpaceDE w:val="0"/>
                  <w:autoSpaceDN w:val="0"/>
                  <w:adjustRightInd w:val="0"/>
                </w:pPr>
              </w:pPrChange>
            </w:pPr>
          </w:p>
          <w:p w14:paraId="351A50A5" w14:textId="77777777" w:rsidR="00AE3604" w:rsidRPr="0050601B" w:rsidRDefault="00AE3604">
            <w:pPr>
              <w:rPr>
                <w:noProof/>
                <w:lang w:val="en-US"/>
                <w:rPrChange w:id="1907" w:author="Borja Gonzalez" w:date="2017-09-28T17:52:00Z">
                  <w:rPr>
                    <w:rFonts w:ascii="Monaco" w:eastAsiaTheme="majorEastAsia" w:hAnsi="Monaco" w:cs="Monaco"/>
                    <w:color w:val="243F60" w:themeColor="accent1" w:themeShade="7F"/>
                    <w:sz w:val="32"/>
                    <w:szCs w:val="32"/>
                    <w:lang w:val="en-US"/>
                  </w:rPr>
                </w:rPrChange>
              </w:rPr>
              <w:pPrChange w:id="1908"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09" w:author="Borja Gonzalez" w:date="2017-09-28T17:52:00Z">
                  <w:rPr>
                    <w:rFonts w:ascii="Monaco" w:hAnsi="Monaco" w:cs="Monaco"/>
                    <w:sz w:val="32"/>
                    <w:szCs w:val="32"/>
                    <w:lang w:val="en-US"/>
                  </w:rPr>
                </w:rPrChange>
              </w:rPr>
              <w:t xml:space="preserve">    </w:t>
            </w:r>
            <w:r w:rsidRPr="0050601B">
              <w:rPr>
                <w:b/>
                <w:bCs/>
                <w:noProof/>
                <w:color w:val="204A87"/>
                <w:lang w:val="en-US"/>
                <w:rPrChange w:id="1910" w:author="Borja Gonzalez" w:date="2017-09-28T17:52:00Z">
                  <w:rPr>
                    <w:rFonts w:ascii="Monaco" w:hAnsi="Monaco" w:cs="Monaco"/>
                    <w:b/>
                    <w:bCs/>
                    <w:color w:val="204A87"/>
                    <w:sz w:val="32"/>
                    <w:szCs w:val="32"/>
                    <w:lang w:val="en-US"/>
                  </w:rPr>
                </w:rPrChange>
              </w:rPr>
              <w:t>var</w:t>
            </w:r>
            <w:r w:rsidRPr="0050601B">
              <w:rPr>
                <w:noProof/>
                <w:lang w:val="en-US"/>
                <w:rPrChange w:id="1911" w:author="Borja Gonzalez" w:date="2017-09-28T17:52:00Z">
                  <w:rPr>
                    <w:rFonts w:ascii="Monaco" w:hAnsi="Monaco" w:cs="Monaco"/>
                    <w:sz w:val="32"/>
                    <w:szCs w:val="32"/>
                    <w:lang w:val="en-US"/>
                  </w:rPr>
                </w:rPrChange>
              </w:rPr>
              <w:t xml:space="preserve"> socket </w:t>
            </w:r>
            <w:r w:rsidRPr="0050601B">
              <w:rPr>
                <w:b/>
                <w:bCs/>
                <w:noProof/>
                <w:color w:val="CE5C00"/>
                <w:lang w:val="en-US"/>
                <w:rPrChange w:id="1912" w:author="Borja Gonzalez" w:date="2017-09-28T17:52:00Z">
                  <w:rPr>
                    <w:rFonts w:ascii="Monaco" w:hAnsi="Monaco" w:cs="Monaco"/>
                    <w:b/>
                    <w:bCs/>
                    <w:color w:val="CE5C00"/>
                    <w:sz w:val="32"/>
                    <w:szCs w:val="32"/>
                    <w:lang w:val="en-US"/>
                  </w:rPr>
                </w:rPrChange>
              </w:rPr>
              <w:t>=</w:t>
            </w:r>
            <w:r w:rsidRPr="0050601B">
              <w:rPr>
                <w:noProof/>
                <w:lang w:val="en-US"/>
                <w:rPrChange w:id="1913" w:author="Borja Gonzalez" w:date="2017-09-28T17:52:00Z">
                  <w:rPr>
                    <w:rFonts w:ascii="Monaco" w:hAnsi="Monaco" w:cs="Monaco"/>
                    <w:sz w:val="32"/>
                    <w:szCs w:val="32"/>
                    <w:lang w:val="en-US"/>
                  </w:rPr>
                </w:rPrChange>
              </w:rPr>
              <w:t xml:space="preserve"> io</w:t>
            </w:r>
            <w:r w:rsidRPr="0050601B">
              <w:rPr>
                <w:b/>
                <w:bCs/>
                <w:noProof/>
                <w:lang w:val="en-US"/>
                <w:rPrChange w:id="1914" w:author="Borja Gonzalez" w:date="2017-09-28T17:52:00Z">
                  <w:rPr>
                    <w:rFonts w:ascii="Monaco" w:hAnsi="Monaco" w:cs="Monaco"/>
                    <w:b/>
                    <w:bCs/>
                    <w:color w:val="000000"/>
                    <w:sz w:val="32"/>
                    <w:szCs w:val="32"/>
                    <w:lang w:val="en-US"/>
                  </w:rPr>
                </w:rPrChange>
              </w:rPr>
              <w:t>.</w:t>
            </w:r>
            <w:r w:rsidRPr="0050601B">
              <w:rPr>
                <w:noProof/>
                <w:lang w:val="en-US"/>
                <w:rPrChange w:id="1915" w:author="Borja Gonzalez" w:date="2017-09-28T17:52:00Z">
                  <w:rPr>
                    <w:rFonts w:ascii="Monaco" w:hAnsi="Monaco" w:cs="Monaco"/>
                    <w:color w:val="000000"/>
                    <w:sz w:val="32"/>
                    <w:szCs w:val="32"/>
                    <w:lang w:val="en-US"/>
                  </w:rPr>
                </w:rPrChange>
              </w:rPr>
              <w:t>connect</w:t>
            </w:r>
            <w:r w:rsidRPr="0050601B">
              <w:rPr>
                <w:b/>
                <w:bCs/>
                <w:noProof/>
                <w:lang w:val="en-US"/>
                <w:rPrChange w:id="1916" w:author="Borja Gonzalez" w:date="2017-09-28T17:52:00Z">
                  <w:rPr>
                    <w:rFonts w:ascii="Monaco" w:hAnsi="Monaco" w:cs="Monaco"/>
                    <w:b/>
                    <w:bCs/>
                    <w:color w:val="000000"/>
                    <w:sz w:val="32"/>
                    <w:szCs w:val="32"/>
                    <w:lang w:val="en-US"/>
                  </w:rPr>
                </w:rPrChange>
              </w:rPr>
              <w:t>(</w:t>
            </w:r>
            <w:r w:rsidRPr="0050601B">
              <w:rPr>
                <w:noProof/>
                <w:color w:val="4E9A06"/>
                <w:lang w:val="en-US"/>
                <w:rPrChange w:id="1917" w:author="Borja Gonzalez" w:date="2017-09-28T17:52:00Z">
                  <w:rPr>
                    <w:rFonts w:ascii="Monaco" w:hAnsi="Monaco" w:cs="Monaco"/>
                    <w:color w:val="4E9A06"/>
                    <w:sz w:val="32"/>
                    <w:szCs w:val="32"/>
                    <w:lang w:val="en-US"/>
                  </w:rPr>
                </w:rPrChange>
              </w:rPr>
              <w:t>"http://172.20.10.5:8124"</w:t>
            </w:r>
            <w:r w:rsidRPr="0050601B">
              <w:rPr>
                <w:b/>
                <w:bCs/>
                <w:noProof/>
                <w:lang w:val="en-US"/>
                <w:rPrChange w:id="1918" w:author="Borja Gonzalez" w:date="2017-09-28T17:52:00Z">
                  <w:rPr>
                    <w:rFonts w:ascii="Monaco" w:hAnsi="Monaco" w:cs="Monaco"/>
                    <w:b/>
                    <w:bCs/>
                    <w:color w:val="000000"/>
                    <w:sz w:val="32"/>
                    <w:szCs w:val="32"/>
                    <w:lang w:val="en-US"/>
                  </w:rPr>
                </w:rPrChange>
              </w:rPr>
              <w:t>);</w:t>
            </w:r>
          </w:p>
          <w:p w14:paraId="4D94AA86" w14:textId="77777777" w:rsidR="00AE3604" w:rsidRPr="0079203F" w:rsidRDefault="00AE3604">
            <w:pPr>
              <w:rPr>
                <w:noProof/>
                <w:lang w:val="es-ES"/>
                <w:rPrChange w:id="1919" w:author="Rodrigo García" w:date="2017-09-29T10:04:00Z">
                  <w:rPr>
                    <w:rFonts w:ascii="Monaco" w:eastAsiaTheme="majorEastAsia" w:hAnsi="Monaco" w:cs="Monaco"/>
                    <w:color w:val="243F60" w:themeColor="accent1" w:themeShade="7F"/>
                    <w:sz w:val="32"/>
                    <w:szCs w:val="32"/>
                    <w:lang w:val="en-US"/>
                  </w:rPr>
                </w:rPrChange>
              </w:rPr>
              <w:pPrChange w:id="192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21" w:author="Borja Gonzalez" w:date="2017-09-28T17:52:00Z">
                  <w:rPr>
                    <w:rFonts w:ascii="Monaco" w:hAnsi="Monaco" w:cs="Monaco"/>
                    <w:sz w:val="32"/>
                    <w:szCs w:val="32"/>
                    <w:lang w:val="en-US"/>
                  </w:rPr>
                </w:rPrChange>
              </w:rPr>
              <w:t xml:space="preserve">    </w:t>
            </w:r>
            <w:r w:rsidRPr="0079203F">
              <w:rPr>
                <w:noProof/>
                <w:lang w:val="es-ES"/>
                <w:rPrChange w:id="1922" w:author="Rodrigo García" w:date="2017-09-29T10:04:00Z">
                  <w:rPr>
                    <w:rFonts w:ascii="Monaco" w:hAnsi="Monaco" w:cs="Monaco"/>
                    <w:color w:val="000000"/>
                    <w:sz w:val="32"/>
                    <w:szCs w:val="32"/>
                    <w:lang w:val="en-US"/>
                  </w:rPr>
                </w:rPrChange>
              </w:rPr>
              <w:t>console</w:t>
            </w:r>
            <w:r w:rsidRPr="0079203F">
              <w:rPr>
                <w:b/>
                <w:bCs/>
                <w:noProof/>
                <w:lang w:val="es-ES"/>
                <w:rPrChange w:id="1923" w:author="Rodrigo García" w:date="2017-09-29T10:04:00Z">
                  <w:rPr>
                    <w:rFonts w:ascii="Monaco" w:hAnsi="Monaco" w:cs="Monaco"/>
                    <w:b/>
                    <w:bCs/>
                    <w:color w:val="000000"/>
                    <w:sz w:val="32"/>
                    <w:szCs w:val="32"/>
                    <w:lang w:val="en-US"/>
                  </w:rPr>
                </w:rPrChange>
              </w:rPr>
              <w:t>.</w:t>
            </w:r>
            <w:r w:rsidRPr="0079203F">
              <w:rPr>
                <w:noProof/>
                <w:lang w:val="es-ES"/>
                <w:rPrChange w:id="1924" w:author="Rodrigo García" w:date="2017-09-29T10:04:00Z">
                  <w:rPr>
                    <w:rFonts w:ascii="Monaco" w:hAnsi="Monaco" w:cs="Monaco"/>
                    <w:color w:val="000000"/>
                    <w:sz w:val="32"/>
                    <w:szCs w:val="32"/>
                    <w:lang w:val="en-US"/>
                  </w:rPr>
                </w:rPrChange>
              </w:rPr>
              <w:t>log</w:t>
            </w:r>
            <w:r w:rsidRPr="0079203F">
              <w:rPr>
                <w:b/>
                <w:bCs/>
                <w:noProof/>
                <w:lang w:val="es-ES"/>
                <w:rPrChange w:id="1925" w:author="Rodrigo García" w:date="2017-09-29T10:04:00Z">
                  <w:rPr>
                    <w:rFonts w:ascii="Monaco" w:hAnsi="Monaco" w:cs="Monaco"/>
                    <w:b/>
                    <w:bCs/>
                    <w:color w:val="000000"/>
                    <w:sz w:val="32"/>
                    <w:szCs w:val="32"/>
                    <w:lang w:val="en-US"/>
                  </w:rPr>
                </w:rPrChange>
              </w:rPr>
              <w:t>(</w:t>
            </w:r>
            <w:r w:rsidRPr="0079203F">
              <w:rPr>
                <w:noProof/>
                <w:color w:val="4E9A06"/>
                <w:lang w:val="es-ES"/>
                <w:rPrChange w:id="1926" w:author="Rodrigo García" w:date="2017-09-29T10:04:00Z">
                  <w:rPr>
                    <w:rFonts w:ascii="Monaco" w:hAnsi="Monaco" w:cs="Monaco"/>
                    <w:color w:val="4E9A06"/>
                    <w:sz w:val="32"/>
                    <w:szCs w:val="32"/>
                    <w:lang w:val="en-US"/>
                  </w:rPr>
                </w:rPrChange>
              </w:rPr>
              <w:t>"Conexíon establecida con el servidor"</w:t>
            </w:r>
            <w:r w:rsidRPr="0079203F">
              <w:rPr>
                <w:b/>
                <w:bCs/>
                <w:noProof/>
                <w:lang w:val="es-ES"/>
                <w:rPrChange w:id="1927" w:author="Rodrigo García" w:date="2017-09-29T10:04:00Z">
                  <w:rPr>
                    <w:rFonts w:ascii="Monaco" w:hAnsi="Monaco" w:cs="Monaco"/>
                    <w:b/>
                    <w:bCs/>
                    <w:color w:val="000000"/>
                    <w:sz w:val="32"/>
                    <w:szCs w:val="32"/>
                    <w:lang w:val="en-US"/>
                  </w:rPr>
                </w:rPrChange>
              </w:rPr>
              <w:t>);</w:t>
            </w:r>
            <w:r w:rsidRPr="0079203F">
              <w:rPr>
                <w:noProof/>
                <w:lang w:val="es-ES"/>
                <w:rPrChange w:id="1928" w:author="Rodrigo García" w:date="2017-09-29T10:04:00Z">
                  <w:rPr>
                    <w:rFonts w:ascii="Monaco" w:hAnsi="Monaco" w:cs="Monaco"/>
                    <w:sz w:val="32"/>
                    <w:szCs w:val="32"/>
                    <w:lang w:val="en-US"/>
                  </w:rPr>
                </w:rPrChange>
              </w:rPr>
              <w:t xml:space="preserve">  </w:t>
            </w:r>
          </w:p>
          <w:p w14:paraId="5B5EB5B0" w14:textId="77777777" w:rsidR="00AE3604" w:rsidRPr="0079203F" w:rsidRDefault="00AE3604">
            <w:pPr>
              <w:rPr>
                <w:noProof/>
                <w:lang w:val="es-ES"/>
                <w:rPrChange w:id="1929" w:author="Rodrigo García" w:date="2017-09-29T10:04:00Z">
                  <w:rPr>
                    <w:rFonts w:ascii="Monaco" w:hAnsi="Monaco" w:cs="Monaco"/>
                    <w:sz w:val="32"/>
                    <w:szCs w:val="32"/>
                    <w:lang w:val="en-US"/>
                  </w:rPr>
                </w:rPrChange>
              </w:rPr>
              <w:pPrChange w:id="1930" w:author="GONZALEZ DIAZ, BORJA" w:date="2017-09-29T19:29:00Z">
                <w:pPr>
                  <w:widowControl w:val="0"/>
                  <w:autoSpaceDE w:val="0"/>
                  <w:autoSpaceDN w:val="0"/>
                  <w:adjustRightInd w:val="0"/>
                </w:pPr>
              </w:pPrChange>
            </w:pPr>
          </w:p>
          <w:p w14:paraId="5B6D0710" w14:textId="77777777" w:rsidR="00AE3604" w:rsidRPr="0050601B" w:rsidRDefault="00AE3604">
            <w:pPr>
              <w:rPr>
                <w:noProof/>
                <w:lang w:val="en-US"/>
                <w:rPrChange w:id="1931" w:author="Borja Gonzalez" w:date="2017-09-28T17:52:00Z">
                  <w:rPr>
                    <w:rFonts w:ascii="Monaco" w:eastAsiaTheme="majorEastAsia" w:hAnsi="Monaco" w:cs="Monaco"/>
                    <w:color w:val="243F60" w:themeColor="accent1" w:themeShade="7F"/>
                    <w:sz w:val="32"/>
                    <w:szCs w:val="32"/>
                    <w:lang w:val="en-US"/>
                  </w:rPr>
                </w:rPrChange>
              </w:rPr>
              <w:pPrChange w:id="1932"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33" w:author="Rodrigo García" w:date="2017-09-29T10:04:00Z">
                  <w:rPr>
                    <w:rFonts w:ascii="Monaco" w:hAnsi="Monaco" w:cs="Monaco"/>
                    <w:sz w:val="32"/>
                    <w:szCs w:val="32"/>
                    <w:lang w:val="en-US"/>
                  </w:rPr>
                </w:rPrChange>
              </w:rPr>
              <w:t xml:space="preserve">    </w:t>
            </w:r>
            <w:r w:rsidRPr="0050601B">
              <w:rPr>
                <w:noProof/>
                <w:lang w:val="en-US"/>
                <w:rPrChange w:id="1934" w:author="Borja Gonzalez" w:date="2017-09-28T17:52:00Z">
                  <w:rPr>
                    <w:rFonts w:ascii="Monaco" w:hAnsi="Monaco" w:cs="Monaco"/>
                    <w:color w:val="000000"/>
                    <w:sz w:val="32"/>
                    <w:szCs w:val="32"/>
                    <w:lang w:val="en-US"/>
                  </w:rPr>
                </w:rPrChange>
              </w:rPr>
              <w:t>socket</w:t>
            </w:r>
            <w:r w:rsidRPr="0050601B">
              <w:rPr>
                <w:b/>
                <w:bCs/>
                <w:noProof/>
                <w:lang w:val="en-US"/>
                <w:rPrChange w:id="1935" w:author="Borja Gonzalez" w:date="2017-09-28T17:52:00Z">
                  <w:rPr>
                    <w:rFonts w:ascii="Monaco" w:hAnsi="Monaco" w:cs="Monaco"/>
                    <w:b/>
                    <w:bCs/>
                    <w:color w:val="000000"/>
                    <w:sz w:val="32"/>
                    <w:szCs w:val="32"/>
                    <w:lang w:val="en-US"/>
                  </w:rPr>
                </w:rPrChange>
              </w:rPr>
              <w:t>.</w:t>
            </w:r>
            <w:r w:rsidRPr="0050601B">
              <w:rPr>
                <w:noProof/>
                <w:lang w:val="en-US"/>
                <w:rPrChange w:id="1936" w:author="Borja Gonzalez" w:date="2017-09-28T17:52:00Z">
                  <w:rPr>
                    <w:rFonts w:ascii="Monaco" w:hAnsi="Monaco" w:cs="Monaco"/>
                    <w:color w:val="000000"/>
                    <w:sz w:val="32"/>
                    <w:szCs w:val="32"/>
                    <w:lang w:val="en-US"/>
                  </w:rPr>
                </w:rPrChange>
              </w:rPr>
              <w:t>on</w:t>
            </w:r>
            <w:r w:rsidRPr="0050601B">
              <w:rPr>
                <w:b/>
                <w:bCs/>
                <w:noProof/>
                <w:lang w:val="en-US"/>
                <w:rPrChange w:id="1937" w:author="Borja Gonzalez" w:date="2017-09-28T17:52:00Z">
                  <w:rPr>
                    <w:rFonts w:ascii="Monaco" w:hAnsi="Monaco" w:cs="Monaco"/>
                    <w:b/>
                    <w:bCs/>
                    <w:color w:val="000000"/>
                    <w:sz w:val="32"/>
                    <w:szCs w:val="32"/>
                    <w:lang w:val="en-US"/>
                  </w:rPr>
                </w:rPrChange>
              </w:rPr>
              <w:t>(</w:t>
            </w:r>
            <w:r w:rsidRPr="0050601B">
              <w:rPr>
                <w:noProof/>
                <w:color w:val="4E9A06"/>
                <w:lang w:val="en-US"/>
                <w:rPrChange w:id="1938" w:author="Borja Gonzalez" w:date="2017-09-28T17:52:00Z">
                  <w:rPr>
                    <w:rFonts w:ascii="Monaco" w:hAnsi="Monaco" w:cs="Monaco"/>
                    <w:color w:val="4E9A06"/>
                    <w:sz w:val="32"/>
                    <w:szCs w:val="32"/>
                    <w:lang w:val="en-US"/>
                  </w:rPr>
                </w:rPrChange>
              </w:rPr>
              <w:t>"message"</w:t>
            </w:r>
            <w:r w:rsidRPr="0050601B">
              <w:rPr>
                <w:b/>
                <w:bCs/>
                <w:noProof/>
                <w:lang w:val="en-US"/>
                <w:rPrChange w:id="1939" w:author="Borja Gonzalez" w:date="2017-09-28T17:52:00Z">
                  <w:rPr>
                    <w:rFonts w:ascii="Monaco" w:hAnsi="Monaco" w:cs="Monaco"/>
                    <w:b/>
                    <w:bCs/>
                    <w:color w:val="000000"/>
                    <w:sz w:val="32"/>
                    <w:szCs w:val="32"/>
                    <w:lang w:val="en-US"/>
                  </w:rPr>
                </w:rPrChange>
              </w:rPr>
              <w:t>,</w:t>
            </w:r>
            <w:r w:rsidRPr="0050601B">
              <w:rPr>
                <w:b/>
                <w:bCs/>
                <w:noProof/>
                <w:color w:val="204A87"/>
                <w:lang w:val="en-US"/>
                <w:rPrChange w:id="1940" w:author="Borja Gonzalez" w:date="2017-09-28T17:52:00Z">
                  <w:rPr>
                    <w:rFonts w:ascii="Monaco" w:hAnsi="Monaco" w:cs="Monaco"/>
                    <w:b/>
                    <w:bCs/>
                    <w:color w:val="204A87"/>
                    <w:sz w:val="32"/>
                    <w:szCs w:val="32"/>
                    <w:lang w:val="en-US"/>
                  </w:rPr>
                </w:rPrChange>
              </w:rPr>
              <w:t>function</w:t>
            </w:r>
            <w:r w:rsidRPr="0050601B">
              <w:rPr>
                <w:b/>
                <w:bCs/>
                <w:noProof/>
                <w:lang w:val="en-US"/>
                <w:rPrChange w:id="1941" w:author="Borja Gonzalez" w:date="2017-09-28T17:52:00Z">
                  <w:rPr>
                    <w:rFonts w:ascii="Monaco" w:hAnsi="Monaco" w:cs="Monaco"/>
                    <w:b/>
                    <w:bCs/>
                    <w:color w:val="000000"/>
                    <w:sz w:val="32"/>
                    <w:szCs w:val="32"/>
                    <w:lang w:val="en-US"/>
                  </w:rPr>
                </w:rPrChange>
              </w:rPr>
              <w:t>(</w:t>
            </w:r>
            <w:r w:rsidRPr="0050601B">
              <w:rPr>
                <w:noProof/>
                <w:lang w:val="en-US"/>
                <w:rPrChange w:id="1942" w:author="Borja Gonzalez" w:date="2017-09-28T17:52:00Z">
                  <w:rPr>
                    <w:rFonts w:ascii="Monaco" w:hAnsi="Monaco" w:cs="Monaco"/>
                    <w:color w:val="000000"/>
                    <w:sz w:val="32"/>
                    <w:szCs w:val="32"/>
                    <w:lang w:val="en-US"/>
                  </w:rPr>
                </w:rPrChange>
              </w:rPr>
              <w:t>message</w:t>
            </w:r>
            <w:r w:rsidRPr="0050601B">
              <w:rPr>
                <w:b/>
                <w:bCs/>
                <w:noProof/>
                <w:lang w:val="en-US"/>
                <w:rPrChange w:id="1943" w:author="Borja Gonzalez" w:date="2017-09-28T17:52:00Z">
                  <w:rPr>
                    <w:rFonts w:ascii="Monaco" w:hAnsi="Monaco" w:cs="Monaco"/>
                    <w:b/>
                    <w:bCs/>
                    <w:color w:val="000000"/>
                    <w:sz w:val="32"/>
                    <w:szCs w:val="32"/>
                    <w:lang w:val="en-US"/>
                  </w:rPr>
                </w:rPrChange>
              </w:rPr>
              <w:t>){</w:t>
            </w:r>
            <w:r w:rsidRPr="0050601B">
              <w:rPr>
                <w:noProof/>
                <w:lang w:val="en-US"/>
                <w:rPrChange w:id="1944" w:author="Borja Gonzalez" w:date="2017-09-28T17:52:00Z">
                  <w:rPr>
                    <w:rFonts w:ascii="Monaco" w:hAnsi="Monaco" w:cs="Monaco"/>
                    <w:sz w:val="32"/>
                    <w:szCs w:val="32"/>
                    <w:lang w:val="en-US"/>
                  </w:rPr>
                </w:rPrChange>
              </w:rPr>
              <w:t xml:space="preserve">  </w:t>
            </w:r>
          </w:p>
          <w:p w14:paraId="00B4E0C2" w14:textId="77777777" w:rsidR="00AE3604" w:rsidRPr="0050601B" w:rsidRDefault="00AE3604">
            <w:pPr>
              <w:rPr>
                <w:noProof/>
                <w:lang w:val="en-US"/>
                <w:rPrChange w:id="1945" w:author="Borja Gonzalez" w:date="2017-09-28T17:52:00Z">
                  <w:rPr>
                    <w:rFonts w:ascii="Monaco" w:eastAsiaTheme="majorEastAsia" w:hAnsi="Monaco" w:cs="Monaco"/>
                    <w:color w:val="243F60" w:themeColor="accent1" w:themeShade="7F"/>
                    <w:sz w:val="32"/>
                    <w:szCs w:val="32"/>
                    <w:lang w:val="en-US"/>
                  </w:rPr>
                </w:rPrChange>
              </w:rPr>
              <w:pPrChange w:id="194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47" w:author="Borja Gonzalez" w:date="2017-09-28T17:52:00Z">
                  <w:rPr>
                    <w:rFonts w:ascii="Monaco" w:hAnsi="Monaco" w:cs="Monaco"/>
                    <w:sz w:val="32"/>
                    <w:szCs w:val="32"/>
                    <w:lang w:val="en-US"/>
                  </w:rPr>
                </w:rPrChange>
              </w:rPr>
              <w:t xml:space="preserve">        message </w:t>
            </w:r>
            <w:r w:rsidRPr="0050601B">
              <w:rPr>
                <w:b/>
                <w:bCs/>
                <w:noProof/>
                <w:color w:val="CE5C00"/>
                <w:lang w:val="en-US"/>
                <w:rPrChange w:id="1948" w:author="Borja Gonzalez" w:date="2017-09-28T17:52:00Z">
                  <w:rPr>
                    <w:rFonts w:ascii="Monaco" w:hAnsi="Monaco" w:cs="Monaco"/>
                    <w:b/>
                    <w:bCs/>
                    <w:color w:val="CE5C00"/>
                    <w:sz w:val="32"/>
                    <w:szCs w:val="32"/>
                    <w:lang w:val="en-US"/>
                  </w:rPr>
                </w:rPrChange>
              </w:rPr>
              <w:t>=</w:t>
            </w:r>
            <w:r w:rsidRPr="0050601B">
              <w:rPr>
                <w:noProof/>
                <w:lang w:val="en-US"/>
                <w:rPrChange w:id="1949" w:author="Borja Gonzalez" w:date="2017-09-28T17:52:00Z">
                  <w:rPr>
                    <w:rFonts w:ascii="Monaco" w:hAnsi="Monaco" w:cs="Monaco"/>
                    <w:sz w:val="32"/>
                    <w:szCs w:val="32"/>
                    <w:lang w:val="en-US"/>
                  </w:rPr>
                </w:rPrChange>
              </w:rPr>
              <w:t xml:space="preserve"> JSON</w:t>
            </w:r>
            <w:r w:rsidRPr="0050601B">
              <w:rPr>
                <w:b/>
                <w:bCs/>
                <w:noProof/>
                <w:lang w:val="en-US"/>
                <w:rPrChange w:id="1950" w:author="Borja Gonzalez" w:date="2017-09-28T17:52:00Z">
                  <w:rPr>
                    <w:rFonts w:ascii="Monaco" w:hAnsi="Monaco" w:cs="Monaco"/>
                    <w:b/>
                    <w:bCs/>
                    <w:color w:val="000000"/>
                    <w:sz w:val="32"/>
                    <w:szCs w:val="32"/>
                    <w:lang w:val="en-US"/>
                  </w:rPr>
                </w:rPrChange>
              </w:rPr>
              <w:t>.</w:t>
            </w:r>
            <w:r w:rsidRPr="0050601B">
              <w:rPr>
                <w:noProof/>
                <w:lang w:val="en-US"/>
                <w:rPrChange w:id="1951" w:author="Borja Gonzalez" w:date="2017-09-28T17:52:00Z">
                  <w:rPr>
                    <w:rFonts w:ascii="Monaco" w:hAnsi="Monaco" w:cs="Monaco"/>
                    <w:color w:val="000000"/>
                    <w:sz w:val="32"/>
                    <w:szCs w:val="32"/>
                    <w:lang w:val="en-US"/>
                  </w:rPr>
                </w:rPrChange>
              </w:rPr>
              <w:t>parse</w:t>
            </w:r>
            <w:r w:rsidRPr="0050601B">
              <w:rPr>
                <w:b/>
                <w:bCs/>
                <w:noProof/>
                <w:lang w:val="en-US"/>
                <w:rPrChange w:id="1952" w:author="Borja Gonzalez" w:date="2017-09-28T17:52:00Z">
                  <w:rPr>
                    <w:rFonts w:ascii="Monaco" w:hAnsi="Monaco" w:cs="Monaco"/>
                    <w:b/>
                    <w:bCs/>
                    <w:color w:val="000000"/>
                    <w:sz w:val="32"/>
                    <w:szCs w:val="32"/>
                    <w:lang w:val="en-US"/>
                  </w:rPr>
                </w:rPrChange>
              </w:rPr>
              <w:t>(</w:t>
            </w:r>
            <w:r w:rsidRPr="0050601B">
              <w:rPr>
                <w:noProof/>
                <w:lang w:val="en-US"/>
                <w:rPrChange w:id="1953" w:author="Borja Gonzalez" w:date="2017-09-28T17:52:00Z">
                  <w:rPr>
                    <w:rFonts w:ascii="Monaco" w:hAnsi="Monaco" w:cs="Monaco"/>
                    <w:color w:val="000000"/>
                    <w:sz w:val="32"/>
                    <w:szCs w:val="32"/>
                    <w:lang w:val="en-US"/>
                  </w:rPr>
                </w:rPrChange>
              </w:rPr>
              <w:t>message</w:t>
            </w:r>
            <w:r w:rsidRPr="0050601B">
              <w:rPr>
                <w:b/>
                <w:bCs/>
                <w:noProof/>
                <w:lang w:val="en-US"/>
                <w:rPrChange w:id="1954" w:author="Borja Gonzalez" w:date="2017-09-28T17:52:00Z">
                  <w:rPr>
                    <w:rFonts w:ascii="Monaco" w:hAnsi="Monaco" w:cs="Monaco"/>
                    <w:b/>
                    <w:bCs/>
                    <w:color w:val="000000"/>
                    <w:sz w:val="32"/>
                    <w:szCs w:val="32"/>
                    <w:lang w:val="en-US"/>
                  </w:rPr>
                </w:rPrChange>
              </w:rPr>
              <w:t>);</w:t>
            </w:r>
          </w:p>
          <w:p w14:paraId="361F3431" w14:textId="77777777" w:rsidR="00AE3604" w:rsidRPr="0050601B" w:rsidRDefault="00AE3604">
            <w:pPr>
              <w:rPr>
                <w:i/>
                <w:iCs/>
                <w:noProof/>
                <w:color w:val="8F5902"/>
                <w:lang w:val="en-US"/>
                <w:rPrChange w:id="1955" w:author="Borja Gonzalez" w:date="2017-09-28T17:52:00Z">
                  <w:rPr>
                    <w:rFonts w:ascii="Monaco" w:eastAsiaTheme="majorEastAsia" w:hAnsi="Monaco" w:cs="Monaco"/>
                    <w:i/>
                    <w:iCs/>
                    <w:color w:val="8F5902"/>
                    <w:sz w:val="32"/>
                    <w:szCs w:val="32"/>
                    <w:lang w:val="en-US"/>
                  </w:rPr>
                </w:rPrChange>
              </w:rPr>
              <w:pPrChange w:id="1956"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57" w:author="Borja Gonzalez" w:date="2017-09-28T17:52:00Z">
                  <w:rPr>
                    <w:rFonts w:ascii="Monaco" w:hAnsi="Monaco" w:cs="Monaco"/>
                    <w:sz w:val="32"/>
                    <w:szCs w:val="32"/>
                    <w:lang w:val="en-US"/>
                  </w:rPr>
                </w:rPrChange>
              </w:rPr>
              <w:t xml:space="preserve">        </w:t>
            </w:r>
            <w:r w:rsidRPr="0050601B">
              <w:rPr>
                <w:i/>
                <w:iCs/>
                <w:noProof/>
                <w:color w:val="8F5902"/>
                <w:lang w:val="en-US"/>
                <w:rPrChange w:id="1958" w:author="Borja Gonzalez" w:date="2017-09-28T17:52:00Z">
                  <w:rPr>
                    <w:rFonts w:ascii="Monaco" w:hAnsi="Monaco" w:cs="Monaco"/>
                    <w:i/>
                    <w:iCs/>
                    <w:color w:val="8F5902"/>
                    <w:sz w:val="32"/>
                    <w:szCs w:val="32"/>
                    <w:lang w:val="en-US"/>
                  </w:rPr>
                </w:rPrChange>
              </w:rPr>
              <w:t xml:space="preserve">//console.log(message.data); </w:t>
            </w:r>
          </w:p>
          <w:p w14:paraId="6621FABD" w14:textId="77777777" w:rsidR="00AE3604" w:rsidRPr="0079203F" w:rsidRDefault="00AE3604">
            <w:pPr>
              <w:rPr>
                <w:noProof/>
                <w:lang w:val="es-ES"/>
                <w:rPrChange w:id="1959" w:author="Rodrigo García" w:date="2017-09-29T10:04:00Z">
                  <w:rPr>
                    <w:rFonts w:ascii="Monaco" w:eastAsiaTheme="majorEastAsia" w:hAnsi="Monaco" w:cs="Monaco"/>
                    <w:color w:val="243F60" w:themeColor="accent1" w:themeShade="7F"/>
                    <w:sz w:val="32"/>
                    <w:szCs w:val="32"/>
                    <w:lang w:val="en-US"/>
                  </w:rPr>
                </w:rPrChange>
              </w:rPr>
              <w:pPrChange w:id="1960" w:author="GONZALEZ DIAZ, BORJA" w:date="2017-09-29T19:29:00Z">
                <w:pPr>
                  <w:keepNext/>
                  <w:keepLines/>
                  <w:widowControl w:val="0"/>
                  <w:autoSpaceDE w:val="0"/>
                  <w:autoSpaceDN w:val="0"/>
                  <w:adjustRightInd w:val="0"/>
                  <w:spacing w:before="200"/>
                  <w:outlineLvl w:val="4"/>
                </w:pPr>
              </w:pPrChange>
            </w:pPr>
            <w:r w:rsidRPr="0050601B">
              <w:rPr>
                <w:noProof/>
                <w:lang w:val="en-US"/>
                <w:rPrChange w:id="1961" w:author="Borja Gonzalez" w:date="2017-09-28T17:52:00Z">
                  <w:rPr>
                    <w:rFonts w:ascii="Monaco" w:hAnsi="Monaco" w:cs="Monaco"/>
                    <w:sz w:val="32"/>
                    <w:szCs w:val="32"/>
                    <w:lang w:val="en-US"/>
                  </w:rPr>
                </w:rPrChange>
              </w:rPr>
              <w:t xml:space="preserve">    </w:t>
            </w:r>
            <w:r w:rsidRPr="0079203F">
              <w:rPr>
                <w:b/>
                <w:bCs/>
                <w:noProof/>
                <w:lang w:val="es-ES"/>
                <w:rPrChange w:id="1962" w:author="Rodrigo García" w:date="2017-09-29T10:04:00Z">
                  <w:rPr>
                    <w:rFonts w:ascii="Monaco" w:hAnsi="Monaco" w:cs="Monaco"/>
                    <w:b/>
                    <w:bCs/>
                    <w:color w:val="000000"/>
                    <w:sz w:val="32"/>
                    <w:szCs w:val="32"/>
                    <w:lang w:val="en-US"/>
                  </w:rPr>
                </w:rPrChange>
              </w:rPr>
              <w:t>});</w:t>
            </w:r>
          </w:p>
          <w:p w14:paraId="409D2024" w14:textId="77777777" w:rsidR="00AE3604" w:rsidRPr="0079203F" w:rsidRDefault="00AE3604">
            <w:pPr>
              <w:rPr>
                <w:noProof/>
                <w:lang w:val="es-ES"/>
                <w:rPrChange w:id="1963" w:author="Rodrigo García" w:date="2017-09-29T10:04:00Z">
                  <w:rPr>
                    <w:rFonts w:ascii="Monaco" w:hAnsi="Monaco" w:cs="Monaco"/>
                    <w:sz w:val="32"/>
                    <w:szCs w:val="32"/>
                    <w:lang w:val="en-US"/>
                  </w:rPr>
                </w:rPrChange>
              </w:rPr>
              <w:pPrChange w:id="1964" w:author="GONZALEZ DIAZ, BORJA" w:date="2017-09-29T19:29:00Z">
                <w:pPr>
                  <w:widowControl w:val="0"/>
                  <w:autoSpaceDE w:val="0"/>
                  <w:autoSpaceDN w:val="0"/>
                  <w:adjustRightInd w:val="0"/>
                </w:pPr>
              </w:pPrChange>
            </w:pPr>
          </w:p>
          <w:p w14:paraId="66E6EC1A" w14:textId="77777777" w:rsidR="00AE3604" w:rsidRPr="0079203F" w:rsidRDefault="00AE3604">
            <w:pPr>
              <w:rPr>
                <w:noProof/>
                <w:lang w:val="es-ES"/>
                <w:rPrChange w:id="1965" w:author="Rodrigo García" w:date="2017-09-29T10:04:00Z">
                  <w:rPr>
                    <w:rFonts w:ascii="Monaco" w:eastAsiaTheme="majorEastAsia" w:hAnsi="Monaco" w:cs="Monaco"/>
                    <w:color w:val="243F60" w:themeColor="accent1" w:themeShade="7F"/>
                    <w:sz w:val="32"/>
                    <w:szCs w:val="32"/>
                    <w:lang w:val="en-US"/>
                  </w:rPr>
                </w:rPrChange>
              </w:rPr>
              <w:pPrChange w:id="1966"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67" w:author="Rodrigo García" w:date="2017-09-29T10:04:00Z">
                  <w:rPr>
                    <w:rFonts w:ascii="Monaco" w:hAnsi="Monaco" w:cs="Monaco"/>
                    <w:sz w:val="32"/>
                    <w:szCs w:val="32"/>
                    <w:lang w:val="en-US"/>
                  </w:rPr>
                </w:rPrChange>
              </w:rPr>
              <w:t xml:space="preserve">     </w:t>
            </w:r>
            <w:r w:rsidRPr="0079203F">
              <w:rPr>
                <w:b/>
                <w:bCs/>
                <w:noProof/>
                <w:color w:val="204A87"/>
                <w:lang w:val="es-ES"/>
                <w:rPrChange w:id="1968" w:author="Rodrigo García" w:date="2017-09-29T10:04:00Z">
                  <w:rPr>
                    <w:rFonts w:ascii="Monaco" w:hAnsi="Monaco" w:cs="Monaco"/>
                    <w:b/>
                    <w:bCs/>
                    <w:color w:val="204A87"/>
                    <w:sz w:val="32"/>
                    <w:szCs w:val="32"/>
                    <w:lang w:val="en-US"/>
                  </w:rPr>
                </w:rPrChange>
              </w:rPr>
              <w:t>var</w:t>
            </w:r>
            <w:r w:rsidRPr="0079203F">
              <w:rPr>
                <w:noProof/>
                <w:lang w:val="es-ES"/>
                <w:rPrChange w:id="1969" w:author="Rodrigo García" w:date="2017-09-29T10:04:00Z">
                  <w:rPr>
                    <w:rFonts w:ascii="Monaco" w:hAnsi="Monaco" w:cs="Monaco"/>
                    <w:sz w:val="32"/>
                    <w:szCs w:val="32"/>
                    <w:lang w:val="en-US"/>
                  </w:rPr>
                </w:rPrChange>
              </w:rPr>
              <w:t xml:space="preserve"> datos5 </w:t>
            </w:r>
            <w:r w:rsidRPr="0079203F">
              <w:rPr>
                <w:b/>
                <w:bCs/>
                <w:noProof/>
                <w:color w:val="CE5C00"/>
                <w:lang w:val="es-ES"/>
                <w:rPrChange w:id="1970" w:author="Rodrigo García" w:date="2017-09-29T10:04:00Z">
                  <w:rPr>
                    <w:rFonts w:ascii="Monaco" w:hAnsi="Monaco" w:cs="Monaco"/>
                    <w:b/>
                    <w:bCs/>
                    <w:color w:val="CE5C00"/>
                    <w:sz w:val="32"/>
                    <w:szCs w:val="32"/>
                    <w:lang w:val="en-US"/>
                  </w:rPr>
                </w:rPrChange>
              </w:rPr>
              <w:t>=</w:t>
            </w:r>
            <w:r w:rsidRPr="0079203F">
              <w:rPr>
                <w:noProof/>
                <w:lang w:val="es-ES"/>
                <w:rPrChange w:id="1971" w:author="Rodrigo García" w:date="2017-09-29T10:04:00Z">
                  <w:rPr>
                    <w:rFonts w:ascii="Monaco" w:hAnsi="Monaco" w:cs="Monaco"/>
                    <w:sz w:val="32"/>
                    <w:szCs w:val="32"/>
                    <w:lang w:val="en-US"/>
                  </w:rPr>
                </w:rPrChange>
              </w:rPr>
              <w:t xml:space="preserve"> </w:t>
            </w:r>
            <w:r w:rsidRPr="0079203F">
              <w:rPr>
                <w:b/>
                <w:bCs/>
                <w:noProof/>
                <w:lang w:val="es-ES"/>
                <w:rPrChange w:id="1972" w:author="Rodrigo García" w:date="2017-09-29T10:04:00Z">
                  <w:rPr>
                    <w:rFonts w:ascii="Monaco" w:hAnsi="Monaco" w:cs="Monaco"/>
                    <w:b/>
                    <w:bCs/>
                    <w:color w:val="000000"/>
                    <w:sz w:val="32"/>
                    <w:szCs w:val="32"/>
                    <w:lang w:val="en-US"/>
                  </w:rPr>
                </w:rPrChange>
              </w:rPr>
              <w:t>{</w:t>
            </w:r>
          </w:p>
          <w:p w14:paraId="43FC9848" w14:textId="77777777" w:rsidR="00AE3604" w:rsidRPr="0079203F" w:rsidRDefault="00AE3604">
            <w:pPr>
              <w:rPr>
                <w:noProof/>
                <w:lang w:val="es-ES"/>
                <w:rPrChange w:id="1973" w:author="Rodrigo García" w:date="2017-09-29T10:04:00Z">
                  <w:rPr>
                    <w:rFonts w:ascii="Monaco" w:eastAsiaTheme="majorEastAsia" w:hAnsi="Monaco" w:cs="Monaco"/>
                    <w:color w:val="243F60" w:themeColor="accent1" w:themeShade="7F"/>
                    <w:sz w:val="32"/>
                    <w:szCs w:val="32"/>
                    <w:lang w:val="en-US"/>
                  </w:rPr>
                </w:rPrChange>
              </w:rPr>
              <w:pPrChange w:id="1974"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75" w:author="Rodrigo García" w:date="2017-09-29T10:04:00Z">
                  <w:rPr>
                    <w:rFonts w:ascii="Monaco" w:hAnsi="Monaco" w:cs="Monaco"/>
                    <w:sz w:val="32"/>
                    <w:szCs w:val="32"/>
                    <w:lang w:val="en-US"/>
                  </w:rPr>
                </w:rPrChange>
              </w:rPr>
              <w:t xml:space="preserve">            operacion</w:t>
            </w:r>
            <w:r w:rsidRPr="0079203F">
              <w:rPr>
                <w:b/>
                <w:bCs/>
                <w:noProof/>
                <w:color w:val="CE5C00"/>
                <w:lang w:val="es-ES"/>
                <w:rPrChange w:id="1976" w:author="Rodrigo García" w:date="2017-09-29T10:04:00Z">
                  <w:rPr>
                    <w:rFonts w:ascii="Monaco" w:hAnsi="Monaco" w:cs="Monaco"/>
                    <w:b/>
                    <w:bCs/>
                    <w:color w:val="CE5C00"/>
                    <w:sz w:val="32"/>
                    <w:szCs w:val="32"/>
                    <w:lang w:val="en-US"/>
                  </w:rPr>
                </w:rPrChange>
              </w:rPr>
              <w:t>:</w:t>
            </w:r>
            <w:r w:rsidRPr="0079203F">
              <w:rPr>
                <w:noProof/>
                <w:lang w:val="es-ES"/>
                <w:rPrChange w:id="1977" w:author="Rodrigo García" w:date="2017-09-29T10:04:00Z">
                  <w:rPr>
                    <w:rFonts w:ascii="Monaco" w:hAnsi="Monaco" w:cs="Monaco"/>
                    <w:sz w:val="32"/>
                    <w:szCs w:val="32"/>
                    <w:lang w:val="en-US"/>
                  </w:rPr>
                </w:rPrChange>
              </w:rPr>
              <w:t xml:space="preserve"> </w:t>
            </w:r>
            <w:r w:rsidRPr="0079203F">
              <w:rPr>
                <w:noProof/>
                <w:color w:val="4E9A06"/>
                <w:lang w:val="es-ES"/>
                <w:rPrChange w:id="1978" w:author="Rodrigo García" w:date="2017-09-29T10:04:00Z">
                  <w:rPr>
                    <w:rFonts w:ascii="Monaco" w:hAnsi="Monaco" w:cs="Monaco"/>
                    <w:color w:val="4E9A06"/>
                    <w:sz w:val="32"/>
                    <w:szCs w:val="32"/>
                    <w:lang w:val="en-US"/>
                  </w:rPr>
                </w:rPrChange>
              </w:rPr>
              <w:t>"Pacientes"</w:t>
            </w:r>
            <w:r w:rsidRPr="0079203F">
              <w:rPr>
                <w:noProof/>
                <w:lang w:val="es-ES"/>
                <w:rPrChange w:id="1979" w:author="Rodrigo García" w:date="2017-09-29T10:04:00Z">
                  <w:rPr>
                    <w:rFonts w:ascii="Monaco" w:hAnsi="Monaco" w:cs="Monaco"/>
                    <w:sz w:val="32"/>
                    <w:szCs w:val="32"/>
                    <w:lang w:val="en-US"/>
                  </w:rPr>
                </w:rPrChange>
              </w:rPr>
              <w:t xml:space="preserve">         </w:t>
            </w:r>
          </w:p>
          <w:p w14:paraId="4C6ADF24" w14:textId="77777777" w:rsidR="00AE3604" w:rsidRPr="0079203F" w:rsidRDefault="00AE3604">
            <w:pPr>
              <w:rPr>
                <w:noProof/>
                <w:lang w:val="es-ES"/>
                <w:rPrChange w:id="1980" w:author="Rodrigo García" w:date="2017-09-29T10:04:00Z">
                  <w:rPr>
                    <w:rFonts w:ascii="Monaco" w:eastAsiaTheme="majorEastAsia" w:hAnsi="Monaco" w:cs="Monaco"/>
                    <w:color w:val="243F60" w:themeColor="accent1" w:themeShade="7F"/>
                    <w:sz w:val="32"/>
                    <w:szCs w:val="32"/>
                    <w:lang w:val="en-US"/>
                  </w:rPr>
                </w:rPrChange>
              </w:rPr>
              <w:pPrChange w:id="1981"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82" w:author="Rodrigo García" w:date="2017-09-29T10:04:00Z">
                  <w:rPr>
                    <w:rFonts w:ascii="Monaco" w:hAnsi="Monaco" w:cs="Monaco"/>
                    <w:sz w:val="32"/>
                    <w:szCs w:val="32"/>
                    <w:lang w:val="en-US"/>
                  </w:rPr>
                </w:rPrChange>
              </w:rPr>
              <w:t xml:space="preserve">    </w:t>
            </w:r>
            <w:r w:rsidRPr="0079203F">
              <w:rPr>
                <w:b/>
                <w:bCs/>
                <w:noProof/>
                <w:lang w:val="es-ES"/>
                <w:rPrChange w:id="1983" w:author="Rodrigo García" w:date="2017-09-29T10:04:00Z">
                  <w:rPr>
                    <w:rFonts w:ascii="Monaco" w:hAnsi="Monaco" w:cs="Monaco"/>
                    <w:b/>
                    <w:bCs/>
                    <w:color w:val="000000"/>
                    <w:sz w:val="32"/>
                    <w:szCs w:val="32"/>
                    <w:lang w:val="en-US"/>
                  </w:rPr>
                </w:rPrChange>
              </w:rPr>
              <w:t>}</w:t>
            </w:r>
          </w:p>
          <w:p w14:paraId="3AFF51E1" w14:textId="77777777" w:rsidR="00AE3604" w:rsidRPr="0079203F" w:rsidRDefault="00AE3604">
            <w:pPr>
              <w:rPr>
                <w:noProof/>
                <w:lang w:val="es-ES"/>
                <w:rPrChange w:id="1984" w:author="Rodrigo García" w:date="2017-09-29T10:04:00Z">
                  <w:rPr>
                    <w:rFonts w:ascii="Monaco" w:eastAsiaTheme="majorEastAsia" w:hAnsi="Monaco" w:cs="Monaco"/>
                    <w:color w:val="243F60" w:themeColor="accent1" w:themeShade="7F"/>
                    <w:sz w:val="32"/>
                    <w:szCs w:val="32"/>
                    <w:lang w:val="en-US"/>
                  </w:rPr>
                </w:rPrChange>
              </w:rPr>
              <w:pPrChange w:id="1985"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86" w:author="Rodrigo García" w:date="2017-09-29T10:04:00Z">
                  <w:rPr>
                    <w:rFonts w:ascii="Monaco" w:hAnsi="Monaco" w:cs="Monaco"/>
                    <w:sz w:val="32"/>
                    <w:szCs w:val="32"/>
                    <w:lang w:val="en-US"/>
                  </w:rPr>
                </w:rPrChange>
              </w:rPr>
              <w:t xml:space="preserve">    socket</w:t>
            </w:r>
            <w:r w:rsidRPr="0079203F">
              <w:rPr>
                <w:b/>
                <w:bCs/>
                <w:noProof/>
                <w:lang w:val="es-ES"/>
                <w:rPrChange w:id="1987" w:author="Rodrigo García" w:date="2017-09-29T10:04:00Z">
                  <w:rPr>
                    <w:rFonts w:ascii="Monaco" w:hAnsi="Monaco" w:cs="Monaco"/>
                    <w:b/>
                    <w:bCs/>
                    <w:color w:val="000000"/>
                    <w:sz w:val="32"/>
                    <w:szCs w:val="32"/>
                    <w:lang w:val="en-US"/>
                  </w:rPr>
                </w:rPrChange>
              </w:rPr>
              <w:t>.</w:t>
            </w:r>
            <w:r w:rsidRPr="0079203F">
              <w:rPr>
                <w:noProof/>
                <w:lang w:val="es-ES"/>
                <w:rPrChange w:id="1988" w:author="Rodrigo García" w:date="2017-09-29T10:04:00Z">
                  <w:rPr>
                    <w:rFonts w:ascii="Monaco" w:hAnsi="Monaco" w:cs="Monaco"/>
                    <w:color w:val="000000"/>
                    <w:sz w:val="32"/>
                    <w:szCs w:val="32"/>
                    <w:lang w:val="en-US"/>
                  </w:rPr>
                </w:rPrChange>
              </w:rPr>
              <w:t>send</w:t>
            </w:r>
            <w:r w:rsidRPr="0079203F">
              <w:rPr>
                <w:b/>
                <w:bCs/>
                <w:noProof/>
                <w:lang w:val="es-ES"/>
                <w:rPrChange w:id="1989" w:author="Rodrigo García" w:date="2017-09-29T10:04:00Z">
                  <w:rPr>
                    <w:rFonts w:ascii="Monaco" w:hAnsi="Monaco" w:cs="Monaco"/>
                    <w:b/>
                    <w:bCs/>
                    <w:color w:val="000000"/>
                    <w:sz w:val="32"/>
                    <w:szCs w:val="32"/>
                    <w:lang w:val="en-US"/>
                  </w:rPr>
                </w:rPrChange>
              </w:rPr>
              <w:t>(</w:t>
            </w:r>
            <w:r w:rsidRPr="0079203F">
              <w:rPr>
                <w:noProof/>
                <w:lang w:val="es-ES"/>
                <w:rPrChange w:id="1990" w:author="Rodrigo García" w:date="2017-09-29T10:04:00Z">
                  <w:rPr>
                    <w:rFonts w:ascii="Monaco" w:hAnsi="Monaco" w:cs="Monaco"/>
                    <w:color w:val="000000"/>
                    <w:sz w:val="32"/>
                    <w:szCs w:val="32"/>
                    <w:lang w:val="en-US"/>
                  </w:rPr>
                </w:rPrChange>
              </w:rPr>
              <w:t>JSON</w:t>
            </w:r>
            <w:r w:rsidRPr="0079203F">
              <w:rPr>
                <w:b/>
                <w:bCs/>
                <w:noProof/>
                <w:lang w:val="es-ES"/>
                <w:rPrChange w:id="1991" w:author="Rodrigo García" w:date="2017-09-29T10:04:00Z">
                  <w:rPr>
                    <w:rFonts w:ascii="Monaco" w:hAnsi="Monaco" w:cs="Monaco"/>
                    <w:b/>
                    <w:bCs/>
                    <w:color w:val="000000"/>
                    <w:sz w:val="32"/>
                    <w:szCs w:val="32"/>
                    <w:lang w:val="en-US"/>
                  </w:rPr>
                </w:rPrChange>
              </w:rPr>
              <w:t>.</w:t>
            </w:r>
            <w:r w:rsidRPr="0079203F">
              <w:rPr>
                <w:noProof/>
                <w:lang w:val="es-ES"/>
                <w:rPrChange w:id="1992" w:author="Rodrigo García" w:date="2017-09-29T10:04:00Z">
                  <w:rPr>
                    <w:rFonts w:ascii="Monaco" w:hAnsi="Monaco" w:cs="Monaco"/>
                    <w:color w:val="000000"/>
                    <w:sz w:val="32"/>
                    <w:szCs w:val="32"/>
                    <w:lang w:val="en-US"/>
                  </w:rPr>
                </w:rPrChange>
              </w:rPr>
              <w:t>stringify</w:t>
            </w:r>
            <w:r w:rsidRPr="0079203F">
              <w:rPr>
                <w:b/>
                <w:bCs/>
                <w:noProof/>
                <w:lang w:val="es-ES"/>
                <w:rPrChange w:id="1993" w:author="Rodrigo García" w:date="2017-09-29T10:04:00Z">
                  <w:rPr>
                    <w:rFonts w:ascii="Monaco" w:hAnsi="Monaco" w:cs="Monaco"/>
                    <w:b/>
                    <w:bCs/>
                    <w:color w:val="000000"/>
                    <w:sz w:val="32"/>
                    <w:szCs w:val="32"/>
                    <w:lang w:val="en-US"/>
                  </w:rPr>
                </w:rPrChange>
              </w:rPr>
              <w:t>(</w:t>
            </w:r>
            <w:r w:rsidRPr="0079203F">
              <w:rPr>
                <w:noProof/>
                <w:lang w:val="es-ES"/>
                <w:rPrChange w:id="1994" w:author="Rodrigo García" w:date="2017-09-29T10:04:00Z">
                  <w:rPr>
                    <w:rFonts w:ascii="Monaco" w:hAnsi="Monaco" w:cs="Monaco"/>
                    <w:color w:val="000000"/>
                    <w:sz w:val="32"/>
                    <w:szCs w:val="32"/>
                    <w:lang w:val="en-US"/>
                  </w:rPr>
                </w:rPrChange>
              </w:rPr>
              <w:t>datos5</w:t>
            </w:r>
            <w:r w:rsidRPr="0079203F">
              <w:rPr>
                <w:b/>
                <w:bCs/>
                <w:noProof/>
                <w:lang w:val="es-ES"/>
                <w:rPrChange w:id="1995" w:author="Rodrigo García" w:date="2017-09-29T10:04:00Z">
                  <w:rPr>
                    <w:rFonts w:ascii="Monaco" w:hAnsi="Monaco" w:cs="Monaco"/>
                    <w:b/>
                    <w:bCs/>
                    <w:color w:val="000000"/>
                    <w:sz w:val="32"/>
                    <w:szCs w:val="32"/>
                    <w:lang w:val="en-US"/>
                  </w:rPr>
                </w:rPrChange>
              </w:rPr>
              <w:t>));</w:t>
            </w:r>
          </w:p>
          <w:p w14:paraId="6FF4EA7E" w14:textId="77777777" w:rsidR="00AE3604" w:rsidRPr="0079203F" w:rsidRDefault="00AE3604">
            <w:pPr>
              <w:rPr>
                <w:noProof/>
                <w:lang w:val="es-ES"/>
                <w:rPrChange w:id="1996" w:author="Rodrigo García" w:date="2017-09-29T10:04:00Z">
                  <w:rPr>
                    <w:rFonts w:ascii="Monaco" w:eastAsiaTheme="majorEastAsia" w:hAnsi="Monaco" w:cs="Monaco"/>
                    <w:color w:val="243F60" w:themeColor="accent1" w:themeShade="7F"/>
                    <w:sz w:val="32"/>
                    <w:szCs w:val="32"/>
                    <w:lang w:val="en-US"/>
                  </w:rPr>
                </w:rPrChange>
              </w:rPr>
              <w:pPrChange w:id="1997" w:author="GONZALEZ DIAZ, BORJA" w:date="2017-09-29T19:29:00Z">
                <w:pPr>
                  <w:keepNext/>
                  <w:keepLines/>
                  <w:widowControl w:val="0"/>
                  <w:autoSpaceDE w:val="0"/>
                  <w:autoSpaceDN w:val="0"/>
                  <w:adjustRightInd w:val="0"/>
                  <w:spacing w:before="200"/>
                  <w:outlineLvl w:val="4"/>
                </w:pPr>
              </w:pPrChange>
            </w:pPr>
            <w:r w:rsidRPr="0079203F">
              <w:rPr>
                <w:noProof/>
                <w:lang w:val="es-ES"/>
                <w:rPrChange w:id="1998" w:author="Rodrigo García" w:date="2017-09-29T10:04:00Z">
                  <w:rPr>
                    <w:rFonts w:ascii="Monaco" w:hAnsi="Monaco" w:cs="Monaco"/>
                    <w:sz w:val="32"/>
                    <w:szCs w:val="32"/>
                    <w:lang w:val="en-US"/>
                  </w:rPr>
                </w:rPrChange>
              </w:rPr>
              <w:t xml:space="preserve">    console</w:t>
            </w:r>
            <w:r w:rsidRPr="0079203F">
              <w:rPr>
                <w:b/>
                <w:bCs/>
                <w:noProof/>
                <w:lang w:val="es-ES"/>
                <w:rPrChange w:id="1999" w:author="Rodrigo García" w:date="2017-09-29T10:04:00Z">
                  <w:rPr>
                    <w:rFonts w:ascii="Monaco" w:hAnsi="Monaco" w:cs="Monaco"/>
                    <w:b/>
                    <w:bCs/>
                    <w:color w:val="000000"/>
                    <w:sz w:val="32"/>
                    <w:szCs w:val="32"/>
                    <w:lang w:val="en-US"/>
                  </w:rPr>
                </w:rPrChange>
              </w:rPr>
              <w:t>.</w:t>
            </w:r>
            <w:r w:rsidRPr="0079203F">
              <w:rPr>
                <w:noProof/>
                <w:lang w:val="es-ES"/>
                <w:rPrChange w:id="2000" w:author="Rodrigo García" w:date="2017-09-29T10:04:00Z">
                  <w:rPr>
                    <w:rFonts w:ascii="Monaco" w:hAnsi="Monaco" w:cs="Monaco"/>
                    <w:color w:val="000000"/>
                    <w:sz w:val="32"/>
                    <w:szCs w:val="32"/>
                    <w:lang w:val="en-US"/>
                  </w:rPr>
                </w:rPrChange>
              </w:rPr>
              <w:t>log</w:t>
            </w:r>
            <w:r w:rsidRPr="0079203F">
              <w:rPr>
                <w:b/>
                <w:bCs/>
                <w:noProof/>
                <w:lang w:val="es-ES"/>
                <w:rPrChange w:id="2001" w:author="Rodrigo García" w:date="2017-09-29T10:04:00Z">
                  <w:rPr>
                    <w:rFonts w:ascii="Monaco" w:hAnsi="Monaco" w:cs="Monaco"/>
                    <w:b/>
                    <w:bCs/>
                    <w:color w:val="000000"/>
                    <w:sz w:val="32"/>
                    <w:szCs w:val="32"/>
                    <w:lang w:val="en-US"/>
                  </w:rPr>
                </w:rPrChange>
              </w:rPr>
              <w:t>(</w:t>
            </w:r>
            <w:r w:rsidRPr="0079203F">
              <w:rPr>
                <w:noProof/>
                <w:color w:val="4E9A06"/>
                <w:lang w:val="es-ES"/>
                <w:rPrChange w:id="2002" w:author="Rodrigo García" w:date="2017-09-29T10:04:00Z">
                  <w:rPr>
                    <w:rFonts w:ascii="Monaco" w:hAnsi="Monaco" w:cs="Monaco"/>
                    <w:color w:val="4E9A06"/>
                    <w:sz w:val="32"/>
                    <w:szCs w:val="32"/>
                    <w:lang w:val="en-US"/>
                  </w:rPr>
                </w:rPrChange>
              </w:rPr>
              <w:t>"Solicitud de listado de pacientes enviada"</w:t>
            </w:r>
            <w:r w:rsidRPr="0079203F">
              <w:rPr>
                <w:b/>
                <w:bCs/>
                <w:noProof/>
                <w:lang w:val="es-ES"/>
                <w:rPrChange w:id="2003" w:author="Rodrigo García" w:date="2017-09-29T10:04:00Z">
                  <w:rPr>
                    <w:rFonts w:ascii="Monaco" w:hAnsi="Monaco" w:cs="Monaco"/>
                    <w:b/>
                    <w:bCs/>
                    <w:color w:val="000000"/>
                    <w:sz w:val="32"/>
                    <w:szCs w:val="32"/>
                    <w:lang w:val="en-US"/>
                  </w:rPr>
                </w:rPrChange>
              </w:rPr>
              <w:t>);</w:t>
            </w:r>
          </w:p>
          <w:p w14:paraId="21D4E819" w14:textId="77777777" w:rsidR="00AE3604" w:rsidRPr="0050601B" w:rsidRDefault="00AE3604">
            <w:pPr>
              <w:rPr>
                <w:noProof/>
                <w:lang w:val="en-US"/>
                <w:rPrChange w:id="2004" w:author="Borja Gonzalez" w:date="2017-09-28T17:52:00Z">
                  <w:rPr>
                    <w:rFonts w:ascii="Monaco" w:eastAsiaTheme="majorEastAsia" w:hAnsi="Monaco" w:cs="Monaco"/>
                    <w:color w:val="243F60" w:themeColor="accent1" w:themeShade="7F"/>
                    <w:sz w:val="32"/>
                    <w:szCs w:val="32"/>
                    <w:lang w:val="en-US"/>
                  </w:rPr>
                </w:rPrChange>
              </w:rPr>
              <w:pPrChange w:id="2005" w:author="GONZALEZ DIAZ, BORJA" w:date="2017-09-29T19:29:00Z">
                <w:pPr>
                  <w:keepNext/>
                  <w:keepLines/>
                  <w:widowControl w:val="0"/>
                  <w:autoSpaceDE w:val="0"/>
                  <w:autoSpaceDN w:val="0"/>
                  <w:adjustRightInd w:val="0"/>
                  <w:spacing w:before="200"/>
                  <w:outlineLvl w:val="4"/>
                </w:pPr>
              </w:pPrChange>
            </w:pPr>
            <w:r w:rsidRPr="0079203F">
              <w:rPr>
                <w:noProof/>
                <w:lang w:val="es-ES"/>
                <w:rPrChange w:id="2006" w:author="Rodrigo García" w:date="2017-09-29T10:04:00Z">
                  <w:rPr>
                    <w:rFonts w:ascii="Monaco" w:hAnsi="Monaco" w:cs="Monaco"/>
                    <w:sz w:val="32"/>
                    <w:szCs w:val="32"/>
                    <w:lang w:val="en-US"/>
                  </w:rPr>
                </w:rPrChange>
              </w:rPr>
              <w:t xml:space="preserve">    </w:t>
            </w:r>
            <w:r w:rsidRPr="0050601B">
              <w:rPr>
                <w:noProof/>
                <w:lang w:val="en-US"/>
                <w:rPrChange w:id="2007" w:author="Borja Gonzalez" w:date="2017-09-28T17:52:00Z">
                  <w:rPr>
                    <w:rFonts w:ascii="Monaco" w:hAnsi="Monaco" w:cs="Monaco"/>
                    <w:color w:val="000000"/>
                    <w:sz w:val="32"/>
                    <w:szCs w:val="32"/>
                    <w:lang w:val="en-US"/>
                  </w:rPr>
                </w:rPrChange>
              </w:rPr>
              <w:t>socket</w:t>
            </w:r>
            <w:r w:rsidRPr="0050601B">
              <w:rPr>
                <w:b/>
                <w:bCs/>
                <w:noProof/>
                <w:lang w:val="en-US"/>
                <w:rPrChange w:id="2008" w:author="Borja Gonzalez" w:date="2017-09-28T17:52:00Z">
                  <w:rPr>
                    <w:rFonts w:ascii="Monaco" w:hAnsi="Monaco" w:cs="Monaco"/>
                    <w:b/>
                    <w:bCs/>
                    <w:color w:val="000000"/>
                    <w:sz w:val="32"/>
                    <w:szCs w:val="32"/>
                    <w:lang w:val="en-US"/>
                  </w:rPr>
                </w:rPrChange>
              </w:rPr>
              <w:t>.</w:t>
            </w:r>
            <w:r w:rsidRPr="0050601B">
              <w:rPr>
                <w:noProof/>
                <w:lang w:val="en-US"/>
                <w:rPrChange w:id="2009" w:author="Borja Gonzalez" w:date="2017-09-28T17:52:00Z">
                  <w:rPr>
                    <w:rFonts w:ascii="Monaco" w:hAnsi="Monaco" w:cs="Monaco"/>
                    <w:color w:val="000000"/>
                    <w:sz w:val="32"/>
                    <w:szCs w:val="32"/>
                    <w:lang w:val="en-US"/>
                  </w:rPr>
                </w:rPrChange>
              </w:rPr>
              <w:t>on</w:t>
            </w:r>
            <w:r w:rsidRPr="0050601B">
              <w:rPr>
                <w:b/>
                <w:bCs/>
                <w:noProof/>
                <w:lang w:val="en-US"/>
                <w:rPrChange w:id="2010" w:author="Borja Gonzalez" w:date="2017-09-28T17:52:00Z">
                  <w:rPr>
                    <w:rFonts w:ascii="Monaco" w:hAnsi="Monaco" w:cs="Monaco"/>
                    <w:b/>
                    <w:bCs/>
                    <w:color w:val="000000"/>
                    <w:sz w:val="32"/>
                    <w:szCs w:val="32"/>
                    <w:lang w:val="en-US"/>
                  </w:rPr>
                </w:rPrChange>
              </w:rPr>
              <w:t>(</w:t>
            </w:r>
            <w:r w:rsidRPr="0050601B">
              <w:rPr>
                <w:noProof/>
                <w:color w:val="4E9A06"/>
                <w:lang w:val="en-US"/>
                <w:rPrChange w:id="2011" w:author="Borja Gonzalez" w:date="2017-09-28T17:52:00Z">
                  <w:rPr>
                    <w:rFonts w:ascii="Monaco" w:hAnsi="Monaco" w:cs="Monaco"/>
                    <w:color w:val="4E9A06"/>
                    <w:sz w:val="32"/>
                    <w:szCs w:val="32"/>
                    <w:lang w:val="en-US"/>
                  </w:rPr>
                </w:rPrChange>
              </w:rPr>
              <w:t>"pacientes"</w:t>
            </w:r>
            <w:r w:rsidRPr="0050601B">
              <w:rPr>
                <w:b/>
                <w:bCs/>
                <w:noProof/>
                <w:lang w:val="en-US"/>
                <w:rPrChange w:id="2012" w:author="Borja Gonzalez" w:date="2017-09-28T17:52:00Z">
                  <w:rPr>
                    <w:rFonts w:ascii="Monaco" w:hAnsi="Monaco" w:cs="Monaco"/>
                    <w:b/>
                    <w:bCs/>
                    <w:color w:val="000000"/>
                    <w:sz w:val="32"/>
                    <w:szCs w:val="32"/>
                    <w:lang w:val="en-US"/>
                  </w:rPr>
                </w:rPrChange>
              </w:rPr>
              <w:t>,</w:t>
            </w:r>
            <w:r w:rsidRPr="0050601B">
              <w:rPr>
                <w:noProof/>
                <w:lang w:val="en-US"/>
                <w:rPrChange w:id="2013" w:author="Borja Gonzalez" w:date="2017-09-28T17:52:00Z">
                  <w:rPr>
                    <w:rFonts w:ascii="Monaco" w:hAnsi="Monaco" w:cs="Monaco"/>
                    <w:sz w:val="32"/>
                    <w:szCs w:val="32"/>
                    <w:lang w:val="en-US"/>
                  </w:rPr>
                </w:rPrChange>
              </w:rPr>
              <w:t xml:space="preserve"> </w:t>
            </w:r>
            <w:r w:rsidRPr="0050601B">
              <w:rPr>
                <w:b/>
                <w:bCs/>
                <w:noProof/>
                <w:color w:val="204A87"/>
                <w:lang w:val="en-US"/>
                <w:rPrChange w:id="2014" w:author="Borja Gonzalez" w:date="2017-09-28T17:52:00Z">
                  <w:rPr>
                    <w:rFonts w:ascii="Monaco" w:hAnsi="Monaco" w:cs="Monaco"/>
                    <w:b/>
                    <w:bCs/>
                    <w:color w:val="204A87"/>
                    <w:sz w:val="32"/>
                    <w:szCs w:val="32"/>
                    <w:lang w:val="en-US"/>
                  </w:rPr>
                </w:rPrChange>
              </w:rPr>
              <w:t>function</w:t>
            </w:r>
            <w:r w:rsidRPr="0050601B">
              <w:rPr>
                <w:noProof/>
                <w:lang w:val="en-US"/>
                <w:rPrChange w:id="2015" w:author="Borja Gonzalez" w:date="2017-09-28T17:52:00Z">
                  <w:rPr>
                    <w:rFonts w:ascii="Monaco" w:hAnsi="Monaco" w:cs="Monaco"/>
                    <w:sz w:val="32"/>
                    <w:szCs w:val="32"/>
                    <w:lang w:val="en-US"/>
                  </w:rPr>
                </w:rPrChange>
              </w:rPr>
              <w:t xml:space="preserve"> </w:t>
            </w:r>
            <w:r w:rsidRPr="0050601B">
              <w:rPr>
                <w:b/>
                <w:bCs/>
                <w:noProof/>
                <w:lang w:val="en-US"/>
                <w:rPrChange w:id="2016" w:author="Borja Gonzalez" w:date="2017-09-28T17:52:00Z">
                  <w:rPr>
                    <w:rFonts w:ascii="Monaco" w:hAnsi="Monaco" w:cs="Monaco"/>
                    <w:b/>
                    <w:bCs/>
                    <w:color w:val="000000"/>
                    <w:sz w:val="32"/>
                    <w:szCs w:val="32"/>
                    <w:lang w:val="en-US"/>
                  </w:rPr>
                </w:rPrChange>
              </w:rPr>
              <w:t>(</w:t>
            </w:r>
            <w:r w:rsidRPr="0050601B">
              <w:rPr>
                <w:noProof/>
                <w:lang w:val="en-US"/>
                <w:rPrChange w:id="2017" w:author="Borja Gonzalez" w:date="2017-09-28T17:52:00Z">
                  <w:rPr>
                    <w:rFonts w:ascii="Monaco" w:hAnsi="Monaco" w:cs="Monaco"/>
                    <w:color w:val="000000"/>
                    <w:sz w:val="32"/>
                    <w:szCs w:val="32"/>
                    <w:lang w:val="en-US"/>
                  </w:rPr>
                </w:rPrChange>
              </w:rPr>
              <w:t>data</w:t>
            </w:r>
            <w:r w:rsidRPr="0050601B">
              <w:rPr>
                <w:b/>
                <w:bCs/>
                <w:noProof/>
                <w:lang w:val="en-US"/>
                <w:rPrChange w:id="2018" w:author="Borja Gonzalez" w:date="2017-09-28T17:52:00Z">
                  <w:rPr>
                    <w:rFonts w:ascii="Monaco" w:hAnsi="Monaco" w:cs="Monaco"/>
                    <w:b/>
                    <w:bCs/>
                    <w:color w:val="000000"/>
                    <w:sz w:val="32"/>
                    <w:szCs w:val="32"/>
                    <w:lang w:val="en-US"/>
                  </w:rPr>
                </w:rPrChange>
              </w:rPr>
              <w:t>)</w:t>
            </w:r>
            <w:r w:rsidRPr="0050601B">
              <w:rPr>
                <w:noProof/>
                <w:lang w:val="en-US"/>
                <w:rPrChange w:id="2019" w:author="Borja Gonzalez" w:date="2017-09-28T17:52:00Z">
                  <w:rPr>
                    <w:rFonts w:ascii="Monaco" w:hAnsi="Monaco" w:cs="Monaco"/>
                    <w:sz w:val="32"/>
                    <w:szCs w:val="32"/>
                    <w:lang w:val="en-US"/>
                  </w:rPr>
                </w:rPrChange>
              </w:rPr>
              <w:t xml:space="preserve"> </w:t>
            </w:r>
            <w:r w:rsidRPr="0050601B">
              <w:rPr>
                <w:b/>
                <w:bCs/>
                <w:noProof/>
                <w:lang w:val="en-US"/>
                <w:rPrChange w:id="2020" w:author="Borja Gonzalez" w:date="2017-09-28T17:52:00Z">
                  <w:rPr>
                    <w:rFonts w:ascii="Monaco" w:hAnsi="Monaco" w:cs="Monaco"/>
                    <w:b/>
                    <w:bCs/>
                    <w:color w:val="000000"/>
                    <w:sz w:val="32"/>
                    <w:szCs w:val="32"/>
                    <w:lang w:val="en-US"/>
                  </w:rPr>
                </w:rPrChange>
              </w:rPr>
              <w:t>{</w:t>
            </w:r>
          </w:p>
          <w:p w14:paraId="7FD8D887" w14:textId="77777777" w:rsidR="00AE3604" w:rsidRPr="0079203F" w:rsidRDefault="00AE3604">
            <w:pPr>
              <w:rPr>
                <w:noProof/>
                <w:lang w:val="es-ES"/>
                <w:rPrChange w:id="2021" w:author="Rodrigo García" w:date="2017-09-29T10:04:00Z">
                  <w:rPr>
                    <w:rFonts w:ascii="Monaco" w:eastAsiaTheme="majorEastAsia" w:hAnsi="Monaco" w:cs="Monaco"/>
                    <w:color w:val="243F60" w:themeColor="accent1" w:themeShade="7F"/>
                    <w:sz w:val="32"/>
                    <w:szCs w:val="32"/>
                    <w:lang w:val="en-US"/>
                  </w:rPr>
                </w:rPrChange>
              </w:rPr>
              <w:pPrChange w:id="2022" w:author="GONZALEZ DIAZ, BORJA" w:date="2017-09-29T19:29:00Z">
                <w:pPr>
                  <w:keepNext/>
                  <w:keepLines/>
                  <w:widowControl w:val="0"/>
                  <w:autoSpaceDE w:val="0"/>
                  <w:autoSpaceDN w:val="0"/>
                  <w:adjustRightInd w:val="0"/>
                  <w:spacing w:before="200"/>
                  <w:outlineLvl w:val="4"/>
                </w:pPr>
              </w:pPrChange>
            </w:pPr>
            <w:r w:rsidRPr="0050601B">
              <w:rPr>
                <w:noProof/>
                <w:lang w:val="en-US"/>
                <w:rPrChange w:id="2023" w:author="Borja Gonzalez" w:date="2017-09-28T17:52:00Z">
                  <w:rPr>
                    <w:rFonts w:ascii="Monaco" w:hAnsi="Monaco" w:cs="Monaco"/>
                    <w:sz w:val="32"/>
                    <w:szCs w:val="32"/>
                    <w:lang w:val="en-US"/>
                  </w:rPr>
                </w:rPrChange>
              </w:rPr>
              <w:t xml:space="preserve">        </w:t>
            </w:r>
            <w:r w:rsidRPr="0079203F">
              <w:rPr>
                <w:noProof/>
                <w:lang w:val="es-ES"/>
                <w:rPrChange w:id="2024" w:author="Rodrigo García" w:date="2017-09-29T10:04:00Z">
                  <w:rPr>
                    <w:rFonts w:ascii="Monaco" w:hAnsi="Monaco" w:cs="Monaco"/>
                    <w:color w:val="000000"/>
                    <w:sz w:val="32"/>
                    <w:szCs w:val="32"/>
                    <w:lang w:val="en-US"/>
                  </w:rPr>
                </w:rPrChange>
              </w:rPr>
              <w:t>console</w:t>
            </w:r>
            <w:r w:rsidRPr="0079203F">
              <w:rPr>
                <w:b/>
                <w:bCs/>
                <w:noProof/>
                <w:lang w:val="es-ES"/>
                <w:rPrChange w:id="2025" w:author="Rodrigo García" w:date="2017-09-29T10:04:00Z">
                  <w:rPr>
                    <w:rFonts w:ascii="Monaco" w:hAnsi="Monaco" w:cs="Monaco"/>
                    <w:b/>
                    <w:bCs/>
                    <w:color w:val="000000"/>
                    <w:sz w:val="32"/>
                    <w:szCs w:val="32"/>
                    <w:lang w:val="en-US"/>
                  </w:rPr>
                </w:rPrChange>
              </w:rPr>
              <w:t>.</w:t>
            </w:r>
            <w:r w:rsidRPr="0079203F">
              <w:rPr>
                <w:noProof/>
                <w:lang w:val="es-ES"/>
                <w:rPrChange w:id="2026" w:author="Rodrigo García" w:date="2017-09-29T10:04:00Z">
                  <w:rPr>
                    <w:rFonts w:ascii="Monaco" w:hAnsi="Monaco" w:cs="Monaco"/>
                    <w:color w:val="000000"/>
                    <w:sz w:val="32"/>
                    <w:szCs w:val="32"/>
                    <w:lang w:val="en-US"/>
                  </w:rPr>
                </w:rPrChange>
              </w:rPr>
              <w:t>log</w:t>
            </w:r>
            <w:r w:rsidRPr="0079203F">
              <w:rPr>
                <w:b/>
                <w:bCs/>
                <w:noProof/>
                <w:lang w:val="es-ES"/>
                <w:rPrChange w:id="2027" w:author="Rodrigo García" w:date="2017-09-29T10:04:00Z">
                  <w:rPr>
                    <w:rFonts w:ascii="Monaco" w:hAnsi="Monaco" w:cs="Monaco"/>
                    <w:b/>
                    <w:bCs/>
                    <w:color w:val="000000"/>
                    <w:sz w:val="32"/>
                    <w:szCs w:val="32"/>
                    <w:lang w:val="en-US"/>
                  </w:rPr>
                </w:rPrChange>
              </w:rPr>
              <w:t>(</w:t>
            </w:r>
            <w:r w:rsidRPr="0079203F">
              <w:rPr>
                <w:noProof/>
                <w:color w:val="4E9A06"/>
                <w:lang w:val="es-ES"/>
                <w:rPrChange w:id="2028" w:author="Rodrigo García" w:date="2017-09-29T10:04:00Z">
                  <w:rPr>
                    <w:rFonts w:ascii="Monaco" w:hAnsi="Monaco" w:cs="Monaco"/>
                    <w:color w:val="4E9A06"/>
                    <w:sz w:val="32"/>
                    <w:szCs w:val="32"/>
                    <w:lang w:val="en-US"/>
                  </w:rPr>
                </w:rPrChange>
              </w:rPr>
              <w:t>"Lista de pacientes recibida"</w:t>
            </w:r>
            <w:r w:rsidRPr="0079203F">
              <w:rPr>
                <w:b/>
                <w:bCs/>
                <w:noProof/>
                <w:lang w:val="es-ES"/>
                <w:rPrChange w:id="2029" w:author="Rodrigo García" w:date="2017-09-29T10:04:00Z">
                  <w:rPr>
                    <w:rFonts w:ascii="Monaco" w:hAnsi="Monaco" w:cs="Monaco"/>
                    <w:b/>
                    <w:bCs/>
                    <w:color w:val="000000"/>
                    <w:sz w:val="32"/>
                    <w:szCs w:val="32"/>
                    <w:lang w:val="en-US"/>
                  </w:rPr>
                </w:rPrChange>
              </w:rPr>
              <w:t>);</w:t>
            </w:r>
          </w:p>
          <w:p w14:paraId="3CF79DE4" w14:textId="77777777" w:rsidR="00AE3604" w:rsidRPr="0050601B" w:rsidRDefault="00AE3604">
            <w:pPr>
              <w:rPr>
                <w:noProof/>
                <w:lang w:val="en-US"/>
                <w:rPrChange w:id="2030" w:author="Borja Gonzalez" w:date="2017-09-28T17:52:00Z">
                  <w:rPr>
                    <w:rFonts w:ascii="Monaco" w:eastAsiaTheme="majorEastAsia" w:hAnsi="Monaco" w:cs="Monaco"/>
                    <w:color w:val="243F60" w:themeColor="accent1" w:themeShade="7F"/>
                    <w:sz w:val="32"/>
                    <w:szCs w:val="32"/>
                    <w:lang w:val="en-US"/>
                  </w:rPr>
                </w:rPrChange>
              </w:rPr>
              <w:pPrChange w:id="2031" w:author="GONZALEZ DIAZ, BORJA" w:date="2017-09-29T19:29:00Z">
                <w:pPr>
                  <w:keepNext/>
                  <w:keepLines/>
                  <w:widowControl w:val="0"/>
                  <w:autoSpaceDE w:val="0"/>
                  <w:autoSpaceDN w:val="0"/>
                  <w:adjustRightInd w:val="0"/>
                  <w:spacing w:before="200"/>
                  <w:outlineLvl w:val="4"/>
                </w:pPr>
              </w:pPrChange>
            </w:pPr>
            <w:r w:rsidRPr="0079203F">
              <w:rPr>
                <w:noProof/>
                <w:lang w:val="es-ES"/>
                <w:rPrChange w:id="2032" w:author="Rodrigo García" w:date="2017-09-29T10:04:00Z">
                  <w:rPr>
                    <w:rFonts w:ascii="Monaco" w:hAnsi="Monaco" w:cs="Monaco"/>
                    <w:sz w:val="32"/>
                    <w:szCs w:val="32"/>
                    <w:lang w:val="en-US"/>
                  </w:rPr>
                </w:rPrChange>
              </w:rPr>
              <w:t xml:space="preserve">        </w:t>
            </w:r>
            <w:r w:rsidRPr="0050601B">
              <w:rPr>
                <w:noProof/>
                <w:lang w:val="en-US"/>
                <w:rPrChange w:id="2033" w:author="Borja Gonzalez" w:date="2017-09-28T17:52:00Z">
                  <w:rPr>
                    <w:rFonts w:ascii="Monaco" w:hAnsi="Monaco" w:cs="Monaco"/>
                    <w:color w:val="000000"/>
                    <w:sz w:val="32"/>
                    <w:szCs w:val="32"/>
                    <w:lang w:val="en-US"/>
                  </w:rPr>
                </w:rPrChange>
              </w:rPr>
              <w:t>callback</w:t>
            </w:r>
            <w:r w:rsidRPr="0050601B">
              <w:rPr>
                <w:b/>
                <w:bCs/>
                <w:noProof/>
                <w:lang w:val="en-US"/>
                <w:rPrChange w:id="2034" w:author="Borja Gonzalez" w:date="2017-09-28T17:52:00Z">
                  <w:rPr>
                    <w:rFonts w:ascii="Monaco" w:hAnsi="Monaco" w:cs="Monaco"/>
                    <w:b/>
                    <w:bCs/>
                    <w:color w:val="000000"/>
                    <w:sz w:val="32"/>
                    <w:szCs w:val="32"/>
                    <w:lang w:val="en-US"/>
                  </w:rPr>
                </w:rPrChange>
              </w:rPr>
              <w:t>(</w:t>
            </w:r>
            <w:r w:rsidRPr="0050601B">
              <w:rPr>
                <w:noProof/>
                <w:lang w:val="en-US"/>
                <w:rPrChange w:id="2035" w:author="Borja Gonzalez" w:date="2017-09-28T17:52:00Z">
                  <w:rPr>
                    <w:rFonts w:ascii="Monaco" w:hAnsi="Monaco" w:cs="Monaco"/>
                    <w:color w:val="000000"/>
                    <w:sz w:val="32"/>
                    <w:szCs w:val="32"/>
                    <w:lang w:val="en-US"/>
                  </w:rPr>
                </w:rPrChange>
              </w:rPr>
              <w:t>data</w:t>
            </w:r>
            <w:r w:rsidRPr="0050601B">
              <w:rPr>
                <w:b/>
                <w:bCs/>
                <w:noProof/>
                <w:lang w:val="en-US"/>
                <w:rPrChange w:id="2036" w:author="Borja Gonzalez" w:date="2017-09-28T17:52:00Z">
                  <w:rPr>
                    <w:rFonts w:ascii="Monaco" w:hAnsi="Monaco" w:cs="Monaco"/>
                    <w:b/>
                    <w:bCs/>
                    <w:color w:val="000000"/>
                    <w:sz w:val="32"/>
                    <w:szCs w:val="32"/>
                    <w:lang w:val="en-US"/>
                  </w:rPr>
                </w:rPrChange>
              </w:rPr>
              <w:t>);</w:t>
            </w:r>
          </w:p>
          <w:p w14:paraId="02710E92" w14:textId="77777777" w:rsidR="00AE3604" w:rsidRPr="0050601B" w:rsidRDefault="00AE3604">
            <w:pPr>
              <w:rPr>
                <w:noProof/>
                <w:lang w:val="en-US"/>
                <w:rPrChange w:id="2037" w:author="Borja Gonzalez" w:date="2017-09-28T17:52:00Z">
                  <w:rPr>
                    <w:rFonts w:ascii="Monaco" w:eastAsiaTheme="majorEastAsia" w:hAnsi="Monaco" w:cs="Monaco"/>
                    <w:color w:val="243F60" w:themeColor="accent1" w:themeShade="7F"/>
                    <w:sz w:val="32"/>
                    <w:szCs w:val="32"/>
                    <w:lang w:val="en-US"/>
                  </w:rPr>
                </w:rPrChange>
              </w:rPr>
              <w:pPrChange w:id="2038" w:author="GONZALEZ DIAZ, BORJA" w:date="2017-09-29T19:29:00Z">
                <w:pPr>
                  <w:keepNext/>
                  <w:keepLines/>
                  <w:widowControl w:val="0"/>
                  <w:autoSpaceDE w:val="0"/>
                  <w:autoSpaceDN w:val="0"/>
                  <w:adjustRightInd w:val="0"/>
                  <w:spacing w:before="200"/>
                  <w:outlineLvl w:val="4"/>
                </w:pPr>
              </w:pPrChange>
            </w:pPr>
            <w:r w:rsidRPr="0050601B">
              <w:rPr>
                <w:noProof/>
                <w:lang w:val="en-US"/>
                <w:rPrChange w:id="2039" w:author="Borja Gonzalez" w:date="2017-09-28T17:52:00Z">
                  <w:rPr>
                    <w:rFonts w:ascii="Monaco" w:hAnsi="Monaco" w:cs="Monaco"/>
                    <w:sz w:val="32"/>
                    <w:szCs w:val="32"/>
                    <w:lang w:val="en-US"/>
                  </w:rPr>
                </w:rPrChange>
              </w:rPr>
              <w:t xml:space="preserve">    </w:t>
            </w:r>
            <w:r w:rsidRPr="0050601B">
              <w:rPr>
                <w:b/>
                <w:bCs/>
                <w:noProof/>
                <w:lang w:val="en-US"/>
                <w:rPrChange w:id="2040" w:author="Borja Gonzalez" w:date="2017-09-28T17:52:00Z">
                  <w:rPr>
                    <w:rFonts w:ascii="Monaco" w:hAnsi="Monaco" w:cs="Monaco"/>
                    <w:b/>
                    <w:bCs/>
                    <w:color w:val="000000"/>
                    <w:sz w:val="32"/>
                    <w:szCs w:val="32"/>
                    <w:lang w:val="en-US"/>
                  </w:rPr>
                </w:rPrChange>
              </w:rPr>
              <w:t>});</w:t>
            </w:r>
          </w:p>
          <w:p w14:paraId="4648A93E" w14:textId="77777777" w:rsidR="00AE3604" w:rsidRPr="0050601B" w:rsidRDefault="00AE3604">
            <w:pPr>
              <w:rPr>
                <w:noProof/>
                <w:lang w:val="en-US"/>
                <w:rPrChange w:id="2041" w:author="Borja Gonzalez" w:date="2017-09-28T17:52:00Z">
                  <w:rPr>
                    <w:rFonts w:ascii="Monaco" w:hAnsi="Monaco" w:cs="Monaco"/>
                    <w:sz w:val="32"/>
                    <w:szCs w:val="32"/>
                    <w:lang w:val="en-US"/>
                  </w:rPr>
                </w:rPrChange>
              </w:rPr>
              <w:pPrChange w:id="2042" w:author="GONZALEZ DIAZ, BORJA" w:date="2017-09-29T19:29:00Z">
                <w:pPr>
                  <w:widowControl w:val="0"/>
                  <w:autoSpaceDE w:val="0"/>
                  <w:autoSpaceDN w:val="0"/>
                  <w:adjustRightInd w:val="0"/>
                </w:pPr>
              </w:pPrChange>
            </w:pPr>
          </w:p>
          <w:p w14:paraId="29A8028F" w14:textId="4CD6EC82" w:rsidR="00AE3604" w:rsidRPr="00180C41" w:rsidRDefault="00AE3604" w:rsidP="00EF3BF3">
            <w:pPr>
              <w:rPr>
                <w:lang w:val="en-US"/>
              </w:rPr>
            </w:pPr>
            <w:r w:rsidRPr="0050601B">
              <w:rPr>
                <w:b/>
                <w:bCs/>
                <w:noProof/>
                <w:lang w:val="en-US"/>
                <w:rPrChange w:id="2043" w:author="Borja Gonzalez" w:date="2017-09-28T17:52:00Z">
                  <w:rPr>
                    <w:rFonts w:ascii="Monaco" w:hAnsi="Monaco" w:cs="Monaco"/>
                    <w:b/>
                    <w:bCs/>
                    <w:color w:val="000000"/>
                    <w:sz w:val="32"/>
                    <w:szCs w:val="32"/>
                    <w:lang w:val="en-US"/>
                  </w:rPr>
                </w:rPrChange>
              </w:rPr>
              <w:t>}</w:t>
            </w:r>
          </w:p>
        </w:tc>
      </w:tr>
    </w:tbl>
    <w:p w14:paraId="470F9993" w14:textId="04E7EA7E" w:rsidR="00F93134" w:rsidRDefault="00F93134" w:rsidP="00F93134"/>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Ttulo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501B906E" w:rsidR="00AE3604" w:rsidRDefault="00AE3604" w:rsidP="00CE1853"/>
    <w:tbl>
      <w:tblPr>
        <w:tblStyle w:val="Tablaconcuadrcula"/>
        <w:tblW w:w="0" w:type="auto"/>
        <w:tblLook w:val="04A0" w:firstRow="1" w:lastRow="0" w:firstColumn="1" w:lastColumn="0" w:noHBand="0" w:noVBand="1"/>
      </w:tblPr>
      <w:tblGrid>
        <w:gridCol w:w="8856"/>
      </w:tblGrid>
      <w:tr w:rsidR="00AE3604" w14:paraId="3E40EE41" w14:textId="77777777" w:rsidTr="00AE3604">
        <w:tc>
          <w:tcPr>
            <w:tcW w:w="8856" w:type="dxa"/>
          </w:tcPr>
          <w:p w14:paraId="2AE3E30B" w14:textId="77777777" w:rsidR="00AE3604" w:rsidRPr="0050601B" w:rsidRDefault="00AE3604">
            <w:pPr>
              <w:rPr>
                <w:noProof/>
                <w:lang w:val="en-US"/>
                <w:rPrChange w:id="2044" w:author="Borja Gonzalez" w:date="2017-09-28T17:52:00Z">
                  <w:rPr>
                    <w:rFonts w:ascii="Monaco" w:eastAsiaTheme="majorEastAsia" w:hAnsi="Monaco" w:cs="Monaco"/>
                    <w:color w:val="243F60" w:themeColor="accent1" w:themeShade="7F"/>
                    <w:sz w:val="32"/>
                    <w:szCs w:val="32"/>
                    <w:lang w:val="en-US"/>
                  </w:rPr>
                </w:rPrChange>
              </w:rPr>
              <w:pPrChange w:id="2045"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46" w:author="Borja Gonzalez" w:date="2017-09-28T17:52:00Z">
                  <w:rPr>
                    <w:rFonts w:ascii="Monaco" w:hAnsi="Monaco" w:cs="Monaco"/>
                    <w:color w:val="000000"/>
                    <w:sz w:val="32"/>
                    <w:szCs w:val="32"/>
                    <w:lang w:val="en-US"/>
                  </w:rPr>
                </w:rPrChange>
              </w:rPr>
              <w:t>socket</w:t>
            </w:r>
            <w:r w:rsidRPr="0050601B">
              <w:rPr>
                <w:b/>
                <w:bCs/>
                <w:noProof/>
                <w:lang w:val="en-US"/>
                <w:rPrChange w:id="2047" w:author="Borja Gonzalez" w:date="2017-09-28T17:52:00Z">
                  <w:rPr>
                    <w:rFonts w:ascii="Monaco" w:hAnsi="Monaco" w:cs="Monaco"/>
                    <w:b/>
                    <w:bCs/>
                    <w:color w:val="000000"/>
                    <w:sz w:val="32"/>
                    <w:szCs w:val="32"/>
                    <w:lang w:val="en-US"/>
                  </w:rPr>
                </w:rPrChange>
              </w:rPr>
              <w:t>.</w:t>
            </w:r>
            <w:r w:rsidRPr="0050601B">
              <w:rPr>
                <w:noProof/>
                <w:lang w:val="en-US"/>
                <w:rPrChange w:id="2048" w:author="Borja Gonzalez" w:date="2017-09-28T17:52:00Z">
                  <w:rPr>
                    <w:rFonts w:ascii="Monaco" w:hAnsi="Monaco" w:cs="Monaco"/>
                    <w:color w:val="000000"/>
                    <w:sz w:val="32"/>
                    <w:szCs w:val="32"/>
                    <w:lang w:val="en-US"/>
                  </w:rPr>
                </w:rPrChange>
              </w:rPr>
              <w:t>on</w:t>
            </w:r>
            <w:r w:rsidRPr="0050601B">
              <w:rPr>
                <w:b/>
                <w:bCs/>
                <w:noProof/>
                <w:lang w:val="en-US"/>
                <w:rPrChange w:id="2049" w:author="Borja Gonzalez" w:date="2017-09-28T17:52:00Z">
                  <w:rPr>
                    <w:rFonts w:ascii="Monaco" w:hAnsi="Monaco" w:cs="Monaco"/>
                    <w:b/>
                    <w:bCs/>
                    <w:color w:val="000000"/>
                    <w:sz w:val="32"/>
                    <w:szCs w:val="32"/>
                    <w:lang w:val="en-US"/>
                  </w:rPr>
                </w:rPrChange>
              </w:rPr>
              <w:t>(</w:t>
            </w:r>
            <w:r w:rsidRPr="0050601B">
              <w:rPr>
                <w:noProof/>
                <w:color w:val="4E9A06"/>
                <w:lang w:val="en-US"/>
                <w:rPrChange w:id="2050" w:author="Borja Gonzalez" w:date="2017-09-28T17:52:00Z">
                  <w:rPr>
                    <w:rFonts w:ascii="Monaco" w:hAnsi="Monaco" w:cs="Monaco"/>
                    <w:color w:val="4E9A06"/>
                    <w:sz w:val="32"/>
                    <w:szCs w:val="32"/>
                    <w:lang w:val="en-US"/>
                  </w:rPr>
                </w:rPrChange>
              </w:rPr>
              <w:t>"message"</w:t>
            </w:r>
            <w:r w:rsidRPr="0050601B">
              <w:rPr>
                <w:b/>
                <w:bCs/>
                <w:noProof/>
                <w:lang w:val="en-US"/>
                <w:rPrChange w:id="2051" w:author="Borja Gonzalez" w:date="2017-09-28T17:52:00Z">
                  <w:rPr>
                    <w:rFonts w:ascii="Monaco" w:hAnsi="Monaco" w:cs="Monaco"/>
                    <w:b/>
                    <w:bCs/>
                    <w:color w:val="000000"/>
                    <w:sz w:val="32"/>
                    <w:szCs w:val="32"/>
                    <w:lang w:val="en-US"/>
                  </w:rPr>
                </w:rPrChange>
              </w:rPr>
              <w:t>,</w:t>
            </w:r>
            <w:r w:rsidRPr="0050601B">
              <w:rPr>
                <w:b/>
                <w:bCs/>
                <w:noProof/>
                <w:color w:val="204A87"/>
                <w:lang w:val="en-US"/>
                <w:rPrChange w:id="2052" w:author="Borja Gonzalez" w:date="2017-09-28T17:52:00Z">
                  <w:rPr>
                    <w:rFonts w:ascii="Monaco" w:hAnsi="Monaco" w:cs="Monaco"/>
                    <w:b/>
                    <w:bCs/>
                    <w:color w:val="204A87"/>
                    <w:sz w:val="32"/>
                    <w:szCs w:val="32"/>
                    <w:lang w:val="en-US"/>
                  </w:rPr>
                </w:rPrChange>
              </w:rPr>
              <w:t>function</w:t>
            </w:r>
            <w:r w:rsidRPr="0050601B">
              <w:rPr>
                <w:b/>
                <w:bCs/>
                <w:noProof/>
                <w:lang w:val="en-US"/>
                <w:rPrChange w:id="2053" w:author="Borja Gonzalez" w:date="2017-09-28T17:52:00Z">
                  <w:rPr>
                    <w:rFonts w:ascii="Monaco" w:hAnsi="Monaco" w:cs="Monaco"/>
                    <w:b/>
                    <w:bCs/>
                    <w:color w:val="000000"/>
                    <w:sz w:val="32"/>
                    <w:szCs w:val="32"/>
                    <w:lang w:val="en-US"/>
                  </w:rPr>
                </w:rPrChange>
              </w:rPr>
              <w:t>(</w:t>
            </w:r>
            <w:r w:rsidRPr="0050601B">
              <w:rPr>
                <w:noProof/>
                <w:lang w:val="en-US"/>
                <w:rPrChange w:id="2054" w:author="Borja Gonzalez" w:date="2017-09-28T17:52:00Z">
                  <w:rPr>
                    <w:rFonts w:ascii="Monaco" w:hAnsi="Monaco" w:cs="Monaco"/>
                    <w:color w:val="000000"/>
                    <w:sz w:val="32"/>
                    <w:szCs w:val="32"/>
                    <w:lang w:val="en-US"/>
                  </w:rPr>
                </w:rPrChange>
              </w:rPr>
              <w:t>info</w:t>
            </w:r>
            <w:r w:rsidRPr="0050601B">
              <w:rPr>
                <w:b/>
                <w:bCs/>
                <w:noProof/>
                <w:lang w:val="en-US"/>
                <w:rPrChange w:id="2055" w:author="Borja Gonzalez" w:date="2017-09-28T17:52:00Z">
                  <w:rPr>
                    <w:rFonts w:ascii="Monaco" w:hAnsi="Monaco" w:cs="Monaco"/>
                    <w:b/>
                    <w:bCs/>
                    <w:color w:val="000000"/>
                    <w:sz w:val="32"/>
                    <w:szCs w:val="32"/>
                    <w:lang w:val="en-US"/>
                  </w:rPr>
                </w:rPrChange>
              </w:rPr>
              <w:t>){</w:t>
            </w:r>
          </w:p>
          <w:p w14:paraId="0389F3D8" w14:textId="77777777" w:rsidR="00AE3604" w:rsidRPr="0079203F" w:rsidRDefault="00AE3604">
            <w:pPr>
              <w:rPr>
                <w:noProof/>
                <w:lang w:val="es-ES"/>
                <w:rPrChange w:id="2056" w:author="Rodrigo García" w:date="2017-09-29T10:04:00Z">
                  <w:rPr>
                    <w:rFonts w:ascii="Monaco" w:eastAsiaTheme="majorEastAsia" w:hAnsi="Monaco" w:cs="Monaco"/>
                    <w:color w:val="243F60" w:themeColor="accent1" w:themeShade="7F"/>
                    <w:sz w:val="32"/>
                    <w:szCs w:val="32"/>
                    <w:lang w:val="en-US"/>
                  </w:rPr>
                </w:rPrChange>
              </w:rPr>
              <w:pPrChange w:id="2057" w:author="GONZALEZ DIAZ, BORJA" w:date="2017-09-29T19:28:00Z">
                <w:pPr>
                  <w:keepNext/>
                  <w:keepLines/>
                  <w:widowControl w:val="0"/>
                  <w:autoSpaceDE w:val="0"/>
                  <w:autoSpaceDN w:val="0"/>
                  <w:adjustRightInd w:val="0"/>
                  <w:spacing w:before="200"/>
                  <w:outlineLvl w:val="4"/>
                </w:pPr>
              </w:pPrChange>
            </w:pPr>
            <w:r w:rsidRPr="0050601B">
              <w:rPr>
                <w:noProof/>
                <w:lang w:val="en-US"/>
                <w:rPrChange w:id="2058" w:author="Borja Gonzalez" w:date="2017-09-28T17:52:00Z">
                  <w:rPr>
                    <w:rFonts w:ascii="Monaco" w:hAnsi="Monaco" w:cs="Monaco"/>
                    <w:sz w:val="32"/>
                    <w:szCs w:val="32"/>
                    <w:lang w:val="en-US"/>
                  </w:rPr>
                </w:rPrChange>
              </w:rPr>
              <w:t xml:space="preserve">    </w:t>
            </w:r>
            <w:r w:rsidRPr="0079203F">
              <w:rPr>
                <w:noProof/>
                <w:lang w:val="es-ES"/>
                <w:rPrChange w:id="2059" w:author="Rodrigo García" w:date="2017-09-29T10:04:00Z">
                  <w:rPr>
                    <w:rFonts w:ascii="Monaco" w:hAnsi="Monaco" w:cs="Monaco"/>
                    <w:color w:val="000000"/>
                    <w:sz w:val="32"/>
                    <w:szCs w:val="32"/>
                    <w:lang w:val="en-US"/>
                  </w:rPr>
                </w:rPrChange>
              </w:rPr>
              <w:t xml:space="preserve">datos </w:t>
            </w:r>
            <w:r w:rsidRPr="0079203F">
              <w:rPr>
                <w:b/>
                <w:bCs/>
                <w:noProof/>
                <w:color w:val="CE5C00"/>
                <w:lang w:val="es-ES"/>
                <w:rPrChange w:id="2060" w:author="Rodrigo García" w:date="2017-09-29T10:04:00Z">
                  <w:rPr>
                    <w:rFonts w:ascii="Monaco" w:hAnsi="Monaco" w:cs="Monaco"/>
                    <w:b/>
                    <w:bCs/>
                    <w:color w:val="CE5C00"/>
                    <w:sz w:val="32"/>
                    <w:szCs w:val="32"/>
                    <w:lang w:val="en-US"/>
                  </w:rPr>
                </w:rPrChange>
              </w:rPr>
              <w:t>=</w:t>
            </w:r>
            <w:r w:rsidRPr="0079203F">
              <w:rPr>
                <w:noProof/>
                <w:lang w:val="es-ES"/>
                <w:rPrChange w:id="2061" w:author="Rodrigo García" w:date="2017-09-29T10:04:00Z">
                  <w:rPr>
                    <w:rFonts w:ascii="Monaco" w:hAnsi="Monaco" w:cs="Monaco"/>
                    <w:sz w:val="32"/>
                    <w:szCs w:val="32"/>
                    <w:lang w:val="en-US"/>
                  </w:rPr>
                </w:rPrChange>
              </w:rPr>
              <w:t xml:space="preserve"> JSON</w:t>
            </w:r>
            <w:r w:rsidRPr="0079203F">
              <w:rPr>
                <w:b/>
                <w:bCs/>
                <w:noProof/>
                <w:lang w:val="es-ES"/>
                <w:rPrChange w:id="2062" w:author="Rodrigo García" w:date="2017-09-29T10:04:00Z">
                  <w:rPr>
                    <w:rFonts w:ascii="Monaco" w:hAnsi="Monaco" w:cs="Monaco"/>
                    <w:b/>
                    <w:bCs/>
                    <w:color w:val="000000"/>
                    <w:sz w:val="32"/>
                    <w:szCs w:val="32"/>
                    <w:lang w:val="en-US"/>
                  </w:rPr>
                </w:rPrChange>
              </w:rPr>
              <w:t>.</w:t>
            </w:r>
            <w:r w:rsidRPr="0079203F">
              <w:rPr>
                <w:noProof/>
                <w:lang w:val="es-ES"/>
                <w:rPrChange w:id="2063" w:author="Rodrigo García" w:date="2017-09-29T10:04:00Z">
                  <w:rPr>
                    <w:rFonts w:ascii="Monaco" w:hAnsi="Monaco" w:cs="Monaco"/>
                    <w:color w:val="000000"/>
                    <w:sz w:val="32"/>
                    <w:szCs w:val="32"/>
                    <w:lang w:val="en-US"/>
                  </w:rPr>
                </w:rPrChange>
              </w:rPr>
              <w:t>parse</w:t>
            </w:r>
            <w:r w:rsidRPr="0079203F">
              <w:rPr>
                <w:b/>
                <w:bCs/>
                <w:noProof/>
                <w:lang w:val="es-ES"/>
                <w:rPrChange w:id="2064" w:author="Rodrigo García" w:date="2017-09-29T10:04:00Z">
                  <w:rPr>
                    <w:rFonts w:ascii="Monaco" w:hAnsi="Monaco" w:cs="Monaco"/>
                    <w:b/>
                    <w:bCs/>
                    <w:color w:val="000000"/>
                    <w:sz w:val="32"/>
                    <w:szCs w:val="32"/>
                    <w:lang w:val="en-US"/>
                  </w:rPr>
                </w:rPrChange>
              </w:rPr>
              <w:t>(</w:t>
            </w:r>
            <w:r w:rsidRPr="0079203F">
              <w:rPr>
                <w:noProof/>
                <w:lang w:val="es-ES"/>
                <w:rPrChange w:id="2065" w:author="Rodrigo García" w:date="2017-09-29T10:04:00Z">
                  <w:rPr>
                    <w:rFonts w:ascii="Monaco" w:hAnsi="Monaco" w:cs="Monaco"/>
                    <w:color w:val="000000"/>
                    <w:sz w:val="32"/>
                    <w:szCs w:val="32"/>
                    <w:lang w:val="en-US"/>
                  </w:rPr>
                </w:rPrChange>
              </w:rPr>
              <w:t>info</w:t>
            </w:r>
            <w:r w:rsidRPr="0079203F">
              <w:rPr>
                <w:b/>
                <w:bCs/>
                <w:noProof/>
                <w:lang w:val="es-ES"/>
                <w:rPrChange w:id="2066" w:author="Rodrigo García" w:date="2017-09-29T10:04:00Z">
                  <w:rPr>
                    <w:rFonts w:ascii="Monaco" w:hAnsi="Monaco" w:cs="Monaco"/>
                    <w:b/>
                    <w:bCs/>
                    <w:color w:val="000000"/>
                    <w:sz w:val="32"/>
                    <w:szCs w:val="32"/>
                    <w:lang w:val="en-US"/>
                  </w:rPr>
                </w:rPrChange>
              </w:rPr>
              <w:t>);</w:t>
            </w:r>
          </w:p>
          <w:p w14:paraId="5E5C4696" w14:textId="77777777" w:rsidR="00AE3604" w:rsidRPr="0079203F" w:rsidRDefault="00AE3604">
            <w:pPr>
              <w:rPr>
                <w:noProof/>
                <w:lang w:val="es-ES"/>
                <w:rPrChange w:id="2067" w:author="Rodrigo García" w:date="2017-09-29T10:04:00Z">
                  <w:rPr>
                    <w:rFonts w:ascii="Monaco" w:eastAsiaTheme="majorEastAsia" w:hAnsi="Monaco" w:cs="Monaco"/>
                    <w:color w:val="243F60" w:themeColor="accent1" w:themeShade="7F"/>
                    <w:sz w:val="32"/>
                    <w:szCs w:val="32"/>
                    <w:lang w:val="en-US"/>
                  </w:rPr>
                </w:rPrChange>
              </w:rPr>
              <w:pPrChange w:id="206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69" w:author="Rodrigo García" w:date="2017-09-29T10:04:00Z">
                  <w:rPr>
                    <w:rFonts w:ascii="Monaco" w:hAnsi="Monaco" w:cs="Monaco"/>
                    <w:sz w:val="32"/>
                    <w:szCs w:val="32"/>
                    <w:lang w:val="en-US"/>
                  </w:rPr>
                </w:rPrChange>
              </w:rPr>
              <w:t xml:space="preserve">    console</w:t>
            </w:r>
            <w:r w:rsidRPr="0079203F">
              <w:rPr>
                <w:b/>
                <w:bCs/>
                <w:noProof/>
                <w:lang w:val="es-ES"/>
                <w:rPrChange w:id="2070" w:author="Rodrigo García" w:date="2017-09-29T10:04:00Z">
                  <w:rPr>
                    <w:rFonts w:ascii="Monaco" w:hAnsi="Monaco" w:cs="Monaco"/>
                    <w:b/>
                    <w:bCs/>
                    <w:color w:val="000000"/>
                    <w:sz w:val="32"/>
                    <w:szCs w:val="32"/>
                    <w:lang w:val="en-US"/>
                  </w:rPr>
                </w:rPrChange>
              </w:rPr>
              <w:t>.</w:t>
            </w:r>
            <w:r w:rsidRPr="0079203F">
              <w:rPr>
                <w:noProof/>
                <w:lang w:val="es-ES"/>
                <w:rPrChange w:id="2071" w:author="Rodrigo García" w:date="2017-09-29T10:04:00Z">
                  <w:rPr>
                    <w:rFonts w:ascii="Monaco" w:hAnsi="Monaco" w:cs="Monaco"/>
                    <w:color w:val="000000"/>
                    <w:sz w:val="32"/>
                    <w:szCs w:val="32"/>
                    <w:lang w:val="en-US"/>
                  </w:rPr>
                </w:rPrChange>
              </w:rPr>
              <w:t>log</w:t>
            </w:r>
            <w:r w:rsidRPr="0079203F">
              <w:rPr>
                <w:b/>
                <w:bCs/>
                <w:noProof/>
                <w:lang w:val="es-ES"/>
                <w:rPrChange w:id="2072" w:author="Rodrigo García" w:date="2017-09-29T10:04:00Z">
                  <w:rPr>
                    <w:rFonts w:ascii="Monaco" w:hAnsi="Monaco" w:cs="Monaco"/>
                    <w:b/>
                    <w:bCs/>
                    <w:color w:val="000000"/>
                    <w:sz w:val="32"/>
                    <w:szCs w:val="32"/>
                    <w:lang w:val="en-US"/>
                  </w:rPr>
                </w:rPrChange>
              </w:rPr>
              <w:t>(</w:t>
            </w:r>
            <w:r w:rsidRPr="0079203F">
              <w:rPr>
                <w:noProof/>
                <w:lang w:val="es-ES"/>
                <w:rPrChange w:id="2073" w:author="Rodrigo García" w:date="2017-09-29T10:04:00Z">
                  <w:rPr>
                    <w:rFonts w:ascii="Monaco" w:hAnsi="Monaco" w:cs="Monaco"/>
                    <w:color w:val="000000"/>
                    <w:sz w:val="32"/>
                    <w:szCs w:val="32"/>
                    <w:lang w:val="en-US"/>
                  </w:rPr>
                </w:rPrChange>
              </w:rPr>
              <w:t>timestamp</w:t>
            </w:r>
            <w:r w:rsidRPr="0079203F">
              <w:rPr>
                <w:b/>
                <w:bCs/>
                <w:noProof/>
                <w:lang w:val="es-ES"/>
                <w:rPrChange w:id="2074" w:author="Rodrigo García" w:date="2017-09-29T10:04:00Z">
                  <w:rPr>
                    <w:rFonts w:ascii="Monaco" w:hAnsi="Monaco" w:cs="Monaco"/>
                    <w:b/>
                    <w:bCs/>
                    <w:color w:val="000000"/>
                    <w:sz w:val="32"/>
                    <w:szCs w:val="32"/>
                    <w:lang w:val="en-US"/>
                  </w:rPr>
                </w:rPrChange>
              </w:rPr>
              <w:t>(</w:t>
            </w:r>
            <w:r w:rsidRPr="0079203F">
              <w:rPr>
                <w:noProof/>
                <w:color w:val="4E9A06"/>
                <w:lang w:val="es-ES"/>
                <w:rPrChange w:id="2075" w:author="Rodrigo García" w:date="2017-09-29T10:04:00Z">
                  <w:rPr>
                    <w:rFonts w:ascii="Monaco" w:hAnsi="Monaco" w:cs="Monaco"/>
                    <w:color w:val="4E9A06"/>
                    <w:sz w:val="32"/>
                    <w:szCs w:val="32"/>
                    <w:lang w:val="en-US"/>
                  </w:rPr>
                </w:rPrChange>
              </w:rPr>
              <w:t>'hh:mm:ss:iii'</w:t>
            </w:r>
            <w:r w:rsidRPr="0079203F">
              <w:rPr>
                <w:b/>
                <w:bCs/>
                <w:noProof/>
                <w:lang w:val="es-ES"/>
                <w:rPrChange w:id="2076" w:author="Rodrigo García" w:date="2017-09-29T10:04:00Z">
                  <w:rPr>
                    <w:rFonts w:ascii="Monaco" w:hAnsi="Monaco" w:cs="Monaco"/>
                    <w:b/>
                    <w:bCs/>
                    <w:color w:val="000000"/>
                    <w:sz w:val="32"/>
                    <w:szCs w:val="32"/>
                    <w:lang w:val="en-US"/>
                  </w:rPr>
                </w:rPrChange>
              </w:rPr>
              <w:t>)</w:t>
            </w:r>
            <w:r w:rsidRPr="0079203F">
              <w:rPr>
                <w:b/>
                <w:bCs/>
                <w:noProof/>
                <w:color w:val="CE5C00"/>
                <w:lang w:val="es-ES"/>
                <w:rPrChange w:id="2077" w:author="Rodrigo García" w:date="2017-09-29T10:04:00Z">
                  <w:rPr>
                    <w:rFonts w:ascii="Monaco" w:hAnsi="Monaco" w:cs="Monaco"/>
                    <w:b/>
                    <w:bCs/>
                    <w:color w:val="CE5C00"/>
                    <w:sz w:val="32"/>
                    <w:szCs w:val="32"/>
                    <w:lang w:val="en-US"/>
                  </w:rPr>
                </w:rPrChange>
              </w:rPr>
              <w:t>+</w:t>
            </w:r>
            <w:r w:rsidRPr="0079203F">
              <w:rPr>
                <w:noProof/>
                <w:color w:val="4E9A06"/>
                <w:lang w:val="es-ES"/>
                <w:rPrChange w:id="2078" w:author="Rodrigo García" w:date="2017-09-29T10:04:00Z">
                  <w:rPr>
                    <w:rFonts w:ascii="Monaco" w:hAnsi="Monaco" w:cs="Monaco"/>
                    <w:color w:val="4E9A06"/>
                    <w:sz w:val="32"/>
                    <w:szCs w:val="32"/>
                    <w:lang w:val="en-US"/>
                  </w:rPr>
                </w:rPrChange>
              </w:rPr>
              <w:t>" Petición del cliente: "</w:t>
            </w:r>
            <w:r w:rsidRPr="0079203F">
              <w:rPr>
                <w:b/>
                <w:bCs/>
                <w:noProof/>
                <w:color w:val="CE5C00"/>
                <w:lang w:val="es-ES"/>
                <w:rPrChange w:id="2079" w:author="Rodrigo García" w:date="2017-09-29T10:04:00Z">
                  <w:rPr>
                    <w:rFonts w:ascii="Monaco" w:hAnsi="Monaco" w:cs="Monaco"/>
                    <w:b/>
                    <w:bCs/>
                    <w:color w:val="CE5C00"/>
                    <w:sz w:val="32"/>
                    <w:szCs w:val="32"/>
                    <w:lang w:val="en-US"/>
                  </w:rPr>
                </w:rPrChange>
              </w:rPr>
              <w:t>+</w:t>
            </w:r>
            <w:r w:rsidRPr="0079203F">
              <w:rPr>
                <w:noProof/>
                <w:lang w:val="es-ES"/>
                <w:rPrChange w:id="2080" w:author="Rodrigo García" w:date="2017-09-29T10:04:00Z">
                  <w:rPr>
                    <w:rFonts w:ascii="Monaco" w:hAnsi="Monaco" w:cs="Monaco"/>
                    <w:color w:val="000000"/>
                    <w:sz w:val="32"/>
                    <w:szCs w:val="32"/>
                    <w:lang w:val="en-US"/>
                  </w:rPr>
                </w:rPrChange>
              </w:rPr>
              <w:t>datos</w:t>
            </w:r>
            <w:r w:rsidRPr="0079203F">
              <w:rPr>
                <w:b/>
                <w:bCs/>
                <w:noProof/>
                <w:lang w:val="es-ES"/>
                <w:rPrChange w:id="2081" w:author="Rodrigo García" w:date="2017-09-29T10:04:00Z">
                  <w:rPr>
                    <w:rFonts w:ascii="Monaco" w:hAnsi="Monaco" w:cs="Monaco"/>
                    <w:b/>
                    <w:bCs/>
                    <w:color w:val="000000"/>
                    <w:sz w:val="32"/>
                    <w:szCs w:val="32"/>
                    <w:lang w:val="en-US"/>
                  </w:rPr>
                </w:rPrChange>
              </w:rPr>
              <w:t>.</w:t>
            </w:r>
            <w:r w:rsidRPr="0079203F">
              <w:rPr>
                <w:noProof/>
                <w:lang w:val="es-ES"/>
                <w:rPrChange w:id="2082" w:author="Rodrigo García" w:date="2017-09-29T10:04:00Z">
                  <w:rPr>
                    <w:rFonts w:ascii="Monaco" w:hAnsi="Monaco" w:cs="Monaco"/>
                    <w:color w:val="000000"/>
                    <w:sz w:val="32"/>
                    <w:szCs w:val="32"/>
                    <w:lang w:val="en-US"/>
                  </w:rPr>
                </w:rPrChange>
              </w:rPr>
              <w:t>operacion</w:t>
            </w:r>
            <w:r w:rsidRPr="0079203F">
              <w:rPr>
                <w:b/>
                <w:bCs/>
                <w:noProof/>
                <w:lang w:val="es-ES"/>
                <w:rPrChange w:id="2083" w:author="Rodrigo García" w:date="2017-09-29T10:04:00Z">
                  <w:rPr>
                    <w:rFonts w:ascii="Monaco" w:hAnsi="Monaco" w:cs="Monaco"/>
                    <w:b/>
                    <w:bCs/>
                    <w:color w:val="000000"/>
                    <w:sz w:val="32"/>
                    <w:szCs w:val="32"/>
                    <w:lang w:val="en-US"/>
                  </w:rPr>
                </w:rPrChange>
              </w:rPr>
              <w:t>);</w:t>
            </w:r>
          </w:p>
          <w:p w14:paraId="150CCD46" w14:textId="77777777" w:rsidR="00AE3604" w:rsidRPr="0079203F" w:rsidRDefault="00AE3604">
            <w:pPr>
              <w:rPr>
                <w:noProof/>
                <w:lang w:val="es-ES"/>
                <w:rPrChange w:id="2084" w:author="Rodrigo García" w:date="2017-09-29T10:04:00Z">
                  <w:rPr>
                    <w:rFonts w:ascii="Monaco" w:hAnsi="Monaco" w:cs="Monaco"/>
                    <w:sz w:val="32"/>
                    <w:szCs w:val="32"/>
                    <w:lang w:val="en-US"/>
                  </w:rPr>
                </w:rPrChange>
              </w:rPr>
              <w:pPrChange w:id="2085" w:author="GONZALEZ DIAZ, BORJA" w:date="2017-09-29T19:28:00Z">
                <w:pPr>
                  <w:widowControl w:val="0"/>
                  <w:autoSpaceDE w:val="0"/>
                  <w:autoSpaceDN w:val="0"/>
                  <w:adjustRightInd w:val="0"/>
                </w:pPr>
              </w:pPrChange>
            </w:pPr>
          </w:p>
          <w:p w14:paraId="272BB5AC" w14:textId="77777777" w:rsidR="00AE3604" w:rsidRPr="0050601B" w:rsidRDefault="00AE3604">
            <w:pPr>
              <w:rPr>
                <w:noProof/>
                <w:lang w:val="en-US"/>
                <w:rPrChange w:id="2086" w:author="Borja Gonzalez" w:date="2017-09-28T17:52:00Z">
                  <w:rPr>
                    <w:rFonts w:ascii="Monaco" w:eastAsiaTheme="majorEastAsia" w:hAnsi="Monaco" w:cs="Monaco"/>
                    <w:color w:val="243F60" w:themeColor="accent1" w:themeShade="7F"/>
                    <w:sz w:val="32"/>
                    <w:szCs w:val="32"/>
                    <w:lang w:val="en-US"/>
                  </w:rPr>
                </w:rPrChange>
              </w:rPr>
              <w:pPrChange w:id="208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088" w:author="Rodrigo García" w:date="2017-09-29T10:04:00Z">
                  <w:rPr>
                    <w:rFonts w:ascii="Monaco" w:hAnsi="Monaco" w:cs="Monaco"/>
                    <w:sz w:val="32"/>
                    <w:szCs w:val="32"/>
                    <w:lang w:val="en-US"/>
                  </w:rPr>
                </w:rPrChange>
              </w:rPr>
              <w:t xml:space="preserve">    </w:t>
            </w:r>
            <w:r w:rsidRPr="0050601B">
              <w:rPr>
                <w:b/>
                <w:bCs/>
                <w:noProof/>
                <w:color w:val="204A87"/>
                <w:lang w:val="en-US"/>
                <w:rPrChange w:id="2089" w:author="Borja Gonzalez" w:date="2017-09-28T17:52:00Z">
                  <w:rPr>
                    <w:rFonts w:ascii="Monaco" w:hAnsi="Monaco" w:cs="Monaco"/>
                    <w:b/>
                    <w:bCs/>
                    <w:color w:val="204A87"/>
                    <w:sz w:val="32"/>
                    <w:szCs w:val="32"/>
                    <w:lang w:val="en-US"/>
                  </w:rPr>
                </w:rPrChange>
              </w:rPr>
              <w:t>if</w:t>
            </w:r>
            <w:r w:rsidRPr="0050601B">
              <w:rPr>
                <w:noProof/>
                <w:lang w:val="en-US"/>
                <w:rPrChange w:id="2090" w:author="Borja Gonzalez" w:date="2017-09-28T17:52:00Z">
                  <w:rPr>
                    <w:rFonts w:ascii="Monaco" w:hAnsi="Monaco" w:cs="Monaco"/>
                    <w:sz w:val="32"/>
                    <w:szCs w:val="32"/>
                    <w:lang w:val="en-US"/>
                  </w:rPr>
                </w:rPrChange>
              </w:rPr>
              <w:t xml:space="preserve"> </w:t>
            </w:r>
            <w:r w:rsidRPr="0050601B">
              <w:rPr>
                <w:b/>
                <w:bCs/>
                <w:noProof/>
                <w:lang w:val="en-US"/>
                <w:rPrChange w:id="2091" w:author="Borja Gonzalez" w:date="2017-09-28T17:52:00Z">
                  <w:rPr>
                    <w:rFonts w:ascii="Monaco" w:hAnsi="Monaco" w:cs="Monaco"/>
                    <w:b/>
                    <w:bCs/>
                    <w:color w:val="000000"/>
                    <w:sz w:val="32"/>
                    <w:szCs w:val="32"/>
                    <w:lang w:val="en-US"/>
                  </w:rPr>
                </w:rPrChange>
              </w:rPr>
              <w:t>(</w:t>
            </w:r>
            <w:r w:rsidRPr="0050601B">
              <w:rPr>
                <w:noProof/>
                <w:lang w:val="en-US"/>
                <w:rPrChange w:id="2092" w:author="Borja Gonzalez" w:date="2017-09-28T17:52:00Z">
                  <w:rPr>
                    <w:rFonts w:ascii="Monaco" w:hAnsi="Monaco" w:cs="Monaco"/>
                    <w:color w:val="000000"/>
                    <w:sz w:val="32"/>
                    <w:szCs w:val="32"/>
                    <w:lang w:val="en-US"/>
                  </w:rPr>
                </w:rPrChange>
              </w:rPr>
              <w:t>datos</w:t>
            </w:r>
            <w:r w:rsidRPr="0050601B">
              <w:rPr>
                <w:b/>
                <w:bCs/>
                <w:noProof/>
                <w:lang w:val="en-US"/>
                <w:rPrChange w:id="2093" w:author="Borja Gonzalez" w:date="2017-09-28T17:52:00Z">
                  <w:rPr>
                    <w:rFonts w:ascii="Monaco" w:hAnsi="Monaco" w:cs="Monaco"/>
                    <w:b/>
                    <w:bCs/>
                    <w:color w:val="000000"/>
                    <w:sz w:val="32"/>
                    <w:szCs w:val="32"/>
                    <w:lang w:val="en-US"/>
                  </w:rPr>
                </w:rPrChange>
              </w:rPr>
              <w:t>.</w:t>
            </w:r>
            <w:r w:rsidRPr="0050601B">
              <w:rPr>
                <w:noProof/>
                <w:lang w:val="en-US"/>
                <w:rPrChange w:id="2094" w:author="Borja Gonzalez" w:date="2017-09-28T17:52:00Z">
                  <w:rPr>
                    <w:rFonts w:ascii="Monaco" w:hAnsi="Monaco" w:cs="Monaco"/>
                    <w:color w:val="000000"/>
                    <w:sz w:val="32"/>
                    <w:szCs w:val="32"/>
                    <w:lang w:val="en-US"/>
                  </w:rPr>
                </w:rPrChange>
              </w:rPr>
              <w:t xml:space="preserve">operacion </w:t>
            </w:r>
            <w:r w:rsidRPr="0050601B">
              <w:rPr>
                <w:b/>
                <w:bCs/>
                <w:noProof/>
                <w:color w:val="CE5C00"/>
                <w:lang w:val="en-US"/>
                <w:rPrChange w:id="2095" w:author="Borja Gonzalez" w:date="2017-09-28T17:52:00Z">
                  <w:rPr>
                    <w:rFonts w:ascii="Monaco" w:hAnsi="Monaco" w:cs="Monaco"/>
                    <w:b/>
                    <w:bCs/>
                    <w:color w:val="CE5C00"/>
                    <w:sz w:val="32"/>
                    <w:szCs w:val="32"/>
                    <w:lang w:val="en-US"/>
                  </w:rPr>
                </w:rPrChange>
              </w:rPr>
              <w:t>==</w:t>
            </w:r>
            <w:r w:rsidRPr="0050601B">
              <w:rPr>
                <w:noProof/>
                <w:lang w:val="en-US"/>
                <w:rPrChange w:id="2096" w:author="Borja Gonzalez" w:date="2017-09-28T17:52:00Z">
                  <w:rPr>
                    <w:rFonts w:ascii="Monaco" w:hAnsi="Monaco" w:cs="Monaco"/>
                    <w:sz w:val="32"/>
                    <w:szCs w:val="32"/>
                    <w:lang w:val="en-US"/>
                  </w:rPr>
                </w:rPrChange>
              </w:rPr>
              <w:t xml:space="preserve"> </w:t>
            </w:r>
            <w:r w:rsidRPr="0050601B">
              <w:rPr>
                <w:noProof/>
                <w:color w:val="4E9A06"/>
                <w:lang w:val="en-US"/>
                <w:rPrChange w:id="2097" w:author="Borja Gonzalez" w:date="2017-09-28T17:52:00Z">
                  <w:rPr>
                    <w:rFonts w:ascii="Monaco" w:hAnsi="Monaco" w:cs="Monaco"/>
                    <w:color w:val="4E9A06"/>
                    <w:sz w:val="32"/>
                    <w:szCs w:val="32"/>
                    <w:lang w:val="en-US"/>
                  </w:rPr>
                </w:rPrChange>
              </w:rPr>
              <w:t>"Pacientes"</w:t>
            </w:r>
            <w:r w:rsidRPr="0050601B">
              <w:rPr>
                <w:b/>
                <w:bCs/>
                <w:noProof/>
                <w:lang w:val="en-US"/>
                <w:rPrChange w:id="2098" w:author="Borja Gonzalez" w:date="2017-09-28T17:52:00Z">
                  <w:rPr>
                    <w:rFonts w:ascii="Monaco" w:hAnsi="Monaco" w:cs="Monaco"/>
                    <w:b/>
                    <w:bCs/>
                    <w:color w:val="000000"/>
                    <w:sz w:val="32"/>
                    <w:szCs w:val="32"/>
                    <w:lang w:val="en-US"/>
                  </w:rPr>
                </w:rPrChange>
              </w:rPr>
              <w:t>){</w:t>
            </w:r>
          </w:p>
          <w:p w14:paraId="52E546A6" w14:textId="77777777" w:rsidR="00AE3604" w:rsidRPr="0050601B" w:rsidRDefault="00AE3604">
            <w:pPr>
              <w:rPr>
                <w:noProof/>
                <w:lang w:val="en-US"/>
                <w:rPrChange w:id="2099" w:author="Borja Gonzalez" w:date="2017-09-28T17:52:00Z">
                  <w:rPr>
                    <w:rFonts w:ascii="Monaco" w:eastAsiaTheme="majorEastAsia" w:hAnsi="Monaco" w:cs="Monaco"/>
                    <w:color w:val="243F60" w:themeColor="accent1" w:themeShade="7F"/>
                    <w:sz w:val="32"/>
                    <w:szCs w:val="32"/>
                    <w:lang w:val="en-US"/>
                  </w:rPr>
                </w:rPrChange>
              </w:rPr>
              <w:pPrChange w:id="2100"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01" w:author="Borja Gonzalez" w:date="2017-09-28T17:52:00Z">
                  <w:rPr>
                    <w:rFonts w:ascii="Monaco" w:hAnsi="Monaco" w:cs="Monaco"/>
                    <w:sz w:val="32"/>
                    <w:szCs w:val="32"/>
                    <w:lang w:val="en-US"/>
                  </w:rPr>
                </w:rPrChange>
              </w:rPr>
              <w:t xml:space="preserve">        </w:t>
            </w:r>
            <w:r w:rsidRPr="0050601B">
              <w:rPr>
                <w:b/>
                <w:bCs/>
                <w:noProof/>
                <w:color w:val="204A87"/>
                <w:lang w:val="en-US"/>
                <w:rPrChange w:id="2102" w:author="Borja Gonzalez" w:date="2017-09-28T17:52:00Z">
                  <w:rPr>
                    <w:rFonts w:ascii="Monaco" w:hAnsi="Monaco" w:cs="Monaco"/>
                    <w:b/>
                    <w:bCs/>
                    <w:color w:val="204A87"/>
                    <w:sz w:val="32"/>
                    <w:szCs w:val="32"/>
                    <w:lang w:val="en-US"/>
                  </w:rPr>
                </w:rPrChange>
              </w:rPr>
              <w:t>var</w:t>
            </w:r>
            <w:r w:rsidRPr="0050601B">
              <w:rPr>
                <w:noProof/>
                <w:lang w:val="en-US"/>
                <w:rPrChange w:id="2103" w:author="Borja Gonzalez" w:date="2017-09-28T17:52:00Z">
                  <w:rPr>
                    <w:rFonts w:ascii="Monaco" w:hAnsi="Monaco" w:cs="Monaco"/>
                    <w:sz w:val="32"/>
                    <w:szCs w:val="32"/>
                    <w:lang w:val="en-US"/>
                  </w:rPr>
                </w:rPrChange>
              </w:rPr>
              <w:t xml:space="preserve"> filebuffer </w:t>
            </w:r>
            <w:r w:rsidRPr="0050601B">
              <w:rPr>
                <w:b/>
                <w:bCs/>
                <w:noProof/>
                <w:color w:val="CE5C00"/>
                <w:lang w:val="en-US"/>
                <w:rPrChange w:id="2104" w:author="Borja Gonzalez" w:date="2017-09-28T17:52:00Z">
                  <w:rPr>
                    <w:rFonts w:ascii="Monaco" w:hAnsi="Monaco" w:cs="Monaco"/>
                    <w:b/>
                    <w:bCs/>
                    <w:color w:val="CE5C00"/>
                    <w:sz w:val="32"/>
                    <w:szCs w:val="32"/>
                    <w:lang w:val="en-US"/>
                  </w:rPr>
                </w:rPrChange>
              </w:rPr>
              <w:t>=</w:t>
            </w:r>
            <w:r w:rsidRPr="0050601B">
              <w:rPr>
                <w:noProof/>
                <w:lang w:val="en-US"/>
                <w:rPrChange w:id="2105" w:author="Borja Gonzalez" w:date="2017-09-28T17:52:00Z">
                  <w:rPr>
                    <w:rFonts w:ascii="Monaco" w:hAnsi="Monaco" w:cs="Monaco"/>
                    <w:sz w:val="32"/>
                    <w:szCs w:val="32"/>
                    <w:lang w:val="en-US"/>
                  </w:rPr>
                </w:rPrChange>
              </w:rPr>
              <w:t xml:space="preserve"> fs</w:t>
            </w:r>
            <w:r w:rsidRPr="0050601B">
              <w:rPr>
                <w:b/>
                <w:bCs/>
                <w:noProof/>
                <w:lang w:val="en-US"/>
                <w:rPrChange w:id="2106" w:author="Borja Gonzalez" w:date="2017-09-28T17:52:00Z">
                  <w:rPr>
                    <w:rFonts w:ascii="Monaco" w:hAnsi="Monaco" w:cs="Monaco"/>
                    <w:b/>
                    <w:bCs/>
                    <w:color w:val="000000"/>
                    <w:sz w:val="32"/>
                    <w:szCs w:val="32"/>
                    <w:lang w:val="en-US"/>
                  </w:rPr>
                </w:rPrChange>
              </w:rPr>
              <w:t>.</w:t>
            </w:r>
            <w:r w:rsidRPr="0050601B">
              <w:rPr>
                <w:noProof/>
                <w:lang w:val="en-US"/>
                <w:rPrChange w:id="2107" w:author="Borja Gonzalez" w:date="2017-09-28T17:52:00Z">
                  <w:rPr>
                    <w:rFonts w:ascii="Monaco" w:hAnsi="Monaco" w:cs="Monaco"/>
                    <w:color w:val="000000"/>
                    <w:sz w:val="32"/>
                    <w:szCs w:val="32"/>
                    <w:lang w:val="en-US"/>
                  </w:rPr>
                </w:rPrChange>
              </w:rPr>
              <w:t>readFileSync</w:t>
            </w:r>
            <w:r w:rsidRPr="0050601B">
              <w:rPr>
                <w:b/>
                <w:bCs/>
                <w:noProof/>
                <w:lang w:val="en-US"/>
                <w:rPrChange w:id="2108" w:author="Borja Gonzalez" w:date="2017-09-28T17:52:00Z">
                  <w:rPr>
                    <w:rFonts w:ascii="Monaco" w:hAnsi="Monaco" w:cs="Monaco"/>
                    <w:b/>
                    <w:bCs/>
                    <w:color w:val="000000"/>
                    <w:sz w:val="32"/>
                    <w:szCs w:val="32"/>
                    <w:lang w:val="en-US"/>
                  </w:rPr>
                </w:rPrChange>
              </w:rPr>
              <w:t>(</w:t>
            </w:r>
            <w:r w:rsidRPr="0050601B">
              <w:rPr>
                <w:noProof/>
                <w:color w:val="4E9A06"/>
                <w:lang w:val="en-US"/>
                <w:rPrChange w:id="2109" w:author="Borja Gonzalez" w:date="2017-09-28T17:52:00Z">
                  <w:rPr>
                    <w:rFonts w:ascii="Monaco" w:hAnsi="Monaco" w:cs="Monaco"/>
                    <w:color w:val="4E9A06"/>
                    <w:sz w:val="32"/>
                    <w:szCs w:val="32"/>
                    <w:lang w:val="en-US"/>
                  </w:rPr>
                </w:rPrChange>
              </w:rPr>
              <w:t>'./Pacientes_DB.db'</w:t>
            </w:r>
            <w:r w:rsidRPr="0050601B">
              <w:rPr>
                <w:b/>
                <w:bCs/>
                <w:noProof/>
                <w:lang w:val="en-US"/>
                <w:rPrChange w:id="2110" w:author="Borja Gonzalez" w:date="2017-09-28T17:52:00Z">
                  <w:rPr>
                    <w:rFonts w:ascii="Monaco" w:hAnsi="Monaco" w:cs="Monaco"/>
                    <w:b/>
                    <w:bCs/>
                    <w:color w:val="000000"/>
                    <w:sz w:val="32"/>
                    <w:szCs w:val="32"/>
                    <w:lang w:val="en-US"/>
                  </w:rPr>
                </w:rPrChange>
              </w:rPr>
              <w:t>);</w:t>
            </w:r>
          </w:p>
          <w:p w14:paraId="40D42CDD" w14:textId="77777777" w:rsidR="00AE3604" w:rsidRPr="0050601B" w:rsidRDefault="00AE3604">
            <w:pPr>
              <w:rPr>
                <w:noProof/>
                <w:lang w:val="en-US"/>
                <w:rPrChange w:id="2111" w:author="Borja Gonzalez" w:date="2017-09-28T17:52:00Z">
                  <w:rPr>
                    <w:rFonts w:ascii="Monaco" w:eastAsiaTheme="majorEastAsia" w:hAnsi="Monaco" w:cs="Monaco"/>
                    <w:color w:val="243F60" w:themeColor="accent1" w:themeShade="7F"/>
                    <w:sz w:val="32"/>
                    <w:szCs w:val="32"/>
                    <w:lang w:val="en-US"/>
                  </w:rPr>
                </w:rPrChange>
              </w:rPr>
              <w:pPrChange w:id="211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13" w:author="Borja Gonzalez" w:date="2017-09-28T17:52:00Z">
                  <w:rPr>
                    <w:rFonts w:ascii="Monaco" w:hAnsi="Monaco" w:cs="Monaco"/>
                    <w:sz w:val="32"/>
                    <w:szCs w:val="32"/>
                    <w:lang w:val="en-US"/>
                  </w:rPr>
                </w:rPrChange>
              </w:rPr>
              <w:t xml:space="preserve">        </w:t>
            </w:r>
            <w:r w:rsidRPr="0050601B">
              <w:rPr>
                <w:b/>
                <w:bCs/>
                <w:noProof/>
                <w:color w:val="204A87"/>
                <w:lang w:val="en-US"/>
                <w:rPrChange w:id="2114" w:author="Borja Gonzalez" w:date="2017-09-28T17:52:00Z">
                  <w:rPr>
                    <w:rFonts w:ascii="Monaco" w:hAnsi="Monaco" w:cs="Monaco"/>
                    <w:b/>
                    <w:bCs/>
                    <w:color w:val="204A87"/>
                    <w:sz w:val="32"/>
                    <w:szCs w:val="32"/>
                    <w:lang w:val="en-US"/>
                  </w:rPr>
                </w:rPrChange>
              </w:rPr>
              <w:t>var</w:t>
            </w:r>
            <w:r w:rsidRPr="0050601B">
              <w:rPr>
                <w:noProof/>
                <w:lang w:val="en-US"/>
                <w:rPrChange w:id="2115" w:author="Borja Gonzalez" w:date="2017-09-28T17:52:00Z">
                  <w:rPr>
                    <w:rFonts w:ascii="Monaco" w:hAnsi="Monaco" w:cs="Monaco"/>
                    <w:sz w:val="32"/>
                    <w:szCs w:val="32"/>
                    <w:lang w:val="en-US"/>
                  </w:rPr>
                </w:rPrChange>
              </w:rPr>
              <w:t xml:space="preserve"> db </w:t>
            </w:r>
            <w:r w:rsidRPr="0050601B">
              <w:rPr>
                <w:b/>
                <w:bCs/>
                <w:noProof/>
                <w:color w:val="CE5C00"/>
                <w:lang w:val="en-US"/>
                <w:rPrChange w:id="2116" w:author="Borja Gonzalez" w:date="2017-09-28T17:52:00Z">
                  <w:rPr>
                    <w:rFonts w:ascii="Monaco" w:hAnsi="Monaco" w:cs="Monaco"/>
                    <w:b/>
                    <w:bCs/>
                    <w:color w:val="CE5C00"/>
                    <w:sz w:val="32"/>
                    <w:szCs w:val="32"/>
                    <w:lang w:val="en-US"/>
                  </w:rPr>
                </w:rPrChange>
              </w:rPr>
              <w:t>=</w:t>
            </w:r>
            <w:r w:rsidRPr="0050601B">
              <w:rPr>
                <w:noProof/>
                <w:lang w:val="en-US"/>
                <w:rPrChange w:id="2117" w:author="Borja Gonzalez" w:date="2017-09-28T17:52:00Z">
                  <w:rPr>
                    <w:rFonts w:ascii="Monaco" w:hAnsi="Monaco" w:cs="Monaco"/>
                    <w:sz w:val="32"/>
                    <w:szCs w:val="32"/>
                    <w:lang w:val="en-US"/>
                  </w:rPr>
                </w:rPrChange>
              </w:rPr>
              <w:t xml:space="preserve"> </w:t>
            </w:r>
            <w:r w:rsidRPr="0050601B">
              <w:rPr>
                <w:b/>
                <w:bCs/>
                <w:noProof/>
                <w:color w:val="204A87"/>
                <w:lang w:val="en-US"/>
                <w:rPrChange w:id="2118" w:author="Borja Gonzalez" w:date="2017-09-28T17:52:00Z">
                  <w:rPr>
                    <w:rFonts w:ascii="Monaco" w:hAnsi="Monaco" w:cs="Monaco"/>
                    <w:b/>
                    <w:bCs/>
                    <w:color w:val="204A87"/>
                    <w:sz w:val="32"/>
                    <w:szCs w:val="32"/>
                    <w:lang w:val="en-US"/>
                  </w:rPr>
                </w:rPrChange>
              </w:rPr>
              <w:t>new</w:t>
            </w:r>
            <w:r w:rsidRPr="0050601B">
              <w:rPr>
                <w:noProof/>
                <w:lang w:val="en-US"/>
                <w:rPrChange w:id="2119" w:author="Borja Gonzalez" w:date="2017-09-28T17:52:00Z">
                  <w:rPr>
                    <w:rFonts w:ascii="Monaco" w:hAnsi="Monaco" w:cs="Monaco"/>
                    <w:sz w:val="32"/>
                    <w:szCs w:val="32"/>
                    <w:lang w:val="en-US"/>
                  </w:rPr>
                </w:rPrChange>
              </w:rPr>
              <w:t xml:space="preserve"> SQL</w:t>
            </w:r>
            <w:r w:rsidRPr="0050601B">
              <w:rPr>
                <w:b/>
                <w:bCs/>
                <w:noProof/>
                <w:lang w:val="en-US"/>
                <w:rPrChange w:id="2120" w:author="Borja Gonzalez" w:date="2017-09-28T17:52:00Z">
                  <w:rPr>
                    <w:rFonts w:ascii="Monaco" w:hAnsi="Monaco" w:cs="Monaco"/>
                    <w:b/>
                    <w:bCs/>
                    <w:color w:val="000000"/>
                    <w:sz w:val="32"/>
                    <w:szCs w:val="32"/>
                    <w:lang w:val="en-US"/>
                  </w:rPr>
                </w:rPrChange>
              </w:rPr>
              <w:t>.</w:t>
            </w:r>
            <w:r w:rsidRPr="0050601B">
              <w:rPr>
                <w:noProof/>
                <w:lang w:val="en-US"/>
                <w:rPrChange w:id="2121" w:author="Borja Gonzalez" w:date="2017-09-28T17:52:00Z">
                  <w:rPr>
                    <w:rFonts w:ascii="Monaco" w:hAnsi="Monaco" w:cs="Monaco"/>
                    <w:color w:val="000000"/>
                    <w:sz w:val="32"/>
                    <w:szCs w:val="32"/>
                    <w:lang w:val="en-US"/>
                  </w:rPr>
                </w:rPrChange>
              </w:rPr>
              <w:t>Database</w:t>
            </w:r>
            <w:r w:rsidRPr="0050601B">
              <w:rPr>
                <w:b/>
                <w:bCs/>
                <w:noProof/>
                <w:lang w:val="en-US"/>
                <w:rPrChange w:id="2122" w:author="Borja Gonzalez" w:date="2017-09-28T17:52:00Z">
                  <w:rPr>
                    <w:rFonts w:ascii="Monaco" w:hAnsi="Monaco" w:cs="Monaco"/>
                    <w:b/>
                    <w:bCs/>
                    <w:color w:val="000000"/>
                    <w:sz w:val="32"/>
                    <w:szCs w:val="32"/>
                    <w:lang w:val="en-US"/>
                  </w:rPr>
                </w:rPrChange>
              </w:rPr>
              <w:t>(</w:t>
            </w:r>
            <w:r w:rsidRPr="0050601B">
              <w:rPr>
                <w:noProof/>
                <w:lang w:val="en-US"/>
                <w:rPrChange w:id="2123" w:author="Borja Gonzalez" w:date="2017-09-28T17:52:00Z">
                  <w:rPr>
                    <w:rFonts w:ascii="Monaco" w:hAnsi="Monaco" w:cs="Monaco"/>
                    <w:color w:val="000000"/>
                    <w:sz w:val="32"/>
                    <w:szCs w:val="32"/>
                    <w:lang w:val="en-US"/>
                  </w:rPr>
                </w:rPrChange>
              </w:rPr>
              <w:t>filebuffer</w:t>
            </w:r>
            <w:r w:rsidRPr="0050601B">
              <w:rPr>
                <w:b/>
                <w:bCs/>
                <w:noProof/>
                <w:lang w:val="en-US"/>
                <w:rPrChange w:id="2124" w:author="Borja Gonzalez" w:date="2017-09-28T17:52:00Z">
                  <w:rPr>
                    <w:rFonts w:ascii="Monaco" w:hAnsi="Monaco" w:cs="Monaco"/>
                    <w:b/>
                    <w:bCs/>
                    <w:color w:val="000000"/>
                    <w:sz w:val="32"/>
                    <w:szCs w:val="32"/>
                    <w:lang w:val="en-US"/>
                  </w:rPr>
                </w:rPrChange>
              </w:rPr>
              <w:t>);</w:t>
            </w:r>
          </w:p>
          <w:p w14:paraId="26C9FCF8" w14:textId="77777777" w:rsidR="00AE3604" w:rsidRPr="0079203F" w:rsidRDefault="00AE3604">
            <w:pPr>
              <w:rPr>
                <w:noProof/>
                <w:lang w:val="es-ES"/>
                <w:rPrChange w:id="2125" w:author="Rodrigo García" w:date="2017-09-29T10:04:00Z">
                  <w:rPr>
                    <w:rFonts w:ascii="Monaco" w:eastAsiaTheme="majorEastAsia" w:hAnsi="Monaco" w:cs="Monaco"/>
                    <w:color w:val="243F60" w:themeColor="accent1" w:themeShade="7F"/>
                    <w:sz w:val="32"/>
                    <w:szCs w:val="32"/>
                    <w:lang w:val="en-US"/>
                  </w:rPr>
                </w:rPrChange>
              </w:rPr>
              <w:pPrChange w:id="2126" w:author="GONZALEZ DIAZ, BORJA" w:date="2017-09-29T19:28:00Z">
                <w:pPr>
                  <w:keepNext/>
                  <w:keepLines/>
                  <w:widowControl w:val="0"/>
                  <w:autoSpaceDE w:val="0"/>
                  <w:autoSpaceDN w:val="0"/>
                  <w:adjustRightInd w:val="0"/>
                  <w:spacing w:before="200"/>
                  <w:outlineLvl w:val="4"/>
                </w:pPr>
              </w:pPrChange>
            </w:pPr>
            <w:r w:rsidRPr="0050601B">
              <w:rPr>
                <w:noProof/>
                <w:lang w:val="en-US"/>
                <w:rPrChange w:id="2127" w:author="Borja Gonzalez" w:date="2017-09-28T17:52:00Z">
                  <w:rPr>
                    <w:rFonts w:ascii="Monaco" w:hAnsi="Monaco" w:cs="Monaco"/>
                    <w:sz w:val="32"/>
                    <w:szCs w:val="32"/>
                    <w:lang w:val="en-US"/>
                  </w:rPr>
                </w:rPrChange>
              </w:rPr>
              <w:t xml:space="preserve">        </w:t>
            </w:r>
            <w:r w:rsidRPr="0079203F">
              <w:rPr>
                <w:noProof/>
                <w:lang w:val="es-ES"/>
                <w:rPrChange w:id="2128" w:author="Rodrigo García" w:date="2017-09-29T10:04:00Z">
                  <w:rPr>
                    <w:rFonts w:ascii="Monaco" w:hAnsi="Monaco" w:cs="Monaco"/>
                    <w:color w:val="000000"/>
                    <w:sz w:val="32"/>
                    <w:szCs w:val="32"/>
                    <w:lang w:val="en-US"/>
                  </w:rPr>
                </w:rPrChange>
              </w:rPr>
              <w:t>console</w:t>
            </w:r>
            <w:r w:rsidRPr="0079203F">
              <w:rPr>
                <w:b/>
                <w:bCs/>
                <w:noProof/>
                <w:lang w:val="es-ES"/>
                <w:rPrChange w:id="2129" w:author="Rodrigo García" w:date="2017-09-29T10:04:00Z">
                  <w:rPr>
                    <w:rFonts w:ascii="Monaco" w:hAnsi="Monaco" w:cs="Monaco"/>
                    <w:b/>
                    <w:bCs/>
                    <w:color w:val="000000"/>
                    <w:sz w:val="32"/>
                    <w:szCs w:val="32"/>
                    <w:lang w:val="en-US"/>
                  </w:rPr>
                </w:rPrChange>
              </w:rPr>
              <w:t>.</w:t>
            </w:r>
            <w:r w:rsidRPr="0079203F">
              <w:rPr>
                <w:noProof/>
                <w:lang w:val="es-ES"/>
                <w:rPrChange w:id="2130" w:author="Rodrigo García" w:date="2017-09-29T10:04:00Z">
                  <w:rPr>
                    <w:rFonts w:ascii="Monaco" w:hAnsi="Monaco" w:cs="Monaco"/>
                    <w:color w:val="000000"/>
                    <w:sz w:val="32"/>
                    <w:szCs w:val="32"/>
                    <w:lang w:val="en-US"/>
                  </w:rPr>
                </w:rPrChange>
              </w:rPr>
              <w:t>log</w:t>
            </w:r>
            <w:r w:rsidRPr="0079203F">
              <w:rPr>
                <w:b/>
                <w:bCs/>
                <w:noProof/>
                <w:lang w:val="es-ES"/>
                <w:rPrChange w:id="2131" w:author="Rodrigo García" w:date="2017-09-29T10:04:00Z">
                  <w:rPr>
                    <w:rFonts w:ascii="Monaco" w:hAnsi="Monaco" w:cs="Monaco"/>
                    <w:b/>
                    <w:bCs/>
                    <w:color w:val="000000"/>
                    <w:sz w:val="32"/>
                    <w:szCs w:val="32"/>
                    <w:lang w:val="en-US"/>
                  </w:rPr>
                </w:rPrChange>
              </w:rPr>
              <w:t>(</w:t>
            </w:r>
            <w:r w:rsidRPr="0079203F">
              <w:rPr>
                <w:noProof/>
                <w:lang w:val="es-ES"/>
                <w:rPrChange w:id="2132" w:author="Rodrigo García" w:date="2017-09-29T10:04:00Z">
                  <w:rPr>
                    <w:rFonts w:ascii="Monaco" w:hAnsi="Monaco" w:cs="Monaco"/>
                    <w:color w:val="000000"/>
                    <w:sz w:val="32"/>
                    <w:szCs w:val="32"/>
                    <w:lang w:val="en-US"/>
                  </w:rPr>
                </w:rPrChange>
              </w:rPr>
              <w:t>timestamp</w:t>
            </w:r>
            <w:r w:rsidRPr="0079203F">
              <w:rPr>
                <w:b/>
                <w:bCs/>
                <w:noProof/>
                <w:lang w:val="es-ES"/>
                <w:rPrChange w:id="2133" w:author="Rodrigo García" w:date="2017-09-29T10:04:00Z">
                  <w:rPr>
                    <w:rFonts w:ascii="Monaco" w:hAnsi="Monaco" w:cs="Monaco"/>
                    <w:b/>
                    <w:bCs/>
                    <w:color w:val="000000"/>
                    <w:sz w:val="32"/>
                    <w:szCs w:val="32"/>
                    <w:lang w:val="en-US"/>
                  </w:rPr>
                </w:rPrChange>
              </w:rPr>
              <w:t>(</w:t>
            </w:r>
            <w:r w:rsidRPr="0079203F">
              <w:rPr>
                <w:noProof/>
                <w:color w:val="4E9A06"/>
                <w:lang w:val="es-ES"/>
                <w:rPrChange w:id="2134" w:author="Rodrigo García" w:date="2017-09-29T10:04:00Z">
                  <w:rPr>
                    <w:rFonts w:ascii="Monaco" w:hAnsi="Monaco" w:cs="Monaco"/>
                    <w:color w:val="4E9A06"/>
                    <w:sz w:val="32"/>
                    <w:szCs w:val="32"/>
                    <w:lang w:val="en-US"/>
                  </w:rPr>
                </w:rPrChange>
              </w:rPr>
              <w:t>'hh:mm:ss:iii'</w:t>
            </w:r>
            <w:r w:rsidRPr="0079203F">
              <w:rPr>
                <w:b/>
                <w:bCs/>
                <w:noProof/>
                <w:lang w:val="es-ES"/>
                <w:rPrChange w:id="2135" w:author="Rodrigo García" w:date="2017-09-29T10:04:00Z">
                  <w:rPr>
                    <w:rFonts w:ascii="Monaco" w:hAnsi="Monaco" w:cs="Monaco"/>
                    <w:b/>
                    <w:bCs/>
                    <w:color w:val="000000"/>
                    <w:sz w:val="32"/>
                    <w:szCs w:val="32"/>
                    <w:lang w:val="en-US"/>
                  </w:rPr>
                </w:rPrChange>
              </w:rPr>
              <w:t>)</w:t>
            </w:r>
            <w:r w:rsidRPr="0079203F">
              <w:rPr>
                <w:b/>
                <w:bCs/>
                <w:noProof/>
                <w:color w:val="CE5C00"/>
                <w:lang w:val="es-ES"/>
                <w:rPrChange w:id="2136" w:author="Rodrigo García" w:date="2017-09-29T10:04:00Z">
                  <w:rPr>
                    <w:rFonts w:ascii="Monaco" w:hAnsi="Monaco" w:cs="Monaco"/>
                    <w:b/>
                    <w:bCs/>
                    <w:color w:val="CE5C00"/>
                    <w:sz w:val="32"/>
                    <w:szCs w:val="32"/>
                    <w:lang w:val="en-US"/>
                  </w:rPr>
                </w:rPrChange>
              </w:rPr>
              <w:t>+</w:t>
            </w:r>
            <w:r w:rsidRPr="0079203F">
              <w:rPr>
                <w:noProof/>
                <w:color w:val="4E9A06"/>
                <w:lang w:val="es-ES"/>
                <w:rPrChange w:id="2137" w:author="Rodrigo García" w:date="2017-09-29T10:04:00Z">
                  <w:rPr>
                    <w:rFonts w:ascii="Monaco" w:hAnsi="Monaco" w:cs="Monaco"/>
                    <w:color w:val="4E9A06"/>
                    <w:sz w:val="32"/>
                    <w:szCs w:val="32"/>
                    <w:lang w:val="en-US"/>
                  </w:rPr>
                </w:rPrChange>
              </w:rPr>
              <w:t>" Base de datos abierta"</w:t>
            </w:r>
            <w:r w:rsidRPr="0079203F">
              <w:rPr>
                <w:b/>
                <w:bCs/>
                <w:noProof/>
                <w:lang w:val="es-ES"/>
                <w:rPrChange w:id="2138" w:author="Rodrigo García" w:date="2017-09-29T10:04:00Z">
                  <w:rPr>
                    <w:rFonts w:ascii="Monaco" w:hAnsi="Monaco" w:cs="Monaco"/>
                    <w:b/>
                    <w:bCs/>
                    <w:color w:val="000000"/>
                    <w:sz w:val="32"/>
                    <w:szCs w:val="32"/>
                    <w:lang w:val="en-US"/>
                  </w:rPr>
                </w:rPrChange>
              </w:rPr>
              <w:t>);</w:t>
            </w:r>
          </w:p>
          <w:p w14:paraId="2DFA720A" w14:textId="77777777" w:rsidR="00AE3604" w:rsidRPr="0079203F" w:rsidRDefault="00AE3604">
            <w:pPr>
              <w:rPr>
                <w:noProof/>
                <w:lang w:val="es-ES"/>
                <w:rPrChange w:id="2139" w:author="Rodrigo García" w:date="2017-09-29T10:04:00Z">
                  <w:rPr>
                    <w:rFonts w:ascii="Monaco" w:eastAsiaTheme="majorEastAsia" w:hAnsi="Monaco" w:cs="Monaco"/>
                    <w:color w:val="243F60" w:themeColor="accent1" w:themeShade="7F"/>
                    <w:sz w:val="32"/>
                    <w:szCs w:val="32"/>
                    <w:lang w:val="en-US"/>
                  </w:rPr>
                </w:rPrChange>
              </w:rPr>
              <w:pPrChange w:id="214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41" w:author="Rodrigo García" w:date="2017-09-29T10:04:00Z">
                  <w:rPr>
                    <w:rFonts w:ascii="Monaco" w:hAnsi="Monaco" w:cs="Monaco"/>
                    <w:sz w:val="32"/>
                    <w:szCs w:val="32"/>
                    <w:lang w:val="en-US"/>
                  </w:rPr>
                </w:rPrChange>
              </w:rPr>
              <w:t xml:space="preserve">        </w:t>
            </w:r>
            <w:r w:rsidRPr="0079203F">
              <w:rPr>
                <w:b/>
                <w:bCs/>
                <w:noProof/>
                <w:color w:val="204A87"/>
                <w:lang w:val="es-ES"/>
                <w:rPrChange w:id="2142" w:author="Rodrigo García" w:date="2017-09-29T10:04:00Z">
                  <w:rPr>
                    <w:rFonts w:ascii="Monaco" w:hAnsi="Monaco" w:cs="Monaco"/>
                    <w:b/>
                    <w:bCs/>
                    <w:color w:val="204A87"/>
                    <w:sz w:val="32"/>
                    <w:szCs w:val="32"/>
                    <w:lang w:val="en-US"/>
                  </w:rPr>
                </w:rPrChange>
              </w:rPr>
              <w:t>var</w:t>
            </w:r>
            <w:r w:rsidRPr="0079203F">
              <w:rPr>
                <w:noProof/>
                <w:lang w:val="es-ES"/>
                <w:rPrChange w:id="2143" w:author="Rodrigo García" w:date="2017-09-29T10:04:00Z">
                  <w:rPr>
                    <w:rFonts w:ascii="Monaco" w:hAnsi="Monaco" w:cs="Monaco"/>
                    <w:sz w:val="32"/>
                    <w:szCs w:val="32"/>
                    <w:lang w:val="en-US"/>
                  </w:rPr>
                </w:rPrChange>
              </w:rPr>
              <w:t xml:space="preserve"> pacientes </w:t>
            </w:r>
            <w:r w:rsidRPr="0079203F">
              <w:rPr>
                <w:b/>
                <w:bCs/>
                <w:noProof/>
                <w:color w:val="CE5C00"/>
                <w:lang w:val="es-ES"/>
                <w:rPrChange w:id="2144" w:author="Rodrigo García" w:date="2017-09-29T10:04:00Z">
                  <w:rPr>
                    <w:rFonts w:ascii="Monaco" w:hAnsi="Monaco" w:cs="Monaco"/>
                    <w:b/>
                    <w:bCs/>
                    <w:color w:val="CE5C00"/>
                    <w:sz w:val="32"/>
                    <w:szCs w:val="32"/>
                    <w:lang w:val="en-US"/>
                  </w:rPr>
                </w:rPrChange>
              </w:rPr>
              <w:t>=</w:t>
            </w:r>
            <w:r w:rsidRPr="0079203F">
              <w:rPr>
                <w:noProof/>
                <w:lang w:val="es-ES"/>
                <w:rPrChange w:id="2145" w:author="Rodrigo García" w:date="2017-09-29T10:04:00Z">
                  <w:rPr>
                    <w:rFonts w:ascii="Monaco" w:hAnsi="Monaco" w:cs="Monaco"/>
                    <w:sz w:val="32"/>
                    <w:szCs w:val="32"/>
                    <w:lang w:val="en-US"/>
                  </w:rPr>
                </w:rPrChange>
              </w:rPr>
              <w:t xml:space="preserve"> db</w:t>
            </w:r>
            <w:r w:rsidRPr="0079203F">
              <w:rPr>
                <w:b/>
                <w:bCs/>
                <w:noProof/>
                <w:lang w:val="es-ES"/>
                <w:rPrChange w:id="2146" w:author="Rodrigo García" w:date="2017-09-29T10:04:00Z">
                  <w:rPr>
                    <w:rFonts w:ascii="Monaco" w:hAnsi="Monaco" w:cs="Monaco"/>
                    <w:b/>
                    <w:bCs/>
                    <w:color w:val="000000"/>
                    <w:sz w:val="32"/>
                    <w:szCs w:val="32"/>
                    <w:lang w:val="en-US"/>
                  </w:rPr>
                </w:rPrChange>
              </w:rPr>
              <w:t>.</w:t>
            </w:r>
            <w:r w:rsidRPr="0079203F">
              <w:rPr>
                <w:noProof/>
                <w:lang w:val="es-ES"/>
                <w:rPrChange w:id="2147" w:author="Rodrigo García" w:date="2017-09-29T10:04:00Z">
                  <w:rPr>
                    <w:rFonts w:ascii="Monaco" w:hAnsi="Monaco" w:cs="Monaco"/>
                    <w:color w:val="000000"/>
                    <w:sz w:val="32"/>
                    <w:szCs w:val="32"/>
                    <w:lang w:val="en-US"/>
                  </w:rPr>
                </w:rPrChange>
              </w:rPr>
              <w:t>exec</w:t>
            </w:r>
            <w:r w:rsidRPr="0079203F">
              <w:rPr>
                <w:b/>
                <w:bCs/>
                <w:noProof/>
                <w:lang w:val="es-ES"/>
                <w:rPrChange w:id="2148" w:author="Rodrigo García" w:date="2017-09-29T10:04:00Z">
                  <w:rPr>
                    <w:rFonts w:ascii="Monaco" w:hAnsi="Monaco" w:cs="Monaco"/>
                    <w:b/>
                    <w:bCs/>
                    <w:color w:val="000000"/>
                    <w:sz w:val="32"/>
                    <w:szCs w:val="32"/>
                    <w:lang w:val="en-US"/>
                  </w:rPr>
                </w:rPrChange>
              </w:rPr>
              <w:t>(</w:t>
            </w:r>
            <w:r w:rsidRPr="0079203F">
              <w:rPr>
                <w:noProof/>
                <w:color w:val="4E9A06"/>
                <w:lang w:val="es-ES"/>
                <w:rPrChange w:id="2149" w:author="Rodrigo García" w:date="2017-09-29T10:04:00Z">
                  <w:rPr>
                    <w:rFonts w:ascii="Monaco" w:hAnsi="Monaco" w:cs="Monaco"/>
                    <w:color w:val="4E9A06"/>
                    <w:sz w:val="32"/>
                    <w:szCs w:val="32"/>
                    <w:lang w:val="en-US"/>
                  </w:rPr>
                </w:rPrChange>
              </w:rPr>
              <w:t>"SELECT * FROM pacientes"</w:t>
            </w:r>
            <w:r w:rsidRPr="0079203F">
              <w:rPr>
                <w:b/>
                <w:bCs/>
                <w:noProof/>
                <w:lang w:val="es-ES"/>
                <w:rPrChange w:id="2150" w:author="Rodrigo García" w:date="2017-09-29T10:04:00Z">
                  <w:rPr>
                    <w:rFonts w:ascii="Monaco" w:hAnsi="Monaco" w:cs="Monaco"/>
                    <w:b/>
                    <w:bCs/>
                    <w:color w:val="000000"/>
                    <w:sz w:val="32"/>
                    <w:szCs w:val="32"/>
                    <w:lang w:val="en-US"/>
                  </w:rPr>
                </w:rPrChange>
              </w:rPr>
              <w:t>);</w:t>
            </w:r>
          </w:p>
          <w:p w14:paraId="7BF5A918" w14:textId="77777777" w:rsidR="00AE3604" w:rsidRPr="0079203F" w:rsidRDefault="00AE3604">
            <w:pPr>
              <w:rPr>
                <w:noProof/>
                <w:lang w:val="es-ES"/>
                <w:rPrChange w:id="2151" w:author="Rodrigo García" w:date="2017-09-29T10:04:00Z">
                  <w:rPr>
                    <w:rFonts w:ascii="Monaco" w:eastAsiaTheme="majorEastAsia" w:hAnsi="Monaco" w:cs="Monaco"/>
                    <w:color w:val="243F60" w:themeColor="accent1" w:themeShade="7F"/>
                    <w:sz w:val="32"/>
                    <w:szCs w:val="32"/>
                    <w:lang w:val="en-US"/>
                  </w:rPr>
                </w:rPrChange>
              </w:rPr>
              <w:pPrChange w:id="215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53" w:author="Rodrigo García" w:date="2017-09-29T10:04:00Z">
                  <w:rPr>
                    <w:rFonts w:ascii="Monaco" w:hAnsi="Monaco" w:cs="Monaco"/>
                    <w:sz w:val="32"/>
                    <w:szCs w:val="32"/>
                    <w:lang w:val="en-US"/>
                  </w:rPr>
                </w:rPrChange>
              </w:rPr>
              <w:t xml:space="preserve">        socket</w:t>
            </w:r>
            <w:r w:rsidRPr="0079203F">
              <w:rPr>
                <w:b/>
                <w:bCs/>
                <w:noProof/>
                <w:lang w:val="es-ES"/>
                <w:rPrChange w:id="2154" w:author="Rodrigo García" w:date="2017-09-29T10:04:00Z">
                  <w:rPr>
                    <w:rFonts w:ascii="Monaco" w:hAnsi="Monaco" w:cs="Monaco"/>
                    <w:b/>
                    <w:bCs/>
                    <w:color w:val="000000"/>
                    <w:sz w:val="32"/>
                    <w:szCs w:val="32"/>
                    <w:lang w:val="en-US"/>
                  </w:rPr>
                </w:rPrChange>
              </w:rPr>
              <w:t>.</w:t>
            </w:r>
            <w:r w:rsidRPr="0079203F">
              <w:rPr>
                <w:noProof/>
                <w:lang w:val="es-ES"/>
                <w:rPrChange w:id="2155" w:author="Rodrigo García" w:date="2017-09-29T10:04:00Z">
                  <w:rPr>
                    <w:rFonts w:ascii="Monaco" w:hAnsi="Monaco" w:cs="Monaco"/>
                    <w:color w:val="000000"/>
                    <w:sz w:val="32"/>
                    <w:szCs w:val="32"/>
                    <w:lang w:val="en-US"/>
                  </w:rPr>
                </w:rPrChange>
              </w:rPr>
              <w:t>emit</w:t>
            </w:r>
            <w:r w:rsidRPr="0079203F">
              <w:rPr>
                <w:b/>
                <w:bCs/>
                <w:noProof/>
                <w:lang w:val="es-ES"/>
                <w:rPrChange w:id="2156" w:author="Rodrigo García" w:date="2017-09-29T10:04:00Z">
                  <w:rPr>
                    <w:rFonts w:ascii="Monaco" w:hAnsi="Monaco" w:cs="Monaco"/>
                    <w:b/>
                    <w:bCs/>
                    <w:color w:val="000000"/>
                    <w:sz w:val="32"/>
                    <w:szCs w:val="32"/>
                    <w:lang w:val="en-US"/>
                  </w:rPr>
                </w:rPrChange>
              </w:rPr>
              <w:t>(</w:t>
            </w:r>
            <w:r w:rsidRPr="0079203F">
              <w:rPr>
                <w:noProof/>
                <w:color w:val="4E9A06"/>
                <w:lang w:val="es-ES"/>
                <w:rPrChange w:id="2157" w:author="Rodrigo García" w:date="2017-09-29T10:04:00Z">
                  <w:rPr>
                    <w:rFonts w:ascii="Monaco" w:hAnsi="Monaco" w:cs="Monaco"/>
                    <w:color w:val="4E9A06"/>
                    <w:sz w:val="32"/>
                    <w:szCs w:val="32"/>
                    <w:lang w:val="en-US"/>
                  </w:rPr>
                </w:rPrChange>
              </w:rPr>
              <w:t>"pacientes"</w:t>
            </w:r>
            <w:r w:rsidRPr="0079203F">
              <w:rPr>
                <w:b/>
                <w:bCs/>
                <w:noProof/>
                <w:lang w:val="es-ES"/>
                <w:rPrChange w:id="2158" w:author="Rodrigo García" w:date="2017-09-29T10:04:00Z">
                  <w:rPr>
                    <w:rFonts w:ascii="Monaco" w:hAnsi="Monaco" w:cs="Monaco"/>
                    <w:b/>
                    <w:bCs/>
                    <w:color w:val="000000"/>
                    <w:sz w:val="32"/>
                    <w:szCs w:val="32"/>
                    <w:lang w:val="en-US"/>
                  </w:rPr>
                </w:rPrChange>
              </w:rPr>
              <w:t>,</w:t>
            </w:r>
            <w:r w:rsidRPr="0079203F">
              <w:rPr>
                <w:noProof/>
                <w:lang w:val="es-ES"/>
                <w:rPrChange w:id="2159" w:author="Rodrigo García" w:date="2017-09-29T10:04:00Z">
                  <w:rPr>
                    <w:rFonts w:ascii="Monaco" w:hAnsi="Monaco" w:cs="Monaco"/>
                    <w:color w:val="000000"/>
                    <w:sz w:val="32"/>
                    <w:szCs w:val="32"/>
                    <w:lang w:val="en-US"/>
                  </w:rPr>
                </w:rPrChange>
              </w:rPr>
              <w:t>pacientes</w:t>
            </w:r>
            <w:r w:rsidRPr="0079203F">
              <w:rPr>
                <w:b/>
                <w:bCs/>
                <w:noProof/>
                <w:lang w:val="es-ES"/>
                <w:rPrChange w:id="2160" w:author="Rodrigo García" w:date="2017-09-29T10:04:00Z">
                  <w:rPr>
                    <w:rFonts w:ascii="Monaco" w:hAnsi="Monaco" w:cs="Monaco"/>
                    <w:b/>
                    <w:bCs/>
                    <w:color w:val="000000"/>
                    <w:sz w:val="32"/>
                    <w:szCs w:val="32"/>
                    <w:lang w:val="en-US"/>
                  </w:rPr>
                </w:rPrChange>
              </w:rPr>
              <w:t>[</w:t>
            </w:r>
            <w:r w:rsidRPr="0079203F">
              <w:rPr>
                <w:b/>
                <w:bCs/>
                <w:noProof/>
                <w:color w:val="0000CF"/>
                <w:lang w:val="es-ES"/>
                <w:rPrChange w:id="2161" w:author="Rodrigo García" w:date="2017-09-29T10:04:00Z">
                  <w:rPr>
                    <w:rFonts w:ascii="Monaco" w:hAnsi="Monaco" w:cs="Monaco"/>
                    <w:b/>
                    <w:bCs/>
                    <w:color w:val="0000CF"/>
                    <w:sz w:val="32"/>
                    <w:szCs w:val="32"/>
                    <w:lang w:val="en-US"/>
                  </w:rPr>
                </w:rPrChange>
              </w:rPr>
              <w:t>0</w:t>
            </w:r>
            <w:r w:rsidRPr="0079203F">
              <w:rPr>
                <w:b/>
                <w:bCs/>
                <w:noProof/>
                <w:lang w:val="es-ES"/>
                <w:rPrChange w:id="2162" w:author="Rodrigo García" w:date="2017-09-29T10:04:00Z">
                  <w:rPr>
                    <w:rFonts w:ascii="Monaco" w:hAnsi="Monaco" w:cs="Monaco"/>
                    <w:b/>
                    <w:bCs/>
                    <w:color w:val="000000"/>
                    <w:sz w:val="32"/>
                    <w:szCs w:val="32"/>
                    <w:lang w:val="en-US"/>
                  </w:rPr>
                </w:rPrChange>
              </w:rPr>
              <w:t>].</w:t>
            </w:r>
            <w:r w:rsidRPr="0079203F">
              <w:rPr>
                <w:noProof/>
                <w:lang w:val="es-ES"/>
                <w:rPrChange w:id="2163" w:author="Rodrigo García" w:date="2017-09-29T10:04:00Z">
                  <w:rPr>
                    <w:rFonts w:ascii="Monaco" w:hAnsi="Monaco" w:cs="Monaco"/>
                    <w:color w:val="000000"/>
                    <w:sz w:val="32"/>
                    <w:szCs w:val="32"/>
                    <w:lang w:val="en-US"/>
                  </w:rPr>
                </w:rPrChange>
              </w:rPr>
              <w:t>values</w:t>
            </w:r>
            <w:r w:rsidRPr="0079203F">
              <w:rPr>
                <w:b/>
                <w:bCs/>
                <w:noProof/>
                <w:lang w:val="es-ES"/>
                <w:rPrChange w:id="2164" w:author="Rodrigo García" w:date="2017-09-29T10:04:00Z">
                  <w:rPr>
                    <w:rFonts w:ascii="Monaco" w:hAnsi="Monaco" w:cs="Monaco"/>
                    <w:b/>
                    <w:bCs/>
                    <w:color w:val="000000"/>
                    <w:sz w:val="32"/>
                    <w:szCs w:val="32"/>
                    <w:lang w:val="en-US"/>
                  </w:rPr>
                </w:rPrChange>
              </w:rPr>
              <w:t>);</w:t>
            </w:r>
          </w:p>
          <w:p w14:paraId="1A64F827" w14:textId="77777777" w:rsidR="00AE3604" w:rsidRPr="0079203F" w:rsidRDefault="00AE3604">
            <w:pPr>
              <w:rPr>
                <w:noProof/>
                <w:lang w:val="es-ES"/>
                <w:rPrChange w:id="2165" w:author="Rodrigo García" w:date="2017-09-29T10:04:00Z">
                  <w:rPr>
                    <w:rFonts w:ascii="Monaco" w:eastAsiaTheme="majorEastAsia" w:hAnsi="Monaco" w:cs="Monaco"/>
                    <w:color w:val="243F60" w:themeColor="accent1" w:themeShade="7F"/>
                    <w:sz w:val="32"/>
                    <w:szCs w:val="32"/>
                    <w:lang w:val="en-US"/>
                  </w:rPr>
                </w:rPrChange>
              </w:rPr>
              <w:pPrChange w:id="216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67" w:author="Rodrigo García" w:date="2017-09-29T10:04:00Z">
                  <w:rPr>
                    <w:rFonts w:ascii="Monaco" w:hAnsi="Monaco" w:cs="Monaco"/>
                    <w:sz w:val="32"/>
                    <w:szCs w:val="32"/>
                    <w:lang w:val="en-US"/>
                  </w:rPr>
                </w:rPrChange>
              </w:rPr>
              <w:t xml:space="preserve">        console</w:t>
            </w:r>
            <w:r w:rsidRPr="0079203F">
              <w:rPr>
                <w:b/>
                <w:bCs/>
                <w:noProof/>
                <w:lang w:val="es-ES"/>
                <w:rPrChange w:id="2168" w:author="Rodrigo García" w:date="2017-09-29T10:04:00Z">
                  <w:rPr>
                    <w:rFonts w:ascii="Monaco" w:hAnsi="Monaco" w:cs="Monaco"/>
                    <w:b/>
                    <w:bCs/>
                    <w:color w:val="000000"/>
                    <w:sz w:val="32"/>
                    <w:szCs w:val="32"/>
                    <w:lang w:val="en-US"/>
                  </w:rPr>
                </w:rPrChange>
              </w:rPr>
              <w:t>.</w:t>
            </w:r>
            <w:r w:rsidRPr="0079203F">
              <w:rPr>
                <w:noProof/>
                <w:lang w:val="es-ES"/>
                <w:rPrChange w:id="2169" w:author="Rodrigo García" w:date="2017-09-29T10:04:00Z">
                  <w:rPr>
                    <w:rFonts w:ascii="Monaco" w:hAnsi="Monaco" w:cs="Monaco"/>
                    <w:color w:val="000000"/>
                    <w:sz w:val="32"/>
                    <w:szCs w:val="32"/>
                    <w:lang w:val="en-US"/>
                  </w:rPr>
                </w:rPrChange>
              </w:rPr>
              <w:t>log</w:t>
            </w:r>
            <w:r w:rsidRPr="0079203F">
              <w:rPr>
                <w:b/>
                <w:bCs/>
                <w:noProof/>
                <w:lang w:val="es-ES"/>
                <w:rPrChange w:id="2170" w:author="Rodrigo García" w:date="2017-09-29T10:04:00Z">
                  <w:rPr>
                    <w:rFonts w:ascii="Monaco" w:hAnsi="Monaco" w:cs="Monaco"/>
                    <w:b/>
                    <w:bCs/>
                    <w:color w:val="000000"/>
                    <w:sz w:val="32"/>
                    <w:szCs w:val="32"/>
                    <w:lang w:val="en-US"/>
                  </w:rPr>
                </w:rPrChange>
              </w:rPr>
              <w:t>(</w:t>
            </w:r>
            <w:r w:rsidRPr="0079203F">
              <w:rPr>
                <w:noProof/>
                <w:lang w:val="es-ES"/>
                <w:rPrChange w:id="2171" w:author="Rodrigo García" w:date="2017-09-29T10:04:00Z">
                  <w:rPr>
                    <w:rFonts w:ascii="Monaco" w:hAnsi="Monaco" w:cs="Monaco"/>
                    <w:color w:val="000000"/>
                    <w:sz w:val="32"/>
                    <w:szCs w:val="32"/>
                    <w:lang w:val="en-US"/>
                  </w:rPr>
                </w:rPrChange>
              </w:rPr>
              <w:t>timestamp</w:t>
            </w:r>
            <w:r w:rsidRPr="0079203F">
              <w:rPr>
                <w:b/>
                <w:bCs/>
                <w:noProof/>
                <w:lang w:val="es-ES"/>
                <w:rPrChange w:id="2172" w:author="Rodrigo García" w:date="2017-09-29T10:04:00Z">
                  <w:rPr>
                    <w:rFonts w:ascii="Monaco" w:hAnsi="Monaco" w:cs="Monaco"/>
                    <w:b/>
                    <w:bCs/>
                    <w:color w:val="000000"/>
                    <w:sz w:val="32"/>
                    <w:szCs w:val="32"/>
                    <w:lang w:val="en-US"/>
                  </w:rPr>
                </w:rPrChange>
              </w:rPr>
              <w:t>(</w:t>
            </w:r>
            <w:r w:rsidRPr="0079203F">
              <w:rPr>
                <w:noProof/>
                <w:color w:val="4E9A06"/>
                <w:lang w:val="es-ES"/>
                <w:rPrChange w:id="2173" w:author="Rodrigo García" w:date="2017-09-29T10:04:00Z">
                  <w:rPr>
                    <w:rFonts w:ascii="Monaco" w:hAnsi="Monaco" w:cs="Monaco"/>
                    <w:color w:val="4E9A06"/>
                    <w:sz w:val="32"/>
                    <w:szCs w:val="32"/>
                    <w:lang w:val="en-US"/>
                  </w:rPr>
                </w:rPrChange>
              </w:rPr>
              <w:t>'hh:mm:ss:iii'</w:t>
            </w:r>
            <w:r w:rsidRPr="0079203F">
              <w:rPr>
                <w:b/>
                <w:bCs/>
                <w:noProof/>
                <w:lang w:val="es-ES"/>
                <w:rPrChange w:id="2174" w:author="Rodrigo García" w:date="2017-09-29T10:04:00Z">
                  <w:rPr>
                    <w:rFonts w:ascii="Monaco" w:hAnsi="Monaco" w:cs="Monaco"/>
                    <w:b/>
                    <w:bCs/>
                    <w:color w:val="000000"/>
                    <w:sz w:val="32"/>
                    <w:szCs w:val="32"/>
                    <w:lang w:val="en-US"/>
                  </w:rPr>
                </w:rPrChange>
              </w:rPr>
              <w:t>)</w:t>
            </w:r>
            <w:r w:rsidRPr="0079203F">
              <w:rPr>
                <w:b/>
                <w:bCs/>
                <w:noProof/>
                <w:color w:val="CE5C00"/>
                <w:lang w:val="es-ES"/>
                <w:rPrChange w:id="2175" w:author="Rodrigo García" w:date="2017-09-29T10:04:00Z">
                  <w:rPr>
                    <w:rFonts w:ascii="Monaco" w:hAnsi="Monaco" w:cs="Monaco"/>
                    <w:b/>
                    <w:bCs/>
                    <w:color w:val="CE5C00"/>
                    <w:sz w:val="32"/>
                    <w:szCs w:val="32"/>
                    <w:lang w:val="en-US"/>
                  </w:rPr>
                </w:rPrChange>
              </w:rPr>
              <w:t>+</w:t>
            </w:r>
            <w:r w:rsidRPr="0079203F">
              <w:rPr>
                <w:noProof/>
                <w:color w:val="4E9A06"/>
                <w:lang w:val="es-ES"/>
                <w:rPrChange w:id="2176" w:author="Rodrigo García" w:date="2017-09-29T10:04:00Z">
                  <w:rPr>
                    <w:rFonts w:ascii="Monaco" w:hAnsi="Monaco" w:cs="Monaco"/>
                    <w:color w:val="4E9A06"/>
                    <w:sz w:val="32"/>
                    <w:szCs w:val="32"/>
                    <w:lang w:val="en-US"/>
                  </w:rPr>
                </w:rPrChange>
              </w:rPr>
              <w:t>" Listado de pacientes enviado al cliente"</w:t>
            </w:r>
            <w:r w:rsidRPr="0079203F">
              <w:rPr>
                <w:b/>
                <w:bCs/>
                <w:noProof/>
                <w:lang w:val="es-ES"/>
                <w:rPrChange w:id="2177" w:author="Rodrigo García" w:date="2017-09-29T10:04:00Z">
                  <w:rPr>
                    <w:rFonts w:ascii="Monaco" w:hAnsi="Monaco" w:cs="Monaco"/>
                    <w:b/>
                    <w:bCs/>
                    <w:color w:val="000000"/>
                    <w:sz w:val="32"/>
                    <w:szCs w:val="32"/>
                    <w:lang w:val="en-US"/>
                  </w:rPr>
                </w:rPrChange>
              </w:rPr>
              <w:t>);</w:t>
            </w:r>
          </w:p>
          <w:p w14:paraId="2E90C284" w14:textId="77777777" w:rsidR="00AE3604" w:rsidRPr="0079203F" w:rsidRDefault="00AE3604">
            <w:pPr>
              <w:rPr>
                <w:noProof/>
                <w:lang w:val="es-ES"/>
                <w:rPrChange w:id="2178" w:author="Rodrigo García" w:date="2017-09-29T10:04:00Z">
                  <w:rPr>
                    <w:rFonts w:ascii="Monaco" w:eastAsiaTheme="majorEastAsia" w:hAnsi="Monaco" w:cs="Monaco"/>
                    <w:color w:val="243F60" w:themeColor="accent1" w:themeShade="7F"/>
                    <w:sz w:val="32"/>
                    <w:szCs w:val="32"/>
                    <w:lang w:val="en-US"/>
                  </w:rPr>
                </w:rPrChange>
              </w:rPr>
              <w:pPrChange w:id="217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0" w:author="Rodrigo García" w:date="2017-09-29T10:04:00Z">
                  <w:rPr>
                    <w:rFonts w:ascii="Monaco" w:hAnsi="Monaco" w:cs="Monaco"/>
                    <w:sz w:val="32"/>
                    <w:szCs w:val="32"/>
                    <w:lang w:val="en-US"/>
                  </w:rPr>
                </w:rPrChange>
              </w:rPr>
              <w:t xml:space="preserve">        db</w:t>
            </w:r>
            <w:r w:rsidRPr="0079203F">
              <w:rPr>
                <w:b/>
                <w:bCs/>
                <w:noProof/>
                <w:lang w:val="es-ES"/>
                <w:rPrChange w:id="2181" w:author="Rodrigo García" w:date="2017-09-29T10:04:00Z">
                  <w:rPr>
                    <w:rFonts w:ascii="Monaco" w:hAnsi="Monaco" w:cs="Monaco"/>
                    <w:b/>
                    <w:bCs/>
                    <w:color w:val="000000"/>
                    <w:sz w:val="32"/>
                    <w:szCs w:val="32"/>
                    <w:lang w:val="en-US"/>
                  </w:rPr>
                </w:rPrChange>
              </w:rPr>
              <w:t>.</w:t>
            </w:r>
            <w:r w:rsidRPr="0079203F">
              <w:rPr>
                <w:noProof/>
                <w:lang w:val="es-ES"/>
                <w:rPrChange w:id="2182" w:author="Rodrigo García" w:date="2017-09-29T10:04:00Z">
                  <w:rPr>
                    <w:rFonts w:ascii="Monaco" w:hAnsi="Monaco" w:cs="Monaco"/>
                    <w:color w:val="000000"/>
                    <w:sz w:val="32"/>
                    <w:szCs w:val="32"/>
                    <w:lang w:val="en-US"/>
                  </w:rPr>
                </w:rPrChange>
              </w:rPr>
              <w:t>close</w:t>
            </w:r>
            <w:r w:rsidRPr="0079203F">
              <w:rPr>
                <w:b/>
                <w:bCs/>
                <w:noProof/>
                <w:lang w:val="es-ES"/>
                <w:rPrChange w:id="2183" w:author="Rodrigo García" w:date="2017-09-29T10:04:00Z">
                  <w:rPr>
                    <w:rFonts w:ascii="Monaco" w:hAnsi="Monaco" w:cs="Monaco"/>
                    <w:b/>
                    <w:bCs/>
                    <w:color w:val="000000"/>
                    <w:sz w:val="32"/>
                    <w:szCs w:val="32"/>
                    <w:lang w:val="en-US"/>
                  </w:rPr>
                </w:rPrChange>
              </w:rPr>
              <w:t>();</w:t>
            </w:r>
          </w:p>
          <w:p w14:paraId="02830D56" w14:textId="77777777" w:rsidR="00AE3604" w:rsidRPr="0079203F" w:rsidRDefault="00AE3604">
            <w:pPr>
              <w:rPr>
                <w:noProof/>
                <w:lang w:val="es-ES"/>
                <w:rPrChange w:id="2184" w:author="Rodrigo García" w:date="2017-09-29T10:04:00Z">
                  <w:rPr>
                    <w:rFonts w:ascii="Monaco" w:eastAsiaTheme="majorEastAsia" w:hAnsi="Monaco" w:cs="Monaco"/>
                    <w:color w:val="243F60" w:themeColor="accent1" w:themeShade="7F"/>
                    <w:sz w:val="32"/>
                    <w:szCs w:val="32"/>
                    <w:lang w:val="en-US"/>
                  </w:rPr>
                </w:rPrChange>
              </w:rPr>
              <w:pPrChange w:id="2185"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86" w:author="Rodrigo García" w:date="2017-09-29T10:04:00Z">
                  <w:rPr>
                    <w:rFonts w:ascii="Monaco" w:hAnsi="Monaco" w:cs="Monaco"/>
                    <w:sz w:val="32"/>
                    <w:szCs w:val="32"/>
                    <w:lang w:val="en-US"/>
                  </w:rPr>
                </w:rPrChange>
              </w:rPr>
              <w:t xml:space="preserve">        console</w:t>
            </w:r>
            <w:r w:rsidRPr="0079203F">
              <w:rPr>
                <w:b/>
                <w:bCs/>
                <w:noProof/>
                <w:lang w:val="es-ES"/>
                <w:rPrChange w:id="2187" w:author="Rodrigo García" w:date="2017-09-29T10:04:00Z">
                  <w:rPr>
                    <w:rFonts w:ascii="Monaco" w:hAnsi="Monaco" w:cs="Monaco"/>
                    <w:b/>
                    <w:bCs/>
                    <w:color w:val="000000"/>
                    <w:sz w:val="32"/>
                    <w:szCs w:val="32"/>
                    <w:lang w:val="en-US"/>
                  </w:rPr>
                </w:rPrChange>
              </w:rPr>
              <w:t>.</w:t>
            </w:r>
            <w:r w:rsidRPr="0079203F">
              <w:rPr>
                <w:noProof/>
                <w:lang w:val="es-ES"/>
                <w:rPrChange w:id="2188" w:author="Rodrigo García" w:date="2017-09-29T10:04:00Z">
                  <w:rPr>
                    <w:rFonts w:ascii="Monaco" w:hAnsi="Monaco" w:cs="Monaco"/>
                    <w:color w:val="000000"/>
                    <w:sz w:val="32"/>
                    <w:szCs w:val="32"/>
                    <w:lang w:val="en-US"/>
                  </w:rPr>
                </w:rPrChange>
              </w:rPr>
              <w:t>log</w:t>
            </w:r>
            <w:r w:rsidRPr="0079203F">
              <w:rPr>
                <w:b/>
                <w:bCs/>
                <w:noProof/>
                <w:lang w:val="es-ES"/>
                <w:rPrChange w:id="2189" w:author="Rodrigo García" w:date="2017-09-29T10:04:00Z">
                  <w:rPr>
                    <w:rFonts w:ascii="Monaco" w:hAnsi="Monaco" w:cs="Monaco"/>
                    <w:b/>
                    <w:bCs/>
                    <w:color w:val="000000"/>
                    <w:sz w:val="32"/>
                    <w:szCs w:val="32"/>
                    <w:lang w:val="en-US"/>
                  </w:rPr>
                </w:rPrChange>
              </w:rPr>
              <w:t>(</w:t>
            </w:r>
            <w:r w:rsidRPr="0079203F">
              <w:rPr>
                <w:noProof/>
                <w:lang w:val="es-ES"/>
                <w:rPrChange w:id="2190" w:author="Rodrigo García" w:date="2017-09-29T10:04:00Z">
                  <w:rPr>
                    <w:rFonts w:ascii="Monaco" w:hAnsi="Monaco" w:cs="Monaco"/>
                    <w:color w:val="000000"/>
                    <w:sz w:val="32"/>
                    <w:szCs w:val="32"/>
                    <w:lang w:val="en-US"/>
                  </w:rPr>
                </w:rPrChange>
              </w:rPr>
              <w:t>timestamp</w:t>
            </w:r>
            <w:r w:rsidRPr="0079203F">
              <w:rPr>
                <w:b/>
                <w:bCs/>
                <w:noProof/>
                <w:lang w:val="es-ES"/>
                <w:rPrChange w:id="2191" w:author="Rodrigo García" w:date="2017-09-29T10:04:00Z">
                  <w:rPr>
                    <w:rFonts w:ascii="Monaco" w:hAnsi="Monaco" w:cs="Monaco"/>
                    <w:b/>
                    <w:bCs/>
                    <w:color w:val="000000"/>
                    <w:sz w:val="32"/>
                    <w:szCs w:val="32"/>
                    <w:lang w:val="en-US"/>
                  </w:rPr>
                </w:rPrChange>
              </w:rPr>
              <w:t>(</w:t>
            </w:r>
            <w:r w:rsidRPr="0079203F">
              <w:rPr>
                <w:noProof/>
                <w:color w:val="4E9A06"/>
                <w:lang w:val="es-ES"/>
                <w:rPrChange w:id="2192" w:author="Rodrigo García" w:date="2017-09-29T10:04:00Z">
                  <w:rPr>
                    <w:rFonts w:ascii="Monaco" w:hAnsi="Monaco" w:cs="Monaco"/>
                    <w:color w:val="4E9A06"/>
                    <w:sz w:val="32"/>
                    <w:szCs w:val="32"/>
                    <w:lang w:val="en-US"/>
                  </w:rPr>
                </w:rPrChange>
              </w:rPr>
              <w:t>'hh:mm:ss:iii'</w:t>
            </w:r>
            <w:r w:rsidRPr="0079203F">
              <w:rPr>
                <w:b/>
                <w:bCs/>
                <w:noProof/>
                <w:lang w:val="es-ES"/>
                <w:rPrChange w:id="2193" w:author="Rodrigo García" w:date="2017-09-29T10:04:00Z">
                  <w:rPr>
                    <w:rFonts w:ascii="Monaco" w:hAnsi="Monaco" w:cs="Monaco"/>
                    <w:b/>
                    <w:bCs/>
                    <w:color w:val="000000"/>
                    <w:sz w:val="32"/>
                    <w:szCs w:val="32"/>
                    <w:lang w:val="en-US"/>
                  </w:rPr>
                </w:rPrChange>
              </w:rPr>
              <w:t>)</w:t>
            </w:r>
            <w:r w:rsidRPr="0079203F">
              <w:rPr>
                <w:b/>
                <w:bCs/>
                <w:noProof/>
                <w:color w:val="CE5C00"/>
                <w:lang w:val="es-ES"/>
                <w:rPrChange w:id="2194" w:author="Rodrigo García" w:date="2017-09-29T10:04:00Z">
                  <w:rPr>
                    <w:rFonts w:ascii="Monaco" w:hAnsi="Monaco" w:cs="Monaco"/>
                    <w:b/>
                    <w:bCs/>
                    <w:color w:val="CE5C00"/>
                    <w:sz w:val="32"/>
                    <w:szCs w:val="32"/>
                    <w:lang w:val="en-US"/>
                  </w:rPr>
                </w:rPrChange>
              </w:rPr>
              <w:t>+</w:t>
            </w:r>
            <w:r w:rsidRPr="0079203F">
              <w:rPr>
                <w:noProof/>
                <w:color w:val="4E9A06"/>
                <w:lang w:val="es-ES"/>
                <w:rPrChange w:id="2195" w:author="Rodrigo García" w:date="2017-09-29T10:04:00Z">
                  <w:rPr>
                    <w:rFonts w:ascii="Monaco" w:hAnsi="Monaco" w:cs="Monaco"/>
                    <w:color w:val="4E9A06"/>
                    <w:sz w:val="32"/>
                    <w:szCs w:val="32"/>
                    <w:lang w:val="en-US"/>
                  </w:rPr>
                </w:rPrChange>
              </w:rPr>
              <w:t>" Base de datos cerrada"</w:t>
            </w:r>
            <w:r w:rsidRPr="0079203F">
              <w:rPr>
                <w:b/>
                <w:bCs/>
                <w:noProof/>
                <w:lang w:val="es-ES"/>
                <w:rPrChange w:id="2196" w:author="Rodrigo García" w:date="2017-09-29T10:04:00Z">
                  <w:rPr>
                    <w:rFonts w:ascii="Monaco" w:hAnsi="Monaco" w:cs="Monaco"/>
                    <w:b/>
                    <w:bCs/>
                    <w:color w:val="000000"/>
                    <w:sz w:val="32"/>
                    <w:szCs w:val="32"/>
                    <w:lang w:val="en-US"/>
                  </w:rPr>
                </w:rPrChange>
              </w:rPr>
              <w:t>);</w:t>
            </w:r>
          </w:p>
          <w:p w14:paraId="78A34560" w14:textId="77777777" w:rsidR="00AE3604" w:rsidRPr="0050601B" w:rsidRDefault="00AE3604">
            <w:pPr>
              <w:rPr>
                <w:lang w:val="en-US"/>
                <w:rPrChange w:id="2197" w:author="Borja Gonzalez" w:date="2017-09-28T17:52:00Z">
                  <w:rPr>
                    <w:rFonts w:ascii="Monaco" w:eastAsiaTheme="majorEastAsia" w:hAnsi="Monaco" w:cs="Monaco"/>
                    <w:color w:val="243F60" w:themeColor="accent1" w:themeShade="7F"/>
                    <w:sz w:val="32"/>
                    <w:szCs w:val="32"/>
                    <w:lang w:val="en-US"/>
                  </w:rPr>
                </w:rPrChange>
              </w:rPr>
              <w:pPrChange w:id="2198" w:author="GONZALEZ DIAZ, BORJA" w:date="2017-09-29T19:28:00Z">
                <w:pPr>
                  <w:keepNext/>
                  <w:keepLines/>
                  <w:widowControl w:val="0"/>
                  <w:autoSpaceDE w:val="0"/>
                  <w:autoSpaceDN w:val="0"/>
                  <w:adjustRightInd w:val="0"/>
                  <w:spacing w:before="200"/>
                  <w:outlineLvl w:val="4"/>
                </w:pPr>
              </w:pPrChange>
            </w:pPr>
            <w:r w:rsidRPr="0079203F">
              <w:rPr>
                <w:noProof/>
                <w:lang w:val="es-ES"/>
                <w:rPrChange w:id="2199" w:author="Rodrigo García" w:date="2017-09-29T10:04:00Z">
                  <w:rPr>
                    <w:rFonts w:ascii="Monaco" w:hAnsi="Monaco" w:cs="Monaco"/>
                    <w:sz w:val="32"/>
                    <w:szCs w:val="32"/>
                    <w:lang w:val="en-US"/>
                  </w:rPr>
                </w:rPrChange>
              </w:rPr>
              <w:t xml:space="preserve">    </w:t>
            </w:r>
            <w:r w:rsidRPr="0050601B">
              <w:rPr>
                <w:b/>
                <w:bCs/>
                <w:noProof/>
                <w:lang w:val="en-US"/>
                <w:rPrChange w:id="2200" w:author="Borja Gonzalez" w:date="2017-09-28T17:52:00Z">
                  <w:rPr>
                    <w:rFonts w:ascii="Monaco" w:hAnsi="Monaco" w:cs="Monaco"/>
                    <w:b/>
                    <w:bCs/>
                    <w:color w:val="000000"/>
                    <w:sz w:val="32"/>
                    <w:szCs w:val="32"/>
                    <w:lang w:val="en-US"/>
                  </w:rPr>
                </w:rPrChange>
              </w:rPr>
              <w:t>}</w:t>
            </w:r>
          </w:p>
          <w:p w14:paraId="4F7B0A24" w14:textId="77777777" w:rsidR="00AE3604" w:rsidRDefault="00AE3604" w:rsidP="00CE1853"/>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249E6306" w:rsidR="003066E2" w:rsidRPr="00D25341" w:rsidDel="00EB2183" w:rsidRDefault="003066E2" w:rsidP="00CE1853">
      <w:pPr>
        <w:rPr>
          <w:del w:id="2201" w:author="Rodrigo García" w:date="2017-09-29T10:33:00Z"/>
        </w:rPr>
      </w:pPr>
    </w:p>
    <w:p w14:paraId="1BA4603D" w14:textId="0622C1DA" w:rsidR="003066E2" w:rsidRDefault="003066E2" w:rsidP="003066E2">
      <w:pPr>
        <w:pStyle w:val="Ttulo3"/>
      </w:pPr>
      <w:bookmarkStart w:id="2202" w:name="_Toc494476018"/>
      <w:r>
        <w:t>4.3.2.  Borrar Paciente</w:t>
      </w:r>
      <w:bookmarkEnd w:id="2202"/>
    </w:p>
    <w:p w14:paraId="3DB0B292" w14:textId="77777777" w:rsidR="003066E2" w:rsidRDefault="003066E2" w:rsidP="003066E2"/>
    <w:p w14:paraId="0FB11996" w14:textId="4D2A5BA5" w:rsidR="003066E2" w:rsidRDefault="003066E2" w:rsidP="003066E2">
      <w:r>
        <w:lastRenderedPageBreak/>
        <w:t xml:space="preserve">Para borrar un paciente seguiremos una dinámica similar a la de añadir un paciente. Cambiará </w:t>
      </w:r>
      <w:r w:rsidR="00DC2D8F">
        <w:t xml:space="preserve">la cabecera de la operación y </w:t>
      </w:r>
      <w:r>
        <w:t xml:space="preserve">el comando SQL que en vez de extraer datos de la base de datos borrará datos de la tabla de pacientes y de la tabla de datos de paciente, </w:t>
      </w:r>
      <w:ins w:id="2203" w:author="GONZALEZ DIAZ, BORJA" w:date="2017-09-29T18:27:00Z">
        <w:r w:rsidR="00180C41">
          <w:t>ya que,</w:t>
        </w:r>
      </w:ins>
      <w:r>
        <w:t xml:space="preserve"> si un paciente tiene datos de movimientos y lo borramos, todos sus datos de movimientos asociados serán eliminados.</w:t>
      </w:r>
    </w:p>
    <w:p w14:paraId="1C519609" w14:textId="665738E0" w:rsidR="003066E2" w:rsidRDefault="003066E2" w:rsidP="003066E2">
      <w:pPr>
        <w:pStyle w:val="Ttulo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del w:id="2204" w:author="Borja Gonzalez" w:date="2017-09-28T17:48:00Z">
        <w:r w:rsidDel="00AE3604">
          <w:rPr>
            <w:noProof/>
            <w:lang w:eastAsia="es-ES_tradnl"/>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rsidRPr="0060192C" w14:paraId="2BF62D97" w14:textId="77777777" w:rsidTr="00AE3604">
        <w:tc>
          <w:tcPr>
            <w:tcW w:w="8856" w:type="dxa"/>
          </w:tcPr>
          <w:p w14:paraId="313A1824" w14:textId="77777777" w:rsidR="00AE3604" w:rsidRPr="0050601B" w:rsidRDefault="00AE3604">
            <w:pPr>
              <w:rPr>
                <w:noProof/>
                <w:lang w:val="en-US"/>
                <w:rPrChange w:id="2205" w:author="Borja Gonzalez" w:date="2017-09-28T17:53:00Z">
                  <w:rPr>
                    <w:rFonts w:ascii="Monaco" w:eastAsiaTheme="majorEastAsia" w:hAnsi="Monaco" w:cs="Monaco"/>
                    <w:color w:val="243F60" w:themeColor="accent1" w:themeShade="7F"/>
                    <w:sz w:val="32"/>
                    <w:szCs w:val="32"/>
                    <w:lang w:val="en-US"/>
                  </w:rPr>
                </w:rPrChange>
              </w:rPr>
              <w:pPrChange w:id="2206"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07" w:author="Borja Gonzalez" w:date="2017-09-28T17:53:00Z">
                  <w:rPr>
                    <w:rFonts w:ascii="Monaco" w:hAnsi="Monaco" w:cs="Monaco"/>
                    <w:sz w:val="32"/>
                    <w:szCs w:val="32"/>
                    <w:lang w:val="en-US"/>
                  </w:rPr>
                </w:rPrChange>
              </w:rPr>
              <w:t>var filas = tabla.rows.length;</w:t>
            </w:r>
          </w:p>
          <w:p w14:paraId="1CBCF8DE" w14:textId="77777777" w:rsidR="00AE3604" w:rsidRPr="0050601B" w:rsidRDefault="00AE3604">
            <w:pPr>
              <w:rPr>
                <w:noProof/>
                <w:lang w:val="en-US"/>
                <w:rPrChange w:id="2208" w:author="Borja Gonzalez" w:date="2017-09-28T17:53:00Z">
                  <w:rPr>
                    <w:rFonts w:ascii="Monaco" w:eastAsiaTheme="majorEastAsia" w:hAnsi="Monaco" w:cs="Monaco"/>
                    <w:color w:val="243F60" w:themeColor="accent1" w:themeShade="7F"/>
                    <w:sz w:val="32"/>
                    <w:szCs w:val="32"/>
                    <w:lang w:val="en-US"/>
                  </w:rPr>
                </w:rPrChange>
              </w:rPr>
              <w:pPrChange w:id="2209"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10" w:author="Borja Gonzalez" w:date="2017-09-28T17:53:00Z">
                  <w:rPr>
                    <w:rFonts w:ascii="Monaco" w:hAnsi="Monaco" w:cs="Monaco"/>
                    <w:sz w:val="32"/>
                    <w:szCs w:val="32"/>
                    <w:lang w:val="en-US"/>
                  </w:rPr>
                </w:rPrChange>
              </w:rPr>
              <w:t>var fila = tabla.insertRow(filas);</w:t>
            </w:r>
          </w:p>
          <w:p w14:paraId="18A423AF" w14:textId="77777777" w:rsidR="00AE3604" w:rsidRPr="0050601B" w:rsidRDefault="00AE3604">
            <w:pPr>
              <w:rPr>
                <w:noProof/>
                <w:lang w:val="en-US"/>
                <w:rPrChange w:id="2211" w:author="Borja Gonzalez" w:date="2017-09-28T17:53:00Z">
                  <w:rPr>
                    <w:rFonts w:ascii="Monaco" w:eastAsiaTheme="majorEastAsia" w:hAnsi="Monaco" w:cs="Monaco"/>
                    <w:color w:val="243F60" w:themeColor="accent1" w:themeShade="7F"/>
                    <w:sz w:val="32"/>
                    <w:szCs w:val="32"/>
                    <w:lang w:val="en-US"/>
                  </w:rPr>
                </w:rPrChange>
              </w:rPr>
              <w:pPrChange w:id="2212"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13" w:author="Borja Gonzalez" w:date="2017-09-28T17:53:00Z">
                  <w:rPr>
                    <w:rFonts w:ascii="Monaco" w:hAnsi="Monaco" w:cs="Monaco"/>
                    <w:sz w:val="32"/>
                    <w:szCs w:val="32"/>
                    <w:lang w:val="en-US"/>
                  </w:rPr>
                </w:rPrChange>
              </w:rPr>
              <w:t>fila.insertCell(0).innerHTML = '</w:t>
            </w:r>
            <w:r w:rsidRPr="0050601B">
              <w:rPr>
                <w:b/>
                <w:bCs/>
                <w:noProof/>
                <w:color w:val="204A87"/>
                <w:lang w:val="en-US"/>
                <w:rPrChange w:id="2214" w:author="Borja Gonzalez" w:date="2017-09-28T17:53:00Z">
                  <w:rPr>
                    <w:rFonts w:ascii="Monaco" w:hAnsi="Monaco" w:cs="Monaco"/>
                    <w:b/>
                    <w:bCs/>
                    <w:color w:val="204A87"/>
                    <w:sz w:val="32"/>
                    <w:szCs w:val="32"/>
                    <w:lang w:val="en-US"/>
                  </w:rPr>
                </w:rPrChange>
              </w:rPr>
              <w:t>&lt;button</w:t>
            </w:r>
            <w:r w:rsidRPr="0050601B">
              <w:rPr>
                <w:noProof/>
                <w:lang w:val="en-US"/>
                <w:rPrChange w:id="2215" w:author="Borja Gonzalez" w:date="2017-09-28T17:53:00Z">
                  <w:rPr>
                    <w:rFonts w:ascii="Monaco" w:hAnsi="Monaco" w:cs="Monaco"/>
                    <w:sz w:val="32"/>
                    <w:szCs w:val="32"/>
                    <w:lang w:val="en-US"/>
                  </w:rPr>
                </w:rPrChange>
              </w:rPr>
              <w:t xml:space="preserve"> </w:t>
            </w:r>
            <w:r w:rsidRPr="0050601B">
              <w:rPr>
                <w:noProof/>
                <w:color w:val="C4A000"/>
                <w:lang w:val="en-US"/>
                <w:rPrChange w:id="2216" w:author="Borja Gonzalez" w:date="2017-09-28T17:53:00Z">
                  <w:rPr>
                    <w:rFonts w:ascii="Monaco" w:hAnsi="Monaco" w:cs="Monaco"/>
                    <w:color w:val="C4A000"/>
                    <w:sz w:val="32"/>
                    <w:szCs w:val="32"/>
                    <w:lang w:val="en-US"/>
                  </w:rPr>
                </w:rPrChange>
              </w:rPr>
              <w:t>class=</w:t>
            </w:r>
            <w:r w:rsidRPr="0050601B">
              <w:rPr>
                <w:noProof/>
                <w:color w:val="4E9A06"/>
                <w:lang w:val="en-US"/>
                <w:rPrChange w:id="2217" w:author="Borja Gonzalez" w:date="2017-09-28T17:53:00Z">
                  <w:rPr>
                    <w:rFonts w:ascii="Monaco" w:hAnsi="Monaco" w:cs="Monaco"/>
                    <w:color w:val="4E9A06"/>
                    <w:sz w:val="32"/>
                    <w:szCs w:val="32"/>
                    <w:lang w:val="en-US"/>
                  </w:rPr>
                </w:rPrChange>
              </w:rPr>
              <w:t>"btn_borrar"</w:t>
            </w:r>
            <w:r w:rsidRPr="0050601B">
              <w:rPr>
                <w:noProof/>
                <w:lang w:val="en-US"/>
                <w:rPrChange w:id="2218" w:author="Borja Gonzalez" w:date="2017-09-28T17:53:00Z">
                  <w:rPr>
                    <w:rFonts w:ascii="Monaco" w:hAnsi="Monaco" w:cs="Monaco"/>
                    <w:sz w:val="32"/>
                    <w:szCs w:val="32"/>
                    <w:lang w:val="en-US"/>
                  </w:rPr>
                </w:rPrChange>
              </w:rPr>
              <w:t xml:space="preserve"> </w:t>
            </w:r>
            <w:r w:rsidRPr="0050601B">
              <w:rPr>
                <w:noProof/>
                <w:color w:val="C4A000"/>
                <w:lang w:val="en-US"/>
                <w:rPrChange w:id="2219" w:author="Borja Gonzalez" w:date="2017-09-28T17:53:00Z">
                  <w:rPr>
                    <w:rFonts w:ascii="Monaco" w:hAnsi="Monaco" w:cs="Monaco"/>
                    <w:color w:val="C4A000"/>
                    <w:sz w:val="32"/>
                    <w:szCs w:val="32"/>
                    <w:lang w:val="en-US"/>
                  </w:rPr>
                </w:rPrChange>
              </w:rPr>
              <w:t>type=</w:t>
            </w:r>
            <w:r w:rsidRPr="0050601B">
              <w:rPr>
                <w:noProof/>
                <w:color w:val="4E9A06"/>
                <w:lang w:val="en-US"/>
                <w:rPrChange w:id="2220" w:author="Borja Gonzalez" w:date="2017-09-28T17:53:00Z">
                  <w:rPr>
                    <w:rFonts w:ascii="Monaco" w:hAnsi="Monaco" w:cs="Monaco"/>
                    <w:color w:val="4E9A06"/>
                    <w:sz w:val="32"/>
                    <w:szCs w:val="32"/>
                    <w:lang w:val="en-US"/>
                  </w:rPr>
                </w:rPrChange>
              </w:rPr>
              <w:t>"button"</w:t>
            </w:r>
            <w:r w:rsidRPr="0050601B">
              <w:rPr>
                <w:noProof/>
                <w:lang w:val="en-US"/>
                <w:rPrChange w:id="2221" w:author="Borja Gonzalez" w:date="2017-09-28T17:53:00Z">
                  <w:rPr>
                    <w:rFonts w:ascii="Monaco" w:hAnsi="Monaco" w:cs="Monaco"/>
                    <w:sz w:val="32"/>
                    <w:szCs w:val="32"/>
                    <w:lang w:val="en-US"/>
                  </w:rPr>
                </w:rPrChange>
              </w:rPr>
              <w:t xml:space="preserve"> </w:t>
            </w:r>
            <w:r w:rsidRPr="0050601B">
              <w:rPr>
                <w:noProof/>
                <w:color w:val="C4A000"/>
                <w:lang w:val="en-US"/>
                <w:rPrChange w:id="2222" w:author="Borja Gonzalez" w:date="2017-09-28T17:53:00Z">
                  <w:rPr>
                    <w:rFonts w:ascii="Monaco" w:hAnsi="Monaco" w:cs="Monaco"/>
                    <w:color w:val="C4A000"/>
                    <w:sz w:val="32"/>
                    <w:szCs w:val="32"/>
                    <w:lang w:val="en-US"/>
                  </w:rPr>
                </w:rPrChange>
              </w:rPr>
              <w:t>onClick=</w:t>
            </w:r>
            <w:r w:rsidRPr="0050601B">
              <w:rPr>
                <w:noProof/>
                <w:color w:val="4E9A06"/>
                <w:lang w:val="en-US"/>
                <w:rPrChange w:id="2223" w:author="Borja Gonzalez" w:date="2017-09-28T17:53:00Z">
                  <w:rPr>
                    <w:rFonts w:ascii="Monaco" w:hAnsi="Monaco" w:cs="Monaco"/>
                    <w:color w:val="4E9A06"/>
                    <w:sz w:val="32"/>
                    <w:szCs w:val="32"/>
                    <w:lang w:val="en-US"/>
                  </w:rPr>
                </w:rPrChange>
              </w:rPr>
              <w:t>"borrar_paciente('+paciente[i][0]+',\'' + paciente[i][1] + '\')"</w:t>
            </w:r>
            <w:r w:rsidRPr="0050601B">
              <w:rPr>
                <w:b/>
                <w:bCs/>
                <w:noProof/>
                <w:color w:val="204A87"/>
                <w:lang w:val="en-US"/>
                <w:rPrChange w:id="2224" w:author="Borja Gonzalez" w:date="2017-09-28T17:53:00Z">
                  <w:rPr>
                    <w:rFonts w:ascii="Monaco" w:hAnsi="Monaco" w:cs="Monaco"/>
                    <w:b/>
                    <w:bCs/>
                    <w:color w:val="204A87"/>
                    <w:sz w:val="32"/>
                    <w:szCs w:val="32"/>
                    <w:lang w:val="en-US"/>
                  </w:rPr>
                </w:rPrChange>
              </w:rPr>
              <w:t>&gt;&lt;/button&gt;</w:t>
            </w:r>
            <w:r w:rsidRPr="0050601B">
              <w:rPr>
                <w:noProof/>
                <w:lang w:val="en-US"/>
                <w:rPrChange w:id="2225" w:author="Borja Gonzalez" w:date="2017-09-28T17:53:00Z">
                  <w:rPr>
                    <w:rFonts w:ascii="Monaco" w:hAnsi="Monaco" w:cs="Monaco"/>
                    <w:sz w:val="32"/>
                    <w:szCs w:val="32"/>
                    <w:lang w:val="en-US"/>
                  </w:rPr>
                </w:rPrChange>
              </w:rPr>
              <w:t>';</w:t>
            </w:r>
          </w:p>
          <w:p w14:paraId="67A12430" w14:textId="77777777" w:rsidR="00AE3604" w:rsidRPr="0079203F" w:rsidRDefault="00AE3604" w:rsidP="003066E2">
            <w:pPr>
              <w:rPr>
                <w:lang w:val="en-US"/>
                <w:rPrChange w:id="2226" w:author="Rodrigo García" w:date="2017-09-29T10:04:00Z">
                  <w:rPr/>
                </w:rPrChange>
              </w:rPr>
            </w:pPr>
          </w:p>
        </w:tc>
      </w:tr>
    </w:tbl>
    <w:p w14:paraId="535BF8D1" w14:textId="1D84C74C" w:rsidR="003066E2" w:rsidRPr="0079203F" w:rsidRDefault="003066E2" w:rsidP="003066E2">
      <w:pPr>
        <w:rPr>
          <w:lang w:val="en-US"/>
          <w:rPrChange w:id="2227" w:author="Rodrigo García" w:date="2017-09-29T10:04:00Z">
            <w:rPr/>
          </w:rPrChange>
        </w:rPr>
      </w:pPr>
    </w:p>
    <w:p w14:paraId="1E9C0C01" w14:textId="77777777" w:rsidR="003066E2" w:rsidRPr="0079203F" w:rsidRDefault="003066E2" w:rsidP="003066E2">
      <w:pPr>
        <w:rPr>
          <w:lang w:val="en-US"/>
          <w:rPrChange w:id="2228" w:author="Rodrigo García" w:date="2017-09-29T10:04:00Z">
            <w:rPr/>
          </w:rPrChange>
        </w:rPr>
      </w:pPr>
    </w:p>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del w:id="2229" w:author="Borja Gonzalez" w:date="2017-09-28T17:49:00Z">
        <w:r w:rsidDel="00AE3604">
          <w:rPr>
            <w:noProof/>
            <w:lang w:eastAsia="es-ES_tradnl"/>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E3604" w14:paraId="449C5BB3" w14:textId="77777777" w:rsidTr="00AE3604">
        <w:tc>
          <w:tcPr>
            <w:tcW w:w="8856" w:type="dxa"/>
          </w:tcPr>
          <w:p w14:paraId="70633F18" w14:textId="77777777" w:rsidR="00AE3604" w:rsidRPr="0079203F" w:rsidRDefault="00AE3604">
            <w:pPr>
              <w:rPr>
                <w:noProof/>
                <w:lang w:val="es-ES"/>
                <w:rPrChange w:id="2230" w:author="Rodrigo García" w:date="2017-09-29T10:05:00Z">
                  <w:rPr>
                    <w:rFonts w:ascii="Monaco" w:eastAsiaTheme="majorEastAsia" w:hAnsi="Monaco" w:cs="Monaco"/>
                    <w:color w:val="243F60" w:themeColor="accent1" w:themeShade="7F"/>
                    <w:sz w:val="32"/>
                    <w:szCs w:val="32"/>
                    <w:lang w:val="en-US"/>
                  </w:rPr>
                </w:rPrChange>
              </w:rPr>
              <w:pPrChange w:id="2231" w:author="GONZALEZ DIAZ, BORJA" w:date="2017-09-29T19:28:00Z">
                <w:pPr>
                  <w:keepNext/>
                  <w:keepLines/>
                  <w:widowControl w:val="0"/>
                  <w:autoSpaceDE w:val="0"/>
                  <w:autoSpaceDN w:val="0"/>
                  <w:adjustRightInd w:val="0"/>
                  <w:spacing w:before="200"/>
                  <w:outlineLvl w:val="4"/>
                </w:pPr>
              </w:pPrChange>
            </w:pPr>
            <w:r w:rsidRPr="0079203F">
              <w:rPr>
                <w:b/>
                <w:bCs/>
                <w:noProof/>
                <w:color w:val="204A87"/>
                <w:lang w:val="es-ES"/>
                <w:rPrChange w:id="2232" w:author="Rodrigo García" w:date="2017-09-29T10:05:00Z">
                  <w:rPr>
                    <w:rFonts w:ascii="Monaco" w:hAnsi="Monaco" w:cs="Monaco"/>
                    <w:b/>
                    <w:bCs/>
                    <w:color w:val="204A87"/>
                    <w:sz w:val="32"/>
                    <w:szCs w:val="32"/>
                    <w:lang w:val="en-US"/>
                  </w:rPr>
                </w:rPrChange>
              </w:rPr>
              <w:t>function</w:t>
            </w:r>
            <w:r w:rsidRPr="0079203F">
              <w:rPr>
                <w:noProof/>
                <w:lang w:val="es-ES"/>
                <w:rPrChange w:id="2233" w:author="Rodrigo García" w:date="2017-09-29T10:05:00Z">
                  <w:rPr>
                    <w:rFonts w:ascii="Monaco" w:hAnsi="Monaco" w:cs="Monaco"/>
                    <w:sz w:val="32"/>
                    <w:szCs w:val="32"/>
                    <w:lang w:val="en-US"/>
                  </w:rPr>
                </w:rPrChange>
              </w:rPr>
              <w:t xml:space="preserve"> borrar_paciente</w:t>
            </w:r>
            <w:r w:rsidRPr="0079203F">
              <w:rPr>
                <w:b/>
                <w:bCs/>
                <w:noProof/>
                <w:lang w:val="es-ES"/>
                <w:rPrChange w:id="2234" w:author="Rodrigo García" w:date="2017-09-29T10:05:00Z">
                  <w:rPr>
                    <w:rFonts w:ascii="Monaco" w:hAnsi="Monaco" w:cs="Monaco"/>
                    <w:b/>
                    <w:bCs/>
                    <w:color w:val="000000"/>
                    <w:sz w:val="32"/>
                    <w:szCs w:val="32"/>
                    <w:lang w:val="en-US"/>
                  </w:rPr>
                </w:rPrChange>
              </w:rPr>
              <w:t>(</w:t>
            </w:r>
            <w:r w:rsidRPr="0079203F">
              <w:rPr>
                <w:noProof/>
                <w:lang w:val="es-ES"/>
                <w:rPrChange w:id="2235" w:author="Rodrigo García" w:date="2017-09-29T10:05:00Z">
                  <w:rPr>
                    <w:rFonts w:ascii="Monaco" w:hAnsi="Monaco" w:cs="Monaco"/>
                    <w:color w:val="000000"/>
                    <w:sz w:val="32"/>
                    <w:szCs w:val="32"/>
                    <w:lang w:val="en-US"/>
                  </w:rPr>
                </w:rPrChange>
              </w:rPr>
              <w:t>N_p</w:t>
            </w:r>
            <w:r w:rsidRPr="0079203F">
              <w:rPr>
                <w:b/>
                <w:bCs/>
                <w:noProof/>
                <w:lang w:val="es-ES"/>
                <w:rPrChange w:id="2236" w:author="Rodrigo García" w:date="2017-09-29T10:05:00Z">
                  <w:rPr>
                    <w:rFonts w:ascii="Monaco" w:hAnsi="Monaco" w:cs="Monaco"/>
                    <w:b/>
                    <w:bCs/>
                    <w:color w:val="000000"/>
                    <w:sz w:val="32"/>
                    <w:szCs w:val="32"/>
                    <w:lang w:val="en-US"/>
                  </w:rPr>
                </w:rPrChange>
              </w:rPr>
              <w:t>,</w:t>
            </w:r>
            <w:r w:rsidRPr="0079203F">
              <w:rPr>
                <w:noProof/>
                <w:lang w:val="es-ES"/>
                <w:rPrChange w:id="2237" w:author="Rodrigo García" w:date="2017-09-29T10:05:00Z">
                  <w:rPr>
                    <w:rFonts w:ascii="Monaco" w:hAnsi="Monaco" w:cs="Monaco"/>
                    <w:color w:val="000000"/>
                    <w:sz w:val="32"/>
                    <w:szCs w:val="32"/>
                    <w:lang w:val="en-US"/>
                  </w:rPr>
                </w:rPrChange>
              </w:rPr>
              <w:t>nombre</w:t>
            </w:r>
            <w:r w:rsidRPr="0079203F">
              <w:rPr>
                <w:b/>
                <w:bCs/>
                <w:noProof/>
                <w:lang w:val="es-ES"/>
                <w:rPrChange w:id="2238" w:author="Rodrigo García" w:date="2017-09-29T10:05:00Z">
                  <w:rPr>
                    <w:rFonts w:ascii="Monaco" w:hAnsi="Monaco" w:cs="Monaco"/>
                    <w:b/>
                    <w:bCs/>
                    <w:color w:val="000000"/>
                    <w:sz w:val="32"/>
                    <w:szCs w:val="32"/>
                    <w:lang w:val="en-US"/>
                  </w:rPr>
                </w:rPrChange>
              </w:rPr>
              <w:t>){</w:t>
            </w:r>
          </w:p>
          <w:p w14:paraId="2A786A8A" w14:textId="77777777" w:rsidR="00AE3604" w:rsidRPr="0079203F" w:rsidRDefault="00AE3604">
            <w:pPr>
              <w:rPr>
                <w:noProof/>
                <w:lang w:val="es-ES"/>
                <w:rPrChange w:id="2239" w:author="Rodrigo García" w:date="2017-09-29T10:05:00Z">
                  <w:rPr>
                    <w:rFonts w:ascii="Monaco" w:eastAsiaTheme="majorEastAsia" w:hAnsi="Monaco" w:cs="Monaco"/>
                    <w:color w:val="243F60" w:themeColor="accent1" w:themeShade="7F"/>
                    <w:sz w:val="32"/>
                    <w:szCs w:val="32"/>
                    <w:lang w:val="en-US"/>
                  </w:rPr>
                </w:rPrChange>
              </w:rPr>
              <w:pPrChange w:id="224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41" w:author="Rodrigo García" w:date="2017-09-29T10:05:00Z">
                  <w:rPr>
                    <w:rFonts w:ascii="Monaco" w:hAnsi="Monaco" w:cs="Monaco"/>
                    <w:sz w:val="32"/>
                    <w:szCs w:val="32"/>
                    <w:lang w:val="en-US"/>
                  </w:rPr>
                </w:rPrChange>
              </w:rPr>
              <w:tab/>
            </w:r>
            <w:r w:rsidRPr="0079203F">
              <w:rPr>
                <w:b/>
                <w:bCs/>
                <w:noProof/>
                <w:color w:val="204A87"/>
                <w:lang w:val="es-ES"/>
                <w:rPrChange w:id="2242" w:author="Rodrigo García" w:date="2017-09-29T10:05:00Z">
                  <w:rPr>
                    <w:rFonts w:ascii="Monaco" w:hAnsi="Monaco" w:cs="Monaco"/>
                    <w:b/>
                    <w:bCs/>
                    <w:color w:val="204A87"/>
                    <w:sz w:val="32"/>
                    <w:szCs w:val="32"/>
                    <w:lang w:val="en-US"/>
                  </w:rPr>
                </w:rPrChange>
              </w:rPr>
              <w:t>var</w:t>
            </w:r>
            <w:r w:rsidRPr="0079203F">
              <w:rPr>
                <w:noProof/>
                <w:lang w:val="es-ES"/>
                <w:rPrChange w:id="2243" w:author="Rodrigo García" w:date="2017-09-29T10:05:00Z">
                  <w:rPr>
                    <w:rFonts w:ascii="Monaco" w:hAnsi="Monaco" w:cs="Monaco"/>
                    <w:sz w:val="32"/>
                    <w:szCs w:val="32"/>
                    <w:lang w:val="en-US"/>
                  </w:rPr>
                </w:rPrChange>
              </w:rPr>
              <w:t xml:space="preserve"> y </w:t>
            </w:r>
            <w:r w:rsidRPr="0079203F">
              <w:rPr>
                <w:b/>
                <w:bCs/>
                <w:noProof/>
                <w:color w:val="CE5C00"/>
                <w:lang w:val="es-ES"/>
                <w:rPrChange w:id="2244" w:author="Rodrigo García" w:date="2017-09-29T10:05:00Z">
                  <w:rPr>
                    <w:rFonts w:ascii="Monaco" w:hAnsi="Monaco" w:cs="Monaco"/>
                    <w:b/>
                    <w:bCs/>
                    <w:color w:val="CE5C00"/>
                    <w:sz w:val="32"/>
                    <w:szCs w:val="32"/>
                    <w:lang w:val="en-US"/>
                  </w:rPr>
                </w:rPrChange>
              </w:rPr>
              <w:t>=</w:t>
            </w:r>
            <w:r w:rsidRPr="0079203F">
              <w:rPr>
                <w:noProof/>
                <w:lang w:val="es-ES"/>
                <w:rPrChange w:id="2245" w:author="Rodrigo García" w:date="2017-09-29T10:05:00Z">
                  <w:rPr>
                    <w:rFonts w:ascii="Monaco" w:hAnsi="Monaco" w:cs="Monaco"/>
                    <w:sz w:val="32"/>
                    <w:szCs w:val="32"/>
                    <w:lang w:val="en-US"/>
                  </w:rPr>
                </w:rPrChange>
              </w:rPr>
              <w:t xml:space="preserve"> confirm</w:t>
            </w:r>
            <w:r w:rsidRPr="0079203F">
              <w:rPr>
                <w:b/>
                <w:bCs/>
                <w:noProof/>
                <w:lang w:val="es-ES"/>
                <w:rPrChange w:id="2246" w:author="Rodrigo García" w:date="2017-09-29T10:05:00Z">
                  <w:rPr>
                    <w:rFonts w:ascii="Monaco" w:hAnsi="Monaco" w:cs="Monaco"/>
                    <w:b/>
                    <w:bCs/>
                    <w:color w:val="000000"/>
                    <w:sz w:val="32"/>
                    <w:szCs w:val="32"/>
                    <w:lang w:val="en-US"/>
                  </w:rPr>
                </w:rPrChange>
              </w:rPr>
              <w:t>(</w:t>
            </w:r>
            <w:r w:rsidRPr="0079203F">
              <w:rPr>
                <w:noProof/>
                <w:color w:val="4E9A06"/>
                <w:lang w:val="es-ES"/>
                <w:rPrChange w:id="2247"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248" w:author="Rodrigo García" w:date="2017-09-29T10:05:00Z">
                  <w:rPr>
                    <w:rFonts w:ascii="Monaco" w:hAnsi="Monaco" w:cs="Monaco"/>
                    <w:b/>
                    <w:bCs/>
                    <w:color w:val="000000"/>
                    <w:sz w:val="32"/>
                    <w:szCs w:val="32"/>
                    <w:lang w:val="en-US"/>
                  </w:rPr>
                </w:rPrChange>
              </w:rPr>
              <w:t>);</w:t>
            </w:r>
          </w:p>
          <w:p w14:paraId="689BFC7C" w14:textId="77777777" w:rsidR="00AE3604" w:rsidRPr="0079203F" w:rsidRDefault="00AE3604">
            <w:pPr>
              <w:rPr>
                <w:noProof/>
                <w:lang w:val="es-ES"/>
                <w:rPrChange w:id="2249" w:author="Rodrigo García" w:date="2017-09-29T10:05:00Z">
                  <w:rPr>
                    <w:rFonts w:ascii="Monaco" w:eastAsiaTheme="majorEastAsia" w:hAnsi="Monaco" w:cs="Monaco"/>
                    <w:color w:val="243F60" w:themeColor="accent1" w:themeShade="7F"/>
                    <w:sz w:val="32"/>
                    <w:szCs w:val="32"/>
                    <w:lang w:val="en-US"/>
                  </w:rPr>
                </w:rPrChange>
              </w:rPr>
              <w:pPrChange w:id="225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51" w:author="Rodrigo García" w:date="2017-09-29T10:05:00Z">
                  <w:rPr>
                    <w:rFonts w:ascii="Monaco" w:hAnsi="Monaco" w:cs="Monaco"/>
                    <w:sz w:val="32"/>
                    <w:szCs w:val="32"/>
                    <w:lang w:val="en-US"/>
                  </w:rPr>
                </w:rPrChange>
              </w:rPr>
              <w:t xml:space="preserve">    </w:t>
            </w:r>
            <w:r w:rsidRPr="0079203F">
              <w:rPr>
                <w:b/>
                <w:bCs/>
                <w:noProof/>
                <w:color w:val="204A87"/>
                <w:lang w:val="es-ES"/>
                <w:rPrChange w:id="2252" w:author="Rodrigo García" w:date="2017-09-29T10:05:00Z">
                  <w:rPr>
                    <w:rFonts w:ascii="Monaco" w:hAnsi="Monaco" w:cs="Monaco"/>
                    <w:b/>
                    <w:bCs/>
                    <w:color w:val="204A87"/>
                    <w:sz w:val="32"/>
                    <w:szCs w:val="32"/>
                    <w:lang w:val="en-US"/>
                  </w:rPr>
                </w:rPrChange>
              </w:rPr>
              <w:t>if</w:t>
            </w:r>
            <w:r w:rsidRPr="0079203F">
              <w:rPr>
                <w:noProof/>
                <w:lang w:val="es-ES"/>
                <w:rPrChange w:id="2253" w:author="Rodrigo García" w:date="2017-09-29T10:05:00Z">
                  <w:rPr>
                    <w:rFonts w:ascii="Monaco" w:hAnsi="Monaco" w:cs="Monaco"/>
                    <w:sz w:val="32"/>
                    <w:szCs w:val="32"/>
                    <w:lang w:val="en-US"/>
                  </w:rPr>
                </w:rPrChange>
              </w:rPr>
              <w:t xml:space="preserve"> </w:t>
            </w:r>
            <w:r w:rsidRPr="0079203F">
              <w:rPr>
                <w:b/>
                <w:bCs/>
                <w:noProof/>
                <w:lang w:val="es-ES"/>
                <w:rPrChange w:id="2254" w:author="Rodrigo García" w:date="2017-09-29T10:05:00Z">
                  <w:rPr>
                    <w:rFonts w:ascii="Monaco" w:hAnsi="Monaco" w:cs="Monaco"/>
                    <w:b/>
                    <w:bCs/>
                    <w:color w:val="000000"/>
                    <w:sz w:val="32"/>
                    <w:szCs w:val="32"/>
                    <w:lang w:val="en-US"/>
                  </w:rPr>
                </w:rPrChange>
              </w:rPr>
              <w:t>(</w:t>
            </w:r>
            <w:r w:rsidRPr="0079203F">
              <w:rPr>
                <w:noProof/>
                <w:lang w:val="es-ES"/>
                <w:rPrChange w:id="2255"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256" w:author="Rodrigo García" w:date="2017-09-29T10:05:00Z">
                  <w:rPr>
                    <w:rFonts w:ascii="Monaco" w:hAnsi="Monaco" w:cs="Monaco"/>
                    <w:b/>
                    <w:bCs/>
                    <w:color w:val="CE5C00"/>
                    <w:sz w:val="32"/>
                    <w:szCs w:val="32"/>
                    <w:lang w:val="en-US"/>
                  </w:rPr>
                </w:rPrChange>
              </w:rPr>
              <w:t>==</w:t>
            </w:r>
            <w:r w:rsidRPr="0079203F">
              <w:rPr>
                <w:noProof/>
                <w:lang w:val="es-ES"/>
                <w:rPrChange w:id="2257" w:author="Rodrigo García" w:date="2017-09-29T10:05:00Z">
                  <w:rPr>
                    <w:rFonts w:ascii="Monaco" w:hAnsi="Monaco" w:cs="Monaco"/>
                    <w:sz w:val="32"/>
                    <w:szCs w:val="32"/>
                    <w:lang w:val="en-US"/>
                  </w:rPr>
                </w:rPrChange>
              </w:rPr>
              <w:t xml:space="preserve"> </w:t>
            </w:r>
            <w:r w:rsidRPr="0079203F">
              <w:rPr>
                <w:b/>
                <w:bCs/>
                <w:noProof/>
                <w:color w:val="204A87"/>
                <w:lang w:val="es-ES"/>
                <w:rPrChange w:id="2258" w:author="Rodrigo García" w:date="2017-09-29T10:05:00Z">
                  <w:rPr>
                    <w:rFonts w:ascii="Monaco" w:hAnsi="Monaco" w:cs="Monaco"/>
                    <w:b/>
                    <w:bCs/>
                    <w:color w:val="204A87"/>
                    <w:sz w:val="32"/>
                    <w:szCs w:val="32"/>
                    <w:lang w:val="en-US"/>
                  </w:rPr>
                </w:rPrChange>
              </w:rPr>
              <w:t>true</w:t>
            </w:r>
            <w:r w:rsidRPr="0079203F">
              <w:rPr>
                <w:b/>
                <w:bCs/>
                <w:noProof/>
                <w:lang w:val="es-ES"/>
                <w:rPrChange w:id="2259" w:author="Rodrigo García" w:date="2017-09-29T10:05:00Z">
                  <w:rPr>
                    <w:rFonts w:ascii="Monaco" w:hAnsi="Monaco" w:cs="Monaco"/>
                    <w:b/>
                    <w:bCs/>
                    <w:color w:val="000000"/>
                    <w:sz w:val="32"/>
                    <w:szCs w:val="32"/>
                    <w:lang w:val="en-US"/>
                  </w:rPr>
                </w:rPrChange>
              </w:rPr>
              <w:t>){</w:t>
            </w:r>
          </w:p>
          <w:p w14:paraId="4331FE68" w14:textId="77777777" w:rsidR="00AE3604" w:rsidRPr="0079203F" w:rsidRDefault="00AE3604">
            <w:pPr>
              <w:rPr>
                <w:noProof/>
                <w:lang w:val="es-ES"/>
                <w:rPrChange w:id="2260" w:author="Rodrigo García" w:date="2017-09-29T10:05:00Z">
                  <w:rPr>
                    <w:rFonts w:ascii="Monaco" w:hAnsi="Monaco" w:cs="Monaco"/>
                    <w:sz w:val="32"/>
                    <w:szCs w:val="32"/>
                    <w:lang w:val="en-US"/>
                  </w:rPr>
                </w:rPrChange>
              </w:rPr>
              <w:pPrChange w:id="2261" w:author="GONZALEZ DIAZ, BORJA" w:date="2017-09-29T19:28:00Z">
                <w:pPr>
                  <w:widowControl w:val="0"/>
                  <w:autoSpaceDE w:val="0"/>
                  <w:autoSpaceDN w:val="0"/>
                  <w:adjustRightInd w:val="0"/>
                </w:pPr>
              </w:pPrChange>
            </w:pPr>
          </w:p>
          <w:p w14:paraId="6FF9C20E" w14:textId="77777777" w:rsidR="00AE3604" w:rsidRPr="0050601B" w:rsidRDefault="00AE3604">
            <w:pPr>
              <w:rPr>
                <w:noProof/>
                <w:lang w:val="en-US"/>
                <w:rPrChange w:id="2262" w:author="Borja Gonzalez" w:date="2017-09-28T17:53:00Z">
                  <w:rPr>
                    <w:rFonts w:ascii="Monaco" w:eastAsiaTheme="majorEastAsia" w:hAnsi="Monaco" w:cs="Monaco"/>
                    <w:color w:val="243F60" w:themeColor="accent1" w:themeShade="7F"/>
                    <w:sz w:val="32"/>
                    <w:szCs w:val="32"/>
                    <w:lang w:val="en-US"/>
                  </w:rPr>
                </w:rPrChange>
              </w:rPr>
              <w:pPrChange w:id="226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64" w:author="Rodrigo García" w:date="2017-09-29T10:05:00Z">
                  <w:rPr>
                    <w:rFonts w:ascii="Monaco" w:hAnsi="Monaco" w:cs="Monaco"/>
                    <w:sz w:val="32"/>
                    <w:szCs w:val="32"/>
                    <w:lang w:val="en-US"/>
                  </w:rPr>
                </w:rPrChange>
              </w:rPr>
              <w:t xml:space="preserve">    </w:t>
            </w:r>
            <w:r w:rsidRPr="0079203F">
              <w:rPr>
                <w:noProof/>
                <w:lang w:val="es-ES"/>
                <w:rPrChange w:id="2265" w:author="Rodrigo García" w:date="2017-09-29T10:05:00Z">
                  <w:rPr>
                    <w:rFonts w:ascii="Monaco" w:hAnsi="Monaco" w:cs="Monaco"/>
                    <w:sz w:val="32"/>
                    <w:szCs w:val="32"/>
                    <w:lang w:val="en-US"/>
                  </w:rPr>
                </w:rPrChange>
              </w:rPr>
              <w:tab/>
            </w:r>
            <w:r w:rsidRPr="0050601B">
              <w:rPr>
                <w:b/>
                <w:bCs/>
                <w:noProof/>
                <w:color w:val="204A87"/>
                <w:lang w:val="en-US"/>
                <w:rPrChange w:id="2266" w:author="Borja Gonzalez" w:date="2017-09-28T17:53:00Z">
                  <w:rPr>
                    <w:rFonts w:ascii="Monaco" w:hAnsi="Monaco" w:cs="Monaco"/>
                    <w:b/>
                    <w:bCs/>
                    <w:color w:val="204A87"/>
                    <w:sz w:val="32"/>
                    <w:szCs w:val="32"/>
                    <w:lang w:val="en-US"/>
                  </w:rPr>
                </w:rPrChange>
              </w:rPr>
              <w:t>var</w:t>
            </w:r>
            <w:r w:rsidRPr="0050601B">
              <w:rPr>
                <w:noProof/>
                <w:lang w:val="en-US"/>
                <w:rPrChange w:id="2267" w:author="Borja Gonzalez" w:date="2017-09-28T17:53:00Z">
                  <w:rPr>
                    <w:rFonts w:ascii="Monaco" w:hAnsi="Monaco" w:cs="Monaco"/>
                    <w:sz w:val="32"/>
                    <w:szCs w:val="32"/>
                    <w:lang w:val="en-US"/>
                  </w:rPr>
                </w:rPrChange>
              </w:rPr>
              <w:t xml:space="preserve"> socket </w:t>
            </w:r>
            <w:r w:rsidRPr="0050601B">
              <w:rPr>
                <w:b/>
                <w:bCs/>
                <w:noProof/>
                <w:color w:val="CE5C00"/>
                <w:lang w:val="en-US"/>
                <w:rPrChange w:id="2268" w:author="Borja Gonzalez" w:date="2017-09-28T17:53:00Z">
                  <w:rPr>
                    <w:rFonts w:ascii="Monaco" w:hAnsi="Monaco" w:cs="Monaco"/>
                    <w:b/>
                    <w:bCs/>
                    <w:color w:val="CE5C00"/>
                    <w:sz w:val="32"/>
                    <w:szCs w:val="32"/>
                    <w:lang w:val="en-US"/>
                  </w:rPr>
                </w:rPrChange>
              </w:rPr>
              <w:t>=</w:t>
            </w:r>
            <w:r w:rsidRPr="0050601B">
              <w:rPr>
                <w:noProof/>
                <w:lang w:val="en-US"/>
                <w:rPrChange w:id="2269" w:author="Borja Gonzalez" w:date="2017-09-28T17:53:00Z">
                  <w:rPr>
                    <w:rFonts w:ascii="Monaco" w:hAnsi="Monaco" w:cs="Monaco"/>
                    <w:sz w:val="32"/>
                    <w:szCs w:val="32"/>
                    <w:lang w:val="en-US"/>
                  </w:rPr>
                </w:rPrChange>
              </w:rPr>
              <w:t xml:space="preserve"> io</w:t>
            </w:r>
            <w:r w:rsidRPr="0050601B">
              <w:rPr>
                <w:b/>
                <w:bCs/>
                <w:noProof/>
                <w:lang w:val="en-US"/>
                <w:rPrChange w:id="2270" w:author="Borja Gonzalez" w:date="2017-09-28T17:53:00Z">
                  <w:rPr>
                    <w:rFonts w:ascii="Monaco" w:hAnsi="Monaco" w:cs="Monaco"/>
                    <w:b/>
                    <w:bCs/>
                    <w:color w:val="000000"/>
                    <w:sz w:val="32"/>
                    <w:szCs w:val="32"/>
                    <w:lang w:val="en-US"/>
                  </w:rPr>
                </w:rPrChange>
              </w:rPr>
              <w:t>.</w:t>
            </w:r>
            <w:r w:rsidRPr="0050601B">
              <w:rPr>
                <w:noProof/>
                <w:lang w:val="en-US"/>
                <w:rPrChange w:id="2271" w:author="Borja Gonzalez" w:date="2017-09-28T17:53:00Z">
                  <w:rPr>
                    <w:rFonts w:ascii="Monaco" w:hAnsi="Monaco" w:cs="Monaco"/>
                    <w:color w:val="000000"/>
                    <w:sz w:val="32"/>
                    <w:szCs w:val="32"/>
                    <w:lang w:val="en-US"/>
                  </w:rPr>
                </w:rPrChange>
              </w:rPr>
              <w:t>connect</w:t>
            </w:r>
            <w:r w:rsidRPr="0050601B">
              <w:rPr>
                <w:b/>
                <w:bCs/>
                <w:noProof/>
                <w:lang w:val="en-US"/>
                <w:rPrChange w:id="2272" w:author="Borja Gonzalez" w:date="2017-09-28T17:53:00Z">
                  <w:rPr>
                    <w:rFonts w:ascii="Monaco" w:hAnsi="Monaco" w:cs="Monaco"/>
                    <w:b/>
                    <w:bCs/>
                    <w:color w:val="000000"/>
                    <w:sz w:val="32"/>
                    <w:szCs w:val="32"/>
                    <w:lang w:val="en-US"/>
                  </w:rPr>
                </w:rPrChange>
              </w:rPr>
              <w:t>(</w:t>
            </w:r>
            <w:r w:rsidRPr="0050601B">
              <w:rPr>
                <w:noProof/>
                <w:color w:val="4E9A06"/>
                <w:lang w:val="en-US"/>
                <w:rPrChange w:id="2273" w:author="Borja Gonzalez" w:date="2017-09-28T17:53:00Z">
                  <w:rPr>
                    <w:rFonts w:ascii="Monaco" w:hAnsi="Monaco" w:cs="Monaco"/>
                    <w:color w:val="4E9A06"/>
                    <w:sz w:val="32"/>
                    <w:szCs w:val="32"/>
                    <w:lang w:val="en-US"/>
                  </w:rPr>
                </w:rPrChange>
              </w:rPr>
              <w:t>"http://172.20.10.5:8124"</w:t>
            </w:r>
            <w:r w:rsidRPr="0050601B">
              <w:rPr>
                <w:b/>
                <w:bCs/>
                <w:noProof/>
                <w:lang w:val="en-US"/>
                <w:rPrChange w:id="2274" w:author="Borja Gonzalez" w:date="2017-09-28T17:53:00Z">
                  <w:rPr>
                    <w:rFonts w:ascii="Monaco" w:hAnsi="Monaco" w:cs="Monaco"/>
                    <w:b/>
                    <w:bCs/>
                    <w:color w:val="000000"/>
                    <w:sz w:val="32"/>
                    <w:szCs w:val="32"/>
                    <w:lang w:val="en-US"/>
                  </w:rPr>
                </w:rPrChange>
              </w:rPr>
              <w:t>);</w:t>
            </w:r>
            <w:r w:rsidRPr="0050601B">
              <w:rPr>
                <w:noProof/>
                <w:lang w:val="en-US"/>
                <w:rPrChange w:id="2275" w:author="Borja Gonzalez" w:date="2017-09-28T17:53:00Z">
                  <w:rPr>
                    <w:rFonts w:ascii="Monaco" w:hAnsi="Monaco" w:cs="Monaco"/>
                    <w:sz w:val="32"/>
                    <w:szCs w:val="32"/>
                    <w:lang w:val="en-US"/>
                  </w:rPr>
                </w:rPrChange>
              </w:rPr>
              <w:t xml:space="preserve">  </w:t>
            </w:r>
          </w:p>
          <w:p w14:paraId="5B9690F7" w14:textId="77777777" w:rsidR="00AE3604" w:rsidRPr="0079203F" w:rsidRDefault="00AE3604">
            <w:pPr>
              <w:rPr>
                <w:noProof/>
                <w:lang w:val="es-ES"/>
                <w:rPrChange w:id="2276" w:author="Rodrigo García" w:date="2017-09-29T10:05:00Z">
                  <w:rPr>
                    <w:rFonts w:ascii="Monaco" w:eastAsiaTheme="majorEastAsia" w:hAnsi="Monaco" w:cs="Monaco"/>
                    <w:color w:val="243F60" w:themeColor="accent1" w:themeShade="7F"/>
                    <w:sz w:val="32"/>
                    <w:szCs w:val="32"/>
                    <w:lang w:val="en-US"/>
                  </w:rPr>
                </w:rPrChange>
              </w:rPr>
              <w:pPrChange w:id="2277" w:author="GONZALEZ DIAZ, BORJA" w:date="2017-09-29T19:28:00Z">
                <w:pPr>
                  <w:keepNext/>
                  <w:keepLines/>
                  <w:widowControl w:val="0"/>
                  <w:autoSpaceDE w:val="0"/>
                  <w:autoSpaceDN w:val="0"/>
                  <w:adjustRightInd w:val="0"/>
                  <w:spacing w:before="200"/>
                  <w:outlineLvl w:val="4"/>
                </w:pPr>
              </w:pPrChange>
            </w:pPr>
            <w:r w:rsidRPr="0050601B">
              <w:rPr>
                <w:noProof/>
                <w:lang w:val="en-US"/>
                <w:rPrChange w:id="2278" w:author="Borja Gonzalez" w:date="2017-09-28T17:53:00Z">
                  <w:rPr>
                    <w:rFonts w:ascii="Monaco" w:hAnsi="Monaco" w:cs="Monaco"/>
                    <w:sz w:val="32"/>
                    <w:szCs w:val="32"/>
                    <w:lang w:val="en-US"/>
                  </w:rPr>
                </w:rPrChange>
              </w:rPr>
              <w:t xml:space="preserve">        </w:t>
            </w:r>
            <w:r w:rsidRPr="0079203F">
              <w:rPr>
                <w:noProof/>
                <w:lang w:val="es-ES"/>
                <w:rPrChange w:id="2279" w:author="Rodrigo García" w:date="2017-09-29T10:05:00Z">
                  <w:rPr>
                    <w:rFonts w:ascii="Monaco" w:hAnsi="Monaco" w:cs="Monaco"/>
                    <w:color w:val="000000"/>
                    <w:sz w:val="32"/>
                    <w:szCs w:val="32"/>
                    <w:lang w:val="en-US"/>
                  </w:rPr>
                </w:rPrChange>
              </w:rPr>
              <w:t>console</w:t>
            </w:r>
            <w:r w:rsidRPr="0079203F">
              <w:rPr>
                <w:b/>
                <w:bCs/>
                <w:noProof/>
                <w:lang w:val="es-ES"/>
                <w:rPrChange w:id="2280" w:author="Rodrigo García" w:date="2017-09-29T10:05:00Z">
                  <w:rPr>
                    <w:rFonts w:ascii="Monaco" w:hAnsi="Monaco" w:cs="Monaco"/>
                    <w:b/>
                    <w:bCs/>
                    <w:color w:val="000000"/>
                    <w:sz w:val="32"/>
                    <w:szCs w:val="32"/>
                    <w:lang w:val="en-US"/>
                  </w:rPr>
                </w:rPrChange>
              </w:rPr>
              <w:t>.</w:t>
            </w:r>
            <w:r w:rsidRPr="0079203F">
              <w:rPr>
                <w:noProof/>
                <w:lang w:val="es-ES"/>
                <w:rPrChange w:id="2281" w:author="Rodrigo García" w:date="2017-09-29T10:05:00Z">
                  <w:rPr>
                    <w:rFonts w:ascii="Monaco" w:hAnsi="Monaco" w:cs="Monaco"/>
                    <w:color w:val="000000"/>
                    <w:sz w:val="32"/>
                    <w:szCs w:val="32"/>
                    <w:lang w:val="en-US"/>
                  </w:rPr>
                </w:rPrChange>
              </w:rPr>
              <w:t>log</w:t>
            </w:r>
            <w:r w:rsidRPr="0079203F">
              <w:rPr>
                <w:b/>
                <w:bCs/>
                <w:noProof/>
                <w:lang w:val="es-ES"/>
                <w:rPrChange w:id="2282" w:author="Rodrigo García" w:date="2017-09-29T10:05:00Z">
                  <w:rPr>
                    <w:rFonts w:ascii="Monaco" w:hAnsi="Monaco" w:cs="Monaco"/>
                    <w:b/>
                    <w:bCs/>
                    <w:color w:val="000000"/>
                    <w:sz w:val="32"/>
                    <w:szCs w:val="32"/>
                    <w:lang w:val="en-US"/>
                  </w:rPr>
                </w:rPrChange>
              </w:rPr>
              <w:t>(</w:t>
            </w:r>
            <w:r w:rsidRPr="0079203F">
              <w:rPr>
                <w:noProof/>
                <w:color w:val="4E9A06"/>
                <w:lang w:val="es-ES"/>
                <w:rPrChange w:id="2283"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284" w:author="Rodrigo García" w:date="2017-09-29T10:05:00Z">
                  <w:rPr>
                    <w:rFonts w:ascii="Monaco" w:hAnsi="Monaco" w:cs="Monaco"/>
                    <w:b/>
                    <w:bCs/>
                    <w:color w:val="000000"/>
                    <w:sz w:val="32"/>
                    <w:szCs w:val="32"/>
                    <w:lang w:val="en-US"/>
                  </w:rPr>
                </w:rPrChange>
              </w:rPr>
              <w:t>);</w:t>
            </w:r>
            <w:r w:rsidRPr="0079203F">
              <w:rPr>
                <w:noProof/>
                <w:lang w:val="es-ES"/>
                <w:rPrChange w:id="2285" w:author="Rodrigo García" w:date="2017-09-29T10:05:00Z">
                  <w:rPr>
                    <w:rFonts w:ascii="Monaco" w:hAnsi="Monaco" w:cs="Monaco"/>
                    <w:sz w:val="32"/>
                    <w:szCs w:val="32"/>
                    <w:lang w:val="en-US"/>
                  </w:rPr>
                </w:rPrChange>
              </w:rPr>
              <w:t xml:space="preserve">  </w:t>
            </w:r>
          </w:p>
          <w:p w14:paraId="3A443390" w14:textId="77777777" w:rsidR="00AE3604" w:rsidRPr="0050601B" w:rsidRDefault="00AE3604">
            <w:pPr>
              <w:rPr>
                <w:noProof/>
                <w:lang w:val="en-US"/>
                <w:rPrChange w:id="2286" w:author="Borja Gonzalez" w:date="2017-09-28T17:53:00Z">
                  <w:rPr>
                    <w:rFonts w:ascii="Monaco" w:eastAsiaTheme="majorEastAsia" w:hAnsi="Monaco" w:cs="Monaco"/>
                    <w:color w:val="243F60" w:themeColor="accent1" w:themeShade="7F"/>
                    <w:sz w:val="32"/>
                    <w:szCs w:val="32"/>
                    <w:lang w:val="en-US"/>
                  </w:rPr>
                </w:rPrChange>
              </w:rPr>
              <w:pPrChange w:id="228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288" w:author="Rodrigo García" w:date="2017-09-29T10:05:00Z">
                  <w:rPr>
                    <w:rFonts w:ascii="Monaco" w:hAnsi="Monaco" w:cs="Monaco"/>
                    <w:sz w:val="32"/>
                    <w:szCs w:val="32"/>
                    <w:lang w:val="en-US"/>
                  </w:rPr>
                </w:rPrChange>
              </w:rPr>
              <w:t xml:space="preserve">            </w:t>
            </w:r>
            <w:r w:rsidRPr="0050601B">
              <w:rPr>
                <w:noProof/>
                <w:lang w:val="en-US"/>
                <w:rPrChange w:id="2289" w:author="Borja Gonzalez" w:date="2017-09-28T17:53:00Z">
                  <w:rPr>
                    <w:rFonts w:ascii="Monaco" w:hAnsi="Monaco" w:cs="Monaco"/>
                    <w:color w:val="000000"/>
                    <w:sz w:val="32"/>
                    <w:szCs w:val="32"/>
                    <w:lang w:val="en-US"/>
                  </w:rPr>
                </w:rPrChange>
              </w:rPr>
              <w:t>socket</w:t>
            </w:r>
            <w:r w:rsidRPr="0050601B">
              <w:rPr>
                <w:b/>
                <w:bCs/>
                <w:noProof/>
                <w:lang w:val="en-US"/>
                <w:rPrChange w:id="2290" w:author="Borja Gonzalez" w:date="2017-09-28T17:53:00Z">
                  <w:rPr>
                    <w:rFonts w:ascii="Monaco" w:hAnsi="Monaco" w:cs="Monaco"/>
                    <w:b/>
                    <w:bCs/>
                    <w:color w:val="000000"/>
                    <w:sz w:val="32"/>
                    <w:szCs w:val="32"/>
                    <w:lang w:val="en-US"/>
                  </w:rPr>
                </w:rPrChange>
              </w:rPr>
              <w:t>.</w:t>
            </w:r>
            <w:r w:rsidRPr="0050601B">
              <w:rPr>
                <w:noProof/>
                <w:lang w:val="en-US"/>
                <w:rPrChange w:id="2291" w:author="Borja Gonzalez" w:date="2017-09-28T17:53:00Z">
                  <w:rPr>
                    <w:rFonts w:ascii="Monaco" w:hAnsi="Monaco" w:cs="Monaco"/>
                    <w:color w:val="000000"/>
                    <w:sz w:val="32"/>
                    <w:szCs w:val="32"/>
                    <w:lang w:val="en-US"/>
                  </w:rPr>
                </w:rPrChange>
              </w:rPr>
              <w:t>on</w:t>
            </w:r>
            <w:r w:rsidRPr="0050601B">
              <w:rPr>
                <w:b/>
                <w:bCs/>
                <w:noProof/>
                <w:lang w:val="en-US"/>
                <w:rPrChange w:id="2292" w:author="Borja Gonzalez" w:date="2017-09-28T17:53:00Z">
                  <w:rPr>
                    <w:rFonts w:ascii="Monaco" w:hAnsi="Monaco" w:cs="Monaco"/>
                    <w:b/>
                    <w:bCs/>
                    <w:color w:val="000000"/>
                    <w:sz w:val="32"/>
                    <w:szCs w:val="32"/>
                    <w:lang w:val="en-US"/>
                  </w:rPr>
                </w:rPrChange>
              </w:rPr>
              <w:t>(</w:t>
            </w:r>
            <w:r w:rsidRPr="0050601B">
              <w:rPr>
                <w:noProof/>
                <w:color w:val="4E9A06"/>
                <w:lang w:val="en-US"/>
                <w:rPrChange w:id="2293" w:author="Borja Gonzalez" w:date="2017-09-28T17:53:00Z">
                  <w:rPr>
                    <w:rFonts w:ascii="Monaco" w:hAnsi="Monaco" w:cs="Monaco"/>
                    <w:color w:val="4E9A06"/>
                    <w:sz w:val="32"/>
                    <w:szCs w:val="32"/>
                    <w:lang w:val="en-US"/>
                  </w:rPr>
                </w:rPrChange>
              </w:rPr>
              <w:t>"message"</w:t>
            </w:r>
            <w:r w:rsidRPr="0050601B">
              <w:rPr>
                <w:b/>
                <w:bCs/>
                <w:noProof/>
                <w:lang w:val="en-US"/>
                <w:rPrChange w:id="2294" w:author="Borja Gonzalez" w:date="2017-09-28T17:53:00Z">
                  <w:rPr>
                    <w:rFonts w:ascii="Monaco" w:hAnsi="Monaco" w:cs="Monaco"/>
                    <w:b/>
                    <w:bCs/>
                    <w:color w:val="000000"/>
                    <w:sz w:val="32"/>
                    <w:szCs w:val="32"/>
                    <w:lang w:val="en-US"/>
                  </w:rPr>
                </w:rPrChange>
              </w:rPr>
              <w:t>,</w:t>
            </w:r>
            <w:r w:rsidRPr="0050601B">
              <w:rPr>
                <w:b/>
                <w:bCs/>
                <w:noProof/>
                <w:color w:val="204A87"/>
                <w:lang w:val="en-US"/>
                <w:rPrChange w:id="2295" w:author="Borja Gonzalez" w:date="2017-09-28T17:53:00Z">
                  <w:rPr>
                    <w:rFonts w:ascii="Monaco" w:hAnsi="Monaco" w:cs="Monaco"/>
                    <w:b/>
                    <w:bCs/>
                    <w:color w:val="204A87"/>
                    <w:sz w:val="32"/>
                    <w:szCs w:val="32"/>
                    <w:lang w:val="en-US"/>
                  </w:rPr>
                </w:rPrChange>
              </w:rPr>
              <w:t>function</w:t>
            </w:r>
            <w:r w:rsidRPr="0050601B">
              <w:rPr>
                <w:b/>
                <w:bCs/>
                <w:noProof/>
                <w:lang w:val="en-US"/>
                <w:rPrChange w:id="2296" w:author="Borja Gonzalez" w:date="2017-09-28T17:53:00Z">
                  <w:rPr>
                    <w:rFonts w:ascii="Monaco" w:hAnsi="Monaco" w:cs="Monaco"/>
                    <w:b/>
                    <w:bCs/>
                    <w:color w:val="000000"/>
                    <w:sz w:val="32"/>
                    <w:szCs w:val="32"/>
                    <w:lang w:val="en-US"/>
                  </w:rPr>
                </w:rPrChange>
              </w:rPr>
              <w:t>(</w:t>
            </w:r>
            <w:r w:rsidRPr="0050601B">
              <w:rPr>
                <w:noProof/>
                <w:lang w:val="en-US"/>
                <w:rPrChange w:id="2297" w:author="Borja Gonzalez" w:date="2017-09-28T17:53:00Z">
                  <w:rPr>
                    <w:rFonts w:ascii="Monaco" w:hAnsi="Monaco" w:cs="Monaco"/>
                    <w:color w:val="000000"/>
                    <w:sz w:val="32"/>
                    <w:szCs w:val="32"/>
                    <w:lang w:val="en-US"/>
                  </w:rPr>
                </w:rPrChange>
              </w:rPr>
              <w:t>message</w:t>
            </w:r>
            <w:r w:rsidRPr="0050601B">
              <w:rPr>
                <w:b/>
                <w:bCs/>
                <w:noProof/>
                <w:lang w:val="en-US"/>
                <w:rPrChange w:id="2298" w:author="Borja Gonzalez" w:date="2017-09-28T17:53:00Z">
                  <w:rPr>
                    <w:rFonts w:ascii="Monaco" w:hAnsi="Monaco" w:cs="Monaco"/>
                    <w:b/>
                    <w:bCs/>
                    <w:color w:val="000000"/>
                    <w:sz w:val="32"/>
                    <w:szCs w:val="32"/>
                    <w:lang w:val="en-US"/>
                  </w:rPr>
                </w:rPrChange>
              </w:rPr>
              <w:t>){</w:t>
            </w:r>
            <w:r w:rsidRPr="0050601B">
              <w:rPr>
                <w:noProof/>
                <w:lang w:val="en-US"/>
                <w:rPrChange w:id="2299" w:author="Borja Gonzalez" w:date="2017-09-28T17:53:00Z">
                  <w:rPr>
                    <w:rFonts w:ascii="Monaco" w:hAnsi="Monaco" w:cs="Monaco"/>
                    <w:sz w:val="32"/>
                    <w:szCs w:val="32"/>
                    <w:lang w:val="en-US"/>
                  </w:rPr>
                </w:rPrChange>
              </w:rPr>
              <w:t xml:space="preserve">  </w:t>
            </w:r>
          </w:p>
          <w:p w14:paraId="657B015D" w14:textId="77777777" w:rsidR="00AE3604" w:rsidRPr="0079203F" w:rsidRDefault="00AE3604">
            <w:pPr>
              <w:rPr>
                <w:noProof/>
                <w:lang w:val="es-ES"/>
                <w:rPrChange w:id="2300" w:author="Rodrigo García" w:date="2017-09-29T10:05:00Z">
                  <w:rPr>
                    <w:rFonts w:ascii="Monaco" w:eastAsiaTheme="majorEastAsia" w:hAnsi="Monaco" w:cs="Monaco"/>
                    <w:color w:val="243F60" w:themeColor="accent1" w:themeShade="7F"/>
                    <w:sz w:val="32"/>
                    <w:szCs w:val="32"/>
                    <w:lang w:val="en-US"/>
                  </w:rPr>
                </w:rPrChange>
              </w:rPr>
              <w:pPrChange w:id="2301"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02" w:author="Borja Gonzalez" w:date="2017-09-28T17:53:00Z">
                  <w:rPr>
                    <w:rFonts w:ascii="Monaco" w:hAnsi="Monaco" w:cs="Monaco"/>
                    <w:sz w:val="32"/>
                    <w:szCs w:val="32"/>
                    <w:lang w:val="en-US"/>
                  </w:rPr>
                </w:rPrChange>
              </w:rPr>
              <w:t xml:space="preserve">                </w:t>
            </w:r>
            <w:r w:rsidRPr="0079203F">
              <w:rPr>
                <w:noProof/>
                <w:lang w:val="es-ES"/>
                <w:rPrChange w:id="2303" w:author="Rodrigo García" w:date="2017-09-29T10:05:00Z">
                  <w:rPr>
                    <w:rFonts w:ascii="Monaco" w:hAnsi="Monaco" w:cs="Monaco"/>
                    <w:color w:val="000000"/>
                    <w:sz w:val="32"/>
                    <w:szCs w:val="32"/>
                    <w:lang w:val="en-US"/>
                  </w:rPr>
                </w:rPrChange>
              </w:rPr>
              <w:t>console</w:t>
            </w:r>
            <w:r w:rsidRPr="0079203F">
              <w:rPr>
                <w:b/>
                <w:bCs/>
                <w:noProof/>
                <w:lang w:val="es-ES"/>
                <w:rPrChange w:id="2304" w:author="Rodrigo García" w:date="2017-09-29T10:05:00Z">
                  <w:rPr>
                    <w:rFonts w:ascii="Monaco" w:hAnsi="Monaco" w:cs="Monaco"/>
                    <w:b/>
                    <w:bCs/>
                    <w:color w:val="000000"/>
                    <w:sz w:val="32"/>
                    <w:szCs w:val="32"/>
                    <w:lang w:val="en-US"/>
                  </w:rPr>
                </w:rPrChange>
              </w:rPr>
              <w:t>.</w:t>
            </w:r>
            <w:r w:rsidRPr="0079203F">
              <w:rPr>
                <w:noProof/>
                <w:lang w:val="es-ES"/>
                <w:rPrChange w:id="2305" w:author="Rodrigo García" w:date="2017-09-29T10:05:00Z">
                  <w:rPr>
                    <w:rFonts w:ascii="Monaco" w:hAnsi="Monaco" w:cs="Monaco"/>
                    <w:color w:val="000000"/>
                    <w:sz w:val="32"/>
                    <w:szCs w:val="32"/>
                    <w:lang w:val="en-US"/>
                  </w:rPr>
                </w:rPrChange>
              </w:rPr>
              <w:t>log</w:t>
            </w:r>
            <w:r w:rsidRPr="0079203F">
              <w:rPr>
                <w:b/>
                <w:bCs/>
                <w:noProof/>
                <w:lang w:val="es-ES"/>
                <w:rPrChange w:id="2306" w:author="Rodrigo García" w:date="2017-09-29T10:05:00Z">
                  <w:rPr>
                    <w:rFonts w:ascii="Monaco" w:hAnsi="Monaco" w:cs="Monaco"/>
                    <w:b/>
                    <w:bCs/>
                    <w:color w:val="000000"/>
                    <w:sz w:val="32"/>
                    <w:szCs w:val="32"/>
                    <w:lang w:val="en-US"/>
                  </w:rPr>
                </w:rPrChange>
              </w:rPr>
              <w:t>(</w:t>
            </w:r>
            <w:r w:rsidRPr="0079203F">
              <w:rPr>
                <w:noProof/>
                <w:color w:val="4E9A06"/>
                <w:lang w:val="es-ES"/>
                <w:rPrChange w:id="2307"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308" w:author="Rodrigo García" w:date="2017-09-29T10:05:00Z">
                  <w:rPr>
                    <w:rFonts w:ascii="Monaco" w:hAnsi="Monaco" w:cs="Monaco"/>
                    <w:b/>
                    <w:bCs/>
                    <w:color w:val="000000"/>
                    <w:sz w:val="32"/>
                    <w:szCs w:val="32"/>
                    <w:lang w:val="en-US"/>
                  </w:rPr>
                </w:rPrChange>
              </w:rPr>
              <w:t>);</w:t>
            </w:r>
          </w:p>
          <w:p w14:paraId="3AF035C3" w14:textId="77777777" w:rsidR="00AE3604" w:rsidRPr="0050601B" w:rsidRDefault="00AE3604">
            <w:pPr>
              <w:rPr>
                <w:noProof/>
                <w:lang w:val="en-US"/>
                <w:rPrChange w:id="2309" w:author="Borja Gonzalez" w:date="2017-09-28T17:53:00Z">
                  <w:rPr>
                    <w:rFonts w:ascii="Monaco" w:eastAsiaTheme="majorEastAsia" w:hAnsi="Monaco" w:cs="Monaco"/>
                    <w:color w:val="243F60" w:themeColor="accent1" w:themeShade="7F"/>
                    <w:sz w:val="32"/>
                    <w:szCs w:val="32"/>
                    <w:lang w:val="en-US"/>
                  </w:rPr>
                </w:rPrChange>
              </w:rPr>
              <w:pPrChange w:id="231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11" w:author="Rodrigo García" w:date="2017-09-29T10:05:00Z">
                  <w:rPr>
                    <w:rFonts w:ascii="Monaco" w:hAnsi="Monaco" w:cs="Monaco"/>
                    <w:sz w:val="32"/>
                    <w:szCs w:val="32"/>
                    <w:lang w:val="en-US"/>
                  </w:rPr>
                </w:rPrChange>
              </w:rPr>
              <w:t xml:space="preserve">                </w:t>
            </w:r>
            <w:r w:rsidRPr="0050601B">
              <w:rPr>
                <w:noProof/>
                <w:lang w:val="en-US"/>
                <w:rPrChange w:id="2312" w:author="Borja Gonzalez" w:date="2017-09-28T17:53:00Z">
                  <w:rPr>
                    <w:rFonts w:ascii="Monaco" w:hAnsi="Monaco" w:cs="Monaco"/>
                    <w:color w:val="000000"/>
                    <w:sz w:val="32"/>
                    <w:szCs w:val="32"/>
                    <w:lang w:val="en-US"/>
                  </w:rPr>
                </w:rPrChange>
              </w:rPr>
              <w:t xml:space="preserve">message </w:t>
            </w:r>
            <w:r w:rsidRPr="0050601B">
              <w:rPr>
                <w:b/>
                <w:bCs/>
                <w:noProof/>
                <w:color w:val="CE5C00"/>
                <w:lang w:val="en-US"/>
                <w:rPrChange w:id="2313" w:author="Borja Gonzalez" w:date="2017-09-28T17:53:00Z">
                  <w:rPr>
                    <w:rFonts w:ascii="Monaco" w:hAnsi="Monaco" w:cs="Monaco"/>
                    <w:b/>
                    <w:bCs/>
                    <w:color w:val="CE5C00"/>
                    <w:sz w:val="32"/>
                    <w:szCs w:val="32"/>
                    <w:lang w:val="en-US"/>
                  </w:rPr>
                </w:rPrChange>
              </w:rPr>
              <w:t>=</w:t>
            </w:r>
            <w:r w:rsidRPr="0050601B">
              <w:rPr>
                <w:noProof/>
                <w:lang w:val="en-US"/>
                <w:rPrChange w:id="2314" w:author="Borja Gonzalez" w:date="2017-09-28T17:53:00Z">
                  <w:rPr>
                    <w:rFonts w:ascii="Monaco" w:hAnsi="Monaco" w:cs="Monaco"/>
                    <w:sz w:val="32"/>
                    <w:szCs w:val="32"/>
                    <w:lang w:val="en-US"/>
                  </w:rPr>
                </w:rPrChange>
              </w:rPr>
              <w:t xml:space="preserve"> JSON</w:t>
            </w:r>
            <w:r w:rsidRPr="0050601B">
              <w:rPr>
                <w:b/>
                <w:bCs/>
                <w:noProof/>
                <w:lang w:val="en-US"/>
                <w:rPrChange w:id="2315" w:author="Borja Gonzalez" w:date="2017-09-28T17:53:00Z">
                  <w:rPr>
                    <w:rFonts w:ascii="Monaco" w:hAnsi="Monaco" w:cs="Monaco"/>
                    <w:b/>
                    <w:bCs/>
                    <w:color w:val="000000"/>
                    <w:sz w:val="32"/>
                    <w:szCs w:val="32"/>
                    <w:lang w:val="en-US"/>
                  </w:rPr>
                </w:rPrChange>
              </w:rPr>
              <w:t>.</w:t>
            </w:r>
            <w:r w:rsidRPr="0050601B">
              <w:rPr>
                <w:noProof/>
                <w:lang w:val="en-US"/>
                <w:rPrChange w:id="2316" w:author="Borja Gonzalez" w:date="2017-09-28T17:53:00Z">
                  <w:rPr>
                    <w:rFonts w:ascii="Monaco" w:hAnsi="Monaco" w:cs="Monaco"/>
                    <w:color w:val="000000"/>
                    <w:sz w:val="32"/>
                    <w:szCs w:val="32"/>
                    <w:lang w:val="en-US"/>
                  </w:rPr>
                </w:rPrChange>
              </w:rPr>
              <w:t>parse</w:t>
            </w:r>
            <w:r w:rsidRPr="0050601B">
              <w:rPr>
                <w:b/>
                <w:bCs/>
                <w:noProof/>
                <w:lang w:val="en-US"/>
                <w:rPrChange w:id="2317" w:author="Borja Gonzalez" w:date="2017-09-28T17:53:00Z">
                  <w:rPr>
                    <w:rFonts w:ascii="Monaco" w:hAnsi="Monaco" w:cs="Monaco"/>
                    <w:b/>
                    <w:bCs/>
                    <w:color w:val="000000"/>
                    <w:sz w:val="32"/>
                    <w:szCs w:val="32"/>
                    <w:lang w:val="en-US"/>
                  </w:rPr>
                </w:rPrChange>
              </w:rPr>
              <w:t>(</w:t>
            </w:r>
            <w:r w:rsidRPr="0050601B">
              <w:rPr>
                <w:noProof/>
                <w:lang w:val="en-US"/>
                <w:rPrChange w:id="2318" w:author="Borja Gonzalez" w:date="2017-09-28T17:53:00Z">
                  <w:rPr>
                    <w:rFonts w:ascii="Monaco" w:hAnsi="Monaco" w:cs="Monaco"/>
                    <w:color w:val="000000"/>
                    <w:sz w:val="32"/>
                    <w:szCs w:val="32"/>
                    <w:lang w:val="en-US"/>
                  </w:rPr>
                </w:rPrChange>
              </w:rPr>
              <w:t>message</w:t>
            </w:r>
            <w:r w:rsidRPr="0050601B">
              <w:rPr>
                <w:b/>
                <w:bCs/>
                <w:noProof/>
                <w:lang w:val="en-US"/>
                <w:rPrChange w:id="2319" w:author="Borja Gonzalez" w:date="2017-09-28T17:53:00Z">
                  <w:rPr>
                    <w:rFonts w:ascii="Monaco" w:hAnsi="Monaco" w:cs="Monaco"/>
                    <w:b/>
                    <w:bCs/>
                    <w:color w:val="000000"/>
                    <w:sz w:val="32"/>
                    <w:szCs w:val="32"/>
                    <w:lang w:val="en-US"/>
                  </w:rPr>
                </w:rPrChange>
              </w:rPr>
              <w:t>);</w:t>
            </w:r>
          </w:p>
          <w:p w14:paraId="2C4B3FAD" w14:textId="77777777" w:rsidR="00AE3604" w:rsidRPr="0050601B" w:rsidRDefault="00AE3604">
            <w:pPr>
              <w:rPr>
                <w:i/>
                <w:iCs/>
                <w:noProof/>
                <w:color w:val="8F5902"/>
                <w:lang w:val="en-US"/>
                <w:rPrChange w:id="2320" w:author="Borja Gonzalez" w:date="2017-09-28T17:53:00Z">
                  <w:rPr>
                    <w:rFonts w:ascii="Monaco" w:eastAsiaTheme="majorEastAsia" w:hAnsi="Monaco" w:cs="Monaco"/>
                    <w:i/>
                    <w:iCs/>
                    <w:color w:val="8F5902"/>
                    <w:sz w:val="32"/>
                    <w:szCs w:val="32"/>
                    <w:lang w:val="en-US"/>
                  </w:rPr>
                </w:rPrChange>
              </w:rPr>
              <w:pPrChange w:id="2321"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22" w:author="Borja Gonzalez" w:date="2017-09-28T17:53:00Z">
                  <w:rPr>
                    <w:rFonts w:ascii="Monaco" w:hAnsi="Monaco" w:cs="Monaco"/>
                    <w:sz w:val="32"/>
                    <w:szCs w:val="32"/>
                    <w:lang w:val="en-US"/>
                  </w:rPr>
                </w:rPrChange>
              </w:rPr>
              <w:t xml:space="preserve">                </w:t>
            </w:r>
            <w:r w:rsidRPr="0050601B">
              <w:rPr>
                <w:i/>
                <w:iCs/>
                <w:noProof/>
                <w:color w:val="8F5902"/>
                <w:lang w:val="en-US"/>
                <w:rPrChange w:id="2323" w:author="Borja Gonzalez" w:date="2017-09-28T17:53:00Z">
                  <w:rPr>
                    <w:rFonts w:ascii="Monaco" w:hAnsi="Monaco" w:cs="Monaco"/>
                    <w:i/>
                    <w:iCs/>
                    <w:color w:val="8F5902"/>
                    <w:sz w:val="32"/>
                    <w:szCs w:val="32"/>
                    <w:lang w:val="en-US"/>
                  </w:rPr>
                </w:rPrChange>
              </w:rPr>
              <w:t xml:space="preserve">//console.log(message.data); </w:t>
            </w:r>
          </w:p>
          <w:p w14:paraId="5DD68E69" w14:textId="77777777" w:rsidR="00AE3604" w:rsidRPr="0079203F" w:rsidRDefault="00AE3604">
            <w:pPr>
              <w:rPr>
                <w:noProof/>
                <w:lang w:val="es-ES"/>
                <w:rPrChange w:id="2324" w:author="Rodrigo García" w:date="2017-09-29T10:05:00Z">
                  <w:rPr>
                    <w:rFonts w:ascii="Monaco" w:eastAsiaTheme="majorEastAsia" w:hAnsi="Monaco" w:cs="Monaco"/>
                    <w:color w:val="243F60" w:themeColor="accent1" w:themeShade="7F"/>
                    <w:sz w:val="32"/>
                    <w:szCs w:val="32"/>
                    <w:lang w:val="en-US"/>
                  </w:rPr>
                </w:rPrChange>
              </w:rPr>
              <w:pPrChange w:id="2325"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26" w:author="Borja Gonzalez" w:date="2017-09-28T17:53:00Z">
                  <w:rPr>
                    <w:rFonts w:ascii="Monaco" w:hAnsi="Monaco" w:cs="Monaco"/>
                    <w:sz w:val="32"/>
                    <w:szCs w:val="32"/>
                    <w:lang w:val="en-US"/>
                  </w:rPr>
                </w:rPrChange>
              </w:rPr>
              <w:t xml:space="preserve">            </w:t>
            </w:r>
            <w:r w:rsidRPr="0079203F">
              <w:rPr>
                <w:b/>
                <w:bCs/>
                <w:noProof/>
                <w:lang w:val="es-ES"/>
                <w:rPrChange w:id="2327" w:author="Rodrigo García" w:date="2017-09-29T10:05:00Z">
                  <w:rPr>
                    <w:rFonts w:ascii="Monaco" w:hAnsi="Monaco" w:cs="Monaco"/>
                    <w:b/>
                    <w:bCs/>
                    <w:color w:val="000000"/>
                    <w:sz w:val="32"/>
                    <w:szCs w:val="32"/>
                    <w:lang w:val="en-US"/>
                  </w:rPr>
                </w:rPrChange>
              </w:rPr>
              <w:t>});</w:t>
            </w:r>
          </w:p>
          <w:p w14:paraId="0B2245B0" w14:textId="77777777" w:rsidR="00AE3604" w:rsidRPr="0079203F" w:rsidRDefault="00AE3604">
            <w:pPr>
              <w:rPr>
                <w:noProof/>
                <w:lang w:val="es-ES"/>
                <w:rPrChange w:id="2328" w:author="Rodrigo García" w:date="2017-09-29T10:05:00Z">
                  <w:rPr>
                    <w:rFonts w:ascii="Monaco" w:hAnsi="Monaco" w:cs="Monaco"/>
                    <w:sz w:val="32"/>
                    <w:szCs w:val="32"/>
                    <w:lang w:val="en-US"/>
                  </w:rPr>
                </w:rPrChange>
              </w:rPr>
              <w:pPrChange w:id="2329" w:author="GONZALEZ DIAZ, BORJA" w:date="2017-09-29T19:28:00Z">
                <w:pPr>
                  <w:widowControl w:val="0"/>
                  <w:autoSpaceDE w:val="0"/>
                  <w:autoSpaceDN w:val="0"/>
                  <w:adjustRightInd w:val="0"/>
                </w:pPr>
              </w:pPrChange>
            </w:pPr>
          </w:p>
          <w:p w14:paraId="3CD827DC" w14:textId="77777777" w:rsidR="00AE3604" w:rsidRPr="0079203F" w:rsidRDefault="00AE3604">
            <w:pPr>
              <w:rPr>
                <w:noProof/>
                <w:lang w:val="es-ES"/>
                <w:rPrChange w:id="2330" w:author="Rodrigo García" w:date="2017-09-29T10:05:00Z">
                  <w:rPr>
                    <w:rFonts w:ascii="Monaco" w:eastAsiaTheme="majorEastAsia" w:hAnsi="Monaco" w:cs="Monaco"/>
                    <w:color w:val="243F60" w:themeColor="accent1" w:themeShade="7F"/>
                    <w:sz w:val="32"/>
                    <w:szCs w:val="32"/>
                    <w:lang w:val="en-US"/>
                  </w:rPr>
                </w:rPrChange>
              </w:rPr>
              <w:pPrChange w:id="233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32" w:author="Rodrigo García" w:date="2017-09-29T10:05:00Z">
                  <w:rPr>
                    <w:rFonts w:ascii="Monaco" w:hAnsi="Monaco" w:cs="Monaco"/>
                    <w:sz w:val="32"/>
                    <w:szCs w:val="32"/>
                    <w:lang w:val="en-US"/>
                  </w:rPr>
                </w:rPrChange>
              </w:rPr>
              <w:t xml:space="preserve">            </w:t>
            </w:r>
            <w:r w:rsidRPr="0079203F">
              <w:rPr>
                <w:b/>
                <w:bCs/>
                <w:noProof/>
                <w:color w:val="204A87"/>
                <w:lang w:val="es-ES"/>
                <w:rPrChange w:id="2333" w:author="Rodrigo García" w:date="2017-09-29T10:05:00Z">
                  <w:rPr>
                    <w:rFonts w:ascii="Monaco" w:hAnsi="Monaco" w:cs="Monaco"/>
                    <w:b/>
                    <w:bCs/>
                    <w:color w:val="204A87"/>
                    <w:sz w:val="32"/>
                    <w:szCs w:val="32"/>
                    <w:lang w:val="en-US"/>
                  </w:rPr>
                </w:rPrChange>
              </w:rPr>
              <w:t>var</w:t>
            </w:r>
            <w:r w:rsidRPr="0079203F">
              <w:rPr>
                <w:noProof/>
                <w:lang w:val="es-ES"/>
                <w:rPrChange w:id="2334" w:author="Rodrigo García" w:date="2017-09-29T10:05:00Z">
                  <w:rPr>
                    <w:rFonts w:ascii="Monaco" w:hAnsi="Monaco" w:cs="Monaco"/>
                    <w:sz w:val="32"/>
                    <w:szCs w:val="32"/>
                    <w:lang w:val="en-US"/>
                  </w:rPr>
                </w:rPrChange>
              </w:rPr>
              <w:t xml:space="preserve"> data </w:t>
            </w:r>
            <w:r w:rsidRPr="0079203F">
              <w:rPr>
                <w:b/>
                <w:bCs/>
                <w:noProof/>
                <w:color w:val="CE5C00"/>
                <w:lang w:val="es-ES"/>
                <w:rPrChange w:id="2335" w:author="Rodrigo García" w:date="2017-09-29T10:05:00Z">
                  <w:rPr>
                    <w:rFonts w:ascii="Monaco" w:hAnsi="Monaco" w:cs="Monaco"/>
                    <w:b/>
                    <w:bCs/>
                    <w:color w:val="CE5C00"/>
                    <w:sz w:val="32"/>
                    <w:szCs w:val="32"/>
                    <w:lang w:val="en-US"/>
                  </w:rPr>
                </w:rPrChange>
              </w:rPr>
              <w:t>=</w:t>
            </w:r>
            <w:r w:rsidRPr="0079203F">
              <w:rPr>
                <w:noProof/>
                <w:lang w:val="es-ES"/>
                <w:rPrChange w:id="2336" w:author="Rodrigo García" w:date="2017-09-29T10:05:00Z">
                  <w:rPr>
                    <w:rFonts w:ascii="Monaco" w:hAnsi="Monaco" w:cs="Monaco"/>
                    <w:sz w:val="32"/>
                    <w:szCs w:val="32"/>
                    <w:lang w:val="en-US"/>
                  </w:rPr>
                </w:rPrChange>
              </w:rPr>
              <w:t xml:space="preserve"> </w:t>
            </w:r>
            <w:r w:rsidRPr="0079203F">
              <w:rPr>
                <w:b/>
                <w:bCs/>
                <w:noProof/>
                <w:lang w:val="es-ES"/>
                <w:rPrChange w:id="2337" w:author="Rodrigo García" w:date="2017-09-29T10:05:00Z">
                  <w:rPr>
                    <w:rFonts w:ascii="Monaco" w:hAnsi="Monaco" w:cs="Monaco"/>
                    <w:b/>
                    <w:bCs/>
                    <w:color w:val="000000"/>
                    <w:sz w:val="32"/>
                    <w:szCs w:val="32"/>
                    <w:lang w:val="en-US"/>
                  </w:rPr>
                </w:rPrChange>
              </w:rPr>
              <w:t>{</w:t>
            </w:r>
            <w:r w:rsidRPr="0079203F">
              <w:rPr>
                <w:noProof/>
                <w:lang w:val="es-ES"/>
                <w:rPrChange w:id="2338" w:author="Rodrigo García" w:date="2017-09-29T10:05:00Z">
                  <w:rPr>
                    <w:rFonts w:ascii="Monaco" w:hAnsi="Monaco" w:cs="Monaco"/>
                    <w:sz w:val="32"/>
                    <w:szCs w:val="32"/>
                    <w:lang w:val="en-US"/>
                  </w:rPr>
                </w:rPrChange>
              </w:rPr>
              <w:t xml:space="preserve"> </w:t>
            </w:r>
          </w:p>
          <w:p w14:paraId="4B7E023B" w14:textId="77777777" w:rsidR="00AE3604" w:rsidRPr="0079203F" w:rsidRDefault="00AE3604">
            <w:pPr>
              <w:rPr>
                <w:noProof/>
                <w:lang w:val="es-ES"/>
                <w:rPrChange w:id="2339" w:author="Rodrigo García" w:date="2017-09-29T10:05:00Z">
                  <w:rPr>
                    <w:rFonts w:ascii="Monaco" w:eastAsiaTheme="majorEastAsia" w:hAnsi="Monaco" w:cs="Monaco"/>
                    <w:color w:val="243F60" w:themeColor="accent1" w:themeShade="7F"/>
                    <w:sz w:val="32"/>
                    <w:szCs w:val="32"/>
                    <w:lang w:val="en-US"/>
                  </w:rPr>
                </w:rPrChange>
              </w:rPr>
              <w:pPrChange w:id="234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41" w:author="Rodrigo García" w:date="2017-09-29T10:05:00Z">
                  <w:rPr>
                    <w:rFonts w:ascii="Monaco" w:hAnsi="Monaco" w:cs="Monaco"/>
                    <w:sz w:val="32"/>
                    <w:szCs w:val="32"/>
                    <w:lang w:val="en-US"/>
                  </w:rPr>
                </w:rPrChange>
              </w:rPr>
              <w:t xml:space="preserve">            </w:t>
            </w:r>
            <w:r w:rsidRPr="0079203F">
              <w:rPr>
                <w:noProof/>
                <w:lang w:val="es-ES"/>
                <w:rPrChange w:id="2342" w:author="Rodrigo García" w:date="2017-09-29T10:05:00Z">
                  <w:rPr>
                    <w:rFonts w:ascii="Monaco" w:hAnsi="Monaco" w:cs="Monaco"/>
                    <w:sz w:val="32"/>
                    <w:szCs w:val="32"/>
                    <w:lang w:val="en-US"/>
                  </w:rPr>
                </w:rPrChange>
              </w:rPr>
              <w:tab/>
              <w:t>operacion</w:t>
            </w:r>
            <w:r w:rsidRPr="0079203F">
              <w:rPr>
                <w:b/>
                <w:bCs/>
                <w:noProof/>
                <w:color w:val="CE5C00"/>
                <w:lang w:val="es-ES"/>
                <w:rPrChange w:id="2343" w:author="Rodrigo García" w:date="2017-09-29T10:05:00Z">
                  <w:rPr>
                    <w:rFonts w:ascii="Monaco" w:hAnsi="Monaco" w:cs="Monaco"/>
                    <w:b/>
                    <w:bCs/>
                    <w:color w:val="CE5C00"/>
                    <w:sz w:val="32"/>
                    <w:szCs w:val="32"/>
                    <w:lang w:val="en-US"/>
                  </w:rPr>
                </w:rPrChange>
              </w:rPr>
              <w:t>:</w:t>
            </w:r>
            <w:r w:rsidRPr="0079203F">
              <w:rPr>
                <w:noProof/>
                <w:lang w:val="es-ES"/>
                <w:rPrChange w:id="2344" w:author="Rodrigo García" w:date="2017-09-29T10:05:00Z">
                  <w:rPr>
                    <w:rFonts w:ascii="Monaco" w:hAnsi="Monaco" w:cs="Monaco"/>
                    <w:sz w:val="32"/>
                    <w:szCs w:val="32"/>
                    <w:lang w:val="en-US"/>
                  </w:rPr>
                </w:rPrChange>
              </w:rPr>
              <w:t xml:space="preserve"> </w:t>
            </w:r>
            <w:r w:rsidRPr="0079203F">
              <w:rPr>
                <w:noProof/>
                <w:color w:val="4E9A06"/>
                <w:lang w:val="es-ES"/>
                <w:rPrChange w:id="2345" w:author="Rodrigo García" w:date="2017-09-29T10:05:00Z">
                  <w:rPr>
                    <w:rFonts w:ascii="Monaco" w:hAnsi="Monaco" w:cs="Monaco"/>
                    <w:color w:val="4E9A06"/>
                    <w:sz w:val="32"/>
                    <w:szCs w:val="32"/>
                    <w:lang w:val="en-US"/>
                  </w:rPr>
                </w:rPrChange>
              </w:rPr>
              <w:t>"Borrar paciente"</w:t>
            </w:r>
            <w:r w:rsidRPr="0079203F">
              <w:rPr>
                <w:b/>
                <w:bCs/>
                <w:noProof/>
                <w:lang w:val="es-ES"/>
                <w:rPrChange w:id="2346" w:author="Rodrigo García" w:date="2017-09-29T10:05:00Z">
                  <w:rPr>
                    <w:rFonts w:ascii="Monaco" w:hAnsi="Monaco" w:cs="Monaco"/>
                    <w:b/>
                    <w:bCs/>
                    <w:color w:val="000000"/>
                    <w:sz w:val="32"/>
                    <w:szCs w:val="32"/>
                    <w:lang w:val="en-US"/>
                  </w:rPr>
                </w:rPrChange>
              </w:rPr>
              <w:t>,</w:t>
            </w:r>
            <w:r w:rsidRPr="0079203F">
              <w:rPr>
                <w:noProof/>
                <w:lang w:val="es-ES"/>
                <w:rPrChange w:id="2347" w:author="Rodrigo García" w:date="2017-09-29T10:05:00Z">
                  <w:rPr>
                    <w:rFonts w:ascii="Monaco" w:hAnsi="Monaco" w:cs="Monaco"/>
                    <w:sz w:val="32"/>
                    <w:szCs w:val="32"/>
                    <w:lang w:val="en-US"/>
                  </w:rPr>
                </w:rPrChange>
              </w:rPr>
              <w:t xml:space="preserve"> </w:t>
            </w:r>
          </w:p>
          <w:p w14:paraId="3C286D12" w14:textId="77777777" w:rsidR="00AE3604" w:rsidRPr="0079203F" w:rsidRDefault="00AE3604">
            <w:pPr>
              <w:rPr>
                <w:noProof/>
                <w:lang w:val="es-ES"/>
                <w:rPrChange w:id="2348" w:author="Rodrigo García" w:date="2017-09-29T10:05:00Z">
                  <w:rPr>
                    <w:rFonts w:ascii="Monaco" w:eastAsiaTheme="majorEastAsia" w:hAnsi="Monaco" w:cs="Monaco"/>
                    <w:color w:val="243F60" w:themeColor="accent1" w:themeShade="7F"/>
                    <w:sz w:val="32"/>
                    <w:szCs w:val="32"/>
                    <w:lang w:val="en-US"/>
                  </w:rPr>
                </w:rPrChange>
              </w:rPr>
              <w:pPrChange w:id="2349"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50" w:author="Rodrigo García" w:date="2017-09-29T10:05:00Z">
                  <w:rPr>
                    <w:rFonts w:ascii="Monaco" w:hAnsi="Monaco" w:cs="Monaco"/>
                    <w:sz w:val="32"/>
                    <w:szCs w:val="32"/>
                    <w:lang w:val="en-US"/>
                  </w:rPr>
                </w:rPrChange>
              </w:rPr>
              <w:t xml:space="preserve">                id</w:t>
            </w:r>
            <w:r w:rsidRPr="0079203F">
              <w:rPr>
                <w:b/>
                <w:bCs/>
                <w:noProof/>
                <w:color w:val="CE5C00"/>
                <w:lang w:val="es-ES"/>
                <w:rPrChange w:id="2351" w:author="Rodrigo García" w:date="2017-09-29T10:05:00Z">
                  <w:rPr>
                    <w:rFonts w:ascii="Monaco" w:hAnsi="Monaco" w:cs="Monaco"/>
                    <w:b/>
                    <w:bCs/>
                    <w:color w:val="CE5C00"/>
                    <w:sz w:val="32"/>
                    <w:szCs w:val="32"/>
                    <w:lang w:val="en-US"/>
                  </w:rPr>
                </w:rPrChange>
              </w:rPr>
              <w:t>:</w:t>
            </w:r>
            <w:r w:rsidRPr="0079203F">
              <w:rPr>
                <w:noProof/>
                <w:lang w:val="es-ES"/>
                <w:rPrChange w:id="2352" w:author="Rodrigo García" w:date="2017-09-29T10:05:00Z">
                  <w:rPr>
                    <w:rFonts w:ascii="Monaco" w:hAnsi="Monaco" w:cs="Monaco"/>
                    <w:sz w:val="32"/>
                    <w:szCs w:val="32"/>
                    <w:lang w:val="en-US"/>
                  </w:rPr>
                </w:rPrChange>
              </w:rPr>
              <w:t xml:space="preserve"> N_p</w:t>
            </w:r>
            <w:r w:rsidRPr="0079203F">
              <w:rPr>
                <w:b/>
                <w:bCs/>
                <w:noProof/>
                <w:lang w:val="es-ES"/>
                <w:rPrChange w:id="2353" w:author="Rodrigo García" w:date="2017-09-29T10:05:00Z">
                  <w:rPr>
                    <w:rFonts w:ascii="Monaco" w:hAnsi="Monaco" w:cs="Monaco"/>
                    <w:b/>
                    <w:bCs/>
                    <w:color w:val="000000"/>
                    <w:sz w:val="32"/>
                    <w:szCs w:val="32"/>
                    <w:lang w:val="en-US"/>
                  </w:rPr>
                </w:rPrChange>
              </w:rPr>
              <w:t>,</w:t>
            </w:r>
            <w:r w:rsidRPr="0079203F">
              <w:rPr>
                <w:noProof/>
                <w:lang w:val="es-ES"/>
                <w:rPrChange w:id="2354" w:author="Rodrigo García" w:date="2017-09-29T10:05:00Z">
                  <w:rPr>
                    <w:rFonts w:ascii="Monaco" w:hAnsi="Monaco" w:cs="Monaco"/>
                    <w:sz w:val="32"/>
                    <w:szCs w:val="32"/>
                    <w:lang w:val="en-US"/>
                  </w:rPr>
                </w:rPrChange>
              </w:rPr>
              <w:t xml:space="preserve">   </w:t>
            </w:r>
          </w:p>
          <w:p w14:paraId="75ED2AFF" w14:textId="77777777" w:rsidR="00AE3604" w:rsidRPr="0079203F" w:rsidRDefault="00AE3604">
            <w:pPr>
              <w:rPr>
                <w:noProof/>
                <w:lang w:val="es-ES"/>
                <w:rPrChange w:id="2355" w:author="Rodrigo García" w:date="2017-09-29T10:05:00Z">
                  <w:rPr>
                    <w:rFonts w:ascii="Monaco" w:eastAsiaTheme="majorEastAsia" w:hAnsi="Monaco" w:cs="Monaco"/>
                    <w:color w:val="243F60" w:themeColor="accent1" w:themeShade="7F"/>
                    <w:sz w:val="32"/>
                    <w:szCs w:val="32"/>
                    <w:lang w:val="en-US"/>
                  </w:rPr>
                </w:rPrChange>
              </w:rPr>
              <w:pPrChange w:id="2356"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57" w:author="Rodrigo García" w:date="2017-09-29T10:05:00Z">
                  <w:rPr>
                    <w:rFonts w:ascii="Monaco" w:hAnsi="Monaco" w:cs="Monaco"/>
                    <w:sz w:val="32"/>
                    <w:szCs w:val="32"/>
                    <w:lang w:val="en-US"/>
                  </w:rPr>
                </w:rPrChange>
              </w:rPr>
              <w:t xml:space="preserve">                n</w:t>
            </w:r>
            <w:r w:rsidRPr="0079203F">
              <w:rPr>
                <w:b/>
                <w:bCs/>
                <w:noProof/>
                <w:color w:val="CE5C00"/>
                <w:lang w:val="es-ES"/>
                <w:rPrChange w:id="2358" w:author="Rodrigo García" w:date="2017-09-29T10:05:00Z">
                  <w:rPr>
                    <w:rFonts w:ascii="Monaco" w:hAnsi="Monaco" w:cs="Monaco"/>
                    <w:b/>
                    <w:bCs/>
                    <w:color w:val="CE5C00"/>
                    <w:sz w:val="32"/>
                    <w:szCs w:val="32"/>
                    <w:lang w:val="en-US"/>
                  </w:rPr>
                </w:rPrChange>
              </w:rPr>
              <w:t>:</w:t>
            </w:r>
            <w:r w:rsidRPr="0079203F">
              <w:rPr>
                <w:noProof/>
                <w:lang w:val="es-ES"/>
                <w:rPrChange w:id="2359" w:author="Rodrigo García" w:date="2017-09-29T10:05:00Z">
                  <w:rPr>
                    <w:rFonts w:ascii="Monaco" w:hAnsi="Monaco" w:cs="Monaco"/>
                    <w:sz w:val="32"/>
                    <w:szCs w:val="32"/>
                    <w:lang w:val="en-US"/>
                  </w:rPr>
                </w:rPrChange>
              </w:rPr>
              <w:t xml:space="preserve"> nombre         </w:t>
            </w:r>
          </w:p>
          <w:p w14:paraId="26976236" w14:textId="77777777" w:rsidR="00AE3604" w:rsidRPr="0079203F" w:rsidRDefault="00AE3604">
            <w:pPr>
              <w:rPr>
                <w:noProof/>
                <w:lang w:val="es-ES"/>
                <w:rPrChange w:id="2360" w:author="Rodrigo García" w:date="2017-09-29T10:05:00Z">
                  <w:rPr>
                    <w:rFonts w:ascii="Monaco" w:eastAsiaTheme="majorEastAsia" w:hAnsi="Monaco" w:cs="Monaco"/>
                    <w:color w:val="243F60" w:themeColor="accent1" w:themeShade="7F"/>
                    <w:sz w:val="32"/>
                    <w:szCs w:val="32"/>
                    <w:lang w:val="en-US"/>
                  </w:rPr>
                </w:rPrChange>
              </w:rPr>
              <w:pPrChange w:id="2361"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62" w:author="Rodrigo García" w:date="2017-09-29T10:05:00Z">
                  <w:rPr>
                    <w:rFonts w:ascii="Monaco" w:hAnsi="Monaco" w:cs="Monaco"/>
                    <w:sz w:val="32"/>
                    <w:szCs w:val="32"/>
                    <w:lang w:val="en-US"/>
                  </w:rPr>
                </w:rPrChange>
              </w:rPr>
              <w:t xml:space="preserve">            </w:t>
            </w:r>
            <w:r w:rsidRPr="0079203F">
              <w:rPr>
                <w:b/>
                <w:bCs/>
                <w:noProof/>
                <w:lang w:val="es-ES"/>
                <w:rPrChange w:id="2363" w:author="Rodrigo García" w:date="2017-09-29T10:05:00Z">
                  <w:rPr>
                    <w:rFonts w:ascii="Monaco" w:hAnsi="Monaco" w:cs="Monaco"/>
                    <w:b/>
                    <w:bCs/>
                    <w:color w:val="000000"/>
                    <w:sz w:val="32"/>
                    <w:szCs w:val="32"/>
                    <w:lang w:val="en-US"/>
                  </w:rPr>
                </w:rPrChange>
              </w:rPr>
              <w:t>}</w:t>
            </w:r>
          </w:p>
          <w:p w14:paraId="189F88E9" w14:textId="77777777" w:rsidR="00AE3604" w:rsidRPr="0050601B" w:rsidRDefault="00AE3604">
            <w:pPr>
              <w:rPr>
                <w:noProof/>
                <w:lang w:val="en-US"/>
                <w:rPrChange w:id="2364" w:author="Borja Gonzalez" w:date="2017-09-28T17:53:00Z">
                  <w:rPr>
                    <w:rFonts w:ascii="Monaco" w:eastAsiaTheme="majorEastAsia" w:hAnsi="Monaco" w:cs="Monaco"/>
                    <w:color w:val="243F60" w:themeColor="accent1" w:themeShade="7F"/>
                    <w:sz w:val="32"/>
                    <w:szCs w:val="32"/>
                    <w:lang w:val="en-US"/>
                  </w:rPr>
                </w:rPrChange>
              </w:rPr>
              <w:pPrChange w:id="2365"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66" w:author="Rodrigo García" w:date="2017-09-29T10:05:00Z">
                  <w:rPr>
                    <w:rFonts w:ascii="Monaco" w:hAnsi="Monaco" w:cs="Monaco"/>
                    <w:sz w:val="32"/>
                    <w:szCs w:val="32"/>
                    <w:lang w:val="en-US"/>
                  </w:rPr>
                </w:rPrChange>
              </w:rPr>
              <w:t xml:space="preserve">            </w:t>
            </w:r>
            <w:r w:rsidRPr="0050601B">
              <w:rPr>
                <w:noProof/>
                <w:lang w:val="en-US"/>
                <w:rPrChange w:id="2367" w:author="Borja Gonzalez" w:date="2017-09-28T17:53:00Z">
                  <w:rPr>
                    <w:rFonts w:ascii="Monaco" w:hAnsi="Monaco" w:cs="Monaco"/>
                    <w:color w:val="000000"/>
                    <w:sz w:val="32"/>
                    <w:szCs w:val="32"/>
                    <w:lang w:val="en-US"/>
                  </w:rPr>
                </w:rPrChange>
              </w:rPr>
              <w:t>socket</w:t>
            </w:r>
            <w:r w:rsidRPr="0050601B">
              <w:rPr>
                <w:b/>
                <w:bCs/>
                <w:noProof/>
                <w:lang w:val="en-US"/>
                <w:rPrChange w:id="2368" w:author="Borja Gonzalez" w:date="2017-09-28T17:53:00Z">
                  <w:rPr>
                    <w:rFonts w:ascii="Monaco" w:hAnsi="Monaco" w:cs="Monaco"/>
                    <w:b/>
                    <w:bCs/>
                    <w:color w:val="000000"/>
                    <w:sz w:val="32"/>
                    <w:szCs w:val="32"/>
                    <w:lang w:val="en-US"/>
                  </w:rPr>
                </w:rPrChange>
              </w:rPr>
              <w:t>.</w:t>
            </w:r>
            <w:r w:rsidRPr="0050601B">
              <w:rPr>
                <w:noProof/>
                <w:lang w:val="en-US"/>
                <w:rPrChange w:id="2369" w:author="Borja Gonzalez" w:date="2017-09-28T17:53:00Z">
                  <w:rPr>
                    <w:rFonts w:ascii="Monaco" w:hAnsi="Monaco" w:cs="Monaco"/>
                    <w:color w:val="000000"/>
                    <w:sz w:val="32"/>
                    <w:szCs w:val="32"/>
                    <w:lang w:val="en-US"/>
                  </w:rPr>
                </w:rPrChange>
              </w:rPr>
              <w:t>send</w:t>
            </w:r>
            <w:r w:rsidRPr="0050601B">
              <w:rPr>
                <w:b/>
                <w:bCs/>
                <w:noProof/>
                <w:lang w:val="en-US"/>
                <w:rPrChange w:id="2370" w:author="Borja Gonzalez" w:date="2017-09-28T17:53:00Z">
                  <w:rPr>
                    <w:rFonts w:ascii="Monaco" w:hAnsi="Monaco" w:cs="Monaco"/>
                    <w:b/>
                    <w:bCs/>
                    <w:color w:val="000000"/>
                    <w:sz w:val="32"/>
                    <w:szCs w:val="32"/>
                    <w:lang w:val="en-US"/>
                  </w:rPr>
                </w:rPrChange>
              </w:rPr>
              <w:t>(</w:t>
            </w:r>
            <w:r w:rsidRPr="0050601B">
              <w:rPr>
                <w:noProof/>
                <w:lang w:val="en-US"/>
                <w:rPrChange w:id="2371" w:author="Borja Gonzalez" w:date="2017-09-28T17:53:00Z">
                  <w:rPr>
                    <w:rFonts w:ascii="Monaco" w:hAnsi="Monaco" w:cs="Monaco"/>
                    <w:color w:val="000000"/>
                    <w:sz w:val="32"/>
                    <w:szCs w:val="32"/>
                    <w:lang w:val="en-US"/>
                  </w:rPr>
                </w:rPrChange>
              </w:rPr>
              <w:t>JSON</w:t>
            </w:r>
            <w:r w:rsidRPr="0050601B">
              <w:rPr>
                <w:b/>
                <w:bCs/>
                <w:noProof/>
                <w:lang w:val="en-US"/>
                <w:rPrChange w:id="2372" w:author="Borja Gonzalez" w:date="2017-09-28T17:53:00Z">
                  <w:rPr>
                    <w:rFonts w:ascii="Monaco" w:hAnsi="Monaco" w:cs="Monaco"/>
                    <w:b/>
                    <w:bCs/>
                    <w:color w:val="000000"/>
                    <w:sz w:val="32"/>
                    <w:szCs w:val="32"/>
                    <w:lang w:val="en-US"/>
                  </w:rPr>
                </w:rPrChange>
              </w:rPr>
              <w:t>.</w:t>
            </w:r>
            <w:r w:rsidRPr="0050601B">
              <w:rPr>
                <w:noProof/>
                <w:lang w:val="en-US"/>
                <w:rPrChange w:id="2373" w:author="Borja Gonzalez" w:date="2017-09-28T17:53:00Z">
                  <w:rPr>
                    <w:rFonts w:ascii="Monaco" w:hAnsi="Monaco" w:cs="Monaco"/>
                    <w:color w:val="000000"/>
                    <w:sz w:val="32"/>
                    <w:szCs w:val="32"/>
                    <w:lang w:val="en-US"/>
                  </w:rPr>
                </w:rPrChange>
              </w:rPr>
              <w:t>stringify</w:t>
            </w:r>
            <w:r w:rsidRPr="0050601B">
              <w:rPr>
                <w:b/>
                <w:bCs/>
                <w:noProof/>
                <w:lang w:val="en-US"/>
                <w:rPrChange w:id="2374" w:author="Borja Gonzalez" w:date="2017-09-28T17:53:00Z">
                  <w:rPr>
                    <w:rFonts w:ascii="Monaco" w:hAnsi="Monaco" w:cs="Monaco"/>
                    <w:b/>
                    <w:bCs/>
                    <w:color w:val="000000"/>
                    <w:sz w:val="32"/>
                    <w:szCs w:val="32"/>
                    <w:lang w:val="en-US"/>
                  </w:rPr>
                </w:rPrChange>
              </w:rPr>
              <w:t>(</w:t>
            </w:r>
            <w:r w:rsidRPr="0050601B">
              <w:rPr>
                <w:noProof/>
                <w:lang w:val="en-US"/>
                <w:rPrChange w:id="2375" w:author="Borja Gonzalez" w:date="2017-09-28T17:53:00Z">
                  <w:rPr>
                    <w:rFonts w:ascii="Monaco" w:hAnsi="Monaco" w:cs="Monaco"/>
                    <w:color w:val="000000"/>
                    <w:sz w:val="32"/>
                    <w:szCs w:val="32"/>
                    <w:lang w:val="en-US"/>
                  </w:rPr>
                </w:rPrChange>
              </w:rPr>
              <w:t>data</w:t>
            </w:r>
            <w:r w:rsidRPr="0050601B">
              <w:rPr>
                <w:b/>
                <w:bCs/>
                <w:noProof/>
                <w:lang w:val="en-US"/>
                <w:rPrChange w:id="2376" w:author="Borja Gonzalez" w:date="2017-09-28T17:53:00Z">
                  <w:rPr>
                    <w:rFonts w:ascii="Monaco" w:hAnsi="Monaco" w:cs="Monaco"/>
                    <w:b/>
                    <w:bCs/>
                    <w:color w:val="000000"/>
                    <w:sz w:val="32"/>
                    <w:szCs w:val="32"/>
                    <w:lang w:val="en-US"/>
                  </w:rPr>
                </w:rPrChange>
              </w:rPr>
              <w:t>));</w:t>
            </w:r>
          </w:p>
          <w:p w14:paraId="3B541D93" w14:textId="77777777" w:rsidR="00AE3604" w:rsidRPr="0079203F" w:rsidRDefault="00AE3604">
            <w:pPr>
              <w:rPr>
                <w:noProof/>
                <w:lang w:val="es-ES"/>
                <w:rPrChange w:id="2377" w:author="Rodrigo García" w:date="2017-09-29T10:05:00Z">
                  <w:rPr>
                    <w:rFonts w:ascii="Monaco" w:eastAsiaTheme="majorEastAsia" w:hAnsi="Monaco" w:cs="Monaco"/>
                    <w:color w:val="243F60" w:themeColor="accent1" w:themeShade="7F"/>
                    <w:sz w:val="32"/>
                    <w:szCs w:val="32"/>
                    <w:lang w:val="en-US"/>
                  </w:rPr>
                </w:rPrChange>
              </w:rPr>
              <w:pPrChange w:id="2378" w:author="GONZALEZ DIAZ, BORJA" w:date="2017-09-29T19:28:00Z">
                <w:pPr>
                  <w:keepNext/>
                  <w:keepLines/>
                  <w:widowControl w:val="0"/>
                  <w:autoSpaceDE w:val="0"/>
                  <w:autoSpaceDN w:val="0"/>
                  <w:adjustRightInd w:val="0"/>
                  <w:spacing w:before="200"/>
                  <w:outlineLvl w:val="4"/>
                </w:pPr>
              </w:pPrChange>
            </w:pPr>
            <w:r w:rsidRPr="0050601B">
              <w:rPr>
                <w:noProof/>
                <w:lang w:val="en-US"/>
                <w:rPrChange w:id="2379" w:author="Borja Gonzalez" w:date="2017-09-28T17:53:00Z">
                  <w:rPr>
                    <w:rFonts w:ascii="Monaco" w:hAnsi="Monaco" w:cs="Monaco"/>
                    <w:sz w:val="32"/>
                    <w:szCs w:val="32"/>
                    <w:lang w:val="en-US"/>
                  </w:rPr>
                </w:rPrChange>
              </w:rPr>
              <w:lastRenderedPageBreak/>
              <w:t xml:space="preserve">            </w:t>
            </w:r>
            <w:r w:rsidRPr="0079203F">
              <w:rPr>
                <w:noProof/>
                <w:lang w:val="es-ES"/>
                <w:rPrChange w:id="2380" w:author="Rodrigo García" w:date="2017-09-29T10:05:00Z">
                  <w:rPr>
                    <w:rFonts w:ascii="Monaco" w:hAnsi="Monaco" w:cs="Monaco"/>
                    <w:color w:val="000000"/>
                    <w:sz w:val="32"/>
                    <w:szCs w:val="32"/>
                    <w:lang w:val="en-US"/>
                  </w:rPr>
                </w:rPrChange>
              </w:rPr>
              <w:t>console</w:t>
            </w:r>
            <w:r w:rsidRPr="0079203F">
              <w:rPr>
                <w:b/>
                <w:bCs/>
                <w:noProof/>
                <w:lang w:val="es-ES"/>
                <w:rPrChange w:id="2381" w:author="Rodrigo García" w:date="2017-09-29T10:05:00Z">
                  <w:rPr>
                    <w:rFonts w:ascii="Monaco" w:hAnsi="Monaco" w:cs="Monaco"/>
                    <w:b/>
                    <w:bCs/>
                    <w:color w:val="000000"/>
                    <w:sz w:val="32"/>
                    <w:szCs w:val="32"/>
                    <w:lang w:val="en-US"/>
                  </w:rPr>
                </w:rPrChange>
              </w:rPr>
              <w:t>.</w:t>
            </w:r>
            <w:r w:rsidRPr="0079203F">
              <w:rPr>
                <w:noProof/>
                <w:lang w:val="es-ES"/>
                <w:rPrChange w:id="2382" w:author="Rodrigo García" w:date="2017-09-29T10:05:00Z">
                  <w:rPr>
                    <w:rFonts w:ascii="Monaco" w:hAnsi="Monaco" w:cs="Monaco"/>
                    <w:color w:val="000000"/>
                    <w:sz w:val="32"/>
                    <w:szCs w:val="32"/>
                    <w:lang w:val="en-US"/>
                  </w:rPr>
                </w:rPrChange>
              </w:rPr>
              <w:t>log</w:t>
            </w:r>
            <w:r w:rsidRPr="0079203F">
              <w:rPr>
                <w:b/>
                <w:bCs/>
                <w:noProof/>
                <w:lang w:val="es-ES"/>
                <w:rPrChange w:id="2383" w:author="Rodrigo García" w:date="2017-09-29T10:05:00Z">
                  <w:rPr>
                    <w:rFonts w:ascii="Monaco" w:hAnsi="Monaco" w:cs="Monaco"/>
                    <w:b/>
                    <w:bCs/>
                    <w:color w:val="000000"/>
                    <w:sz w:val="32"/>
                    <w:szCs w:val="32"/>
                    <w:lang w:val="en-US"/>
                  </w:rPr>
                </w:rPrChange>
              </w:rPr>
              <w:t>(</w:t>
            </w:r>
            <w:r w:rsidRPr="0079203F">
              <w:rPr>
                <w:noProof/>
                <w:color w:val="4E9A06"/>
                <w:lang w:val="es-ES"/>
                <w:rPrChange w:id="2384"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385" w:author="Rodrigo García" w:date="2017-09-29T10:05:00Z">
                  <w:rPr>
                    <w:rFonts w:ascii="Monaco" w:hAnsi="Monaco" w:cs="Monaco"/>
                    <w:b/>
                    <w:bCs/>
                    <w:color w:val="CE5C00"/>
                    <w:sz w:val="32"/>
                    <w:szCs w:val="32"/>
                    <w:lang w:val="en-US"/>
                  </w:rPr>
                </w:rPrChange>
              </w:rPr>
              <w:t>+</w:t>
            </w:r>
            <w:r w:rsidRPr="0079203F">
              <w:rPr>
                <w:noProof/>
                <w:lang w:val="es-ES"/>
                <w:rPrChange w:id="2386" w:author="Rodrigo García" w:date="2017-09-29T10:05:00Z">
                  <w:rPr>
                    <w:rFonts w:ascii="Monaco" w:hAnsi="Monaco" w:cs="Monaco"/>
                    <w:color w:val="000000"/>
                    <w:sz w:val="32"/>
                    <w:szCs w:val="32"/>
                    <w:lang w:val="en-US"/>
                  </w:rPr>
                </w:rPrChange>
              </w:rPr>
              <w:t>data</w:t>
            </w:r>
            <w:r w:rsidRPr="0079203F">
              <w:rPr>
                <w:b/>
                <w:bCs/>
                <w:noProof/>
                <w:lang w:val="es-ES"/>
                <w:rPrChange w:id="2387" w:author="Rodrigo García" w:date="2017-09-29T10:05:00Z">
                  <w:rPr>
                    <w:rFonts w:ascii="Monaco" w:hAnsi="Monaco" w:cs="Monaco"/>
                    <w:b/>
                    <w:bCs/>
                    <w:color w:val="000000"/>
                    <w:sz w:val="32"/>
                    <w:szCs w:val="32"/>
                    <w:lang w:val="en-US"/>
                  </w:rPr>
                </w:rPrChange>
              </w:rPr>
              <w:t>.</w:t>
            </w:r>
            <w:r w:rsidRPr="0079203F">
              <w:rPr>
                <w:noProof/>
                <w:lang w:val="es-ES"/>
                <w:rPrChange w:id="2388" w:author="Rodrigo García" w:date="2017-09-29T10:05:00Z">
                  <w:rPr>
                    <w:rFonts w:ascii="Monaco" w:hAnsi="Monaco" w:cs="Monaco"/>
                    <w:color w:val="000000"/>
                    <w:sz w:val="32"/>
                    <w:szCs w:val="32"/>
                    <w:lang w:val="en-US"/>
                  </w:rPr>
                </w:rPrChange>
              </w:rPr>
              <w:t>n</w:t>
            </w:r>
            <w:r w:rsidRPr="0079203F">
              <w:rPr>
                <w:b/>
                <w:bCs/>
                <w:noProof/>
                <w:color w:val="CE5C00"/>
                <w:lang w:val="es-ES"/>
                <w:rPrChange w:id="2389" w:author="Rodrigo García" w:date="2017-09-29T10:05:00Z">
                  <w:rPr>
                    <w:rFonts w:ascii="Monaco" w:hAnsi="Monaco" w:cs="Monaco"/>
                    <w:b/>
                    <w:bCs/>
                    <w:color w:val="CE5C00"/>
                    <w:sz w:val="32"/>
                    <w:szCs w:val="32"/>
                    <w:lang w:val="en-US"/>
                  </w:rPr>
                </w:rPrChange>
              </w:rPr>
              <w:t>+</w:t>
            </w:r>
            <w:r w:rsidRPr="0079203F">
              <w:rPr>
                <w:noProof/>
                <w:color w:val="4E9A06"/>
                <w:lang w:val="es-ES"/>
                <w:rPrChange w:id="2390" w:author="Rodrigo García" w:date="2017-09-29T10:05:00Z">
                  <w:rPr>
                    <w:rFonts w:ascii="Monaco" w:hAnsi="Monaco" w:cs="Monaco"/>
                    <w:color w:val="4E9A06"/>
                    <w:sz w:val="32"/>
                    <w:szCs w:val="32"/>
                    <w:lang w:val="en-US"/>
                  </w:rPr>
                </w:rPrChange>
              </w:rPr>
              <w:t>") enviada"</w:t>
            </w:r>
            <w:r w:rsidRPr="0079203F">
              <w:rPr>
                <w:b/>
                <w:bCs/>
                <w:noProof/>
                <w:lang w:val="es-ES"/>
                <w:rPrChange w:id="2391" w:author="Rodrigo García" w:date="2017-09-29T10:05:00Z">
                  <w:rPr>
                    <w:rFonts w:ascii="Monaco" w:hAnsi="Monaco" w:cs="Monaco"/>
                    <w:b/>
                    <w:bCs/>
                    <w:color w:val="000000"/>
                    <w:sz w:val="32"/>
                    <w:szCs w:val="32"/>
                    <w:lang w:val="en-US"/>
                  </w:rPr>
                </w:rPrChange>
              </w:rPr>
              <w:t>);</w:t>
            </w:r>
          </w:p>
          <w:p w14:paraId="24FF5C75" w14:textId="77777777" w:rsidR="00AE3604" w:rsidRPr="0079203F" w:rsidRDefault="00AE3604">
            <w:pPr>
              <w:rPr>
                <w:noProof/>
                <w:lang w:val="es-ES"/>
                <w:rPrChange w:id="2392" w:author="Rodrigo García" w:date="2017-09-29T10:05:00Z">
                  <w:rPr>
                    <w:rFonts w:ascii="Monaco" w:eastAsiaTheme="majorEastAsia" w:hAnsi="Monaco" w:cs="Monaco"/>
                    <w:color w:val="243F60" w:themeColor="accent1" w:themeShade="7F"/>
                    <w:sz w:val="32"/>
                    <w:szCs w:val="32"/>
                    <w:lang w:val="en-US"/>
                  </w:rPr>
                </w:rPrChange>
              </w:rPr>
              <w:pPrChange w:id="2393"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94" w:author="Rodrigo García" w:date="2017-09-29T10:05:00Z">
                  <w:rPr>
                    <w:rFonts w:ascii="Monaco" w:hAnsi="Monaco" w:cs="Monaco"/>
                    <w:sz w:val="32"/>
                    <w:szCs w:val="32"/>
                    <w:lang w:val="en-US"/>
                  </w:rPr>
                </w:rPrChange>
              </w:rPr>
              <w:t xml:space="preserve">        </w:t>
            </w:r>
            <w:r w:rsidRPr="0079203F">
              <w:rPr>
                <w:b/>
                <w:bCs/>
                <w:noProof/>
                <w:lang w:val="es-ES"/>
                <w:rPrChange w:id="2395" w:author="Rodrigo García" w:date="2017-09-29T10:05:00Z">
                  <w:rPr>
                    <w:rFonts w:ascii="Monaco" w:hAnsi="Monaco" w:cs="Monaco"/>
                    <w:b/>
                    <w:bCs/>
                    <w:color w:val="000000"/>
                    <w:sz w:val="32"/>
                    <w:szCs w:val="32"/>
                    <w:lang w:val="en-US"/>
                  </w:rPr>
                </w:rPrChange>
              </w:rPr>
              <w:t>}</w:t>
            </w:r>
          </w:p>
          <w:p w14:paraId="738AB5FD" w14:textId="77777777" w:rsidR="00AE3604" w:rsidRPr="0079203F" w:rsidRDefault="00AE3604">
            <w:pPr>
              <w:rPr>
                <w:noProof/>
                <w:lang w:val="es-ES"/>
                <w:rPrChange w:id="2396" w:author="Rodrigo García" w:date="2017-09-29T10:05:00Z">
                  <w:rPr>
                    <w:rFonts w:ascii="Monaco" w:eastAsiaTheme="majorEastAsia" w:hAnsi="Monaco" w:cs="Monaco"/>
                    <w:color w:val="243F60" w:themeColor="accent1" w:themeShade="7F"/>
                    <w:sz w:val="32"/>
                    <w:szCs w:val="32"/>
                    <w:lang w:val="en-US"/>
                  </w:rPr>
                </w:rPrChange>
              </w:rPr>
              <w:pPrChange w:id="2397" w:author="GONZALEZ DIAZ, BORJA" w:date="2017-09-29T19:28:00Z">
                <w:pPr>
                  <w:keepNext/>
                  <w:keepLines/>
                  <w:widowControl w:val="0"/>
                  <w:autoSpaceDE w:val="0"/>
                  <w:autoSpaceDN w:val="0"/>
                  <w:adjustRightInd w:val="0"/>
                  <w:spacing w:before="200"/>
                  <w:outlineLvl w:val="4"/>
                </w:pPr>
              </w:pPrChange>
            </w:pPr>
            <w:r w:rsidRPr="0079203F">
              <w:rPr>
                <w:noProof/>
                <w:lang w:val="es-ES"/>
                <w:rPrChange w:id="2398" w:author="Rodrigo García" w:date="2017-09-29T10:05:00Z">
                  <w:rPr>
                    <w:rFonts w:ascii="Monaco" w:hAnsi="Monaco" w:cs="Monaco"/>
                    <w:sz w:val="32"/>
                    <w:szCs w:val="32"/>
                    <w:lang w:val="en-US"/>
                  </w:rPr>
                </w:rPrChange>
              </w:rPr>
              <w:t xml:space="preserve">        </w:t>
            </w:r>
            <w:r w:rsidRPr="0079203F">
              <w:rPr>
                <w:b/>
                <w:bCs/>
                <w:noProof/>
                <w:color w:val="204A87"/>
                <w:lang w:val="es-ES"/>
                <w:rPrChange w:id="2399" w:author="Rodrigo García" w:date="2017-09-29T10:05:00Z">
                  <w:rPr>
                    <w:rFonts w:ascii="Monaco" w:hAnsi="Monaco" w:cs="Monaco"/>
                    <w:b/>
                    <w:bCs/>
                    <w:color w:val="204A87"/>
                    <w:sz w:val="32"/>
                    <w:szCs w:val="32"/>
                    <w:lang w:val="en-US"/>
                  </w:rPr>
                </w:rPrChange>
              </w:rPr>
              <w:t>else</w:t>
            </w:r>
            <w:r w:rsidRPr="0079203F">
              <w:rPr>
                <w:b/>
                <w:bCs/>
                <w:noProof/>
                <w:lang w:val="es-ES"/>
                <w:rPrChange w:id="2400" w:author="Rodrigo García" w:date="2017-09-29T10:05:00Z">
                  <w:rPr>
                    <w:rFonts w:ascii="Monaco" w:hAnsi="Monaco" w:cs="Monaco"/>
                    <w:b/>
                    <w:bCs/>
                    <w:color w:val="000000"/>
                    <w:sz w:val="32"/>
                    <w:szCs w:val="32"/>
                    <w:lang w:val="en-US"/>
                  </w:rPr>
                </w:rPrChange>
              </w:rPr>
              <w:t>{</w:t>
            </w:r>
          </w:p>
          <w:p w14:paraId="2B74A1AC" w14:textId="77777777" w:rsidR="00AE3604" w:rsidRPr="0079203F" w:rsidRDefault="00AE3604">
            <w:pPr>
              <w:rPr>
                <w:noProof/>
                <w:lang w:val="es-ES"/>
                <w:rPrChange w:id="2401" w:author="Rodrigo García" w:date="2017-09-29T10:05:00Z">
                  <w:rPr>
                    <w:rFonts w:ascii="Monaco" w:eastAsiaTheme="majorEastAsia" w:hAnsi="Monaco" w:cs="Monaco"/>
                    <w:color w:val="243F60" w:themeColor="accent1" w:themeShade="7F"/>
                    <w:sz w:val="32"/>
                    <w:szCs w:val="32"/>
                    <w:lang w:val="en-US"/>
                  </w:rPr>
                </w:rPrChange>
              </w:rPr>
              <w:pPrChange w:id="2402"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03" w:author="Rodrigo García" w:date="2017-09-29T10:05:00Z">
                  <w:rPr>
                    <w:rFonts w:ascii="Monaco" w:hAnsi="Monaco" w:cs="Monaco"/>
                    <w:sz w:val="32"/>
                    <w:szCs w:val="32"/>
                    <w:lang w:val="en-US"/>
                  </w:rPr>
                </w:rPrChange>
              </w:rPr>
              <w:t xml:space="preserve">        console</w:t>
            </w:r>
            <w:r w:rsidRPr="0079203F">
              <w:rPr>
                <w:b/>
                <w:bCs/>
                <w:noProof/>
                <w:lang w:val="es-ES"/>
                <w:rPrChange w:id="2404" w:author="Rodrigo García" w:date="2017-09-29T10:05:00Z">
                  <w:rPr>
                    <w:rFonts w:ascii="Monaco" w:hAnsi="Monaco" w:cs="Monaco"/>
                    <w:b/>
                    <w:bCs/>
                    <w:color w:val="000000"/>
                    <w:sz w:val="32"/>
                    <w:szCs w:val="32"/>
                    <w:lang w:val="en-US"/>
                  </w:rPr>
                </w:rPrChange>
              </w:rPr>
              <w:t>.</w:t>
            </w:r>
            <w:r w:rsidRPr="0079203F">
              <w:rPr>
                <w:noProof/>
                <w:lang w:val="es-ES"/>
                <w:rPrChange w:id="2405" w:author="Rodrigo García" w:date="2017-09-29T10:05:00Z">
                  <w:rPr>
                    <w:rFonts w:ascii="Monaco" w:hAnsi="Monaco" w:cs="Monaco"/>
                    <w:color w:val="000000"/>
                    <w:sz w:val="32"/>
                    <w:szCs w:val="32"/>
                    <w:lang w:val="en-US"/>
                  </w:rPr>
                </w:rPrChange>
              </w:rPr>
              <w:t>log</w:t>
            </w:r>
            <w:r w:rsidRPr="0079203F">
              <w:rPr>
                <w:b/>
                <w:bCs/>
                <w:noProof/>
                <w:lang w:val="es-ES"/>
                <w:rPrChange w:id="2406" w:author="Rodrigo García" w:date="2017-09-29T10:05:00Z">
                  <w:rPr>
                    <w:rFonts w:ascii="Monaco" w:hAnsi="Monaco" w:cs="Monaco"/>
                    <w:b/>
                    <w:bCs/>
                    <w:color w:val="000000"/>
                    <w:sz w:val="32"/>
                    <w:szCs w:val="32"/>
                    <w:lang w:val="en-US"/>
                  </w:rPr>
                </w:rPrChange>
              </w:rPr>
              <w:t>(</w:t>
            </w:r>
            <w:r w:rsidRPr="0079203F">
              <w:rPr>
                <w:noProof/>
                <w:color w:val="4E9A06"/>
                <w:lang w:val="es-ES"/>
                <w:rPrChange w:id="2407" w:author="Rodrigo García" w:date="2017-09-29T10:05:00Z">
                  <w:rPr>
                    <w:rFonts w:ascii="Monaco" w:hAnsi="Monaco" w:cs="Monaco"/>
                    <w:color w:val="4E9A06"/>
                    <w:sz w:val="32"/>
                    <w:szCs w:val="32"/>
                    <w:lang w:val="en-US"/>
                  </w:rPr>
                </w:rPrChange>
              </w:rPr>
              <w:t>"Datos no borrados"</w:t>
            </w:r>
            <w:r w:rsidRPr="0079203F">
              <w:rPr>
                <w:b/>
                <w:bCs/>
                <w:noProof/>
                <w:lang w:val="es-ES"/>
                <w:rPrChange w:id="2408" w:author="Rodrigo García" w:date="2017-09-29T10:05:00Z">
                  <w:rPr>
                    <w:rFonts w:ascii="Monaco" w:hAnsi="Monaco" w:cs="Monaco"/>
                    <w:b/>
                    <w:bCs/>
                    <w:color w:val="000000"/>
                    <w:sz w:val="32"/>
                    <w:szCs w:val="32"/>
                    <w:lang w:val="en-US"/>
                  </w:rPr>
                </w:rPrChange>
              </w:rPr>
              <w:t>);</w:t>
            </w:r>
          </w:p>
          <w:p w14:paraId="346B1994" w14:textId="77777777" w:rsidR="00AE3604" w:rsidRPr="0050601B" w:rsidRDefault="00AE3604">
            <w:pPr>
              <w:rPr>
                <w:noProof/>
                <w:lang w:val="en-US"/>
                <w:rPrChange w:id="2409" w:author="Borja Gonzalez" w:date="2017-09-28T17:53:00Z">
                  <w:rPr>
                    <w:rFonts w:ascii="Monaco" w:eastAsiaTheme="majorEastAsia" w:hAnsi="Monaco" w:cs="Monaco"/>
                    <w:color w:val="243F60" w:themeColor="accent1" w:themeShade="7F"/>
                    <w:sz w:val="32"/>
                    <w:szCs w:val="32"/>
                    <w:lang w:val="en-US"/>
                  </w:rPr>
                </w:rPrChange>
              </w:rPr>
              <w:pPrChange w:id="2410" w:author="GONZALEZ DIAZ, BORJA" w:date="2017-09-29T19:28:00Z">
                <w:pPr>
                  <w:keepNext/>
                  <w:keepLines/>
                  <w:widowControl w:val="0"/>
                  <w:autoSpaceDE w:val="0"/>
                  <w:autoSpaceDN w:val="0"/>
                  <w:adjustRightInd w:val="0"/>
                  <w:spacing w:before="200"/>
                  <w:outlineLvl w:val="4"/>
                </w:pPr>
              </w:pPrChange>
            </w:pPr>
            <w:r w:rsidRPr="0079203F">
              <w:rPr>
                <w:noProof/>
                <w:lang w:val="es-ES"/>
                <w:rPrChange w:id="2411" w:author="Rodrigo García" w:date="2017-09-29T10:05:00Z">
                  <w:rPr>
                    <w:rFonts w:ascii="Monaco" w:hAnsi="Monaco" w:cs="Monaco"/>
                    <w:sz w:val="32"/>
                    <w:szCs w:val="32"/>
                    <w:lang w:val="en-US"/>
                  </w:rPr>
                </w:rPrChange>
              </w:rPr>
              <w:t xml:space="preserve">    </w:t>
            </w:r>
            <w:r w:rsidRPr="0050601B">
              <w:rPr>
                <w:b/>
                <w:bCs/>
                <w:noProof/>
                <w:lang w:val="en-US"/>
                <w:rPrChange w:id="2412" w:author="Borja Gonzalez" w:date="2017-09-28T17:53:00Z">
                  <w:rPr>
                    <w:rFonts w:ascii="Monaco" w:hAnsi="Monaco" w:cs="Monaco"/>
                    <w:b/>
                    <w:bCs/>
                    <w:color w:val="000000"/>
                    <w:sz w:val="32"/>
                    <w:szCs w:val="32"/>
                    <w:lang w:val="en-US"/>
                  </w:rPr>
                </w:rPrChange>
              </w:rPr>
              <w:t>}</w:t>
            </w:r>
          </w:p>
          <w:p w14:paraId="0BC1114B" w14:textId="77777777" w:rsidR="00AE3604" w:rsidRPr="0050601B" w:rsidRDefault="00AE3604">
            <w:pPr>
              <w:rPr>
                <w:noProof/>
                <w:lang w:val="en-US"/>
                <w:rPrChange w:id="2413" w:author="Borja Gonzalez" w:date="2017-09-28T17:53:00Z">
                  <w:rPr>
                    <w:rFonts w:ascii="Monaco" w:eastAsiaTheme="majorEastAsia" w:hAnsi="Monaco" w:cs="Monaco"/>
                    <w:color w:val="243F60" w:themeColor="accent1" w:themeShade="7F"/>
                    <w:sz w:val="32"/>
                    <w:szCs w:val="32"/>
                    <w:lang w:val="en-US"/>
                  </w:rPr>
                </w:rPrChange>
              </w:rPr>
              <w:pPrChange w:id="2414" w:author="GONZALEZ DIAZ, BORJA" w:date="2017-09-29T19:28:00Z">
                <w:pPr>
                  <w:keepNext/>
                  <w:keepLines/>
                  <w:widowControl w:val="0"/>
                  <w:autoSpaceDE w:val="0"/>
                  <w:autoSpaceDN w:val="0"/>
                  <w:adjustRightInd w:val="0"/>
                  <w:spacing w:before="200"/>
                  <w:outlineLvl w:val="4"/>
                </w:pPr>
              </w:pPrChange>
            </w:pPr>
            <w:r w:rsidRPr="0050601B">
              <w:rPr>
                <w:b/>
                <w:bCs/>
                <w:noProof/>
                <w:lang w:val="en-US"/>
                <w:rPrChange w:id="2415" w:author="Borja Gonzalez" w:date="2017-09-28T17:53:00Z">
                  <w:rPr>
                    <w:rFonts w:ascii="Monaco" w:hAnsi="Monaco" w:cs="Monaco"/>
                    <w:b/>
                    <w:bCs/>
                    <w:color w:val="000000"/>
                    <w:sz w:val="32"/>
                    <w:szCs w:val="32"/>
                    <w:lang w:val="en-US"/>
                  </w:rPr>
                </w:rPrChange>
              </w:rPr>
              <w:t>}</w:t>
            </w:r>
          </w:p>
          <w:p w14:paraId="44532417" w14:textId="77777777" w:rsidR="00AE3604" w:rsidRDefault="00AE3604" w:rsidP="003066E2"/>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2416" w:author="Borja Gonzalez" w:date="2017-09-28T17:54:00Z"/>
        </w:rPr>
      </w:pPr>
      <w:del w:id="2417" w:author="Borja Gonzalez" w:date="2017-09-28T17:54:00Z">
        <w:r w:rsidDel="0050601B">
          <w:rPr>
            <w:noProof/>
            <w:lang w:eastAsia="es-ES_tradnl"/>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0601B" w14:paraId="0A506754" w14:textId="77777777" w:rsidTr="0050601B">
        <w:trPr>
          <w:ins w:id="2418" w:author="Borja Gonzalez" w:date="2017-09-28T17:54:00Z"/>
        </w:trPr>
        <w:tc>
          <w:tcPr>
            <w:tcW w:w="8856" w:type="dxa"/>
          </w:tcPr>
          <w:p w14:paraId="133569B2" w14:textId="77777777" w:rsidR="0050601B" w:rsidRPr="0050601B" w:rsidRDefault="0050601B">
            <w:pPr>
              <w:rPr>
                <w:ins w:id="2419" w:author="Borja Gonzalez" w:date="2017-09-28T17:54:00Z"/>
                <w:noProof/>
                <w:lang w:val="en-US"/>
                <w:rPrChange w:id="2420" w:author="Borja Gonzalez" w:date="2017-09-28T17:54:00Z">
                  <w:rPr>
                    <w:ins w:id="2421" w:author="Borja Gonzalez" w:date="2017-09-28T17:54:00Z"/>
                    <w:rFonts w:ascii="Monaco" w:eastAsiaTheme="majorEastAsia" w:hAnsi="Monaco" w:cs="Monaco"/>
                    <w:color w:val="243F60" w:themeColor="accent1" w:themeShade="7F"/>
                    <w:sz w:val="32"/>
                    <w:szCs w:val="32"/>
                    <w:lang w:val="en-US"/>
                  </w:rPr>
                </w:rPrChange>
              </w:rPr>
              <w:pPrChange w:id="2422" w:author="GONZALEZ DIAZ, BORJA" w:date="2017-09-29T19:28:00Z">
                <w:pPr>
                  <w:keepNext/>
                  <w:keepLines/>
                  <w:widowControl w:val="0"/>
                  <w:autoSpaceDE w:val="0"/>
                  <w:autoSpaceDN w:val="0"/>
                  <w:adjustRightInd w:val="0"/>
                  <w:spacing w:before="200"/>
                  <w:outlineLvl w:val="4"/>
                </w:pPr>
              </w:pPrChange>
            </w:pPr>
            <w:ins w:id="2423" w:author="Borja Gonzalez" w:date="2017-09-28T17:54:00Z">
              <w:r w:rsidRPr="0050601B">
                <w:rPr>
                  <w:b/>
                  <w:bCs/>
                  <w:noProof/>
                  <w:color w:val="204A87"/>
                  <w:lang w:val="en-US"/>
                  <w:rPrChange w:id="2424" w:author="Borja Gonzalez" w:date="2017-09-28T17:54:00Z">
                    <w:rPr>
                      <w:rFonts w:ascii="Monaco" w:hAnsi="Monaco" w:cs="Monaco"/>
                      <w:b/>
                      <w:bCs/>
                      <w:color w:val="204A87"/>
                      <w:sz w:val="32"/>
                      <w:szCs w:val="32"/>
                      <w:lang w:val="en-US"/>
                    </w:rPr>
                  </w:rPrChange>
                </w:rPr>
                <w:t>var</w:t>
              </w:r>
              <w:r w:rsidRPr="0050601B">
                <w:rPr>
                  <w:noProof/>
                  <w:lang w:val="en-US"/>
                  <w:rPrChange w:id="2425" w:author="Borja Gonzalez" w:date="2017-09-28T17:54:00Z">
                    <w:rPr>
                      <w:rFonts w:ascii="Monaco" w:hAnsi="Monaco" w:cs="Monaco"/>
                      <w:sz w:val="32"/>
                      <w:szCs w:val="32"/>
                      <w:lang w:val="en-US"/>
                    </w:rPr>
                  </w:rPrChange>
                </w:rPr>
                <w:t xml:space="preserve"> </w:t>
              </w:r>
              <w:r w:rsidRPr="0050601B">
                <w:rPr>
                  <w:noProof/>
                  <w:color w:val="000000"/>
                  <w:lang w:val="en-US"/>
                  <w:rPrChange w:id="2426" w:author="Borja Gonzalez" w:date="2017-09-28T17:54:00Z">
                    <w:rPr>
                      <w:rFonts w:ascii="Monaco" w:hAnsi="Monaco" w:cs="Monaco"/>
                      <w:color w:val="000000"/>
                      <w:sz w:val="32"/>
                      <w:szCs w:val="32"/>
                      <w:lang w:val="en-US"/>
                    </w:rPr>
                  </w:rPrChange>
                </w:rPr>
                <w:t>socket</w:t>
              </w:r>
              <w:r w:rsidRPr="0050601B">
                <w:rPr>
                  <w:noProof/>
                  <w:lang w:val="en-US"/>
                  <w:rPrChange w:id="2427" w:author="Borja Gonzalez" w:date="2017-09-28T17:54:00Z">
                    <w:rPr>
                      <w:rFonts w:ascii="Monaco" w:hAnsi="Monaco" w:cs="Monaco"/>
                      <w:sz w:val="32"/>
                      <w:szCs w:val="32"/>
                      <w:lang w:val="en-US"/>
                    </w:rPr>
                  </w:rPrChange>
                </w:rPr>
                <w:t xml:space="preserve"> </w:t>
              </w:r>
              <w:r w:rsidRPr="0050601B">
                <w:rPr>
                  <w:b/>
                  <w:bCs/>
                  <w:noProof/>
                  <w:color w:val="CE5C00"/>
                  <w:lang w:val="en-US"/>
                  <w:rPrChange w:id="2428" w:author="Borja Gonzalez" w:date="2017-09-28T17:54:00Z">
                    <w:rPr>
                      <w:rFonts w:ascii="Monaco" w:hAnsi="Monaco" w:cs="Monaco"/>
                      <w:b/>
                      <w:bCs/>
                      <w:color w:val="CE5C00"/>
                      <w:sz w:val="32"/>
                      <w:szCs w:val="32"/>
                      <w:lang w:val="en-US"/>
                    </w:rPr>
                  </w:rPrChange>
                </w:rPr>
                <w:t>=</w:t>
              </w:r>
              <w:r w:rsidRPr="0050601B">
                <w:rPr>
                  <w:noProof/>
                  <w:lang w:val="en-US"/>
                  <w:rPrChange w:id="2429" w:author="Borja Gonzalez" w:date="2017-09-28T17:54:00Z">
                    <w:rPr>
                      <w:rFonts w:ascii="Monaco" w:hAnsi="Monaco" w:cs="Monaco"/>
                      <w:sz w:val="32"/>
                      <w:szCs w:val="32"/>
                      <w:lang w:val="en-US"/>
                    </w:rPr>
                  </w:rPrChange>
                </w:rPr>
                <w:t xml:space="preserve"> </w:t>
              </w:r>
              <w:r w:rsidRPr="0050601B">
                <w:rPr>
                  <w:noProof/>
                  <w:color w:val="000000"/>
                  <w:lang w:val="en-US"/>
                  <w:rPrChange w:id="2430" w:author="Borja Gonzalez" w:date="2017-09-28T17:54:00Z">
                    <w:rPr>
                      <w:rFonts w:ascii="Monaco" w:hAnsi="Monaco" w:cs="Monaco"/>
                      <w:color w:val="000000"/>
                      <w:sz w:val="32"/>
                      <w:szCs w:val="32"/>
                      <w:lang w:val="en-US"/>
                    </w:rPr>
                  </w:rPrChange>
                </w:rPr>
                <w:t>io</w:t>
              </w:r>
              <w:r w:rsidRPr="0050601B">
                <w:rPr>
                  <w:b/>
                  <w:bCs/>
                  <w:noProof/>
                  <w:color w:val="000000"/>
                  <w:lang w:val="en-US"/>
                  <w:rPrChange w:id="2431" w:author="Borja Gonzalez" w:date="2017-09-28T17:54:00Z">
                    <w:rPr>
                      <w:rFonts w:ascii="Monaco" w:hAnsi="Monaco" w:cs="Monaco"/>
                      <w:b/>
                      <w:bCs/>
                      <w:color w:val="000000"/>
                      <w:sz w:val="32"/>
                      <w:szCs w:val="32"/>
                      <w:lang w:val="en-US"/>
                    </w:rPr>
                  </w:rPrChange>
                </w:rPr>
                <w:t>.</w:t>
              </w:r>
              <w:r w:rsidRPr="0050601B">
                <w:rPr>
                  <w:noProof/>
                  <w:color w:val="000000"/>
                  <w:lang w:val="en-US"/>
                  <w:rPrChange w:id="2432" w:author="Borja Gonzalez" w:date="2017-09-28T17:54:00Z">
                    <w:rPr>
                      <w:rFonts w:ascii="Monaco" w:hAnsi="Monaco" w:cs="Monaco"/>
                      <w:color w:val="000000"/>
                      <w:sz w:val="32"/>
                      <w:szCs w:val="32"/>
                      <w:lang w:val="en-US"/>
                    </w:rPr>
                  </w:rPrChange>
                </w:rPr>
                <w:t>connect</w:t>
              </w:r>
              <w:r w:rsidRPr="0050601B">
                <w:rPr>
                  <w:b/>
                  <w:bCs/>
                  <w:noProof/>
                  <w:color w:val="000000"/>
                  <w:lang w:val="en-US"/>
                  <w:rPrChange w:id="2433" w:author="Borja Gonzalez" w:date="2017-09-28T17:54:00Z">
                    <w:rPr>
                      <w:rFonts w:ascii="Monaco" w:hAnsi="Monaco" w:cs="Monaco"/>
                      <w:b/>
                      <w:bCs/>
                      <w:color w:val="000000"/>
                      <w:sz w:val="32"/>
                      <w:szCs w:val="32"/>
                      <w:lang w:val="en-US"/>
                    </w:rPr>
                  </w:rPrChange>
                </w:rPr>
                <w:t>(</w:t>
              </w:r>
              <w:r w:rsidRPr="0050601B">
                <w:rPr>
                  <w:noProof/>
                  <w:lang w:val="en-US"/>
                  <w:rPrChange w:id="2434" w:author="Borja Gonzalez" w:date="2017-09-28T17:54:00Z">
                    <w:rPr>
                      <w:rFonts w:ascii="Monaco" w:hAnsi="Monaco" w:cs="Monaco"/>
                      <w:color w:val="4E9A06"/>
                      <w:sz w:val="32"/>
                      <w:szCs w:val="32"/>
                      <w:lang w:val="en-US"/>
                    </w:rPr>
                  </w:rPrChange>
                </w:rPr>
                <w:t>"http://172.20.10.5:8124"</w:t>
              </w:r>
              <w:r w:rsidRPr="0050601B">
                <w:rPr>
                  <w:b/>
                  <w:bCs/>
                  <w:noProof/>
                  <w:color w:val="000000"/>
                  <w:lang w:val="en-US"/>
                  <w:rPrChange w:id="2435" w:author="Borja Gonzalez" w:date="2017-09-28T17:54:00Z">
                    <w:rPr>
                      <w:rFonts w:ascii="Monaco" w:hAnsi="Monaco" w:cs="Monaco"/>
                      <w:b/>
                      <w:bCs/>
                      <w:color w:val="000000"/>
                      <w:sz w:val="32"/>
                      <w:szCs w:val="32"/>
                      <w:lang w:val="en-US"/>
                    </w:rPr>
                  </w:rPrChange>
                </w:rPr>
                <w:t>);</w:t>
              </w:r>
              <w:r w:rsidRPr="0050601B">
                <w:rPr>
                  <w:noProof/>
                  <w:lang w:val="en-US"/>
                  <w:rPrChange w:id="2436"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pPr>
              <w:rPr>
                <w:ins w:id="2437" w:author="Borja Gonzalez" w:date="2017-09-28T17:54:00Z"/>
                <w:noProof/>
                <w:lang w:val="en-US"/>
                <w:rPrChange w:id="2438" w:author="Borja Gonzalez" w:date="2017-09-28T17:54:00Z">
                  <w:rPr>
                    <w:ins w:id="2439" w:author="Borja Gonzalez" w:date="2017-09-28T17:54:00Z"/>
                    <w:rFonts w:ascii="Monaco" w:eastAsiaTheme="majorEastAsia" w:hAnsi="Monaco" w:cs="Monaco"/>
                    <w:color w:val="243F60" w:themeColor="accent1" w:themeShade="7F"/>
                    <w:sz w:val="32"/>
                    <w:szCs w:val="32"/>
                    <w:lang w:val="en-US"/>
                  </w:rPr>
                </w:rPrChange>
              </w:rPr>
              <w:pPrChange w:id="2440" w:author="GONZALEZ DIAZ, BORJA" w:date="2017-09-29T19:28:00Z">
                <w:pPr>
                  <w:keepNext/>
                  <w:keepLines/>
                  <w:widowControl w:val="0"/>
                  <w:autoSpaceDE w:val="0"/>
                  <w:autoSpaceDN w:val="0"/>
                  <w:adjustRightInd w:val="0"/>
                  <w:spacing w:before="200"/>
                  <w:outlineLvl w:val="4"/>
                </w:pPr>
              </w:pPrChange>
            </w:pPr>
            <w:ins w:id="2441" w:author="Borja Gonzalez" w:date="2017-09-28T17:54:00Z">
              <w:r w:rsidRPr="0050601B">
                <w:rPr>
                  <w:noProof/>
                  <w:color w:val="000000"/>
                  <w:lang w:val="en-US"/>
                  <w:rPrChange w:id="2442" w:author="Borja Gonzalez" w:date="2017-09-28T17:54:00Z">
                    <w:rPr>
                      <w:rFonts w:ascii="Monaco" w:hAnsi="Monaco" w:cs="Monaco"/>
                      <w:color w:val="000000"/>
                      <w:sz w:val="32"/>
                      <w:szCs w:val="32"/>
                      <w:lang w:val="en-US"/>
                    </w:rPr>
                  </w:rPrChange>
                </w:rPr>
                <w:t>socket</w:t>
              </w:r>
              <w:r w:rsidRPr="0050601B">
                <w:rPr>
                  <w:b/>
                  <w:bCs/>
                  <w:noProof/>
                  <w:color w:val="000000"/>
                  <w:lang w:val="en-US"/>
                  <w:rPrChange w:id="2443" w:author="Borja Gonzalez" w:date="2017-09-28T17:54:00Z">
                    <w:rPr>
                      <w:rFonts w:ascii="Monaco" w:hAnsi="Monaco" w:cs="Monaco"/>
                      <w:b/>
                      <w:bCs/>
                      <w:color w:val="000000"/>
                      <w:sz w:val="32"/>
                      <w:szCs w:val="32"/>
                      <w:lang w:val="en-US"/>
                    </w:rPr>
                  </w:rPrChange>
                </w:rPr>
                <w:t>.</w:t>
              </w:r>
              <w:r w:rsidRPr="0050601B">
                <w:rPr>
                  <w:noProof/>
                  <w:color w:val="000000"/>
                  <w:lang w:val="en-US"/>
                  <w:rPrChange w:id="2444" w:author="Borja Gonzalez" w:date="2017-09-28T17:54:00Z">
                    <w:rPr>
                      <w:rFonts w:ascii="Monaco" w:hAnsi="Monaco" w:cs="Monaco"/>
                      <w:color w:val="000000"/>
                      <w:sz w:val="32"/>
                      <w:szCs w:val="32"/>
                      <w:lang w:val="en-US"/>
                    </w:rPr>
                  </w:rPrChange>
                </w:rPr>
                <w:t>on</w:t>
              </w:r>
              <w:r w:rsidRPr="0050601B">
                <w:rPr>
                  <w:b/>
                  <w:bCs/>
                  <w:noProof/>
                  <w:color w:val="000000"/>
                  <w:lang w:val="en-US"/>
                  <w:rPrChange w:id="2445" w:author="Borja Gonzalez" w:date="2017-09-28T17:54:00Z">
                    <w:rPr>
                      <w:rFonts w:ascii="Monaco" w:hAnsi="Monaco" w:cs="Monaco"/>
                      <w:b/>
                      <w:bCs/>
                      <w:color w:val="000000"/>
                      <w:sz w:val="32"/>
                      <w:szCs w:val="32"/>
                      <w:lang w:val="en-US"/>
                    </w:rPr>
                  </w:rPrChange>
                </w:rPr>
                <w:t>(</w:t>
              </w:r>
              <w:r w:rsidRPr="0050601B">
                <w:rPr>
                  <w:noProof/>
                  <w:lang w:val="en-US"/>
                  <w:rPrChange w:id="2446" w:author="Borja Gonzalez" w:date="2017-09-28T17:54:00Z">
                    <w:rPr>
                      <w:rFonts w:ascii="Monaco" w:hAnsi="Monaco" w:cs="Monaco"/>
                      <w:color w:val="4E9A06"/>
                      <w:sz w:val="32"/>
                      <w:szCs w:val="32"/>
                      <w:lang w:val="en-US"/>
                    </w:rPr>
                  </w:rPrChange>
                </w:rPr>
                <w:t>"reload"</w:t>
              </w:r>
              <w:r w:rsidRPr="0050601B">
                <w:rPr>
                  <w:b/>
                  <w:bCs/>
                  <w:noProof/>
                  <w:color w:val="000000"/>
                  <w:lang w:val="en-US"/>
                  <w:rPrChange w:id="2447" w:author="Borja Gonzalez" w:date="2017-09-28T17:54:00Z">
                    <w:rPr>
                      <w:rFonts w:ascii="Monaco" w:hAnsi="Monaco" w:cs="Monaco"/>
                      <w:b/>
                      <w:bCs/>
                      <w:color w:val="000000"/>
                      <w:sz w:val="32"/>
                      <w:szCs w:val="32"/>
                      <w:lang w:val="en-US"/>
                    </w:rPr>
                  </w:rPrChange>
                </w:rPr>
                <w:t>,</w:t>
              </w:r>
              <w:r w:rsidRPr="0050601B">
                <w:rPr>
                  <w:noProof/>
                  <w:lang w:val="en-US"/>
                  <w:rPrChange w:id="2448" w:author="Borja Gonzalez" w:date="2017-09-28T17:54:00Z">
                    <w:rPr>
                      <w:rFonts w:ascii="Monaco" w:hAnsi="Monaco" w:cs="Monaco"/>
                      <w:sz w:val="32"/>
                      <w:szCs w:val="32"/>
                      <w:lang w:val="en-US"/>
                    </w:rPr>
                  </w:rPrChange>
                </w:rPr>
                <w:t xml:space="preserve"> </w:t>
              </w:r>
              <w:r w:rsidRPr="0050601B">
                <w:rPr>
                  <w:b/>
                  <w:bCs/>
                  <w:noProof/>
                  <w:color w:val="204A87"/>
                  <w:lang w:val="en-US"/>
                  <w:rPrChange w:id="2449" w:author="Borja Gonzalez" w:date="2017-09-28T17:54:00Z">
                    <w:rPr>
                      <w:rFonts w:ascii="Monaco" w:hAnsi="Monaco" w:cs="Monaco"/>
                      <w:b/>
                      <w:bCs/>
                      <w:color w:val="204A87"/>
                      <w:sz w:val="32"/>
                      <w:szCs w:val="32"/>
                      <w:lang w:val="en-US"/>
                    </w:rPr>
                  </w:rPrChange>
                </w:rPr>
                <w:t>function</w:t>
              </w:r>
              <w:r w:rsidRPr="0050601B">
                <w:rPr>
                  <w:noProof/>
                  <w:lang w:val="en-US"/>
                  <w:rPrChange w:id="2450" w:author="Borja Gonzalez" w:date="2017-09-28T17:54:00Z">
                    <w:rPr>
                      <w:rFonts w:ascii="Monaco" w:hAnsi="Monaco" w:cs="Monaco"/>
                      <w:sz w:val="32"/>
                      <w:szCs w:val="32"/>
                      <w:lang w:val="en-US"/>
                    </w:rPr>
                  </w:rPrChange>
                </w:rPr>
                <w:t xml:space="preserve"> </w:t>
              </w:r>
              <w:r w:rsidRPr="0050601B">
                <w:rPr>
                  <w:b/>
                  <w:bCs/>
                  <w:noProof/>
                  <w:color w:val="000000"/>
                  <w:lang w:val="en-US"/>
                  <w:rPrChange w:id="2451" w:author="Borja Gonzalez" w:date="2017-09-28T17:54:00Z">
                    <w:rPr>
                      <w:rFonts w:ascii="Monaco" w:hAnsi="Monaco" w:cs="Monaco"/>
                      <w:b/>
                      <w:bCs/>
                      <w:color w:val="000000"/>
                      <w:sz w:val="32"/>
                      <w:szCs w:val="32"/>
                      <w:lang w:val="en-US"/>
                    </w:rPr>
                  </w:rPrChange>
                </w:rPr>
                <w:t>(</w:t>
              </w:r>
              <w:r w:rsidRPr="0050601B">
                <w:rPr>
                  <w:noProof/>
                  <w:color w:val="000000"/>
                  <w:lang w:val="en-US"/>
                  <w:rPrChange w:id="2452" w:author="Borja Gonzalez" w:date="2017-09-28T17:54:00Z">
                    <w:rPr>
                      <w:rFonts w:ascii="Monaco" w:hAnsi="Monaco" w:cs="Monaco"/>
                      <w:color w:val="000000"/>
                      <w:sz w:val="32"/>
                      <w:szCs w:val="32"/>
                      <w:lang w:val="en-US"/>
                    </w:rPr>
                  </w:rPrChange>
                </w:rPr>
                <w:t>data</w:t>
              </w:r>
              <w:r w:rsidRPr="0050601B">
                <w:rPr>
                  <w:b/>
                  <w:bCs/>
                  <w:noProof/>
                  <w:color w:val="000000"/>
                  <w:lang w:val="en-US"/>
                  <w:rPrChange w:id="2453" w:author="Borja Gonzalez" w:date="2017-09-28T17:54:00Z">
                    <w:rPr>
                      <w:rFonts w:ascii="Monaco" w:hAnsi="Monaco" w:cs="Monaco"/>
                      <w:b/>
                      <w:bCs/>
                      <w:color w:val="000000"/>
                      <w:sz w:val="32"/>
                      <w:szCs w:val="32"/>
                      <w:lang w:val="en-US"/>
                    </w:rPr>
                  </w:rPrChange>
                </w:rPr>
                <w:t>)</w:t>
              </w:r>
              <w:r w:rsidRPr="0050601B">
                <w:rPr>
                  <w:noProof/>
                  <w:lang w:val="en-US"/>
                  <w:rPrChange w:id="2454" w:author="Borja Gonzalez" w:date="2017-09-28T17:54:00Z">
                    <w:rPr>
                      <w:rFonts w:ascii="Monaco" w:hAnsi="Monaco" w:cs="Monaco"/>
                      <w:sz w:val="32"/>
                      <w:szCs w:val="32"/>
                      <w:lang w:val="en-US"/>
                    </w:rPr>
                  </w:rPrChange>
                </w:rPr>
                <w:t xml:space="preserve"> </w:t>
              </w:r>
              <w:r w:rsidRPr="0050601B">
                <w:rPr>
                  <w:b/>
                  <w:bCs/>
                  <w:noProof/>
                  <w:color w:val="000000"/>
                  <w:lang w:val="en-US"/>
                  <w:rPrChange w:id="2455"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pPr>
              <w:rPr>
                <w:ins w:id="2456" w:author="Borja Gonzalez" w:date="2017-09-28T17:54:00Z"/>
                <w:noProof/>
                <w:lang w:val="en-US"/>
                <w:rPrChange w:id="2457" w:author="Borja Gonzalez" w:date="2017-09-28T17:54:00Z">
                  <w:rPr>
                    <w:ins w:id="2458" w:author="Borja Gonzalez" w:date="2017-09-28T17:54:00Z"/>
                    <w:rFonts w:ascii="Monaco" w:eastAsiaTheme="majorEastAsia" w:hAnsi="Monaco" w:cs="Monaco"/>
                    <w:color w:val="243F60" w:themeColor="accent1" w:themeShade="7F"/>
                    <w:sz w:val="32"/>
                    <w:szCs w:val="32"/>
                    <w:lang w:val="en-US"/>
                  </w:rPr>
                </w:rPrChange>
              </w:rPr>
              <w:pPrChange w:id="2459" w:author="GONZALEZ DIAZ, BORJA" w:date="2017-09-29T19:28:00Z">
                <w:pPr>
                  <w:keepNext/>
                  <w:keepLines/>
                  <w:widowControl w:val="0"/>
                  <w:autoSpaceDE w:val="0"/>
                  <w:autoSpaceDN w:val="0"/>
                  <w:adjustRightInd w:val="0"/>
                  <w:spacing w:before="200"/>
                  <w:outlineLvl w:val="4"/>
                </w:pPr>
              </w:pPrChange>
            </w:pPr>
            <w:ins w:id="2460" w:author="Borja Gonzalez" w:date="2017-09-28T17:54:00Z">
              <w:r w:rsidRPr="0050601B">
                <w:rPr>
                  <w:noProof/>
                  <w:lang w:val="en-US"/>
                  <w:rPrChange w:id="2461" w:author="Borja Gonzalez" w:date="2017-09-28T17:54:00Z">
                    <w:rPr>
                      <w:rFonts w:ascii="Monaco" w:hAnsi="Monaco" w:cs="Monaco"/>
                      <w:sz w:val="32"/>
                      <w:szCs w:val="32"/>
                      <w:lang w:val="en-US"/>
                    </w:rPr>
                  </w:rPrChange>
                </w:rPr>
                <w:t xml:space="preserve">    </w:t>
              </w:r>
              <w:r w:rsidRPr="0050601B">
                <w:rPr>
                  <w:noProof/>
                  <w:lang w:val="en-US"/>
                  <w:rPrChange w:id="2462" w:author="Borja Gonzalez" w:date="2017-09-28T17:54:00Z">
                    <w:rPr>
                      <w:rFonts w:ascii="Monaco" w:hAnsi="Monaco" w:cs="Monaco"/>
                      <w:sz w:val="32"/>
                      <w:szCs w:val="32"/>
                      <w:lang w:val="en-US"/>
                    </w:rPr>
                  </w:rPrChange>
                </w:rPr>
                <w:tab/>
              </w:r>
              <w:r w:rsidRPr="0050601B">
                <w:rPr>
                  <w:noProof/>
                  <w:color w:val="000000"/>
                  <w:lang w:val="en-US"/>
                  <w:rPrChange w:id="2463" w:author="Borja Gonzalez" w:date="2017-09-28T17:54:00Z">
                    <w:rPr>
                      <w:rFonts w:ascii="Monaco" w:hAnsi="Monaco" w:cs="Monaco"/>
                      <w:color w:val="000000"/>
                      <w:sz w:val="32"/>
                      <w:szCs w:val="32"/>
                      <w:lang w:val="en-US"/>
                    </w:rPr>
                  </w:rPrChange>
                </w:rPr>
                <w:t>location</w:t>
              </w:r>
              <w:r w:rsidRPr="0050601B">
                <w:rPr>
                  <w:b/>
                  <w:bCs/>
                  <w:noProof/>
                  <w:color w:val="000000"/>
                  <w:lang w:val="en-US"/>
                  <w:rPrChange w:id="2464" w:author="Borja Gonzalez" w:date="2017-09-28T17:54:00Z">
                    <w:rPr>
                      <w:rFonts w:ascii="Monaco" w:hAnsi="Monaco" w:cs="Monaco"/>
                      <w:b/>
                      <w:bCs/>
                      <w:color w:val="000000"/>
                      <w:sz w:val="32"/>
                      <w:szCs w:val="32"/>
                      <w:lang w:val="en-US"/>
                    </w:rPr>
                  </w:rPrChange>
                </w:rPr>
                <w:t>.</w:t>
              </w:r>
              <w:r w:rsidRPr="0050601B">
                <w:rPr>
                  <w:noProof/>
                  <w:color w:val="000000"/>
                  <w:lang w:val="en-US"/>
                  <w:rPrChange w:id="2465" w:author="Borja Gonzalez" w:date="2017-09-28T17:54:00Z">
                    <w:rPr>
                      <w:rFonts w:ascii="Monaco" w:hAnsi="Monaco" w:cs="Monaco"/>
                      <w:color w:val="000000"/>
                      <w:sz w:val="32"/>
                      <w:szCs w:val="32"/>
                      <w:lang w:val="en-US"/>
                    </w:rPr>
                  </w:rPrChange>
                </w:rPr>
                <w:t>reload</w:t>
              </w:r>
              <w:r w:rsidRPr="0050601B">
                <w:rPr>
                  <w:b/>
                  <w:bCs/>
                  <w:noProof/>
                  <w:color w:val="000000"/>
                  <w:lang w:val="en-US"/>
                  <w:rPrChange w:id="2466"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pPr>
              <w:rPr>
                <w:ins w:id="2467" w:author="Borja Gonzalez" w:date="2017-09-28T17:54:00Z"/>
                <w:noProof/>
                <w:lang w:val="en-US"/>
                <w:rPrChange w:id="2468" w:author="Borja Gonzalez" w:date="2017-09-28T17:54:00Z">
                  <w:rPr>
                    <w:ins w:id="2469" w:author="Borja Gonzalez" w:date="2017-09-28T17:54:00Z"/>
                    <w:rFonts w:ascii="Monaco" w:eastAsiaTheme="majorEastAsia" w:hAnsi="Monaco" w:cs="Monaco"/>
                    <w:color w:val="243F60" w:themeColor="accent1" w:themeShade="7F"/>
                    <w:sz w:val="32"/>
                    <w:szCs w:val="32"/>
                    <w:lang w:val="en-US"/>
                  </w:rPr>
                </w:rPrChange>
              </w:rPr>
              <w:pPrChange w:id="2470" w:author="GONZALEZ DIAZ, BORJA" w:date="2017-09-29T19:28:00Z">
                <w:pPr>
                  <w:keepNext/>
                  <w:keepLines/>
                  <w:widowControl w:val="0"/>
                  <w:autoSpaceDE w:val="0"/>
                  <w:autoSpaceDN w:val="0"/>
                  <w:adjustRightInd w:val="0"/>
                  <w:spacing w:before="200"/>
                  <w:outlineLvl w:val="4"/>
                </w:pPr>
              </w:pPrChange>
            </w:pPr>
            <w:ins w:id="2471" w:author="Borja Gonzalez" w:date="2017-09-28T17:54:00Z">
              <w:r w:rsidRPr="0050601B">
                <w:rPr>
                  <w:noProof/>
                  <w:lang w:val="en-US"/>
                  <w:rPrChange w:id="2472" w:author="Borja Gonzalez" w:date="2017-09-28T17:54:00Z">
                    <w:rPr>
                      <w:rFonts w:ascii="Monaco" w:hAnsi="Monaco" w:cs="Monaco"/>
                      <w:sz w:val="32"/>
                      <w:szCs w:val="32"/>
                      <w:lang w:val="en-US"/>
                    </w:rPr>
                  </w:rPrChange>
                </w:rPr>
                <w:tab/>
              </w:r>
              <w:r w:rsidRPr="0050601B">
                <w:rPr>
                  <w:b/>
                  <w:bCs/>
                  <w:noProof/>
                  <w:color w:val="000000"/>
                  <w:lang w:val="en-US"/>
                  <w:rPrChange w:id="2473"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2474"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002FD0DF" w:rsidR="009C33EB" w:rsidRDefault="001D2097" w:rsidP="00DF2E7D">
      <w:ins w:id="2475" w:author="Borja Gonzalez" w:date="2017-09-29T12:48:00Z">
        <w:r>
          <w:t>E</w:t>
        </w:r>
      </w:ins>
      <w:r w:rsidR="009C33EB">
        <w:t>st</w:t>
      </w:r>
      <w:r w:rsidR="00BC4CE1">
        <w:t>e</w:t>
      </w:r>
      <w:r w:rsidR="009C33EB">
        <w:t xml:space="preserve"> código se encuentra en el navegador y espera a que el servidor confirme </w:t>
      </w:r>
      <w:r w:rsidR="009C33EB">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Ttulo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2476" w:author="Borja Gonzalez" w:date="2017-09-28T18:55:00Z"/>
        </w:rPr>
      </w:pPr>
    </w:p>
    <w:p w14:paraId="37C16D15" w14:textId="0F8E1F5E" w:rsidR="00DF2E7D" w:rsidDel="00AD3CBB" w:rsidRDefault="00520C5F" w:rsidP="00441A84">
      <w:pPr>
        <w:rPr>
          <w:del w:id="2477" w:author="Borja Gonzalez" w:date="2017-09-28T18:55:00Z"/>
        </w:rPr>
      </w:pPr>
      <w:del w:id="2478" w:author="Borja Gonzalez" w:date="2017-09-28T18:55:00Z">
        <w:r w:rsidRPr="00F137C1" w:rsidDel="00AD3CBB">
          <w:rPr>
            <w:noProof/>
            <w:lang w:eastAsia="es-ES_tradnl"/>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2479" w:author="Borja Gonzalez" w:date="2017-09-28T18:53:00Z"/>
        </w:rPr>
      </w:pPr>
      <w:del w:id="2480" w:author="Borja Gonzalez" w:date="2017-09-28T18:53:00Z">
        <w:r w:rsidDel="00AD3CBB">
          <w:rPr>
            <w:noProof/>
            <w:lang w:eastAsia="es-ES_tradnl"/>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D3CBB" w14:paraId="15C2ED0C" w14:textId="77777777" w:rsidTr="00AD3CBB">
        <w:trPr>
          <w:ins w:id="2481" w:author="Borja Gonzalez" w:date="2017-09-28T18:53:00Z"/>
        </w:trPr>
        <w:tc>
          <w:tcPr>
            <w:tcW w:w="8856" w:type="dxa"/>
          </w:tcPr>
          <w:p w14:paraId="3F9C5954" w14:textId="77777777" w:rsidR="00AD3CBB" w:rsidRPr="00AD3CBB" w:rsidRDefault="00AD3CBB">
            <w:pPr>
              <w:rPr>
                <w:ins w:id="2482" w:author="Borja Gonzalez" w:date="2017-09-28T18:54:00Z"/>
                <w:noProof/>
                <w:lang w:val="en-US"/>
                <w:rPrChange w:id="2483" w:author="Borja Gonzalez" w:date="2017-09-28T18:55:00Z">
                  <w:rPr>
                    <w:ins w:id="2484" w:author="Borja Gonzalez" w:date="2017-09-28T18:54:00Z"/>
                    <w:rFonts w:ascii="Monaco" w:eastAsiaTheme="majorEastAsia" w:hAnsi="Monaco" w:cs="Monaco"/>
                    <w:noProof/>
                    <w:color w:val="243F60" w:themeColor="accent1" w:themeShade="7F"/>
                    <w:sz w:val="20"/>
                    <w:szCs w:val="20"/>
                    <w:lang w:val="en-US"/>
                  </w:rPr>
                </w:rPrChange>
              </w:rPr>
              <w:pPrChange w:id="2485" w:author="GONZALEZ DIAZ, BORJA" w:date="2017-09-29T19:28:00Z">
                <w:pPr>
                  <w:keepNext/>
                  <w:keepLines/>
                  <w:widowControl w:val="0"/>
                  <w:autoSpaceDE w:val="0"/>
                  <w:autoSpaceDN w:val="0"/>
                  <w:adjustRightInd w:val="0"/>
                  <w:spacing w:before="200"/>
                  <w:outlineLvl w:val="4"/>
                </w:pPr>
              </w:pPrChange>
            </w:pPr>
            <w:ins w:id="2486" w:author="Borja Gonzalez" w:date="2017-09-28T18:54:00Z">
              <w:r w:rsidRPr="00AD3CBB">
                <w:rPr>
                  <w:noProof/>
                  <w:lang w:val="en-US"/>
                </w:rPr>
                <w:t>socket</w:t>
              </w:r>
              <w:r w:rsidRPr="00AD3CBB">
                <w:rPr>
                  <w:b/>
                  <w:bCs/>
                  <w:noProof/>
                  <w:lang w:val="en-US"/>
                </w:rPr>
                <w:t>.</w:t>
              </w:r>
              <w:r w:rsidRPr="00AD3CBB">
                <w:rPr>
                  <w:noProof/>
                  <w:lang w:val="en-US"/>
                </w:rPr>
                <w:t>on</w:t>
              </w:r>
              <w:r w:rsidRPr="00AD3CBB">
                <w:rPr>
                  <w:b/>
                  <w:bCs/>
                  <w:noProof/>
                  <w:lang w:val="en-US"/>
                </w:rPr>
                <w:t>(</w:t>
              </w:r>
              <w:r w:rsidRPr="00AD3CBB">
                <w:rPr>
                  <w:noProof/>
                  <w:color w:val="4E9A06"/>
                  <w:lang w:val="en-US"/>
                </w:rPr>
                <w:t>"message"</w:t>
              </w:r>
              <w:r w:rsidRPr="00AD3CBB">
                <w:rPr>
                  <w:b/>
                  <w:bCs/>
                  <w:noProof/>
                  <w:lang w:val="en-US"/>
                </w:rPr>
                <w:t>,</w:t>
              </w:r>
              <w:r w:rsidRPr="00AD3CBB">
                <w:rPr>
                  <w:b/>
                  <w:bCs/>
                  <w:noProof/>
                  <w:color w:val="204A87"/>
                  <w:lang w:val="en-US"/>
                </w:rPr>
                <w:t>function</w:t>
              </w:r>
              <w:r w:rsidRPr="00AD3CBB">
                <w:rPr>
                  <w:b/>
                  <w:bCs/>
                  <w:noProof/>
                  <w:lang w:val="en-US"/>
                </w:rPr>
                <w:t>(</w:t>
              </w:r>
              <w:r w:rsidRPr="00AD3CBB">
                <w:rPr>
                  <w:noProof/>
                  <w:lang w:val="en-US"/>
                </w:rPr>
                <w:t>info</w:t>
              </w:r>
              <w:r w:rsidRPr="00AD3CBB">
                <w:rPr>
                  <w:b/>
                  <w:bCs/>
                  <w:noProof/>
                  <w:lang w:val="en-US"/>
                </w:rPr>
                <w:t>){</w:t>
              </w:r>
            </w:ins>
          </w:p>
          <w:p w14:paraId="6C1BCA73" w14:textId="77777777" w:rsidR="00AD3CBB" w:rsidRPr="0079203F" w:rsidRDefault="00AD3CBB">
            <w:pPr>
              <w:rPr>
                <w:ins w:id="2487" w:author="Borja Gonzalez" w:date="2017-09-28T18:54:00Z"/>
                <w:noProof/>
                <w:lang w:val="es-ES"/>
                <w:rPrChange w:id="2488" w:author="Rodrigo García" w:date="2017-09-29T10:05:00Z">
                  <w:rPr>
                    <w:ins w:id="2489" w:author="Borja Gonzalez" w:date="2017-09-28T18:54:00Z"/>
                    <w:rFonts w:ascii="Monaco" w:eastAsiaTheme="majorEastAsia" w:hAnsi="Monaco" w:cs="Monaco"/>
                    <w:noProof/>
                    <w:color w:val="243F60" w:themeColor="accent1" w:themeShade="7F"/>
                    <w:sz w:val="20"/>
                    <w:szCs w:val="20"/>
                    <w:lang w:val="en-US"/>
                  </w:rPr>
                </w:rPrChange>
              </w:rPr>
              <w:pPrChange w:id="2490" w:author="GONZALEZ DIAZ, BORJA" w:date="2017-09-29T19:28:00Z">
                <w:pPr>
                  <w:keepNext/>
                  <w:keepLines/>
                  <w:widowControl w:val="0"/>
                  <w:autoSpaceDE w:val="0"/>
                  <w:autoSpaceDN w:val="0"/>
                  <w:adjustRightInd w:val="0"/>
                  <w:spacing w:before="200"/>
                  <w:outlineLvl w:val="4"/>
                </w:pPr>
              </w:pPrChange>
            </w:pPr>
            <w:ins w:id="2491" w:author="Borja Gonzalez" w:date="2017-09-28T18:54:00Z">
              <w:r w:rsidRPr="00AD3CBB">
                <w:rPr>
                  <w:noProof/>
                  <w:lang w:val="en-US"/>
                </w:rPr>
                <w:t xml:space="preserve">    </w:t>
              </w:r>
              <w:r w:rsidRPr="0079203F">
                <w:rPr>
                  <w:noProof/>
                  <w:lang w:val="es-ES"/>
                  <w:rPrChange w:id="2492"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2493" w:author="Rodrigo García" w:date="2017-09-29T10:05:00Z">
                    <w:rPr>
                      <w:rFonts w:ascii="Monaco" w:hAnsi="Monaco" w:cs="Monaco"/>
                      <w:b/>
                      <w:bCs/>
                      <w:noProof/>
                      <w:color w:val="CE5C00"/>
                      <w:sz w:val="20"/>
                      <w:szCs w:val="20"/>
                      <w:lang w:val="en-US"/>
                    </w:rPr>
                  </w:rPrChange>
                </w:rPr>
                <w:t>=</w:t>
              </w:r>
              <w:r w:rsidRPr="0079203F">
                <w:rPr>
                  <w:noProof/>
                  <w:lang w:val="es-ES"/>
                  <w:rPrChange w:id="2494" w:author="Rodrigo García" w:date="2017-09-29T10:05:00Z">
                    <w:rPr>
                      <w:rFonts w:ascii="Monaco" w:hAnsi="Monaco" w:cs="Monaco"/>
                      <w:noProof/>
                      <w:sz w:val="20"/>
                      <w:szCs w:val="20"/>
                      <w:lang w:val="en-US"/>
                    </w:rPr>
                  </w:rPrChange>
                </w:rPr>
                <w:t xml:space="preserve"> JSON</w:t>
              </w:r>
              <w:r w:rsidRPr="0079203F">
                <w:rPr>
                  <w:b/>
                  <w:bCs/>
                  <w:noProof/>
                  <w:lang w:val="es-ES"/>
                  <w:rPrChange w:id="2495" w:author="Rodrigo García" w:date="2017-09-29T10:05:00Z">
                    <w:rPr>
                      <w:rFonts w:ascii="Monaco" w:hAnsi="Monaco" w:cs="Monaco"/>
                      <w:b/>
                      <w:bCs/>
                      <w:noProof/>
                      <w:color w:val="000000"/>
                      <w:sz w:val="20"/>
                      <w:szCs w:val="20"/>
                      <w:lang w:val="en-US"/>
                    </w:rPr>
                  </w:rPrChange>
                </w:rPr>
                <w:t>.</w:t>
              </w:r>
              <w:r w:rsidRPr="0079203F">
                <w:rPr>
                  <w:noProof/>
                  <w:lang w:val="es-ES"/>
                  <w:rPrChange w:id="2496" w:author="Rodrigo García" w:date="2017-09-29T10:05:00Z">
                    <w:rPr>
                      <w:rFonts w:ascii="Monaco" w:hAnsi="Monaco" w:cs="Monaco"/>
                      <w:noProof/>
                      <w:color w:val="000000"/>
                      <w:sz w:val="20"/>
                      <w:szCs w:val="20"/>
                      <w:lang w:val="en-US"/>
                    </w:rPr>
                  </w:rPrChange>
                </w:rPr>
                <w:t>parse</w:t>
              </w:r>
              <w:r w:rsidRPr="0079203F">
                <w:rPr>
                  <w:b/>
                  <w:bCs/>
                  <w:noProof/>
                  <w:lang w:val="es-ES"/>
                  <w:rPrChange w:id="2497" w:author="Rodrigo García" w:date="2017-09-29T10:05:00Z">
                    <w:rPr>
                      <w:rFonts w:ascii="Monaco" w:hAnsi="Monaco" w:cs="Monaco"/>
                      <w:b/>
                      <w:bCs/>
                      <w:noProof/>
                      <w:color w:val="000000"/>
                      <w:sz w:val="20"/>
                      <w:szCs w:val="20"/>
                      <w:lang w:val="en-US"/>
                    </w:rPr>
                  </w:rPrChange>
                </w:rPr>
                <w:t>(</w:t>
              </w:r>
              <w:r w:rsidRPr="0079203F">
                <w:rPr>
                  <w:noProof/>
                  <w:lang w:val="es-ES"/>
                  <w:rPrChange w:id="2498" w:author="Rodrigo García" w:date="2017-09-29T10:05:00Z">
                    <w:rPr>
                      <w:rFonts w:ascii="Monaco" w:hAnsi="Monaco" w:cs="Monaco"/>
                      <w:noProof/>
                      <w:color w:val="000000"/>
                      <w:sz w:val="20"/>
                      <w:szCs w:val="20"/>
                      <w:lang w:val="en-US"/>
                    </w:rPr>
                  </w:rPrChange>
                </w:rPr>
                <w:t>info</w:t>
              </w:r>
              <w:r w:rsidRPr="0079203F">
                <w:rPr>
                  <w:b/>
                  <w:bCs/>
                  <w:noProof/>
                  <w:lang w:val="es-ES"/>
                  <w:rPrChange w:id="2499" w:author="Rodrigo García" w:date="2017-09-29T10:05:00Z">
                    <w:rPr>
                      <w:rFonts w:ascii="Monaco" w:hAnsi="Monaco" w:cs="Monaco"/>
                      <w:b/>
                      <w:bCs/>
                      <w:noProof/>
                      <w:color w:val="000000"/>
                      <w:sz w:val="20"/>
                      <w:szCs w:val="20"/>
                      <w:lang w:val="en-US"/>
                    </w:rPr>
                  </w:rPrChange>
                </w:rPr>
                <w:t>);</w:t>
              </w:r>
            </w:ins>
          </w:p>
          <w:p w14:paraId="424080DC" w14:textId="77777777" w:rsidR="00AD3CBB" w:rsidRPr="0079203F" w:rsidRDefault="00AD3CBB">
            <w:pPr>
              <w:rPr>
                <w:ins w:id="2500" w:author="Borja Gonzalez" w:date="2017-09-28T18:54:00Z"/>
                <w:b/>
                <w:bCs/>
                <w:noProof/>
                <w:color w:val="204A87"/>
                <w:lang w:val="es-ES"/>
                <w:rPrChange w:id="2501" w:author="Rodrigo García" w:date="2017-09-29T10:05:00Z">
                  <w:rPr>
                    <w:ins w:id="2502" w:author="Borja Gonzalez" w:date="2017-09-28T18:54:00Z"/>
                    <w:rFonts w:ascii="Monaco" w:hAnsi="Monaco" w:cs="Monaco"/>
                    <w:b/>
                    <w:bCs/>
                    <w:color w:val="204A87"/>
                    <w:lang w:val="en-US"/>
                  </w:rPr>
                </w:rPrChange>
              </w:rPr>
              <w:pPrChange w:id="2503" w:author="GONZALEZ DIAZ, BORJA" w:date="2017-09-29T19:28:00Z">
                <w:pPr>
                  <w:widowControl w:val="0"/>
                  <w:autoSpaceDE w:val="0"/>
                  <w:autoSpaceDN w:val="0"/>
                  <w:adjustRightInd w:val="0"/>
                </w:pPr>
              </w:pPrChange>
            </w:pPr>
          </w:p>
          <w:p w14:paraId="2AF6E907" w14:textId="77777777" w:rsidR="00AD3CBB" w:rsidRPr="0079203F" w:rsidRDefault="00AD3CBB">
            <w:pPr>
              <w:rPr>
                <w:ins w:id="2504" w:author="Borja Gonzalez" w:date="2017-09-28T18:53:00Z"/>
                <w:noProof/>
                <w:lang w:val="es-ES"/>
                <w:rPrChange w:id="2505" w:author="Rodrigo García" w:date="2017-09-29T10:05:00Z">
                  <w:rPr>
                    <w:ins w:id="2506" w:author="Borja Gonzalez" w:date="2017-09-28T18:53:00Z"/>
                    <w:rFonts w:ascii="Monaco" w:eastAsiaTheme="majorEastAsia" w:hAnsi="Monaco" w:cs="Monaco"/>
                    <w:color w:val="243F60" w:themeColor="accent1" w:themeShade="7F"/>
                    <w:sz w:val="32"/>
                    <w:szCs w:val="32"/>
                    <w:lang w:val="en-US"/>
                  </w:rPr>
                </w:rPrChange>
              </w:rPr>
              <w:pPrChange w:id="2507" w:author="GONZALEZ DIAZ, BORJA" w:date="2017-09-29T19:28:00Z">
                <w:pPr>
                  <w:keepNext/>
                  <w:keepLines/>
                  <w:widowControl w:val="0"/>
                  <w:autoSpaceDE w:val="0"/>
                  <w:autoSpaceDN w:val="0"/>
                  <w:adjustRightInd w:val="0"/>
                  <w:spacing w:before="200"/>
                  <w:outlineLvl w:val="4"/>
                </w:pPr>
              </w:pPrChange>
            </w:pPr>
            <w:ins w:id="2508" w:author="Borja Gonzalez" w:date="2017-09-28T18:53:00Z">
              <w:r w:rsidRPr="0079203F">
                <w:rPr>
                  <w:b/>
                  <w:bCs/>
                  <w:noProof/>
                  <w:color w:val="204A87"/>
                  <w:lang w:val="es-ES"/>
                  <w:rPrChange w:id="2509" w:author="Rodrigo García" w:date="2017-09-29T10:05:00Z">
                    <w:rPr>
                      <w:rFonts w:ascii="Monaco" w:hAnsi="Monaco" w:cs="Monaco"/>
                      <w:b/>
                      <w:bCs/>
                      <w:color w:val="204A87"/>
                      <w:sz w:val="32"/>
                      <w:szCs w:val="32"/>
                      <w:lang w:val="en-US"/>
                    </w:rPr>
                  </w:rPrChange>
                </w:rPr>
                <w:t>function</w:t>
              </w:r>
              <w:r w:rsidRPr="0079203F">
                <w:rPr>
                  <w:noProof/>
                  <w:lang w:val="es-ES"/>
                  <w:rPrChange w:id="2510" w:author="Rodrigo García" w:date="2017-09-29T10:05:00Z">
                    <w:rPr>
                      <w:rFonts w:ascii="Monaco" w:hAnsi="Monaco" w:cs="Monaco"/>
                      <w:sz w:val="32"/>
                      <w:szCs w:val="32"/>
                      <w:lang w:val="en-US"/>
                    </w:rPr>
                  </w:rPrChange>
                </w:rPr>
                <w:t xml:space="preserve"> borrar_paciente</w:t>
              </w:r>
              <w:r w:rsidRPr="0079203F">
                <w:rPr>
                  <w:b/>
                  <w:bCs/>
                  <w:noProof/>
                  <w:lang w:val="es-ES"/>
                  <w:rPrChange w:id="2511" w:author="Rodrigo García" w:date="2017-09-29T10:05:00Z">
                    <w:rPr>
                      <w:rFonts w:ascii="Monaco" w:hAnsi="Monaco" w:cs="Monaco"/>
                      <w:b/>
                      <w:bCs/>
                      <w:color w:val="000000"/>
                      <w:sz w:val="32"/>
                      <w:szCs w:val="32"/>
                      <w:lang w:val="en-US"/>
                    </w:rPr>
                  </w:rPrChange>
                </w:rPr>
                <w:t>(</w:t>
              </w:r>
              <w:r w:rsidRPr="0079203F">
                <w:rPr>
                  <w:noProof/>
                  <w:lang w:val="es-ES"/>
                  <w:rPrChange w:id="2512" w:author="Rodrigo García" w:date="2017-09-29T10:05:00Z">
                    <w:rPr>
                      <w:rFonts w:ascii="Monaco" w:hAnsi="Monaco" w:cs="Monaco"/>
                      <w:color w:val="000000"/>
                      <w:sz w:val="32"/>
                      <w:szCs w:val="32"/>
                      <w:lang w:val="en-US"/>
                    </w:rPr>
                  </w:rPrChange>
                </w:rPr>
                <w:t>N_p</w:t>
              </w:r>
              <w:r w:rsidRPr="0079203F">
                <w:rPr>
                  <w:b/>
                  <w:bCs/>
                  <w:noProof/>
                  <w:lang w:val="es-ES"/>
                  <w:rPrChange w:id="2513" w:author="Rodrigo García" w:date="2017-09-29T10:05:00Z">
                    <w:rPr>
                      <w:rFonts w:ascii="Monaco" w:hAnsi="Monaco" w:cs="Monaco"/>
                      <w:b/>
                      <w:bCs/>
                      <w:color w:val="000000"/>
                      <w:sz w:val="32"/>
                      <w:szCs w:val="32"/>
                      <w:lang w:val="en-US"/>
                    </w:rPr>
                  </w:rPrChange>
                </w:rPr>
                <w:t>,</w:t>
              </w:r>
              <w:r w:rsidRPr="0079203F">
                <w:rPr>
                  <w:noProof/>
                  <w:lang w:val="es-ES"/>
                  <w:rPrChange w:id="2514" w:author="Rodrigo García" w:date="2017-09-29T10:05:00Z">
                    <w:rPr>
                      <w:rFonts w:ascii="Monaco" w:hAnsi="Monaco" w:cs="Monaco"/>
                      <w:color w:val="000000"/>
                      <w:sz w:val="32"/>
                      <w:szCs w:val="32"/>
                      <w:lang w:val="en-US"/>
                    </w:rPr>
                  </w:rPrChange>
                </w:rPr>
                <w:t>nombre</w:t>
              </w:r>
              <w:r w:rsidRPr="0079203F">
                <w:rPr>
                  <w:b/>
                  <w:bCs/>
                  <w:noProof/>
                  <w:lang w:val="es-ES"/>
                  <w:rPrChange w:id="2515" w:author="Rodrigo García" w:date="2017-09-29T10:05:00Z">
                    <w:rPr>
                      <w:rFonts w:ascii="Monaco" w:hAnsi="Monaco" w:cs="Monaco"/>
                      <w:b/>
                      <w:bCs/>
                      <w:color w:val="000000"/>
                      <w:sz w:val="32"/>
                      <w:szCs w:val="32"/>
                      <w:lang w:val="en-US"/>
                    </w:rPr>
                  </w:rPrChange>
                </w:rPr>
                <w:t>){</w:t>
              </w:r>
            </w:ins>
          </w:p>
          <w:p w14:paraId="5D568071" w14:textId="77777777" w:rsidR="00AD3CBB" w:rsidRPr="0079203F" w:rsidRDefault="00AD3CBB">
            <w:pPr>
              <w:rPr>
                <w:ins w:id="2516" w:author="Borja Gonzalez" w:date="2017-09-28T18:53:00Z"/>
                <w:noProof/>
                <w:lang w:val="es-ES"/>
                <w:rPrChange w:id="2517" w:author="Rodrigo García" w:date="2017-09-29T10:05:00Z">
                  <w:rPr>
                    <w:ins w:id="2518" w:author="Borja Gonzalez" w:date="2017-09-28T18:53:00Z"/>
                    <w:rFonts w:ascii="Monaco" w:eastAsiaTheme="majorEastAsia" w:hAnsi="Monaco" w:cs="Monaco"/>
                    <w:color w:val="243F60" w:themeColor="accent1" w:themeShade="7F"/>
                    <w:sz w:val="32"/>
                    <w:szCs w:val="32"/>
                    <w:lang w:val="en-US"/>
                  </w:rPr>
                </w:rPrChange>
              </w:rPr>
              <w:pPrChange w:id="2519" w:author="GONZALEZ DIAZ, BORJA" w:date="2017-09-29T19:28:00Z">
                <w:pPr>
                  <w:keepNext/>
                  <w:keepLines/>
                  <w:widowControl w:val="0"/>
                  <w:autoSpaceDE w:val="0"/>
                  <w:autoSpaceDN w:val="0"/>
                  <w:adjustRightInd w:val="0"/>
                  <w:spacing w:before="200"/>
                  <w:outlineLvl w:val="4"/>
                </w:pPr>
              </w:pPrChange>
            </w:pPr>
            <w:ins w:id="2520" w:author="Borja Gonzalez" w:date="2017-09-28T18:53:00Z">
              <w:r w:rsidRPr="0079203F">
                <w:rPr>
                  <w:noProof/>
                  <w:lang w:val="es-ES"/>
                  <w:rPrChange w:id="2521" w:author="Rodrigo García" w:date="2017-09-29T10:05:00Z">
                    <w:rPr>
                      <w:rFonts w:ascii="Monaco" w:hAnsi="Monaco" w:cs="Monaco"/>
                      <w:sz w:val="32"/>
                      <w:szCs w:val="32"/>
                      <w:lang w:val="en-US"/>
                    </w:rPr>
                  </w:rPrChange>
                </w:rPr>
                <w:tab/>
              </w:r>
              <w:r w:rsidRPr="0079203F">
                <w:rPr>
                  <w:b/>
                  <w:bCs/>
                  <w:noProof/>
                  <w:color w:val="204A87"/>
                  <w:lang w:val="es-ES"/>
                  <w:rPrChange w:id="2522" w:author="Rodrigo García" w:date="2017-09-29T10:05:00Z">
                    <w:rPr>
                      <w:rFonts w:ascii="Monaco" w:hAnsi="Monaco" w:cs="Monaco"/>
                      <w:b/>
                      <w:bCs/>
                      <w:color w:val="204A87"/>
                      <w:sz w:val="32"/>
                      <w:szCs w:val="32"/>
                      <w:lang w:val="en-US"/>
                    </w:rPr>
                  </w:rPrChange>
                </w:rPr>
                <w:t>var</w:t>
              </w:r>
              <w:r w:rsidRPr="0079203F">
                <w:rPr>
                  <w:noProof/>
                  <w:lang w:val="es-ES"/>
                  <w:rPrChange w:id="2523" w:author="Rodrigo García" w:date="2017-09-29T10:05:00Z">
                    <w:rPr>
                      <w:rFonts w:ascii="Monaco" w:hAnsi="Monaco" w:cs="Monaco"/>
                      <w:sz w:val="32"/>
                      <w:szCs w:val="32"/>
                      <w:lang w:val="en-US"/>
                    </w:rPr>
                  </w:rPrChange>
                </w:rPr>
                <w:t xml:space="preserve"> y </w:t>
              </w:r>
              <w:r w:rsidRPr="0079203F">
                <w:rPr>
                  <w:b/>
                  <w:bCs/>
                  <w:noProof/>
                  <w:color w:val="CE5C00"/>
                  <w:lang w:val="es-ES"/>
                  <w:rPrChange w:id="2524" w:author="Rodrigo García" w:date="2017-09-29T10:05:00Z">
                    <w:rPr>
                      <w:rFonts w:ascii="Monaco" w:hAnsi="Monaco" w:cs="Monaco"/>
                      <w:b/>
                      <w:bCs/>
                      <w:color w:val="CE5C00"/>
                      <w:sz w:val="32"/>
                      <w:szCs w:val="32"/>
                      <w:lang w:val="en-US"/>
                    </w:rPr>
                  </w:rPrChange>
                </w:rPr>
                <w:t>=</w:t>
              </w:r>
              <w:r w:rsidRPr="0079203F">
                <w:rPr>
                  <w:noProof/>
                  <w:lang w:val="es-ES"/>
                  <w:rPrChange w:id="2525" w:author="Rodrigo García" w:date="2017-09-29T10:05:00Z">
                    <w:rPr>
                      <w:rFonts w:ascii="Monaco" w:hAnsi="Monaco" w:cs="Monaco"/>
                      <w:sz w:val="32"/>
                      <w:szCs w:val="32"/>
                      <w:lang w:val="en-US"/>
                    </w:rPr>
                  </w:rPrChange>
                </w:rPr>
                <w:t xml:space="preserve"> confirm</w:t>
              </w:r>
              <w:r w:rsidRPr="0079203F">
                <w:rPr>
                  <w:b/>
                  <w:bCs/>
                  <w:noProof/>
                  <w:lang w:val="es-ES"/>
                  <w:rPrChange w:id="2526" w:author="Rodrigo García" w:date="2017-09-29T10:05:00Z">
                    <w:rPr>
                      <w:rFonts w:ascii="Monaco" w:hAnsi="Monaco" w:cs="Monaco"/>
                      <w:b/>
                      <w:bCs/>
                      <w:color w:val="000000"/>
                      <w:sz w:val="32"/>
                      <w:szCs w:val="32"/>
                      <w:lang w:val="en-US"/>
                    </w:rPr>
                  </w:rPrChange>
                </w:rPr>
                <w:t>(</w:t>
              </w:r>
              <w:r w:rsidRPr="0079203F">
                <w:rPr>
                  <w:noProof/>
                  <w:color w:val="4E9A06"/>
                  <w:lang w:val="es-ES"/>
                  <w:rPrChange w:id="2527" w:author="Rodrigo García" w:date="2017-09-29T10:05:00Z">
                    <w:rPr>
                      <w:rFonts w:ascii="Monaco" w:hAnsi="Monaco" w:cs="Monaco"/>
                      <w:color w:val="4E9A06"/>
                      <w:sz w:val="32"/>
                      <w:szCs w:val="32"/>
                      <w:lang w:val="en-US"/>
                    </w:rPr>
                  </w:rPrChange>
                </w:rPr>
                <w:t>"¿Esta seguro de que quiere borrar a este paciente?. Al eliminar un paciente borrara todos sus datos asociados."</w:t>
              </w:r>
              <w:r w:rsidRPr="0079203F">
                <w:rPr>
                  <w:b/>
                  <w:bCs/>
                  <w:noProof/>
                  <w:lang w:val="es-ES"/>
                  <w:rPrChange w:id="2528" w:author="Rodrigo García" w:date="2017-09-29T10:05:00Z">
                    <w:rPr>
                      <w:rFonts w:ascii="Monaco" w:hAnsi="Monaco" w:cs="Monaco"/>
                      <w:b/>
                      <w:bCs/>
                      <w:color w:val="000000"/>
                      <w:sz w:val="32"/>
                      <w:szCs w:val="32"/>
                      <w:lang w:val="en-US"/>
                    </w:rPr>
                  </w:rPrChange>
                </w:rPr>
                <w:t>);</w:t>
              </w:r>
            </w:ins>
          </w:p>
          <w:p w14:paraId="5A8A5327" w14:textId="77777777" w:rsidR="00AD3CBB" w:rsidRPr="0079203F" w:rsidRDefault="00AD3CBB">
            <w:pPr>
              <w:rPr>
                <w:ins w:id="2529" w:author="Borja Gonzalez" w:date="2017-09-28T18:53:00Z"/>
                <w:noProof/>
                <w:lang w:val="es-ES"/>
                <w:rPrChange w:id="2530" w:author="Rodrigo García" w:date="2017-09-29T10:05:00Z">
                  <w:rPr>
                    <w:ins w:id="2531" w:author="Borja Gonzalez" w:date="2017-09-28T18:53:00Z"/>
                    <w:rFonts w:ascii="Monaco" w:eastAsiaTheme="majorEastAsia" w:hAnsi="Monaco" w:cs="Monaco"/>
                    <w:color w:val="243F60" w:themeColor="accent1" w:themeShade="7F"/>
                    <w:sz w:val="32"/>
                    <w:szCs w:val="32"/>
                    <w:lang w:val="en-US"/>
                  </w:rPr>
                </w:rPrChange>
              </w:rPr>
              <w:pPrChange w:id="2532" w:author="GONZALEZ DIAZ, BORJA" w:date="2017-09-29T19:28:00Z">
                <w:pPr>
                  <w:keepNext/>
                  <w:keepLines/>
                  <w:widowControl w:val="0"/>
                  <w:autoSpaceDE w:val="0"/>
                  <w:autoSpaceDN w:val="0"/>
                  <w:adjustRightInd w:val="0"/>
                  <w:spacing w:before="200"/>
                  <w:outlineLvl w:val="4"/>
                </w:pPr>
              </w:pPrChange>
            </w:pPr>
            <w:ins w:id="2533" w:author="Borja Gonzalez" w:date="2017-09-28T18:53:00Z">
              <w:r w:rsidRPr="0079203F">
                <w:rPr>
                  <w:noProof/>
                  <w:lang w:val="es-ES"/>
                  <w:rPrChange w:id="2534" w:author="Rodrigo García" w:date="2017-09-29T10:05:00Z">
                    <w:rPr>
                      <w:rFonts w:ascii="Monaco" w:hAnsi="Monaco" w:cs="Monaco"/>
                      <w:sz w:val="32"/>
                      <w:szCs w:val="32"/>
                      <w:lang w:val="en-US"/>
                    </w:rPr>
                  </w:rPrChange>
                </w:rPr>
                <w:t xml:space="preserve">    </w:t>
              </w:r>
              <w:r w:rsidRPr="0079203F">
                <w:rPr>
                  <w:b/>
                  <w:bCs/>
                  <w:noProof/>
                  <w:color w:val="204A87"/>
                  <w:lang w:val="es-ES"/>
                  <w:rPrChange w:id="2535" w:author="Rodrigo García" w:date="2017-09-29T10:05:00Z">
                    <w:rPr>
                      <w:rFonts w:ascii="Monaco" w:hAnsi="Monaco" w:cs="Monaco"/>
                      <w:b/>
                      <w:bCs/>
                      <w:color w:val="204A87"/>
                      <w:sz w:val="32"/>
                      <w:szCs w:val="32"/>
                      <w:lang w:val="en-US"/>
                    </w:rPr>
                  </w:rPrChange>
                </w:rPr>
                <w:t>if</w:t>
              </w:r>
              <w:r w:rsidRPr="0079203F">
                <w:rPr>
                  <w:noProof/>
                  <w:lang w:val="es-ES"/>
                  <w:rPrChange w:id="2536" w:author="Rodrigo García" w:date="2017-09-29T10:05:00Z">
                    <w:rPr>
                      <w:rFonts w:ascii="Monaco" w:hAnsi="Monaco" w:cs="Monaco"/>
                      <w:sz w:val="32"/>
                      <w:szCs w:val="32"/>
                      <w:lang w:val="en-US"/>
                    </w:rPr>
                  </w:rPrChange>
                </w:rPr>
                <w:t xml:space="preserve"> </w:t>
              </w:r>
              <w:r w:rsidRPr="0079203F">
                <w:rPr>
                  <w:b/>
                  <w:bCs/>
                  <w:noProof/>
                  <w:lang w:val="es-ES"/>
                  <w:rPrChange w:id="2537" w:author="Rodrigo García" w:date="2017-09-29T10:05:00Z">
                    <w:rPr>
                      <w:rFonts w:ascii="Monaco" w:hAnsi="Monaco" w:cs="Monaco"/>
                      <w:b/>
                      <w:bCs/>
                      <w:color w:val="000000"/>
                      <w:sz w:val="32"/>
                      <w:szCs w:val="32"/>
                      <w:lang w:val="en-US"/>
                    </w:rPr>
                  </w:rPrChange>
                </w:rPr>
                <w:t>(</w:t>
              </w:r>
              <w:r w:rsidRPr="0079203F">
                <w:rPr>
                  <w:noProof/>
                  <w:lang w:val="es-ES"/>
                  <w:rPrChange w:id="2538" w:author="Rodrigo García" w:date="2017-09-29T10:05:00Z">
                    <w:rPr>
                      <w:rFonts w:ascii="Monaco" w:hAnsi="Monaco" w:cs="Monaco"/>
                      <w:color w:val="000000"/>
                      <w:sz w:val="32"/>
                      <w:szCs w:val="32"/>
                      <w:lang w:val="en-US"/>
                    </w:rPr>
                  </w:rPrChange>
                </w:rPr>
                <w:t xml:space="preserve">y </w:t>
              </w:r>
              <w:r w:rsidRPr="0079203F">
                <w:rPr>
                  <w:b/>
                  <w:bCs/>
                  <w:noProof/>
                  <w:color w:val="CE5C00"/>
                  <w:lang w:val="es-ES"/>
                  <w:rPrChange w:id="2539" w:author="Rodrigo García" w:date="2017-09-29T10:05:00Z">
                    <w:rPr>
                      <w:rFonts w:ascii="Monaco" w:hAnsi="Monaco" w:cs="Monaco"/>
                      <w:b/>
                      <w:bCs/>
                      <w:color w:val="CE5C00"/>
                      <w:sz w:val="32"/>
                      <w:szCs w:val="32"/>
                      <w:lang w:val="en-US"/>
                    </w:rPr>
                  </w:rPrChange>
                </w:rPr>
                <w:t>==</w:t>
              </w:r>
              <w:r w:rsidRPr="0079203F">
                <w:rPr>
                  <w:noProof/>
                  <w:lang w:val="es-ES"/>
                  <w:rPrChange w:id="2540" w:author="Rodrigo García" w:date="2017-09-29T10:05:00Z">
                    <w:rPr>
                      <w:rFonts w:ascii="Monaco" w:hAnsi="Monaco" w:cs="Monaco"/>
                      <w:sz w:val="32"/>
                      <w:szCs w:val="32"/>
                      <w:lang w:val="en-US"/>
                    </w:rPr>
                  </w:rPrChange>
                </w:rPr>
                <w:t xml:space="preserve"> </w:t>
              </w:r>
              <w:r w:rsidRPr="0079203F">
                <w:rPr>
                  <w:b/>
                  <w:bCs/>
                  <w:noProof/>
                  <w:color w:val="204A87"/>
                  <w:lang w:val="es-ES"/>
                  <w:rPrChange w:id="2541" w:author="Rodrigo García" w:date="2017-09-29T10:05:00Z">
                    <w:rPr>
                      <w:rFonts w:ascii="Monaco" w:hAnsi="Monaco" w:cs="Monaco"/>
                      <w:b/>
                      <w:bCs/>
                      <w:color w:val="204A87"/>
                      <w:sz w:val="32"/>
                      <w:szCs w:val="32"/>
                      <w:lang w:val="en-US"/>
                    </w:rPr>
                  </w:rPrChange>
                </w:rPr>
                <w:t>true</w:t>
              </w:r>
              <w:r w:rsidRPr="0079203F">
                <w:rPr>
                  <w:b/>
                  <w:bCs/>
                  <w:noProof/>
                  <w:lang w:val="es-ES"/>
                  <w:rPrChange w:id="2542" w:author="Rodrigo García" w:date="2017-09-29T10:05:00Z">
                    <w:rPr>
                      <w:rFonts w:ascii="Monaco" w:hAnsi="Monaco" w:cs="Monaco"/>
                      <w:b/>
                      <w:bCs/>
                      <w:color w:val="000000"/>
                      <w:sz w:val="32"/>
                      <w:szCs w:val="32"/>
                      <w:lang w:val="en-US"/>
                    </w:rPr>
                  </w:rPrChange>
                </w:rPr>
                <w:t>){</w:t>
              </w:r>
            </w:ins>
          </w:p>
          <w:p w14:paraId="07A4F2C9" w14:textId="77777777" w:rsidR="00AD3CBB" w:rsidRPr="0079203F" w:rsidRDefault="00AD3CBB">
            <w:pPr>
              <w:rPr>
                <w:ins w:id="2543" w:author="Borja Gonzalez" w:date="2017-09-28T18:53:00Z"/>
                <w:noProof/>
                <w:lang w:val="es-ES"/>
                <w:rPrChange w:id="2544" w:author="Rodrigo García" w:date="2017-09-29T10:05:00Z">
                  <w:rPr>
                    <w:ins w:id="2545" w:author="Borja Gonzalez" w:date="2017-09-28T18:53:00Z"/>
                    <w:rFonts w:ascii="Monaco" w:hAnsi="Monaco" w:cs="Monaco"/>
                    <w:sz w:val="32"/>
                    <w:szCs w:val="32"/>
                    <w:lang w:val="en-US"/>
                  </w:rPr>
                </w:rPrChange>
              </w:rPr>
              <w:pPrChange w:id="2546" w:author="GONZALEZ DIAZ, BORJA" w:date="2017-09-29T19:28:00Z">
                <w:pPr>
                  <w:widowControl w:val="0"/>
                  <w:autoSpaceDE w:val="0"/>
                  <w:autoSpaceDN w:val="0"/>
                  <w:adjustRightInd w:val="0"/>
                </w:pPr>
              </w:pPrChange>
            </w:pPr>
          </w:p>
          <w:p w14:paraId="5E02C6E9" w14:textId="77777777" w:rsidR="00AD3CBB" w:rsidRPr="00AD3CBB" w:rsidRDefault="00AD3CBB">
            <w:pPr>
              <w:rPr>
                <w:ins w:id="2547" w:author="Borja Gonzalez" w:date="2017-09-28T18:53:00Z"/>
                <w:noProof/>
                <w:lang w:val="en-US"/>
                <w:rPrChange w:id="2548" w:author="Borja Gonzalez" w:date="2017-09-28T18:55:00Z">
                  <w:rPr>
                    <w:ins w:id="2549" w:author="Borja Gonzalez" w:date="2017-09-28T18:53:00Z"/>
                    <w:rFonts w:ascii="Monaco" w:eastAsiaTheme="majorEastAsia" w:hAnsi="Monaco" w:cs="Monaco"/>
                    <w:color w:val="243F60" w:themeColor="accent1" w:themeShade="7F"/>
                    <w:sz w:val="32"/>
                    <w:szCs w:val="32"/>
                    <w:lang w:val="en-US"/>
                  </w:rPr>
                </w:rPrChange>
              </w:rPr>
              <w:pPrChange w:id="2550" w:author="GONZALEZ DIAZ, BORJA" w:date="2017-09-29T19:28:00Z">
                <w:pPr>
                  <w:keepNext/>
                  <w:keepLines/>
                  <w:widowControl w:val="0"/>
                  <w:autoSpaceDE w:val="0"/>
                  <w:autoSpaceDN w:val="0"/>
                  <w:adjustRightInd w:val="0"/>
                  <w:spacing w:before="200"/>
                  <w:outlineLvl w:val="4"/>
                </w:pPr>
              </w:pPrChange>
            </w:pPr>
            <w:ins w:id="2551" w:author="Borja Gonzalez" w:date="2017-09-28T18:53:00Z">
              <w:r w:rsidRPr="0079203F">
                <w:rPr>
                  <w:noProof/>
                  <w:lang w:val="es-ES"/>
                  <w:rPrChange w:id="2552" w:author="Rodrigo García" w:date="2017-09-29T10:05:00Z">
                    <w:rPr>
                      <w:rFonts w:ascii="Monaco" w:hAnsi="Monaco" w:cs="Monaco"/>
                      <w:sz w:val="32"/>
                      <w:szCs w:val="32"/>
                      <w:lang w:val="en-US"/>
                    </w:rPr>
                  </w:rPrChange>
                </w:rPr>
                <w:lastRenderedPageBreak/>
                <w:t xml:space="preserve">    </w:t>
              </w:r>
              <w:r w:rsidRPr="0079203F">
                <w:rPr>
                  <w:noProof/>
                  <w:lang w:val="es-ES"/>
                  <w:rPrChange w:id="2553" w:author="Rodrigo García" w:date="2017-09-29T10:05:00Z">
                    <w:rPr>
                      <w:rFonts w:ascii="Monaco" w:hAnsi="Monaco" w:cs="Monaco"/>
                      <w:sz w:val="32"/>
                      <w:szCs w:val="32"/>
                      <w:lang w:val="en-US"/>
                    </w:rPr>
                  </w:rPrChange>
                </w:rPr>
                <w:tab/>
              </w:r>
              <w:r w:rsidRPr="00AD3CBB">
                <w:rPr>
                  <w:b/>
                  <w:bCs/>
                  <w:noProof/>
                  <w:color w:val="204A87"/>
                  <w:lang w:val="en-US"/>
                  <w:rPrChange w:id="2554" w:author="Borja Gonzalez" w:date="2017-09-28T18:55:00Z">
                    <w:rPr>
                      <w:rFonts w:ascii="Monaco" w:hAnsi="Monaco" w:cs="Monaco"/>
                      <w:b/>
                      <w:bCs/>
                      <w:color w:val="204A87"/>
                      <w:sz w:val="32"/>
                      <w:szCs w:val="32"/>
                      <w:lang w:val="en-US"/>
                    </w:rPr>
                  </w:rPrChange>
                </w:rPr>
                <w:t>var</w:t>
              </w:r>
              <w:r w:rsidRPr="00AD3CBB">
                <w:rPr>
                  <w:noProof/>
                  <w:lang w:val="en-US"/>
                  <w:rPrChange w:id="2555" w:author="Borja Gonzalez" w:date="2017-09-28T18:55:00Z">
                    <w:rPr>
                      <w:rFonts w:ascii="Monaco" w:hAnsi="Monaco" w:cs="Monaco"/>
                      <w:sz w:val="32"/>
                      <w:szCs w:val="32"/>
                      <w:lang w:val="en-US"/>
                    </w:rPr>
                  </w:rPrChange>
                </w:rPr>
                <w:t xml:space="preserve"> socket </w:t>
              </w:r>
              <w:r w:rsidRPr="00AD3CBB">
                <w:rPr>
                  <w:b/>
                  <w:bCs/>
                  <w:noProof/>
                  <w:color w:val="CE5C00"/>
                  <w:lang w:val="en-US"/>
                  <w:rPrChange w:id="2556" w:author="Borja Gonzalez" w:date="2017-09-28T18:55:00Z">
                    <w:rPr>
                      <w:rFonts w:ascii="Monaco" w:hAnsi="Monaco" w:cs="Monaco"/>
                      <w:b/>
                      <w:bCs/>
                      <w:color w:val="CE5C00"/>
                      <w:sz w:val="32"/>
                      <w:szCs w:val="32"/>
                      <w:lang w:val="en-US"/>
                    </w:rPr>
                  </w:rPrChange>
                </w:rPr>
                <w:t>=</w:t>
              </w:r>
              <w:r w:rsidRPr="00AD3CBB">
                <w:rPr>
                  <w:noProof/>
                  <w:lang w:val="en-US"/>
                  <w:rPrChange w:id="2557" w:author="Borja Gonzalez" w:date="2017-09-28T18:55:00Z">
                    <w:rPr>
                      <w:rFonts w:ascii="Monaco" w:hAnsi="Monaco" w:cs="Monaco"/>
                      <w:sz w:val="32"/>
                      <w:szCs w:val="32"/>
                      <w:lang w:val="en-US"/>
                    </w:rPr>
                  </w:rPrChange>
                </w:rPr>
                <w:t xml:space="preserve"> io</w:t>
              </w:r>
              <w:r w:rsidRPr="00AD3CBB">
                <w:rPr>
                  <w:b/>
                  <w:bCs/>
                  <w:noProof/>
                  <w:lang w:val="en-US"/>
                  <w:rPrChange w:id="2558" w:author="Borja Gonzalez" w:date="2017-09-28T18:55:00Z">
                    <w:rPr>
                      <w:rFonts w:ascii="Monaco" w:hAnsi="Monaco" w:cs="Monaco"/>
                      <w:b/>
                      <w:bCs/>
                      <w:color w:val="000000"/>
                      <w:sz w:val="32"/>
                      <w:szCs w:val="32"/>
                      <w:lang w:val="en-US"/>
                    </w:rPr>
                  </w:rPrChange>
                </w:rPr>
                <w:t>.</w:t>
              </w:r>
              <w:r w:rsidRPr="00AD3CBB">
                <w:rPr>
                  <w:noProof/>
                  <w:lang w:val="en-US"/>
                  <w:rPrChange w:id="2559" w:author="Borja Gonzalez" w:date="2017-09-28T18:55:00Z">
                    <w:rPr>
                      <w:rFonts w:ascii="Monaco" w:hAnsi="Monaco" w:cs="Monaco"/>
                      <w:color w:val="000000"/>
                      <w:sz w:val="32"/>
                      <w:szCs w:val="32"/>
                      <w:lang w:val="en-US"/>
                    </w:rPr>
                  </w:rPrChange>
                </w:rPr>
                <w:t>connect</w:t>
              </w:r>
              <w:r w:rsidRPr="00AD3CBB">
                <w:rPr>
                  <w:b/>
                  <w:bCs/>
                  <w:noProof/>
                  <w:lang w:val="en-US"/>
                  <w:rPrChange w:id="2560" w:author="Borja Gonzalez" w:date="2017-09-28T18:55:00Z">
                    <w:rPr>
                      <w:rFonts w:ascii="Monaco" w:hAnsi="Monaco" w:cs="Monaco"/>
                      <w:b/>
                      <w:bCs/>
                      <w:color w:val="000000"/>
                      <w:sz w:val="32"/>
                      <w:szCs w:val="32"/>
                      <w:lang w:val="en-US"/>
                    </w:rPr>
                  </w:rPrChange>
                </w:rPr>
                <w:t>(</w:t>
              </w:r>
              <w:r w:rsidRPr="00AD3CBB">
                <w:rPr>
                  <w:noProof/>
                  <w:color w:val="4E9A06"/>
                  <w:lang w:val="en-US"/>
                  <w:rPrChange w:id="2561" w:author="Borja Gonzalez" w:date="2017-09-28T18:55:00Z">
                    <w:rPr>
                      <w:rFonts w:ascii="Monaco" w:hAnsi="Monaco" w:cs="Monaco"/>
                      <w:color w:val="4E9A06"/>
                      <w:sz w:val="32"/>
                      <w:szCs w:val="32"/>
                      <w:lang w:val="en-US"/>
                    </w:rPr>
                  </w:rPrChange>
                </w:rPr>
                <w:t>"http://172.20.10.5:8124"</w:t>
              </w:r>
              <w:r w:rsidRPr="00AD3CBB">
                <w:rPr>
                  <w:b/>
                  <w:bCs/>
                  <w:noProof/>
                  <w:lang w:val="en-US"/>
                  <w:rPrChange w:id="2562" w:author="Borja Gonzalez" w:date="2017-09-28T18:55:00Z">
                    <w:rPr>
                      <w:rFonts w:ascii="Monaco" w:hAnsi="Monaco" w:cs="Monaco"/>
                      <w:b/>
                      <w:bCs/>
                      <w:color w:val="000000"/>
                      <w:sz w:val="32"/>
                      <w:szCs w:val="32"/>
                      <w:lang w:val="en-US"/>
                    </w:rPr>
                  </w:rPrChange>
                </w:rPr>
                <w:t>);</w:t>
              </w:r>
              <w:r w:rsidRPr="00AD3CBB">
                <w:rPr>
                  <w:noProof/>
                  <w:lang w:val="en-US"/>
                  <w:rPrChange w:id="2563" w:author="Borja Gonzalez" w:date="2017-09-28T18:55:00Z">
                    <w:rPr>
                      <w:rFonts w:ascii="Monaco" w:hAnsi="Monaco" w:cs="Monaco"/>
                      <w:sz w:val="32"/>
                      <w:szCs w:val="32"/>
                      <w:lang w:val="en-US"/>
                    </w:rPr>
                  </w:rPrChange>
                </w:rPr>
                <w:t xml:space="preserve">  </w:t>
              </w:r>
            </w:ins>
          </w:p>
          <w:p w14:paraId="2B95B3D5" w14:textId="77777777" w:rsidR="00AD3CBB" w:rsidRPr="0079203F" w:rsidRDefault="00AD3CBB">
            <w:pPr>
              <w:rPr>
                <w:ins w:id="2564" w:author="Borja Gonzalez" w:date="2017-09-28T18:53:00Z"/>
                <w:noProof/>
                <w:lang w:val="es-ES"/>
                <w:rPrChange w:id="2565" w:author="Rodrigo García" w:date="2017-09-29T10:05:00Z">
                  <w:rPr>
                    <w:ins w:id="2566" w:author="Borja Gonzalez" w:date="2017-09-28T18:53:00Z"/>
                    <w:rFonts w:ascii="Monaco" w:eastAsiaTheme="majorEastAsia" w:hAnsi="Monaco" w:cs="Monaco"/>
                    <w:color w:val="243F60" w:themeColor="accent1" w:themeShade="7F"/>
                    <w:sz w:val="32"/>
                    <w:szCs w:val="32"/>
                    <w:lang w:val="en-US"/>
                  </w:rPr>
                </w:rPrChange>
              </w:rPr>
              <w:pPrChange w:id="2567" w:author="GONZALEZ DIAZ, BORJA" w:date="2017-09-29T19:28:00Z">
                <w:pPr>
                  <w:keepNext/>
                  <w:keepLines/>
                  <w:widowControl w:val="0"/>
                  <w:autoSpaceDE w:val="0"/>
                  <w:autoSpaceDN w:val="0"/>
                  <w:adjustRightInd w:val="0"/>
                  <w:spacing w:before="200"/>
                  <w:outlineLvl w:val="4"/>
                </w:pPr>
              </w:pPrChange>
            </w:pPr>
            <w:ins w:id="2568" w:author="Borja Gonzalez" w:date="2017-09-28T18:53:00Z">
              <w:r w:rsidRPr="00AD3CBB">
                <w:rPr>
                  <w:noProof/>
                  <w:lang w:val="en-US"/>
                  <w:rPrChange w:id="2569" w:author="Borja Gonzalez" w:date="2017-09-28T18:55:00Z">
                    <w:rPr>
                      <w:rFonts w:ascii="Monaco" w:hAnsi="Monaco" w:cs="Monaco"/>
                      <w:sz w:val="32"/>
                      <w:szCs w:val="32"/>
                      <w:lang w:val="en-US"/>
                    </w:rPr>
                  </w:rPrChange>
                </w:rPr>
                <w:t xml:space="preserve">        </w:t>
              </w:r>
              <w:r w:rsidRPr="0079203F">
                <w:rPr>
                  <w:noProof/>
                  <w:lang w:val="es-ES"/>
                  <w:rPrChange w:id="2570" w:author="Rodrigo García" w:date="2017-09-29T10:05:00Z">
                    <w:rPr>
                      <w:rFonts w:ascii="Monaco" w:hAnsi="Monaco" w:cs="Monaco"/>
                      <w:color w:val="000000"/>
                      <w:sz w:val="32"/>
                      <w:szCs w:val="32"/>
                      <w:lang w:val="en-US"/>
                    </w:rPr>
                  </w:rPrChange>
                </w:rPr>
                <w:t>console</w:t>
              </w:r>
              <w:r w:rsidRPr="0079203F">
                <w:rPr>
                  <w:b/>
                  <w:bCs/>
                  <w:noProof/>
                  <w:lang w:val="es-ES"/>
                  <w:rPrChange w:id="2571" w:author="Rodrigo García" w:date="2017-09-29T10:05:00Z">
                    <w:rPr>
                      <w:rFonts w:ascii="Monaco" w:hAnsi="Monaco" w:cs="Monaco"/>
                      <w:b/>
                      <w:bCs/>
                      <w:color w:val="000000"/>
                      <w:sz w:val="32"/>
                      <w:szCs w:val="32"/>
                      <w:lang w:val="en-US"/>
                    </w:rPr>
                  </w:rPrChange>
                </w:rPr>
                <w:t>.</w:t>
              </w:r>
              <w:r w:rsidRPr="0079203F">
                <w:rPr>
                  <w:noProof/>
                  <w:lang w:val="es-ES"/>
                  <w:rPrChange w:id="2572" w:author="Rodrigo García" w:date="2017-09-29T10:05:00Z">
                    <w:rPr>
                      <w:rFonts w:ascii="Monaco" w:hAnsi="Monaco" w:cs="Monaco"/>
                      <w:color w:val="000000"/>
                      <w:sz w:val="32"/>
                      <w:szCs w:val="32"/>
                      <w:lang w:val="en-US"/>
                    </w:rPr>
                  </w:rPrChange>
                </w:rPr>
                <w:t>log</w:t>
              </w:r>
              <w:r w:rsidRPr="0079203F">
                <w:rPr>
                  <w:b/>
                  <w:bCs/>
                  <w:noProof/>
                  <w:lang w:val="es-ES"/>
                  <w:rPrChange w:id="2573" w:author="Rodrigo García" w:date="2017-09-29T10:05:00Z">
                    <w:rPr>
                      <w:rFonts w:ascii="Monaco" w:hAnsi="Monaco" w:cs="Monaco"/>
                      <w:b/>
                      <w:bCs/>
                      <w:color w:val="000000"/>
                      <w:sz w:val="32"/>
                      <w:szCs w:val="32"/>
                      <w:lang w:val="en-US"/>
                    </w:rPr>
                  </w:rPrChange>
                </w:rPr>
                <w:t>(</w:t>
              </w:r>
              <w:r w:rsidRPr="0079203F">
                <w:rPr>
                  <w:noProof/>
                  <w:color w:val="4E9A06"/>
                  <w:lang w:val="es-ES"/>
                  <w:rPrChange w:id="2574" w:author="Rodrigo García" w:date="2017-09-29T10:05:00Z">
                    <w:rPr>
                      <w:rFonts w:ascii="Monaco" w:hAnsi="Monaco" w:cs="Monaco"/>
                      <w:color w:val="4E9A06"/>
                      <w:sz w:val="32"/>
                      <w:szCs w:val="32"/>
                      <w:lang w:val="en-US"/>
                    </w:rPr>
                  </w:rPrChange>
                </w:rPr>
                <w:t>"Conexíon establecida con el servidor"</w:t>
              </w:r>
              <w:r w:rsidRPr="0079203F">
                <w:rPr>
                  <w:b/>
                  <w:bCs/>
                  <w:noProof/>
                  <w:lang w:val="es-ES"/>
                  <w:rPrChange w:id="2575" w:author="Rodrigo García" w:date="2017-09-29T10:05:00Z">
                    <w:rPr>
                      <w:rFonts w:ascii="Monaco" w:hAnsi="Monaco" w:cs="Monaco"/>
                      <w:b/>
                      <w:bCs/>
                      <w:color w:val="000000"/>
                      <w:sz w:val="32"/>
                      <w:szCs w:val="32"/>
                      <w:lang w:val="en-US"/>
                    </w:rPr>
                  </w:rPrChange>
                </w:rPr>
                <w:t>);</w:t>
              </w:r>
              <w:r w:rsidRPr="0079203F">
                <w:rPr>
                  <w:noProof/>
                  <w:lang w:val="es-ES"/>
                  <w:rPrChange w:id="2576" w:author="Rodrigo García" w:date="2017-09-29T10:05:00Z">
                    <w:rPr>
                      <w:rFonts w:ascii="Monaco" w:hAnsi="Monaco" w:cs="Monaco"/>
                      <w:sz w:val="32"/>
                      <w:szCs w:val="32"/>
                      <w:lang w:val="en-US"/>
                    </w:rPr>
                  </w:rPrChange>
                </w:rPr>
                <w:t xml:space="preserve">  </w:t>
              </w:r>
            </w:ins>
          </w:p>
          <w:p w14:paraId="2920CE64" w14:textId="77777777" w:rsidR="00AD3CBB" w:rsidRPr="00AD3CBB" w:rsidRDefault="00AD3CBB">
            <w:pPr>
              <w:rPr>
                <w:ins w:id="2577" w:author="Borja Gonzalez" w:date="2017-09-28T18:53:00Z"/>
                <w:noProof/>
                <w:lang w:val="en-US"/>
                <w:rPrChange w:id="2578" w:author="Borja Gonzalez" w:date="2017-09-28T18:55:00Z">
                  <w:rPr>
                    <w:ins w:id="2579" w:author="Borja Gonzalez" w:date="2017-09-28T18:53:00Z"/>
                    <w:rFonts w:ascii="Monaco" w:eastAsiaTheme="majorEastAsia" w:hAnsi="Monaco" w:cs="Monaco"/>
                    <w:color w:val="243F60" w:themeColor="accent1" w:themeShade="7F"/>
                    <w:sz w:val="32"/>
                    <w:szCs w:val="32"/>
                    <w:lang w:val="en-US"/>
                  </w:rPr>
                </w:rPrChange>
              </w:rPr>
              <w:pPrChange w:id="2580" w:author="GONZALEZ DIAZ, BORJA" w:date="2017-09-29T19:28:00Z">
                <w:pPr>
                  <w:keepNext/>
                  <w:keepLines/>
                  <w:widowControl w:val="0"/>
                  <w:autoSpaceDE w:val="0"/>
                  <w:autoSpaceDN w:val="0"/>
                  <w:adjustRightInd w:val="0"/>
                  <w:spacing w:before="200"/>
                  <w:outlineLvl w:val="4"/>
                </w:pPr>
              </w:pPrChange>
            </w:pPr>
            <w:ins w:id="2581" w:author="Borja Gonzalez" w:date="2017-09-28T18:53:00Z">
              <w:r w:rsidRPr="0079203F">
                <w:rPr>
                  <w:noProof/>
                  <w:lang w:val="es-ES"/>
                  <w:rPrChange w:id="2582" w:author="Rodrigo García" w:date="2017-09-29T10:05:00Z">
                    <w:rPr>
                      <w:rFonts w:ascii="Monaco" w:hAnsi="Monaco" w:cs="Monaco"/>
                      <w:sz w:val="32"/>
                      <w:szCs w:val="32"/>
                      <w:lang w:val="en-US"/>
                    </w:rPr>
                  </w:rPrChange>
                </w:rPr>
                <w:t xml:space="preserve">            </w:t>
              </w:r>
              <w:r w:rsidRPr="00AD3CBB">
                <w:rPr>
                  <w:noProof/>
                  <w:lang w:val="en-US"/>
                  <w:rPrChange w:id="2583" w:author="Borja Gonzalez" w:date="2017-09-28T18:55:00Z">
                    <w:rPr>
                      <w:rFonts w:ascii="Monaco" w:hAnsi="Monaco" w:cs="Monaco"/>
                      <w:color w:val="000000"/>
                      <w:sz w:val="32"/>
                      <w:szCs w:val="32"/>
                      <w:lang w:val="en-US"/>
                    </w:rPr>
                  </w:rPrChange>
                </w:rPr>
                <w:t>socket</w:t>
              </w:r>
              <w:r w:rsidRPr="00AD3CBB">
                <w:rPr>
                  <w:b/>
                  <w:bCs/>
                  <w:noProof/>
                  <w:lang w:val="en-US"/>
                  <w:rPrChange w:id="2584" w:author="Borja Gonzalez" w:date="2017-09-28T18:55:00Z">
                    <w:rPr>
                      <w:rFonts w:ascii="Monaco" w:hAnsi="Monaco" w:cs="Monaco"/>
                      <w:b/>
                      <w:bCs/>
                      <w:color w:val="000000"/>
                      <w:sz w:val="32"/>
                      <w:szCs w:val="32"/>
                      <w:lang w:val="en-US"/>
                    </w:rPr>
                  </w:rPrChange>
                </w:rPr>
                <w:t>.</w:t>
              </w:r>
              <w:r w:rsidRPr="00AD3CBB">
                <w:rPr>
                  <w:noProof/>
                  <w:lang w:val="en-US"/>
                  <w:rPrChange w:id="2585" w:author="Borja Gonzalez" w:date="2017-09-28T18:55:00Z">
                    <w:rPr>
                      <w:rFonts w:ascii="Monaco" w:hAnsi="Monaco" w:cs="Monaco"/>
                      <w:color w:val="000000"/>
                      <w:sz w:val="32"/>
                      <w:szCs w:val="32"/>
                      <w:lang w:val="en-US"/>
                    </w:rPr>
                  </w:rPrChange>
                </w:rPr>
                <w:t>on</w:t>
              </w:r>
              <w:r w:rsidRPr="00AD3CBB">
                <w:rPr>
                  <w:b/>
                  <w:bCs/>
                  <w:noProof/>
                  <w:lang w:val="en-US"/>
                  <w:rPrChange w:id="2586" w:author="Borja Gonzalez" w:date="2017-09-28T18:55:00Z">
                    <w:rPr>
                      <w:rFonts w:ascii="Monaco" w:hAnsi="Monaco" w:cs="Monaco"/>
                      <w:b/>
                      <w:bCs/>
                      <w:color w:val="000000"/>
                      <w:sz w:val="32"/>
                      <w:szCs w:val="32"/>
                      <w:lang w:val="en-US"/>
                    </w:rPr>
                  </w:rPrChange>
                </w:rPr>
                <w:t>(</w:t>
              </w:r>
              <w:r w:rsidRPr="00AD3CBB">
                <w:rPr>
                  <w:noProof/>
                  <w:color w:val="4E9A06"/>
                  <w:lang w:val="en-US"/>
                  <w:rPrChange w:id="2587" w:author="Borja Gonzalez" w:date="2017-09-28T18:55:00Z">
                    <w:rPr>
                      <w:rFonts w:ascii="Monaco" w:hAnsi="Monaco" w:cs="Monaco"/>
                      <w:color w:val="4E9A06"/>
                      <w:sz w:val="32"/>
                      <w:szCs w:val="32"/>
                      <w:lang w:val="en-US"/>
                    </w:rPr>
                  </w:rPrChange>
                </w:rPr>
                <w:t>"message"</w:t>
              </w:r>
              <w:r w:rsidRPr="00AD3CBB">
                <w:rPr>
                  <w:b/>
                  <w:bCs/>
                  <w:noProof/>
                  <w:lang w:val="en-US"/>
                  <w:rPrChange w:id="2588" w:author="Borja Gonzalez" w:date="2017-09-28T18:55:00Z">
                    <w:rPr>
                      <w:rFonts w:ascii="Monaco" w:hAnsi="Monaco" w:cs="Monaco"/>
                      <w:b/>
                      <w:bCs/>
                      <w:color w:val="000000"/>
                      <w:sz w:val="32"/>
                      <w:szCs w:val="32"/>
                      <w:lang w:val="en-US"/>
                    </w:rPr>
                  </w:rPrChange>
                </w:rPr>
                <w:t>,</w:t>
              </w:r>
              <w:r w:rsidRPr="00AD3CBB">
                <w:rPr>
                  <w:b/>
                  <w:bCs/>
                  <w:noProof/>
                  <w:color w:val="204A87"/>
                  <w:lang w:val="en-US"/>
                  <w:rPrChange w:id="2589" w:author="Borja Gonzalez" w:date="2017-09-28T18:55:00Z">
                    <w:rPr>
                      <w:rFonts w:ascii="Monaco" w:hAnsi="Monaco" w:cs="Monaco"/>
                      <w:b/>
                      <w:bCs/>
                      <w:color w:val="204A87"/>
                      <w:sz w:val="32"/>
                      <w:szCs w:val="32"/>
                      <w:lang w:val="en-US"/>
                    </w:rPr>
                  </w:rPrChange>
                </w:rPr>
                <w:t>function</w:t>
              </w:r>
              <w:r w:rsidRPr="00AD3CBB">
                <w:rPr>
                  <w:b/>
                  <w:bCs/>
                  <w:noProof/>
                  <w:lang w:val="en-US"/>
                  <w:rPrChange w:id="2590" w:author="Borja Gonzalez" w:date="2017-09-28T18:55:00Z">
                    <w:rPr>
                      <w:rFonts w:ascii="Monaco" w:hAnsi="Monaco" w:cs="Monaco"/>
                      <w:b/>
                      <w:bCs/>
                      <w:color w:val="000000"/>
                      <w:sz w:val="32"/>
                      <w:szCs w:val="32"/>
                      <w:lang w:val="en-US"/>
                    </w:rPr>
                  </w:rPrChange>
                </w:rPr>
                <w:t>(</w:t>
              </w:r>
              <w:r w:rsidRPr="00AD3CBB">
                <w:rPr>
                  <w:noProof/>
                  <w:lang w:val="en-US"/>
                  <w:rPrChange w:id="2591" w:author="Borja Gonzalez" w:date="2017-09-28T18:55:00Z">
                    <w:rPr>
                      <w:rFonts w:ascii="Monaco" w:hAnsi="Monaco" w:cs="Monaco"/>
                      <w:color w:val="000000"/>
                      <w:sz w:val="32"/>
                      <w:szCs w:val="32"/>
                      <w:lang w:val="en-US"/>
                    </w:rPr>
                  </w:rPrChange>
                </w:rPr>
                <w:t>message</w:t>
              </w:r>
              <w:r w:rsidRPr="00AD3CBB">
                <w:rPr>
                  <w:b/>
                  <w:bCs/>
                  <w:noProof/>
                  <w:lang w:val="en-US"/>
                  <w:rPrChange w:id="2592" w:author="Borja Gonzalez" w:date="2017-09-28T18:55:00Z">
                    <w:rPr>
                      <w:rFonts w:ascii="Monaco" w:hAnsi="Monaco" w:cs="Monaco"/>
                      <w:b/>
                      <w:bCs/>
                      <w:color w:val="000000"/>
                      <w:sz w:val="32"/>
                      <w:szCs w:val="32"/>
                      <w:lang w:val="en-US"/>
                    </w:rPr>
                  </w:rPrChange>
                </w:rPr>
                <w:t>){</w:t>
              </w:r>
              <w:r w:rsidRPr="00AD3CBB">
                <w:rPr>
                  <w:noProof/>
                  <w:lang w:val="en-US"/>
                  <w:rPrChange w:id="2593" w:author="Borja Gonzalez" w:date="2017-09-28T18:55:00Z">
                    <w:rPr>
                      <w:rFonts w:ascii="Monaco" w:hAnsi="Monaco" w:cs="Monaco"/>
                      <w:sz w:val="32"/>
                      <w:szCs w:val="32"/>
                      <w:lang w:val="en-US"/>
                    </w:rPr>
                  </w:rPrChange>
                </w:rPr>
                <w:t xml:space="preserve">  </w:t>
              </w:r>
            </w:ins>
          </w:p>
          <w:p w14:paraId="6A9AAE43" w14:textId="77777777" w:rsidR="00AD3CBB" w:rsidRPr="0079203F" w:rsidRDefault="00AD3CBB">
            <w:pPr>
              <w:rPr>
                <w:ins w:id="2594" w:author="Borja Gonzalez" w:date="2017-09-28T18:53:00Z"/>
                <w:noProof/>
                <w:lang w:val="es-ES"/>
                <w:rPrChange w:id="2595" w:author="Rodrigo García" w:date="2017-09-29T10:05:00Z">
                  <w:rPr>
                    <w:ins w:id="2596" w:author="Borja Gonzalez" w:date="2017-09-28T18:53:00Z"/>
                    <w:rFonts w:ascii="Monaco" w:eastAsiaTheme="majorEastAsia" w:hAnsi="Monaco" w:cs="Monaco"/>
                    <w:color w:val="243F60" w:themeColor="accent1" w:themeShade="7F"/>
                    <w:sz w:val="32"/>
                    <w:szCs w:val="32"/>
                    <w:lang w:val="en-US"/>
                  </w:rPr>
                </w:rPrChange>
              </w:rPr>
              <w:pPrChange w:id="2597" w:author="GONZALEZ DIAZ, BORJA" w:date="2017-09-29T19:28:00Z">
                <w:pPr>
                  <w:keepNext/>
                  <w:keepLines/>
                  <w:widowControl w:val="0"/>
                  <w:autoSpaceDE w:val="0"/>
                  <w:autoSpaceDN w:val="0"/>
                  <w:adjustRightInd w:val="0"/>
                  <w:spacing w:before="200"/>
                  <w:outlineLvl w:val="4"/>
                </w:pPr>
              </w:pPrChange>
            </w:pPr>
            <w:ins w:id="2598" w:author="Borja Gonzalez" w:date="2017-09-28T18:53:00Z">
              <w:r w:rsidRPr="00AD3CBB">
                <w:rPr>
                  <w:noProof/>
                  <w:lang w:val="en-US"/>
                  <w:rPrChange w:id="2599" w:author="Borja Gonzalez" w:date="2017-09-28T18:55:00Z">
                    <w:rPr>
                      <w:rFonts w:ascii="Monaco" w:hAnsi="Monaco" w:cs="Monaco"/>
                      <w:sz w:val="32"/>
                      <w:szCs w:val="32"/>
                      <w:lang w:val="en-US"/>
                    </w:rPr>
                  </w:rPrChange>
                </w:rPr>
                <w:t xml:space="preserve">                </w:t>
              </w:r>
              <w:r w:rsidRPr="0079203F">
                <w:rPr>
                  <w:noProof/>
                  <w:lang w:val="es-ES"/>
                  <w:rPrChange w:id="2600" w:author="Rodrigo García" w:date="2017-09-29T10:05:00Z">
                    <w:rPr>
                      <w:rFonts w:ascii="Monaco" w:hAnsi="Monaco" w:cs="Monaco"/>
                      <w:color w:val="000000"/>
                      <w:sz w:val="32"/>
                      <w:szCs w:val="32"/>
                      <w:lang w:val="en-US"/>
                    </w:rPr>
                  </w:rPrChange>
                </w:rPr>
                <w:t>console</w:t>
              </w:r>
              <w:r w:rsidRPr="0079203F">
                <w:rPr>
                  <w:b/>
                  <w:bCs/>
                  <w:noProof/>
                  <w:lang w:val="es-ES"/>
                  <w:rPrChange w:id="2601" w:author="Rodrigo García" w:date="2017-09-29T10:05:00Z">
                    <w:rPr>
                      <w:rFonts w:ascii="Monaco" w:hAnsi="Monaco" w:cs="Monaco"/>
                      <w:b/>
                      <w:bCs/>
                      <w:color w:val="000000"/>
                      <w:sz w:val="32"/>
                      <w:szCs w:val="32"/>
                      <w:lang w:val="en-US"/>
                    </w:rPr>
                  </w:rPrChange>
                </w:rPr>
                <w:t>.</w:t>
              </w:r>
              <w:r w:rsidRPr="0079203F">
                <w:rPr>
                  <w:noProof/>
                  <w:lang w:val="es-ES"/>
                  <w:rPrChange w:id="2602" w:author="Rodrigo García" w:date="2017-09-29T10:05:00Z">
                    <w:rPr>
                      <w:rFonts w:ascii="Monaco" w:hAnsi="Monaco" w:cs="Monaco"/>
                      <w:color w:val="000000"/>
                      <w:sz w:val="32"/>
                      <w:szCs w:val="32"/>
                      <w:lang w:val="en-US"/>
                    </w:rPr>
                  </w:rPrChange>
                </w:rPr>
                <w:t>log</w:t>
              </w:r>
              <w:r w:rsidRPr="0079203F">
                <w:rPr>
                  <w:b/>
                  <w:bCs/>
                  <w:noProof/>
                  <w:lang w:val="es-ES"/>
                  <w:rPrChange w:id="2603" w:author="Rodrigo García" w:date="2017-09-29T10:05:00Z">
                    <w:rPr>
                      <w:rFonts w:ascii="Monaco" w:hAnsi="Monaco" w:cs="Monaco"/>
                      <w:b/>
                      <w:bCs/>
                      <w:color w:val="000000"/>
                      <w:sz w:val="32"/>
                      <w:szCs w:val="32"/>
                      <w:lang w:val="en-US"/>
                    </w:rPr>
                  </w:rPrChange>
                </w:rPr>
                <w:t>(</w:t>
              </w:r>
              <w:r w:rsidRPr="0079203F">
                <w:rPr>
                  <w:noProof/>
                  <w:color w:val="4E9A06"/>
                  <w:lang w:val="es-ES"/>
                  <w:rPrChange w:id="2604" w:author="Rodrigo García" w:date="2017-09-29T10:05:00Z">
                    <w:rPr>
                      <w:rFonts w:ascii="Monaco" w:hAnsi="Monaco" w:cs="Monaco"/>
                      <w:color w:val="4E9A06"/>
                      <w:sz w:val="32"/>
                      <w:szCs w:val="32"/>
                      <w:lang w:val="en-US"/>
                    </w:rPr>
                  </w:rPrChange>
                </w:rPr>
                <w:t>"El servidor ha enviado un mensaje:"</w:t>
              </w:r>
              <w:r w:rsidRPr="0079203F">
                <w:rPr>
                  <w:b/>
                  <w:bCs/>
                  <w:noProof/>
                  <w:lang w:val="es-ES"/>
                  <w:rPrChange w:id="2605" w:author="Rodrigo García" w:date="2017-09-29T10:05:00Z">
                    <w:rPr>
                      <w:rFonts w:ascii="Monaco" w:hAnsi="Monaco" w:cs="Monaco"/>
                      <w:b/>
                      <w:bCs/>
                      <w:color w:val="000000"/>
                      <w:sz w:val="32"/>
                      <w:szCs w:val="32"/>
                      <w:lang w:val="en-US"/>
                    </w:rPr>
                  </w:rPrChange>
                </w:rPr>
                <w:t>);</w:t>
              </w:r>
            </w:ins>
          </w:p>
          <w:p w14:paraId="4B1C3BAC" w14:textId="77777777" w:rsidR="00AD3CBB" w:rsidRPr="00AD3CBB" w:rsidRDefault="00AD3CBB">
            <w:pPr>
              <w:rPr>
                <w:ins w:id="2606" w:author="Borja Gonzalez" w:date="2017-09-28T18:53:00Z"/>
                <w:noProof/>
                <w:lang w:val="en-US"/>
                <w:rPrChange w:id="2607" w:author="Borja Gonzalez" w:date="2017-09-28T18:55:00Z">
                  <w:rPr>
                    <w:ins w:id="2608" w:author="Borja Gonzalez" w:date="2017-09-28T18:53:00Z"/>
                    <w:rFonts w:ascii="Monaco" w:eastAsiaTheme="majorEastAsia" w:hAnsi="Monaco" w:cs="Monaco"/>
                    <w:color w:val="243F60" w:themeColor="accent1" w:themeShade="7F"/>
                    <w:sz w:val="32"/>
                    <w:szCs w:val="32"/>
                    <w:lang w:val="en-US"/>
                  </w:rPr>
                </w:rPrChange>
              </w:rPr>
              <w:pPrChange w:id="2609" w:author="GONZALEZ DIAZ, BORJA" w:date="2017-09-29T19:28:00Z">
                <w:pPr>
                  <w:keepNext/>
                  <w:keepLines/>
                  <w:widowControl w:val="0"/>
                  <w:autoSpaceDE w:val="0"/>
                  <w:autoSpaceDN w:val="0"/>
                  <w:adjustRightInd w:val="0"/>
                  <w:spacing w:before="200"/>
                  <w:outlineLvl w:val="4"/>
                </w:pPr>
              </w:pPrChange>
            </w:pPr>
            <w:ins w:id="2610" w:author="Borja Gonzalez" w:date="2017-09-28T18:53:00Z">
              <w:r w:rsidRPr="0079203F">
                <w:rPr>
                  <w:noProof/>
                  <w:lang w:val="es-ES"/>
                  <w:rPrChange w:id="2611" w:author="Rodrigo García" w:date="2017-09-29T10:05:00Z">
                    <w:rPr>
                      <w:rFonts w:ascii="Monaco" w:hAnsi="Monaco" w:cs="Monaco"/>
                      <w:sz w:val="32"/>
                      <w:szCs w:val="32"/>
                      <w:lang w:val="en-US"/>
                    </w:rPr>
                  </w:rPrChange>
                </w:rPr>
                <w:t xml:space="preserve">                </w:t>
              </w:r>
              <w:r w:rsidRPr="00AD3CBB">
                <w:rPr>
                  <w:noProof/>
                  <w:lang w:val="en-US"/>
                  <w:rPrChange w:id="2612" w:author="Borja Gonzalez" w:date="2017-09-28T18:55:00Z">
                    <w:rPr>
                      <w:rFonts w:ascii="Monaco" w:hAnsi="Monaco" w:cs="Monaco"/>
                      <w:color w:val="000000"/>
                      <w:sz w:val="32"/>
                      <w:szCs w:val="32"/>
                      <w:lang w:val="en-US"/>
                    </w:rPr>
                  </w:rPrChange>
                </w:rPr>
                <w:t xml:space="preserve">message </w:t>
              </w:r>
              <w:r w:rsidRPr="00AD3CBB">
                <w:rPr>
                  <w:b/>
                  <w:bCs/>
                  <w:noProof/>
                  <w:color w:val="CE5C00"/>
                  <w:lang w:val="en-US"/>
                  <w:rPrChange w:id="2613" w:author="Borja Gonzalez" w:date="2017-09-28T18:55:00Z">
                    <w:rPr>
                      <w:rFonts w:ascii="Monaco" w:hAnsi="Monaco" w:cs="Monaco"/>
                      <w:b/>
                      <w:bCs/>
                      <w:color w:val="CE5C00"/>
                      <w:sz w:val="32"/>
                      <w:szCs w:val="32"/>
                      <w:lang w:val="en-US"/>
                    </w:rPr>
                  </w:rPrChange>
                </w:rPr>
                <w:t>=</w:t>
              </w:r>
              <w:r w:rsidRPr="00AD3CBB">
                <w:rPr>
                  <w:noProof/>
                  <w:lang w:val="en-US"/>
                  <w:rPrChange w:id="2614" w:author="Borja Gonzalez" w:date="2017-09-28T18:55:00Z">
                    <w:rPr>
                      <w:rFonts w:ascii="Monaco" w:hAnsi="Monaco" w:cs="Monaco"/>
                      <w:sz w:val="32"/>
                      <w:szCs w:val="32"/>
                      <w:lang w:val="en-US"/>
                    </w:rPr>
                  </w:rPrChange>
                </w:rPr>
                <w:t xml:space="preserve"> JSON</w:t>
              </w:r>
              <w:r w:rsidRPr="00AD3CBB">
                <w:rPr>
                  <w:b/>
                  <w:bCs/>
                  <w:noProof/>
                  <w:lang w:val="en-US"/>
                  <w:rPrChange w:id="2615" w:author="Borja Gonzalez" w:date="2017-09-28T18:55:00Z">
                    <w:rPr>
                      <w:rFonts w:ascii="Monaco" w:hAnsi="Monaco" w:cs="Monaco"/>
                      <w:b/>
                      <w:bCs/>
                      <w:color w:val="000000"/>
                      <w:sz w:val="32"/>
                      <w:szCs w:val="32"/>
                      <w:lang w:val="en-US"/>
                    </w:rPr>
                  </w:rPrChange>
                </w:rPr>
                <w:t>.</w:t>
              </w:r>
              <w:r w:rsidRPr="00AD3CBB">
                <w:rPr>
                  <w:noProof/>
                  <w:lang w:val="en-US"/>
                  <w:rPrChange w:id="2616" w:author="Borja Gonzalez" w:date="2017-09-28T18:55:00Z">
                    <w:rPr>
                      <w:rFonts w:ascii="Monaco" w:hAnsi="Monaco" w:cs="Monaco"/>
                      <w:color w:val="000000"/>
                      <w:sz w:val="32"/>
                      <w:szCs w:val="32"/>
                      <w:lang w:val="en-US"/>
                    </w:rPr>
                  </w:rPrChange>
                </w:rPr>
                <w:t>parse</w:t>
              </w:r>
              <w:r w:rsidRPr="00AD3CBB">
                <w:rPr>
                  <w:b/>
                  <w:bCs/>
                  <w:noProof/>
                  <w:lang w:val="en-US"/>
                  <w:rPrChange w:id="2617" w:author="Borja Gonzalez" w:date="2017-09-28T18:55:00Z">
                    <w:rPr>
                      <w:rFonts w:ascii="Monaco" w:hAnsi="Monaco" w:cs="Monaco"/>
                      <w:b/>
                      <w:bCs/>
                      <w:color w:val="000000"/>
                      <w:sz w:val="32"/>
                      <w:szCs w:val="32"/>
                      <w:lang w:val="en-US"/>
                    </w:rPr>
                  </w:rPrChange>
                </w:rPr>
                <w:t>(</w:t>
              </w:r>
              <w:r w:rsidRPr="00AD3CBB">
                <w:rPr>
                  <w:noProof/>
                  <w:lang w:val="en-US"/>
                  <w:rPrChange w:id="2618" w:author="Borja Gonzalez" w:date="2017-09-28T18:55:00Z">
                    <w:rPr>
                      <w:rFonts w:ascii="Monaco" w:hAnsi="Monaco" w:cs="Monaco"/>
                      <w:color w:val="000000"/>
                      <w:sz w:val="32"/>
                      <w:szCs w:val="32"/>
                      <w:lang w:val="en-US"/>
                    </w:rPr>
                  </w:rPrChange>
                </w:rPr>
                <w:t>message</w:t>
              </w:r>
              <w:r w:rsidRPr="00AD3CBB">
                <w:rPr>
                  <w:b/>
                  <w:bCs/>
                  <w:noProof/>
                  <w:lang w:val="en-US"/>
                  <w:rPrChange w:id="2619"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pPr>
              <w:rPr>
                <w:ins w:id="2620" w:author="Borja Gonzalez" w:date="2017-09-28T18:53:00Z"/>
                <w:i/>
                <w:iCs/>
                <w:noProof/>
                <w:color w:val="8F5902"/>
                <w:lang w:val="en-US"/>
                <w:rPrChange w:id="2621" w:author="Borja Gonzalez" w:date="2017-09-28T18:55:00Z">
                  <w:rPr>
                    <w:ins w:id="2622" w:author="Borja Gonzalez" w:date="2017-09-28T18:53:00Z"/>
                    <w:rFonts w:ascii="Monaco" w:eastAsiaTheme="majorEastAsia" w:hAnsi="Monaco" w:cs="Monaco"/>
                    <w:i/>
                    <w:iCs/>
                    <w:color w:val="8F5902"/>
                    <w:sz w:val="32"/>
                    <w:szCs w:val="32"/>
                    <w:lang w:val="en-US"/>
                  </w:rPr>
                </w:rPrChange>
              </w:rPr>
              <w:pPrChange w:id="2623" w:author="GONZALEZ DIAZ, BORJA" w:date="2017-09-29T19:28:00Z">
                <w:pPr>
                  <w:keepNext/>
                  <w:keepLines/>
                  <w:widowControl w:val="0"/>
                  <w:autoSpaceDE w:val="0"/>
                  <w:autoSpaceDN w:val="0"/>
                  <w:adjustRightInd w:val="0"/>
                  <w:spacing w:before="200"/>
                  <w:outlineLvl w:val="4"/>
                </w:pPr>
              </w:pPrChange>
            </w:pPr>
            <w:ins w:id="2624" w:author="Borja Gonzalez" w:date="2017-09-28T18:53:00Z">
              <w:r w:rsidRPr="00AD3CBB">
                <w:rPr>
                  <w:noProof/>
                  <w:lang w:val="en-US"/>
                  <w:rPrChange w:id="2625" w:author="Borja Gonzalez" w:date="2017-09-28T18:55:00Z">
                    <w:rPr>
                      <w:rFonts w:ascii="Monaco" w:hAnsi="Monaco" w:cs="Monaco"/>
                      <w:sz w:val="32"/>
                      <w:szCs w:val="32"/>
                      <w:lang w:val="en-US"/>
                    </w:rPr>
                  </w:rPrChange>
                </w:rPr>
                <w:t xml:space="preserve">                </w:t>
              </w:r>
              <w:r w:rsidRPr="00AD3CBB">
                <w:rPr>
                  <w:i/>
                  <w:iCs/>
                  <w:noProof/>
                  <w:color w:val="8F5902"/>
                  <w:lang w:val="en-US"/>
                  <w:rPrChange w:id="2626"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79203F" w:rsidRDefault="00AD3CBB">
            <w:pPr>
              <w:rPr>
                <w:ins w:id="2627" w:author="Borja Gonzalez" w:date="2017-09-28T18:53:00Z"/>
                <w:noProof/>
                <w:lang w:val="es-ES"/>
                <w:rPrChange w:id="2628" w:author="Rodrigo García" w:date="2017-09-29T10:05:00Z">
                  <w:rPr>
                    <w:ins w:id="2629" w:author="Borja Gonzalez" w:date="2017-09-28T18:53:00Z"/>
                    <w:rFonts w:ascii="Monaco" w:eastAsiaTheme="majorEastAsia" w:hAnsi="Monaco" w:cs="Monaco"/>
                    <w:color w:val="243F60" w:themeColor="accent1" w:themeShade="7F"/>
                    <w:sz w:val="32"/>
                    <w:szCs w:val="32"/>
                    <w:lang w:val="en-US"/>
                  </w:rPr>
                </w:rPrChange>
              </w:rPr>
              <w:pPrChange w:id="2630" w:author="GONZALEZ DIAZ, BORJA" w:date="2017-09-29T19:28:00Z">
                <w:pPr>
                  <w:keepNext/>
                  <w:keepLines/>
                  <w:widowControl w:val="0"/>
                  <w:autoSpaceDE w:val="0"/>
                  <w:autoSpaceDN w:val="0"/>
                  <w:adjustRightInd w:val="0"/>
                  <w:spacing w:before="200"/>
                  <w:outlineLvl w:val="4"/>
                </w:pPr>
              </w:pPrChange>
            </w:pPr>
            <w:ins w:id="2631" w:author="Borja Gonzalez" w:date="2017-09-28T18:53:00Z">
              <w:r w:rsidRPr="00AD3CBB">
                <w:rPr>
                  <w:noProof/>
                  <w:lang w:val="en-US"/>
                  <w:rPrChange w:id="2632" w:author="Borja Gonzalez" w:date="2017-09-28T18:55:00Z">
                    <w:rPr>
                      <w:rFonts w:ascii="Monaco" w:hAnsi="Monaco" w:cs="Monaco"/>
                      <w:sz w:val="32"/>
                      <w:szCs w:val="32"/>
                      <w:lang w:val="en-US"/>
                    </w:rPr>
                  </w:rPrChange>
                </w:rPr>
                <w:t xml:space="preserve">            </w:t>
              </w:r>
              <w:r w:rsidRPr="0079203F">
                <w:rPr>
                  <w:b/>
                  <w:bCs/>
                  <w:noProof/>
                  <w:lang w:val="es-ES"/>
                  <w:rPrChange w:id="2633" w:author="Rodrigo García" w:date="2017-09-29T10:05:00Z">
                    <w:rPr>
                      <w:rFonts w:ascii="Monaco" w:hAnsi="Monaco" w:cs="Monaco"/>
                      <w:b/>
                      <w:bCs/>
                      <w:color w:val="000000"/>
                      <w:sz w:val="32"/>
                      <w:szCs w:val="32"/>
                      <w:lang w:val="en-US"/>
                    </w:rPr>
                  </w:rPrChange>
                </w:rPr>
                <w:t>});</w:t>
              </w:r>
            </w:ins>
          </w:p>
          <w:p w14:paraId="4057B923" w14:textId="77777777" w:rsidR="00AD3CBB" w:rsidRPr="0079203F" w:rsidRDefault="00AD3CBB">
            <w:pPr>
              <w:rPr>
                <w:ins w:id="2634" w:author="Borja Gonzalez" w:date="2017-09-28T18:53:00Z"/>
                <w:noProof/>
                <w:lang w:val="es-ES"/>
                <w:rPrChange w:id="2635" w:author="Rodrigo García" w:date="2017-09-29T10:05:00Z">
                  <w:rPr>
                    <w:ins w:id="2636" w:author="Borja Gonzalez" w:date="2017-09-28T18:53:00Z"/>
                    <w:rFonts w:ascii="Monaco" w:hAnsi="Monaco" w:cs="Monaco"/>
                    <w:sz w:val="32"/>
                    <w:szCs w:val="32"/>
                    <w:lang w:val="en-US"/>
                  </w:rPr>
                </w:rPrChange>
              </w:rPr>
              <w:pPrChange w:id="2637" w:author="GONZALEZ DIAZ, BORJA" w:date="2017-09-29T19:28:00Z">
                <w:pPr>
                  <w:widowControl w:val="0"/>
                  <w:autoSpaceDE w:val="0"/>
                  <w:autoSpaceDN w:val="0"/>
                  <w:adjustRightInd w:val="0"/>
                </w:pPr>
              </w:pPrChange>
            </w:pPr>
          </w:p>
          <w:p w14:paraId="00663E33" w14:textId="77777777" w:rsidR="00AD3CBB" w:rsidRPr="0079203F" w:rsidRDefault="00AD3CBB">
            <w:pPr>
              <w:rPr>
                <w:ins w:id="2638" w:author="Borja Gonzalez" w:date="2017-09-28T18:53:00Z"/>
                <w:noProof/>
                <w:lang w:val="es-ES"/>
                <w:rPrChange w:id="2639" w:author="Rodrigo García" w:date="2017-09-29T10:05:00Z">
                  <w:rPr>
                    <w:ins w:id="2640" w:author="Borja Gonzalez" w:date="2017-09-28T18:53:00Z"/>
                    <w:rFonts w:ascii="Monaco" w:eastAsiaTheme="majorEastAsia" w:hAnsi="Monaco" w:cs="Monaco"/>
                    <w:color w:val="243F60" w:themeColor="accent1" w:themeShade="7F"/>
                    <w:sz w:val="32"/>
                    <w:szCs w:val="32"/>
                    <w:lang w:val="en-US"/>
                  </w:rPr>
                </w:rPrChange>
              </w:rPr>
              <w:pPrChange w:id="2641" w:author="GONZALEZ DIAZ, BORJA" w:date="2017-09-29T19:28:00Z">
                <w:pPr>
                  <w:keepNext/>
                  <w:keepLines/>
                  <w:widowControl w:val="0"/>
                  <w:autoSpaceDE w:val="0"/>
                  <w:autoSpaceDN w:val="0"/>
                  <w:adjustRightInd w:val="0"/>
                  <w:spacing w:before="200"/>
                  <w:outlineLvl w:val="4"/>
                </w:pPr>
              </w:pPrChange>
            </w:pPr>
            <w:ins w:id="2642" w:author="Borja Gonzalez" w:date="2017-09-28T18:53:00Z">
              <w:r w:rsidRPr="0079203F">
                <w:rPr>
                  <w:noProof/>
                  <w:lang w:val="es-ES"/>
                  <w:rPrChange w:id="2643" w:author="Rodrigo García" w:date="2017-09-29T10:05:00Z">
                    <w:rPr>
                      <w:rFonts w:ascii="Monaco" w:hAnsi="Monaco" w:cs="Monaco"/>
                      <w:sz w:val="32"/>
                      <w:szCs w:val="32"/>
                      <w:lang w:val="en-US"/>
                    </w:rPr>
                  </w:rPrChange>
                </w:rPr>
                <w:t xml:space="preserve">            </w:t>
              </w:r>
              <w:r w:rsidRPr="0079203F">
                <w:rPr>
                  <w:b/>
                  <w:bCs/>
                  <w:noProof/>
                  <w:color w:val="204A87"/>
                  <w:lang w:val="es-ES"/>
                  <w:rPrChange w:id="2644" w:author="Rodrigo García" w:date="2017-09-29T10:05:00Z">
                    <w:rPr>
                      <w:rFonts w:ascii="Monaco" w:hAnsi="Monaco" w:cs="Monaco"/>
                      <w:b/>
                      <w:bCs/>
                      <w:color w:val="204A87"/>
                      <w:sz w:val="32"/>
                      <w:szCs w:val="32"/>
                      <w:lang w:val="en-US"/>
                    </w:rPr>
                  </w:rPrChange>
                </w:rPr>
                <w:t>var</w:t>
              </w:r>
              <w:r w:rsidRPr="0079203F">
                <w:rPr>
                  <w:noProof/>
                  <w:lang w:val="es-ES"/>
                  <w:rPrChange w:id="2645" w:author="Rodrigo García" w:date="2017-09-29T10:05:00Z">
                    <w:rPr>
                      <w:rFonts w:ascii="Monaco" w:hAnsi="Monaco" w:cs="Monaco"/>
                      <w:sz w:val="32"/>
                      <w:szCs w:val="32"/>
                      <w:lang w:val="en-US"/>
                    </w:rPr>
                  </w:rPrChange>
                </w:rPr>
                <w:t xml:space="preserve"> data </w:t>
              </w:r>
              <w:r w:rsidRPr="0079203F">
                <w:rPr>
                  <w:b/>
                  <w:bCs/>
                  <w:noProof/>
                  <w:color w:val="CE5C00"/>
                  <w:lang w:val="es-ES"/>
                  <w:rPrChange w:id="2646" w:author="Rodrigo García" w:date="2017-09-29T10:05:00Z">
                    <w:rPr>
                      <w:rFonts w:ascii="Monaco" w:hAnsi="Monaco" w:cs="Monaco"/>
                      <w:b/>
                      <w:bCs/>
                      <w:color w:val="CE5C00"/>
                      <w:sz w:val="32"/>
                      <w:szCs w:val="32"/>
                      <w:lang w:val="en-US"/>
                    </w:rPr>
                  </w:rPrChange>
                </w:rPr>
                <w:t>=</w:t>
              </w:r>
              <w:r w:rsidRPr="0079203F">
                <w:rPr>
                  <w:noProof/>
                  <w:lang w:val="es-ES"/>
                  <w:rPrChange w:id="2647" w:author="Rodrigo García" w:date="2017-09-29T10:05:00Z">
                    <w:rPr>
                      <w:rFonts w:ascii="Monaco" w:hAnsi="Monaco" w:cs="Monaco"/>
                      <w:sz w:val="32"/>
                      <w:szCs w:val="32"/>
                      <w:lang w:val="en-US"/>
                    </w:rPr>
                  </w:rPrChange>
                </w:rPr>
                <w:t xml:space="preserve"> </w:t>
              </w:r>
              <w:r w:rsidRPr="0079203F">
                <w:rPr>
                  <w:b/>
                  <w:bCs/>
                  <w:noProof/>
                  <w:lang w:val="es-ES"/>
                  <w:rPrChange w:id="2648" w:author="Rodrigo García" w:date="2017-09-29T10:05:00Z">
                    <w:rPr>
                      <w:rFonts w:ascii="Monaco" w:hAnsi="Monaco" w:cs="Monaco"/>
                      <w:b/>
                      <w:bCs/>
                      <w:color w:val="000000"/>
                      <w:sz w:val="32"/>
                      <w:szCs w:val="32"/>
                      <w:lang w:val="en-US"/>
                    </w:rPr>
                  </w:rPrChange>
                </w:rPr>
                <w:t>{</w:t>
              </w:r>
              <w:r w:rsidRPr="0079203F">
                <w:rPr>
                  <w:noProof/>
                  <w:lang w:val="es-ES"/>
                  <w:rPrChange w:id="2649" w:author="Rodrigo García" w:date="2017-09-29T10:05:00Z">
                    <w:rPr>
                      <w:rFonts w:ascii="Monaco" w:hAnsi="Monaco" w:cs="Monaco"/>
                      <w:sz w:val="32"/>
                      <w:szCs w:val="32"/>
                      <w:lang w:val="en-US"/>
                    </w:rPr>
                  </w:rPrChange>
                </w:rPr>
                <w:t xml:space="preserve"> </w:t>
              </w:r>
            </w:ins>
          </w:p>
          <w:p w14:paraId="6D6CCCC4" w14:textId="77777777" w:rsidR="00AD3CBB" w:rsidRPr="0079203F" w:rsidRDefault="00AD3CBB">
            <w:pPr>
              <w:rPr>
                <w:ins w:id="2650" w:author="Borja Gonzalez" w:date="2017-09-28T18:53:00Z"/>
                <w:noProof/>
                <w:lang w:val="es-ES"/>
                <w:rPrChange w:id="2651" w:author="Rodrigo García" w:date="2017-09-29T10:05:00Z">
                  <w:rPr>
                    <w:ins w:id="2652" w:author="Borja Gonzalez" w:date="2017-09-28T18:53:00Z"/>
                    <w:rFonts w:ascii="Monaco" w:eastAsiaTheme="majorEastAsia" w:hAnsi="Monaco" w:cs="Monaco"/>
                    <w:color w:val="243F60" w:themeColor="accent1" w:themeShade="7F"/>
                    <w:sz w:val="32"/>
                    <w:szCs w:val="32"/>
                    <w:lang w:val="en-US"/>
                  </w:rPr>
                </w:rPrChange>
              </w:rPr>
              <w:pPrChange w:id="2653" w:author="GONZALEZ DIAZ, BORJA" w:date="2017-09-29T19:28:00Z">
                <w:pPr>
                  <w:keepNext/>
                  <w:keepLines/>
                  <w:widowControl w:val="0"/>
                  <w:autoSpaceDE w:val="0"/>
                  <w:autoSpaceDN w:val="0"/>
                  <w:adjustRightInd w:val="0"/>
                  <w:spacing w:before="200"/>
                  <w:outlineLvl w:val="4"/>
                </w:pPr>
              </w:pPrChange>
            </w:pPr>
            <w:ins w:id="2654" w:author="Borja Gonzalez" w:date="2017-09-28T18:53:00Z">
              <w:r w:rsidRPr="0079203F">
                <w:rPr>
                  <w:noProof/>
                  <w:lang w:val="es-ES"/>
                  <w:rPrChange w:id="2655" w:author="Rodrigo García" w:date="2017-09-29T10:05:00Z">
                    <w:rPr>
                      <w:rFonts w:ascii="Monaco" w:hAnsi="Monaco" w:cs="Monaco"/>
                      <w:sz w:val="32"/>
                      <w:szCs w:val="32"/>
                      <w:lang w:val="en-US"/>
                    </w:rPr>
                  </w:rPrChange>
                </w:rPr>
                <w:t xml:space="preserve">            </w:t>
              </w:r>
              <w:r w:rsidRPr="0079203F">
                <w:rPr>
                  <w:noProof/>
                  <w:lang w:val="es-ES"/>
                  <w:rPrChange w:id="2656" w:author="Rodrigo García" w:date="2017-09-29T10:05:00Z">
                    <w:rPr>
                      <w:rFonts w:ascii="Monaco" w:hAnsi="Monaco" w:cs="Monaco"/>
                      <w:sz w:val="32"/>
                      <w:szCs w:val="32"/>
                      <w:lang w:val="en-US"/>
                    </w:rPr>
                  </w:rPrChange>
                </w:rPr>
                <w:tab/>
                <w:t>operacion</w:t>
              </w:r>
              <w:r w:rsidRPr="0079203F">
                <w:rPr>
                  <w:b/>
                  <w:bCs/>
                  <w:noProof/>
                  <w:color w:val="CE5C00"/>
                  <w:lang w:val="es-ES"/>
                  <w:rPrChange w:id="2657" w:author="Rodrigo García" w:date="2017-09-29T10:05:00Z">
                    <w:rPr>
                      <w:rFonts w:ascii="Monaco" w:hAnsi="Monaco" w:cs="Monaco"/>
                      <w:b/>
                      <w:bCs/>
                      <w:color w:val="CE5C00"/>
                      <w:sz w:val="32"/>
                      <w:szCs w:val="32"/>
                      <w:lang w:val="en-US"/>
                    </w:rPr>
                  </w:rPrChange>
                </w:rPr>
                <w:t>:</w:t>
              </w:r>
              <w:r w:rsidRPr="0079203F">
                <w:rPr>
                  <w:noProof/>
                  <w:lang w:val="es-ES"/>
                  <w:rPrChange w:id="2658" w:author="Rodrigo García" w:date="2017-09-29T10:05:00Z">
                    <w:rPr>
                      <w:rFonts w:ascii="Monaco" w:hAnsi="Monaco" w:cs="Monaco"/>
                      <w:sz w:val="32"/>
                      <w:szCs w:val="32"/>
                      <w:lang w:val="en-US"/>
                    </w:rPr>
                  </w:rPrChange>
                </w:rPr>
                <w:t xml:space="preserve"> </w:t>
              </w:r>
              <w:r w:rsidRPr="0079203F">
                <w:rPr>
                  <w:noProof/>
                  <w:color w:val="4E9A06"/>
                  <w:lang w:val="es-ES"/>
                  <w:rPrChange w:id="2659" w:author="Rodrigo García" w:date="2017-09-29T10:05:00Z">
                    <w:rPr>
                      <w:rFonts w:ascii="Monaco" w:hAnsi="Monaco" w:cs="Monaco"/>
                      <w:color w:val="4E9A06"/>
                      <w:sz w:val="32"/>
                      <w:szCs w:val="32"/>
                      <w:lang w:val="en-US"/>
                    </w:rPr>
                  </w:rPrChange>
                </w:rPr>
                <w:t>"Borrar paciente"</w:t>
              </w:r>
              <w:r w:rsidRPr="0079203F">
                <w:rPr>
                  <w:b/>
                  <w:bCs/>
                  <w:noProof/>
                  <w:lang w:val="es-ES"/>
                  <w:rPrChange w:id="2660" w:author="Rodrigo García" w:date="2017-09-29T10:05:00Z">
                    <w:rPr>
                      <w:rFonts w:ascii="Monaco" w:hAnsi="Monaco" w:cs="Monaco"/>
                      <w:b/>
                      <w:bCs/>
                      <w:color w:val="000000"/>
                      <w:sz w:val="32"/>
                      <w:szCs w:val="32"/>
                      <w:lang w:val="en-US"/>
                    </w:rPr>
                  </w:rPrChange>
                </w:rPr>
                <w:t>,</w:t>
              </w:r>
              <w:r w:rsidRPr="0079203F">
                <w:rPr>
                  <w:noProof/>
                  <w:lang w:val="es-ES"/>
                  <w:rPrChange w:id="2661" w:author="Rodrigo García" w:date="2017-09-29T10:05:00Z">
                    <w:rPr>
                      <w:rFonts w:ascii="Monaco" w:hAnsi="Monaco" w:cs="Monaco"/>
                      <w:sz w:val="32"/>
                      <w:szCs w:val="32"/>
                      <w:lang w:val="en-US"/>
                    </w:rPr>
                  </w:rPrChange>
                </w:rPr>
                <w:t xml:space="preserve"> </w:t>
              </w:r>
            </w:ins>
          </w:p>
          <w:p w14:paraId="01F87BC9" w14:textId="77777777" w:rsidR="00AD3CBB" w:rsidRPr="0079203F" w:rsidRDefault="00AD3CBB">
            <w:pPr>
              <w:rPr>
                <w:ins w:id="2662" w:author="Borja Gonzalez" w:date="2017-09-28T18:53:00Z"/>
                <w:noProof/>
                <w:lang w:val="es-ES"/>
                <w:rPrChange w:id="2663" w:author="Rodrigo García" w:date="2017-09-29T10:05:00Z">
                  <w:rPr>
                    <w:ins w:id="2664" w:author="Borja Gonzalez" w:date="2017-09-28T18:53:00Z"/>
                    <w:rFonts w:ascii="Monaco" w:eastAsiaTheme="majorEastAsia" w:hAnsi="Monaco" w:cs="Monaco"/>
                    <w:color w:val="243F60" w:themeColor="accent1" w:themeShade="7F"/>
                    <w:sz w:val="32"/>
                    <w:szCs w:val="32"/>
                    <w:lang w:val="en-US"/>
                  </w:rPr>
                </w:rPrChange>
              </w:rPr>
              <w:pPrChange w:id="2665" w:author="GONZALEZ DIAZ, BORJA" w:date="2017-09-29T19:28:00Z">
                <w:pPr>
                  <w:keepNext/>
                  <w:keepLines/>
                  <w:widowControl w:val="0"/>
                  <w:autoSpaceDE w:val="0"/>
                  <w:autoSpaceDN w:val="0"/>
                  <w:adjustRightInd w:val="0"/>
                  <w:spacing w:before="200"/>
                  <w:outlineLvl w:val="4"/>
                </w:pPr>
              </w:pPrChange>
            </w:pPr>
            <w:ins w:id="2666" w:author="Borja Gonzalez" w:date="2017-09-28T18:53:00Z">
              <w:r w:rsidRPr="0079203F">
                <w:rPr>
                  <w:noProof/>
                  <w:lang w:val="es-ES"/>
                  <w:rPrChange w:id="2667" w:author="Rodrigo García" w:date="2017-09-29T10:05:00Z">
                    <w:rPr>
                      <w:rFonts w:ascii="Monaco" w:hAnsi="Monaco" w:cs="Monaco"/>
                      <w:sz w:val="32"/>
                      <w:szCs w:val="32"/>
                      <w:lang w:val="en-US"/>
                    </w:rPr>
                  </w:rPrChange>
                </w:rPr>
                <w:t xml:space="preserve">                id</w:t>
              </w:r>
              <w:r w:rsidRPr="0079203F">
                <w:rPr>
                  <w:b/>
                  <w:bCs/>
                  <w:noProof/>
                  <w:color w:val="CE5C00"/>
                  <w:lang w:val="es-ES"/>
                  <w:rPrChange w:id="2668" w:author="Rodrigo García" w:date="2017-09-29T10:05:00Z">
                    <w:rPr>
                      <w:rFonts w:ascii="Monaco" w:hAnsi="Monaco" w:cs="Monaco"/>
                      <w:b/>
                      <w:bCs/>
                      <w:color w:val="CE5C00"/>
                      <w:sz w:val="32"/>
                      <w:szCs w:val="32"/>
                      <w:lang w:val="en-US"/>
                    </w:rPr>
                  </w:rPrChange>
                </w:rPr>
                <w:t>:</w:t>
              </w:r>
              <w:r w:rsidRPr="0079203F">
                <w:rPr>
                  <w:noProof/>
                  <w:lang w:val="es-ES"/>
                  <w:rPrChange w:id="2669" w:author="Rodrigo García" w:date="2017-09-29T10:05:00Z">
                    <w:rPr>
                      <w:rFonts w:ascii="Monaco" w:hAnsi="Monaco" w:cs="Monaco"/>
                      <w:sz w:val="32"/>
                      <w:szCs w:val="32"/>
                      <w:lang w:val="en-US"/>
                    </w:rPr>
                  </w:rPrChange>
                </w:rPr>
                <w:t xml:space="preserve"> N_p</w:t>
              </w:r>
              <w:r w:rsidRPr="0079203F">
                <w:rPr>
                  <w:b/>
                  <w:bCs/>
                  <w:noProof/>
                  <w:lang w:val="es-ES"/>
                  <w:rPrChange w:id="2670" w:author="Rodrigo García" w:date="2017-09-29T10:05:00Z">
                    <w:rPr>
                      <w:rFonts w:ascii="Monaco" w:hAnsi="Monaco" w:cs="Monaco"/>
                      <w:b/>
                      <w:bCs/>
                      <w:color w:val="000000"/>
                      <w:sz w:val="32"/>
                      <w:szCs w:val="32"/>
                      <w:lang w:val="en-US"/>
                    </w:rPr>
                  </w:rPrChange>
                </w:rPr>
                <w:t>,</w:t>
              </w:r>
              <w:r w:rsidRPr="0079203F">
                <w:rPr>
                  <w:noProof/>
                  <w:lang w:val="es-ES"/>
                  <w:rPrChange w:id="2671" w:author="Rodrigo García" w:date="2017-09-29T10:05:00Z">
                    <w:rPr>
                      <w:rFonts w:ascii="Monaco" w:hAnsi="Monaco" w:cs="Monaco"/>
                      <w:sz w:val="32"/>
                      <w:szCs w:val="32"/>
                      <w:lang w:val="en-US"/>
                    </w:rPr>
                  </w:rPrChange>
                </w:rPr>
                <w:t xml:space="preserve">   </w:t>
              </w:r>
            </w:ins>
          </w:p>
          <w:p w14:paraId="34B18432" w14:textId="77777777" w:rsidR="00AD3CBB" w:rsidRPr="0079203F" w:rsidRDefault="00AD3CBB">
            <w:pPr>
              <w:rPr>
                <w:ins w:id="2672" w:author="Borja Gonzalez" w:date="2017-09-28T18:53:00Z"/>
                <w:noProof/>
                <w:lang w:val="es-ES"/>
                <w:rPrChange w:id="2673" w:author="Rodrigo García" w:date="2017-09-29T10:05:00Z">
                  <w:rPr>
                    <w:ins w:id="2674" w:author="Borja Gonzalez" w:date="2017-09-28T18:53:00Z"/>
                    <w:rFonts w:ascii="Monaco" w:eastAsiaTheme="majorEastAsia" w:hAnsi="Monaco" w:cs="Monaco"/>
                    <w:color w:val="243F60" w:themeColor="accent1" w:themeShade="7F"/>
                    <w:sz w:val="32"/>
                    <w:szCs w:val="32"/>
                    <w:lang w:val="en-US"/>
                  </w:rPr>
                </w:rPrChange>
              </w:rPr>
              <w:pPrChange w:id="2675" w:author="GONZALEZ DIAZ, BORJA" w:date="2017-09-29T19:28:00Z">
                <w:pPr>
                  <w:keepNext/>
                  <w:keepLines/>
                  <w:widowControl w:val="0"/>
                  <w:autoSpaceDE w:val="0"/>
                  <w:autoSpaceDN w:val="0"/>
                  <w:adjustRightInd w:val="0"/>
                  <w:spacing w:before="200"/>
                  <w:outlineLvl w:val="4"/>
                </w:pPr>
              </w:pPrChange>
            </w:pPr>
            <w:ins w:id="2676" w:author="Borja Gonzalez" w:date="2017-09-28T18:53:00Z">
              <w:r w:rsidRPr="0079203F">
                <w:rPr>
                  <w:noProof/>
                  <w:lang w:val="es-ES"/>
                  <w:rPrChange w:id="2677" w:author="Rodrigo García" w:date="2017-09-29T10:05:00Z">
                    <w:rPr>
                      <w:rFonts w:ascii="Monaco" w:hAnsi="Monaco" w:cs="Monaco"/>
                      <w:sz w:val="32"/>
                      <w:szCs w:val="32"/>
                      <w:lang w:val="en-US"/>
                    </w:rPr>
                  </w:rPrChange>
                </w:rPr>
                <w:t xml:space="preserve">                n</w:t>
              </w:r>
              <w:r w:rsidRPr="0079203F">
                <w:rPr>
                  <w:b/>
                  <w:bCs/>
                  <w:noProof/>
                  <w:color w:val="CE5C00"/>
                  <w:lang w:val="es-ES"/>
                  <w:rPrChange w:id="2678" w:author="Rodrigo García" w:date="2017-09-29T10:05:00Z">
                    <w:rPr>
                      <w:rFonts w:ascii="Monaco" w:hAnsi="Monaco" w:cs="Monaco"/>
                      <w:b/>
                      <w:bCs/>
                      <w:color w:val="CE5C00"/>
                      <w:sz w:val="32"/>
                      <w:szCs w:val="32"/>
                      <w:lang w:val="en-US"/>
                    </w:rPr>
                  </w:rPrChange>
                </w:rPr>
                <w:t>:</w:t>
              </w:r>
              <w:r w:rsidRPr="0079203F">
                <w:rPr>
                  <w:noProof/>
                  <w:lang w:val="es-ES"/>
                  <w:rPrChange w:id="2679" w:author="Rodrigo García" w:date="2017-09-29T10:05:00Z">
                    <w:rPr>
                      <w:rFonts w:ascii="Monaco" w:hAnsi="Monaco" w:cs="Monaco"/>
                      <w:sz w:val="32"/>
                      <w:szCs w:val="32"/>
                      <w:lang w:val="en-US"/>
                    </w:rPr>
                  </w:rPrChange>
                </w:rPr>
                <w:t xml:space="preserve"> nombre         </w:t>
              </w:r>
            </w:ins>
          </w:p>
          <w:p w14:paraId="19293228" w14:textId="77777777" w:rsidR="00AD3CBB" w:rsidRPr="0079203F" w:rsidRDefault="00AD3CBB">
            <w:pPr>
              <w:rPr>
                <w:ins w:id="2680" w:author="Borja Gonzalez" w:date="2017-09-28T18:53:00Z"/>
                <w:noProof/>
                <w:lang w:val="es-ES"/>
                <w:rPrChange w:id="2681" w:author="Rodrigo García" w:date="2017-09-29T10:05:00Z">
                  <w:rPr>
                    <w:ins w:id="2682" w:author="Borja Gonzalez" w:date="2017-09-28T18:53:00Z"/>
                    <w:rFonts w:ascii="Monaco" w:eastAsiaTheme="majorEastAsia" w:hAnsi="Monaco" w:cs="Monaco"/>
                    <w:color w:val="243F60" w:themeColor="accent1" w:themeShade="7F"/>
                    <w:sz w:val="32"/>
                    <w:szCs w:val="32"/>
                    <w:lang w:val="en-US"/>
                  </w:rPr>
                </w:rPrChange>
              </w:rPr>
              <w:pPrChange w:id="2683" w:author="GONZALEZ DIAZ, BORJA" w:date="2017-09-29T19:28:00Z">
                <w:pPr>
                  <w:keepNext/>
                  <w:keepLines/>
                  <w:widowControl w:val="0"/>
                  <w:autoSpaceDE w:val="0"/>
                  <w:autoSpaceDN w:val="0"/>
                  <w:adjustRightInd w:val="0"/>
                  <w:spacing w:before="200"/>
                  <w:outlineLvl w:val="4"/>
                </w:pPr>
              </w:pPrChange>
            </w:pPr>
            <w:ins w:id="2684" w:author="Borja Gonzalez" w:date="2017-09-28T18:53:00Z">
              <w:r w:rsidRPr="0079203F">
                <w:rPr>
                  <w:noProof/>
                  <w:lang w:val="es-ES"/>
                  <w:rPrChange w:id="2685" w:author="Rodrigo García" w:date="2017-09-29T10:05:00Z">
                    <w:rPr>
                      <w:rFonts w:ascii="Monaco" w:hAnsi="Monaco" w:cs="Monaco"/>
                      <w:sz w:val="32"/>
                      <w:szCs w:val="32"/>
                      <w:lang w:val="en-US"/>
                    </w:rPr>
                  </w:rPrChange>
                </w:rPr>
                <w:t xml:space="preserve">            </w:t>
              </w:r>
              <w:r w:rsidRPr="0079203F">
                <w:rPr>
                  <w:b/>
                  <w:bCs/>
                  <w:noProof/>
                  <w:lang w:val="es-ES"/>
                  <w:rPrChange w:id="2686" w:author="Rodrigo García" w:date="2017-09-29T10:05:00Z">
                    <w:rPr>
                      <w:rFonts w:ascii="Monaco" w:hAnsi="Monaco" w:cs="Monaco"/>
                      <w:b/>
                      <w:bCs/>
                      <w:color w:val="000000"/>
                      <w:sz w:val="32"/>
                      <w:szCs w:val="32"/>
                      <w:lang w:val="en-US"/>
                    </w:rPr>
                  </w:rPrChange>
                </w:rPr>
                <w:t>}</w:t>
              </w:r>
            </w:ins>
          </w:p>
          <w:p w14:paraId="5C75F7A7" w14:textId="77777777" w:rsidR="00AD3CBB" w:rsidRPr="00AD3CBB" w:rsidRDefault="00AD3CBB">
            <w:pPr>
              <w:rPr>
                <w:ins w:id="2687" w:author="Borja Gonzalez" w:date="2017-09-28T18:53:00Z"/>
                <w:noProof/>
                <w:lang w:val="en-US"/>
                <w:rPrChange w:id="2688" w:author="Borja Gonzalez" w:date="2017-09-28T18:55:00Z">
                  <w:rPr>
                    <w:ins w:id="2689" w:author="Borja Gonzalez" w:date="2017-09-28T18:53:00Z"/>
                    <w:rFonts w:ascii="Monaco" w:eastAsiaTheme="majorEastAsia" w:hAnsi="Monaco" w:cs="Monaco"/>
                    <w:color w:val="243F60" w:themeColor="accent1" w:themeShade="7F"/>
                    <w:sz w:val="32"/>
                    <w:szCs w:val="32"/>
                    <w:lang w:val="en-US"/>
                  </w:rPr>
                </w:rPrChange>
              </w:rPr>
              <w:pPrChange w:id="2690" w:author="GONZALEZ DIAZ, BORJA" w:date="2017-09-29T19:28:00Z">
                <w:pPr>
                  <w:keepNext/>
                  <w:keepLines/>
                  <w:widowControl w:val="0"/>
                  <w:autoSpaceDE w:val="0"/>
                  <w:autoSpaceDN w:val="0"/>
                  <w:adjustRightInd w:val="0"/>
                  <w:spacing w:before="200"/>
                  <w:outlineLvl w:val="4"/>
                </w:pPr>
              </w:pPrChange>
            </w:pPr>
            <w:ins w:id="2691" w:author="Borja Gonzalez" w:date="2017-09-28T18:53:00Z">
              <w:r w:rsidRPr="0079203F">
                <w:rPr>
                  <w:noProof/>
                  <w:lang w:val="es-ES"/>
                  <w:rPrChange w:id="2692" w:author="Rodrigo García" w:date="2017-09-29T10:05:00Z">
                    <w:rPr>
                      <w:rFonts w:ascii="Monaco" w:hAnsi="Monaco" w:cs="Monaco"/>
                      <w:sz w:val="32"/>
                      <w:szCs w:val="32"/>
                      <w:lang w:val="en-US"/>
                    </w:rPr>
                  </w:rPrChange>
                </w:rPr>
                <w:t xml:space="preserve">            </w:t>
              </w:r>
              <w:r w:rsidRPr="00AD3CBB">
                <w:rPr>
                  <w:noProof/>
                  <w:lang w:val="en-US"/>
                  <w:rPrChange w:id="2693" w:author="Borja Gonzalez" w:date="2017-09-28T18:55:00Z">
                    <w:rPr>
                      <w:rFonts w:ascii="Monaco" w:hAnsi="Monaco" w:cs="Monaco"/>
                      <w:color w:val="000000"/>
                      <w:sz w:val="32"/>
                      <w:szCs w:val="32"/>
                      <w:lang w:val="en-US"/>
                    </w:rPr>
                  </w:rPrChange>
                </w:rPr>
                <w:t>socket</w:t>
              </w:r>
              <w:r w:rsidRPr="00AD3CBB">
                <w:rPr>
                  <w:b/>
                  <w:bCs/>
                  <w:noProof/>
                  <w:lang w:val="en-US"/>
                  <w:rPrChange w:id="2694" w:author="Borja Gonzalez" w:date="2017-09-28T18:55:00Z">
                    <w:rPr>
                      <w:rFonts w:ascii="Monaco" w:hAnsi="Monaco" w:cs="Monaco"/>
                      <w:b/>
                      <w:bCs/>
                      <w:color w:val="000000"/>
                      <w:sz w:val="32"/>
                      <w:szCs w:val="32"/>
                      <w:lang w:val="en-US"/>
                    </w:rPr>
                  </w:rPrChange>
                </w:rPr>
                <w:t>.</w:t>
              </w:r>
              <w:r w:rsidRPr="00AD3CBB">
                <w:rPr>
                  <w:noProof/>
                  <w:lang w:val="en-US"/>
                  <w:rPrChange w:id="2695" w:author="Borja Gonzalez" w:date="2017-09-28T18:55:00Z">
                    <w:rPr>
                      <w:rFonts w:ascii="Monaco" w:hAnsi="Monaco" w:cs="Monaco"/>
                      <w:color w:val="000000"/>
                      <w:sz w:val="32"/>
                      <w:szCs w:val="32"/>
                      <w:lang w:val="en-US"/>
                    </w:rPr>
                  </w:rPrChange>
                </w:rPr>
                <w:t>send</w:t>
              </w:r>
              <w:r w:rsidRPr="00AD3CBB">
                <w:rPr>
                  <w:b/>
                  <w:bCs/>
                  <w:noProof/>
                  <w:lang w:val="en-US"/>
                  <w:rPrChange w:id="2696" w:author="Borja Gonzalez" w:date="2017-09-28T18:55:00Z">
                    <w:rPr>
                      <w:rFonts w:ascii="Monaco" w:hAnsi="Monaco" w:cs="Monaco"/>
                      <w:b/>
                      <w:bCs/>
                      <w:color w:val="000000"/>
                      <w:sz w:val="32"/>
                      <w:szCs w:val="32"/>
                      <w:lang w:val="en-US"/>
                    </w:rPr>
                  </w:rPrChange>
                </w:rPr>
                <w:t>(</w:t>
              </w:r>
              <w:r w:rsidRPr="00AD3CBB">
                <w:rPr>
                  <w:noProof/>
                  <w:lang w:val="en-US"/>
                  <w:rPrChange w:id="2697" w:author="Borja Gonzalez" w:date="2017-09-28T18:55:00Z">
                    <w:rPr>
                      <w:rFonts w:ascii="Monaco" w:hAnsi="Monaco" w:cs="Monaco"/>
                      <w:color w:val="000000"/>
                      <w:sz w:val="32"/>
                      <w:szCs w:val="32"/>
                      <w:lang w:val="en-US"/>
                    </w:rPr>
                  </w:rPrChange>
                </w:rPr>
                <w:t>JSON</w:t>
              </w:r>
              <w:r w:rsidRPr="00AD3CBB">
                <w:rPr>
                  <w:b/>
                  <w:bCs/>
                  <w:noProof/>
                  <w:lang w:val="en-US"/>
                  <w:rPrChange w:id="2698" w:author="Borja Gonzalez" w:date="2017-09-28T18:55:00Z">
                    <w:rPr>
                      <w:rFonts w:ascii="Monaco" w:hAnsi="Monaco" w:cs="Monaco"/>
                      <w:b/>
                      <w:bCs/>
                      <w:color w:val="000000"/>
                      <w:sz w:val="32"/>
                      <w:szCs w:val="32"/>
                      <w:lang w:val="en-US"/>
                    </w:rPr>
                  </w:rPrChange>
                </w:rPr>
                <w:t>.</w:t>
              </w:r>
              <w:r w:rsidRPr="00AD3CBB">
                <w:rPr>
                  <w:noProof/>
                  <w:lang w:val="en-US"/>
                  <w:rPrChange w:id="2699" w:author="Borja Gonzalez" w:date="2017-09-28T18:55:00Z">
                    <w:rPr>
                      <w:rFonts w:ascii="Monaco" w:hAnsi="Monaco" w:cs="Monaco"/>
                      <w:color w:val="000000"/>
                      <w:sz w:val="32"/>
                      <w:szCs w:val="32"/>
                      <w:lang w:val="en-US"/>
                    </w:rPr>
                  </w:rPrChange>
                </w:rPr>
                <w:t>stringify</w:t>
              </w:r>
              <w:r w:rsidRPr="00AD3CBB">
                <w:rPr>
                  <w:b/>
                  <w:bCs/>
                  <w:noProof/>
                  <w:lang w:val="en-US"/>
                  <w:rPrChange w:id="2700" w:author="Borja Gonzalez" w:date="2017-09-28T18:55:00Z">
                    <w:rPr>
                      <w:rFonts w:ascii="Monaco" w:hAnsi="Monaco" w:cs="Monaco"/>
                      <w:b/>
                      <w:bCs/>
                      <w:color w:val="000000"/>
                      <w:sz w:val="32"/>
                      <w:szCs w:val="32"/>
                      <w:lang w:val="en-US"/>
                    </w:rPr>
                  </w:rPrChange>
                </w:rPr>
                <w:t>(</w:t>
              </w:r>
              <w:r w:rsidRPr="00AD3CBB">
                <w:rPr>
                  <w:noProof/>
                  <w:lang w:val="en-US"/>
                  <w:rPrChange w:id="2701" w:author="Borja Gonzalez" w:date="2017-09-28T18:55:00Z">
                    <w:rPr>
                      <w:rFonts w:ascii="Monaco" w:hAnsi="Monaco" w:cs="Monaco"/>
                      <w:color w:val="000000"/>
                      <w:sz w:val="32"/>
                      <w:szCs w:val="32"/>
                      <w:lang w:val="en-US"/>
                    </w:rPr>
                  </w:rPrChange>
                </w:rPr>
                <w:t>data</w:t>
              </w:r>
              <w:r w:rsidRPr="00AD3CBB">
                <w:rPr>
                  <w:b/>
                  <w:bCs/>
                  <w:noProof/>
                  <w:lang w:val="en-US"/>
                  <w:rPrChange w:id="2702" w:author="Borja Gonzalez" w:date="2017-09-28T18:55:00Z">
                    <w:rPr>
                      <w:rFonts w:ascii="Monaco" w:hAnsi="Monaco" w:cs="Monaco"/>
                      <w:b/>
                      <w:bCs/>
                      <w:color w:val="000000"/>
                      <w:sz w:val="32"/>
                      <w:szCs w:val="32"/>
                      <w:lang w:val="en-US"/>
                    </w:rPr>
                  </w:rPrChange>
                </w:rPr>
                <w:t>));</w:t>
              </w:r>
            </w:ins>
          </w:p>
          <w:p w14:paraId="34AABAAE" w14:textId="77777777" w:rsidR="00AD3CBB" w:rsidRPr="0079203F" w:rsidRDefault="00AD3CBB">
            <w:pPr>
              <w:rPr>
                <w:ins w:id="2703" w:author="Borja Gonzalez" w:date="2017-09-28T18:53:00Z"/>
                <w:noProof/>
                <w:lang w:val="es-ES"/>
                <w:rPrChange w:id="2704" w:author="Rodrigo García" w:date="2017-09-29T10:05:00Z">
                  <w:rPr>
                    <w:ins w:id="2705" w:author="Borja Gonzalez" w:date="2017-09-28T18:53:00Z"/>
                    <w:rFonts w:ascii="Monaco" w:eastAsiaTheme="majorEastAsia" w:hAnsi="Monaco" w:cs="Monaco"/>
                    <w:color w:val="243F60" w:themeColor="accent1" w:themeShade="7F"/>
                    <w:sz w:val="32"/>
                    <w:szCs w:val="32"/>
                    <w:lang w:val="en-US"/>
                  </w:rPr>
                </w:rPrChange>
              </w:rPr>
              <w:pPrChange w:id="2706" w:author="GONZALEZ DIAZ, BORJA" w:date="2017-09-29T19:28:00Z">
                <w:pPr>
                  <w:keepNext/>
                  <w:keepLines/>
                  <w:widowControl w:val="0"/>
                  <w:autoSpaceDE w:val="0"/>
                  <w:autoSpaceDN w:val="0"/>
                  <w:adjustRightInd w:val="0"/>
                  <w:spacing w:before="200"/>
                  <w:outlineLvl w:val="4"/>
                </w:pPr>
              </w:pPrChange>
            </w:pPr>
            <w:ins w:id="2707" w:author="Borja Gonzalez" w:date="2017-09-28T18:53:00Z">
              <w:r w:rsidRPr="00AD3CBB">
                <w:rPr>
                  <w:noProof/>
                  <w:lang w:val="en-US"/>
                  <w:rPrChange w:id="2708" w:author="Borja Gonzalez" w:date="2017-09-28T18:55:00Z">
                    <w:rPr>
                      <w:rFonts w:ascii="Monaco" w:hAnsi="Monaco" w:cs="Monaco"/>
                      <w:sz w:val="32"/>
                      <w:szCs w:val="32"/>
                      <w:lang w:val="en-US"/>
                    </w:rPr>
                  </w:rPrChange>
                </w:rPr>
                <w:t xml:space="preserve">            </w:t>
              </w:r>
              <w:r w:rsidRPr="0079203F">
                <w:rPr>
                  <w:noProof/>
                  <w:lang w:val="es-ES"/>
                  <w:rPrChange w:id="2709" w:author="Rodrigo García" w:date="2017-09-29T10:05:00Z">
                    <w:rPr>
                      <w:rFonts w:ascii="Monaco" w:hAnsi="Monaco" w:cs="Monaco"/>
                      <w:color w:val="000000"/>
                      <w:sz w:val="32"/>
                      <w:szCs w:val="32"/>
                      <w:lang w:val="en-US"/>
                    </w:rPr>
                  </w:rPrChange>
                </w:rPr>
                <w:t>console</w:t>
              </w:r>
              <w:r w:rsidRPr="0079203F">
                <w:rPr>
                  <w:b/>
                  <w:bCs/>
                  <w:noProof/>
                  <w:lang w:val="es-ES"/>
                  <w:rPrChange w:id="2710" w:author="Rodrigo García" w:date="2017-09-29T10:05:00Z">
                    <w:rPr>
                      <w:rFonts w:ascii="Monaco" w:hAnsi="Monaco" w:cs="Monaco"/>
                      <w:b/>
                      <w:bCs/>
                      <w:color w:val="000000"/>
                      <w:sz w:val="32"/>
                      <w:szCs w:val="32"/>
                      <w:lang w:val="en-US"/>
                    </w:rPr>
                  </w:rPrChange>
                </w:rPr>
                <w:t>.</w:t>
              </w:r>
              <w:r w:rsidRPr="0079203F">
                <w:rPr>
                  <w:noProof/>
                  <w:lang w:val="es-ES"/>
                  <w:rPrChange w:id="2711" w:author="Rodrigo García" w:date="2017-09-29T10:05:00Z">
                    <w:rPr>
                      <w:rFonts w:ascii="Monaco" w:hAnsi="Monaco" w:cs="Monaco"/>
                      <w:color w:val="000000"/>
                      <w:sz w:val="32"/>
                      <w:szCs w:val="32"/>
                      <w:lang w:val="en-US"/>
                    </w:rPr>
                  </w:rPrChange>
                </w:rPr>
                <w:t>log</w:t>
              </w:r>
              <w:r w:rsidRPr="0079203F">
                <w:rPr>
                  <w:b/>
                  <w:bCs/>
                  <w:noProof/>
                  <w:lang w:val="es-ES"/>
                  <w:rPrChange w:id="2712" w:author="Rodrigo García" w:date="2017-09-29T10:05:00Z">
                    <w:rPr>
                      <w:rFonts w:ascii="Monaco" w:hAnsi="Monaco" w:cs="Monaco"/>
                      <w:b/>
                      <w:bCs/>
                      <w:color w:val="000000"/>
                      <w:sz w:val="32"/>
                      <w:szCs w:val="32"/>
                      <w:lang w:val="en-US"/>
                    </w:rPr>
                  </w:rPrChange>
                </w:rPr>
                <w:t>(</w:t>
              </w:r>
              <w:r w:rsidRPr="0079203F">
                <w:rPr>
                  <w:noProof/>
                  <w:color w:val="4E9A06"/>
                  <w:lang w:val="es-ES"/>
                  <w:rPrChange w:id="2713" w:author="Rodrigo García" w:date="2017-09-29T10:05:00Z">
                    <w:rPr>
                      <w:rFonts w:ascii="Monaco" w:hAnsi="Monaco" w:cs="Monaco"/>
                      <w:color w:val="4E9A06"/>
                      <w:sz w:val="32"/>
                      <w:szCs w:val="32"/>
                      <w:lang w:val="en-US"/>
                    </w:rPr>
                  </w:rPrChange>
                </w:rPr>
                <w:t>"Solicitud para borrar paciente: ("</w:t>
              </w:r>
              <w:r w:rsidRPr="0079203F">
                <w:rPr>
                  <w:b/>
                  <w:bCs/>
                  <w:noProof/>
                  <w:color w:val="CE5C00"/>
                  <w:lang w:val="es-ES"/>
                  <w:rPrChange w:id="2714" w:author="Rodrigo García" w:date="2017-09-29T10:05:00Z">
                    <w:rPr>
                      <w:rFonts w:ascii="Monaco" w:hAnsi="Monaco" w:cs="Monaco"/>
                      <w:b/>
                      <w:bCs/>
                      <w:color w:val="CE5C00"/>
                      <w:sz w:val="32"/>
                      <w:szCs w:val="32"/>
                      <w:lang w:val="en-US"/>
                    </w:rPr>
                  </w:rPrChange>
                </w:rPr>
                <w:t>+</w:t>
              </w:r>
              <w:r w:rsidRPr="0079203F">
                <w:rPr>
                  <w:noProof/>
                  <w:lang w:val="es-ES"/>
                  <w:rPrChange w:id="2715" w:author="Rodrigo García" w:date="2017-09-29T10:05:00Z">
                    <w:rPr>
                      <w:rFonts w:ascii="Monaco" w:hAnsi="Monaco" w:cs="Monaco"/>
                      <w:color w:val="000000"/>
                      <w:sz w:val="32"/>
                      <w:szCs w:val="32"/>
                      <w:lang w:val="en-US"/>
                    </w:rPr>
                  </w:rPrChange>
                </w:rPr>
                <w:t>data</w:t>
              </w:r>
              <w:r w:rsidRPr="0079203F">
                <w:rPr>
                  <w:b/>
                  <w:bCs/>
                  <w:noProof/>
                  <w:lang w:val="es-ES"/>
                  <w:rPrChange w:id="2716" w:author="Rodrigo García" w:date="2017-09-29T10:05:00Z">
                    <w:rPr>
                      <w:rFonts w:ascii="Monaco" w:hAnsi="Monaco" w:cs="Monaco"/>
                      <w:b/>
                      <w:bCs/>
                      <w:color w:val="000000"/>
                      <w:sz w:val="32"/>
                      <w:szCs w:val="32"/>
                      <w:lang w:val="en-US"/>
                    </w:rPr>
                  </w:rPrChange>
                </w:rPr>
                <w:t>.</w:t>
              </w:r>
              <w:r w:rsidRPr="0079203F">
                <w:rPr>
                  <w:noProof/>
                  <w:lang w:val="es-ES"/>
                  <w:rPrChange w:id="2717" w:author="Rodrigo García" w:date="2017-09-29T10:05:00Z">
                    <w:rPr>
                      <w:rFonts w:ascii="Monaco" w:hAnsi="Monaco" w:cs="Monaco"/>
                      <w:color w:val="000000"/>
                      <w:sz w:val="32"/>
                      <w:szCs w:val="32"/>
                      <w:lang w:val="en-US"/>
                    </w:rPr>
                  </w:rPrChange>
                </w:rPr>
                <w:t>n</w:t>
              </w:r>
              <w:r w:rsidRPr="0079203F">
                <w:rPr>
                  <w:b/>
                  <w:bCs/>
                  <w:noProof/>
                  <w:color w:val="CE5C00"/>
                  <w:lang w:val="es-ES"/>
                  <w:rPrChange w:id="2718" w:author="Rodrigo García" w:date="2017-09-29T10:05:00Z">
                    <w:rPr>
                      <w:rFonts w:ascii="Monaco" w:hAnsi="Monaco" w:cs="Monaco"/>
                      <w:b/>
                      <w:bCs/>
                      <w:color w:val="CE5C00"/>
                      <w:sz w:val="32"/>
                      <w:szCs w:val="32"/>
                      <w:lang w:val="en-US"/>
                    </w:rPr>
                  </w:rPrChange>
                </w:rPr>
                <w:t>+</w:t>
              </w:r>
              <w:r w:rsidRPr="0079203F">
                <w:rPr>
                  <w:noProof/>
                  <w:color w:val="4E9A06"/>
                  <w:lang w:val="es-ES"/>
                  <w:rPrChange w:id="2719" w:author="Rodrigo García" w:date="2017-09-29T10:05:00Z">
                    <w:rPr>
                      <w:rFonts w:ascii="Monaco" w:hAnsi="Monaco" w:cs="Monaco"/>
                      <w:color w:val="4E9A06"/>
                      <w:sz w:val="32"/>
                      <w:szCs w:val="32"/>
                      <w:lang w:val="en-US"/>
                    </w:rPr>
                  </w:rPrChange>
                </w:rPr>
                <w:t>") enviada"</w:t>
              </w:r>
              <w:r w:rsidRPr="0079203F">
                <w:rPr>
                  <w:b/>
                  <w:bCs/>
                  <w:noProof/>
                  <w:lang w:val="es-ES"/>
                  <w:rPrChange w:id="2720" w:author="Rodrigo García" w:date="2017-09-29T10:05:00Z">
                    <w:rPr>
                      <w:rFonts w:ascii="Monaco" w:hAnsi="Monaco" w:cs="Monaco"/>
                      <w:b/>
                      <w:bCs/>
                      <w:color w:val="000000"/>
                      <w:sz w:val="32"/>
                      <w:szCs w:val="32"/>
                      <w:lang w:val="en-US"/>
                    </w:rPr>
                  </w:rPrChange>
                </w:rPr>
                <w:t>);</w:t>
              </w:r>
            </w:ins>
          </w:p>
          <w:p w14:paraId="14C8661A" w14:textId="77777777" w:rsidR="00AD3CBB" w:rsidRPr="0079203F" w:rsidRDefault="00AD3CBB">
            <w:pPr>
              <w:rPr>
                <w:ins w:id="2721" w:author="Borja Gonzalez" w:date="2017-09-28T18:53:00Z"/>
                <w:noProof/>
                <w:lang w:val="es-ES"/>
                <w:rPrChange w:id="2722" w:author="Rodrigo García" w:date="2017-09-29T10:05:00Z">
                  <w:rPr>
                    <w:ins w:id="2723" w:author="Borja Gonzalez" w:date="2017-09-28T18:53:00Z"/>
                    <w:rFonts w:ascii="Monaco" w:eastAsiaTheme="majorEastAsia" w:hAnsi="Monaco" w:cs="Monaco"/>
                    <w:color w:val="243F60" w:themeColor="accent1" w:themeShade="7F"/>
                    <w:sz w:val="32"/>
                    <w:szCs w:val="32"/>
                    <w:lang w:val="en-US"/>
                  </w:rPr>
                </w:rPrChange>
              </w:rPr>
              <w:pPrChange w:id="2724" w:author="GONZALEZ DIAZ, BORJA" w:date="2017-09-29T19:28:00Z">
                <w:pPr>
                  <w:keepNext/>
                  <w:keepLines/>
                  <w:widowControl w:val="0"/>
                  <w:autoSpaceDE w:val="0"/>
                  <w:autoSpaceDN w:val="0"/>
                  <w:adjustRightInd w:val="0"/>
                  <w:spacing w:before="200"/>
                  <w:outlineLvl w:val="4"/>
                </w:pPr>
              </w:pPrChange>
            </w:pPr>
            <w:ins w:id="2725" w:author="Borja Gonzalez" w:date="2017-09-28T18:53:00Z">
              <w:r w:rsidRPr="0079203F">
                <w:rPr>
                  <w:noProof/>
                  <w:lang w:val="es-ES"/>
                  <w:rPrChange w:id="2726" w:author="Rodrigo García" w:date="2017-09-29T10:05:00Z">
                    <w:rPr>
                      <w:rFonts w:ascii="Monaco" w:hAnsi="Monaco" w:cs="Monaco"/>
                      <w:sz w:val="32"/>
                      <w:szCs w:val="32"/>
                      <w:lang w:val="en-US"/>
                    </w:rPr>
                  </w:rPrChange>
                </w:rPr>
                <w:t xml:space="preserve">        </w:t>
              </w:r>
              <w:r w:rsidRPr="0079203F">
                <w:rPr>
                  <w:b/>
                  <w:bCs/>
                  <w:noProof/>
                  <w:lang w:val="es-ES"/>
                  <w:rPrChange w:id="2727" w:author="Rodrigo García" w:date="2017-09-29T10:05:00Z">
                    <w:rPr>
                      <w:rFonts w:ascii="Monaco" w:hAnsi="Monaco" w:cs="Monaco"/>
                      <w:b/>
                      <w:bCs/>
                      <w:color w:val="000000"/>
                      <w:sz w:val="32"/>
                      <w:szCs w:val="32"/>
                      <w:lang w:val="en-US"/>
                    </w:rPr>
                  </w:rPrChange>
                </w:rPr>
                <w:t>}</w:t>
              </w:r>
            </w:ins>
          </w:p>
          <w:p w14:paraId="6701B275" w14:textId="77777777" w:rsidR="00AD3CBB" w:rsidRPr="0079203F" w:rsidRDefault="00AD3CBB">
            <w:pPr>
              <w:rPr>
                <w:ins w:id="2728" w:author="Borja Gonzalez" w:date="2017-09-28T18:53:00Z"/>
                <w:noProof/>
                <w:lang w:val="es-ES"/>
                <w:rPrChange w:id="2729" w:author="Rodrigo García" w:date="2017-09-29T10:05:00Z">
                  <w:rPr>
                    <w:ins w:id="2730" w:author="Borja Gonzalez" w:date="2017-09-28T18:53:00Z"/>
                    <w:rFonts w:ascii="Monaco" w:eastAsiaTheme="majorEastAsia" w:hAnsi="Monaco" w:cs="Monaco"/>
                    <w:color w:val="243F60" w:themeColor="accent1" w:themeShade="7F"/>
                    <w:sz w:val="32"/>
                    <w:szCs w:val="32"/>
                    <w:lang w:val="en-US"/>
                  </w:rPr>
                </w:rPrChange>
              </w:rPr>
              <w:pPrChange w:id="2731" w:author="GONZALEZ DIAZ, BORJA" w:date="2017-09-29T19:28:00Z">
                <w:pPr>
                  <w:keepNext/>
                  <w:keepLines/>
                  <w:widowControl w:val="0"/>
                  <w:autoSpaceDE w:val="0"/>
                  <w:autoSpaceDN w:val="0"/>
                  <w:adjustRightInd w:val="0"/>
                  <w:spacing w:before="200"/>
                  <w:outlineLvl w:val="4"/>
                </w:pPr>
              </w:pPrChange>
            </w:pPr>
            <w:ins w:id="2732" w:author="Borja Gonzalez" w:date="2017-09-28T18:53:00Z">
              <w:r w:rsidRPr="0079203F">
                <w:rPr>
                  <w:noProof/>
                  <w:lang w:val="es-ES"/>
                  <w:rPrChange w:id="2733" w:author="Rodrigo García" w:date="2017-09-29T10:05:00Z">
                    <w:rPr>
                      <w:rFonts w:ascii="Monaco" w:hAnsi="Monaco" w:cs="Monaco"/>
                      <w:sz w:val="32"/>
                      <w:szCs w:val="32"/>
                      <w:lang w:val="en-US"/>
                    </w:rPr>
                  </w:rPrChange>
                </w:rPr>
                <w:t xml:space="preserve">        </w:t>
              </w:r>
              <w:r w:rsidRPr="0079203F">
                <w:rPr>
                  <w:b/>
                  <w:bCs/>
                  <w:noProof/>
                  <w:color w:val="204A87"/>
                  <w:lang w:val="es-ES"/>
                  <w:rPrChange w:id="2734" w:author="Rodrigo García" w:date="2017-09-29T10:05:00Z">
                    <w:rPr>
                      <w:rFonts w:ascii="Monaco" w:hAnsi="Monaco" w:cs="Monaco"/>
                      <w:b/>
                      <w:bCs/>
                      <w:color w:val="204A87"/>
                      <w:sz w:val="32"/>
                      <w:szCs w:val="32"/>
                      <w:lang w:val="en-US"/>
                    </w:rPr>
                  </w:rPrChange>
                </w:rPr>
                <w:t>else</w:t>
              </w:r>
              <w:r w:rsidRPr="0079203F">
                <w:rPr>
                  <w:b/>
                  <w:bCs/>
                  <w:noProof/>
                  <w:lang w:val="es-ES"/>
                  <w:rPrChange w:id="2735" w:author="Rodrigo García" w:date="2017-09-29T10:05:00Z">
                    <w:rPr>
                      <w:rFonts w:ascii="Monaco" w:hAnsi="Monaco" w:cs="Monaco"/>
                      <w:b/>
                      <w:bCs/>
                      <w:color w:val="000000"/>
                      <w:sz w:val="32"/>
                      <w:szCs w:val="32"/>
                      <w:lang w:val="en-US"/>
                    </w:rPr>
                  </w:rPrChange>
                </w:rPr>
                <w:t>{</w:t>
              </w:r>
            </w:ins>
          </w:p>
          <w:p w14:paraId="4728297D" w14:textId="77777777" w:rsidR="00AD3CBB" w:rsidRPr="0079203F" w:rsidRDefault="00AD3CBB">
            <w:pPr>
              <w:rPr>
                <w:ins w:id="2736" w:author="Borja Gonzalez" w:date="2017-09-28T18:53:00Z"/>
                <w:noProof/>
                <w:lang w:val="es-ES"/>
                <w:rPrChange w:id="2737" w:author="Rodrigo García" w:date="2017-09-29T10:05:00Z">
                  <w:rPr>
                    <w:ins w:id="2738" w:author="Borja Gonzalez" w:date="2017-09-28T18:53:00Z"/>
                    <w:rFonts w:ascii="Monaco" w:eastAsiaTheme="majorEastAsia" w:hAnsi="Monaco" w:cs="Monaco"/>
                    <w:color w:val="243F60" w:themeColor="accent1" w:themeShade="7F"/>
                    <w:sz w:val="32"/>
                    <w:szCs w:val="32"/>
                    <w:lang w:val="en-US"/>
                  </w:rPr>
                </w:rPrChange>
              </w:rPr>
              <w:pPrChange w:id="2739" w:author="GONZALEZ DIAZ, BORJA" w:date="2017-09-29T19:28:00Z">
                <w:pPr>
                  <w:keepNext/>
                  <w:keepLines/>
                  <w:widowControl w:val="0"/>
                  <w:autoSpaceDE w:val="0"/>
                  <w:autoSpaceDN w:val="0"/>
                  <w:adjustRightInd w:val="0"/>
                  <w:spacing w:before="200"/>
                  <w:outlineLvl w:val="4"/>
                </w:pPr>
              </w:pPrChange>
            </w:pPr>
            <w:ins w:id="2740" w:author="Borja Gonzalez" w:date="2017-09-28T18:53:00Z">
              <w:r w:rsidRPr="0079203F">
                <w:rPr>
                  <w:noProof/>
                  <w:lang w:val="es-ES"/>
                  <w:rPrChange w:id="2741" w:author="Rodrigo García" w:date="2017-09-29T10:05:00Z">
                    <w:rPr>
                      <w:rFonts w:ascii="Monaco" w:hAnsi="Monaco" w:cs="Monaco"/>
                      <w:sz w:val="32"/>
                      <w:szCs w:val="32"/>
                      <w:lang w:val="en-US"/>
                    </w:rPr>
                  </w:rPrChange>
                </w:rPr>
                <w:t xml:space="preserve">        console</w:t>
              </w:r>
              <w:r w:rsidRPr="0079203F">
                <w:rPr>
                  <w:b/>
                  <w:bCs/>
                  <w:noProof/>
                  <w:lang w:val="es-ES"/>
                  <w:rPrChange w:id="2742" w:author="Rodrigo García" w:date="2017-09-29T10:05:00Z">
                    <w:rPr>
                      <w:rFonts w:ascii="Monaco" w:hAnsi="Monaco" w:cs="Monaco"/>
                      <w:b/>
                      <w:bCs/>
                      <w:color w:val="000000"/>
                      <w:sz w:val="32"/>
                      <w:szCs w:val="32"/>
                      <w:lang w:val="en-US"/>
                    </w:rPr>
                  </w:rPrChange>
                </w:rPr>
                <w:t>.</w:t>
              </w:r>
              <w:r w:rsidRPr="0079203F">
                <w:rPr>
                  <w:noProof/>
                  <w:lang w:val="es-ES"/>
                  <w:rPrChange w:id="2743" w:author="Rodrigo García" w:date="2017-09-29T10:05:00Z">
                    <w:rPr>
                      <w:rFonts w:ascii="Monaco" w:hAnsi="Monaco" w:cs="Monaco"/>
                      <w:color w:val="000000"/>
                      <w:sz w:val="32"/>
                      <w:szCs w:val="32"/>
                      <w:lang w:val="en-US"/>
                    </w:rPr>
                  </w:rPrChange>
                </w:rPr>
                <w:t>log</w:t>
              </w:r>
              <w:r w:rsidRPr="0079203F">
                <w:rPr>
                  <w:b/>
                  <w:bCs/>
                  <w:noProof/>
                  <w:lang w:val="es-ES"/>
                  <w:rPrChange w:id="2744" w:author="Rodrigo García" w:date="2017-09-29T10:05:00Z">
                    <w:rPr>
                      <w:rFonts w:ascii="Monaco" w:hAnsi="Monaco" w:cs="Monaco"/>
                      <w:b/>
                      <w:bCs/>
                      <w:color w:val="000000"/>
                      <w:sz w:val="32"/>
                      <w:szCs w:val="32"/>
                      <w:lang w:val="en-US"/>
                    </w:rPr>
                  </w:rPrChange>
                </w:rPr>
                <w:t>(</w:t>
              </w:r>
              <w:r w:rsidRPr="0079203F">
                <w:rPr>
                  <w:noProof/>
                  <w:color w:val="4E9A06"/>
                  <w:lang w:val="es-ES"/>
                  <w:rPrChange w:id="2745" w:author="Rodrigo García" w:date="2017-09-29T10:05:00Z">
                    <w:rPr>
                      <w:rFonts w:ascii="Monaco" w:hAnsi="Monaco" w:cs="Monaco"/>
                      <w:color w:val="4E9A06"/>
                      <w:sz w:val="32"/>
                      <w:szCs w:val="32"/>
                      <w:lang w:val="en-US"/>
                    </w:rPr>
                  </w:rPrChange>
                </w:rPr>
                <w:t>"Datos no borrados"</w:t>
              </w:r>
              <w:r w:rsidRPr="0079203F">
                <w:rPr>
                  <w:b/>
                  <w:bCs/>
                  <w:noProof/>
                  <w:lang w:val="es-ES"/>
                  <w:rPrChange w:id="2746" w:author="Rodrigo García" w:date="2017-09-29T10:05:00Z">
                    <w:rPr>
                      <w:rFonts w:ascii="Monaco" w:hAnsi="Monaco" w:cs="Monaco"/>
                      <w:b/>
                      <w:bCs/>
                      <w:color w:val="000000"/>
                      <w:sz w:val="32"/>
                      <w:szCs w:val="32"/>
                      <w:lang w:val="en-US"/>
                    </w:rPr>
                  </w:rPrChange>
                </w:rPr>
                <w:t>);</w:t>
              </w:r>
            </w:ins>
          </w:p>
          <w:p w14:paraId="6ACC8B55" w14:textId="77777777" w:rsidR="00AD3CBB" w:rsidRPr="00AD3CBB" w:rsidRDefault="00AD3CBB">
            <w:pPr>
              <w:rPr>
                <w:ins w:id="2747" w:author="Borja Gonzalez" w:date="2017-09-28T18:53:00Z"/>
                <w:noProof/>
                <w:lang w:val="en-US"/>
                <w:rPrChange w:id="2748" w:author="Borja Gonzalez" w:date="2017-09-28T18:55:00Z">
                  <w:rPr>
                    <w:ins w:id="2749" w:author="Borja Gonzalez" w:date="2017-09-28T18:53:00Z"/>
                    <w:rFonts w:ascii="Monaco" w:eastAsiaTheme="majorEastAsia" w:hAnsi="Monaco" w:cs="Monaco"/>
                    <w:color w:val="243F60" w:themeColor="accent1" w:themeShade="7F"/>
                    <w:sz w:val="32"/>
                    <w:szCs w:val="32"/>
                    <w:lang w:val="en-US"/>
                  </w:rPr>
                </w:rPrChange>
              </w:rPr>
              <w:pPrChange w:id="2750" w:author="GONZALEZ DIAZ, BORJA" w:date="2017-09-29T19:28:00Z">
                <w:pPr>
                  <w:keepNext/>
                  <w:keepLines/>
                  <w:widowControl w:val="0"/>
                  <w:autoSpaceDE w:val="0"/>
                  <w:autoSpaceDN w:val="0"/>
                  <w:adjustRightInd w:val="0"/>
                  <w:spacing w:before="200"/>
                  <w:outlineLvl w:val="4"/>
                </w:pPr>
              </w:pPrChange>
            </w:pPr>
            <w:ins w:id="2751" w:author="Borja Gonzalez" w:date="2017-09-28T18:53:00Z">
              <w:r w:rsidRPr="0079203F">
                <w:rPr>
                  <w:noProof/>
                  <w:lang w:val="es-ES"/>
                  <w:rPrChange w:id="2752" w:author="Rodrigo García" w:date="2017-09-29T10:05:00Z">
                    <w:rPr>
                      <w:rFonts w:ascii="Monaco" w:hAnsi="Monaco" w:cs="Monaco"/>
                      <w:sz w:val="32"/>
                      <w:szCs w:val="32"/>
                      <w:lang w:val="en-US"/>
                    </w:rPr>
                  </w:rPrChange>
                </w:rPr>
                <w:t xml:space="preserve">    </w:t>
              </w:r>
              <w:r w:rsidRPr="00AD3CBB">
                <w:rPr>
                  <w:b/>
                  <w:bCs/>
                  <w:noProof/>
                  <w:lang w:val="en-US"/>
                  <w:rPrChange w:id="2753"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pPr>
              <w:rPr>
                <w:ins w:id="2754" w:author="Borja Gonzalez" w:date="2017-09-28T18:53:00Z"/>
                <w:noProof/>
                <w:lang w:val="en-US"/>
                <w:rPrChange w:id="2755" w:author="Borja Gonzalez" w:date="2017-09-28T18:55:00Z">
                  <w:rPr>
                    <w:ins w:id="2756" w:author="Borja Gonzalez" w:date="2017-09-28T18:53:00Z"/>
                    <w:rFonts w:ascii="Monaco" w:eastAsiaTheme="majorEastAsia" w:hAnsi="Monaco" w:cs="Monaco"/>
                    <w:color w:val="243F60" w:themeColor="accent1" w:themeShade="7F"/>
                    <w:sz w:val="32"/>
                    <w:szCs w:val="32"/>
                    <w:lang w:val="en-US"/>
                  </w:rPr>
                </w:rPrChange>
              </w:rPr>
              <w:pPrChange w:id="2757" w:author="GONZALEZ DIAZ, BORJA" w:date="2017-09-29T19:28:00Z">
                <w:pPr>
                  <w:keepNext/>
                  <w:keepLines/>
                  <w:widowControl w:val="0"/>
                  <w:autoSpaceDE w:val="0"/>
                  <w:autoSpaceDN w:val="0"/>
                  <w:adjustRightInd w:val="0"/>
                  <w:spacing w:before="200"/>
                  <w:outlineLvl w:val="4"/>
                </w:pPr>
              </w:pPrChange>
            </w:pPr>
            <w:ins w:id="2758" w:author="Borja Gonzalez" w:date="2017-09-28T18:53:00Z">
              <w:r w:rsidRPr="00AD3CBB">
                <w:rPr>
                  <w:b/>
                  <w:bCs/>
                  <w:noProof/>
                  <w:lang w:val="en-US"/>
                  <w:rPrChange w:id="2759"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760"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Ttulo3"/>
      </w:pPr>
      <w:bookmarkStart w:id="2761" w:name="_Toc494476019"/>
      <w:r>
        <w:t>4.3.3.  Añadir un Paciente</w:t>
      </w:r>
      <w:bookmarkEnd w:id="2761"/>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Ttulo4"/>
      </w:pPr>
      <w:r>
        <w:t>4.3.3.1.  Funcionalidad en el lado del cliente</w:t>
      </w:r>
    </w:p>
    <w:p w14:paraId="4B652AB6" w14:textId="77777777" w:rsidR="00337DCF" w:rsidRDefault="00337DCF" w:rsidP="00F137C1"/>
    <w:p w14:paraId="23E24F55" w14:textId="6DD07C65" w:rsidR="00337DCF" w:rsidDel="00647179" w:rsidRDefault="00337DCF" w:rsidP="00F137C1">
      <w:pPr>
        <w:rPr>
          <w:del w:id="2762" w:author="Borja Gonzalez" w:date="2017-09-29T16:50:00Z"/>
        </w:rPr>
      </w:pPr>
      <w:r>
        <w:t>Para poder añadir un paciente, el usuario tendrá que posicionarse en la pestaña de pacientes y rellenar el formulario que se encuentra justo después del listado de pacientes.</w:t>
      </w:r>
    </w:p>
    <w:p w14:paraId="676A2313" w14:textId="77777777" w:rsidR="00337DCF" w:rsidDel="00647179" w:rsidRDefault="00337DCF" w:rsidP="00F137C1">
      <w:pPr>
        <w:rPr>
          <w:del w:id="2763" w:author="Borja Gonzalez" w:date="2017-09-29T16:50:00Z"/>
        </w:rPr>
      </w:pPr>
    </w:p>
    <w:p w14:paraId="102718C1" w14:textId="77777777" w:rsidR="00337DCF" w:rsidRPr="00647179" w:rsidRDefault="00337DCF" w:rsidP="00647179"/>
    <w:tbl>
      <w:tblPr>
        <w:tblStyle w:val="Tablaconcuadrcula"/>
        <w:tblW w:w="0" w:type="auto"/>
        <w:tblLook w:val="04A0" w:firstRow="1" w:lastRow="0" w:firstColumn="1" w:lastColumn="0" w:noHBand="0" w:noVBand="1"/>
      </w:tblPr>
      <w:tblGrid>
        <w:gridCol w:w="8856"/>
      </w:tblGrid>
      <w:tr w:rsidR="0055352B" w:rsidRPr="00683B90" w14:paraId="7A382A02" w14:textId="77777777" w:rsidTr="0055352B">
        <w:trPr>
          <w:ins w:id="2764" w:author="Borja Gonzalez" w:date="2017-09-28T18:57:00Z"/>
        </w:trPr>
        <w:tc>
          <w:tcPr>
            <w:tcW w:w="8856" w:type="dxa"/>
          </w:tcPr>
          <w:p w14:paraId="173675B2" w14:textId="77777777" w:rsidR="0055352B" w:rsidRPr="0079203F" w:rsidRDefault="0055352B">
            <w:pPr>
              <w:rPr>
                <w:ins w:id="2765" w:author="Borja Gonzalez" w:date="2017-09-28T18:57:00Z"/>
                <w:lang w:val="es-ES"/>
                <w:rPrChange w:id="2766" w:author="Rodrigo García" w:date="2017-09-29T10:05:00Z">
                  <w:rPr>
                    <w:ins w:id="2767" w:author="Borja Gonzalez" w:date="2017-09-28T18:57:00Z"/>
                    <w:rFonts w:ascii="Monaco" w:eastAsiaTheme="majorEastAsia" w:hAnsi="Monaco" w:cs="Monaco"/>
                    <w:color w:val="243F60" w:themeColor="accent1" w:themeShade="7F"/>
                    <w:sz w:val="32"/>
                    <w:szCs w:val="32"/>
                    <w:lang w:val="en-US"/>
                  </w:rPr>
                </w:rPrChange>
              </w:rPr>
              <w:pPrChange w:id="2768" w:author="GONZALEZ DIAZ, BORJA" w:date="2017-09-29T19:28:00Z">
                <w:pPr>
                  <w:keepNext/>
                  <w:keepLines/>
                  <w:widowControl w:val="0"/>
                  <w:autoSpaceDE w:val="0"/>
                  <w:autoSpaceDN w:val="0"/>
                  <w:adjustRightInd w:val="0"/>
                  <w:spacing w:before="200"/>
                  <w:outlineLvl w:val="4"/>
                </w:pPr>
              </w:pPrChange>
            </w:pPr>
            <w:ins w:id="2769" w:author="Borja Gonzalez" w:date="2017-09-28T18:57:00Z">
              <w:r w:rsidRPr="0079203F">
                <w:rPr>
                  <w:b/>
                  <w:bCs/>
                  <w:color w:val="204A87"/>
                  <w:lang w:val="es-ES"/>
                  <w:rPrChange w:id="2770" w:author="Rodrigo García" w:date="2017-09-29T10:05:00Z">
                    <w:rPr>
                      <w:rFonts w:ascii="Monaco" w:hAnsi="Monaco" w:cs="Monaco"/>
                      <w:b/>
                      <w:bCs/>
                      <w:color w:val="204A87"/>
                      <w:sz w:val="32"/>
                      <w:szCs w:val="32"/>
                      <w:lang w:val="en-US"/>
                    </w:rPr>
                  </w:rPrChange>
                </w:rPr>
                <w:t>&lt;p&gt;</w:t>
              </w:r>
              <w:r w:rsidRPr="0079203F">
                <w:rPr>
                  <w:lang w:val="es-ES"/>
                  <w:rPrChange w:id="2771" w:author="Rodrigo García" w:date="2017-09-29T10:05:00Z">
                    <w:rPr>
                      <w:rFonts w:ascii="Monaco" w:hAnsi="Monaco" w:cs="Monaco"/>
                      <w:sz w:val="32"/>
                      <w:szCs w:val="32"/>
                      <w:lang w:val="en-US"/>
                    </w:rPr>
                  </w:rPrChange>
                </w:rPr>
                <w:t xml:space="preserve">Para añadir a un paciente rellene el formulario y haga click en </w:t>
              </w:r>
              <w:r w:rsidRPr="0079203F">
                <w:rPr>
                  <w:lang w:val="es-ES"/>
                  <w:rPrChange w:id="2772" w:author="Rodrigo García" w:date="2017-09-29T10:05:00Z">
                    <w:rPr>
                      <w:rFonts w:ascii="Monaco" w:hAnsi="Monaco" w:cs="Monaco"/>
                      <w:sz w:val="32"/>
                      <w:szCs w:val="32"/>
                      <w:lang w:val="en-US"/>
                    </w:rPr>
                  </w:rPrChange>
                </w:rPr>
                <w:lastRenderedPageBreak/>
                <w:t>'Añadir':</w:t>
              </w:r>
              <w:r w:rsidRPr="0079203F">
                <w:rPr>
                  <w:b/>
                  <w:bCs/>
                  <w:color w:val="204A87"/>
                  <w:lang w:val="es-ES"/>
                  <w:rPrChange w:id="2773" w:author="Rodrigo García" w:date="2017-09-29T10:05:00Z">
                    <w:rPr>
                      <w:rFonts w:ascii="Monaco" w:hAnsi="Monaco" w:cs="Monaco"/>
                      <w:b/>
                      <w:bCs/>
                      <w:color w:val="204A87"/>
                      <w:sz w:val="32"/>
                      <w:szCs w:val="32"/>
                      <w:lang w:val="en-US"/>
                    </w:rPr>
                  </w:rPrChange>
                </w:rPr>
                <w:t>&lt;/p&gt;&lt;br&gt;</w:t>
              </w:r>
            </w:ins>
          </w:p>
          <w:p w14:paraId="1F4DE99C" w14:textId="77777777" w:rsidR="0055352B" w:rsidRPr="0079203F" w:rsidRDefault="0055352B">
            <w:pPr>
              <w:rPr>
                <w:ins w:id="2774" w:author="Borja Gonzalez" w:date="2017-09-28T18:57:00Z"/>
                <w:lang w:val="es-ES"/>
                <w:rPrChange w:id="2775" w:author="Rodrigo García" w:date="2017-09-29T10:05:00Z">
                  <w:rPr>
                    <w:ins w:id="2776" w:author="Borja Gonzalez" w:date="2017-09-28T18:57:00Z"/>
                    <w:rFonts w:ascii="Monaco" w:eastAsiaTheme="majorEastAsia" w:hAnsi="Monaco" w:cs="Monaco"/>
                    <w:color w:val="243F60" w:themeColor="accent1" w:themeShade="7F"/>
                    <w:sz w:val="32"/>
                    <w:szCs w:val="32"/>
                    <w:lang w:val="en-US"/>
                  </w:rPr>
                </w:rPrChange>
              </w:rPr>
              <w:pPrChange w:id="2777" w:author="GONZALEZ DIAZ, BORJA" w:date="2017-09-29T19:28:00Z">
                <w:pPr>
                  <w:keepNext/>
                  <w:keepLines/>
                  <w:widowControl w:val="0"/>
                  <w:autoSpaceDE w:val="0"/>
                  <w:autoSpaceDN w:val="0"/>
                  <w:adjustRightInd w:val="0"/>
                  <w:spacing w:before="200"/>
                  <w:outlineLvl w:val="4"/>
                </w:pPr>
              </w:pPrChange>
            </w:pPr>
            <w:ins w:id="2778" w:author="Borja Gonzalez" w:date="2017-09-28T18:57:00Z">
              <w:r w:rsidRPr="0079203F">
                <w:rPr>
                  <w:b/>
                  <w:bCs/>
                  <w:color w:val="204A87"/>
                  <w:lang w:val="es-ES"/>
                  <w:rPrChange w:id="2779" w:author="Rodrigo García" w:date="2017-09-29T10:05:00Z">
                    <w:rPr>
                      <w:rFonts w:ascii="Monaco" w:hAnsi="Monaco" w:cs="Monaco"/>
                      <w:b/>
                      <w:bCs/>
                      <w:color w:val="204A87"/>
                      <w:sz w:val="32"/>
                      <w:szCs w:val="32"/>
                      <w:lang w:val="en-US"/>
                    </w:rPr>
                  </w:rPrChange>
                </w:rPr>
                <w:t>&lt;p1&gt;</w:t>
              </w:r>
              <w:r w:rsidRPr="0079203F">
                <w:rPr>
                  <w:lang w:val="es-ES"/>
                  <w:rPrChange w:id="2780" w:author="Rodrigo García" w:date="2017-09-29T10:05:00Z">
                    <w:rPr>
                      <w:rFonts w:ascii="Monaco" w:hAnsi="Monaco" w:cs="Monaco"/>
                      <w:sz w:val="32"/>
                      <w:szCs w:val="32"/>
                      <w:lang w:val="en-US"/>
                    </w:rPr>
                  </w:rPrChange>
                </w:rPr>
                <w:t xml:space="preserve">Nombre: </w:t>
              </w:r>
              <w:r w:rsidRPr="0079203F">
                <w:rPr>
                  <w:b/>
                  <w:bCs/>
                  <w:color w:val="204A87"/>
                  <w:lang w:val="es-ES"/>
                  <w:rPrChange w:id="2781" w:author="Rodrigo García" w:date="2017-09-29T10:05:00Z">
                    <w:rPr>
                      <w:rFonts w:ascii="Monaco" w:hAnsi="Monaco" w:cs="Monaco"/>
                      <w:b/>
                      <w:bCs/>
                      <w:color w:val="204A87"/>
                      <w:sz w:val="32"/>
                      <w:szCs w:val="32"/>
                      <w:lang w:val="en-US"/>
                    </w:rPr>
                  </w:rPrChange>
                </w:rPr>
                <w:t>&lt;/p1&gt;</w:t>
              </w:r>
            </w:ins>
          </w:p>
          <w:p w14:paraId="0B07C524" w14:textId="77777777" w:rsidR="0055352B" w:rsidRPr="0079203F" w:rsidRDefault="0055352B">
            <w:pPr>
              <w:rPr>
                <w:ins w:id="2782" w:author="Borja Gonzalez" w:date="2017-09-28T18:57:00Z"/>
                <w:lang w:val="es-ES"/>
                <w:rPrChange w:id="2783" w:author="Rodrigo García" w:date="2017-09-29T10:05:00Z">
                  <w:rPr>
                    <w:ins w:id="2784" w:author="Borja Gonzalez" w:date="2017-09-28T18:57:00Z"/>
                    <w:rFonts w:ascii="Monaco" w:eastAsiaTheme="majorEastAsia" w:hAnsi="Monaco" w:cs="Monaco"/>
                    <w:color w:val="243F60" w:themeColor="accent1" w:themeShade="7F"/>
                    <w:sz w:val="32"/>
                    <w:szCs w:val="32"/>
                    <w:lang w:val="en-US"/>
                  </w:rPr>
                </w:rPrChange>
              </w:rPr>
              <w:pPrChange w:id="2785" w:author="GONZALEZ DIAZ, BORJA" w:date="2017-09-29T19:28:00Z">
                <w:pPr>
                  <w:keepNext/>
                  <w:keepLines/>
                  <w:widowControl w:val="0"/>
                  <w:autoSpaceDE w:val="0"/>
                  <w:autoSpaceDN w:val="0"/>
                  <w:adjustRightInd w:val="0"/>
                  <w:spacing w:before="200"/>
                  <w:outlineLvl w:val="4"/>
                </w:pPr>
              </w:pPrChange>
            </w:pPr>
            <w:ins w:id="2786" w:author="Borja Gonzalez" w:date="2017-09-28T18:57:00Z">
              <w:r w:rsidRPr="0079203F">
                <w:rPr>
                  <w:lang w:val="es-ES"/>
                  <w:rPrChange w:id="2787" w:author="Rodrigo García" w:date="2017-09-29T10:05:00Z">
                    <w:rPr>
                      <w:rFonts w:ascii="Monaco" w:hAnsi="Monaco" w:cs="Monaco"/>
                      <w:sz w:val="32"/>
                      <w:szCs w:val="32"/>
                      <w:lang w:val="en-US"/>
                    </w:rPr>
                  </w:rPrChange>
                </w:rPr>
                <w:tab/>
              </w:r>
              <w:r w:rsidRPr="0079203F">
                <w:rPr>
                  <w:b/>
                  <w:bCs/>
                  <w:color w:val="204A87"/>
                  <w:lang w:val="es-ES"/>
                  <w:rPrChange w:id="2788" w:author="Rodrigo García" w:date="2017-09-29T10:05:00Z">
                    <w:rPr>
                      <w:rFonts w:ascii="Monaco" w:hAnsi="Monaco" w:cs="Monaco"/>
                      <w:b/>
                      <w:bCs/>
                      <w:color w:val="204A87"/>
                      <w:sz w:val="32"/>
                      <w:szCs w:val="32"/>
                      <w:lang w:val="en-US"/>
                    </w:rPr>
                  </w:rPrChange>
                </w:rPr>
                <w:t>&lt;input</w:t>
              </w:r>
              <w:r w:rsidRPr="0079203F">
                <w:rPr>
                  <w:lang w:val="es-ES"/>
                  <w:rPrChange w:id="2789" w:author="Rodrigo García" w:date="2017-09-29T10:05:00Z">
                    <w:rPr>
                      <w:rFonts w:ascii="Monaco" w:hAnsi="Monaco" w:cs="Monaco"/>
                      <w:sz w:val="32"/>
                      <w:szCs w:val="32"/>
                      <w:lang w:val="en-US"/>
                    </w:rPr>
                  </w:rPrChange>
                </w:rPr>
                <w:t xml:space="preserve"> </w:t>
              </w:r>
              <w:r w:rsidRPr="0079203F">
                <w:rPr>
                  <w:color w:val="C4A000"/>
                  <w:lang w:val="es-ES"/>
                  <w:rPrChange w:id="2790" w:author="Rodrigo García" w:date="2017-09-29T10:05:00Z">
                    <w:rPr>
                      <w:rFonts w:ascii="Monaco" w:hAnsi="Monaco" w:cs="Monaco"/>
                      <w:color w:val="C4A000"/>
                      <w:sz w:val="32"/>
                      <w:szCs w:val="32"/>
                      <w:lang w:val="en-US"/>
                    </w:rPr>
                  </w:rPrChange>
                </w:rPr>
                <w:t>type=</w:t>
              </w:r>
              <w:r w:rsidRPr="0079203F">
                <w:rPr>
                  <w:color w:val="4E9A06"/>
                  <w:lang w:val="es-ES"/>
                  <w:rPrChange w:id="2791" w:author="Rodrigo García" w:date="2017-09-29T10:05:00Z">
                    <w:rPr>
                      <w:rFonts w:ascii="Monaco" w:hAnsi="Monaco" w:cs="Monaco"/>
                      <w:color w:val="4E9A06"/>
                      <w:sz w:val="32"/>
                      <w:szCs w:val="32"/>
                      <w:lang w:val="en-US"/>
                    </w:rPr>
                  </w:rPrChange>
                </w:rPr>
                <w:t>"text"</w:t>
              </w:r>
              <w:r w:rsidRPr="0079203F">
                <w:rPr>
                  <w:lang w:val="es-ES"/>
                  <w:rPrChange w:id="2792" w:author="Rodrigo García" w:date="2017-09-29T10:05:00Z">
                    <w:rPr>
                      <w:rFonts w:ascii="Monaco" w:hAnsi="Monaco" w:cs="Monaco"/>
                      <w:sz w:val="32"/>
                      <w:szCs w:val="32"/>
                      <w:lang w:val="en-US"/>
                    </w:rPr>
                  </w:rPrChange>
                </w:rPr>
                <w:t xml:space="preserve"> </w:t>
              </w:r>
              <w:r w:rsidRPr="0079203F">
                <w:rPr>
                  <w:color w:val="C4A000"/>
                  <w:lang w:val="es-ES"/>
                  <w:rPrChange w:id="2793" w:author="Rodrigo García" w:date="2017-09-29T10:05:00Z">
                    <w:rPr>
                      <w:rFonts w:ascii="Monaco" w:hAnsi="Monaco" w:cs="Monaco"/>
                      <w:color w:val="C4A000"/>
                      <w:sz w:val="32"/>
                      <w:szCs w:val="32"/>
                      <w:lang w:val="en-US"/>
                    </w:rPr>
                  </w:rPrChange>
                </w:rPr>
                <w:t>id=</w:t>
              </w:r>
              <w:r w:rsidRPr="0079203F">
                <w:rPr>
                  <w:color w:val="4E9A06"/>
                  <w:lang w:val="es-ES"/>
                  <w:rPrChange w:id="2794" w:author="Rodrigo García" w:date="2017-09-29T10:05:00Z">
                    <w:rPr>
                      <w:rFonts w:ascii="Monaco" w:hAnsi="Monaco" w:cs="Monaco"/>
                      <w:color w:val="4E9A06"/>
                      <w:sz w:val="32"/>
                      <w:szCs w:val="32"/>
                      <w:lang w:val="en-US"/>
                    </w:rPr>
                  </w:rPrChange>
                </w:rPr>
                <w:t>"nombre"</w:t>
              </w:r>
              <w:r w:rsidRPr="0079203F">
                <w:rPr>
                  <w:lang w:val="es-ES"/>
                  <w:rPrChange w:id="2795" w:author="Rodrigo García" w:date="2017-09-29T10:05:00Z">
                    <w:rPr>
                      <w:rFonts w:ascii="Monaco" w:hAnsi="Monaco" w:cs="Monaco"/>
                      <w:sz w:val="32"/>
                      <w:szCs w:val="32"/>
                      <w:lang w:val="en-US"/>
                    </w:rPr>
                  </w:rPrChange>
                </w:rPr>
                <w:t xml:space="preserve"> </w:t>
              </w:r>
              <w:r w:rsidRPr="0079203F">
                <w:rPr>
                  <w:color w:val="C4A000"/>
                  <w:lang w:val="es-ES"/>
                  <w:rPrChange w:id="2796" w:author="Rodrigo García" w:date="2017-09-29T10:05:00Z">
                    <w:rPr>
                      <w:rFonts w:ascii="Monaco" w:hAnsi="Monaco" w:cs="Monaco"/>
                      <w:color w:val="C4A000"/>
                      <w:sz w:val="32"/>
                      <w:szCs w:val="32"/>
                      <w:lang w:val="en-US"/>
                    </w:rPr>
                  </w:rPrChange>
                </w:rPr>
                <w:t>placeholder=</w:t>
              </w:r>
              <w:r w:rsidRPr="0079203F">
                <w:rPr>
                  <w:color w:val="4E9A06"/>
                  <w:lang w:val="es-ES"/>
                  <w:rPrChange w:id="2797" w:author="Rodrigo García" w:date="2017-09-29T10:05:00Z">
                    <w:rPr>
                      <w:rFonts w:ascii="Monaco" w:hAnsi="Monaco" w:cs="Monaco"/>
                      <w:color w:val="4E9A06"/>
                      <w:sz w:val="32"/>
                      <w:szCs w:val="32"/>
                      <w:lang w:val="en-US"/>
                    </w:rPr>
                  </w:rPrChange>
                </w:rPr>
                <w:t>"Nombre del Paciente"</w:t>
              </w:r>
              <w:r w:rsidRPr="0079203F">
                <w:rPr>
                  <w:b/>
                  <w:bCs/>
                  <w:color w:val="204A87"/>
                  <w:lang w:val="es-ES"/>
                  <w:rPrChange w:id="2798" w:author="Rodrigo García" w:date="2017-09-29T10:05:00Z">
                    <w:rPr>
                      <w:rFonts w:ascii="Monaco" w:hAnsi="Monaco" w:cs="Monaco"/>
                      <w:b/>
                      <w:bCs/>
                      <w:color w:val="204A87"/>
                      <w:sz w:val="32"/>
                      <w:szCs w:val="32"/>
                      <w:lang w:val="en-US"/>
                    </w:rPr>
                  </w:rPrChange>
                </w:rPr>
                <w:t>&gt;&lt;br&gt;</w:t>
              </w:r>
            </w:ins>
          </w:p>
          <w:p w14:paraId="4422A3C9" w14:textId="77777777" w:rsidR="0055352B" w:rsidRPr="0079203F" w:rsidRDefault="0055352B">
            <w:pPr>
              <w:rPr>
                <w:ins w:id="2799" w:author="Borja Gonzalez" w:date="2017-09-28T18:57:00Z"/>
                <w:lang w:val="es-ES"/>
                <w:rPrChange w:id="2800" w:author="Rodrigo García" w:date="2017-09-29T10:05:00Z">
                  <w:rPr>
                    <w:ins w:id="2801" w:author="Borja Gonzalez" w:date="2017-09-28T18:57:00Z"/>
                    <w:rFonts w:ascii="Monaco" w:eastAsiaTheme="majorEastAsia" w:hAnsi="Monaco" w:cs="Monaco"/>
                    <w:color w:val="243F60" w:themeColor="accent1" w:themeShade="7F"/>
                    <w:sz w:val="32"/>
                    <w:szCs w:val="32"/>
                    <w:lang w:val="en-US"/>
                  </w:rPr>
                </w:rPrChange>
              </w:rPr>
              <w:pPrChange w:id="2802" w:author="GONZALEZ DIAZ, BORJA" w:date="2017-09-29T19:28:00Z">
                <w:pPr>
                  <w:keepNext/>
                  <w:keepLines/>
                  <w:widowControl w:val="0"/>
                  <w:autoSpaceDE w:val="0"/>
                  <w:autoSpaceDN w:val="0"/>
                  <w:adjustRightInd w:val="0"/>
                  <w:spacing w:before="200"/>
                  <w:outlineLvl w:val="4"/>
                </w:pPr>
              </w:pPrChange>
            </w:pPr>
            <w:ins w:id="2803" w:author="Borja Gonzalez" w:date="2017-09-28T18:57:00Z">
              <w:r w:rsidRPr="0079203F">
                <w:rPr>
                  <w:lang w:val="es-ES"/>
                  <w:rPrChange w:id="2804" w:author="Rodrigo García" w:date="2017-09-29T10:05:00Z">
                    <w:rPr>
                      <w:rFonts w:ascii="Monaco" w:hAnsi="Monaco" w:cs="Monaco"/>
                      <w:sz w:val="32"/>
                      <w:szCs w:val="32"/>
                      <w:lang w:val="en-US"/>
                    </w:rPr>
                  </w:rPrChange>
                </w:rPr>
                <w:tab/>
              </w:r>
              <w:r w:rsidRPr="0079203F">
                <w:rPr>
                  <w:b/>
                  <w:bCs/>
                  <w:color w:val="204A87"/>
                  <w:lang w:val="es-ES"/>
                  <w:rPrChange w:id="2805" w:author="Rodrigo García" w:date="2017-09-29T10:05:00Z">
                    <w:rPr>
                      <w:rFonts w:ascii="Monaco" w:hAnsi="Monaco" w:cs="Monaco"/>
                      <w:b/>
                      <w:bCs/>
                      <w:color w:val="204A87"/>
                      <w:sz w:val="32"/>
                      <w:szCs w:val="32"/>
                      <w:lang w:val="en-US"/>
                    </w:rPr>
                  </w:rPrChange>
                </w:rPr>
                <w:t>&lt;p1&gt;</w:t>
              </w:r>
              <w:r w:rsidRPr="0079203F">
                <w:rPr>
                  <w:lang w:val="es-ES"/>
                  <w:rPrChange w:id="2806" w:author="Rodrigo García" w:date="2017-09-29T10:05:00Z">
                    <w:rPr>
                      <w:rFonts w:ascii="Monaco" w:hAnsi="Monaco" w:cs="Monaco"/>
                      <w:sz w:val="32"/>
                      <w:szCs w:val="32"/>
                      <w:lang w:val="en-US"/>
                    </w:rPr>
                  </w:rPrChange>
                </w:rPr>
                <w:t xml:space="preserve">Apellido: </w:t>
              </w:r>
              <w:r w:rsidRPr="0079203F">
                <w:rPr>
                  <w:b/>
                  <w:bCs/>
                  <w:color w:val="204A87"/>
                  <w:lang w:val="es-ES"/>
                  <w:rPrChange w:id="2807" w:author="Rodrigo García" w:date="2017-09-29T10:05:00Z">
                    <w:rPr>
                      <w:rFonts w:ascii="Monaco" w:hAnsi="Monaco" w:cs="Monaco"/>
                      <w:b/>
                      <w:bCs/>
                      <w:color w:val="204A87"/>
                      <w:sz w:val="32"/>
                      <w:szCs w:val="32"/>
                      <w:lang w:val="en-US"/>
                    </w:rPr>
                  </w:rPrChange>
                </w:rPr>
                <w:t>&lt;/p1&gt;</w:t>
              </w:r>
            </w:ins>
          </w:p>
          <w:p w14:paraId="7FF22836" w14:textId="77777777" w:rsidR="0055352B" w:rsidRPr="0079203F" w:rsidRDefault="0055352B">
            <w:pPr>
              <w:rPr>
                <w:ins w:id="2808" w:author="Borja Gonzalez" w:date="2017-09-28T18:57:00Z"/>
                <w:lang w:val="es-ES"/>
                <w:rPrChange w:id="2809" w:author="Rodrigo García" w:date="2017-09-29T10:05:00Z">
                  <w:rPr>
                    <w:ins w:id="2810" w:author="Borja Gonzalez" w:date="2017-09-28T18:57:00Z"/>
                    <w:rFonts w:ascii="Monaco" w:eastAsiaTheme="majorEastAsia" w:hAnsi="Monaco" w:cs="Monaco"/>
                    <w:color w:val="243F60" w:themeColor="accent1" w:themeShade="7F"/>
                    <w:sz w:val="32"/>
                    <w:szCs w:val="32"/>
                    <w:lang w:val="en-US"/>
                  </w:rPr>
                </w:rPrChange>
              </w:rPr>
              <w:pPrChange w:id="2811" w:author="GONZALEZ DIAZ, BORJA" w:date="2017-09-29T19:28:00Z">
                <w:pPr>
                  <w:keepNext/>
                  <w:keepLines/>
                  <w:widowControl w:val="0"/>
                  <w:autoSpaceDE w:val="0"/>
                  <w:autoSpaceDN w:val="0"/>
                  <w:adjustRightInd w:val="0"/>
                  <w:spacing w:before="200"/>
                  <w:outlineLvl w:val="4"/>
                </w:pPr>
              </w:pPrChange>
            </w:pPr>
            <w:ins w:id="2812" w:author="Borja Gonzalez" w:date="2017-09-28T18:57:00Z">
              <w:r w:rsidRPr="0079203F">
                <w:rPr>
                  <w:lang w:val="es-ES"/>
                  <w:rPrChange w:id="2813" w:author="Rodrigo García" w:date="2017-09-29T10:05:00Z">
                    <w:rPr>
                      <w:rFonts w:ascii="Monaco" w:hAnsi="Monaco" w:cs="Monaco"/>
                      <w:sz w:val="32"/>
                      <w:szCs w:val="32"/>
                      <w:lang w:val="en-US"/>
                    </w:rPr>
                  </w:rPrChange>
                </w:rPr>
                <w:tab/>
              </w:r>
              <w:r w:rsidRPr="0079203F">
                <w:rPr>
                  <w:b/>
                  <w:bCs/>
                  <w:color w:val="204A87"/>
                  <w:lang w:val="es-ES"/>
                  <w:rPrChange w:id="2814" w:author="Rodrigo García" w:date="2017-09-29T10:05:00Z">
                    <w:rPr>
                      <w:rFonts w:ascii="Monaco" w:hAnsi="Monaco" w:cs="Monaco"/>
                      <w:b/>
                      <w:bCs/>
                      <w:color w:val="204A87"/>
                      <w:sz w:val="32"/>
                      <w:szCs w:val="32"/>
                      <w:lang w:val="en-US"/>
                    </w:rPr>
                  </w:rPrChange>
                </w:rPr>
                <w:t>&lt;input</w:t>
              </w:r>
              <w:r w:rsidRPr="0079203F">
                <w:rPr>
                  <w:lang w:val="es-ES"/>
                  <w:rPrChange w:id="2815" w:author="Rodrigo García" w:date="2017-09-29T10:05:00Z">
                    <w:rPr>
                      <w:rFonts w:ascii="Monaco" w:hAnsi="Monaco" w:cs="Monaco"/>
                      <w:sz w:val="32"/>
                      <w:szCs w:val="32"/>
                      <w:lang w:val="en-US"/>
                    </w:rPr>
                  </w:rPrChange>
                </w:rPr>
                <w:t xml:space="preserve"> </w:t>
              </w:r>
              <w:r w:rsidRPr="0079203F">
                <w:rPr>
                  <w:color w:val="C4A000"/>
                  <w:lang w:val="es-ES"/>
                  <w:rPrChange w:id="2816" w:author="Rodrigo García" w:date="2017-09-29T10:05:00Z">
                    <w:rPr>
                      <w:rFonts w:ascii="Monaco" w:hAnsi="Monaco" w:cs="Monaco"/>
                      <w:color w:val="C4A000"/>
                      <w:sz w:val="32"/>
                      <w:szCs w:val="32"/>
                      <w:lang w:val="en-US"/>
                    </w:rPr>
                  </w:rPrChange>
                </w:rPr>
                <w:t>type=</w:t>
              </w:r>
              <w:r w:rsidRPr="0079203F">
                <w:rPr>
                  <w:color w:val="4E9A06"/>
                  <w:lang w:val="es-ES"/>
                  <w:rPrChange w:id="2817" w:author="Rodrigo García" w:date="2017-09-29T10:05:00Z">
                    <w:rPr>
                      <w:rFonts w:ascii="Monaco" w:hAnsi="Monaco" w:cs="Monaco"/>
                      <w:color w:val="4E9A06"/>
                      <w:sz w:val="32"/>
                      <w:szCs w:val="32"/>
                      <w:lang w:val="en-US"/>
                    </w:rPr>
                  </w:rPrChange>
                </w:rPr>
                <w:t>"text"</w:t>
              </w:r>
              <w:r w:rsidRPr="0079203F">
                <w:rPr>
                  <w:lang w:val="es-ES"/>
                  <w:rPrChange w:id="2818" w:author="Rodrigo García" w:date="2017-09-29T10:05:00Z">
                    <w:rPr>
                      <w:rFonts w:ascii="Monaco" w:hAnsi="Monaco" w:cs="Monaco"/>
                      <w:sz w:val="32"/>
                      <w:szCs w:val="32"/>
                      <w:lang w:val="en-US"/>
                    </w:rPr>
                  </w:rPrChange>
                </w:rPr>
                <w:t xml:space="preserve"> </w:t>
              </w:r>
              <w:r w:rsidRPr="0079203F">
                <w:rPr>
                  <w:color w:val="C4A000"/>
                  <w:lang w:val="es-ES"/>
                  <w:rPrChange w:id="2819" w:author="Rodrigo García" w:date="2017-09-29T10:05:00Z">
                    <w:rPr>
                      <w:rFonts w:ascii="Monaco" w:hAnsi="Monaco" w:cs="Monaco"/>
                      <w:color w:val="C4A000"/>
                      <w:sz w:val="32"/>
                      <w:szCs w:val="32"/>
                      <w:lang w:val="en-US"/>
                    </w:rPr>
                  </w:rPrChange>
                </w:rPr>
                <w:t>id=</w:t>
              </w:r>
              <w:r w:rsidRPr="0079203F">
                <w:rPr>
                  <w:color w:val="4E9A06"/>
                  <w:lang w:val="es-ES"/>
                  <w:rPrChange w:id="2820" w:author="Rodrigo García" w:date="2017-09-29T10:05:00Z">
                    <w:rPr>
                      <w:rFonts w:ascii="Monaco" w:hAnsi="Monaco" w:cs="Monaco"/>
                      <w:color w:val="4E9A06"/>
                      <w:sz w:val="32"/>
                      <w:szCs w:val="32"/>
                      <w:lang w:val="en-US"/>
                    </w:rPr>
                  </w:rPrChange>
                </w:rPr>
                <w:t>"apellido"</w:t>
              </w:r>
              <w:r w:rsidRPr="0079203F">
                <w:rPr>
                  <w:lang w:val="es-ES"/>
                  <w:rPrChange w:id="2821" w:author="Rodrigo García" w:date="2017-09-29T10:05:00Z">
                    <w:rPr>
                      <w:rFonts w:ascii="Monaco" w:hAnsi="Monaco" w:cs="Monaco"/>
                      <w:sz w:val="32"/>
                      <w:szCs w:val="32"/>
                      <w:lang w:val="en-US"/>
                    </w:rPr>
                  </w:rPrChange>
                </w:rPr>
                <w:t xml:space="preserve"> </w:t>
              </w:r>
              <w:r w:rsidRPr="0079203F">
                <w:rPr>
                  <w:color w:val="C4A000"/>
                  <w:lang w:val="es-ES"/>
                  <w:rPrChange w:id="2822" w:author="Rodrigo García" w:date="2017-09-29T10:05:00Z">
                    <w:rPr>
                      <w:rFonts w:ascii="Monaco" w:hAnsi="Monaco" w:cs="Monaco"/>
                      <w:color w:val="C4A000"/>
                      <w:sz w:val="32"/>
                      <w:szCs w:val="32"/>
                      <w:lang w:val="en-US"/>
                    </w:rPr>
                  </w:rPrChange>
                </w:rPr>
                <w:t>placeholder=</w:t>
              </w:r>
              <w:r w:rsidRPr="0079203F">
                <w:rPr>
                  <w:color w:val="4E9A06"/>
                  <w:lang w:val="es-ES"/>
                  <w:rPrChange w:id="2823" w:author="Rodrigo García" w:date="2017-09-29T10:05:00Z">
                    <w:rPr>
                      <w:rFonts w:ascii="Monaco" w:hAnsi="Monaco" w:cs="Monaco"/>
                      <w:color w:val="4E9A06"/>
                      <w:sz w:val="32"/>
                      <w:szCs w:val="32"/>
                      <w:lang w:val="en-US"/>
                    </w:rPr>
                  </w:rPrChange>
                </w:rPr>
                <w:t>"Apellidos del Paciente"</w:t>
              </w:r>
              <w:r w:rsidRPr="0079203F">
                <w:rPr>
                  <w:b/>
                  <w:bCs/>
                  <w:color w:val="204A87"/>
                  <w:lang w:val="es-ES"/>
                  <w:rPrChange w:id="2824" w:author="Rodrigo García" w:date="2017-09-29T10:05:00Z">
                    <w:rPr>
                      <w:rFonts w:ascii="Monaco" w:hAnsi="Monaco" w:cs="Monaco"/>
                      <w:b/>
                      <w:bCs/>
                      <w:color w:val="204A87"/>
                      <w:sz w:val="32"/>
                      <w:szCs w:val="32"/>
                      <w:lang w:val="en-US"/>
                    </w:rPr>
                  </w:rPrChange>
                </w:rPr>
                <w:t>&gt;&lt;br&gt;</w:t>
              </w:r>
            </w:ins>
          </w:p>
          <w:p w14:paraId="07FDA9CA" w14:textId="77777777" w:rsidR="0055352B" w:rsidRPr="0079203F" w:rsidRDefault="0055352B">
            <w:pPr>
              <w:rPr>
                <w:ins w:id="2825" w:author="Borja Gonzalez" w:date="2017-09-28T18:57:00Z"/>
                <w:lang w:val="es-ES"/>
                <w:rPrChange w:id="2826" w:author="Rodrigo García" w:date="2017-09-29T10:05:00Z">
                  <w:rPr>
                    <w:ins w:id="2827" w:author="Borja Gonzalez" w:date="2017-09-28T18:57:00Z"/>
                    <w:rFonts w:ascii="Monaco" w:eastAsiaTheme="majorEastAsia" w:hAnsi="Monaco" w:cs="Monaco"/>
                    <w:color w:val="243F60" w:themeColor="accent1" w:themeShade="7F"/>
                    <w:sz w:val="32"/>
                    <w:szCs w:val="32"/>
                    <w:lang w:val="en-US"/>
                  </w:rPr>
                </w:rPrChange>
              </w:rPr>
              <w:pPrChange w:id="2828" w:author="GONZALEZ DIAZ, BORJA" w:date="2017-09-29T19:28:00Z">
                <w:pPr>
                  <w:keepNext/>
                  <w:keepLines/>
                  <w:widowControl w:val="0"/>
                  <w:autoSpaceDE w:val="0"/>
                  <w:autoSpaceDN w:val="0"/>
                  <w:adjustRightInd w:val="0"/>
                  <w:spacing w:before="200"/>
                  <w:outlineLvl w:val="4"/>
                </w:pPr>
              </w:pPrChange>
            </w:pPr>
            <w:ins w:id="2829" w:author="Borja Gonzalez" w:date="2017-09-28T18:57:00Z">
              <w:r w:rsidRPr="0079203F">
                <w:rPr>
                  <w:lang w:val="es-ES"/>
                  <w:rPrChange w:id="2830" w:author="Rodrigo García" w:date="2017-09-29T10:05:00Z">
                    <w:rPr>
                      <w:rFonts w:ascii="Monaco" w:hAnsi="Monaco" w:cs="Monaco"/>
                      <w:sz w:val="32"/>
                      <w:szCs w:val="32"/>
                      <w:lang w:val="en-US"/>
                    </w:rPr>
                  </w:rPrChange>
                </w:rPr>
                <w:tab/>
              </w:r>
              <w:r w:rsidRPr="0079203F">
                <w:rPr>
                  <w:b/>
                  <w:bCs/>
                  <w:color w:val="204A87"/>
                  <w:lang w:val="es-ES"/>
                  <w:rPrChange w:id="2831" w:author="Rodrigo García" w:date="2017-09-29T10:05:00Z">
                    <w:rPr>
                      <w:rFonts w:ascii="Monaco" w:hAnsi="Monaco" w:cs="Monaco"/>
                      <w:b/>
                      <w:bCs/>
                      <w:color w:val="204A87"/>
                      <w:sz w:val="32"/>
                      <w:szCs w:val="32"/>
                      <w:lang w:val="en-US"/>
                    </w:rPr>
                  </w:rPrChange>
                </w:rPr>
                <w:t>&lt;p1&gt;</w:t>
              </w:r>
              <w:r w:rsidRPr="0079203F">
                <w:rPr>
                  <w:lang w:val="es-ES"/>
                  <w:rPrChange w:id="2832" w:author="Rodrigo García" w:date="2017-09-29T10:05:00Z">
                    <w:rPr>
                      <w:rFonts w:ascii="Monaco" w:hAnsi="Monaco" w:cs="Monaco"/>
                      <w:sz w:val="32"/>
                      <w:szCs w:val="32"/>
                      <w:lang w:val="en-US"/>
                    </w:rPr>
                  </w:rPrChange>
                </w:rPr>
                <w:t>Sexo:</w:t>
              </w:r>
              <w:r w:rsidRPr="0079203F">
                <w:rPr>
                  <w:color w:val="CE5C00"/>
                  <w:lang w:val="es-ES"/>
                  <w:rPrChange w:id="2833" w:author="Rodrigo García" w:date="2017-09-29T10:05:00Z">
                    <w:rPr>
                      <w:rFonts w:ascii="Monaco" w:hAnsi="Monaco" w:cs="Monaco"/>
                      <w:color w:val="CE5C00"/>
                      <w:sz w:val="32"/>
                      <w:szCs w:val="32"/>
                      <w:lang w:val="en-US"/>
                    </w:rPr>
                  </w:rPrChange>
                </w:rPr>
                <w:t>&amp;nbsp;&amp;nbsp;&amp;nbsp;&amp;nbsp;</w:t>
              </w:r>
              <w:r w:rsidRPr="0079203F">
                <w:rPr>
                  <w:lang w:val="es-ES"/>
                  <w:rPrChange w:id="2834" w:author="Rodrigo García" w:date="2017-09-29T10:05:00Z">
                    <w:rPr>
                      <w:rFonts w:ascii="Monaco" w:hAnsi="Monaco" w:cs="Monaco"/>
                      <w:sz w:val="32"/>
                      <w:szCs w:val="32"/>
                      <w:lang w:val="en-US"/>
                    </w:rPr>
                  </w:rPrChange>
                </w:rPr>
                <w:t xml:space="preserve"> </w:t>
              </w:r>
              <w:r w:rsidRPr="0079203F">
                <w:rPr>
                  <w:b/>
                  <w:bCs/>
                  <w:color w:val="204A87"/>
                  <w:lang w:val="es-ES"/>
                  <w:rPrChange w:id="2835" w:author="Rodrigo García" w:date="2017-09-29T10:05:00Z">
                    <w:rPr>
                      <w:rFonts w:ascii="Monaco" w:hAnsi="Monaco" w:cs="Monaco"/>
                      <w:b/>
                      <w:bCs/>
                      <w:color w:val="204A87"/>
                      <w:sz w:val="32"/>
                      <w:szCs w:val="32"/>
                      <w:lang w:val="en-US"/>
                    </w:rPr>
                  </w:rPrChange>
                </w:rPr>
                <w:t>&lt;/p1&gt;</w:t>
              </w:r>
            </w:ins>
          </w:p>
          <w:p w14:paraId="29675BC3" w14:textId="77777777" w:rsidR="0055352B" w:rsidRPr="0055352B" w:rsidRDefault="0055352B">
            <w:pPr>
              <w:rPr>
                <w:ins w:id="2836" w:author="Borja Gonzalez" w:date="2017-09-28T18:57:00Z"/>
                <w:lang w:val="en-US"/>
                <w:rPrChange w:id="2837" w:author="Borja Gonzalez" w:date="2017-09-28T18:57:00Z">
                  <w:rPr>
                    <w:ins w:id="2838" w:author="Borja Gonzalez" w:date="2017-09-28T18:57:00Z"/>
                    <w:rFonts w:ascii="Monaco" w:eastAsiaTheme="majorEastAsia" w:hAnsi="Monaco" w:cs="Monaco"/>
                    <w:color w:val="243F60" w:themeColor="accent1" w:themeShade="7F"/>
                    <w:sz w:val="32"/>
                    <w:szCs w:val="32"/>
                    <w:lang w:val="en-US"/>
                  </w:rPr>
                </w:rPrChange>
              </w:rPr>
              <w:pPrChange w:id="2839" w:author="GONZALEZ DIAZ, BORJA" w:date="2017-09-29T19:28:00Z">
                <w:pPr>
                  <w:keepNext/>
                  <w:keepLines/>
                  <w:widowControl w:val="0"/>
                  <w:autoSpaceDE w:val="0"/>
                  <w:autoSpaceDN w:val="0"/>
                  <w:adjustRightInd w:val="0"/>
                  <w:spacing w:before="200"/>
                  <w:outlineLvl w:val="4"/>
                </w:pPr>
              </w:pPrChange>
            </w:pPr>
            <w:ins w:id="2840" w:author="Borja Gonzalez" w:date="2017-09-28T18:57:00Z">
              <w:r w:rsidRPr="0079203F">
                <w:rPr>
                  <w:lang w:val="es-ES"/>
                  <w:rPrChange w:id="2841" w:author="Rodrigo García" w:date="2017-09-29T10:05:00Z">
                    <w:rPr>
                      <w:rFonts w:ascii="Monaco" w:hAnsi="Monaco" w:cs="Monaco"/>
                      <w:sz w:val="32"/>
                      <w:szCs w:val="32"/>
                      <w:lang w:val="en-US"/>
                    </w:rPr>
                  </w:rPrChange>
                </w:rPr>
                <w:tab/>
              </w:r>
              <w:r w:rsidRPr="0055352B">
                <w:rPr>
                  <w:b/>
                  <w:bCs/>
                  <w:color w:val="204A87"/>
                  <w:lang w:val="en-US"/>
                  <w:rPrChange w:id="2842" w:author="Borja Gonzalez" w:date="2017-09-28T18:57:00Z">
                    <w:rPr>
                      <w:rFonts w:ascii="Monaco" w:hAnsi="Monaco" w:cs="Monaco"/>
                      <w:b/>
                      <w:bCs/>
                      <w:color w:val="204A87"/>
                      <w:sz w:val="32"/>
                      <w:szCs w:val="32"/>
                      <w:lang w:val="en-US"/>
                    </w:rPr>
                  </w:rPrChange>
                </w:rPr>
                <w:t>&lt;input</w:t>
              </w:r>
              <w:r w:rsidRPr="0055352B">
                <w:rPr>
                  <w:lang w:val="en-US"/>
                  <w:rPrChange w:id="2843" w:author="Borja Gonzalez" w:date="2017-09-28T18:57:00Z">
                    <w:rPr>
                      <w:rFonts w:ascii="Monaco" w:hAnsi="Monaco" w:cs="Monaco"/>
                      <w:sz w:val="32"/>
                      <w:szCs w:val="32"/>
                      <w:lang w:val="en-US"/>
                    </w:rPr>
                  </w:rPrChange>
                </w:rPr>
                <w:t xml:space="preserve"> </w:t>
              </w:r>
              <w:r w:rsidRPr="0055352B">
                <w:rPr>
                  <w:color w:val="C4A000"/>
                  <w:lang w:val="en-US"/>
                  <w:rPrChange w:id="2844" w:author="Borja Gonzalez" w:date="2017-09-28T18:57:00Z">
                    <w:rPr>
                      <w:rFonts w:ascii="Monaco" w:hAnsi="Monaco" w:cs="Monaco"/>
                      <w:color w:val="C4A000"/>
                      <w:sz w:val="32"/>
                      <w:szCs w:val="32"/>
                      <w:lang w:val="en-US"/>
                    </w:rPr>
                  </w:rPrChange>
                </w:rPr>
                <w:t>type=</w:t>
              </w:r>
              <w:r w:rsidRPr="0055352B">
                <w:rPr>
                  <w:color w:val="4E9A06"/>
                  <w:lang w:val="en-US"/>
                  <w:rPrChange w:id="2845" w:author="Borja Gonzalez" w:date="2017-09-28T18:57:00Z">
                    <w:rPr>
                      <w:rFonts w:ascii="Monaco" w:hAnsi="Monaco" w:cs="Monaco"/>
                      <w:color w:val="4E9A06"/>
                      <w:sz w:val="32"/>
                      <w:szCs w:val="32"/>
                      <w:lang w:val="en-US"/>
                    </w:rPr>
                  </w:rPrChange>
                </w:rPr>
                <w:t>"radio"</w:t>
              </w:r>
              <w:r w:rsidRPr="0055352B">
                <w:rPr>
                  <w:lang w:val="en-US"/>
                  <w:rPrChange w:id="2846" w:author="Borja Gonzalez" w:date="2017-09-28T18:57:00Z">
                    <w:rPr>
                      <w:rFonts w:ascii="Monaco" w:hAnsi="Monaco" w:cs="Monaco"/>
                      <w:sz w:val="32"/>
                      <w:szCs w:val="32"/>
                      <w:lang w:val="en-US"/>
                    </w:rPr>
                  </w:rPrChange>
                </w:rPr>
                <w:t xml:space="preserve"> </w:t>
              </w:r>
              <w:r w:rsidRPr="0055352B">
                <w:rPr>
                  <w:color w:val="C4A000"/>
                  <w:lang w:val="en-US"/>
                  <w:rPrChange w:id="2847" w:author="Borja Gonzalez" w:date="2017-09-28T18:57:00Z">
                    <w:rPr>
                      <w:rFonts w:ascii="Monaco" w:hAnsi="Monaco" w:cs="Monaco"/>
                      <w:color w:val="C4A000"/>
                      <w:sz w:val="32"/>
                      <w:szCs w:val="32"/>
                      <w:lang w:val="en-US"/>
                    </w:rPr>
                  </w:rPrChange>
                </w:rPr>
                <w:t>name=</w:t>
              </w:r>
              <w:r w:rsidRPr="0055352B">
                <w:rPr>
                  <w:color w:val="4E9A06"/>
                  <w:lang w:val="en-US"/>
                  <w:rPrChange w:id="2848" w:author="Borja Gonzalez" w:date="2017-09-28T18:57:00Z">
                    <w:rPr>
                      <w:rFonts w:ascii="Monaco" w:hAnsi="Monaco" w:cs="Monaco"/>
                      <w:color w:val="4E9A06"/>
                      <w:sz w:val="32"/>
                      <w:szCs w:val="32"/>
                      <w:lang w:val="en-US"/>
                    </w:rPr>
                  </w:rPrChange>
                </w:rPr>
                <w:t>"sexo"</w:t>
              </w:r>
              <w:r w:rsidRPr="0055352B">
                <w:rPr>
                  <w:lang w:val="en-US"/>
                  <w:rPrChange w:id="2849" w:author="Borja Gonzalez" w:date="2017-09-28T18:57:00Z">
                    <w:rPr>
                      <w:rFonts w:ascii="Monaco" w:hAnsi="Monaco" w:cs="Monaco"/>
                      <w:sz w:val="32"/>
                      <w:szCs w:val="32"/>
                      <w:lang w:val="en-US"/>
                    </w:rPr>
                  </w:rPrChange>
                </w:rPr>
                <w:t xml:space="preserve"> </w:t>
              </w:r>
              <w:r w:rsidRPr="0055352B">
                <w:rPr>
                  <w:color w:val="C4A000"/>
                  <w:lang w:val="en-US"/>
                  <w:rPrChange w:id="2850" w:author="Borja Gonzalez" w:date="2017-09-28T18:57:00Z">
                    <w:rPr>
                      <w:rFonts w:ascii="Monaco" w:hAnsi="Monaco" w:cs="Monaco"/>
                      <w:color w:val="C4A000"/>
                      <w:sz w:val="32"/>
                      <w:szCs w:val="32"/>
                      <w:lang w:val="en-US"/>
                    </w:rPr>
                  </w:rPrChange>
                </w:rPr>
                <w:t>value=</w:t>
              </w:r>
              <w:r w:rsidRPr="0055352B">
                <w:rPr>
                  <w:color w:val="4E9A06"/>
                  <w:lang w:val="en-US"/>
                  <w:rPrChange w:id="2851" w:author="Borja Gonzalez" w:date="2017-09-28T18:57:00Z">
                    <w:rPr>
                      <w:rFonts w:ascii="Monaco" w:hAnsi="Monaco" w:cs="Monaco"/>
                      <w:color w:val="4E9A06"/>
                      <w:sz w:val="32"/>
                      <w:szCs w:val="32"/>
                      <w:lang w:val="en-US"/>
                    </w:rPr>
                  </w:rPrChange>
                </w:rPr>
                <w:t>"h"</w:t>
              </w:r>
              <w:r w:rsidRPr="0055352B">
                <w:rPr>
                  <w:lang w:val="en-US"/>
                  <w:rPrChange w:id="2852" w:author="Borja Gonzalez" w:date="2017-09-28T18:57:00Z">
                    <w:rPr>
                      <w:rFonts w:ascii="Monaco" w:hAnsi="Monaco" w:cs="Monaco"/>
                      <w:sz w:val="32"/>
                      <w:szCs w:val="32"/>
                      <w:lang w:val="en-US"/>
                    </w:rPr>
                  </w:rPrChange>
                </w:rPr>
                <w:t xml:space="preserve"> </w:t>
              </w:r>
              <w:r w:rsidRPr="0055352B">
                <w:rPr>
                  <w:color w:val="C4A000"/>
                  <w:lang w:val="en-US"/>
                  <w:rPrChange w:id="2853" w:author="Borja Gonzalez" w:date="2017-09-28T18:57:00Z">
                    <w:rPr>
                      <w:rFonts w:ascii="Monaco" w:hAnsi="Monaco" w:cs="Monaco"/>
                      <w:color w:val="C4A000"/>
                      <w:sz w:val="32"/>
                      <w:szCs w:val="32"/>
                      <w:lang w:val="en-US"/>
                    </w:rPr>
                  </w:rPrChange>
                </w:rPr>
                <w:t>id=</w:t>
              </w:r>
              <w:r w:rsidRPr="0055352B">
                <w:rPr>
                  <w:color w:val="4E9A06"/>
                  <w:lang w:val="en-US"/>
                  <w:rPrChange w:id="2854" w:author="Borja Gonzalez" w:date="2017-09-28T18:57:00Z">
                    <w:rPr>
                      <w:rFonts w:ascii="Monaco" w:hAnsi="Monaco" w:cs="Monaco"/>
                      <w:color w:val="4E9A06"/>
                      <w:sz w:val="32"/>
                      <w:szCs w:val="32"/>
                      <w:lang w:val="en-US"/>
                    </w:rPr>
                  </w:rPrChange>
                </w:rPr>
                <w:t>"sexo1"</w:t>
              </w:r>
              <w:r w:rsidRPr="0055352B">
                <w:rPr>
                  <w:b/>
                  <w:bCs/>
                  <w:color w:val="204A87"/>
                  <w:lang w:val="en-US"/>
                  <w:rPrChange w:id="2855" w:author="Borja Gonzalez" w:date="2017-09-28T18:57:00Z">
                    <w:rPr>
                      <w:rFonts w:ascii="Monaco" w:hAnsi="Monaco" w:cs="Monaco"/>
                      <w:b/>
                      <w:bCs/>
                      <w:color w:val="204A87"/>
                      <w:sz w:val="32"/>
                      <w:szCs w:val="32"/>
                      <w:lang w:val="en-US"/>
                    </w:rPr>
                  </w:rPrChange>
                </w:rPr>
                <w:t>&gt;</w:t>
              </w:r>
              <w:r w:rsidRPr="0055352B">
                <w:rPr>
                  <w:lang w:val="en-US"/>
                  <w:rPrChange w:id="2856"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pPr>
              <w:rPr>
                <w:ins w:id="2857" w:author="Borja Gonzalez" w:date="2017-09-28T18:57:00Z"/>
                <w:lang w:val="en-US"/>
                <w:rPrChange w:id="2858" w:author="Borja Gonzalez" w:date="2017-09-28T18:57:00Z">
                  <w:rPr>
                    <w:ins w:id="2859" w:author="Borja Gonzalez" w:date="2017-09-28T18:57:00Z"/>
                    <w:rFonts w:ascii="Monaco" w:eastAsiaTheme="majorEastAsia" w:hAnsi="Monaco" w:cs="Monaco"/>
                    <w:color w:val="243F60" w:themeColor="accent1" w:themeShade="7F"/>
                    <w:sz w:val="32"/>
                    <w:szCs w:val="32"/>
                    <w:lang w:val="en-US"/>
                  </w:rPr>
                </w:rPrChange>
              </w:rPr>
              <w:pPrChange w:id="2860" w:author="GONZALEZ DIAZ, BORJA" w:date="2017-09-29T19:28:00Z">
                <w:pPr>
                  <w:keepNext/>
                  <w:keepLines/>
                  <w:widowControl w:val="0"/>
                  <w:autoSpaceDE w:val="0"/>
                  <w:autoSpaceDN w:val="0"/>
                  <w:adjustRightInd w:val="0"/>
                  <w:spacing w:before="200"/>
                  <w:outlineLvl w:val="4"/>
                </w:pPr>
              </w:pPrChange>
            </w:pPr>
            <w:ins w:id="2861" w:author="Borja Gonzalez" w:date="2017-09-28T18:57:00Z">
              <w:r w:rsidRPr="0055352B">
                <w:rPr>
                  <w:lang w:val="en-US"/>
                  <w:rPrChange w:id="2862" w:author="Borja Gonzalez" w:date="2017-09-28T18:57:00Z">
                    <w:rPr>
                      <w:rFonts w:ascii="Monaco" w:hAnsi="Monaco" w:cs="Monaco"/>
                      <w:sz w:val="32"/>
                      <w:szCs w:val="32"/>
                      <w:lang w:val="en-US"/>
                    </w:rPr>
                  </w:rPrChange>
                </w:rPr>
                <w:tab/>
              </w:r>
              <w:r w:rsidRPr="0055352B">
                <w:rPr>
                  <w:b/>
                  <w:bCs/>
                  <w:color w:val="204A87"/>
                  <w:lang w:val="en-US"/>
                  <w:rPrChange w:id="2863" w:author="Borja Gonzalez" w:date="2017-09-28T18:57:00Z">
                    <w:rPr>
                      <w:rFonts w:ascii="Monaco" w:hAnsi="Monaco" w:cs="Monaco"/>
                      <w:b/>
                      <w:bCs/>
                      <w:color w:val="204A87"/>
                      <w:sz w:val="32"/>
                      <w:szCs w:val="32"/>
                      <w:lang w:val="en-US"/>
                    </w:rPr>
                  </w:rPrChange>
                </w:rPr>
                <w:t>&lt;input</w:t>
              </w:r>
              <w:r w:rsidRPr="0055352B">
                <w:rPr>
                  <w:lang w:val="en-US"/>
                  <w:rPrChange w:id="2864" w:author="Borja Gonzalez" w:date="2017-09-28T18:57:00Z">
                    <w:rPr>
                      <w:rFonts w:ascii="Monaco" w:hAnsi="Monaco" w:cs="Monaco"/>
                      <w:sz w:val="32"/>
                      <w:szCs w:val="32"/>
                      <w:lang w:val="en-US"/>
                    </w:rPr>
                  </w:rPrChange>
                </w:rPr>
                <w:t xml:space="preserve"> </w:t>
              </w:r>
              <w:r w:rsidRPr="0055352B">
                <w:rPr>
                  <w:color w:val="C4A000"/>
                  <w:lang w:val="en-US"/>
                  <w:rPrChange w:id="2865" w:author="Borja Gonzalez" w:date="2017-09-28T18:57:00Z">
                    <w:rPr>
                      <w:rFonts w:ascii="Monaco" w:hAnsi="Monaco" w:cs="Monaco"/>
                      <w:color w:val="C4A000"/>
                      <w:sz w:val="32"/>
                      <w:szCs w:val="32"/>
                      <w:lang w:val="en-US"/>
                    </w:rPr>
                  </w:rPrChange>
                </w:rPr>
                <w:t>type=</w:t>
              </w:r>
              <w:r w:rsidRPr="0055352B">
                <w:rPr>
                  <w:color w:val="4E9A06"/>
                  <w:lang w:val="en-US"/>
                  <w:rPrChange w:id="2866" w:author="Borja Gonzalez" w:date="2017-09-28T18:57:00Z">
                    <w:rPr>
                      <w:rFonts w:ascii="Monaco" w:hAnsi="Monaco" w:cs="Monaco"/>
                      <w:color w:val="4E9A06"/>
                      <w:sz w:val="32"/>
                      <w:szCs w:val="32"/>
                      <w:lang w:val="en-US"/>
                    </w:rPr>
                  </w:rPrChange>
                </w:rPr>
                <w:t>"radio"</w:t>
              </w:r>
              <w:r w:rsidRPr="0055352B">
                <w:rPr>
                  <w:lang w:val="en-US"/>
                  <w:rPrChange w:id="2867" w:author="Borja Gonzalez" w:date="2017-09-28T18:57:00Z">
                    <w:rPr>
                      <w:rFonts w:ascii="Monaco" w:hAnsi="Monaco" w:cs="Monaco"/>
                      <w:sz w:val="32"/>
                      <w:szCs w:val="32"/>
                      <w:lang w:val="en-US"/>
                    </w:rPr>
                  </w:rPrChange>
                </w:rPr>
                <w:t xml:space="preserve"> </w:t>
              </w:r>
              <w:r w:rsidRPr="0055352B">
                <w:rPr>
                  <w:color w:val="C4A000"/>
                  <w:lang w:val="en-US"/>
                  <w:rPrChange w:id="2868" w:author="Borja Gonzalez" w:date="2017-09-28T18:57:00Z">
                    <w:rPr>
                      <w:rFonts w:ascii="Monaco" w:hAnsi="Monaco" w:cs="Monaco"/>
                      <w:color w:val="C4A000"/>
                      <w:sz w:val="32"/>
                      <w:szCs w:val="32"/>
                      <w:lang w:val="en-US"/>
                    </w:rPr>
                  </w:rPrChange>
                </w:rPr>
                <w:t>name=</w:t>
              </w:r>
              <w:r w:rsidRPr="0055352B">
                <w:rPr>
                  <w:color w:val="4E9A06"/>
                  <w:lang w:val="en-US"/>
                  <w:rPrChange w:id="2869" w:author="Borja Gonzalez" w:date="2017-09-28T18:57:00Z">
                    <w:rPr>
                      <w:rFonts w:ascii="Monaco" w:hAnsi="Monaco" w:cs="Monaco"/>
                      <w:color w:val="4E9A06"/>
                      <w:sz w:val="32"/>
                      <w:szCs w:val="32"/>
                      <w:lang w:val="en-US"/>
                    </w:rPr>
                  </w:rPrChange>
                </w:rPr>
                <w:t>"sexo"</w:t>
              </w:r>
              <w:r w:rsidRPr="0055352B">
                <w:rPr>
                  <w:lang w:val="en-US"/>
                  <w:rPrChange w:id="2870" w:author="Borja Gonzalez" w:date="2017-09-28T18:57:00Z">
                    <w:rPr>
                      <w:rFonts w:ascii="Monaco" w:hAnsi="Monaco" w:cs="Monaco"/>
                      <w:sz w:val="32"/>
                      <w:szCs w:val="32"/>
                      <w:lang w:val="en-US"/>
                    </w:rPr>
                  </w:rPrChange>
                </w:rPr>
                <w:t xml:space="preserve"> </w:t>
              </w:r>
              <w:r w:rsidRPr="0055352B">
                <w:rPr>
                  <w:color w:val="C4A000"/>
                  <w:lang w:val="en-US"/>
                  <w:rPrChange w:id="2871" w:author="Borja Gonzalez" w:date="2017-09-28T18:57:00Z">
                    <w:rPr>
                      <w:rFonts w:ascii="Monaco" w:hAnsi="Monaco" w:cs="Monaco"/>
                      <w:color w:val="C4A000"/>
                      <w:sz w:val="32"/>
                      <w:szCs w:val="32"/>
                      <w:lang w:val="en-US"/>
                    </w:rPr>
                  </w:rPrChange>
                </w:rPr>
                <w:t>value=</w:t>
              </w:r>
              <w:r w:rsidRPr="0055352B">
                <w:rPr>
                  <w:color w:val="4E9A06"/>
                  <w:lang w:val="en-US"/>
                  <w:rPrChange w:id="2872" w:author="Borja Gonzalez" w:date="2017-09-28T18:57:00Z">
                    <w:rPr>
                      <w:rFonts w:ascii="Monaco" w:hAnsi="Monaco" w:cs="Monaco"/>
                      <w:color w:val="4E9A06"/>
                      <w:sz w:val="32"/>
                      <w:szCs w:val="32"/>
                      <w:lang w:val="en-US"/>
                    </w:rPr>
                  </w:rPrChange>
                </w:rPr>
                <w:t>"m"</w:t>
              </w:r>
              <w:r w:rsidRPr="0055352B">
                <w:rPr>
                  <w:lang w:val="en-US"/>
                  <w:rPrChange w:id="2873" w:author="Borja Gonzalez" w:date="2017-09-28T18:57:00Z">
                    <w:rPr>
                      <w:rFonts w:ascii="Monaco" w:hAnsi="Monaco" w:cs="Monaco"/>
                      <w:sz w:val="32"/>
                      <w:szCs w:val="32"/>
                      <w:lang w:val="en-US"/>
                    </w:rPr>
                  </w:rPrChange>
                </w:rPr>
                <w:t xml:space="preserve"> </w:t>
              </w:r>
              <w:r w:rsidRPr="0055352B">
                <w:rPr>
                  <w:color w:val="C4A000"/>
                  <w:lang w:val="en-US"/>
                  <w:rPrChange w:id="2874" w:author="Borja Gonzalez" w:date="2017-09-28T18:57:00Z">
                    <w:rPr>
                      <w:rFonts w:ascii="Monaco" w:hAnsi="Monaco" w:cs="Monaco"/>
                      <w:color w:val="C4A000"/>
                      <w:sz w:val="32"/>
                      <w:szCs w:val="32"/>
                      <w:lang w:val="en-US"/>
                    </w:rPr>
                  </w:rPrChange>
                </w:rPr>
                <w:t>id=</w:t>
              </w:r>
              <w:r w:rsidRPr="0055352B">
                <w:rPr>
                  <w:color w:val="4E9A06"/>
                  <w:lang w:val="en-US"/>
                  <w:rPrChange w:id="2875" w:author="Borja Gonzalez" w:date="2017-09-28T18:57:00Z">
                    <w:rPr>
                      <w:rFonts w:ascii="Monaco" w:hAnsi="Monaco" w:cs="Monaco"/>
                      <w:color w:val="4E9A06"/>
                      <w:sz w:val="32"/>
                      <w:szCs w:val="32"/>
                      <w:lang w:val="en-US"/>
                    </w:rPr>
                  </w:rPrChange>
                </w:rPr>
                <w:t>"sexo2"</w:t>
              </w:r>
              <w:r w:rsidRPr="0055352B">
                <w:rPr>
                  <w:b/>
                  <w:bCs/>
                  <w:color w:val="204A87"/>
                  <w:lang w:val="en-US"/>
                  <w:rPrChange w:id="2876" w:author="Borja Gonzalez" w:date="2017-09-28T18:57:00Z">
                    <w:rPr>
                      <w:rFonts w:ascii="Monaco" w:hAnsi="Monaco" w:cs="Monaco"/>
                      <w:b/>
                      <w:bCs/>
                      <w:color w:val="204A87"/>
                      <w:sz w:val="32"/>
                      <w:szCs w:val="32"/>
                      <w:lang w:val="en-US"/>
                    </w:rPr>
                  </w:rPrChange>
                </w:rPr>
                <w:t>&gt;</w:t>
              </w:r>
              <w:r w:rsidRPr="0055352B">
                <w:rPr>
                  <w:lang w:val="en-US"/>
                  <w:rPrChange w:id="2877" w:author="Borja Gonzalez" w:date="2017-09-28T18:57:00Z">
                    <w:rPr>
                      <w:rFonts w:ascii="Monaco" w:hAnsi="Monaco" w:cs="Monaco"/>
                      <w:sz w:val="32"/>
                      <w:szCs w:val="32"/>
                      <w:lang w:val="en-US"/>
                    </w:rPr>
                  </w:rPrChange>
                </w:rPr>
                <w:t xml:space="preserve"> Mujer</w:t>
              </w:r>
              <w:r w:rsidRPr="0055352B">
                <w:rPr>
                  <w:b/>
                  <w:bCs/>
                  <w:color w:val="204A87"/>
                  <w:lang w:val="en-US"/>
                  <w:rPrChange w:id="2878"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pPr>
              <w:rPr>
                <w:ins w:id="2879" w:author="Borja Gonzalez" w:date="2017-09-28T18:57:00Z"/>
                <w:lang w:val="en-US"/>
                <w:rPrChange w:id="2880" w:author="Borja Gonzalez" w:date="2017-09-28T18:57:00Z">
                  <w:rPr>
                    <w:ins w:id="2881" w:author="Borja Gonzalez" w:date="2017-09-28T18:57:00Z"/>
                    <w:rFonts w:ascii="Monaco" w:eastAsiaTheme="majorEastAsia" w:hAnsi="Monaco" w:cs="Monaco"/>
                    <w:color w:val="243F60" w:themeColor="accent1" w:themeShade="7F"/>
                    <w:sz w:val="32"/>
                    <w:szCs w:val="32"/>
                    <w:lang w:val="en-US"/>
                  </w:rPr>
                </w:rPrChange>
              </w:rPr>
              <w:pPrChange w:id="2882" w:author="GONZALEZ DIAZ, BORJA" w:date="2017-09-29T19:28:00Z">
                <w:pPr>
                  <w:keepNext/>
                  <w:keepLines/>
                  <w:widowControl w:val="0"/>
                  <w:autoSpaceDE w:val="0"/>
                  <w:autoSpaceDN w:val="0"/>
                  <w:adjustRightInd w:val="0"/>
                  <w:spacing w:before="200"/>
                  <w:outlineLvl w:val="4"/>
                </w:pPr>
              </w:pPrChange>
            </w:pPr>
            <w:ins w:id="2883" w:author="Borja Gonzalez" w:date="2017-09-28T18:57:00Z">
              <w:r w:rsidRPr="0055352B">
                <w:rPr>
                  <w:lang w:val="en-US"/>
                  <w:rPrChange w:id="2884" w:author="Borja Gonzalez" w:date="2017-09-28T18:57:00Z">
                    <w:rPr>
                      <w:rFonts w:ascii="Monaco" w:hAnsi="Monaco" w:cs="Monaco"/>
                      <w:sz w:val="32"/>
                      <w:szCs w:val="32"/>
                      <w:lang w:val="en-US"/>
                    </w:rPr>
                  </w:rPrChange>
                </w:rPr>
                <w:tab/>
              </w:r>
              <w:r w:rsidRPr="0055352B">
                <w:rPr>
                  <w:b/>
                  <w:bCs/>
                  <w:color w:val="204A87"/>
                  <w:lang w:val="en-US"/>
                  <w:rPrChange w:id="2885" w:author="Borja Gonzalez" w:date="2017-09-28T18:57:00Z">
                    <w:rPr>
                      <w:rFonts w:ascii="Monaco" w:hAnsi="Monaco" w:cs="Monaco"/>
                      <w:b/>
                      <w:bCs/>
                      <w:color w:val="204A87"/>
                      <w:sz w:val="32"/>
                      <w:szCs w:val="32"/>
                      <w:lang w:val="en-US"/>
                    </w:rPr>
                  </w:rPrChange>
                </w:rPr>
                <w:t xml:space="preserve">&lt;script </w:t>
              </w:r>
              <w:r w:rsidRPr="0055352B">
                <w:rPr>
                  <w:color w:val="C4A000"/>
                  <w:lang w:val="en-US"/>
                  <w:rPrChange w:id="2886" w:author="Borja Gonzalez" w:date="2017-09-28T18:57:00Z">
                    <w:rPr>
                      <w:rFonts w:ascii="Monaco" w:hAnsi="Monaco" w:cs="Monaco"/>
                      <w:color w:val="C4A000"/>
                      <w:sz w:val="32"/>
                      <w:szCs w:val="32"/>
                      <w:lang w:val="en-US"/>
                    </w:rPr>
                  </w:rPrChange>
                </w:rPr>
                <w:t>type=</w:t>
              </w:r>
              <w:r w:rsidRPr="0055352B">
                <w:rPr>
                  <w:color w:val="4E9A06"/>
                  <w:lang w:val="en-US"/>
                  <w:rPrChange w:id="2887" w:author="Borja Gonzalez" w:date="2017-09-28T18:57:00Z">
                    <w:rPr>
                      <w:rFonts w:ascii="Monaco" w:hAnsi="Monaco" w:cs="Monaco"/>
                      <w:color w:val="4E9A06"/>
                      <w:sz w:val="32"/>
                      <w:szCs w:val="32"/>
                      <w:lang w:val="en-US"/>
                    </w:rPr>
                  </w:rPrChange>
                </w:rPr>
                <w:t>"text/javascript"</w:t>
              </w:r>
              <w:r w:rsidRPr="0055352B">
                <w:rPr>
                  <w:b/>
                  <w:bCs/>
                  <w:color w:val="204A87"/>
                  <w:lang w:val="en-US"/>
                  <w:rPrChange w:id="2888"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pPr>
              <w:rPr>
                <w:ins w:id="2889" w:author="Borja Gonzalez" w:date="2017-09-28T18:57:00Z"/>
                <w:lang w:val="en-US"/>
                <w:rPrChange w:id="2890" w:author="Borja Gonzalez" w:date="2017-09-28T18:57:00Z">
                  <w:rPr>
                    <w:ins w:id="2891" w:author="Borja Gonzalez" w:date="2017-09-28T18:57:00Z"/>
                    <w:rFonts w:ascii="Monaco" w:eastAsiaTheme="majorEastAsia" w:hAnsi="Monaco" w:cs="Monaco"/>
                    <w:color w:val="243F60" w:themeColor="accent1" w:themeShade="7F"/>
                    <w:sz w:val="32"/>
                    <w:szCs w:val="32"/>
                    <w:lang w:val="en-US"/>
                  </w:rPr>
                </w:rPrChange>
              </w:rPr>
              <w:pPrChange w:id="2892" w:author="GONZALEZ DIAZ, BORJA" w:date="2017-09-29T19:28:00Z">
                <w:pPr>
                  <w:keepNext/>
                  <w:keepLines/>
                  <w:widowControl w:val="0"/>
                  <w:autoSpaceDE w:val="0"/>
                  <w:autoSpaceDN w:val="0"/>
                  <w:adjustRightInd w:val="0"/>
                  <w:spacing w:before="200"/>
                  <w:outlineLvl w:val="4"/>
                </w:pPr>
              </w:pPrChange>
            </w:pPr>
            <w:ins w:id="2893" w:author="Borja Gonzalez" w:date="2017-09-28T18:57:00Z">
              <w:r w:rsidRPr="0055352B">
                <w:rPr>
                  <w:lang w:val="en-US"/>
                  <w:rPrChange w:id="2894" w:author="Borja Gonzalez" w:date="2017-09-28T18:57:00Z">
                    <w:rPr>
                      <w:rFonts w:ascii="Monaco" w:hAnsi="Monaco" w:cs="Monaco"/>
                      <w:sz w:val="32"/>
                      <w:szCs w:val="32"/>
                      <w:lang w:val="en-US"/>
                    </w:rPr>
                  </w:rPrChange>
                </w:rPr>
                <w:tab/>
              </w:r>
              <w:r w:rsidRPr="0055352B">
                <w:rPr>
                  <w:lang w:val="en-US"/>
                  <w:rPrChange w:id="2895" w:author="Borja Gonzalez" w:date="2017-09-28T18:57:00Z">
                    <w:rPr>
                      <w:rFonts w:ascii="Monaco" w:hAnsi="Monaco" w:cs="Monaco"/>
                      <w:sz w:val="32"/>
                      <w:szCs w:val="32"/>
                      <w:lang w:val="en-US"/>
                    </w:rPr>
                  </w:rPrChange>
                </w:rPr>
                <w:tab/>
              </w:r>
              <w:r w:rsidRPr="0055352B">
                <w:rPr>
                  <w:b/>
                  <w:bCs/>
                  <w:color w:val="204A87"/>
                  <w:lang w:val="en-US"/>
                  <w:rPrChange w:id="2896" w:author="Borja Gonzalez" w:date="2017-09-28T18:57:00Z">
                    <w:rPr>
                      <w:rFonts w:ascii="Monaco" w:hAnsi="Monaco" w:cs="Monaco"/>
                      <w:b/>
                      <w:bCs/>
                      <w:color w:val="204A87"/>
                      <w:sz w:val="32"/>
                      <w:szCs w:val="32"/>
                      <w:lang w:val="en-US"/>
                    </w:rPr>
                  </w:rPrChange>
                </w:rPr>
                <w:t>function</w:t>
              </w:r>
              <w:r w:rsidRPr="0055352B">
                <w:rPr>
                  <w:lang w:val="en-US"/>
                  <w:rPrChange w:id="2897" w:author="Borja Gonzalez" w:date="2017-09-28T18:57:00Z">
                    <w:rPr>
                      <w:rFonts w:ascii="Monaco" w:hAnsi="Monaco" w:cs="Monaco"/>
                      <w:sz w:val="32"/>
                      <w:szCs w:val="32"/>
                      <w:lang w:val="en-US"/>
                    </w:rPr>
                  </w:rPrChange>
                </w:rPr>
                <w:t xml:space="preserve"> </w:t>
              </w:r>
              <w:r w:rsidRPr="0055352B">
                <w:rPr>
                  <w:color w:val="000000"/>
                  <w:lang w:val="en-US"/>
                  <w:rPrChange w:id="2898" w:author="Borja Gonzalez" w:date="2017-09-28T18:57:00Z">
                    <w:rPr>
                      <w:rFonts w:ascii="Monaco" w:hAnsi="Monaco" w:cs="Monaco"/>
                      <w:color w:val="000000"/>
                      <w:sz w:val="32"/>
                      <w:szCs w:val="32"/>
                      <w:lang w:val="en-US"/>
                    </w:rPr>
                  </w:rPrChange>
                </w:rPr>
                <w:t>Validar</w:t>
              </w:r>
              <w:r w:rsidRPr="0055352B">
                <w:rPr>
                  <w:b/>
                  <w:bCs/>
                  <w:color w:val="000000"/>
                  <w:lang w:val="en-US"/>
                  <w:rPrChange w:id="2899"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pPr>
              <w:rPr>
                <w:ins w:id="2900" w:author="Borja Gonzalez" w:date="2017-09-28T18:57:00Z"/>
                <w:lang w:val="en-US"/>
                <w:rPrChange w:id="2901" w:author="Borja Gonzalez" w:date="2017-09-28T18:57:00Z">
                  <w:rPr>
                    <w:ins w:id="2902" w:author="Borja Gonzalez" w:date="2017-09-28T18:57:00Z"/>
                    <w:rFonts w:ascii="Monaco" w:eastAsiaTheme="majorEastAsia" w:hAnsi="Monaco" w:cs="Monaco"/>
                    <w:color w:val="243F60" w:themeColor="accent1" w:themeShade="7F"/>
                    <w:sz w:val="32"/>
                    <w:szCs w:val="32"/>
                    <w:lang w:val="en-US"/>
                  </w:rPr>
                </w:rPrChange>
              </w:rPr>
              <w:pPrChange w:id="2903" w:author="GONZALEZ DIAZ, BORJA" w:date="2017-09-29T19:28:00Z">
                <w:pPr>
                  <w:keepNext/>
                  <w:keepLines/>
                  <w:widowControl w:val="0"/>
                  <w:autoSpaceDE w:val="0"/>
                  <w:autoSpaceDN w:val="0"/>
                  <w:adjustRightInd w:val="0"/>
                  <w:spacing w:before="200"/>
                  <w:outlineLvl w:val="4"/>
                </w:pPr>
              </w:pPrChange>
            </w:pPr>
            <w:ins w:id="2904" w:author="Borja Gonzalez" w:date="2017-09-28T18:57:00Z">
              <w:r w:rsidRPr="0055352B">
                <w:rPr>
                  <w:lang w:val="en-US"/>
                  <w:rPrChange w:id="2905" w:author="Borja Gonzalez" w:date="2017-09-28T18:57:00Z">
                    <w:rPr>
                      <w:rFonts w:ascii="Monaco" w:hAnsi="Monaco" w:cs="Monaco"/>
                      <w:sz w:val="32"/>
                      <w:szCs w:val="32"/>
                      <w:lang w:val="en-US"/>
                    </w:rPr>
                  </w:rPrChange>
                </w:rPr>
                <w:tab/>
              </w:r>
              <w:r w:rsidRPr="0055352B">
                <w:rPr>
                  <w:lang w:val="en-US"/>
                  <w:rPrChange w:id="2906" w:author="Borja Gonzalez" w:date="2017-09-28T18:57:00Z">
                    <w:rPr>
                      <w:rFonts w:ascii="Monaco" w:hAnsi="Monaco" w:cs="Monaco"/>
                      <w:sz w:val="32"/>
                      <w:szCs w:val="32"/>
                      <w:lang w:val="en-US"/>
                    </w:rPr>
                  </w:rPrChange>
                </w:rPr>
                <w:tab/>
              </w:r>
              <w:r w:rsidRPr="0055352B">
                <w:rPr>
                  <w:lang w:val="en-US"/>
                  <w:rPrChange w:id="2907" w:author="Borja Gonzalez" w:date="2017-09-28T18:57:00Z">
                    <w:rPr>
                      <w:rFonts w:ascii="Monaco" w:hAnsi="Monaco" w:cs="Monaco"/>
                      <w:sz w:val="32"/>
                      <w:szCs w:val="32"/>
                      <w:lang w:val="en-US"/>
                    </w:rPr>
                  </w:rPrChange>
                </w:rPr>
                <w:tab/>
              </w:r>
              <w:r w:rsidRPr="0055352B">
                <w:rPr>
                  <w:b/>
                  <w:bCs/>
                  <w:color w:val="204A87"/>
                  <w:lang w:val="en-US"/>
                  <w:rPrChange w:id="2908" w:author="Borja Gonzalez" w:date="2017-09-28T18:57:00Z">
                    <w:rPr>
                      <w:rFonts w:ascii="Monaco" w:hAnsi="Monaco" w:cs="Monaco"/>
                      <w:b/>
                      <w:bCs/>
                      <w:color w:val="204A87"/>
                      <w:sz w:val="32"/>
                      <w:szCs w:val="32"/>
                      <w:lang w:val="en-US"/>
                    </w:rPr>
                  </w:rPrChange>
                </w:rPr>
                <w:t>if</w:t>
              </w:r>
              <w:r w:rsidRPr="0055352B">
                <w:rPr>
                  <w:b/>
                  <w:bCs/>
                  <w:color w:val="000000"/>
                  <w:lang w:val="en-US"/>
                  <w:rPrChange w:id="2909" w:author="Borja Gonzalez" w:date="2017-09-28T18:57:00Z">
                    <w:rPr>
                      <w:rFonts w:ascii="Monaco" w:hAnsi="Monaco" w:cs="Monaco"/>
                      <w:b/>
                      <w:bCs/>
                      <w:color w:val="000000"/>
                      <w:sz w:val="32"/>
                      <w:szCs w:val="32"/>
                      <w:lang w:val="en-US"/>
                    </w:rPr>
                  </w:rPrChange>
                </w:rPr>
                <w:t>(</w:t>
              </w:r>
              <w:r w:rsidRPr="0055352B">
                <w:rPr>
                  <w:color w:val="204A87"/>
                  <w:lang w:val="en-US"/>
                  <w:rPrChange w:id="2910" w:author="Borja Gonzalez" w:date="2017-09-28T18:57:00Z">
                    <w:rPr>
                      <w:rFonts w:ascii="Monaco" w:hAnsi="Monaco" w:cs="Monaco"/>
                      <w:color w:val="204A87"/>
                      <w:sz w:val="32"/>
                      <w:szCs w:val="32"/>
                      <w:lang w:val="en-US"/>
                    </w:rPr>
                  </w:rPrChange>
                </w:rPr>
                <w:t>document</w:t>
              </w:r>
              <w:r w:rsidRPr="0055352B">
                <w:rPr>
                  <w:b/>
                  <w:bCs/>
                  <w:color w:val="000000"/>
                  <w:lang w:val="en-US"/>
                  <w:rPrChange w:id="2911" w:author="Borja Gonzalez" w:date="2017-09-28T18:57:00Z">
                    <w:rPr>
                      <w:rFonts w:ascii="Monaco" w:hAnsi="Monaco" w:cs="Monaco"/>
                      <w:b/>
                      <w:bCs/>
                      <w:color w:val="000000"/>
                      <w:sz w:val="32"/>
                      <w:szCs w:val="32"/>
                      <w:lang w:val="en-US"/>
                    </w:rPr>
                  </w:rPrChange>
                </w:rPr>
                <w:t>.</w:t>
              </w:r>
              <w:r w:rsidRPr="0055352B">
                <w:rPr>
                  <w:color w:val="000000"/>
                  <w:lang w:val="en-US"/>
                  <w:rPrChange w:id="2912" w:author="Borja Gonzalez" w:date="2017-09-28T18:57:00Z">
                    <w:rPr>
                      <w:rFonts w:ascii="Monaco" w:hAnsi="Monaco" w:cs="Monaco"/>
                      <w:color w:val="000000"/>
                      <w:sz w:val="32"/>
                      <w:szCs w:val="32"/>
                      <w:lang w:val="en-US"/>
                    </w:rPr>
                  </w:rPrChange>
                </w:rPr>
                <w:t>getElementById</w:t>
              </w:r>
              <w:r w:rsidRPr="0055352B">
                <w:rPr>
                  <w:b/>
                  <w:bCs/>
                  <w:color w:val="000000"/>
                  <w:lang w:val="en-US"/>
                  <w:rPrChange w:id="2913" w:author="Borja Gonzalez" w:date="2017-09-28T18:57:00Z">
                    <w:rPr>
                      <w:rFonts w:ascii="Monaco" w:hAnsi="Monaco" w:cs="Monaco"/>
                      <w:b/>
                      <w:bCs/>
                      <w:color w:val="000000"/>
                      <w:sz w:val="32"/>
                      <w:szCs w:val="32"/>
                      <w:lang w:val="en-US"/>
                    </w:rPr>
                  </w:rPrChange>
                </w:rPr>
                <w:t>(</w:t>
              </w:r>
              <w:r w:rsidRPr="0055352B">
                <w:rPr>
                  <w:color w:val="4E9A06"/>
                  <w:lang w:val="en-US"/>
                  <w:rPrChange w:id="2914" w:author="Borja Gonzalez" w:date="2017-09-28T18:57:00Z">
                    <w:rPr>
                      <w:rFonts w:ascii="Monaco" w:hAnsi="Monaco" w:cs="Monaco"/>
                      <w:color w:val="4E9A06"/>
                      <w:sz w:val="32"/>
                      <w:szCs w:val="32"/>
                      <w:lang w:val="en-US"/>
                    </w:rPr>
                  </w:rPrChange>
                </w:rPr>
                <w:t>"sexo1"</w:t>
              </w:r>
              <w:r w:rsidRPr="0055352B">
                <w:rPr>
                  <w:b/>
                  <w:bCs/>
                  <w:color w:val="000000"/>
                  <w:lang w:val="en-US"/>
                  <w:rPrChange w:id="2915" w:author="Borja Gonzalez" w:date="2017-09-28T18:57:00Z">
                    <w:rPr>
                      <w:rFonts w:ascii="Monaco" w:hAnsi="Monaco" w:cs="Monaco"/>
                      <w:b/>
                      <w:bCs/>
                      <w:color w:val="000000"/>
                      <w:sz w:val="32"/>
                      <w:szCs w:val="32"/>
                      <w:lang w:val="en-US"/>
                    </w:rPr>
                  </w:rPrChange>
                </w:rPr>
                <w:t>).</w:t>
              </w:r>
              <w:r w:rsidRPr="0055352B">
                <w:rPr>
                  <w:color w:val="000000"/>
                  <w:lang w:val="en-US"/>
                  <w:rPrChange w:id="2916" w:author="Borja Gonzalez" w:date="2017-09-28T18:57:00Z">
                    <w:rPr>
                      <w:rFonts w:ascii="Monaco" w:hAnsi="Monaco" w:cs="Monaco"/>
                      <w:color w:val="000000"/>
                      <w:sz w:val="32"/>
                      <w:szCs w:val="32"/>
                      <w:lang w:val="en-US"/>
                    </w:rPr>
                  </w:rPrChange>
                </w:rPr>
                <w:t>checked</w:t>
              </w:r>
              <w:r w:rsidRPr="0055352B">
                <w:rPr>
                  <w:b/>
                  <w:bCs/>
                  <w:color w:val="000000"/>
                  <w:lang w:val="en-US"/>
                  <w:rPrChange w:id="2917"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pPr>
              <w:rPr>
                <w:ins w:id="2918" w:author="Borja Gonzalez" w:date="2017-09-28T18:57:00Z"/>
                <w:lang w:val="en-US"/>
                <w:rPrChange w:id="2919" w:author="Borja Gonzalez" w:date="2017-09-28T18:57:00Z">
                  <w:rPr>
                    <w:ins w:id="2920" w:author="Borja Gonzalez" w:date="2017-09-28T18:57:00Z"/>
                    <w:rFonts w:ascii="Monaco" w:eastAsiaTheme="majorEastAsia" w:hAnsi="Monaco" w:cs="Monaco"/>
                    <w:color w:val="243F60" w:themeColor="accent1" w:themeShade="7F"/>
                    <w:sz w:val="32"/>
                    <w:szCs w:val="32"/>
                    <w:lang w:val="en-US"/>
                  </w:rPr>
                </w:rPrChange>
              </w:rPr>
              <w:pPrChange w:id="2921" w:author="GONZALEZ DIAZ, BORJA" w:date="2017-09-29T19:28:00Z">
                <w:pPr>
                  <w:keepNext/>
                  <w:keepLines/>
                  <w:widowControl w:val="0"/>
                  <w:autoSpaceDE w:val="0"/>
                  <w:autoSpaceDN w:val="0"/>
                  <w:adjustRightInd w:val="0"/>
                  <w:spacing w:before="200"/>
                  <w:outlineLvl w:val="4"/>
                </w:pPr>
              </w:pPrChange>
            </w:pPr>
            <w:ins w:id="2922" w:author="Borja Gonzalez" w:date="2017-09-28T18:57:00Z">
              <w:r w:rsidRPr="0055352B">
                <w:rPr>
                  <w:lang w:val="en-US"/>
                  <w:rPrChange w:id="2923" w:author="Borja Gonzalez" w:date="2017-09-28T18:57:00Z">
                    <w:rPr>
                      <w:rFonts w:ascii="Monaco" w:hAnsi="Monaco" w:cs="Monaco"/>
                      <w:sz w:val="32"/>
                      <w:szCs w:val="32"/>
                      <w:lang w:val="en-US"/>
                    </w:rPr>
                  </w:rPrChange>
                </w:rPr>
                <w:tab/>
              </w:r>
              <w:r w:rsidRPr="0055352B">
                <w:rPr>
                  <w:lang w:val="en-US"/>
                  <w:rPrChange w:id="2924" w:author="Borja Gonzalez" w:date="2017-09-28T18:57:00Z">
                    <w:rPr>
                      <w:rFonts w:ascii="Monaco" w:hAnsi="Monaco" w:cs="Monaco"/>
                      <w:sz w:val="32"/>
                      <w:szCs w:val="32"/>
                      <w:lang w:val="en-US"/>
                    </w:rPr>
                  </w:rPrChange>
                </w:rPr>
                <w:tab/>
              </w:r>
              <w:r w:rsidRPr="0055352B">
                <w:rPr>
                  <w:lang w:val="en-US"/>
                  <w:rPrChange w:id="2925" w:author="Borja Gonzalez" w:date="2017-09-28T18:57:00Z">
                    <w:rPr>
                      <w:rFonts w:ascii="Monaco" w:hAnsi="Monaco" w:cs="Monaco"/>
                      <w:sz w:val="32"/>
                      <w:szCs w:val="32"/>
                      <w:lang w:val="en-US"/>
                    </w:rPr>
                  </w:rPrChange>
                </w:rPr>
                <w:tab/>
              </w:r>
              <w:r w:rsidRPr="0055352B">
                <w:rPr>
                  <w:lang w:val="en-US"/>
                  <w:rPrChange w:id="2926" w:author="Borja Gonzalez" w:date="2017-09-28T18:57:00Z">
                    <w:rPr>
                      <w:rFonts w:ascii="Monaco" w:hAnsi="Monaco" w:cs="Monaco"/>
                      <w:sz w:val="32"/>
                      <w:szCs w:val="32"/>
                      <w:lang w:val="en-US"/>
                    </w:rPr>
                  </w:rPrChange>
                </w:rPr>
                <w:tab/>
              </w:r>
              <w:r w:rsidRPr="0055352B">
                <w:rPr>
                  <w:b/>
                  <w:bCs/>
                  <w:color w:val="204A87"/>
                  <w:lang w:val="en-US"/>
                  <w:rPrChange w:id="2927" w:author="Borja Gonzalez" w:date="2017-09-28T18:57:00Z">
                    <w:rPr>
                      <w:rFonts w:ascii="Monaco" w:hAnsi="Monaco" w:cs="Monaco"/>
                      <w:b/>
                      <w:bCs/>
                      <w:color w:val="204A87"/>
                      <w:sz w:val="32"/>
                      <w:szCs w:val="32"/>
                      <w:lang w:val="en-US"/>
                    </w:rPr>
                  </w:rPrChange>
                </w:rPr>
                <w:t>var</w:t>
              </w:r>
              <w:r w:rsidRPr="0055352B">
                <w:rPr>
                  <w:lang w:val="en-US"/>
                  <w:rPrChange w:id="2928" w:author="Borja Gonzalez" w:date="2017-09-28T18:57:00Z">
                    <w:rPr>
                      <w:rFonts w:ascii="Monaco" w:hAnsi="Monaco" w:cs="Monaco"/>
                      <w:sz w:val="32"/>
                      <w:szCs w:val="32"/>
                      <w:lang w:val="en-US"/>
                    </w:rPr>
                  </w:rPrChange>
                </w:rPr>
                <w:t xml:space="preserve"> </w:t>
              </w:r>
              <w:r w:rsidRPr="0055352B">
                <w:rPr>
                  <w:color w:val="000000"/>
                  <w:lang w:val="en-US"/>
                  <w:rPrChange w:id="2929" w:author="Borja Gonzalez" w:date="2017-09-28T18:57:00Z">
                    <w:rPr>
                      <w:rFonts w:ascii="Monaco" w:hAnsi="Monaco" w:cs="Monaco"/>
                      <w:color w:val="000000"/>
                      <w:sz w:val="32"/>
                      <w:szCs w:val="32"/>
                      <w:lang w:val="en-US"/>
                    </w:rPr>
                  </w:rPrChange>
                </w:rPr>
                <w:t>sexo</w:t>
              </w:r>
              <w:r w:rsidRPr="0055352B">
                <w:rPr>
                  <w:lang w:val="en-US"/>
                  <w:rPrChange w:id="2930" w:author="Borja Gonzalez" w:date="2017-09-28T18:57:00Z">
                    <w:rPr>
                      <w:rFonts w:ascii="Monaco" w:hAnsi="Monaco" w:cs="Monaco"/>
                      <w:sz w:val="32"/>
                      <w:szCs w:val="32"/>
                      <w:lang w:val="en-US"/>
                    </w:rPr>
                  </w:rPrChange>
                </w:rPr>
                <w:t xml:space="preserve"> </w:t>
              </w:r>
              <w:r w:rsidRPr="0055352B">
                <w:rPr>
                  <w:b/>
                  <w:bCs/>
                  <w:color w:val="CE5C00"/>
                  <w:lang w:val="en-US"/>
                  <w:rPrChange w:id="2931" w:author="Borja Gonzalez" w:date="2017-09-28T18:57:00Z">
                    <w:rPr>
                      <w:rFonts w:ascii="Monaco" w:hAnsi="Monaco" w:cs="Monaco"/>
                      <w:b/>
                      <w:bCs/>
                      <w:color w:val="CE5C00"/>
                      <w:sz w:val="32"/>
                      <w:szCs w:val="32"/>
                      <w:lang w:val="en-US"/>
                    </w:rPr>
                  </w:rPrChange>
                </w:rPr>
                <w:t>=</w:t>
              </w:r>
              <w:r w:rsidRPr="0055352B">
                <w:rPr>
                  <w:lang w:val="en-US"/>
                  <w:rPrChange w:id="2932" w:author="Borja Gonzalez" w:date="2017-09-28T18:57:00Z">
                    <w:rPr>
                      <w:rFonts w:ascii="Monaco" w:hAnsi="Monaco" w:cs="Monaco"/>
                      <w:sz w:val="32"/>
                      <w:szCs w:val="32"/>
                      <w:lang w:val="en-US"/>
                    </w:rPr>
                  </w:rPrChange>
                </w:rPr>
                <w:t xml:space="preserve"> </w:t>
              </w:r>
              <w:r w:rsidRPr="0055352B">
                <w:rPr>
                  <w:color w:val="204A87"/>
                  <w:lang w:val="en-US"/>
                  <w:rPrChange w:id="2933" w:author="Borja Gonzalez" w:date="2017-09-28T18:57:00Z">
                    <w:rPr>
                      <w:rFonts w:ascii="Monaco" w:hAnsi="Monaco" w:cs="Monaco"/>
                      <w:color w:val="204A87"/>
                      <w:sz w:val="32"/>
                      <w:szCs w:val="32"/>
                      <w:lang w:val="en-US"/>
                    </w:rPr>
                  </w:rPrChange>
                </w:rPr>
                <w:t>document</w:t>
              </w:r>
              <w:r w:rsidRPr="0055352B">
                <w:rPr>
                  <w:b/>
                  <w:bCs/>
                  <w:color w:val="000000"/>
                  <w:lang w:val="en-US"/>
                  <w:rPrChange w:id="2934" w:author="Borja Gonzalez" w:date="2017-09-28T18:57:00Z">
                    <w:rPr>
                      <w:rFonts w:ascii="Monaco" w:hAnsi="Monaco" w:cs="Monaco"/>
                      <w:b/>
                      <w:bCs/>
                      <w:color w:val="000000"/>
                      <w:sz w:val="32"/>
                      <w:szCs w:val="32"/>
                      <w:lang w:val="en-US"/>
                    </w:rPr>
                  </w:rPrChange>
                </w:rPr>
                <w:t>.</w:t>
              </w:r>
              <w:r w:rsidRPr="0055352B">
                <w:rPr>
                  <w:color w:val="000000"/>
                  <w:lang w:val="en-US"/>
                  <w:rPrChange w:id="2935" w:author="Borja Gonzalez" w:date="2017-09-28T18:57:00Z">
                    <w:rPr>
                      <w:rFonts w:ascii="Monaco" w:hAnsi="Monaco" w:cs="Monaco"/>
                      <w:color w:val="000000"/>
                      <w:sz w:val="32"/>
                      <w:szCs w:val="32"/>
                      <w:lang w:val="en-US"/>
                    </w:rPr>
                  </w:rPrChange>
                </w:rPr>
                <w:t>getElementById</w:t>
              </w:r>
              <w:r w:rsidRPr="0055352B">
                <w:rPr>
                  <w:b/>
                  <w:bCs/>
                  <w:color w:val="000000"/>
                  <w:lang w:val="en-US"/>
                  <w:rPrChange w:id="2936" w:author="Borja Gonzalez" w:date="2017-09-28T18:57:00Z">
                    <w:rPr>
                      <w:rFonts w:ascii="Monaco" w:hAnsi="Monaco" w:cs="Monaco"/>
                      <w:b/>
                      <w:bCs/>
                      <w:color w:val="000000"/>
                      <w:sz w:val="32"/>
                      <w:szCs w:val="32"/>
                      <w:lang w:val="en-US"/>
                    </w:rPr>
                  </w:rPrChange>
                </w:rPr>
                <w:t>(</w:t>
              </w:r>
              <w:r w:rsidRPr="0055352B">
                <w:rPr>
                  <w:color w:val="4E9A06"/>
                  <w:lang w:val="en-US"/>
                  <w:rPrChange w:id="2937" w:author="Borja Gonzalez" w:date="2017-09-28T18:57:00Z">
                    <w:rPr>
                      <w:rFonts w:ascii="Monaco" w:hAnsi="Monaco" w:cs="Monaco"/>
                      <w:color w:val="4E9A06"/>
                      <w:sz w:val="32"/>
                      <w:szCs w:val="32"/>
                      <w:lang w:val="en-US"/>
                    </w:rPr>
                  </w:rPrChange>
                </w:rPr>
                <w:t>"sexo1"</w:t>
              </w:r>
              <w:r w:rsidRPr="0055352B">
                <w:rPr>
                  <w:b/>
                  <w:bCs/>
                  <w:color w:val="000000"/>
                  <w:lang w:val="en-US"/>
                  <w:rPrChange w:id="2938" w:author="Borja Gonzalez" w:date="2017-09-28T18:57:00Z">
                    <w:rPr>
                      <w:rFonts w:ascii="Monaco" w:hAnsi="Monaco" w:cs="Monaco"/>
                      <w:b/>
                      <w:bCs/>
                      <w:color w:val="000000"/>
                      <w:sz w:val="32"/>
                      <w:szCs w:val="32"/>
                      <w:lang w:val="en-US"/>
                    </w:rPr>
                  </w:rPrChange>
                </w:rPr>
                <w:t>).</w:t>
              </w:r>
              <w:r w:rsidRPr="0055352B">
                <w:rPr>
                  <w:color w:val="000000"/>
                  <w:lang w:val="en-US"/>
                  <w:rPrChange w:id="2939" w:author="Borja Gonzalez" w:date="2017-09-28T18:57:00Z">
                    <w:rPr>
                      <w:rFonts w:ascii="Monaco" w:hAnsi="Monaco" w:cs="Monaco"/>
                      <w:color w:val="000000"/>
                      <w:sz w:val="32"/>
                      <w:szCs w:val="32"/>
                      <w:lang w:val="en-US"/>
                    </w:rPr>
                  </w:rPrChange>
                </w:rPr>
                <w:t>value</w:t>
              </w:r>
              <w:r w:rsidRPr="0055352B">
                <w:rPr>
                  <w:b/>
                  <w:bCs/>
                  <w:color w:val="000000"/>
                  <w:lang w:val="en-US"/>
                  <w:rPrChange w:id="2940"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pPr>
              <w:rPr>
                <w:ins w:id="2941" w:author="Borja Gonzalez" w:date="2017-09-28T18:57:00Z"/>
                <w:lang w:val="en-US"/>
                <w:rPrChange w:id="2942" w:author="Borja Gonzalez" w:date="2017-09-28T18:57:00Z">
                  <w:rPr>
                    <w:ins w:id="2943" w:author="Borja Gonzalez" w:date="2017-09-28T18:57:00Z"/>
                    <w:rFonts w:ascii="Monaco" w:eastAsiaTheme="majorEastAsia" w:hAnsi="Monaco" w:cs="Monaco"/>
                    <w:color w:val="243F60" w:themeColor="accent1" w:themeShade="7F"/>
                    <w:sz w:val="32"/>
                    <w:szCs w:val="32"/>
                    <w:lang w:val="en-US"/>
                  </w:rPr>
                </w:rPrChange>
              </w:rPr>
              <w:pPrChange w:id="2944" w:author="GONZALEZ DIAZ, BORJA" w:date="2017-09-29T19:28:00Z">
                <w:pPr>
                  <w:keepNext/>
                  <w:keepLines/>
                  <w:widowControl w:val="0"/>
                  <w:autoSpaceDE w:val="0"/>
                  <w:autoSpaceDN w:val="0"/>
                  <w:adjustRightInd w:val="0"/>
                  <w:spacing w:before="200"/>
                  <w:outlineLvl w:val="4"/>
                </w:pPr>
              </w:pPrChange>
            </w:pPr>
            <w:ins w:id="2945" w:author="Borja Gonzalez" w:date="2017-09-28T18:57:00Z">
              <w:r w:rsidRPr="0055352B">
                <w:rPr>
                  <w:lang w:val="en-US"/>
                  <w:rPrChange w:id="2946" w:author="Borja Gonzalez" w:date="2017-09-28T18:57:00Z">
                    <w:rPr>
                      <w:rFonts w:ascii="Monaco" w:hAnsi="Monaco" w:cs="Monaco"/>
                      <w:sz w:val="32"/>
                      <w:szCs w:val="32"/>
                      <w:lang w:val="en-US"/>
                    </w:rPr>
                  </w:rPrChange>
                </w:rPr>
                <w:tab/>
              </w:r>
              <w:r w:rsidRPr="0055352B">
                <w:rPr>
                  <w:lang w:val="en-US"/>
                  <w:rPrChange w:id="2947" w:author="Borja Gonzalez" w:date="2017-09-28T18:57:00Z">
                    <w:rPr>
                      <w:rFonts w:ascii="Monaco" w:hAnsi="Monaco" w:cs="Monaco"/>
                      <w:sz w:val="32"/>
                      <w:szCs w:val="32"/>
                      <w:lang w:val="en-US"/>
                    </w:rPr>
                  </w:rPrChange>
                </w:rPr>
                <w:tab/>
              </w:r>
              <w:r w:rsidRPr="0055352B">
                <w:rPr>
                  <w:lang w:val="en-US"/>
                  <w:rPrChange w:id="2948" w:author="Borja Gonzalez" w:date="2017-09-28T18:57:00Z">
                    <w:rPr>
                      <w:rFonts w:ascii="Monaco" w:hAnsi="Monaco" w:cs="Monaco"/>
                      <w:sz w:val="32"/>
                      <w:szCs w:val="32"/>
                      <w:lang w:val="en-US"/>
                    </w:rPr>
                  </w:rPrChange>
                </w:rPr>
                <w:tab/>
              </w:r>
              <w:r w:rsidRPr="0055352B">
                <w:rPr>
                  <w:b/>
                  <w:bCs/>
                  <w:color w:val="000000"/>
                  <w:lang w:val="en-US"/>
                  <w:rPrChange w:id="2949"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pPr>
              <w:rPr>
                <w:ins w:id="2950" w:author="Borja Gonzalez" w:date="2017-09-28T18:57:00Z"/>
                <w:lang w:val="en-US"/>
                <w:rPrChange w:id="2951" w:author="Borja Gonzalez" w:date="2017-09-28T18:57:00Z">
                  <w:rPr>
                    <w:ins w:id="2952" w:author="Borja Gonzalez" w:date="2017-09-28T18:57:00Z"/>
                    <w:rFonts w:ascii="Monaco" w:eastAsiaTheme="majorEastAsia" w:hAnsi="Monaco" w:cs="Monaco"/>
                    <w:color w:val="243F60" w:themeColor="accent1" w:themeShade="7F"/>
                    <w:sz w:val="32"/>
                    <w:szCs w:val="32"/>
                    <w:lang w:val="en-US"/>
                  </w:rPr>
                </w:rPrChange>
              </w:rPr>
              <w:pPrChange w:id="2953" w:author="GONZALEZ DIAZ, BORJA" w:date="2017-09-29T19:28:00Z">
                <w:pPr>
                  <w:keepNext/>
                  <w:keepLines/>
                  <w:widowControl w:val="0"/>
                  <w:autoSpaceDE w:val="0"/>
                  <w:autoSpaceDN w:val="0"/>
                  <w:adjustRightInd w:val="0"/>
                  <w:spacing w:before="200"/>
                  <w:outlineLvl w:val="4"/>
                </w:pPr>
              </w:pPrChange>
            </w:pPr>
            <w:ins w:id="2954" w:author="Borja Gonzalez" w:date="2017-09-28T18:57:00Z">
              <w:r w:rsidRPr="0055352B">
                <w:rPr>
                  <w:lang w:val="en-US"/>
                  <w:rPrChange w:id="2955" w:author="Borja Gonzalez" w:date="2017-09-28T18:57:00Z">
                    <w:rPr>
                      <w:rFonts w:ascii="Monaco" w:hAnsi="Monaco" w:cs="Monaco"/>
                      <w:sz w:val="32"/>
                      <w:szCs w:val="32"/>
                      <w:lang w:val="en-US"/>
                    </w:rPr>
                  </w:rPrChange>
                </w:rPr>
                <w:tab/>
              </w:r>
              <w:r w:rsidRPr="0055352B">
                <w:rPr>
                  <w:lang w:val="en-US"/>
                  <w:rPrChange w:id="2956" w:author="Borja Gonzalez" w:date="2017-09-28T18:57:00Z">
                    <w:rPr>
                      <w:rFonts w:ascii="Monaco" w:hAnsi="Monaco" w:cs="Monaco"/>
                      <w:sz w:val="32"/>
                      <w:szCs w:val="32"/>
                      <w:lang w:val="en-US"/>
                    </w:rPr>
                  </w:rPrChange>
                </w:rPr>
                <w:tab/>
              </w:r>
              <w:r w:rsidRPr="0055352B">
                <w:rPr>
                  <w:lang w:val="en-US"/>
                  <w:rPrChange w:id="2957" w:author="Borja Gonzalez" w:date="2017-09-28T18:57:00Z">
                    <w:rPr>
                      <w:rFonts w:ascii="Monaco" w:hAnsi="Monaco" w:cs="Monaco"/>
                      <w:sz w:val="32"/>
                      <w:szCs w:val="32"/>
                      <w:lang w:val="en-US"/>
                    </w:rPr>
                  </w:rPrChange>
                </w:rPr>
                <w:tab/>
              </w:r>
              <w:r w:rsidRPr="0055352B">
                <w:rPr>
                  <w:b/>
                  <w:bCs/>
                  <w:color w:val="204A87"/>
                  <w:lang w:val="en-US"/>
                  <w:rPrChange w:id="2958" w:author="Borja Gonzalez" w:date="2017-09-28T18:57:00Z">
                    <w:rPr>
                      <w:rFonts w:ascii="Monaco" w:hAnsi="Monaco" w:cs="Monaco"/>
                      <w:b/>
                      <w:bCs/>
                      <w:color w:val="204A87"/>
                      <w:sz w:val="32"/>
                      <w:szCs w:val="32"/>
                      <w:lang w:val="en-US"/>
                    </w:rPr>
                  </w:rPrChange>
                </w:rPr>
                <w:t>else</w:t>
              </w:r>
              <w:r w:rsidRPr="0055352B">
                <w:rPr>
                  <w:lang w:val="en-US"/>
                  <w:rPrChange w:id="2959" w:author="Borja Gonzalez" w:date="2017-09-28T18:57:00Z">
                    <w:rPr>
                      <w:rFonts w:ascii="Monaco" w:hAnsi="Monaco" w:cs="Monaco"/>
                      <w:sz w:val="32"/>
                      <w:szCs w:val="32"/>
                      <w:lang w:val="en-US"/>
                    </w:rPr>
                  </w:rPrChange>
                </w:rPr>
                <w:t xml:space="preserve"> </w:t>
              </w:r>
              <w:r w:rsidRPr="0055352B">
                <w:rPr>
                  <w:b/>
                  <w:bCs/>
                  <w:color w:val="204A87"/>
                  <w:lang w:val="en-US"/>
                  <w:rPrChange w:id="2960" w:author="Borja Gonzalez" w:date="2017-09-28T18:57:00Z">
                    <w:rPr>
                      <w:rFonts w:ascii="Monaco" w:hAnsi="Monaco" w:cs="Monaco"/>
                      <w:b/>
                      <w:bCs/>
                      <w:color w:val="204A87"/>
                      <w:sz w:val="32"/>
                      <w:szCs w:val="32"/>
                      <w:lang w:val="en-US"/>
                    </w:rPr>
                  </w:rPrChange>
                </w:rPr>
                <w:t>if</w:t>
              </w:r>
              <w:r w:rsidRPr="0055352B">
                <w:rPr>
                  <w:b/>
                  <w:bCs/>
                  <w:color w:val="000000"/>
                  <w:lang w:val="en-US"/>
                  <w:rPrChange w:id="2961" w:author="Borja Gonzalez" w:date="2017-09-28T18:57:00Z">
                    <w:rPr>
                      <w:rFonts w:ascii="Monaco" w:hAnsi="Monaco" w:cs="Monaco"/>
                      <w:b/>
                      <w:bCs/>
                      <w:color w:val="000000"/>
                      <w:sz w:val="32"/>
                      <w:szCs w:val="32"/>
                      <w:lang w:val="en-US"/>
                    </w:rPr>
                  </w:rPrChange>
                </w:rPr>
                <w:t>(</w:t>
              </w:r>
              <w:r w:rsidRPr="0055352B">
                <w:rPr>
                  <w:color w:val="204A87"/>
                  <w:lang w:val="en-US"/>
                  <w:rPrChange w:id="2962" w:author="Borja Gonzalez" w:date="2017-09-28T18:57:00Z">
                    <w:rPr>
                      <w:rFonts w:ascii="Monaco" w:hAnsi="Monaco" w:cs="Monaco"/>
                      <w:color w:val="204A87"/>
                      <w:sz w:val="32"/>
                      <w:szCs w:val="32"/>
                      <w:lang w:val="en-US"/>
                    </w:rPr>
                  </w:rPrChange>
                </w:rPr>
                <w:t>document</w:t>
              </w:r>
              <w:r w:rsidRPr="0055352B">
                <w:rPr>
                  <w:b/>
                  <w:bCs/>
                  <w:color w:val="000000"/>
                  <w:lang w:val="en-US"/>
                  <w:rPrChange w:id="2963" w:author="Borja Gonzalez" w:date="2017-09-28T18:57:00Z">
                    <w:rPr>
                      <w:rFonts w:ascii="Monaco" w:hAnsi="Monaco" w:cs="Monaco"/>
                      <w:b/>
                      <w:bCs/>
                      <w:color w:val="000000"/>
                      <w:sz w:val="32"/>
                      <w:szCs w:val="32"/>
                      <w:lang w:val="en-US"/>
                    </w:rPr>
                  </w:rPrChange>
                </w:rPr>
                <w:t>.</w:t>
              </w:r>
              <w:r w:rsidRPr="0055352B">
                <w:rPr>
                  <w:color w:val="000000"/>
                  <w:lang w:val="en-US"/>
                  <w:rPrChange w:id="2964" w:author="Borja Gonzalez" w:date="2017-09-28T18:57:00Z">
                    <w:rPr>
                      <w:rFonts w:ascii="Monaco" w:hAnsi="Monaco" w:cs="Monaco"/>
                      <w:color w:val="000000"/>
                      <w:sz w:val="32"/>
                      <w:szCs w:val="32"/>
                      <w:lang w:val="en-US"/>
                    </w:rPr>
                  </w:rPrChange>
                </w:rPr>
                <w:t>getElementById</w:t>
              </w:r>
              <w:r w:rsidRPr="0055352B">
                <w:rPr>
                  <w:b/>
                  <w:bCs/>
                  <w:color w:val="000000"/>
                  <w:lang w:val="en-US"/>
                  <w:rPrChange w:id="2965" w:author="Borja Gonzalez" w:date="2017-09-28T18:57:00Z">
                    <w:rPr>
                      <w:rFonts w:ascii="Monaco" w:hAnsi="Monaco" w:cs="Monaco"/>
                      <w:b/>
                      <w:bCs/>
                      <w:color w:val="000000"/>
                      <w:sz w:val="32"/>
                      <w:szCs w:val="32"/>
                      <w:lang w:val="en-US"/>
                    </w:rPr>
                  </w:rPrChange>
                </w:rPr>
                <w:t>(</w:t>
              </w:r>
              <w:r w:rsidRPr="0055352B">
                <w:rPr>
                  <w:color w:val="4E9A06"/>
                  <w:lang w:val="en-US"/>
                  <w:rPrChange w:id="2966" w:author="Borja Gonzalez" w:date="2017-09-28T18:57:00Z">
                    <w:rPr>
                      <w:rFonts w:ascii="Monaco" w:hAnsi="Monaco" w:cs="Monaco"/>
                      <w:color w:val="4E9A06"/>
                      <w:sz w:val="32"/>
                      <w:szCs w:val="32"/>
                      <w:lang w:val="en-US"/>
                    </w:rPr>
                  </w:rPrChange>
                </w:rPr>
                <w:t>"sexo2"</w:t>
              </w:r>
              <w:r w:rsidRPr="0055352B">
                <w:rPr>
                  <w:b/>
                  <w:bCs/>
                  <w:color w:val="000000"/>
                  <w:lang w:val="en-US"/>
                  <w:rPrChange w:id="2967" w:author="Borja Gonzalez" w:date="2017-09-28T18:57:00Z">
                    <w:rPr>
                      <w:rFonts w:ascii="Monaco" w:hAnsi="Monaco" w:cs="Monaco"/>
                      <w:b/>
                      <w:bCs/>
                      <w:color w:val="000000"/>
                      <w:sz w:val="32"/>
                      <w:szCs w:val="32"/>
                      <w:lang w:val="en-US"/>
                    </w:rPr>
                  </w:rPrChange>
                </w:rPr>
                <w:t>).</w:t>
              </w:r>
              <w:r w:rsidRPr="0055352B">
                <w:rPr>
                  <w:color w:val="000000"/>
                  <w:lang w:val="en-US"/>
                  <w:rPrChange w:id="2968" w:author="Borja Gonzalez" w:date="2017-09-28T18:57:00Z">
                    <w:rPr>
                      <w:rFonts w:ascii="Monaco" w:hAnsi="Monaco" w:cs="Monaco"/>
                      <w:color w:val="000000"/>
                      <w:sz w:val="32"/>
                      <w:szCs w:val="32"/>
                      <w:lang w:val="en-US"/>
                    </w:rPr>
                  </w:rPrChange>
                </w:rPr>
                <w:t>checked</w:t>
              </w:r>
              <w:r w:rsidRPr="0055352B">
                <w:rPr>
                  <w:b/>
                  <w:bCs/>
                  <w:color w:val="000000"/>
                  <w:lang w:val="en-US"/>
                  <w:rPrChange w:id="2969" w:author="Borja Gonzalez" w:date="2017-09-28T18:57:00Z">
                    <w:rPr>
                      <w:rFonts w:ascii="Monaco" w:hAnsi="Monaco" w:cs="Monaco"/>
                      <w:b/>
                      <w:bCs/>
                      <w:color w:val="000000"/>
                      <w:sz w:val="32"/>
                      <w:szCs w:val="32"/>
                      <w:lang w:val="en-US"/>
                    </w:rPr>
                  </w:rPrChange>
                </w:rPr>
                <w:t>){</w:t>
              </w:r>
            </w:ins>
          </w:p>
          <w:p w14:paraId="199863B9" w14:textId="77777777" w:rsidR="0055352B" w:rsidRPr="0079203F" w:rsidRDefault="0055352B">
            <w:pPr>
              <w:rPr>
                <w:ins w:id="2970" w:author="Borja Gonzalez" w:date="2017-09-28T18:57:00Z"/>
                <w:lang w:val="es-ES"/>
                <w:rPrChange w:id="2971" w:author="Rodrigo García" w:date="2017-09-29T10:05:00Z">
                  <w:rPr>
                    <w:ins w:id="2972" w:author="Borja Gonzalez" w:date="2017-09-28T18:57:00Z"/>
                    <w:rFonts w:ascii="Monaco" w:eastAsiaTheme="majorEastAsia" w:hAnsi="Monaco" w:cs="Monaco"/>
                    <w:color w:val="243F60" w:themeColor="accent1" w:themeShade="7F"/>
                    <w:sz w:val="32"/>
                    <w:szCs w:val="32"/>
                    <w:lang w:val="en-US"/>
                  </w:rPr>
                </w:rPrChange>
              </w:rPr>
              <w:pPrChange w:id="2973" w:author="GONZALEZ DIAZ, BORJA" w:date="2017-09-29T19:28:00Z">
                <w:pPr>
                  <w:keepNext/>
                  <w:keepLines/>
                  <w:widowControl w:val="0"/>
                  <w:autoSpaceDE w:val="0"/>
                  <w:autoSpaceDN w:val="0"/>
                  <w:adjustRightInd w:val="0"/>
                  <w:spacing w:before="200"/>
                  <w:outlineLvl w:val="4"/>
                </w:pPr>
              </w:pPrChange>
            </w:pPr>
            <w:ins w:id="2974" w:author="Borja Gonzalez" w:date="2017-09-28T18:57:00Z">
              <w:r w:rsidRPr="0055352B">
                <w:rPr>
                  <w:lang w:val="en-US"/>
                  <w:rPrChange w:id="2975" w:author="Borja Gonzalez" w:date="2017-09-28T18:57:00Z">
                    <w:rPr>
                      <w:rFonts w:ascii="Monaco" w:hAnsi="Monaco" w:cs="Monaco"/>
                      <w:sz w:val="32"/>
                      <w:szCs w:val="32"/>
                      <w:lang w:val="en-US"/>
                    </w:rPr>
                  </w:rPrChange>
                </w:rPr>
                <w:tab/>
              </w:r>
              <w:r w:rsidRPr="0055352B">
                <w:rPr>
                  <w:lang w:val="en-US"/>
                  <w:rPrChange w:id="2976" w:author="Borja Gonzalez" w:date="2017-09-28T18:57:00Z">
                    <w:rPr>
                      <w:rFonts w:ascii="Monaco" w:hAnsi="Monaco" w:cs="Monaco"/>
                      <w:sz w:val="32"/>
                      <w:szCs w:val="32"/>
                      <w:lang w:val="en-US"/>
                    </w:rPr>
                  </w:rPrChange>
                </w:rPr>
                <w:tab/>
              </w:r>
              <w:r w:rsidRPr="0055352B">
                <w:rPr>
                  <w:lang w:val="en-US"/>
                  <w:rPrChange w:id="2977" w:author="Borja Gonzalez" w:date="2017-09-28T18:57:00Z">
                    <w:rPr>
                      <w:rFonts w:ascii="Monaco" w:hAnsi="Monaco" w:cs="Monaco"/>
                      <w:sz w:val="32"/>
                      <w:szCs w:val="32"/>
                      <w:lang w:val="en-US"/>
                    </w:rPr>
                  </w:rPrChange>
                </w:rPr>
                <w:tab/>
              </w:r>
              <w:r w:rsidRPr="0055352B">
                <w:rPr>
                  <w:lang w:val="en-US"/>
                  <w:rPrChange w:id="2978" w:author="Borja Gonzalez" w:date="2017-09-28T18:57:00Z">
                    <w:rPr>
                      <w:rFonts w:ascii="Monaco" w:hAnsi="Monaco" w:cs="Monaco"/>
                      <w:sz w:val="32"/>
                      <w:szCs w:val="32"/>
                      <w:lang w:val="en-US"/>
                    </w:rPr>
                  </w:rPrChange>
                </w:rPr>
                <w:tab/>
              </w:r>
              <w:r w:rsidRPr="0079203F">
                <w:rPr>
                  <w:b/>
                  <w:bCs/>
                  <w:color w:val="204A87"/>
                  <w:lang w:val="es-ES"/>
                  <w:rPrChange w:id="2979" w:author="Rodrigo García" w:date="2017-09-29T10:05:00Z">
                    <w:rPr>
                      <w:rFonts w:ascii="Monaco" w:hAnsi="Monaco" w:cs="Monaco"/>
                      <w:b/>
                      <w:bCs/>
                      <w:color w:val="204A87"/>
                      <w:sz w:val="32"/>
                      <w:szCs w:val="32"/>
                      <w:lang w:val="en-US"/>
                    </w:rPr>
                  </w:rPrChange>
                </w:rPr>
                <w:t>var</w:t>
              </w:r>
              <w:r w:rsidRPr="0079203F">
                <w:rPr>
                  <w:lang w:val="es-ES"/>
                  <w:rPrChange w:id="2980" w:author="Rodrigo García" w:date="2017-09-29T10:05:00Z">
                    <w:rPr>
                      <w:rFonts w:ascii="Monaco" w:hAnsi="Monaco" w:cs="Monaco"/>
                      <w:sz w:val="32"/>
                      <w:szCs w:val="32"/>
                      <w:lang w:val="en-US"/>
                    </w:rPr>
                  </w:rPrChange>
                </w:rPr>
                <w:t xml:space="preserve"> </w:t>
              </w:r>
              <w:r w:rsidRPr="0079203F">
                <w:rPr>
                  <w:color w:val="000000"/>
                  <w:lang w:val="es-ES"/>
                  <w:rPrChange w:id="2981" w:author="Rodrigo García" w:date="2017-09-29T10:05:00Z">
                    <w:rPr>
                      <w:rFonts w:ascii="Monaco" w:hAnsi="Monaco" w:cs="Monaco"/>
                      <w:color w:val="000000"/>
                      <w:sz w:val="32"/>
                      <w:szCs w:val="32"/>
                      <w:lang w:val="en-US"/>
                    </w:rPr>
                  </w:rPrChange>
                </w:rPr>
                <w:t>sexo</w:t>
              </w:r>
              <w:r w:rsidRPr="0079203F">
                <w:rPr>
                  <w:lang w:val="es-ES"/>
                  <w:rPrChange w:id="2982" w:author="Rodrigo García" w:date="2017-09-29T10:05:00Z">
                    <w:rPr>
                      <w:rFonts w:ascii="Monaco" w:hAnsi="Monaco" w:cs="Monaco"/>
                      <w:sz w:val="32"/>
                      <w:szCs w:val="32"/>
                      <w:lang w:val="en-US"/>
                    </w:rPr>
                  </w:rPrChange>
                </w:rPr>
                <w:t xml:space="preserve"> </w:t>
              </w:r>
              <w:r w:rsidRPr="0079203F">
                <w:rPr>
                  <w:b/>
                  <w:bCs/>
                  <w:color w:val="CE5C00"/>
                  <w:lang w:val="es-ES"/>
                  <w:rPrChange w:id="2983" w:author="Rodrigo García" w:date="2017-09-29T10:05:00Z">
                    <w:rPr>
                      <w:rFonts w:ascii="Monaco" w:hAnsi="Monaco" w:cs="Monaco"/>
                      <w:b/>
                      <w:bCs/>
                      <w:color w:val="CE5C00"/>
                      <w:sz w:val="32"/>
                      <w:szCs w:val="32"/>
                      <w:lang w:val="en-US"/>
                    </w:rPr>
                  </w:rPrChange>
                </w:rPr>
                <w:t>=</w:t>
              </w:r>
              <w:r w:rsidRPr="0079203F">
                <w:rPr>
                  <w:lang w:val="es-ES"/>
                  <w:rPrChange w:id="2984" w:author="Rodrigo García" w:date="2017-09-29T10:05:00Z">
                    <w:rPr>
                      <w:rFonts w:ascii="Monaco" w:hAnsi="Monaco" w:cs="Monaco"/>
                      <w:sz w:val="32"/>
                      <w:szCs w:val="32"/>
                      <w:lang w:val="en-US"/>
                    </w:rPr>
                  </w:rPrChange>
                </w:rPr>
                <w:t xml:space="preserve"> </w:t>
              </w:r>
              <w:r w:rsidRPr="0079203F">
                <w:rPr>
                  <w:color w:val="204A87"/>
                  <w:lang w:val="es-ES"/>
                  <w:rPrChange w:id="2985" w:author="Rodrigo García" w:date="2017-09-29T10:05:00Z">
                    <w:rPr>
                      <w:rFonts w:ascii="Monaco" w:hAnsi="Monaco" w:cs="Monaco"/>
                      <w:color w:val="204A87"/>
                      <w:sz w:val="32"/>
                      <w:szCs w:val="32"/>
                      <w:lang w:val="en-US"/>
                    </w:rPr>
                  </w:rPrChange>
                </w:rPr>
                <w:t>document</w:t>
              </w:r>
              <w:r w:rsidRPr="0079203F">
                <w:rPr>
                  <w:b/>
                  <w:bCs/>
                  <w:color w:val="000000"/>
                  <w:lang w:val="es-ES"/>
                  <w:rPrChange w:id="2986" w:author="Rodrigo García" w:date="2017-09-29T10:05:00Z">
                    <w:rPr>
                      <w:rFonts w:ascii="Monaco" w:hAnsi="Monaco" w:cs="Monaco"/>
                      <w:b/>
                      <w:bCs/>
                      <w:color w:val="000000"/>
                      <w:sz w:val="32"/>
                      <w:szCs w:val="32"/>
                      <w:lang w:val="en-US"/>
                    </w:rPr>
                  </w:rPrChange>
                </w:rPr>
                <w:t>.</w:t>
              </w:r>
              <w:r w:rsidRPr="0079203F">
                <w:rPr>
                  <w:color w:val="000000"/>
                  <w:lang w:val="es-ES"/>
                  <w:rPrChange w:id="2987" w:author="Rodrigo García" w:date="2017-09-29T10:05:00Z">
                    <w:rPr>
                      <w:rFonts w:ascii="Monaco" w:hAnsi="Monaco" w:cs="Monaco"/>
                      <w:color w:val="000000"/>
                      <w:sz w:val="32"/>
                      <w:szCs w:val="32"/>
                      <w:lang w:val="en-US"/>
                    </w:rPr>
                  </w:rPrChange>
                </w:rPr>
                <w:t>getElementById</w:t>
              </w:r>
              <w:r w:rsidRPr="0079203F">
                <w:rPr>
                  <w:b/>
                  <w:bCs/>
                  <w:color w:val="000000"/>
                  <w:lang w:val="es-ES"/>
                  <w:rPrChange w:id="2988" w:author="Rodrigo García" w:date="2017-09-29T10:05:00Z">
                    <w:rPr>
                      <w:rFonts w:ascii="Monaco" w:hAnsi="Monaco" w:cs="Monaco"/>
                      <w:b/>
                      <w:bCs/>
                      <w:color w:val="000000"/>
                      <w:sz w:val="32"/>
                      <w:szCs w:val="32"/>
                      <w:lang w:val="en-US"/>
                    </w:rPr>
                  </w:rPrChange>
                </w:rPr>
                <w:t>(</w:t>
              </w:r>
              <w:r w:rsidRPr="0079203F">
                <w:rPr>
                  <w:color w:val="4E9A06"/>
                  <w:lang w:val="es-ES"/>
                  <w:rPrChange w:id="2989" w:author="Rodrigo García" w:date="2017-09-29T10:05:00Z">
                    <w:rPr>
                      <w:rFonts w:ascii="Monaco" w:hAnsi="Monaco" w:cs="Monaco"/>
                      <w:color w:val="4E9A06"/>
                      <w:sz w:val="32"/>
                      <w:szCs w:val="32"/>
                      <w:lang w:val="en-US"/>
                    </w:rPr>
                  </w:rPrChange>
                </w:rPr>
                <w:t>"sexo2"</w:t>
              </w:r>
              <w:r w:rsidRPr="0079203F">
                <w:rPr>
                  <w:b/>
                  <w:bCs/>
                  <w:color w:val="000000"/>
                  <w:lang w:val="es-ES"/>
                  <w:rPrChange w:id="2990" w:author="Rodrigo García" w:date="2017-09-29T10:05:00Z">
                    <w:rPr>
                      <w:rFonts w:ascii="Monaco" w:hAnsi="Monaco" w:cs="Monaco"/>
                      <w:b/>
                      <w:bCs/>
                      <w:color w:val="000000"/>
                      <w:sz w:val="32"/>
                      <w:szCs w:val="32"/>
                      <w:lang w:val="en-US"/>
                    </w:rPr>
                  </w:rPrChange>
                </w:rPr>
                <w:t>).</w:t>
              </w:r>
              <w:r w:rsidRPr="0079203F">
                <w:rPr>
                  <w:color w:val="000000"/>
                  <w:lang w:val="es-ES"/>
                  <w:rPrChange w:id="2991" w:author="Rodrigo García" w:date="2017-09-29T10:05:00Z">
                    <w:rPr>
                      <w:rFonts w:ascii="Monaco" w:hAnsi="Monaco" w:cs="Monaco"/>
                      <w:color w:val="000000"/>
                      <w:sz w:val="32"/>
                      <w:szCs w:val="32"/>
                      <w:lang w:val="en-US"/>
                    </w:rPr>
                  </w:rPrChange>
                </w:rPr>
                <w:t>value</w:t>
              </w:r>
              <w:r w:rsidRPr="0079203F">
                <w:rPr>
                  <w:b/>
                  <w:bCs/>
                  <w:color w:val="000000"/>
                  <w:lang w:val="es-ES"/>
                  <w:rPrChange w:id="2992" w:author="Rodrigo García" w:date="2017-09-29T10:05:00Z">
                    <w:rPr>
                      <w:rFonts w:ascii="Monaco" w:hAnsi="Monaco" w:cs="Monaco"/>
                      <w:b/>
                      <w:bCs/>
                      <w:color w:val="000000"/>
                      <w:sz w:val="32"/>
                      <w:szCs w:val="32"/>
                      <w:lang w:val="en-US"/>
                    </w:rPr>
                  </w:rPrChange>
                </w:rPr>
                <w:t>;</w:t>
              </w:r>
            </w:ins>
          </w:p>
          <w:p w14:paraId="06366EDA" w14:textId="77777777" w:rsidR="0055352B" w:rsidRPr="0079203F" w:rsidRDefault="0055352B">
            <w:pPr>
              <w:rPr>
                <w:ins w:id="2993" w:author="Borja Gonzalez" w:date="2017-09-28T18:57:00Z"/>
                <w:lang w:val="es-ES"/>
                <w:rPrChange w:id="2994" w:author="Rodrigo García" w:date="2017-09-29T10:05:00Z">
                  <w:rPr>
                    <w:ins w:id="2995" w:author="Borja Gonzalez" w:date="2017-09-28T18:57:00Z"/>
                    <w:rFonts w:ascii="Monaco" w:eastAsiaTheme="majorEastAsia" w:hAnsi="Monaco" w:cs="Monaco"/>
                    <w:color w:val="243F60" w:themeColor="accent1" w:themeShade="7F"/>
                    <w:sz w:val="32"/>
                    <w:szCs w:val="32"/>
                    <w:lang w:val="en-US"/>
                  </w:rPr>
                </w:rPrChange>
              </w:rPr>
              <w:pPrChange w:id="2996" w:author="GONZALEZ DIAZ, BORJA" w:date="2017-09-29T19:28:00Z">
                <w:pPr>
                  <w:keepNext/>
                  <w:keepLines/>
                  <w:widowControl w:val="0"/>
                  <w:autoSpaceDE w:val="0"/>
                  <w:autoSpaceDN w:val="0"/>
                  <w:adjustRightInd w:val="0"/>
                  <w:spacing w:before="200"/>
                  <w:outlineLvl w:val="4"/>
                </w:pPr>
              </w:pPrChange>
            </w:pPr>
            <w:ins w:id="2997" w:author="Borja Gonzalez" w:date="2017-09-28T18:57:00Z">
              <w:r w:rsidRPr="0079203F">
                <w:rPr>
                  <w:lang w:val="es-ES"/>
                  <w:rPrChange w:id="2998" w:author="Rodrigo García" w:date="2017-09-29T10:05:00Z">
                    <w:rPr>
                      <w:rFonts w:ascii="Monaco" w:hAnsi="Monaco" w:cs="Monaco"/>
                      <w:sz w:val="32"/>
                      <w:szCs w:val="32"/>
                      <w:lang w:val="en-US"/>
                    </w:rPr>
                  </w:rPrChange>
                </w:rPr>
                <w:tab/>
              </w:r>
              <w:r w:rsidRPr="0079203F">
                <w:rPr>
                  <w:lang w:val="es-ES"/>
                  <w:rPrChange w:id="2999" w:author="Rodrigo García" w:date="2017-09-29T10:05:00Z">
                    <w:rPr>
                      <w:rFonts w:ascii="Monaco" w:hAnsi="Monaco" w:cs="Monaco"/>
                      <w:sz w:val="32"/>
                      <w:szCs w:val="32"/>
                      <w:lang w:val="en-US"/>
                    </w:rPr>
                  </w:rPrChange>
                </w:rPr>
                <w:tab/>
              </w:r>
              <w:r w:rsidRPr="0079203F">
                <w:rPr>
                  <w:lang w:val="es-ES"/>
                  <w:rPrChange w:id="3000" w:author="Rodrigo García" w:date="2017-09-29T10:05:00Z">
                    <w:rPr>
                      <w:rFonts w:ascii="Monaco" w:hAnsi="Monaco" w:cs="Monaco"/>
                      <w:sz w:val="32"/>
                      <w:szCs w:val="32"/>
                      <w:lang w:val="en-US"/>
                    </w:rPr>
                  </w:rPrChange>
                </w:rPr>
                <w:tab/>
              </w:r>
              <w:r w:rsidRPr="0079203F">
                <w:rPr>
                  <w:b/>
                  <w:bCs/>
                  <w:color w:val="000000"/>
                  <w:lang w:val="es-ES"/>
                  <w:rPrChange w:id="3001" w:author="Rodrigo García" w:date="2017-09-29T10:05:00Z">
                    <w:rPr>
                      <w:rFonts w:ascii="Monaco" w:hAnsi="Monaco" w:cs="Monaco"/>
                      <w:b/>
                      <w:bCs/>
                      <w:color w:val="000000"/>
                      <w:sz w:val="32"/>
                      <w:szCs w:val="32"/>
                      <w:lang w:val="en-US"/>
                    </w:rPr>
                  </w:rPrChange>
                </w:rPr>
                <w:t>}</w:t>
              </w:r>
            </w:ins>
          </w:p>
          <w:p w14:paraId="71474EF9" w14:textId="77777777" w:rsidR="0055352B" w:rsidRPr="0079203F" w:rsidRDefault="0055352B">
            <w:pPr>
              <w:rPr>
                <w:ins w:id="3002" w:author="Borja Gonzalez" w:date="2017-09-28T18:57:00Z"/>
                <w:lang w:val="es-ES"/>
                <w:rPrChange w:id="3003" w:author="Rodrigo García" w:date="2017-09-29T10:05:00Z">
                  <w:rPr>
                    <w:ins w:id="3004" w:author="Borja Gonzalez" w:date="2017-09-28T18:57:00Z"/>
                    <w:rFonts w:ascii="Monaco" w:eastAsiaTheme="majorEastAsia" w:hAnsi="Monaco" w:cs="Monaco"/>
                    <w:color w:val="243F60" w:themeColor="accent1" w:themeShade="7F"/>
                    <w:sz w:val="32"/>
                    <w:szCs w:val="32"/>
                    <w:lang w:val="en-US"/>
                  </w:rPr>
                </w:rPrChange>
              </w:rPr>
              <w:pPrChange w:id="3005" w:author="GONZALEZ DIAZ, BORJA" w:date="2017-09-29T19:28:00Z">
                <w:pPr>
                  <w:keepNext/>
                  <w:keepLines/>
                  <w:widowControl w:val="0"/>
                  <w:autoSpaceDE w:val="0"/>
                  <w:autoSpaceDN w:val="0"/>
                  <w:adjustRightInd w:val="0"/>
                  <w:spacing w:before="200"/>
                  <w:outlineLvl w:val="4"/>
                </w:pPr>
              </w:pPrChange>
            </w:pPr>
            <w:ins w:id="3006" w:author="Borja Gonzalez" w:date="2017-09-28T18:57:00Z">
              <w:r w:rsidRPr="0079203F">
                <w:rPr>
                  <w:lang w:val="es-ES"/>
                  <w:rPrChange w:id="3007" w:author="Rodrigo García" w:date="2017-09-29T10:05:00Z">
                    <w:rPr>
                      <w:rFonts w:ascii="Monaco" w:hAnsi="Monaco" w:cs="Monaco"/>
                      <w:sz w:val="32"/>
                      <w:szCs w:val="32"/>
                      <w:lang w:val="en-US"/>
                    </w:rPr>
                  </w:rPrChange>
                </w:rPr>
                <w:tab/>
              </w:r>
              <w:r w:rsidRPr="0079203F">
                <w:rPr>
                  <w:lang w:val="es-ES"/>
                  <w:rPrChange w:id="3008" w:author="Rodrigo García" w:date="2017-09-29T10:05:00Z">
                    <w:rPr>
                      <w:rFonts w:ascii="Monaco" w:hAnsi="Monaco" w:cs="Monaco"/>
                      <w:sz w:val="32"/>
                      <w:szCs w:val="32"/>
                      <w:lang w:val="en-US"/>
                    </w:rPr>
                  </w:rPrChange>
                </w:rPr>
                <w:tab/>
              </w:r>
              <w:r w:rsidRPr="0079203F">
                <w:rPr>
                  <w:lang w:val="es-ES"/>
                  <w:rPrChange w:id="3009" w:author="Rodrigo García" w:date="2017-09-29T10:05:00Z">
                    <w:rPr>
                      <w:rFonts w:ascii="Monaco" w:hAnsi="Monaco" w:cs="Monaco"/>
                      <w:sz w:val="32"/>
                      <w:szCs w:val="32"/>
                      <w:lang w:val="en-US"/>
                    </w:rPr>
                  </w:rPrChange>
                </w:rPr>
                <w:tab/>
              </w:r>
              <w:r w:rsidRPr="0079203F">
                <w:rPr>
                  <w:b/>
                  <w:bCs/>
                  <w:color w:val="204A87"/>
                  <w:lang w:val="es-ES"/>
                  <w:rPrChange w:id="3010" w:author="Rodrigo García" w:date="2017-09-29T10:05:00Z">
                    <w:rPr>
                      <w:rFonts w:ascii="Monaco" w:hAnsi="Monaco" w:cs="Monaco"/>
                      <w:b/>
                      <w:bCs/>
                      <w:color w:val="204A87"/>
                      <w:sz w:val="32"/>
                      <w:szCs w:val="32"/>
                      <w:lang w:val="en-US"/>
                    </w:rPr>
                  </w:rPrChange>
                </w:rPr>
                <w:t>else</w:t>
              </w:r>
              <w:r w:rsidRPr="0079203F">
                <w:rPr>
                  <w:b/>
                  <w:bCs/>
                  <w:color w:val="000000"/>
                  <w:lang w:val="es-ES"/>
                  <w:rPrChange w:id="3011" w:author="Rodrigo García" w:date="2017-09-29T10:05:00Z">
                    <w:rPr>
                      <w:rFonts w:ascii="Monaco" w:hAnsi="Monaco" w:cs="Monaco"/>
                      <w:b/>
                      <w:bCs/>
                      <w:color w:val="000000"/>
                      <w:sz w:val="32"/>
                      <w:szCs w:val="32"/>
                      <w:lang w:val="en-US"/>
                    </w:rPr>
                  </w:rPrChange>
                </w:rPr>
                <w:t>{</w:t>
              </w:r>
            </w:ins>
          </w:p>
          <w:p w14:paraId="57ADA5FC" w14:textId="77777777" w:rsidR="0055352B" w:rsidRPr="0079203F" w:rsidRDefault="0055352B">
            <w:pPr>
              <w:rPr>
                <w:ins w:id="3012" w:author="Borja Gonzalez" w:date="2017-09-28T18:57:00Z"/>
                <w:lang w:val="es-ES"/>
                <w:rPrChange w:id="3013" w:author="Rodrigo García" w:date="2017-09-29T10:05:00Z">
                  <w:rPr>
                    <w:ins w:id="3014" w:author="Borja Gonzalez" w:date="2017-09-28T18:57:00Z"/>
                    <w:rFonts w:ascii="Monaco" w:eastAsiaTheme="majorEastAsia" w:hAnsi="Monaco" w:cs="Monaco"/>
                    <w:color w:val="243F60" w:themeColor="accent1" w:themeShade="7F"/>
                    <w:sz w:val="32"/>
                    <w:szCs w:val="32"/>
                    <w:lang w:val="en-US"/>
                  </w:rPr>
                </w:rPrChange>
              </w:rPr>
              <w:pPrChange w:id="3015" w:author="GONZALEZ DIAZ, BORJA" w:date="2017-09-29T19:28:00Z">
                <w:pPr>
                  <w:keepNext/>
                  <w:keepLines/>
                  <w:widowControl w:val="0"/>
                  <w:autoSpaceDE w:val="0"/>
                  <w:autoSpaceDN w:val="0"/>
                  <w:adjustRightInd w:val="0"/>
                  <w:spacing w:before="200"/>
                  <w:outlineLvl w:val="4"/>
                </w:pPr>
              </w:pPrChange>
            </w:pPr>
            <w:ins w:id="3016" w:author="Borja Gonzalez" w:date="2017-09-28T18:57:00Z">
              <w:r w:rsidRPr="0079203F">
                <w:rPr>
                  <w:lang w:val="es-ES"/>
                  <w:rPrChange w:id="3017" w:author="Rodrigo García" w:date="2017-09-29T10:05:00Z">
                    <w:rPr>
                      <w:rFonts w:ascii="Monaco" w:hAnsi="Monaco" w:cs="Monaco"/>
                      <w:sz w:val="32"/>
                      <w:szCs w:val="32"/>
                      <w:lang w:val="en-US"/>
                    </w:rPr>
                  </w:rPrChange>
                </w:rPr>
                <w:tab/>
              </w:r>
              <w:r w:rsidRPr="0079203F">
                <w:rPr>
                  <w:lang w:val="es-ES"/>
                  <w:rPrChange w:id="3018" w:author="Rodrigo García" w:date="2017-09-29T10:05:00Z">
                    <w:rPr>
                      <w:rFonts w:ascii="Monaco" w:hAnsi="Monaco" w:cs="Monaco"/>
                      <w:sz w:val="32"/>
                      <w:szCs w:val="32"/>
                      <w:lang w:val="en-US"/>
                    </w:rPr>
                  </w:rPrChange>
                </w:rPr>
                <w:tab/>
              </w:r>
              <w:r w:rsidRPr="0079203F">
                <w:rPr>
                  <w:lang w:val="es-ES"/>
                  <w:rPrChange w:id="3019" w:author="Rodrigo García" w:date="2017-09-29T10:05:00Z">
                    <w:rPr>
                      <w:rFonts w:ascii="Monaco" w:hAnsi="Monaco" w:cs="Monaco"/>
                      <w:sz w:val="32"/>
                      <w:szCs w:val="32"/>
                      <w:lang w:val="en-US"/>
                    </w:rPr>
                  </w:rPrChange>
                </w:rPr>
                <w:tab/>
              </w:r>
              <w:r w:rsidRPr="0079203F">
                <w:rPr>
                  <w:lang w:val="es-ES"/>
                  <w:rPrChange w:id="3020" w:author="Rodrigo García" w:date="2017-09-29T10:05:00Z">
                    <w:rPr>
                      <w:rFonts w:ascii="Monaco" w:hAnsi="Monaco" w:cs="Monaco"/>
                      <w:sz w:val="32"/>
                      <w:szCs w:val="32"/>
                      <w:lang w:val="en-US"/>
                    </w:rPr>
                  </w:rPrChange>
                </w:rPr>
                <w:tab/>
              </w:r>
              <w:r w:rsidRPr="0079203F">
                <w:rPr>
                  <w:color w:val="000000"/>
                  <w:lang w:val="es-ES"/>
                  <w:rPrChange w:id="3021" w:author="Rodrigo García" w:date="2017-09-29T10:05:00Z">
                    <w:rPr>
                      <w:rFonts w:ascii="Monaco" w:hAnsi="Monaco" w:cs="Monaco"/>
                      <w:color w:val="000000"/>
                      <w:sz w:val="32"/>
                      <w:szCs w:val="32"/>
                      <w:lang w:val="en-US"/>
                    </w:rPr>
                  </w:rPrChange>
                </w:rPr>
                <w:t>alert</w:t>
              </w:r>
              <w:r w:rsidRPr="0079203F">
                <w:rPr>
                  <w:b/>
                  <w:bCs/>
                  <w:color w:val="000000"/>
                  <w:lang w:val="es-ES"/>
                  <w:rPrChange w:id="3022" w:author="Rodrigo García" w:date="2017-09-29T10:05:00Z">
                    <w:rPr>
                      <w:rFonts w:ascii="Monaco" w:hAnsi="Monaco" w:cs="Monaco"/>
                      <w:b/>
                      <w:bCs/>
                      <w:color w:val="000000"/>
                      <w:sz w:val="32"/>
                      <w:szCs w:val="32"/>
                      <w:lang w:val="en-US"/>
                    </w:rPr>
                  </w:rPrChange>
                </w:rPr>
                <w:t>(</w:t>
              </w:r>
              <w:r w:rsidRPr="0079203F">
                <w:rPr>
                  <w:color w:val="4E9A06"/>
                  <w:lang w:val="es-ES"/>
                  <w:rPrChange w:id="3023" w:author="Rodrigo García" w:date="2017-09-29T10:05:00Z">
                    <w:rPr>
                      <w:rFonts w:ascii="Monaco" w:hAnsi="Monaco" w:cs="Monaco"/>
                      <w:color w:val="4E9A06"/>
                      <w:sz w:val="32"/>
                      <w:szCs w:val="32"/>
                      <w:lang w:val="en-US"/>
                    </w:rPr>
                  </w:rPrChange>
                </w:rPr>
                <w:t>"Añada un sexo"</w:t>
              </w:r>
              <w:r w:rsidRPr="0079203F">
                <w:rPr>
                  <w:b/>
                  <w:bCs/>
                  <w:color w:val="000000"/>
                  <w:lang w:val="es-ES"/>
                  <w:rPrChange w:id="3024" w:author="Rodrigo García" w:date="2017-09-29T10:05:00Z">
                    <w:rPr>
                      <w:rFonts w:ascii="Monaco" w:hAnsi="Monaco" w:cs="Monaco"/>
                      <w:b/>
                      <w:bCs/>
                      <w:color w:val="000000"/>
                      <w:sz w:val="32"/>
                      <w:szCs w:val="32"/>
                      <w:lang w:val="en-US"/>
                    </w:rPr>
                  </w:rPrChange>
                </w:rPr>
                <w:t>);</w:t>
              </w:r>
            </w:ins>
          </w:p>
          <w:p w14:paraId="3BC59461" w14:textId="77777777" w:rsidR="0055352B" w:rsidRPr="0079203F" w:rsidRDefault="0055352B">
            <w:pPr>
              <w:rPr>
                <w:ins w:id="3025" w:author="Borja Gonzalez" w:date="2017-09-28T18:57:00Z"/>
                <w:lang w:val="es-ES"/>
                <w:rPrChange w:id="3026" w:author="Rodrigo García" w:date="2017-09-29T10:05:00Z">
                  <w:rPr>
                    <w:ins w:id="3027" w:author="Borja Gonzalez" w:date="2017-09-28T18:57:00Z"/>
                    <w:rFonts w:ascii="Monaco" w:eastAsiaTheme="majorEastAsia" w:hAnsi="Monaco" w:cs="Monaco"/>
                    <w:color w:val="243F60" w:themeColor="accent1" w:themeShade="7F"/>
                    <w:sz w:val="32"/>
                    <w:szCs w:val="32"/>
                    <w:lang w:val="en-US"/>
                  </w:rPr>
                </w:rPrChange>
              </w:rPr>
              <w:pPrChange w:id="3028" w:author="GONZALEZ DIAZ, BORJA" w:date="2017-09-29T19:28:00Z">
                <w:pPr>
                  <w:keepNext/>
                  <w:keepLines/>
                  <w:widowControl w:val="0"/>
                  <w:autoSpaceDE w:val="0"/>
                  <w:autoSpaceDN w:val="0"/>
                  <w:adjustRightInd w:val="0"/>
                  <w:spacing w:before="200"/>
                  <w:outlineLvl w:val="4"/>
                </w:pPr>
              </w:pPrChange>
            </w:pPr>
            <w:ins w:id="3029" w:author="Borja Gonzalez" w:date="2017-09-28T18:57:00Z">
              <w:r w:rsidRPr="0079203F">
                <w:rPr>
                  <w:lang w:val="es-ES"/>
                  <w:rPrChange w:id="3030" w:author="Rodrigo García" w:date="2017-09-29T10:05:00Z">
                    <w:rPr>
                      <w:rFonts w:ascii="Monaco" w:hAnsi="Monaco" w:cs="Monaco"/>
                      <w:sz w:val="32"/>
                      <w:szCs w:val="32"/>
                      <w:lang w:val="en-US"/>
                    </w:rPr>
                  </w:rPrChange>
                </w:rPr>
                <w:tab/>
              </w:r>
              <w:r w:rsidRPr="0079203F">
                <w:rPr>
                  <w:lang w:val="es-ES"/>
                  <w:rPrChange w:id="3031" w:author="Rodrigo García" w:date="2017-09-29T10:05:00Z">
                    <w:rPr>
                      <w:rFonts w:ascii="Monaco" w:hAnsi="Monaco" w:cs="Monaco"/>
                      <w:sz w:val="32"/>
                      <w:szCs w:val="32"/>
                      <w:lang w:val="en-US"/>
                    </w:rPr>
                  </w:rPrChange>
                </w:rPr>
                <w:tab/>
              </w:r>
              <w:r w:rsidRPr="0079203F">
                <w:rPr>
                  <w:lang w:val="es-ES"/>
                  <w:rPrChange w:id="3032" w:author="Rodrigo García" w:date="2017-09-29T10:05:00Z">
                    <w:rPr>
                      <w:rFonts w:ascii="Monaco" w:hAnsi="Monaco" w:cs="Monaco"/>
                      <w:sz w:val="32"/>
                      <w:szCs w:val="32"/>
                      <w:lang w:val="en-US"/>
                    </w:rPr>
                  </w:rPrChange>
                </w:rPr>
                <w:tab/>
              </w:r>
              <w:r w:rsidRPr="0079203F">
                <w:rPr>
                  <w:lang w:val="es-ES"/>
                  <w:rPrChange w:id="3033" w:author="Rodrigo García" w:date="2017-09-29T10:05:00Z">
                    <w:rPr>
                      <w:rFonts w:ascii="Monaco" w:hAnsi="Monaco" w:cs="Monaco"/>
                      <w:sz w:val="32"/>
                      <w:szCs w:val="32"/>
                      <w:lang w:val="en-US"/>
                    </w:rPr>
                  </w:rPrChange>
                </w:rPr>
                <w:tab/>
              </w:r>
              <w:r w:rsidRPr="0079203F">
                <w:rPr>
                  <w:b/>
                  <w:bCs/>
                  <w:color w:val="204A87"/>
                  <w:lang w:val="es-ES"/>
                  <w:rPrChange w:id="3034" w:author="Rodrigo García" w:date="2017-09-29T10:05:00Z">
                    <w:rPr>
                      <w:rFonts w:ascii="Monaco" w:hAnsi="Monaco" w:cs="Monaco"/>
                      <w:b/>
                      <w:bCs/>
                      <w:color w:val="204A87"/>
                      <w:sz w:val="32"/>
                      <w:szCs w:val="32"/>
                      <w:lang w:val="en-US"/>
                    </w:rPr>
                  </w:rPrChange>
                </w:rPr>
                <w:t>return</w:t>
              </w:r>
              <w:r w:rsidRPr="0079203F">
                <w:rPr>
                  <w:b/>
                  <w:bCs/>
                  <w:color w:val="000000"/>
                  <w:lang w:val="es-ES"/>
                  <w:rPrChange w:id="3035" w:author="Rodrigo García" w:date="2017-09-29T10:05:00Z">
                    <w:rPr>
                      <w:rFonts w:ascii="Monaco" w:hAnsi="Monaco" w:cs="Monaco"/>
                      <w:b/>
                      <w:bCs/>
                      <w:color w:val="000000"/>
                      <w:sz w:val="32"/>
                      <w:szCs w:val="32"/>
                      <w:lang w:val="en-US"/>
                    </w:rPr>
                  </w:rPrChange>
                </w:rPr>
                <w:t>;</w:t>
              </w:r>
            </w:ins>
          </w:p>
          <w:p w14:paraId="25DA334B" w14:textId="77777777" w:rsidR="0055352B" w:rsidRPr="0079203F" w:rsidRDefault="0055352B">
            <w:pPr>
              <w:rPr>
                <w:ins w:id="3036" w:author="Borja Gonzalez" w:date="2017-09-28T18:57:00Z"/>
                <w:lang w:val="es-ES"/>
                <w:rPrChange w:id="3037" w:author="Rodrigo García" w:date="2017-09-29T10:05:00Z">
                  <w:rPr>
                    <w:ins w:id="3038" w:author="Borja Gonzalez" w:date="2017-09-28T18:57:00Z"/>
                    <w:rFonts w:ascii="Monaco" w:eastAsiaTheme="majorEastAsia" w:hAnsi="Monaco" w:cs="Monaco"/>
                    <w:color w:val="243F60" w:themeColor="accent1" w:themeShade="7F"/>
                    <w:sz w:val="32"/>
                    <w:szCs w:val="32"/>
                    <w:lang w:val="en-US"/>
                  </w:rPr>
                </w:rPrChange>
              </w:rPr>
              <w:pPrChange w:id="3039" w:author="GONZALEZ DIAZ, BORJA" w:date="2017-09-29T19:28:00Z">
                <w:pPr>
                  <w:keepNext/>
                  <w:keepLines/>
                  <w:widowControl w:val="0"/>
                  <w:autoSpaceDE w:val="0"/>
                  <w:autoSpaceDN w:val="0"/>
                  <w:adjustRightInd w:val="0"/>
                  <w:spacing w:before="200"/>
                  <w:outlineLvl w:val="4"/>
                </w:pPr>
              </w:pPrChange>
            </w:pPr>
            <w:ins w:id="3040" w:author="Borja Gonzalez" w:date="2017-09-28T18:57:00Z">
              <w:r w:rsidRPr="0079203F">
                <w:rPr>
                  <w:lang w:val="es-ES"/>
                  <w:rPrChange w:id="3041" w:author="Rodrigo García" w:date="2017-09-29T10:05:00Z">
                    <w:rPr>
                      <w:rFonts w:ascii="Monaco" w:hAnsi="Monaco" w:cs="Monaco"/>
                      <w:sz w:val="32"/>
                      <w:szCs w:val="32"/>
                      <w:lang w:val="en-US"/>
                    </w:rPr>
                  </w:rPrChange>
                </w:rPr>
                <w:tab/>
              </w:r>
              <w:r w:rsidRPr="0079203F">
                <w:rPr>
                  <w:lang w:val="es-ES"/>
                  <w:rPrChange w:id="3042" w:author="Rodrigo García" w:date="2017-09-29T10:05:00Z">
                    <w:rPr>
                      <w:rFonts w:ascii="Monaco" w:hAnsi="Monaco" w:cs="Monaco"/>
                      <w:sz w:val="32"/>
                      <w:szCs w:val="32"/>
                      <w:lang w:val="en-US"/>
                    </w:rPr>
                  </w:rPrChange>
                </w:rPr>
                <w:tab/>
              </w:r>
              <w:r w:rsidRPr="0079203F">
                <w:rPr>
                  <w:lang w:val="es-ES"/>
                  <w:rPrChange w:id="3043" w:author="Rodrigo García" w:date="2017-09-29T10:05:00Z">
                    <w:rPr>
                      <w:rFonts w:ascii="Monaco" w:hAnsi="Monaco" w:cs="Monaco"/>
                      <w:sz w:val="32"/>
                      <w:szCs w:val="32"/>
                      <w:lang w:val="en-US"/>
                    </w:rPr>
                  </w:rPrChange>
                </w:rPr>
                <w:tab/>
              </w:r>
              <w:r w:rsidRPr="0079203F">
                <w:rPr>
                  <w:b/>
                  <w:bCs/>
                  <w:color w:val="000000"/>
                  <w:lang w:val="es-ES"/>
                  <w:rPrChange w:id="3044" w:author="Rodrigo García" w:date="2017-09-29T10:05:00Z">
                    <w:rPr>
                      <w:rFonts w:ascii="Monaco" w:hAnsi="Monaco" w:cs="Monaco"/>
                      <w:b/>
                      <w:bCs/>
                      <w:color w:val="000000"/>
                      <w:sz w:val="32"/>
                      <w:szCs w:val="32"/>
                      <w:lang w:val="en-US"/>
                    </w:rPr>
                  </w:rPrChange>
                </w:rPr>
                <w:t>}</w:t>
              </w:r>
            </w:ins>
          </w:p>
          <w:p w14:paraId="3EEE86DC" w14:textId="77777777" w:rsidR="0055352B" w:rsidRPr="0079203F" w:rsidRDefault="0055352B">
            <w:pPr>
              <w:rPr>
                <w:ins w:id="3045" w:author="Borja Gonzalez" w:date="2017-09-28T18:57:00Z"/>
                <w:lang w:val="es-ES"/>
                <w:rPrChange w:id="3046" w:author="Rodrigo García" w:date="2017-09-29T10:05:00Z">
                  <w:rPr>
                    <w:ins w:id="3047" w:author="Borja Gonzalez" w:date="2017-09-28T18:57:00Z"/>
                    <w:rFonts w:ascii="Monaco" w:eastAsiaTheme="majorEastAsia" w:hAnsi="Monaco" w:cs="Monaco"/>
                    <w:color w:val="243F60" w:themeColor="accent1" w:themeShade="7F"/>
                    <w:sz w:val="32"/>
                    <w:szCs w:val="32"/>
                    <w:lang w:val="en-US"/>
                  </w:rPr>
                </w:rPrChange>
              </w:rPr>
              <w:pPrChange w:id="3048" w:author="GONZALEZ DIAZ, BORJA" w:date="2017-09-29T19:28:00Z">
                <w:pPr>
                  <w:keepNext/>
                  <w:keepLines/>
                  <w:widowControl w:val="0"/>
                  <w:autoSpaceDE w:val="0"/>
                  <w:autoSpaceDN w:val="0"/>
                  <w:adjustRightInd w:val="0"/>
                  <w:spacing w:before="200"/>
                  <w:outlineLvl w:val="4"/>
                </w:pPr>
              </w:pPrChange>
            </w:pPr>
            <w:ins w:id="3049" w:author="Borja Gonzalez" w:date="2017-09-28T18:57:00Z">
              <w:r w:rsidRPr="0079203F">
                <w:rPr>
                  <w:lang w:val="es-ES"/>
                  <w:rPrChange w:id="3050" w:author="Rodrigo García" w:date="2017-09-29T10:05:00Z">
                    <w:rPr>
                      <w:rFonts w:ascii="Monaco" w:hAnsi="Monaco" w:cs="Monaco"/>
                      <w:sz w:val="32"/>
                      <w:szCs w:val="32"/>
                      <w:lang w:val="en-US"/>
                    </w:rPr>
                  </w:rPrChange>
                </w:rPr>
                <w:tab/>
              </w:r>
              <w:r w:rsidRPr="0079203F">
                <w:rPr>
                  <w:lang w:val="es-ES"/>
                  <w:rPrChange w:id="3051" w:author="Rodrigo García" w:date="2017-09-29T10:05:00Z">
                    <w:rPr>
                      <w:rFonts w:ascii="Monaco" w:hAnsi="Monaco" w:cs="Monaco"/>
                      <w:sz w:val="32"/>
                      <w:szCs w:val="32"/>
                      <w:lang w:val="en-US"/>
                    </w:rPr>
                  </w:rPrChange>
                </w:rPr>
                <w:tab/>
              </w:r>
              <w:r w:rsidRPr="0079203F">
                <w:rPr>
                  <w:lang w:val="es-ES"/>
                  <w:rPrChange w:id="3052" w:author="Rodrigo García" w:date="2017-09-29T10:05:00Z">
                    <w:rPr>
                      <w:rFonts w:ascii="Monaco" w:hAnsi="Monaco" w:cs="Monaco"/>
                      <w:sz w:val="32"/>
                      <w:szCs w:val="32"/>
                      <w:lang w:val="en-US"/>
                    </w:rPr>
                  </w:rPrChange>
                </w:rPr>
                <w:tab/>
              </w:r>
              <w:r w:rsidRPr="0079203F">
                <w:rPr>
                  <w:b/>
                  <w:bCs/>
                  <w:color w:val="204A87"/>
                  <w:lang w:val="es-ES"/>
                  <w:rPrChange w:id="3053" w:author="Rodrigo García" w:date="2017-09-29T10:05:00Z">
                    <w:rPr>
                      <w:rFonts w:ascii="Monaco" w:hAnsi="Monaco" w:cs="Monaco"/>
                      <w:b/>
                      <w:bCs/>
                      <w:color w:val="204A87"/>
                      <w:sz w:val="32"/>
                      <w:szCs w:val="32"/>
                      <w:lang w:val="en-US"/>
                    </w:rPr>
                  </w:rPrChange>
                </w:rPr>
                <w:t>if</w:t>
              </w:r>
              <w:r w:rsidRPr="0079203F">
                <w:rPr>
                  <w:b/>
                  <w:bCs/>
                  <w:color w:val="000000"/>
                  <w:lang w:val="es-ES"/>
                  <w:rPrChange w:id="3054" w:author="Rodrigo García" w:date="2017-09-29T10:05:00Z">
                    <w:rPr>
                      <w:rFonts w:ascii="Monaco" w:hAnsi="Monaco" w:cs="Monaco"/>
                      <w:b/>
                      <w:bCs/>
                      <w:color w:val="000000"/>
                      <w:sz w:val="32"/>
                      <w:szCs w:val="32"/>
                      <w:lang w:val="en-US"/>
                    </w:rPr>
                  </w:rPrChange>
                </w:rPr>
                <w:t>(</w:t>
              </w:r>
              <w:r w:rsidRPr="0079203F">
                <w:rPr>
                  <w:color w:val="204A87"/>
                  <w:lang w:val="es-ES"/>
                  <w:rPrChange w:id="3055" w:author="Rodrigo García" w:date="2017-09-29T10:05:00Z">
                    <w:rPr>
                      <w:rFonts w:ascii="Monaco" w:hAnsi="Monaco" w:cs="Monaco"/>
                      <w:color w:val="204A87"/>
                      <w:sz w:val="32"/>
                      <w:szCs w:val="32"/>
                      <w:lang w:val="en-US"/>
                    </w:rPr>
                  </w:rPrChange>
                </w:rPr>
                <w:t>document</w:t>
              </w:r>
              <w:r w:rsidRPr="0079203F">
                <w:rPr>
                  <w:b/>
                  <w:bCs/>
                  <w:color w:val="000000"/>
                  <w:lang w:val="es-ES"/>
                  <w:rPrChange w:id="3056" w:author="Rodrigo García" w:date="2017-09-29T10:05:00Z">
                    <w:rPr>
                      <w:rFonts w:ascii="Monaco" w:hAnsi="Monaco" w:cs="Monaco"/>
                      <w:b/>
                      <w:bCs/>
                      <w:color w:val="000000"/>
                      <w:sz w:val="32"/>
                      <w:szCs w:val="32"/>
                      <w:lang w:val="en-US"/>
                    </w:rPr>
                  </w:rPrChange>
                </w:rPr>
                <w:t>.</w:t>
              </w:r>
              <w:r w:rsidRPr="0079203F">
                <w:rPr>
                  <w:color w:val="000000"/>
                  <w:lang w:val="es-ES"/>
                  <w:rPrChange w:id="3057" w:author="Rodrigo García" w:date="2017-09-29T10:05:00Z">
                    <w:rPr>
                      <w:rFonts w:ascii="Monaco" w:hAnsi="Monaco" w:cs="Monaco"/>
                      <w:color w:val="000000"/>
                      <w:sz w:val="32"/>
                      <w:szCs w:val="32"/>
                      <w:lang w:val="en-US"/>
                    </w:rPr>
                  </w:rPrChange>
                </w:rPr>
                <w:t>getElementById</w:t>
              </w:r>
              <w:r w:rsidRPr="0079203F">
                <w:rPr>
                  <w:b/>
                  <w:bCs/>
                  <w:color w:val="000000"/>
                  <w:lang w:val="es-ES"/>
                  <w:rPrChange w:id="3058" w:author="Rodrigo García" w:date="2017-09-29T10:05:00Z">
                    <w:rPr>
                      <w:rFonts w:ascii="Monaco" w:hAnsi="Monaco" w:cs="Monaco"/>
                      <w:b/>
                      <w:bCs/>
                      <w:color w:val="000000"/>
                      <w:sz w:val="32"/>
                      <w:szCs w:val="32"/>
                      <w:lang w:val="en-US"/>
                    </w:rPr>
                  </w:rPrChange>
                </w:rPr>
                <w:t>(</w:t>
              </w:r>
              <w:r w:rsidRPr="0079203F">
                <w:rPr>
                  <w:color w:val="4E9A06"/>
                  <w:lang w:val="es-ES"/>
                  <w:rPrChange w:id="3059" w:author="Rodrigo García" w:date="2017-09-29T10:05:00Z">
                    <w:rPr>
                      <w:rFonts w:ascii="Monaco" w:hAnsi="Monaco" w:cs="Monaco"/>
                      <w:color w:val="4E9A06"/>
                      <w:sz w:val="32"/>
                      <w:szCs w:val="32"/>
                      <w:lang w:val="en-US"/>
                    </w:rPr>
                  </w:rPrChange>
                </w:rPr>
                <w:t>"nombre"</w:t>
              </w:r>
              <w:r w:rsidRPr="0079203F">
                <w:rPr>
                  <w:b/>
                  <w:bCs/>
                  <w:color w:val="000000"/>
                  <w:lang w:val="es-ES"/>
                  <w:rPrChange w:id="3060" w:author="Rodrigo García" w:date="2017-09-29T10:05:00Z">
                    <w:rPr>
                      <w:rFonts w:ascii="Monaco" w:hAnsi="Monaco" w:cs="Monaco"/>
                      <w:b/>
                      <w:bCs/>
                      <w:color w:val="000000"/>
                      <w:sz w:val="32"/>
                      <w:szCs w:val="32"/>
                      <w:lang w:val="en-US"/>
                    </w:rPr>
                  </w:rPrChange>
                </w:rPr>
                <w:t>).</w:t>
              </w:r>
              <w:r w:rsidRPr="0079203F">
                <w:rPr>
                  <w:color w:val="000000"/>
                  <w:lang w:val="es-ES"/>
                  <w:rPrChange w:id="3061" w:author="Rodrigo García" w:date="2017-09-29T10:05:00Z">
                    <w:rPr>
                      <w:rFonts w:ascii="Monaco" w:hAnsi="Monaco" w:cs="Monaco"/>
                      <w:color w:val="000000"/>
                      <w:sz w:val="32"/>
                      <w:szCs w:val="32"/>
                      <w:lang w:val="en-US"/>
                    </w:rPr>
                  </w:rPrChange>
                </w:rPr>
                <w:t>value</w:t>
              </w:r>
              <w:r w:rsidRPr="0079203F">
                <w:rPr>
                  <w:lang w:val="es-ES"/>
                  <w:rPrChange w:id="3062" w:author="Rodrigo García" w:date="2017-09-29T10:05:00Z">
                    <w:rPr>
                      <w:rFonts w:ascii="Monaco" w:hAnsi="Monaco" w:cs="Monaco"/>
                      <w:sz w:val="32"/>
                      <w:szCs w:val="32"/>
                      <w:lang w:val="en-US"/>
                    </w:rPr>
                  </w:rPrChange>
                </w:rPr>
                <w:t xml:space="preserve"> </w:t>
              </w:r>
              <w:r w:rsidRPr="0079203F">
                <w:rPr>
                  <w:b/>
                  <w:bCs/>
                  <w:color w:val="CE5C00"/>
                  <w:lang w:val="es-ES"/>
                  <w:rPrChange w:id="3063" w:author="Rodrigo García" w:date="2017-09-29T10:05:00Z">
                    <w:rPr>
                      <w:rFonts w:ascii="Monaco" w:hAnsi="Monaco" w:cs="Monaco"/>
                      <w:b/>
                      <w:bCs/>
                      <w:color w:val="CE5C00"/>
                      <w:sz w:val="32"/>
                      <w:szCs w:val="32"/>
                      <w:lang w:val="en-US"/>
                    </w:rPr>
                  </w:rPrChange>
                </w:rPr>
                <w:t>==</w:t>
              </w:r>
              <w:r w:rsidRPr="0079203F">
                <w:rPr>
                  <w:lang w:val="es-ES"/>
                  <w:rPrChange w:id="3064" w:author="Rodrigo García" w:date="2017-09-29T10:05:00Z">
                    <w:rPr>
                      <w:rFonts w:ascii="Monaco" w:hAnsi="Monaco" w:cs="Monaco"/>
                      <w:sz w:val="32"/>
                      <w:szCs w:val="32"/>
                      <w:lang w:val="en-US"/>
                    </w:rPr>
                  </w:rPrChange>
                </w:rPr>
                <w:t xml:space="preserve"> </w:t>
              </w:r>
              <w:r w:rsidRPr="0079203F">
                <w:rPr>
                  <w:color w:val="4E9A06"/>
                  <w:lang w:val="es-ES"/>
                  <w:rPrChange w:id="3065" w:author="Rodrigo García" w:date="2017-09-29T10:05:00Z">
                    <w:rPr>
                      <w:rFonts w:ascii="Monaco" w:hAnsi="Monaco" w:cs="Monaco"/>
                      <w:color w:val="4E9A06"/>
                      <w:sz w:val="32"/>
                      <w:szCs w:val="32"/>
                      <w:lang w:val="en-US"/>
                    </w:rPr>
                  </w:rPrChange>
                </w:rPr>
                <w:t>""</w:t>
              </w:r>
              <w:r w:rsidRPr="0079203F">
                <w:rPr>
                  <w:lang w:val="es-ES"/>
                  <w:rPrChange w:id="3066" w:author="Rodrigo García" w:date="2017-09-29T10:05:00Z">
                    <w:rPr>
                      <w:rFonts w:ascii="Monaco" w:hAnsi="Monaco" w:cs="Monaco"/>
                      <w:sz w:val="32"/>
                      <w:szCs w:val="32"/>
                      <w:lang w:val="en-US"/>
                    </w:rPr>
                  </w:rPrChange>
                </w:rPr>
                <w:t xml:space="preserve"> </w:t>
              </w:r>
              <w:r w:rsidRPr="0079203F">
                <w:rPr>
                  <w:b/>
                  <w:bCs/>
                  <w:color w:val="CE5C00"/>
                  <w:lang w:val="es-ES"/>
                  <w:rPrChange w:id="3067" w:author="Rodrigo García" w:date="2017-09-29T10:05:00Z">
                    <w:rPr>
                      <w:rFonts w:ascii="Monaco" w:hAnsi="Monaco" w:cs="Monaco"/>
                      <w:b/>
                      <w:bCs/>
                      <w:color w:val="CE5C00"/>
                      <w:sz w:val="32"/>
                      <w:szCs w:val="32"/>
                      <w:lang w:val="en-US"/>
                    </w:rPr>
                  </w:rPrChange>
                </w:rPr>
                <w:t>||</w:t>
              </w:r>
              <w:r w:rsidRPr="0079203F">
                <w:rPr>
                  <w:lang w:val="es-ES"/>
                  <w:rPrChange w:id="3068" w:author="Rodrigo García" w:date="2017-09-29T10:05:00Z">
                    <w:rPr>
                      <w:rFonts w:ascii="Monaco" w:hAnsi="Monaco" w:cs="Monaco"/>
                      <w:sz w:val="32"/>
                      <w:szCs w:val="32"/>
                      <w:lang w:val="en-US"/>
                    </w:rPr>
                  </w:rPrChange>
                </w:rPr>
                <w:t xml:space="preserve"> </w:t>
              </w:r>
              <w:r w:rsidRPr="0079203F">
                <w:rPr>
                  <w:color w:val="204A87"/>
                  <w:lang w:val="es-ES"/>
                  <w:rPrChange w:id="3069" w:author="Rodrigo García" w:date="2017-09-29T10:05:00Z">
                    <w:rPr>
                      <w:rFonts w:ascii="Monaco" w:hAnsi="Monaco" w:cs="Monaco"/>
                      <w:color w:val="204A87"/>
                      <w:sz w:val="32"/>
                      <w:szCs w:val="32"/>
                      <w:lang w:val="en-US"/>
                    </w:rPr>
                  </w:rPrChange>
                </w:rPr>
                <w:t>document</w:t>
              </w:r>
              <w:r w:rsidRPr="0079203F">
                <w:rPr>
                  <w:b/>
                  <w:bCs/>
                  <w:color w:val="000000"/>
                  <w:lang w:val="es-ES"/>
                  <w:rPrChange w:id="3070" w:author="Rodrigo García" w:date="2017-09-29T10:05:00Z">
                    <w:rPr>
                      <w:rFonts w:ascii="Monaco" w:hAnsi="Monaco" w:cs="Monaco"/>
                      <w:b/>
                      <w:bCs/>
                      <w:color w:val="000000"/>
                      <w:sz w:val="32"/>
                      <w:szCs w:val="32"/>
                      <w:lang w:val="en-US"/>
                    </w:rPr>
                  </w:rPrChange>
                </w:rPr>
                <w:t>.</w:t>
              </w:r>
              <w:r w:rsidRPr="0079203F">
                <w:rPr>
                  <w:color w:val="000000"/>
                  <w:lang w:val="es-ES"/>
                  <w:rPrChange w:id="3071" w:author="Rodrigo García" w:date="2017-09-29T10:05:00Z">
                    <w:rPr>
                      <w:rFonts w:ascii="Monaco" w:hAnsi="Monaco" w:cs="Monaco"/>
                      <w:color w:val="000000"/>
                      <w:sz w:val="32"/>
                      <w:szCs w:val="32"/>
                      <w:lang w:val="en-US"/>
                    </w:rPr>
                  </w:rPrChange>
                </w:rPr>
                <w:t>getElementById</w:t>
              </w:r>
              <w:r w:rsidRPr="0079203F">
                <w:rPr>
                  <w:b/>
                  <w:bCs/>
                  <w:color w:val="000000"/>
                  <w:lang w:val="es-ES"/>
                  <w:rPrChange w:id="3072" w:author="Rodrigo García" w:date="2017-09-29T10:05:00Z">
                    <w:rPr>
                      <w:rFonts w:ascii="Monaco" w:hAnsi="Monaco" w:cs="Monaco"/>
                      <w:b/>
                      <w:bCs/>
                      <w:color w:val="000000"/>
                      <w:sz w:val="32"/>
                      <w:szCs w:val="32"/>
                      <w:lang w:val="en-US"/>
                    </w:rPr>
                  </w:rPrChange>
                </w:rPr>
                <w:t>(</w:t>
              </w:r>
              <w:r w:rsidRPr="0079203F">
                <w:rPr>
                  <w:color w:val="4E9A06"/>
                  <w:lang w:val="es-ES"/>
                  <w:rPrChange w:id="3073" w:author="Rodrigo García" w:date="2017-09-29T10:05:00Z">
                    <w:rPr>
                      <w:rFonts w:ascii="Monaco" w:hAnsi="Monaco" w:cs="Monaco"/>
                      <w:color w:val="4E9A06"/>
                      <w:sz w:val="32"/>
                      <w:szCs w:val="32"/>
                      <w:lang w:val="en-US"/>
                    </w:rPr>
                  </w:rPrChange>
                </w:rPr>
                <w:t>"apellido"</w:t>
              </w:r>
              <w:r w:rsidRPr="0079203F">
                <w:rPr>
                  <w:b/>
                  <w:bCs/>
                  <w:color w:val="000000"/>
                  <w:lang w:val="es-ES"/>
                  <w:rPrChange w:id="3074" w:author="Rodrigo García" w:date="2017-09-29T10:05:00Z">
                    <w:rPr>
                      <w:rFonts w:ascii="Monaco" w:hAnsi="Monaco" w:cs="Monaco"/>
                      <w:b/>
                      <w:bCs/>
                      <w:color w:val="000000"/>
                      <w:sz w:val="32"/>
                      <w:szCs w:val="32"/>
                      <w:lang w:val="en-US"/>
                    </w:rPr>
                  </w:rPrChange>
                </w:rPr>
                <w:t>).</w:t>
              </w:r>
              <w:r w:rsidRPr="0079203F">
                <w:rPr>
                  <w:color w:val="000000"/>
                  <w:lang w:val="es-ES"/>
                  <w:rPrChange w:id="3075" w:author="Rodrigo García" w:date="2017-09-29T10:05:00Z">
                    <w:rPr>
                      <w:rFonts w:ascii="Monaco" w:hAnsi="Monaco" w:cs="Monaco"/>
                      <w:color w:val="000000"/>
                      <w:sz w:val="32"/>
                      <w:szCs w:val="32"/>
                      <w:lang w:val="en-US"/>
                    </w:rPr>
                  </w:rPrChange>
                </w:rPr>
                <w:t>value</w:t>
              </w:r>
              <w:r w:rsidRPr="0079203F">
                <w:rPr>
                  <w:lang w:val="es-ES"/>
                  <w:rPrChange w:id="3076" w:author="Rodrigo García" w:date="2017-09-29T10:05:00Z">
                    <w:rPr>
                      <w:rFonts w:ascii="Monaco" w:hAnsi="Monaco" w:cs="Monaco"/>
                      <w:sz w:val="32"/>
                      <w:szCs w:val="32"/>
                      <w:lang w:val="en-US"/>
                    </w:rPr>
                  </w:rPrChange>
                </w:rPr>
                <w:t xml:space="preserve"> </w:t>
              </w:r>
              <w:r w:rsidRPr="0079203F">
                <w:rPr>
                  <w:b/>
                  <w:bCs/>
                  <w:color w:val="CE5C00"/>
                  <w:lang w:val="es-ES"/>
                  <w:rPrChange w:id="3077" w:author="Rodrigo García" w:date="2017-09-29T10:05:00Z">
                    <w:rPr>
                      <w:rFonts w:ascii="Monaco" w:hAnsi="Monaco" w:cs="Monaco"/>
                      <w:b/>
                      <w:bCs/>
                      <w:color w:val="CE5C00"/>
                      <w:sz w:val="32"/>
                      <w:szCs w:val="32"/>
                      <w:lang w:val="en-US"/>
                    </w:rPr>
                  </w:rPrChange>
                </w:rPr>
                <w:t>==</w:t>
              </w:r>
              <w:r w:rsidRPr="0079203F">
                <w:rPr>
                  <w:lang w:val="es-ES"/>
                  <w:rPrChange w:id="3078" w:author="Rodrigo García" w:date="2017-09-29T10:05:00Z">
                    <w:rPr>
                      <w:rFonts w:ascii="Monaco" w:hAnsi="Monaco" w:cs="Monaco"/>
                      <w:sz w:val="32"/>
                      <w:szCs w:val="32"/>
                      <w:lang w:val="en-US"/>
                    </w:rPr>
                  </w:rPrChange>
                </w:rPr>
                <w:t xml:space="preserve"> </w:t>
              </w:r>
              <w:r w:rsidRPr="0079203F">
                <w:rPr>
                  <w:color w:val="4E9A06"/>
                  <w:lang w:val="es-ES"/>
                  <w:rPrChange w:id="3079" w:author="Rodrigo García" w:date="2017-09-29T10:05:00Z">
                    <w:rPr>
                      <w:rFonts w:ascii="Monaco" w:hAnsi="Monaco" w:cs="Monaco"/>
                      <w:color w:val="4E9A06"/>
                      <w:sz w:val="32"/>
                      <w:szCs w:val="32"/>
                      <w:lang w:val="en-US"/>
                    </w:rPr>
                  </w:rPrChange>
                </w:rPr>
                <w:t>""</w:t>
              </w:r>
              <w:r w:rsidRPr="0079203F">
                <w:rPr>
                  <w:b/>
                  <w:bCs/>
                  <w:color w:val="000000"/>
                  <w:lang w:val="es-ES"/>
                  <w:rPrChange w:id="3080" w:author="Rodrigo García" w:date="2017-09-29T10:05:00Z">
                    <w:rPr>
                      <w:rFonts w:ascii="Monaco" w:hAnsi="Monaco" w:cs="Monaco"/>
                      <w:b/>
                      <w:bCs/>
                      <w:color w:val="000000"/>
                      <w:sz w:val="32"/>
                      <w:szCs w:val="32"/>
                      <w:lang w:val="en-US"/>
                    </w:rPr>
                  </w:rPrChange>
                </w:rPr>
                <w:t>){</w:t>
              </w:r>
            </w:ins>
          </w:p>
          <w:p w14:paraId="5FB86BC1" w14:textId="77777777" w:rsidR="0055352B" w:rsidRPr="0079203F" w:rsidRDefault="0055352B">
            <w:pPr>
              <w:rPr>
                <w:ins w:id="3081" w:author="Borja Gonzalez" w:date="2017-09-28T18:57:00Z"/>
                <w:lang w:val="es-ES"/>
                <w:rPrChange w:id="3082" w:author="Rodrigo García" w:date="2017-09-29T10:05:00Z">
                  <w:rPr>
                    <w:ins w:id="3083" w:author="Borja Gonzalez" w:date="2017-09-28T18:57:00Z"/>
                    <w:rFonts w:ascii="Monaco" w:eastAsiaTheme="majorEastAsia" w:hAnsi="Monaco" w:cs="Monaco"/>
                    <w:color w:val="243F60" w:themeColor="accent1" w:themeShade="7F"/>
                    <w:sz w:val="32"/>
                    <w:szCs w:val="32"/>
                    <w:lang w:val="en-US"/>
                  </w:rPr>
                </w:rPrChange>
              </w:rPr>
              <w:pPrChange w:id="3084" w:author="GONZALEZ DIAZ, BORJA" w:date="2017-09-29T19:28:00Z">
                <w:pPr>
                  <w:keepNext/>
                  <w:keepLines/>
                  <w:widowControl w:val="0"/>
                  <w:autoSpaceDE w:val="0"/>
                  <w:autoSpaceDN w:val="0"/>
                  <w:adjustRightInd w:val="0"/>
                  <w:spacing w:before="200"/>
                  <w:outlineLvl w:val="4"/>
                </w:pPr>
              </w:pPrChange>
            </w:pPr>
            <w:ins w:id="3085" w:author="Borja Gonzalez" w:date="2017-09-28T18:57:00Z">
              <w:r w:rsidRPr="0079203F">
                <w:rPr>
                  <w:lang w:val="es-ES"/>
                  <w:rPrChange w:id="3086" w:author="Rodrigo García" w:date="2017-09-29T10:05:00Z">
                    <w:rPr>
                      <w:rFonts w:ascii="Monaco" w:hAnsi="Monaco" w:cs="Monaco"/>
                      <w:sz w:val="32"/>
                      <w:szCs w:val="32"/>
                      <w:lang w:val="en-US"/>
                    </w:rPr>
                  </w:rPrChange>
                </w:rPr>
                <w:tab/>
              </w:r>
              <w:r w:rsidRPr="0079203F">
                <w:rPr>
                  <w:lang w:val="es-ES"/>
                  <w:rPrChange w:id="3087" w:author="Rodrigo García" w:date="2017-09-29T10:05:00Z">
                    <w:rPr>
                      <w:rFonts w:ascii="Monaco" w:hAnsi="Monaco" w:cs="Monaco"/>
                      <w:sz w:val="32"/>
                      <w:szCs w:val="32"/>
                      <w:lang w:val="en-US"/>
                    </w:rPr>
                  </w:rPrChange>
                </w:rPr>
                <w:tab/>
              </w:r>
              <w:r w:rsidRPr="0079203F">
                <w:rPr>
                  <w:lang w:val="es-ES"/>
                  <w:rPrChange w:id="3088" w:author="Rodrigo García" w:date="2017-09-29T10:05:00Z">
                    <w:rPr>
                      <w:rFonts w:ascii="Monaco" w:hAnsi="Monaco" w:cs="Monaco"/>
                      <w:sz w:val="32"/>
                      <w:szCs w:val="32"/>
                      <w:lang w:val="en-US"/>
                    </w:rPr>
                  </w:rPrChange>
                </w:rPr>
                <w:tab/>
              </w:r>
              <w:r w:rsidRPr="0079203F">
                <w:rPr>
                  <w:lang w:val="es-ES"/>
                  <w:rPrChange w:id="3089" w:author="Rodrigo García" w:date="2017-09-29T10:05:00Z">
                    <w:rPr>
                      <w:rFonts w:ascii="Monaco" w:hAnsi="Monaco" w:cs="Monaco"/>
                      <w:sz w:val="32"/>
                      <w:szCs w:val="32"/>
                      <w:lang w:val="en-US"/>
                    </w:rPr>
                  </w:rPrChange>
                </w:rPr>
                <w:tab/>
              </w:r>
              <w:r w:rsidRPr="0079203F">
                <w:rPr>
                  <w:color w:val="000000"/>
                  <w:lang w:val="es-ES"/>
                  <w:rPrChange w:id="3090" w:author="Rodrigo García" w:date="2017-09-29T10:05:00Z">
                    <w:rPr>
                      <w:rFonts w:ascii="Monaco" w:hAnsi="Monaco" w:cs="Monaco"/>
                      <w:color w:val="000000"/>
                      <w:sz w:val="32"/>
                      <w:szCs w:val="32"/>
                      <w:lang w:val="en-US"/>
                    </w:rPr>
                  </w:rPrChange>
                </w:rPr>
                <w:t>alert</w:t>
              </w:r>
              <w:r w:rsidRPr="0079203F">
                <w:rPr>
                  <w:b/>
                  <w:bCs/>
                  <w:color w:val="000000"/>
                  <w:lang w:val="es-ES"/>
                  <w:rPrChange w:id="3091" w:author="Rodrigo García" w:date="2017-09-29T10:05:00Z">
                    <w:rPr>
                      <w:rFonts w:ascii="Monaco" w:hAnsi="Monaco" w:cs="Monaco"/>
                      <w:b/>
                      <w:bCs/>
                      <w:color w:val="000000"/>
                      <w:sz w:val="32"/>
                      <w:szCs w:val="32"/>
                      <w:lang w:val="en-US"/>
                    </w:rPr>
                  </w:rPrChange>
                </w:rPr>
                <w:t>(</w:t>
              </w:r>
              <w:r w:rsidRPr="0079203F">
                <w:rPr>
                  <w:color w:val="4E9A06"/>
                  <w:lang w:val="es-ES"/>
                  <w:rPrChange w:id="3092" w:author="Rodrigo García" w:date="2017-09-29T10:05:00Z">
                    <w:rPr>
                      <w:rFonts w:ascii="Monaco" w:hAnsi="Monaco" w:cs="Monaco"/>
                      <w:color w:val="4E9A06"/>
                      <w:sz w:val="32"/>
                      <w:szCs w:val="32"/>
                      <w:lang w:val="en-US"/>
                    </w:rPr>
                  </w:rPrChange>
                </w:rPr>
                <w:t>"Rellene nombre y apellidos"</w:t>
              </w:r>
              <w:r w:rsidRPr="0079203F">
                <w:rPr>
                  <w:b/>
                  <w:bCs/>
                  <w:color w:val="000000"/>
                  <w:lang w:val="es-ES"/>
                  <w:rPrChange w:id="3093" w:author="Rodrigo García" w:date="2017-09-29T10:05:00Z">
                    <w:rPr>
                      <w:rFonts w:ascii="Monaco" w:hAnsi="Monaco" w:cs="Monaco"/>
                      <w:b/>
                      <w:bCs/>
                      <w:color w:val="000000"/>
                      <w:sz w:val="32"/>
                      <w:szCs w:val="32"/>
                      <w:lang w:val="en-US"/>
                    </w:rPr>
                  </w:rPrChange>
                </w:rPr>
                <w:t>);</w:t>
              </w:r>
            </w:ins>
          </w:p>
          <w:p w14:paraId="410AB00B" w14:textId="77777777" w:rsidR="0055352B" w:rsidRPr="0079203F" w:rsidRDefault="0055352B">
            <w:pPr>
              <w:rPr>
                <w:ins w:id="3094" w:author="Borja Gonzalez" w:date="2017-09-28T18:57:00Z"/>
                <w:lang w:val="es-ES"/>
                <w:rPrChange w:id="3095" w:author="Rodrigo García" w:date="2017-09-29T10:05:00Z">
                  <w:rPr>
                    <w:ins w:id="3096" w:author="Borja Gonzalez" w:date="2017-09-28T18:57:00Z"/>
                    <w:rFonts w:ascii="Monaco" w:eastAsiaTheme="majorEastAsia" w:hAnsi="Monaco" w:cs="Monaco"/>
                    <w:color w:val="243F60" w:themeColor="accent1" w:themeShade="7F"/>
                    <w:sz w:val="32"/>
                    <w:szCs w:val="32"/>
                    <w:lang w:val="en-US"/>
                  </w:rPr>
                </w:rPrChange>
              </w:rPr>
              <w:pPrChange w:id="3097" w:author="GONZALEZ DIAZ, BORJA" w:date="2017-09-29T19:28:00Z">
                <w:pPr>
                  <w:keepNext/>
                  <w:keepLines/>
                  <w:widowControl w:val="0"/>
                  <w:autoSpaceDE w:val="0"/>
                  <w:autoSpaceDN w:val="0"/>
                  <w:adjustRightInd w:val="0"/>
                  <w:spacing w:before="200"/>
                  <w:outlineLvl w:val="4"/>
                </w:pPr>
              </w:pPrChange>
            </w:pPr>
            <w:ins w:id="3098" w:author="Borja Gonzalez" w:date="2017-09-28T18:57:00Z">
              <w:r w:rsidRPr="0079203F">
                <w:rPr>
                  <w:lang w:val="es-ES"/>
                  <w:rPrChange w:id="3099" w:author="Rodrigo García" w:date="2017-09-29T10:05:00Z">
                    <w:rPr>
                      <w:rFonts w:ascii="Monaco" w:hAnsi="Monaco" w:cs="Monaco"/>
                      <w:sz w:val="32"/>
                      <w:szCs w:val="32"/>
                      <w:lang w:val="en-US"/>
                    </w:rPr>
                  </w:rPrChange>
                </w:rPr>
                <w:tab/>
              </w:r>
              <w:r w:rsidRPr="0079203F">
                <w:rPr>
                  <w:lang w:val="es-ES"/>
                  <w:rPrChange w:id="3100" w:author="Rodrigo García" w:date="2017-09-29T10:05:00Z">
                    <w:rPr>
                      <w:rFonts w:ascii="Monaco" w:hAnsi="Monaco" w:cs="Monaco"/>
                      <w:sz w:val="32"/>
                      <w:szCs w:val="32"/>
                      <w:lang w:val="en-US"/>
                    </w:rPr>
                  </w:rPrChange>
                </w:rPr>
                <w:tab/>
              </w:r>
              <w:r w:rsidRPr="0079203F">
                <w:rPr>
                  <w:lang w:val="es-ES"/>
                  <w:rPrChange w:id="3101" w:author="Rodrigo García" w:date="2017-09-29T10:05:00Z">
                    <w:rPr>
                      <w:rFonts w:ascii="Monaco" w:hAnsi="Monaco" w:cs="Monaco"/>
                      <w:sz w:val="32"/>
                      <w:szCs w:val="32"/>
                      <w:lang w:val="en-US"/>
                    </w:rPr>
                  </w:rPrChange>
                </w:rPr>
                <w:tab/>
              </w:r>
              <w:r w:rsidRPr="0079203F">
                <w:rPr>
                  <w:lang w:val="es-ES"/>
                  <w:rPrChange w:id="3102" w:author="Rodrigo García" w:date="2017-09-29T10:05:00Z">
                    <w:rPr>
                      <w:rFonts w:ascii="Monaco" w:hAnsi="Monaco" w:cs="Monaco"/>
                      <w:sz w:val="32"/>
                      <w:szCs w:val="32"/>
                      <w:lang w:val="en-US"/>
                    </w:rPr>
                  </w:rPrChange>
                </w:rPr>
                <w:tab/>
              </w:r>
              <w:r w:rsidRPr="0079203F">
                <w:rPr>
                  <w:b/>
                  <w:bCs/>
                  <w:color w:val="204A87"/>
                  <w:lang w:val="es-ES"/>
                  <w:rPrChange w:id="3103" w:author="Rodrigo García" w:date="2017-09-29T10:05:00Z">
                    <w:rPr>
                      <w:rFonts w:ascii="Monaco" w:hAnsi="Monaco" w:cs="Monaco"/>
                      <w:b/>
                      <w:bCs/>
                      <w:color w:val="204A87"/>
                      <w:sz w:val="32"/>
                      <w:szCs w:val="32"/>
                      <w:lang w:val="en-US"/>
                    </w:rPr>
                  </w:rPrChange>
                </w:rPr>
                <w:t>return</w:t>
              </w:r>
              <w:r w:rsidRPr="0079203F">
                <w:rPr>
                  <w:b/>
                  <w:bCs/>
                  <w:color w:val="000000"/>
                  <w:lang w:val="es-ES"/>
                  <w:rPrChange w:id="3104" w:author="Rodrigo García" w:date="2017-09-29T10:05:00Z">
                    <w:rPr>
                      <w:rFonts w:ascii="Monaco" w:hAnsi="Monaco" w:cs="Monaco"/>
                      <w:b/>
                      <w:bCs/>
                      <w:color w:val="000000"/>
                      <w:sz w:val="32"/>
                      <w:szCs w:val="32"/>
                      <w:lang w:val="en-US"/>
                    </w:rPr>
                  </w:rPrChange>
                </w:rPr>
                <w:t>;</w:t>
              </w:r>
            </w:ins>
          </w:p>
          <w:p w14:paraId="5210632C" w14:textId="77777777" w:rsidR="0055352B" w:rsidRPr="0079203F" w:rsidRDefault="0055352B">
            <w:pPr>
              <w:rPr>
                <w:ins w:id="3105" w:author="Borja Gonzalez" w:date="2017-09-28T18:57:00Z"/>
                <w:lang w:val="es-ES"/>
                <w:rPrChange w:id="3106" w:author="Rodrigo García" w:date="2017-09-29T10:05:00Z">
                  <w:rPr>
                    <w:ins w:id="3107" w:author="Borja Gonzalez" w:date="2017-09-28T18:57:00Z"/>
                    <w:rFonts w:ascii="Monaco" w:eastAsiaTheme="majorEastAsia" w:hAnsi="Monaco" w:cs="Monaco"/>
                    <w:color w:val="243F60" w:themeColor="accent1" w:themeShade="7F"/>
                    <w:sz w:val="32"/>
                    <w:szCs w:val="32"/>
                    <w:lang w:val="en-US"/>
                  </w:rPr>
                </w:rPrChange>
              </w:rPr>
              <w:pPrChange w:id="3108" w:author="GONZALEZ DIAZ, BORJA" w:date="2017-09-29T19:28:00Z">
                <w:pPr>
                  <w:keepNext/>
                  <w:keepLines/>
                  <w:widowControl w:val="0"/>
                  <w:autoSpaceDE w:val="0"/>
                  <w:autoSpaceDN w:val="0"/>
                  <w:adjustRightInd w:val="0"/>
                  <w:spacing w:before="200"/>
                  <w:outlineLvl w:val="4"/>
                </w:pPr>
              </w:pPrChange>
            </w:pPr>
            <w:ins w:id="3109" w:author="Borja Gonzalez" w:date="2017-09-28T18:57:00Z">
              <w:r w:rsidRPr="0079203F">
                <w:rPr>
                  <w:lang w:val="es-ES"/>
                  <w:rPrChange w:id="3110" w:author="Rodrigo García" w:date="2017-09-29T10:05:00Z">
                    <w:rPr>
                      <w:rFonts w:ascii="Monaco" w:hAnsi="Monaco" w:cs="Monaco"/>
                      <w:sz w:val="32"/>
                      <w:szCs w:val="32"/>
                      <w:lang w:val="en-US"/>
                    </w:rPr>
                  </w:rPrChange>
                </w:rPr>
                <w:tab/>
              </w:r>
              <w:r w:rsidRPr="0079203F">
                <w:rPr>
                  <w:lang w:val="es-ES"/>
                  <w:rPrChange w:id="3111" w:author="Rodrigo García" w:date="2017-09-29T10:05:00Z">
                    <w:rPr>
                      <w:rFonts w:ascii="Monaco" w:hAnsi="Monaco" w:cs="Monaco"/>
                      <w:sz w:val="32"/>
                      <w:szCs w:val="32"/>
                      <w:lang w:val="en-US"/>
                    </w:rPr>
                  </w:rPrChange>
                </w:rPr>
                <w:tab/>
              </w:r>
              <w:r w:rsidRPr="0079203F">
                <w:rPr>
                  <w:lang w:val="es-ES"/>
                  <w:rPrChange w:id="3112" w:author="Rodrigo García" w:date="2017-09-29T10:05:00Z">
                    <w:rPr>
                      <w:rFonts w:ascii="Monaco" w:hAnsi="Monaco" w:cs="Monaco"/>
                      <w:sz w:val="32"/>
                      <w:szCs w:val="32"/>
                      <w:lang w:val="en-US"/>
                    </w:rPr>
                  </w:rPrChange>
                </w:rPr>
                <w:tab/>
              </w:r>
              <w:r w:rsidRPr="0079203F">
                <w:rPr>
                  <w:b/>
                  <w:bCs/>
                  <w:color w:val="000000"/>
                  <w:lang w:val="es-ES"/>
                  <w:rPrChange w:id="3113" w:author="Rodrigo García" w:date="2017-09-29T10:05:00Z">
                    <w:rPr>
                      <w:rFonts w:ascii="Monaco" w:hAnsi="Monaco" w:cs="Monaco"/>
                      <w:b/>
                      <w:bCs/>
                      <w:color w:val="000000"/>
                      <w:sz w:val="32"/>
                      <w:szCs w:val="32"/>
                      <w:lang w:val="en-US"/>
                    </w:rPr>
                  </w:rPrChange>
                </w:rPr>
                <w:t>}</w:t>
              </w:r>
            </w:ins>
          </w:p>
          <w:p w14:paraId="59B96C45" w14:textId="77777777" w:rsidR="0055352B" w:rsidRPr="0079203F" w:rsidRDefault="0055352B">
            <w:pPr>
              <w:rPr>
                <w:ins w:id="3114" w:author="Borja Gonzalez" w:date="2017-09-28T18:57:00Z"/>
                <w:lang w:val="es-ES"/>
                <w:rPrChange w:id="3115" w:author="Rodrigo García" w:date="2017-09-29T10:05:00Z">
                  <w:rPr>
                    <w:ins w:id="3116" w:author="Borja Gonzalez" w:date="2017-09-28T18:57:00Z"/>
                    <w:rFonts w:ascii="Monaco" w:eastAsiaTheme="majorEastAsia" w:hAnsi="Monaco" w:cs="Monaco"/>
                    <w:color w:val="243F60" w:themeColor="accent1" w:themeShade="7F"/>
                    <w:sz w:val="32"/>
                    <w:szCs w:val="32"/>
                    <w:lang w:val="en-US"/>
                  </w:rPr>
                </w:rPrChange>
              </w:rPr>
              <w:pPrChange w:id="3117" w:author="GONZALEZ DIAZ, BORJA" w:date="2017-09-29T19:28:00Z">
                <w:pPr>
                  <w:keepNext/>
                  <w:keepLines/>
                  <w:widowControl w:val="0"/>
                  <w:autoSpaceDE w:val="0"/>
                  <w:autoSpaceDN w:val="0"/>
                  <w:adjustRightInd w:val="0"/>
                  <w:spacing w:before="200"/>
                  <w:outlineLvl w:val="4"/>
                </w:pPr>
              </w:pPrChange>
            </w:pPr>
            <w:ins w:id="3118" w:author="Borja Gonzalez" w:date="2017-09-28T18:57:00Z">
              <w:r w:rsidRPr="0079203F">
                <w:rPr>
                  <w:lang w:val="es-ES"/>
                  <w:rPrChange w:id="3119" w:author="Rodrigo García" w:date="2017-09-29T10:05:00Z">
                    <w:rPr>
                      <w:rFonts w:ascii="Monaco" w:hAnsi="Monaco" w:cs="Monaco"/>
                      <w:sz w:val="32"/>
                      <w:szCs w:val="32"/>
                      <w:lang w:val="en-US"/>
                    </w:rPr>
                  </w:rPrChange>
                </w:rPr>
                <w:tab/>
              </w:r>
              <w:r w:rsidRPr="0079203F">
                <w:rPr>
                  <w:lang w:val="es-ES"/>
                  <w:rPrChange w:id="3120" w:author="Rodrigo García" w:date="2017-09-29T10:05:00Z">
                    <w:rPr>
                      <w:rFonts w:ascii="Monaco" w:hAnsi="Monaco" w:cs="Monaco"/>
                      <w:sz w:val="32"/>
                      <w:szCs w:val="32"/>
                      <w:lang w:val="en-US"/>
                    </w:rPr>
                  </w:rPrChange>
                </w:rPr>
                <w:tab/>
              </w:r>
              <w:r w:rsidRPr="0079203F">
                <w:rPr>
                  <w:color w:val="000000"/>
                  <w:lang w:val="es-ES"/>
                  <w:rPrChange w:id="3121" w:author="Rodrigo García" w:date="2017-09-29T10:05:00Z">
                    <w:rPr>
                      <w:rFonts w:ascii="Monaco" w:hAnsi="Monaco" w:cs="Monaco"/>
                      <w:color w:val="000000"/>
                      <w:sz w:val="32"/>
                      <w:szCs w:val="32"/>
                      <w:lang w:val="en-US"/>
                    </w:rPr>
                  </w:rPrChange>
                </w:rPr>
                <w:t>save_paciente</w:t>
              </w:r>
              <w:r w:rsidRPr="0079203F">
                <w:rPr>
                  <w:b/>
                  <w:bCs/>
                  <w:color w:val="000000"/>
                  <w:lang w:val="es-ES"/>
                  <w:rPrChange w:id="3122" w:author="Rodrigo García" w:date="2017-09-29T10:05:00Z">
                    <w:rPr>
                      <w:rFonts w:ascii="Monaco" w:hAnsi="Monaco" w:cs="Monaco"/>
                      <w:b/>
                      <w:bCs/>
                      <w:color w:val="000000"/>
                      <w:sz w:val="32"/>
                      <w:szCs w:val="32"/>
                      <w:lang w:val="en-US"/>
                    </w:rPr>
                  </w:rPrChange>
                </w:rPr>
                <w:t>(</w:t>
              </w:r>
              <w:r w:rsidRPr="0079203F">
                <w:rPr>
                  <w:color w:val="204A87"/>
                  <w:lang w:val="es-ES"/>
                  <w:rPrChange w:id="3123" w:author="Rodrigo García" w:date="2017-09-29T10:05:00Z">
                    <w:rPr>
                      <w:rFonts w:ascii="Monaco" w:hAnsi="Monaco" w:cs="Monaco"/>
                      <w:color w:val="204A87"/>
                      <w:sz w:val="32"/>
                      <w:szCs w:val="32"/>
                      <w:lang w:val="en-US"/>
                    </w:rPr>
                  </w:rPrChange>
                </w:rPr>
                <w:t>document</w:t>
              </w:r>
              <w:r w:rsidRPr="0079203F">
                <w:rPr>
                  <w:b/>
                  <w:bCs/>
                  <w:color w:val="000000"/>
                  <w:lang w:val="es-ES"/>
                  <w:rPrChange w:id="3124" w:author="Rodrigo García" w:date="2017-09-29T10:05:00Z">
                    <w:rPr>
                      <w:rFonts w:ascii="Monaco" w:hAnsi="Monaco" w:cs="Monaco"/>
                      <w:b/>
                      <w:bCs/>
                      <w:color w:val="000000"/>
                      <w:sz w:val="32"/>
                      <w:szCs w:val="32"/>
                      <w:lang w:val="en-US"/>
                    </w:rPr>
                  </w:rPrChange>
                </w:rPr>
                <w:t>.</w:t>
              </w:r>
              <w:r w:rsidRPr="0079203F">
                <w:rPr>
                  <w:color w:val="000000"/>
                  <w:lang w:val="es-ES"/>
                  <w:rPrChange w:id="3125" w:author="Rodrigo García" w:date="2017-09-29T10:05:00Z">
                    <w:rPr>
                      <w:rFonts w:ascii="Monaco" w:hAnsi="Monaco" w:cs="Monaco"/>
                      <w:color w:val="000000"/>
                      <w:sz w:val="32"/>
                      <w:szCs w:val="32"/>
                      <w:lang w:val="en-US"/>
                    </w:rPr>
                  </w:rPrChange>
                </w:rPr>
                <w:t>getElementById</w:t>
              </w:r>
              <w:r w:rsidRPr="0079203F">
                <w:rPr>
                  <w:b/>
                  <w:bCs/>
                  <w:color w:val="000000"/>
                  <w:lang w:val="es-ES"/>
                  <w:rPrChange w:id="3126" w:author="Rodrigo García" w:date="2017-09-29T10:05:00Z">
                    <w:rPr>
                      <w:rFonts w:ascii="Monaco" w:hAnsi="Monaco" w:cs="Monaco"/>
                      <w:b/>
                      <w:bCs/>
                      <w:color w:val="000000"/>
                      <w:sz w:val="32"/>
                      <w:szCs w:val="32"/>
                      <w:lang w:val="en-US"/>
                    </w:rPr>
                  </w:rPrChange>
                </w:rPr>
                <w:t>(</w:t>
              </w:r>
              <w:r w:rsidRPr="0079203F">
                <w:rPr>
                  <w:color w:val="4E9A06"/>
                  <w:lang w:val="es-ES"/>
                  <w:rPrChange w:id="3127" w:author="Rodrigo García" w:date="2017-09-29T10:05:00Z">
                    <w:rPr>
                      <w:rFonts w:ascii="Monaco" w:hAnsi="Monaco" w:cs="Monaco"/>
                      <w:color w:val="4E9A06"/>
                      <w:sz w:val="32"/>
                      <w:szCs w:val="32"/>
                      <w:lang w:val="en-US"/>
                    </w:rPr>
                  </w:rPrChange>
                </w:rPr>
                <w:t>"nombre"</w:t>
              </w:r>
              <w:r w:rsidRPr="0079203F">
                <w:rPr>
                  <w:b/>
                  <w:bCs/>
                  <w:color w:val="000000"/>
                  <w:lang w:val="es-ES"/>
                  <w:rPrChange w:id="3128" w:author="Rodrigo García" w:date="2017-09-29T10:05:00Z">
                    <w:rPr>
                      <w:rFonts w:ascii="Monaco" w:hAnsi="Monaco" w:cs="Monaco"/>
                      <w:b/>
                      <w:bCs/>
                      <w:color w:val="000000"/>
                      <w:sz w:val="32"/>
                      <w:szCs w:val="32"/>
                      <w:lang w:val="en-US"/>
                    </w:rPr>
                  </w:rPrChange>
                </w:rPr>
                <w:t>).</w:t>
              </w:r>
              <w:r w:rsidRPr="0079203F">
                <w:rPr>
                  <w:color w:val="000000"/>
                  <w:lang w:val="es-ES"/>
                  <w:rPrChange w:id="3129" w:author="Rodrigo García" w:date="2017-09-29T10:05:00Z">
                    <w:rPr>
                      <w:rFonts w:ascii="Monaco" w:hAnsi="Monaco" w:cs="Monaco"/>
                      <w:color w:val="000000"/>
                      <w:sz w:val="32"/>
                      <w:szCs w:val="32"/>
                      <w:lang w:val="en-US"/>
                    </w:rPr>
                  </w:rPrChange>
                </w:rPr>
                <w:t>value</w:t>
              </w:r>
              <w:r w:rsidRPr="0079203F">
                <w:rPr>
                  <w:b/>
                  <w:bCs/>
                  <w:color w:val="000000"/>
                  <w:lang w:val="es-ES"/>
                  <w:rPrChange w:id="3130" w:author="Rodrigo García" w:date="2017-09-29T10:05:00Z">
                    <w:rPr>
                      <w:rFonts w:ascii="Monaco" w:hAnsi="Monaco" w:cs="Monaco"/>
                      <w:b/>
                      <w:bCs/>
                      <w:color w:val="000000"/>
                      <w:sz w:val="32"/>
                      <w:szCs w:val="32"/>
                      <w:lang w:val="en-US"/>
                    </w:rPr>
                  </w:rPrChange>
                </w:rPr>
                <w:t>,</w:t>
              </w:r>
              <w:r w:rsidRPr="0079203F">
                <w:rPr>
                  <w:lang w:val="es-ES"/>
                  <w:rPrChange w:id="3131" w:author="Rodrigo García" w:date="2017-09-29T10:05:00Z">
                    <w:rPr>
                      <w:rFonts w:ascii="Monaco" w:hAnsi="Monaco" w:cs="Monaco"/>
                      <w:sz w:val="32"/>
                      <w:szCs w:val="32"/>
                      <w:lang w:val="en-US"/>
                    </w:rPr>
                  </w:rPrChange>
                </w:rPr>
                <w:t xml:space="preserve"> </w:t>
              </w:r>
              <w:r w:rsidRPr="0079203F">
                <w:rPr>
                  <w:color w:val="204A87"/>
                  <w:lang w:val="es-ES"/>
                  <w:rPrChange w:id="3132" w:author="Rodrigo García" w:date="2017-09-29T10:05:00Z">
                    <w:rPr>
                      <w:rFonts w:ascii="Monaco" w:hAnsi="Monaco" w:cs="Monaco"/>
                      <w:color w:val="204A87"/>
                      <w:sz w:val="32"/>
                      <w:szCs w:val="32"/>
                      <w:lang w:val="en-US"/>
                    </w:rPr>
                  </w:rPrChange>
                </w:rPr>
                <w:t>document</w:t>
              </w:r>
              <w:r w:rsidRPr="0079203F">
                <w:rPr>
                  <w:b/>
                  <w:bCs/>
                  <w:color w:val="000000"/>
                  <w:lang w:val="es-ES"/>
                  <w:rPrChange w:id="3133" w:author="Rodrigo García" w:date="2017-09-29T10:05:00Z">
                    <w:rPr>
                      <w:rFonts w:ascii="Monaco" w:hAnsi="Monaco" w:cs="Monaco"/>
                      <w:b/>
                      <w:bCs/>
                      <w:color w:val="000000"/>
                      <w:sz w:val="32"/>
                      <w:szCs w:val="32"/>
                      <w:lang w:val="en-US"/>
                    </w:rPr>
                  </w:rPrChange>
                </w:rPr>
                <w:t>.</w:t>
              </w:r>
              <w:r w:rsidRPr="0079203F">
                <w:rPr>
                  <w:color w:val="000000"/>
                  <w:lang w:val="es-ES"/>
                  <w:rPrChange w:id="3134" w:author="Rodrigo García" w:date="2017-09-29T10:05:00Z">
                    <w:rPr>
                      <w:rFonts w:ascii="Monaco" w:hAnsi="Monaco" w:cs="Monaco"/>
                      <w:color w:val="000000"/>
                      <w:sz w:val="32"/>
                      <w:szCs w:val="32"/>
                      <w:lang w:val="en-US"/>
                    </w:rPr>
                  </w:rPrChange>
                </w:rPr>
                <w:t>getElementById</w:t>
              </w:r>
              <w:r w:rsidRPr="0079203F">
                <w:rPr>
                  <w:b/>
                  <w:bCs/>
                  <w:color w:val="000000"/>
                  <w:lang w:val="es-ES"/>
                  <w:rPrChange w:id="3135" w:author="Rodrigo García" w:date="2017-09-29T10:05:00Z">
                    <w:rPr>
                      <w:rFonts w:ascii="Monaco" w:hAnsi="Monaco" w:cs="Monaco"/>
                      <w:b/>
                      <w:bCs/>
                      <w:color w:val="000000"/>
                      <w:sz w:val="32"/>
                      <w:szCs w:val="32"/>
                      <w:lang w:val="en-US"/>
                    </w:rPr>
                  </w:rPrChange>
                </w:rPr>
                <w:t>(</w:t>
              </w:r>
              <w:r w:rsidRPr="0079203F">
                <w:rPr>
                  <w:color w:val="4E9A06"/>
                  <w:lang w:val="es-ES"/>
                  <w:rPrChange w:id="3136" w:author="Rodrigo García" w:date="2017-09-29T10:05:00Z">
                    <w:rPr>
                      <w:rFonts w:ascii="Monaco" w:hAnsi="Monaco" w:cs="Monaco"/>
                      <w:color w:val="4E9A06"/>
                      <w:sz w:val="32"/>
                      <w:szCs w:val="32"/>
                      <w:lang w:val="en-US"/>
                    </w:rPr>
                  </w:rPrChange>
                </w:rPr>
                <w:t>"apellido"</w:t>
              </w:r>
              <w:r w:rsidRPr="0079203F">
                <w:rPr>
                  <w:b/>
                  <w:bCs/>
                  <w:color w:val="000000"/>
                  <w:lang w:val="es-ES"/>
                  <w:rPrChange w:id="3137" w:author="Rodrigo García" w:date="2017-09-29T10:05:00Z">
                    <w:rPr>
                      <w:rFonts w:ascii="Monaco" w:hAnsi="Monaco" w:cs="Monaco"/>
                      <w:b/>
                      <w:bCs/>
                      <w:color w:val="000000"/>
                      <w:sz w:val="32"/>
                      <w:szCs w:val="32"/>
                      <w:lang w:val="en-US"/>
                    </w:rPr>
                  </w:rPrChange>
                </w:rPr>
                <w:t>).</w:t>
              </w:r>
              <w:r w:rsidRPr="0079203F">
                <w:rPr>
                  <w:color w:val="000000"/>
                  <w:lang w:val="es-ES"/>
                  <w:rPrChange w:id="3138" w:author="Rodrigo García" w:date="2017-09-29T10:05:00Z">
                    <w:rPr>
                      <w:rFonts w:ascii="Monaco" w:hAnsi="Monaco" w:cs="Monaco"/>
                      <w:color w:val="000000"/>
                      <w:sz w:val="32"/>
                      <w:szCs w:val="32"/>
                      <w:lang w:val="en-US"/>
                    </w:rPr>
                  </w:rPrChange>
                </w:rPr>
                <w:t>value</w:t>
              </w:r>
              <w:r w:rsidRPr="0079203F">
                <w:rPr>
                  <w:b/>
                  <w:bCs/>
                  <w:color w:val="000000"/>
                  <w:lang w:val="es-ES"/>
                  <w:rPrChange w:id="3139" w:author="Rodrigo García" w:date="2017-09-29T10:05:00Z">
                    <w:rPr>
                      <w:rFonts w:ascii="Monaco" w:hAnsi="Monaco" w:cs="Monaco"/>
                      <w:b/>
                      <w:bCs/>
                      <w:color w:val="000000"/>
                      <w:sz w:val="32"/>
                      <w:szCs w:val="32"/>
                      <w:lang w:val="en-US"/>
                    </w:rPr>
                  </w:rPrChange>
                </w:rPr>
                <w:t>,</w:t>
              </w:r>
              <w:r w:rsidRPr="0079203F">
                <w:rPr>
                  <w:color w:val="000000"/>
                  <w:lang w:val="es-ES"/>
                  <w:rPrChange w:id="3140" w:author="Rodrigo García" w:date="2017-09-29T10:05:00Z">
                    <w:rPr>
                      <w:rFonts w:ascii="Monaco" w:hAnsi="Monaco" w:cs="Monaco"/>
                      <w:color w:val="000000"/>
                      <w:sz w:val="32"/>
                      <w:szCs w:val="32"/>
                      <w:lang w:val="en-US"/>
                    </w:rPr>
                  </w:rPrChange>
                </w:rPr>
                <w:t>sexo</w:t>
              </w:r>
              <w:r w:rsidRPr="0079203F">
                <w:rPr>
                  <w:b/>
                  <w:bCs/>
                  <w:color w:val="000000"/>
                  <w:lang w:val="es-ES"/>
                  <w:rPrChange w:id="3141" w:author="Rodrigo García" w:date="2017-09-29T10:05:00Z">
                    <w:rPr>
                      <w:rFonts w:ascii="Monaco" w:hAnsi="Monaco" w:cs="Monaco"/>
                      <w:b/>
                      <w:bCs/>
                      <w:color w:val="000000"/>
                      <w:sz w:val="32"/>
                      <w:szCs w:val="32"/>
                      <w:lang w:val="en-US"/>
                    </w:rPr>
                  </w:rPrChange>
                </w:rPr>
                <w:t>);</w:t>
              </w:r>
            </w:ins>
          </w:p>
          <w:p w14:paraId="397B7260" w14:textId="77777777" w:rsidR="0055352B" w:rsidRPr="0055352B" w:rsidRDefault="0055352B">
            <w:pPr>
              <w:rPr>
                <w:ins w:id="3142" w:author="Borja Gonzalez" w:date="2017-09-28T18:57:00Z"/>
                <w:lang w:val="en-US"/>
                <w:rPrChange w:id="3143" w:author="Borja Gonzalez" w:date="2017-09-28T18:57:00Z">
                  <w:rPr>
                    <w:ins w:id="3144" w:author="Borja Gonzalez" w:date="2017-09-28T18:57:00Z"/>
                    <w:rFonts w:ascii="Monaco" w:eastAsiaTheme="majorEastAsia" w:hAnsi="Monaco" w:cs="Monaco"/>
                    <w:color w:val="243F60" w:themeColor="accent1" w:themeShade="7F"/>
                    <w:sz w:val="32"/>
                    <w:szCs w:val="32"/>
                    <w:lang w:val="en-US"/>
                  </w:rPr>
                </w:rPrChange>
              </w:rPr>
              <w:pPrChange w:id="3145" w:author="GONZALEZ DIAZ, BORJA" w:date="2017-09-29T19:28:00Z">
                <w:pPr>
                  <w:keepNext/>
                  <w:keepLines/>
                  <w:widowControl w:val="0"/>
                  <w:autoSpaceDE w:val="0"/>
                  <w:autoSpaceDN w:val="0"/>
                  <w:adjustRightInd w:val="0"/>
                  <w:spacing w:before="200"/>
                  <w:outlineLvl w:val="4"/>
                </w:pPr>
              </w:pPrChange>
            </w:pPr>
            <w:ins w:id="3146" w:author="Borja Gonzalez" w:date="2017-09-28T18:57:00Z">
              <w:r w:rsidRPr="0079203F">
                <w:rPr>
                  <w:lang w:val="es-ES"/>
                  <w:rPrChange w:id="3147" w:author="Rodrigo García" w:date="2017-09-29T10:05:00Z">
                    <w:rPr>
                      <w:rFonts w:ascii="Monaco" w:hAnsi="Monaco" w:cs="Monaco"/>
                      <w:sz w:val="32"/>
                      <w:szCs w:val="32"/>
                      <w:lang w:val="en-US"/>
                    </w:rPr>
                  </w:rPrChange>
                </w:rPr>
                <w:tab/>
              </w:r>
              <w:r w:rsidRPr="0079203F">
                <w:rPr>
                  <w:lang w:val="es-ES"/>
                  <w:rPrChange w:id="3148" w:author="Rodrigo García" w:date="2017-09-29T10:05:00Z">
                    <w:rPr>
                      <w:rFonts w:ascii="Monaco" w:hAnsi="Monaco" w:cs="Monaco"/>
                      <w:sz w:val="32"/>
                      <w:szCs w:val="32"/>
                      <w:lang w:val="en-US"/>
                    </w:rPr>
                  </w:rPrChange>
                </w:rPr>
                <w:tab/>
              </w:r>
              <w:r w:rsidRPr="0055352B">
                <w:rPr>
                  <w:b/>
                  <w:bCs/>
                  <w:color w:val="000000"/>
                  <w:lang w:val="en-US"/>
                  <w:rPrChange w:id="3149"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pPr>
              <w:rPr>
                <w:ins w:id="3150" w:author="Borja Gonzalez" w:date="2017-09-28T18:57:00Z"/>
                <w:lang w:val="en-US"/>
                <w:rPrChange w:id="3151" w:author="Borja Gonzalez" w:date="2017-09-28T18:57:00Z">
                  <w:rPr>
                    <w:ins w:id="3152" w:author="Borja Gonzalez" w:date="2017-09-28T18:57:00Z"/>
                    <w:rFonts w:ascii="Monaco" w:eastAsiaTheme="majorEastAsia" w:hAnsi="Monaco" w:cs="Monaco"/>
                    <w:color w:val="243F60" w:themeColor="accent1" w:themeShade="7F"/>
                    <w:sz w:val="32"/>
                    <w:szCs w:val="32"/>
                    <w:lang w:val="en-US"/>
                  </w:rPr>
                </w:rPrChange>
              </w:rPr>
              <w:pPrChange w:id="3153" w:author="GONZALEZ DIAZ, BORJA" w:date="2017-09-29T19:28:00Z">
                <w:pPr>
                  <w:keepNext/>
                  <w:keepLines/>
                  <w:widowControl w:val="0"/>
                  <w:autoSpaceDE w:val="0"/>
                  <w:autoSpaceDN w:val="0"/>
                  <w:adjustRightInd w:val="0"/>
                  <w:spacing w:before="200"/>
                  <w:outlineLvl w:val="4"/>
                </w:pPr>
              </w:pPrChange>
            </w:pPr>
            <w:ins w:id="3154" w:author="Borja Gonzalez" w:date="2017-09-28T18:57:00Z">
              <w:r w:rsidRPr="0055352B">
                <w:rPr>
                  <w:lang w:val="en-US"/>
                  <w:rPrChange w:id="3155" w:author="Borja Gonzalez" w:date="2017-09-28T18:57:00Z">
                    <w:rPr>
                      <w:rFonts w:ascii="Monaco" w:hAnsi="Monaco" w:cs="Monaco"/>
                      <w:sz w:val="32"/>
                      <w:szCs w:val="32"/>
                      <w:lang w:val="en-US"/>
                    </w:rPr>
                  </w:rPrChange>
                </w:rPr>
                <w:tab/>
              </w:r>
              <w:r w:rsidRPr="0055352B">
                <w:rPr>
                  <w:b/>
                  <w:bCs/>
                  <w:color w:val="204A87"/>
                  <w:lang w:val="en-US"/>
                  <w:rPrChange w:id="3156"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pPr>
              <w:rPr>
                <w:ins w:id="3157" w:author="Borja Gonzalez" w:date="2017-09-28T18:57:00Z"/>
                <w:lang w:val="en-US"/>
                <w:rPrChange w:id="3158" w:author="Borja Gonzalez" w:date="2017-09-28T18:57:00Z">
                  <w:rPr>
                    <w:ins w:id="3159" w:author="Borja Gonzalez" w:date="2017-09-28T18:57:00Z"/>
                    <w:rFonts w:ascii="Monaco" w:eastAsiaTheme="majorEastAsia" w:hAnsi="Monaco" w:cs="Monaco"/>
                    <w:color w:val="243F60" w:themeColor="accent1" w:themeShade="7F"/>
                    <w:sz w:val="32"/>
                    <w:szCs w:val="32"/>
                    <w:lang w:val="en-US"/>
                  </w:rPr>
                </w:rPrChange>
              </w:rPr>
              <w:pPrChange w:id="3160" w:author="GONZALEZ DIAZ, BORJA" w:date="2017-09-29T19:28:00Z">
                <w:pPr>
                  <w:keepNext/>
                  <w:keepLines/>
                  <w:widowControl w:val="0"/>
                  <w:autoSpaceDE w:val="0"/>
                  <w:autoSpaceDN w:val="0"/>
                  <w:adjustRightInd w:val="0"/>
                  <w:spacing w:before="200"/>
                  <w:outlineLvl w:val="4"/>
                </w:pPr>
              </w:pPrChange>
            </w:pPr>
            <w:ins w:id="3161" w:author="Borja Gonzalez" w:date="2017-09-28T18:57:00Z">
              <w:r w:rsidRPr="0055352B">
                <w:rPr>
                  <w:lang w:val="en-US"/>
                  <w:rPrChange w:id="3162" w:author="Borja Gonzalez" w:date="2017-09-28T18:57:00Z">
                    <w:rPr>
                      <w:rFonts w:ascii="Monaco" w:hAnsi="Monaco" w:cs="Monaco"/>
                      <w:sz w:val="32"/>
                      <w:szCs w:val="32"/>
                      <w:lang w:val="en-US"/>
                    </w:rPr>
                  </w:rPrChange>
                </w:rPr>
                <w:tab/>
              </w:r>
              <w:r w:rsidRPr="0055352B">
                <w:rPr>
                  <w:b/>
                  <w:bCs/>
                  <w:color w:val="204A87"/>
                  <w:lang w:val="en-US"/>
                  <w:rPrChange w:id="3163" w:author="Borja Gonzalez" w:date="2017-09-28T18:57:00Z">
                    <w:rPr>
                      <w:rFonts w:ascii="Monaco" w:hAnsi="Monaco" w:cs="Monaco"/>
                      <w:b/>
                      <w:bCs/>
                      <w:color w:val="204A87"/>
                      <w:sz w:val="32"/>
                      <w:szCs w:val="32"/>
                      <w:lang w:val="en-US"/>
                    </w:rPr>
                  </w:rPrChange>
                </w:rPr>
                <w:t>&lt;input</w:t>
              </w:r>
              <w:r w:rsidRPr="0055352B">
                <w:rPr>
                  <w:lang w:val="en-US"/>
                  <w:rPrChange w:id="3164" w:author="Borja Gonzalez" w:date="2017-09-28T18:57:00Z">
                    <w:rPr>
                      <w:rFonts w:ascii="Monaco" w:hAnsi="Monaco" w:cs="Monaco"/>
                      <w:sz w:val="32"/>
                      <w:szCs w:val="32"/>
                      <w:lang w:val="en-US"/>
                    </w:rPr>
                  </w:rPrChange>
                </w:rPr>
                <w:t xml:space="preserve"> </w:t>
              </w:r>
              <w:r w:rsidRPr="0055352B">
                <w:rPr>
                  <w:color w:val="C4A000"/>
                  <w:lang w:val="en-US"/>
                  <w:rPrChange w:id="3165" w:author="Borja Gonzalez" w:date="2017-09-28T18:57:00Z">
                    <w:rPr>
                      <w:rFonts w:ascii="Monaco" w:hAnsi="Monaco" w:cs="Monaco"/>
                      <w:color w:val="C4A000"/>
                      <w:sz w:val="32"/>
                      <w:szCs w:val="32"/>
                      <w:lang w:val="en-US"/>
                    </w:rPr>
                  </w:rPrChange>
                </w:rPr>
                <w:t>type=</w:t>
              </w:r>
              <w:r w:rsidRPr="0055352B">
                <w:rPr>
                  <w:color w:val="4E9A06"/>
                  <w:lang w:val="en-US"/>
                  <w:rPrChange w:id="3166" w:author="Borja Gonzalez" w:date="2017-09-28T18:57:00Z">
                    <w:rPr>
                      <w:rFonts w:ascii="Monaco" w:hAnsi="Monaco" w:cs="Monaco"/>
                      <w:color w:val="4E9A06"/>
                      <w:sz w:val="32"/>
                      <w:szCs w:val="32"/>
                      <w:lang w:val="en-US"/>
                    </w:rPr>
                  </w:rPrChange>
                </w:rPr>
                <w:t>"button"</w:t>
              </w:r>
              <w:r w:rsidRPr="0055352B">
                <w:rPr>
                  <w:lang w:val="en-US"/>
                  <w:rPrChange w:id="3167" w:author="Borja Gonzalez" w:date="2017-09-28T18:57:00Z">
                    <w:rPr>
                      <w:rFonts w:ascii="Monaco" w:hAnsi="Monaco" w:cs="Monaco"/>
                      <w:sz w:val="32"/>
                      <w:szCs w:val="32"/>
                      <w:lang w:val="en-US"/>
                    </w:rPr>
                  </w:rPrChange>
                </w:rPr>
                <w:t xml:space="preserve"> </w:t>
              </w:r>
              <w:r w:rsidRPr="0055352B">
                <w:rPr>
                  <w:color w:val="C4A000"/>
                  <w:lang w:val="en-US"/>
                  <w:rPrChange w:id="3168" w:author="Borja Gonzalez" w:date="2017-09-28T18:57:00Z">
                    <w:rPr>
                      <w:rFonts w:ascii="Monaco" w:hAnsi="Monaco" w:cs="Monaco"/>
                      <w:color w:val="C4A000"/>
                      <w:sz w:val="32"/>
                      <w:szCs w:val="32"/>
                      <w:lang w:val="en-US"/>
                    </w:rPr>
                  </w:rPrChange>
                </w:rPr>
                <w:t>onclick=</w:t>
              </w:r>
              <w:r w:rsidRPr="0055352B">
                <w:rPr>
                  <w:color w:val="4E9A06"/>
                  <w:lang w:val="en-US"/>
                  <w:rPrChange w:id="3169" w:author="Borja Gonzalez" w:date="2017-09-28T18:57:00Z">
                    <w:rPr>
                      <w:rFonts w:ascii="Monaco" w:hAnsi="Monaco" w:cs="Monaco"/>
                      <w:color w:val="4E9A06"/>
                      <w:sz w:val="32"/>
                      <w:szCs w:val="32"/>
                      <w:lang w:val="en-US"/>
                    </w:rPr>
                  </w:rPrChange>
                </w:rPr>
                <w:t>"Validar()"</w:t>
              </w:r>
              <w:r w:rsidRPr="0055352B">
                <w:rPr>
                  <w:lang w:val="en-US"/>
                  <w:rPrChange w:id="3170" w:author="Borja Gonzalez" w:date="2017-09-28T18:57:00Z">
                    <w:rPr>
                      <w:rFonts w:ascii="Monaco" w:hAnsi="Monaco" w:cs="Monaco"/>
                      <w:sz w:val="32"/>
                      <w:szCs w:val="32"/>
                      <w:lang w:val="en-US"/>
                    </w:rPr>
                  </w:rPrChange>
                </w:rPr>
                <w:t xml:space="preserve"> </w:t>
              </w:r>
              <w:r w:rsidRPr="0055352B">
                <w:rPr>
                  <w:color w:val="C4A000"/>
                  <w:lang w:val="en-US"/>
                  <w:rPrChange w:id="3171" w:author="Borja Gonzalez" w:date="2017-09-28T18:57:00Z">
                    <w:rPr>
                      <w:rFonts w:ascii="Monaco" w:hAnsi="Monaco" w:cs="Monaco"/>
                      <w:color w:val="C4A000"/>
                      <w:sz w:val="32"/>
                      <w:szCs w:val="32"/>
                      <w:lang w:val="en-US"/>
                    </w:rPr>
                  </w:rPrChange>
                </w:rPr>
                <w:t>value=</w:t>
              </w:r>
              <w:r w:rsidRPr="0055352B">
                <w:rPr>
                  <w:color w:val="4E9A06"/>
                  <w:lang w:val="en-US"/>
                  <w:rPrChange w:id="3172" w:author="Borja Gonzalez" w:date="2017-09-28T18:57:00Z">
                    <w:rPr>
                      <w:rFonts w:ascii="Monaco" w:hAnsi="Monaco" w:cs="Monaco"/>
                      <w:color w:val="4E9A06"/>
                      <w:sz w:val="32"/>
                      <w:szCs w:val="32"/>
                      <w:lang w:val="en-US"/>
                    </w:rPr>
                  </w:rPrChange>
                </w:rPr>
                <w:t>"Añadir"</w:t>
              </w:r>
              <w:r w:rsidRPr="0055352B">
                <w:rPr>
                  <w:b/>
                  <w:bCs/>
                  <w:color w:val="204A87"/>
                  <w:lang w:val="en-US"/>
                  <w:rPrChange w:id="3173" w:author="Borja Gonzalez" w:date="2017-09-28T18:57:00Z">
                    <w:rPr>
                      <w:rFonts w:ascii="Monaco" w:hAnsi="Monaco" w:cs="Monaco"/>
                      <w:b/>
                      <w:bCs/>
                      <w:color w:val="204A87"/>
                      <w:sz w:val="32"/>
                      <w:szCs w:val="32"/>
                      <w:lang w:val="en-US"/>
                    </w:rPr>
                  </w:rPrChange>
                </w:rPr>
                <w:t>&gt;&lt;br&gt;&lt;br&gt;</w:t>
              </w:r>
            </w:ins>
          </w:p>
          <w:p w14:paraId="45C6E47B" w14:textId="77777777" w:rsidR="0055352B" w:rsidRPr="0079203F" w:rsidRDefault="0055352B" w:rsidP="00F137C1">
            <w:pPr>
              <w:rPr>
                <w:ins w:id="3174" w:author="Borja Gonzalez" w:date="2017-09-28T18:57:00Z"/>
                <w:lang w:val="en-US"/>
                <w:rPrChange w:id="3175" w:author="Rodrigo García" w:date="2017-09-29T10:05:00Z">
                  <w:rPr>
                    <w:ins w:id="3176" w:author="Borja Gonzalez" w:date="2017-09-28T18:57:00Z"/>
                  </w:rPr>
                </w:rPrChange>
              </w:rPr>
            </w:pPr>
          </w:p>
        </w:tc>
      </w:tr>
    </w:tbl>
    <w:p w14:paraId="0F6210F1" w14:textId="46C8C5A0" w:rsidR="00337DCF" w:rsidRPr="0079203F" w:rsidRDefault="00337DCF" w:rsidP="00F137C1">
      <w:pPr>
        <w:rPr>
          <w:lang w:val="en-US"/>
          <w:rPrChange w:id="3177" w:author="Rodrigo García" w:date="2017-09-29T10:05:00Z">
            <w:rPr/>
          </w:rPrChange>
        </w:rPr>
      </w:pPr>
      <w:del w:id="3178" w:author="Borja Gonzalez" w:date="2017-09-28T18:56:00Z">
        <w:r w:rsidRPr="00337DCF" w:rsidDel="0055352B">
          <w:rPr>
            <w:noProof/>
            <w:lang w:eastAsia="es-ES_tradnl"/>
          </w:rPr>
          <w:lastRenderedPageBreak/>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1C4E2C74" w14:textId="77777777" w:rsidR="00337DCF" w:rsidRPr="0079203F" w:rsidRDefault="00337DCF" w:rsidP="00F137C1">
      <w:pPr>
        <w:rPr>
          <w:lang w:val="en-US"/>
          <w:rPrChange w:id="3179" w:author="Rodrigo García" w:date="2017-09-29T10:05:00Z">
            <w:rPr/>
          </w:rPrChange>
        </w:rPr>
      </w:pPr>
    </w:p>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3180" w:author="Borja Gonzalez" w:date="2017-09-28T18:57:00Z"/>
        </w:rPr>
      </w:pPr>
      <w:del w:id="3181" w:author="Borja Gonzalez" w:date="2017-09-28T18:57:00Z">
        <w:r w:rsidDel="0055352B">
          <w:rPr>
            <w:noProof/>
            <w:lang w:eastAsia="es-ES_tradnl"/>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48FDE0DD" w14:textId="77777777" w:rsidTr="0055352B">
        <w:trPr>
          <w:ins w:id="3182" w:author="Borja Gonzalez" w:date="2017-09-28T18:57:00Z"/>
        </w:trPr>
        <w:tc>
          <w:tcPr>
            <w:tcW w:w="8856" w:type="dxa"/>
          </w:tcPr>
          <w:p w14:paraId="38F6C61F" w14:textId="77777777" w:rsidR="0055352B" w:rsidRPr="0079203F" w:rsidRDefault="0055352B">
            <w:pPr>
              <w:rPr>
                <w:ins w:id="3183" w:author="Borja Gonzalez" w:date="2017-09-28T18:57:00Z"/>
                <w:lang w:val="es-ES"/>
                <w:rPrChange w:id="3184" w:author="Rodrigo García" w:date="2017-09-29T10:05:00Z">
                  <w:rPr>
                    <w:ins w:id="3185" w:author="Borja Gonzalez" w:date="2017-09-28T18:57:00Z"/>
                    <w:rFonts w:ascii="Monaco" w:eastAsiaTheme="majorEastAsia" w:hAnsi="Monaco" w:cs="Monaco"/>
                    <w:color w:val="243F60" w:themeColor="accent1" w:themeShade="7F"/>
                    <w:sz w:val="32"/>
                    <w:szCs w:val="32"/>
                    <w:lang w:val="en-US"/>
                  </w:rPr>
                </w:rPrChange>
              </w:rPr>
              <w:pPrChange w:id="3186" w:author="GONZALEZ DIAZ, BORJA" w:date="2017-09-29T19:28:00Z">
                <w:pPr>
                  <w:keepNext/>
                  <w:keepLines/>
                  <w:widowControl w:val="0"/>
                  <w:autoSpaceDE w:val="0"/>
                  <w:autoSpaceDN w:val="0"/>
                  <w:adjustRightInd w:val="0"/>
                  <w:spacing w:before="200"/>
                  <w:outlineLvl w:val="4"/>
                </w:pPr>
              </w:pPrChange>
            </w:pPr>
            <w:ins w:id="3187" w:author="Borja Gonzalez" w:date="2017-09-28T18:57:00Z">
              <w:r w:rsidRPr="0079203F">
                <w:rPr>
                  <w:b/>
                  <w:bCs/>
                  <w:color w:val="204A87"/>
                  <w:lang w:val="es-ES"/>
                  <w:rPrChange w:id="3188" w:author="Rodrigo García" w:date="2017-09-29T10:05:00Z">
                    <w:rPr>
                      <w:rFonts w:ascii="Monaco" w:hAnsi="Monaco" w:cs="Monaco"/>
                      <w:b/>
                      <w:bCs/>
                      <w:color w:val="204A87"/>
                      <w:sz w:val="32"/>
                      <w:szCs w:val="32"/>
                      <w:lang w:val="en-US"/>
                    </w:rPr>
                  </w:rPrChange>
                </w:rPr>
                <w:t>function</w:t>
              </w:r>
              <w:r w:rsidRPr="0079203F">
                <w:rPr>
                  <w:lang w:val="es-ES"/>
                  <w:rPrChange w:id="3189" w:author="Rodrigo García" w:date="2017-09-29T10:05:00Z">
                    <w:rPr>
                      <w:rFonts w:ascii="Monaco" w:hAnsi="Monaco" w:cs="Monaco"/>
                      <w:sz w:val="32"/>
                      <w:szCs w:val="32"/>
                      <w:lang w:val="en-US"/>
                    </w:rPr>
                  </w:rPrChange>
                </w:rPr>
                <w:t xml:space="preserve"> save_paciente</w:t>
              </w:r>
              <w:r w:rsidRPr="0079203F">
                <w:rPr>
                  <w:b/>
                  <w:bCs/>
                  <w:lang w:val="es-ES"/>
                  <w:rPrChange w:id="3190" w:author="Rodrigo García" w:date="2017-09-29T10:05:00Z">
                    <w:rPr>
                      <w:rFonts w:ascii="Monaco" w:hAnsi="Monaco" w:cs="Monaco"/>
                      <w:b/>
                      <w:bCs/>
                      <w:color w:val="000000"/>
                      <w:sz w:val="32"/>
                      <w:szCs w:val="32"/>
                      <w:lang w:val="en-US"/>
                    </w:rPr>
                  </w:rPrChange>
                </w:rPr>
                <w:t>(</w:t>
              </w:r>
              <w:r w:rsidRPr="0079203F">
                <w:rPr>
                  <w:lang w:val="es-ES"/>
                  <w:rPrChange w:id="3191" w:author="Rodrigo García" w:date="2017-09-29T10:05:00Z">
                    <w:rPr>
                      <w:rFonts w:ascii="Monaco" w:hAnsi="Monaco" w:cs="Monaco"/>
                      <w:color w:val="000000"/>
                      <w:sz w:val="32"/>
                      <w:szCs w:val="32"/>
                      <w:lang w:val="en-US"/>
                    </w:rPr>
                  </w:rPrChange>
                </w:rPr>
                <w:t>nombre</w:t>
              </w:r>
              <w:r w:rsidRPr="0079203F">
                <w:rPr>
                  <w:b/>
                  <w:bCs/>
                  <w:lang w:val="es-ES"/>
                  <w:rPrChange w:id="3192" w:author="Rodrigo García" w:date="2017-09-29T10:05:00Z">
                    <w:rPr>
                      <w:rFonts w:ascii="Monaco" w:hAnsi="Monaco" w:cs="Monaco"/>
                      <w:b/>
                      <w:bCs/>
                      <w:color w:val="000000"/>
                      <w:sz w:val="32"/>
                      <w:szCs w:val="32"/>
                      <w:lang w:val="en-US"/>
                    </w:rPr>
                  </w:rPrChange>
                </w:rPr>
                <w:t>,</w:t>
              </w:r>
              <w:r w:rsidRPr="0079203F">
                <w:rPr>
                  <w:lang w:val="es-ES"/>
                  <w:rPrChange w:id="3193" w:author="Rodrigo García" w:date="2017-09-29T10:05:00Z">
                    <w:rPr>
                      <w:rFonts w:ascii="Monaco" w:hAnsi="Monaco" w:cs="Monaco"/>
                      <w:sz w:val="32"/>
                      <w:szCs w:val="32"/>
                      <w:lang w:val="en-US"/>
                    </w:rPr>
                  </w:rPrChange>
                </w:rPr>
                <w:t xml:space="preserve"> apellido</w:t>
              </w:r>
              <w:r w:rsidRPr="0079203F">
                <w:rPr>
                  <w:b/>
                  <w:bCs/>
                  <w:lang w:val="es-ES"/>
                  <w:rPrChange w:id="3194" w:author="Rodrigo García" w:date="2017-09-29T10:05:00Z">
                    <w:rPr>
                      <w:rFonts w:ascii="Monaco" w:hAnsi="Monaco" w:cs="Monaco"/>
                      <w:b/>
                      <w:bCs/>
                      <w:color w:val="000000"/>
                      <w:sz w:val="32"/>
                      <w:szCs w:val="32"/>
                      <w:lang w:val="en-US"/>
                    </w:rPr>
                  </w:rPrChange>
                </w:rPr>
                <w:t>,</w:t>
              </w:r>
              <w:r w:rsidRPr="0079203F">
                <w:rPr>
                  <w:lang w:val="es-ES"/>
                  <w:rPrChange w:id="3195" w:author="Rodrigo García" w:date="2017-09-29T10:05:00Z">
                    <w:rPr>
                      <w:rFonts w:ascii="Monaco" w:hAnsi="Monaco" w:cs="Monaco"/>
                      <w:sz w:val="32"/>
                      <w:szCs w:val="32"/>
                      <w:lang w:val="en-US"/>
                    </w:rPr>
                  </w:rPrChange>
                </w:rPr>
                <w:t xml:space="preserve"> sexo</w:t>
              </w:r>
              <w:r w:rsidRPr="0079203F">
                <w:rPr>
                  <w:b/>
                  <w:bCs/>
                  <w:lang w:val="es-ES"/>
                  <w:rPrChange w:id="3196" w:author="Rodrigo García" w:date="2017-09-29T10:05:00Z">
                    <w:rPr>
                      <w:rFonts w:ascii="Monaco" w:hAnsi="Monaco" w:cs="Monaco"/>
                      <w:b/>
                      <w:bCs/>
                      <w:color w:val="000000"/>
                      <w:sz w:val="32"/>
                      <w:szCs w:val="32"/>
                      <w:lang w:val="en-US"/>
                    </w:rPr>
                  </w:rPrChange>
                </w:rPr>
                <w:t>){</w:t>
              </w:r>
            </w:ins>
          </w:p>
          <w:p w14:paraId="6E1B5798" w14:textId="77777777" w:rsidR="0055352B" w:rsidRPr="0055352B" w:rsidRDefault="0055352B">
            <w:pPr>
              <w:rPr>
                <w:ins w:id="3197" w:author="Borja Gonzalez" w:date="2017-09-28T18:57:00Z"/>
                <w:lang w:val="en-US"/>
                <w:rPrChange w:id="3198" w:author="Borja Gonzalez" w:date="2017-09-28T18:58:00Z">
                  <w:rPr>
                    <w:ins w:id="3199" w:author="Borja Gonzalez" w:date="2017-09-28T18:57:00Z"/>
                    <w:rFonts w:ascii="Monaco" w:eastAsiaTheme="majorEastAsia" w:hAnsi="Monaco" w:cs="Monaco"/>
                    <w:color w:val="243F60" w:themeColor="accent1" w:themeShade="7F"/>
                    <w:sz w:val="32"/>
                    <w:szCs w:val="32"/>
                    <w:lang w:val="en-US"/>
                  </w:rPr>
                </w:rPrChange>
              </w:rPr>
              <w:pPrChange w:id="3200" w:author="GONZALEZ DIAZ, BORJA" w:date="2017-09-29T19:28:00Z">
                <w:pPr>
                  <w:keepNext/>
                  <w:keepLines/>
                  <w:widowControl w:val="0"/>
                  <w:autoSpaceDE w:val="0"/>
                  <w:autoSpaceDN w:val="0"/>
                  <w:adjustRightInd w:val="0"/>
                  <w:spacing w:before="200"/>
                  <w:outlineLvl w:val="4"/>
                </w:pPr>
              </w:pPrChange>
            </w:pPr>
            <w:ins w:id="3201" w:author="Borja Gonzalez" w:date="2017-09-28T18:57:00Z">
              <w:r w:rsidRPr="0079203F">
                <w:rPr>
                  <w:lang w:val="es-ES"/>
                  <w:rPrChange w:id="3202" w:author="Rodrigo García" w:date="2017-09-29T10:05:00Z">
                    <w:rPr>
                      <w:rFonts w:ascii="Monaco" w:hAnsi="Monaco" w:cs="Monaco"/>
                      <w:sz w:val="32"/>
                      <w:szCs w:val="32"/>
                      <w:lang w:val="en-US"/>
                    </w:rPr>
                  </w:rPrChange>
                </w:rPr>
                <w:tab/>
              </w:r>
              <w:r w:rsidRPr="0055352B">
                <w:rPr>
                  <w:b/>
                  <w:bCs/>
                  <w:color w:val="204A87"/>
                  <w:lang w:val="en-US"/>
                  <w:rPrChange w:id="3203" w:author="Borja Gonzalez" w:date="2017-09-28T18:58:00Z">
                    <w:rPr>
                      <w:rFonts w:ascii="Monaco" w:hAnsi="Monaco" w:cs="Monaco"/>
                      <w:b/>
                      <w:bCs/>
                      <w:color w:val="204A87"/>
                      <w:sz w:val="32"/>
                      <w:szCs w:val="32"/>
                      <w:lang w:val="en-US"/>
                    </w:rPr>
                  </w:rPrChange>
                </w:rPr>
                <w:t>var</w:t>
              </w:r>
              <w:r w:rsidRPr="0055352B">
                <w:rPr>
                  <w:lang w:val="en-US"/>
                  <w:rPrChange w:id="3204" w:author="Borja Gonzalez" w:date="2017-09-28T18:58:00Z">
                    <w:rPr>
                      <w:rFonts w:ascii="Monaco" w:hAnsi="Monaco" w:cs="Monaco"/>
                      <w:sz w:val="32"/>
                      <w:szCs w:val="32"/>
                      <w:lang w:val="en-US"/>
                    </w:rPr>
                  </w:rPrChange>
                </w:rPr>
                <w:t xml:space="preserve"> socket </w:t>
              </w:r>
              <w:r w:rsidRPr="0055352B">
                <w:rPr>
                  <w:b/>
                  <w:bCs/>
                  <w:color w:val="CE5C00"/>
                  <w:lang w:val="en-US"/>
                  <w:rPrChange w:id="3205" w:author="Borja Gonzalez" w:date="2017-09-28T18:58:00Z">
                    <w:rPr>
                      <w:rFonts w:ascii="Monaco" w:hAnsi="Monaco" w:cs="Monaco"/>
                      <w:b/>
                      <w:bCs/>
                      <w:color w:val="CE5C00"/>
                      <w:sz w:val="32"/>
                      <w:szCs w:val="32"/>
                      <w:lang w:val="en-US"/>
                    </w:rPr>
                  </w:rPrChange>
                </w:rPr>
                <w:t>=</w:t>
              </w:r>
              <w:r w:rsidRPr="0055352B">
                <w:rPr>
                  <w:lang w:val="en-US"/>
                  <w:rPrChange w:id="3206" w:author="Borja Gonzalez" w:date="2017-09-28T18:58:00Z">
                    <w:rPr>
                      <w:rFonts w:ascii="Monaco" w:hAnsi="Monaco" w:cs="Monaco"/>
                      <w:sz w:val="32"/>
                      <w:szCs w:val="32"/>
                      <w:lang w:val="en-US"/>
                    </w:rPr>
                  </w:rPrChange>
                </w:rPr>
                <w:t xml:space="preserve"> io</w:t>
              </w:r>
              <w:r w:rsidRPr="0055352B">
                <w:rPr>
                  <w:b/>
                  <w:bCs/>
                  <w:lang w:val="en-US"/>
                  <w:rPrChange w:id="3207" w:author="Borja Gonzalez" w:date="2017-09-28T18:58:00Z">
                    <w:rPr>
                      <w:rFonts w:ascii="Monaco" w:hAnsi="Monaco" w:cs="Monaco"/>
                      <w:b/>
                      <w:bCs/>
                      <w:color w:val="000000"/>
                      <w:sz w:val="32"/>
                      <w:szCs w:val="32"/>
                      <w:lang w:val="en-US"/>
                    </w:rPr>
                  </w:rPrChange>
                </w:rPr>
                <w:t>.</w:t>
              </w:r>
              <w:r w:rsidRPr="0055352B">
                <w:rPr>
                  <w:lang w:val="en-US"/>
                  <w:rPrChange w:id="3208" w:author="Borja Gonzalez" w:date="2017-09-28T18:58:00Z">
                    <w:rPr>
                      <w:rFonts w:ascii="Monaco" w:hAnsi="Monaco" w:cs="Monaco"/>
                      <w:color w:val="000000"/>
                      <w:sz w:val="32"/>
                      <w:szCs w:val="32"/>
                      <w:lang w:val="en-US"/>
                    </w:rPr>
                  </w:rPrChange>
                </w:rPr>
                <w:t>connect</w:t>
              </w:r>
              <w:r w:rsidRPr="0055352B">
                <w:rPr>
                  <w:b/>
                  <w:bCs/>
                  <w:lang w:val="en-US"/>
                  <w:rPrChange w:id="3209" w:author="Borja Gonzalez" w:date="2017-09-28T18:58:00Z">
                    <w:rPr>
                      <w:rFonts w:ascii="Monaco" w:hAnsi="Monaco" w:cs="Monaco"/>
                      <w:b/>
                      <w:bCs/>
                      <w:color w:val="000000"/>
                      <w:sz w:val="32"/>
                      <w:szCs w:val="32"/>
                      <w:lang w:val="en-US"/>
                    </w:rPr>
                  </w:rPrChange>
                </w:rPr>
                <w:t>(</w:t>
              </w:r>
              <w:r w:rsidRPr="0055352B">
                <w:rPr>
                  <w:color w:val="4E9A06"/>
                  <w:lang w:val="en-US"/>
                  <w:rPrChange w:id="3210" w:author="Borja Gonzalez" w:date="2017-09-28T18:58:00Z">
                    <w:rPr>
                      <w:rFonts w:ascii="Monaco" w:hAnsi="Monaco" w:cs="Monaco"/>
                      <w:color w:val="4E9A06"/>
                      <w:sz w:val="32"/>
                      <w:szCs w:val="32"/>
                      <w:lang w:val="en-US"/>
                    </w:rPr>
                  </w:rPrChange>
                </w:rPr>
                <w:t>"http://172.20.10.5:8124"</w:t>
              </w:r>
              <w:r w:rsidRPr="0055352B">
                <w:rPr>
                  <w:b/>
                  <w:bCs/>
                  <w:lang w:val="en-US"/>
                  <w:rPrChange w:id="3211" w:author="Borja Gonzalez" w:date="2017-09-28T18:58:00Z">
                    <w:rPr>
                      <w:rFonts w:ascii="Monaco" w:hAnsi="Monaco" w:cs="Monaco"/>
                      <w:b/>
                      <w:bCs/>
                      <w:color w:val="000000"/>
                      <w:sz w:val="32"/>
                      <w:szCs w:val="32"/>
                      <w:lang w:val="en-US"/>
                    </w:rPr>
                  </w:rPrChange>
                </w:rPr>
                <w:t>);</w:t>
              </w:r>
              <w:r w:rsidRPr="0055352B">
                <w:rPr>
                  <w:lang w:val="en-US"/>
                  <w:rPrChange w:id="3212" w:author="Borja Gonzalez" w:date="2017-09-28T18:58:00Z">
                    <w:rPr>
                      <w:rFonts w:ascii="Monaco" w:hAnsi="Monaco" w:cs="Monaco"/>
                      <w:sz w:val="32"/>
                      <w:szCs w:val="32"/>
                      <w:lang w:val="en-US"/>
                    </w:rPr>
                  </w:rPrChange>
                </w:rPr>
                <w:t xml:space="preserve"> </w:t>
              </w:r>
            </w:ins>
          </w:p>
          <w:p w14:paraId="29FC553C" w14:textId="77777777" w:rsidR="0055352B" w:rsidRPr="0079203F" w:rsidRDefault="0055352B">
            <w:pPr>
              <w:rPr>
                <w:ins w:id="3213" w:author="Borja Gonzalez" w:date="2017-09-28T18:57:00Z"/>
                <w:lang w:val="es-ES"/>
                <w:rPrChange w:id="3214" w:author="Rodrigo García" w:date="2017-09-29T10:05:00Z">
                  <w:rPr>
                    <w:ins w:id="3215" w:author="Borja Gonzalez" w:date="2017-09-28T18:57:00Z"/>
                    <w:rFonts w:ascii="Monaco" w:eastAsiaTheme="majorEastAsia" w:hAnsi="Monaco" w:cs="Monaco"/>
                    <w:color w:val="243F60" w:themeColor="accent1" w:themeShade="7F"/>
                    <w:sz w:val="32"/>
                    <w:szCs w:val="32"/>
                    <w:lang w:val="en-US"/>
                  </w:rPr>
                </w:rPrChange>
              </w:rPr>
              <w:pPrChange w:id="3216" w:author="GONZALEZ DIAZ, BORJA" w:date="2017-09-29T19:28:00Z">
                <w:pPr>
                  <w:keepNext/>
                  <w:keepLines/>
                  <w:widowControl w:val="0"/>
                  <w:autoSpaceDE w:val="0"/>
                  <w:autoSpaceDN w:val="0"/>
                  <w:adjustRightInd w:val="0"/>
                  <w:spacing w:before="200"/>
                  <w:outlineLvl w:val="4"/>
                </w:pPr>
              </w:pPrChange>
            </w:pPr>
            <w:ins w:id="3217" w:author="Borja Gonzalez" w:date="2017-09-28T18:57:00Z">
              <w:r w:rsidRPr="0055352B">
                <w:rPr>
                  <w:lang w:val="en-US"/>
                  <w:rPrChange w:id="3218" w:author="Borja Gonzalez" w:date="2017-09-28T18:58:00Z">
                    <w:rPr>
                      <w:rFonts w:ascii="Monaco" w:hAnsi="Monaco" w:cs="Monaco"/>
                      <w:sz w:val="32"/>
                      <w:szCs w:val="32"/>
                      <w:lang w:val="en-US"/>
                    </w:rPr>
                  </w:rPrChange>
                </w:rPr>
                <w:t xml:space="preserve">    </w:t>
              </w:r>
              <w:r w:rsidRPr="0079203F">
                <w:rPr>
                  <w:lang w:val="es-ES"/>
                  <w:rPrChange w:id="3219" w:author="Rodrigo García" w:date="2017-09-29T10:05:00Z">
                    <w:rPr>
                      <w:rFonts w:ascii="Monaco" w:hAnsi="Monaco" w:cs="Monaco"/>
                      <w:color w:val="000000"/>
                      <w:sz w:val="32"/>
                      <w:szCs w:val="32"/>
                      <w:lang w:val="en-US"/>
                    </w:rPr>
                  </w:rPrChange>
                </w:rPr>
                <w:t>console</w:t>
              </w:r>
              <w:r w:rsidRPr="0079203F">
                <w:rPr>
                  <w:b/>
                  <w:bCs/>
                  <w:lang w:val="es-ES"/>
                  <w:rPrChange w:id="3220" w:author="Rodrigo García" w:date="2017-09-29T10:05:00Z">
                    <w:rPr>
                      <w:rFonts w:ascii="Monaco" w:hAnsi="Monaco" w:cs="Monaco"/>
                      <w:b/>
                      <w:bCs/>
                      <w:color w:val="000000"/>
                      <w:sz w:val="32"/>
                      <w:szCs w:val="32"/>
                      <w:lang w:val="en-US"/>
                    </w:rPr>
                  </w:rPrChange>
                </w:rPr>
                <w:t>.</w:t>
              </w:r>
              <w:r w:rsidRPr="0079203F">
                <w:rPr>
                  <w:lang w:val="es-ES"/>
                  <w:rPrChange w:id="3221" w:author="Rodrigo García" w:date="2017-09-29T10:05:00Z">
                    <w:rPr>
                      <w:rFonts w:ascii="Monaco" w:hAnsi="Monaco" w:cs="Monaco"/>
                      <w:color w:val="000000"/>
                      <w:sz w:val="32"/>
                      <w:szCs w:val="32"/>
                      <w:lang w:val="en-US"/>
                    </w:rPr>
                  </w:rPrChange>
                </w:rPr>
                <w:t>log</w:t>
              </w:r>
              <w:r w:rsidRPr="0079203F">
                <w:rPr>
                  <w:b/>
                  <w:bCs/>
                  <w:lang w:val="es-ES"/>
                  <w:rPrChange w:id="3222" w:author="Rodrigo García" w:date="2017-09-29T10:05:00Z">
                    <w:rPr>
                      <w:rFonts w:ascii="Monaco" w:hAnsi="Monaco" w:cs="Monaco"/>
                      <w:b/>
                      <w:bCs/>
                      <w:color w:val="000000"/>
                      <w:sz w:val="32"/>
                      <w:szCs w:val="32"/>
                      <w:lang w:val="en-US"/>
                    </w:rPr>
                  </w:rPrChange>
                </w:rPr>
                <w:t>(</w:t>
              </w:r>
              <w:r w:rsidRPr="0079203F">
                <w:rPr>
                  <w:color w:val="4E9A06"/>
                  <w:lang w:val="es-ES"/>
                  <w:rPrChange w:id="3223" w:author="Rodrigo García" w:date="2017-09-29T10:05:00Z">
                    <w:rPr>
                      <w:rFonts w:ascii="Monaco" w:hAnsi="Monaco" w:cs="Monaco"/>
                      <w:color w:val="4E9A06"/>
                      <w:sz w:val="32"/>
                      <w:szCs w:val="32"/>
                      <w:lang w:val="en-US"/>
                    </w:rPr>
                  </w:rPrChange>
                </w:rPr>
                <w:t>"Conexíon establecida con el servidor"</w:t>
              </w:r>
              <w:r w:rsidRPr="0079203F">
                <w:rPr>
                  <w:b/>
                  <w:bCs/>
                  <w:lang w:val="es-ES"/>
                  <w:rPrChange w:id="3224" w:author="Rodrigo García" w:date="2017-09-29T10:05:00Z">
                    <w:rPr>
                      <w:rFonts w:ascii="Monaco" w:hAnsi="Monaco" w:cs="Monaco"/>
                      <w:b/>
                      <w:bCs/>
                      <w:color w:val="000000"/>
                      <w:sz w:val="32"/>
                      <w:szCs w:val="32"/>
                      <w:lang w:val="en-US"/>
                    </w:rPr>
                  </w:rPrChange>
                </w:rPr>
                <w:t>);</w:t>
              </w:r>
              <w:r w:rsidRPr="0079203F">
                <w:rPr>
                  <w:lang w:val="es-ES"/>
                  <w:rPrChange w:id="3225" w:author="Rodrigo García" w:date="2017-09-29T10:05:00Z">
                    <w:rPr>
                      <w:rFonts w:ascii="Monaco" w:hAnsi="Monaco" w:cs="Monaco"/>
                      <w:sz w:val="32"/>
                      <w:szCs w:val="32"/>
                      <w:lang w:val="en-US"/>
                    </w:rPr>
                  </w:rPrChange>
                </w:rPr>
                <w:t xml:space="preserve">  </w:t>
              </w:r>
            </w:ins>
          </w:p>
          <w:p w14:paraId="505EB1BE" w14:textId="77777777" w:rsidR="0055352B" w:rsidRPr="0055352B" w:rsidRDefault="0055352B">
            <w:pPr>
              <w:rPr>
                <w:ins w:id="3226" w:author="Borja Gonzalez" w:date="2017-09-28T18:57:00Z"/>
                <w:lang w:val="en-US"/>
                <w:rPrChange w:id="3227" w:author="Borja Gonzalez" w:date="2017-09-28T18:58:00Z">
                  <w:rPr>
                    <w:ins w:id="3228" w:author="Borja Gonzalez" w:date="2017-09-28T18:57:00Z"/>
                    <w:rFonts w:ascii="Monaco" w:eastAsiaTheme="majorEastAsia" w:hAnsi="Monaco" w:cs="Monaco"/>
                    <w:color w:val="243F60" w:themeColor="accent1" w:themeShade="7F"/>
                    <w:sz w:val="32"/>
                    <w:szCs w:val="32"/>
                    <w:lang w:val="en-US"/>
                  </w:rPr>
                </w:rPrChange>
              </w:rPr>
              <w:pPrChange w:id="3229" w:author="GONZALEZ DIAZ, BORJA" w:date="2017-09-29T19:28:00Z">
                <w:pPr>
                  <w:keepNext/>
                  <w:keepLines/>
                  <w:widowControl w:val="0"/>
                  <w:autoSpaceDE w:val="0"/>
                  <w:autoSpaceDN w:val="0"/>
                  <w:adjustRightInd w:val="0"/>
                  <w:spacing w:before="200"/>
                  <w:outlineLvl w:val="4"/>
                </w:pPr>
              </w:pPrChange>
            </w:pPr>
            <w:ins w:id="3230" w:author="Borja Gonzalez" w:date="2017-09-28T18:57:00Z">
              <w:r w:rsidRPr="0079203F">
                <w:rPr>
                  <w:lang w:val="es-ES"/>
                  <w:rPrChange w:id="3231" w:author="Rodrigo García" w:date="2017-09-29T10:05:00Z">
                    <w:rPr>
                      <w:rFonts w:ascii="Monaco" w:hAnsi="Monaco" w:cs="Monaco"/>
                      <w:sz w:val="32"/>
                      <w:szCs w:val="32"/>
                      <w:lang w:val="en-US"/>
                    </w:rPr>
                  </w:rPrChange>
                </w:rPr>
                <w:t xml:space="preserve">    </w:t>
              </w:r>
              <w:r w:rsidRPr="0055352B">
                <w:rPr>
                  <w:lang w:val="en-US"/>
                  <w:rPrChange w:id="3232" w:author="Borja Gonzalez" w:date="2017-09-28T18:58:00Z">
                    <w:rPr>
                      <w:rFonts w:ascii="Monaco" w:hAnsi="Monaco" w:cs="Monaco"/>
                      <w:color w:val="000000"/>
                      <w:sz w:val="32"/>
                      <w:szCs w:val="32"/>
                      <w:lang w:val="en-US"/>
                    </w:rPr>
                  </w:rPrChange>
                </w:rPr>
                <w:t>socket</w:t>
              </w:r>
              <w:r w:rsidRPr="0055352B">
                <w:rPr>
                  <w:b/>
                  <w:bCs/>
                  <w:lang w:val="en-US"/>
                  <w:rPrChange w:id="3233" w:author="Borja Gonzalez" w:date="2017-09-28T18:58:00Z">
                    <w:rPr>
                      <w:rFonts w:ascii="Monaco" w:hAnsi="Monaco" w:cs="Monaco"/>
                      <w:b/>
                      <w:bCs/>
                      <w:color w:val="000000"/>
                      <w:sz w:val="32"/>
                      <w:szCs w:val="32"/>
                      <w:lang w:val="en-US"/>
                    </w:rPr>
                  </w:rPrChange>
                </w:rPr>
                <w:t>.</w:t>
              </w:r>
              <w:r w:rsidRPr="0055352B">
                <w:rPr>
                  <w:lang w:val="en-US"/>
                  <w:rPrChange w:id="3234" w:author="Borja Gonzalez" w:date="2017-09-28T18:58:00Z">
                    <w:rPr>
                      <w:rFonts w:ascii="Monaco" w:hAnsi="Monaco" w:cs="Monaco"/>
                      <w:color w:val="000000"/>
                      <w:sz w:val="32"/>
                      <w:szCs w:val="32"/>
                      <w:lang w:val="en-US"/>
                    </w:rPr>
                  </w:rPrChange>
                </w:rPr>
                <w:t>on</w:t>
              </w:r>
              <w:r w:rsidRPr="0055352B">
                <w:rPr>
                  <w:b/>
                  <w:bCs/>
                  <w:lang w:val="en-US"/>
                  <w:rPrChange w:id="3235" w:author="Borja Gonzalez" w:date="2017-09-28T18:58:00Z">
                    <w:rPr>
                      <w:rFonts w:ascii="Monaco" w:hAnsi="Monaco" w:cs="Monaco"/>
                      <w:b/>
                      <w:bCs/>
                      <w:color w:val="000000"/>
                      <w:sz w:val="32"/>
                      <w:szCs w:val="32"/>
                      <w:lang w:val="en-US"/>
                    </w:rPr>
                  </w:rPrChange>
                </w:rPr>
                <w:t>(</w:t>
              </w:r>
              <w:r w:rsidRPr="0055352B">
                <w:rPr>
                  <w:color w:val="4E9A06"/>
                  <w:lang w:val="en-US"/>
                  <w:rPrChange w:id="3236" w:author="Borja Gonzalez" w:date="2017-09-28T18:58:00Z">
                    <w:rPr>
                      <w:rFonts w:ascii="Monaco" w:hAnsi="Monaco" w:cs="Monaco"/>
                      <w:color w:val="4E9A06"/>
                      <w:sz w:val="32"/>
                      <w:szCs w:val="32"/>
                      <w:lang w:val="en-US"/>
                    </w:rPr>
                  </w:rPrChange>
                </w:rPr>
                <w:t>"message"</w:t>
              </w:r>
              <w:r w:rsidRPr="0055352B">
                <w:rPr>
                  <w:b/>
                  <w:bCs/>
                  <w:lang w:val="en-US"/>
                  <w:rPrChange w:id="3237" w:author="Borja Gonzalez" w:date="2017-09-28T18:58:00Z">
                    <w:rPr>
                      <w:rFonts w:ascii="Monaco" w:hAnsi="Monaco" w:cs="Monaco"/>
                      <w:b/>
                      <w:bCs/>
                      <w:color w:val="000000"/>
                      <w:sz w:val="32"/>
                      <w:szCs w:val="32"/>
                      <w:lang w:val="en-US"/>
                    </w:rPr>
                  </w:rPrChange>
                </w:rPr>
                <w:t>,</w:t>
              </w:r>
              <w:r w:rsidRPr="0055352B">
                <w:rPr>
                  <w:b/>
                  <w:bCs/>
                  <w:color w:val="204A87"/>
                  <w:lang w:val="en-US"/>
                  <w:rPrChange w:id="3238" w:author="Borja Gonzalez" w:date="2017-09-28T18:58:00Z">
                    <w:rPr>
                      <w:rFonts w:ascii="Monaco" w:hAnsi="Monaco" w:cs="Monaco"/>
                      <w:b/>
                      <w:bCs/>
                      <w:color w:val="204A87"/>
                      <w:sz w:val="32"/>
                      <w:szCs w:val="32"/>
                      <w:lang w:val="en-US"/>
                    </w:rPr>
                  </w:rPrChange>
                </w:rPr>
                <w:t>function</w:t>
              </w:r>
              <w:r w:rsidRPr="0055352B">
                <w:rPr>
                  <w:b/>
                  <w:bCs/>
                  <w:lang w:val="en-US"/>
                  <w:rPrChange w:id="3239" w:author="Borja Gonzalez" w:date="2017-09-28T18:58:00Z">
                    <w:rPr>
                      <w:rFonts w:ascii="Monaco" w:hAnsi="Monaco" w:cs="Monaco"/>
                      <w:b/>
                      <w:bCs/>
                      <w:color w:val="000000"/>
                      <w:sz w:val="32"/>
                      <w:szCs w:val="32"/>
                      <w:lang w:val="en-US"/>
                    </w:rPr>
                  </w:rPrChange>
                </w:rPr>
                <w:t>(</w:t>
              </w:r>
              <w:r w:rsidRPr="0055352B">
                <w:rPr>
                  <w:lang w:val="en-US"/>
                  <w:rPrChange w:id="3240" w:author="Borja Gonzalez" w:date="2017-09-28T18:58:00Z">
                    <w:rPr>
                      <w:rFonts w:ascii="Monaco" w:hAnsi="Monaco" w:cs="Monaco"/>
                      <w:color w:val="000000"/>
                      <w:sz w:val="32"/>
                      <w:szCs w:val="32"/>
                      <w:lang w:val="en-US"/>
                    </w:rPr>
                  </w:rPrChange>
                </w:rPr>
                <w:t>message</w:t>
              </w:r>
              <w:r w:rsidRPr="0055352B">
                <w:rPr>
                  <w:b/>
                  <w:bCs/>
                  <w:lang w:val="en-US"/>
                  <w:rPrChange w:id="3241" w:author="Borja Gonzalez" w:date="2017-09-28T18:58:00Z">
                    <w:rPr>
                      <w:rFonts w:ascii="Monaco" w:hAnsi="Monaco" w:cs="Monaco"/>
                      <w:b/>
                      <w:bCs/>
                      <w:color w:val="000000"/>
                      <w:sz w:val="32"/>
                      <w:szCs w:val="32"/>
                      <w:lang w:val="en-US"/>
                    </w:rPr>
                  </w:rPrChange>
                </w:rPr>
                <w:t>){</w:t>
              </w:r>
              <w:r w:rsidRPr="0055352B">
                <w:rPr>
                  <w:lang w:val="en-US"/>
                  <w:rPrChange w:id="3242" w:author="Borja Gonzalez" w:date="2017-09-28T18:58:00Z">
                    <w:rPr>
                      <w:rFonts w:ascii="Monaco" w:hAnsi="Monaco" w:cs="Monaco"/>
                      <w:sz w:val="32"/>
                      <w:szCs w:val="32"/>
                      <w:lang w:val="en-US"/>
                    </w:rPr>
                  </w:rPrChange>
                </w:rPr>
                <w:t xml:space="preserve">  </w:t>
              </w:r>
            </w:ins>
          </w:p>
          <w:p w14:paraId="5BD5A2C9" w14:textId="77777777" w:rsidR="0055352B" w:rsidRPr="0079203F" w:rsidRDefault="0055352B">
            <w:pPr>
              <w:rPr>
                <w:ins w:id="3243" w:author="Borja Gonzalez" w:date="2017-09-28T18:57:00Z"/>
                <w:lang w:val="es-ES"/>
                <w:rPrChange w:id="3244" w:author="Rodrigo García" w:date="2017-09-29T10:05:00Z">
                  <w:rPr>
                    <w:ins w:id="3245" w:author="Borja Gonzalez" w:date="2017-09-28T18:57:00Z"/>
                    <w:rFonts w:ascii="Monaco" w:eastAsiaTheme="majorEastAsia" w:hAnsi="Monaco" w:cs="Monaco"/>
                    <w:color w:val="243F60" w:themeColor="accent1" w:themeShade="7F"/>
                    <w:sz w:val="32"/>
                    <w:szCs w:val="32"/>
                    <w:lang w:val="en-US"/>
                  </w:rPr>
                </w:rPrChange>
              </w:rPr>
              <w:pPrChange w:id="3246" w:author="GONZALEZ DIAZ, BORJA" w:date="2017-09-29T19:28:00Z">
                <w:pPr>
                  <w:keepNext/>
                  <w:keepLines/>
                  <w:widowControl w:val="0"/>
                  <w:autoSpaceDE w:val="0"/>
                  <w:autoSpaceDN w:val="0"/>
                  <w:adjustRightInd w:val="0"/>
                  <w:spacing w:before="200"/>
                  <w:outlineLvl w:val="4"/>
                </w:pPr>
              </w:pPrChange>
            </w:pPr>
            <w:ins w:id="3247" w:author="Borja Gonzalez" w:date="2017-09-28T18:57:00Z">
              <w:r w:rsidRPr="0055352B">
                <w:rPr>
                  <w:lang w:val="en-US"/>
                  <w:rPrChange w:id="3248" w:author="Borja Gonzalez" w:date="2017-09-28T18:58:00Z">
                    <w:rPr>
                      <w:rFonts w:ascii="Monaco" w:hAnsi="Monaco" w:cs="Monaco"/>
                      <w:sz w:val="32"/>
                      <w:szCs w:val="32"/>
                      <w:lang w:val="en-US"/>
                    </w:rPr>
                  </w:rPrChange>
                </w:rPr>
                <w:lastRenderedPageBreak/>
                <w:t xml:space="preserve">        </w:t>
              </w:r>
              <w:r w:rsidRPr="0079203F">
                <w:rPr>
                  <w:lang w:val="es-ES"/>
                  <w:rPrChange w:id="3249" w:author="Rodrigo García" w:date="2017-09-29T10:05:00Z">
                    <w:rPr>
                      <w:rFonts w:ascii="Monaco" w:hAnsi="Monaco" w:cs="Monaco"/>
                      <w:color w:val="000000"/>
                      <w:sz w:val="32"/>
                      <w:szCs w:val="32"/>
                      <w:lang w:val="en-US"/>
                    </w:rPr>
                  </w:rPrChange>
                </w:rPr>
                <w:t>console</w:t>
              </w:r>
              <w:r w:rsidRPr="0079203F">
                <w:rPr>
                  <w:b/>
                  <w:bCs/>
                  <w:lang w:val="es-ES"/>
                  <w:rPrChange w:id="3250" w:author="Rodrigo García" w:date="2017-09-29T10:05:00Z">
                    <w:rPr>
                      <w:rFonts w:ascii="Monaco" w:hAnsi="Monaco" w:cs="Monaco"/>
                      <w:b/>
                      <w:bCs/>
                      <w:color w:val="000000"/>
                      <w:sz w:val="32"/>
                      <w:szCs w:val="32"/>
                      <w:lang w:val="en-US"/>
                    </w:rPr>
                  </w:rPrChange>
                </w:rPr>
                <w:t>.</w:t>
              </w:r>
              <w:r w:rsidRPr="0079203F">
                <w:rPr>
                  <w:lang w:val="es-ES"/>
                  <w:rPrChange w:id="3251" w:author="Rodrigo García" w:date="2017-09-29T10:05:00Z">
                    <w:rPr>
                      <w:rFonts w:ascii="Monaco" w:hAnsi="Monaco" w:cs="Monaco"/>
                      <w:color w:val="000000"/>
                      <w:sz w:val="32"/>
                      <w:szCs w:val="32"/>
                      <w:lang w:val="en-US"/>
                    </w:rPr>
                  </w:rPrChange>
                </w:rPr>
                <w:t>log</w:t>
              </w:r>
              <w:r w:rsidRPr="0079203F">
                <w:rPr>
                  <w:b/>
                  <w:bCs/>
                  <w:lang w:val="es-ES"/>
                  <w:rPrChange w:id="3252" w:author="Rodrigo García" w:date="2017-09-29T10:05:00Z">
                    <w:rPr>
                      <w:rFonts w:ascii="Monaco" w:hAnsi="Monaco" w:cs="Monaco"/>
                      <w:b/>
                      <w:bCs/>
                      <w:color w:val="000000"/>
                      <w:sz w:val="32"/>
                      <w:szCs w:val="32"/>
                      <w:lang w:val="en-US"/>
                    </w:rPr>
                  </w:rPrChange>
                </w:rPr>
                <w:t>(</w:t>
              </w:r>
              <w:r w:rsidRPr="0079203F">
                <w:rPr>
                  <w:color w:val="4E9A06"/>
                  <w:lang w:val="es-ES"/>
                  <w:rPrChange w:id="3253" w:author="Rodrigo García" w:date="2017-09-29T10:05:00Z">
                    <w:rPr>
                      <w:rFonts w:ascii="Monaco" w:hAnsi="Monaco" w:cs="Monaco"/>
                      <w:color w:val="4E9A06"/>
                      <w:sz w:val="32"/>
                      <w:szCs w:val="32"/>
                      <w:lang w:val="en-US"/>
                    </w:rPr>
                  </w:rPrChange>
                </w:rPr>
                <w:t>"El servidor ha enviado un mensaje:"</w:t>
              </w:r>
              <w:r w:rsidRPr="0079203F">
                <w:rPr>
                  <w:b/>
                  <w:bCs/>
                  <w:lang w:val="es-ES"/>
                  <w:rPrChange w:id="3254" w:author="Rodrigo García" w:date="2017-09-29T10:05:00Z">
                    <w:rPr>
                      <w:rFonts w:ascii="Monaco" w:hAnsi="Monaco" w:cs="Monaco"/>
                      <w:b/>
                      <w:bCs/>
                      <w:color w:val="000000"/>
                      <w:sz w:val="32"/>
                      <w:szCs w:val="32"/>
                      <w:lang w:val="en-US"/>
                    </w:rPr>
                  </w:rPrChange>
                </w:rPr>
                <w:t>);</w:t>
              </w:r>
            </w:ins>
          </w:p>
          <w:p w14:paraId="2DD2CDEA" w14:textId="77777777" w:rsidR="0055352B" w:rsidRPr="0055352B" w:rsidRDefault="0055352B">
            <w:pPr>
              <w:rPr>
                <w:ins w:id="3255" w:author="Borja Gonzalez" w:date="2017-09-28T18:57:00Z"/>
                <w:lang w:val="en-US"/>
                <w:rPrChange w:id="3256" w:author="Borja Gonzalez" w:date="2017-09-28T18:58:00Z">
                  <w:rPr>
                    <w:ins w:id="3257" w:author="Borja Gonzalez" w:date="2017-09-28T18:57:00Z"/>
                    <w:rFonts w:ascii="Monaco" w:eastAsiaTheme="majorEastAsia" w:hAnsi="Monaco" w:cs="Monaco"/>
                    <w:color w:val="243F60" w:themeColor="accent1" w:themeShade="7F"/>
                    <w:sz w:val="32"/>
                    <w:szCs w:val="32"/>
                    <w:lang w:val="en-US"/>
                  </w:rPr>
                </w:rPrChange>
              </w:rPr>
              <w:pPrChange w:id="3258" w:author="GONZALEZ DIAZ, BORJA" w:date="2017-09-29T19:28:00Z">
                <w:pPr>
                  <w:keepNext/>
                  <w:keepLines/>
                  <w:widowControl w:val="0"/>
                  <w:autoSpaceDE w:val="0"/>
                  <w:autoSpaceDN w:val="0"/>
                  <w:adjustRightInd w:val="0"/>
                  <w:spacing w:before="200"/>
                  <w:outlineLvl w:val="4"/>
                </w:pPr>
              </w:pPrChange>
            </w:pPr>
            <w:ins w:id="3259" w:author="Borja Gonzalez" w:date="2017-09-28T18:57:00Z">
              <w:r w:rsidRPr="0079203F">
                <w:rPr>
                  <w:lang w:val="es-ES"/>
                  <w:rPrChange w:id="3260" w:author="Rodrigo García" w:date="2017-09-29T10:05:00Z">
                    <w:rPr>
                      <w:rFonts w:ascii="Monaco" w:hAnsi="Monaco" w:cs="Monaco"/>
                      <w:sz w:val="32"/>
                      <w:szCs w:val="32"/>
                      <w:lang w:val="en-US"/>
                    </w:rPr>
                  </w:rPrChange>
                </w:rPr>
                <w:t xml:space="preserve">        </w:t>
              </w:r>
              <w:r w:rsidRPr="0055352B">
                <w:rPr>
                  <w:lang w:val="en-US"/>
                  <w:rPrChange w:id="3261" w:author="Borja Gonzalez" w:date="2017-09-28T18:58:00Z">
                    <w:rPr>
                      <w:rFonts w:ascii="Monaco" w:hAnsi="Monaco" w:cs="Monaco"/>
                      <w:color w:val="000000"/>
                      <w:sz w:val="32"/>
                      <w:szCs w:val="32"/>
                      <w:lang w:val="en-US"/>
                    </w:rPr>
                  </w:rPrChange>
                </w:rPr>
                <w:t xml:space="preserve">message </w:t>
              </w:r>
              <w:r w:rsidRPr="0055352B">
                <w:rPr>
                  <w:b/>
                  <w:bCs/>
                  <w:color w:val="CE5C00"/>
                  <w:lang w:val="en-US"/>
                  <w:rPrChange w:id="3262" w:author="Borja Gonzalez" w:date="2017-09-28T18:58:00Z">
                    <w:rPr>
                      <w:rFonts w:ascii="Monaco" w:hAnsi="Monaco" w:cs="Monaco"/>
                      <w:b/>
                      <w:bCs/>
                      <w:color w:val="CE5C00"/>
                      <w:sz w:val="32"/>
                      <w:szCs w:val="32"/>
                      <w:lang w:val="en-US"/>
                    </w:rPr>
                  </w:rPrChange>
                </w:rPr>
                <w:t>=</w:t>
              </w:r>
              <w:r w:rsidRPr="0055352B">
                <w:rPr>
                  <w:lang w:val="en-US"/>
                  <w:rPrChange w:id="3263" w:author="Borja Gonzalez" w:date="2017-09-28T18:58:00Z">
                    <w:rPr>
                      <w:rFonts w:ascii="Monaco" w:hAnsi="Monaco" w:cs="Monaco"/>
                      <w:sz w:val="32"/>
                      <w:szCs w:val="32"/>
                      <w:lang w:val="en-US"/>
                    </w:rPr>
                  </w:rPrChange>
                </w:rPr>
                <w:t xml:space="preserve"> JSON</w:t>
              </w:r>
              <w:r w:rsidRPr="0055352B">
                <w:rPr>
                  <w:b/>
                  <w:bCs/>
                  <w:lang w:val="en-US"/>
                  <w:rPrChange w:id="3264" w:author="Borja Gonzalez" w:date="2017-09-28T18:58:00Z">
                    <w:rPr>
                      <w:rFonts w:ascii="Monaco" w:hAnsi="Monaco" w:cs="Monaco"/>
                      <w:b/>
                      <w:bCs/>
                      <w:color w:val="000000"/>
                      <w:sz w:val="32"/>
                      <w:szCs w:val="32"/>
                      <w:lang w:val="en-US"/>
                    </w:rPr>
                  </w:rPrChange>
                </w:rPr>
                <w:t>.</w:t>
              </w:r>
              <w:r w:rsidRPr="0055352B">
                <w:rPr>
                  <w:lang w:val="en-US"/>
                  <w:rPrChange w:id="3265" w:author="Borja Gonzalez" w:date="2017-09-28T18:58:00Z">
                    <w:rPr>
                      <w:rFonts w:ascii="Monaco" w:hAnsi="Monaco" w:cs="Monaco"/>
                      <w:color w:val="000000"/>
                      <w:sz w:val="32"/>
                      <w:szCs w:val="32"/>
                      <w:lang w:val="en-US"/>
                    </w:rPr>
                  </w:rPrChange>
                </w:rPr>
                <w:t>parse</w:t>
              </w:r>
              <w:r w:rsidRPr="0055352B">
                <w:rPr>
                  <w:b/>
                  <w:bCs/>
                  <w:lang w:val="en-US"/>
                  <w:rPrChange w:id="3266" w:author="Borja Gonzalez" w:date="2017-09-28T18:58:00Z">
                    <w:rPr>
                      <w:rFonts w:ascii="Monaco" w:hAnsi="Monaco" w:cs="Monaco"/>
                      <w:b/>
                      <w:bCs/>
                      <w:color w:val="000000"/>
                      <w:sz w:val="32"/>
                      <w:szCs w:val="32"/>
                      <w:lang w:val="en-US"/>
                    </w:rPr>
                  </w:rPrChange>
                </w:rPr>
                <w:t>(</w:t>
              </w:r>
              <w:r w:rsidRPr="0055352B">
                <w:rPr>
                  <w:lang w:val="en-US"/>
                  <w:rPrChange w:id="3267" w:author="Borja Gonzalez" w:date="2017-09-28T18:58:00Z">
                    <w:rPr>
                      <w:rFonts w:ascii="Monaco" w:hAnsi="Monaco" w:cs="Monaco"/>
                      <w:color w:val="000000"/>
                      <w:sz w:val="32"/>
                      <w:szCs w:val="32"/>
                      <w:lang w:val="en-US"/>
                    </w:rPr>
                  </w:rPrChange>
                </w:rPr>
                <w:t>message</w:t>
              </w:r>
              <w:r w:rsidRPr="0055352B">
                <w:rPr>
                  <w:b/>
                  <w:bCs/>
                  <w:lang w:val="en-US"/>
                  <w:rPrChange w:id="3268"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pPr>
              <w:rPr>
                <w:ins w:id="3269" w:author="Borja Gonzalez" w:date="2017-09-28T18:57:00Z"/>
                <w:i/>
                <w:iCs/>
                <w:color w:val="8F5902"/>
                <w:lang w:val="en-US"/>
                <w:rPrChange w:id="3270" w:author="Borja Gonzalez" w:date="2017-09-28T18:58:00Z">
                  <w:rPr>
                    <w:ins w:id="3271" w:author="Borja Gonzalez" w:date="2017-09-28T18:57:00Z"/>
                    <w:rFonts w:ascii="Monaco" w:eastAsiaTheme="majorEastAsia" w:hAnsi="Monaco" w:cs="Monaco"/>
                    <w:i/>
                    <w:iCs/>
                    <w:color w:val="8F5902"/>
                    <w:sz w:val="32"/>
                    <w:szCs w:val="32"/>
                    <w:lang w:val="en-US"/>
                  </w:rPr>
                </w:rPrChange>
              </w:rPr>
              <w:pPrChange w:id="3272" w:author="GONZALEZ DIAZ, BORJA" w:date="2017-09-29T19:28:00Z">
                <w:pPr>
                  <w:keepNext/>
                  <w:keepLines/>
                  <w:widowControl w:val="0"/>
                  <w:autoSpaceDE w:val="0"/>
                  <w:autoSpaceDN w:val="0"/>
                  <w:adjustRightInd w:val="0"/>
                  <w:spacing w:before="200"/>
                  <w:outlineLvl w:val="4"/>
                </w:pPr>
              </w:pPrChange>
            </w:pPr>
            <w:ins w:id="3273" w:author="Borja Gonzalez" w:date="2017-09-28T18:57:00Z">
              <w:r w:rsidRPr="0055352B">
                <w:rPr>
                  <w:lang w:val="en-US"/>
                  <w:rPrChange w:id="3274" w:author="Borja Gonzalez" w:date="2017-09-28T18:58:00Z">
                    <w:rPr>
                      <w:rFonts w:ascii="Monaco" w:hAnsi="Monaco" w:cs="Monaco"/>
                      <w:sz w:val="32"/>
                      <w:szCs w:val="32"/>
                      <w:lang w:val="en-US"/>
                    </w:rPr>
                  </w:rPrChange>
                </w:rPr>
                <w:t xml:space="preserve">        </w:t>
              </w:r>
              <w:r w:rsidRPr="0055352B">
                <w:rPr>
                  <w:i/>
                  <w:iCs/>
                  <w:color w:val="8F5902"/>
                  <w:lang w:val="en-US"/>
                  <w:rPrChange w:id="3275"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79203F" w:rsidRDefault="0055352B">
            <w:pPr>
              <w:rPr>
                <w:ins w:id="3276" w:author="Borja Gonzalez" w:date="2017-09-28T18:57:00Z"/>
                <w:lang w:val="es-ES"/>
                <w:rPrChange w:id="3277" w:author="Rodrigo García" w:date="2017-09-29T10:05:00Z">
                  <w:rPr>
                    <w:ins w:id="3278" w:author="Borja Gonzalez" w:date="2017-09-28T18:57:00Z"/>
                    <w:rFonts w:ascii="Monaco" w:eastAsiaTheme="majorEastAsia" w:hAnsi="Monaco" w:cs="Monaco"/>
                    <w:color w:val="243F60" w:themeColor="accent1" w:themeShade="7F"/>
                    <w:sz w:val="32"/>
                    <w:szCs w:val="32"/>
                    <w:lang w:val="en-US"/>
                  </w:rPr>
                </w:rPrChange>
              </w:rPr>
              <w:pPrChange w:id="3279" w:author="GONZALEZ DIAZ, BORJA" w:date="2017-09-29T19:28:00Z">
                <w:pPr>
                  <w:keepNext/>
                  <w:keepLines/>
                  <w:widowControl w:val="0"/>
                  <w:autoSpaceDE w:val="0"/>
                  <w:autoSpaceDN w:val="0"/>
                  <w:adjustRightInd w:val="0"/>
                  <w:spacing w:before="200"/>
                  <w:outlineLvl w:val="4"/>
                </w:pPr>
              </w:pPrChange>
            </w:pPr>
            <w:ins w:id="3280" w:author="Borja Gonzalez" w:date="2017-09-28T18:57:00Z">
              <w:r w:rsidRPr="0055352B">
                <w:rPr>
                  <w:lang w:val="en-US"/>
                  <w:rPrChange w:id="3281" w:author="Borja Gonzalez" w:date="2017-09-28T18:58:00Z">
                    <w:rPr>
                      <w:rFonts w:ascii="Monaco" w:hAnsi="Monaco" w:cs="Monaco"/>
                      <w:sz w:val="32"/>
                      <w:szCs w:val="32"/>
                      <w:lang w:val="en-US"/>
                    </w:rPr>
                  </w:rPrChange>
                </w:rPr>
                <w:t xml:space="preserve">    </w:t>
              </w:r>
              <w:r w:rsidRPr="0079203F">
                <w:rPr>
                  <w:b/>
                  <w:bCs/>
                  <w:lang w:val="es-ES"/>
                  <w:rPrChange w:id="3282" w:author="Rodrigo García" w:date="2017-09-29T10:05:00Z">
                    <w:rPr>
                      <w:rFonts w:ascii="Monaco" w:hAnsi="Monaco" w:cs="Monaco"/>
                      <w:b/>
                      <w:bCs/>
                      <w:color w:val="000000"/>
                      <w:sz w:val="32"/>
                      <w:szCs w:val="32"/>
                      <w:lang w:val="en-US"/>
                    </w:rPr>
                  </w:rPrChange>
                </w:rPr>
                <w:t>});</w:t>
              </w:r>
            </w:ins>
          </w:p>
          <w:p w14:paraId="31AE8C84" w14:textId="77777777" w:rsidR="0055352B" w:rsidRPr="0079203F" w:rsidRDefault="0055352B">
            <w:pPr>
              <w:rPr>
                <w:ins w:id="3283" w:author="Borja Gonzalez" w:date="2017-09-28T18:57:00Z"/>
                <w:lang w:val="es-ES"/>
                <w:rPrChange w:id="3284" w:author="Rodrigo García" w:date="2017-09-29T10:05:00Z">
                  <w:rPr>
                    <w:ins w:id="3285" w:author="Borja Gonzalez" w:date="2017-09-28T18:57:00Z"/>
                    <w:rFonts w:ascii="Monaco" w:hAnsi="Monaco" w:cs="Monaco"/>
                    <w:sz w:val="32"/>
                    <w:szCs w:val="32"/>
                    <w:lang w:val="en-US"/>
                  </w:rPr>
                </w:rPrChange>
              </w:rPr>
              <w:pPrChange w:id="3286" w:author="GONZALEZ DIAZ, BORJA" w:date="2017-09-29T19:28:00Z">
                <w:pPr>
                  <w:widowControl w:val="0"/>
                  <w:autoSpaceDE w:val="0"/>
                  <w:autoSpaceDN w:val="0"/>
                  <w:adjustRightInd w:val="0"/>
                </w:pPr>
              </w:pPrChange>
            </w:pPr>
          </w:p>
          <w:p w14:paraId="105171F5" w14:textId="77777777" w:rsidR="0055352B" w:rsidRPr="0079203F" w:rsidRDefault="0055352B">
            <w:pPr>
              <w:rPr>
                <w:ins w:id="3287" w:author="Borja Gonzalez" w:date="2017-09-28T18:57:00Z"/>
                <w:lang w:val="es-ES"/>
                <w:rPrChange w:id="3288" w:author="Rodrigo García" w:date="2017-09-29T10:05:00Z">
                  <w:rPr>
                    <w:ins w:id="3289" w:author="Borja Gonzalez" w:date="2017-09-28T18:57:00Z"/>
                    <w:rFonts w:ascii="Monaco" w:eastAsiaTheme="majorEastAsia" w:hAnsi="Monaco" w:cs="Monaco"/>
                    <w:color w:val="243F60" w:themeColor="accent1" w:themeShade="7F"/>
                    <w:sz w:val="32"/>
                    <w:szCs w:val="32"/>
                    <w:lang w:val="en-US"/>
                  </w:rPr>
                </w:rPrChange>
              </w:rPr>
              <w:pPrChange w:id="3290" w:author="GONZALEZ DIAZ, BORJA" w:date="2017-09-29T19:28:00Z">
                <w:pPr>
                  <w:keepNext/>
                  <w:keepLines/>
                  <w:widowControl w:val="0"/>
                  <w:autoSpaceDE w:val="0"/>
                  <w:autoSpaceDN w:val="0"/>
                  <w:adjustRightInd w:val="0"/>
                  <w:spacing w:before="200"/>
                  <w:outlineLvl w:val="4"/>
                </w:pPr>
              </w:pPrChange>
            </w:pPr>
            <w:ins w:id="3291" w:author="Borja Gonzalez" w:date="2017-09-28T18:57:00Z">
              <w:r w:rsidRPr="0079203F">
                <w:rPr>
                  <w:lang w:val="es-ES"/>
                  <w:rPrChange w:id="3292" w:author="Rodrigo García" w:date="2017-09-29T10:05:00Z">
                    <w:rPr>
                      <w:rFonts w:ascii="Monaco" w:hAnsi="Monaco" w:cs="Monaco"/>
                      <w:sz w:val="32"/>
                      <w:szCs w:val="32"/>
                      <w:lang w:val="en-US"/>
                    </w:rPr>
                  </w:rPrChange>
                </w:rPr>
                <w:t xml:space="preserve">     </w:t>
              </w:r>
              <w:r w:rsidRPr="0079203F">
                <w:rPr>
                  <w:b/>
                  <w:bCs/>
                  <w:color w:val="204A87"/>
                  <w:lang w:val="es-ES"/>
                  <w:rPrChange w:id="3293" w:author="Rodrigo García" w:date="2017-09-29T10:05:00Z">
                    <w:rPr>
                      <w:rFonts w:ascii="Monaco" w:hAnsi="Monaco" w:cs="Monaco"/>
                      <w:b/>
                      <w:bCs/>
                      <w:color w:val="204A87"/>
                      <w:sz w:val="32"/>
                      <w:szCs w:val="32"/>
                      <w:lang w:val="en-US"/>
                    </w:rPr>
                  </w:rPrChange>
                </w:rPr>
                <w:t>var</w:t>
              </w:r>
              <w:r w:rsidRPr="0079203F">
                <w:rPr>
                  <w:lang w:val="es-ES"/>
                  <w:rPrChange w:id="3294" w:author="Rodrigo García" w:date="2017-09-29T10:05:00Z">
                    <w:rPr>
                      <w:rFonts w:ascii="Monaco" w:hAnsi="Monaco" w:cs="Monaco"/>
                      <w:sz w:val="32"/>
                      <w:szCs w:val="32"/>
                      <w:lang w:val="en-US"/>
                    </w:rPr>
                  </w:rPrChange>
                </w:rPr>
                <w:t xml:space="preserve"> data </w:t>
              </w:r>
              <w:r w:rsidRPr="0079203F">
                <w:rPr>
                  <w:b/>
                  <w:bCs/>
                  <w:color w:val="CE5C00"/>
                  <w:lang w:val="es-ES"/>
                  <w:rPrChange w:id="3295" w:author="Rodrigo García" w:date="2017-09-29T10:05:00Z">
                    <w:rPr>
                      <w:rFonts w:ascii="Monaco" w:hAnsi="Monaco" w:cs="Monaco"/>
                      <w:b/>
                      <w:bCs/>
                      <w:color w:val="CE5C00"/>
                      <w:sz w:val="32"/>
                      <w:szCs w:val="32"/>
                      <w:lang w:val="en-US"/>
                    </w:rPr>
                  </w:rPrChange>
                </w:rPr>
                <w:t>=</w:t>
              </w:r>
              <w:r w:rsidRPr="0079203F">
                <w:rPr>
                  <w:lang w:val="es-ES"/>
                  <w:rPrChange w:id="3296" w:author="Rodrigo García" w:date="2017-09-29T10:05:00Z">
                    <w:rPr>
                      <w:rFonts w:ascii="Monaco" w:hAnsi="Monaco" w:cs="Monaco"/>
                      <w:sz w:val="32"/>
                      <w:szCs w:val="32"/>
                      <w:lang w:val="en-US"/>
                    </w:rPr>
                  </w:rPrChange>
                </w:rPr>
                <w:t xml:space="preserve"> </w:t>
              </w:r>
              <w:r w:rsidRPr="0079203F">
                <w:rPr>
                  <w:b/>
                  <w:bCs/>
                  <w:lang w:val="es-ES"/>
                  <w:rPrChange w:id="3297" w:author="Rodrigo García" w:date="2017-09-29T10:05:00Z">
                    <w:rPr>
                      <w:rFonts w:ascii="Monaco" w:hAnsi="Monaco" w:cs="Monaco"/>
                      <w:b/>
                      <w:bCs/>
                      <w:color w:val="000000"/>
                      <w:sz w:val="32"/>
                      <w:szCs w:val="32"/>
                      <w:lang w:val="en-US"/>
                    </w:rPr>
                  </w:rPrChange>
                </w:rPr>
                <w:t>{</w:t>
              </w:r>
            </w:ins>
          </w:p>
          <w:p w14:paraId="1F8D7ADB" w14:textId="77777777" w:rsidR="0055352B" w:rsidRPr="0079203F" w:rsidRDefault="0055352B">
            <w:pPr>
              <w:rPr>
                <w:ins w:id="3298" w:author="Borja Gonzalez" w:date="2017-09-28T18:57:00Z"/>
                <w:lang w:val="es-ES"/>
                <w:rPrChange w:id="3299" w:author="Rodrigo García" w:date="2017-09-29T10:05:00Z">
                  <w:rPr>
                    <w:ins w:id="3300" w:author="Borja Gonzalez" w:date="2017-09-28T18:57:00Z"/>
                    <w:rFonts w:ascii="Monaco" w:eastAsiaTheme="majorEastAsia" w:hAnsi="Monaco" w:cs="Monaco"/>
                    <w:color w:val="243F60" w:themeColor="accent1" w:themeShade="7F"/>
                    <w:sz w:val="32"/>
                    <w:szCs w:val="32"/>
                    <w:lang w:val="en-US"/>
                  </w:rPr>
                </w:rPrChange>
              </w:rPr>
              <w:pPrChange w:id="3301" w:author="GONZALEZ DIAZ, BORJA" w:date="2017-09-29T19:28:00Z">
                <w:pPr>
                  <w:keepNext/>
                  <w:keepLines/>
                  <w:widowControl w:val="0"/>
                  <w:autoSpaceDE w:val="0"/>
                  <w:autoSpaceDN w:val="0"/>
                  <w:adjustRightInd w:val="0"/>
                  <w:spacing w:before="200"/>
                  <w:outlineLvl w:val="4"/>
                </w:pPr>
              </w:pPrChange>
            </w:pPr>
            <w:ins w:id="3302" w:author="Borja Gonzalez" w:date="2017-09-28T18:57:00Z">
              <w:r w:rsidRPr="0079203F">
                <w:rPr>
                  <w:lang w:val="es-ES"/>
                  <w:rPrChange w:id="3303" w:author="Rodrigo García" w:date="2017-09-29T10:05:00Z">
                    <w:rPr>
                      <w:rFonts w:ascii="Monaco" w:hAnsi="Monaco" w:cs="Monaco"/>
                      <w:sz w:val="32"/>
                      <w:szCs w:val="32"/>
                      <w:lang w:val="en-US"/>
                    </w:rPr>
                  </w:rPrChange>
                </w:rPr>
                <w:t xml:space="preserve">        </w:t>
              </w:r>
              <w:r w:rsidRPr="0079203F">
                <w:rPr>
                  <w:lang w:val="es-ES"/>
                  <w:rPrChange w:id="3304" w:author="Rodrigo García" w:date="2017-09-29T10:05:00Z">
                    <w:rPr>
                      <w:rFonts w:ascii="Monaco" w:hAnsi="Monaco" w:cs="Monaco"/>
                      <w:sz w:val="32"/>
                      <w:szCs w:val="32"/>
                      <w:lang w:val="en-US"/>
                    </w:rPr>
                  </w:rPrChange>
                </w:rPr>
                <w:tab/>
                <w:t>operacion</w:t>
              </w:r>
              <w:r w:rsidRPr="0079203F">
                <w:rPr>
                  <w:b/>
                  <w:bCs/>
                  <w:color w:val="CE5C00"/>
                  <w:lang w:val="es-ES"/>
                  <w:rPrChange w:id="3305" w:author="Rodrigo García" w:date="2017-09-29T10:05:00Z">
                    <w:rPr>
                      <w:rFonts w:ascii="Monaco" w:hAnsi="Monaco" w:cs="Monaco"/>
                      <w:b/>
                      <w:bCs/>
                      <w:color w:val="CE5C00"/>
                      <w:sz w:val="32"/>
                      <w:szCs w:val="32"/>
                      <w:lang w:val="en-US"/>
                    </w:rPr>
                  </w:rPrChange>
                </w:rPr>
                <w:t>:</w:t>
              </w:r>
              <w:r w:rsidRPr="0079203F">
                <w:rPr>
                  <w:lang w:val="es-ES"/>
                  <w:rPrChange w:id="3306" w:author="Rodrigo García" w:date="2017-09-29T10:05:00Z">
                    <w:rPr>
                      <w:rFonts w:ascii="Monaco" w:hAnsi="Monaco" w:cs="Monaco"/>
                      <w:sz w:val="32"/>
                      <w:szCs w:val="32"/>
                      <w:lang w:val="en-US"/>
                    </w:rPr>
                  </w:rPrChange>
                </w:rPr>
                <w:t xml:space="preserve"> </w:t>
              </w:r>
              <w:r w:rsidRPr="0079203F">
                <w:rPr>
                  <w:color w:val="4E9A06"/>
                  <w:lang w:val="es-ES"/>
                  <w:rPrChange w:id="3307" w:author="Rodrigo García" w:date="2017-09-29T10:05:00Z">
                    <w:rPr>
                      <w:rFonts w:ascii="Monaco" w:hAnsi="Monaco" w:cs="Monaco"/>
                      <w:color w:val="4E9A06"/>
                      <w:sz w:val="32"/>
                      <w:szCs w:val="32"/>
                      <w:lang w:val="en-US"/>
                    </w:rPr>
                  </w:rPrChange>
                </w:rPr>
                <w:t>"Añadir paciente"</w:t>
              </w:r>
              <w:r w:rsidRPr="0079203F">
                <w:rPr>
                  <w:b/>
                  <w:bCs/>
                  <w:lang w:val="es-ES"/>
                  <w:rPrChange w:id="3308" w:author="Rodrigo García" w:date="2017-09-29T10:05:00Z">
                    <w:rPr>
                      <w:rFonts w:ascii="Monaco" w:hAnsi="Monaco" w:cs="Monaco"/>
                      <w:b/>
                      <w:bCs/>
                      <w:color w:val="000000"/>
                      <w:sz w:val="32"/>
                      <w:szCs w:val="32"/>
                      <w:lang w:val="en-US"/>
                    </w:rPr>
                  </w:rPrChange>
                </w:rPr>
                <w:t>,</w:t>
              </w:r>
              <w:r w:rsidRPr="0079203F">
                <w:rPr>
                  <w:lang w:val="es-ES"/>
                  <w:rPrChange w:id="3309" w:author="Rodrigo García" w:date="2017-09-29T10:05:00Z">
                    <w:rPr>
                      <w:rFonts w:ascii="Monaco" w:hAnsi="Monaco" w:cs="Monaco"/>
                      <w:sz w:val="32"/>
                      <w:szCs w:val="32"/>
                      <w:lang w:val="en-US"/>
                    </w:rPr>
                  </w:rPrChange>
                </w:rPr>
                <w:t xml:space="preserve">  </w:t>
              </w:r>
            </w:ins>
          </w:p>
          <w:p w14:paraId="11AED58A" w14:textId="77777777" w:rsidR="0055352B" w:rsidRPr="0079203F" w:rsidRDefault="0055352B">
            <w:pPr>
              <w:rPr>
                <w:ins w:id="3310" w:author="Borja Gonzalez" w:date="2017-09-28T18:57:00Z"/>
                <w:lang w:val="es-ES"/>
                <w:rPrChange w:id="3311" w:author="Rodrigo García" w:date="2017-09-29T10:05:00Z">
                  <w:rPr>
                    <w:ins w:id="3312" w:author="Borja Gonzalez" w:date="2017-09-28T18:57:00Z"/>
                    <w:rFonts w:ascii="Monaco" w:eastAsiaTheme="majorEastAsia" w:hAnsi="Monaco" w:cs="Monaco"/>
                    <w:color w:val="243F60" w:themeColor="accent1" w:themeShade="7F"/>
                    <w:sz w:val="32"/>
                    <w:szCs w:val="32"/>
                    <w:lang w:val="en-US"/>
                  </w:rPr>
                </w:rPrChange>
              </w:rPr>
              <w:pPrChange w:id="3313" w:author="GONZALEZ DIAZ, BORJA" w:date="2017-09-29T19:28:00Z">
                <w:pPr>
                  <w:keepNext/>
                  <w:keepLines/>
                  <w:widowControl w:val="0"/>
                  <w:autoSpaceDE w:val="0"/>
                  <w:autoSpaceDN w:val="0"/>
                  <w:adjustRightInd w:val="0"/>
                  <w:spacing w:before="200"/>
                  <w:outlineLvl w:val="4"/>
                </w:pPr>
              </w:pPrChange>
            </w:pPr>
            <w:ins w:id="3314" w:author="Borja Gonzalez" w:date="2017-09-28T18:57:00Z">
              <w:r w:rsidRPr="0079203F">
                <w:rPr>
                  <w:lang w:val="es-ES"/>
                  <w:rPrChange w:id="3315" w:author="Rodrigo García" w:date="2017-09-29T10:05:00Z">
                    <w:rPr>
                      <w:rFonts w:ascii="Monaco" w:hAnsi="Monaco" w:cs="Monaco"/>
                      <w:sz w:val="32"/>
                      <w:szCs w:val="32"/>
                      <w:lang w:val="en-US"/>
                    </w:rPr>
                  </w:rPrChange>
                </w:rPr>
                <w:t xml:space="preserve">            n</w:t>
              </w:r>
              <w:r w:rsidRPr="0079203F">
                <w:rPr>
                  <w:b/>
                  <w:bCs/>
                  <w:color w:val="CE5C00"/>
                  <w:lang w:val="es-ES"/>
                  <w:rPrChange w:id="3316" w:author="Rodrigo García" w:date="2017-09-29T10:05:00Z">
                    <w:rPr>
                      <w:rFonts w:ascii="Monaco" w:hAnsi="Monaco" w:cs="Monaco"/>
                      <w:b/>
                      <w:bCs/>
                      <w:color w:val="CE5C00"/>
                      <w:sz w:val="32"/>
                      <w:szCs w:val="32"/>
                      <w:lang w:val="en-US"/>
                    </w:rPr>
                  </w:rPrChange>
                </w:rPr>
                <w:t>:</w:t>
              </w:r>
              <w:r w:rsidRPr="0079203F">
                <w:rPr>
                  <w:lang w:val="es-ES"/>
                  <w:rPrChange w:id="3317" w:author="Rodrigo García" w:date="2017-09-29T10:05:00Z">
                    <w:rPr>
                      <w:rFonts w:ascii="Monaco" w:hAnsi="Monaco" w:cs="Monaco"/>
                      <w:sz w:val="32"/>
                      <w:szCs w:val="32"/>
                      <w:lang w:val="en-US"/>
                    </w:rPr>
                  </w:rPrChange>
                </w:rPr>
                <w:t xml:space="preserve"> nombre</w:t>
              </w:r>
              <w:r w:rsidRPr="0079203F">
                <w:rPr>
                  <w:b/>
                  <w:bCs/>
                  <w:lang w:val="es-ES"/>
                  <w:rPrChange w:id="3318" w:author="Rodrigo García" w:date="2017-09-29T10:05:00Z">
                    <w:rPr>
                      <w:rFonts w:ascii="Monaco" w:hAnsi="Monaco" w:cs="Monaco"/>
                      <w:b/>
                      <w:bCs/>
                      <w:color w:val="000000"/>
                      <w:sz w:val="32"/>
                      <w:szCs w:val="32"/>
                      <w:lang w:val="en-US"/>
                    </w:rPr>
                  </w:rPrChange>
                </w:rPr>
                <w:t>,</w:t>
              </w:r>
              <w:r w:rsidRPr="0079203F">
                <w:rPr>
                  <w:lang w:val="es-ES"/>
                  <w:rPrChange w:id="3319" w:author="Rodrigo García" w:date="2017-09-29T10:05:00Z">
                    <w:rPr>
                      <w:rFonts w:ascii="Monaco" w:hAnsi="Monaco" w:cs="Monaco"/>
                      <w:sz w:val="32"/>
                      <w:szCs w:val="32"/>
                      <w:lang w:val="en-US"/>
                    </w:rPr>
                  </w:rPrChange>
                </w:rPr>
                <w:t xml:space="preserve"> </w:t>
              </w:r>
            </w:ins>
          </w:p>
          <w:p w14:paraId="7B42C886" w14:textId="77777777" w:rsidR="0055352B" w:rsidRPr="0079203F" w:rsidRDefault="0055352B">
            <w:pPr>
              <w:rPr>
                <w:ins w:id="3320" w:author="Borja Gonzalez" w:date="2017-09-28T18:57:00Z"/>
                <w:lang w:val="es-ES"/>
                <w:rPrChange w:id="3321" w:author="Rodrigo García" w:date="2017-09-29T10:05:00Z">
                  <w:rPr>
                    <w:ins w:id="3322" w:author="Borja Gonzalez" w:date="2017-09-28T18:57:00Z"/>
                    <w:rFonts w:ascii="Monaco" w:eastAsiaTheme="majorEastAsia" w:hAnsi="Monaco" w:cs="Monaco"/>
                    <w:color w:val="243F60" w:themeColor="accent1" w:themeShade="7F"/>
                    <w:sz w:val="32"/>
                    <w:szCs w:val="32"/>
                    <w:lang w:val="en-US"/>
                  </w:rPr>
                </w:rPrChange>
              </w:rPr>
              <w:pPrChange w:id="3323" w:author="GONZALEZ DIAZ, BORJA" w:date="2017-09-29T19:28:00Z">
                <w:pPr>
                  <w:keepNext/>
                  <w:keepLines/>
                  <w:widowControl w:val="0"/>
                  <w:autoSpaceDE w:val="0"/>
                  <w:autoSpaceDN w:val="0"/>
                  <w:adjustRightInd w:val="0"/>
                  <w:spacing w:before="200"/>
                  <w:outlineLvl w:val="4"/>
                </w:pPr>
              </w:pPrChange>
            </w:pPr>
            <w:ins w:id="3324" w:author="Borja Gonzalez" w:date="2017-09-28T18:57:00Z">
              <w:r w:rsidRPr="0079203F">
                <w:rPr>
                  <w:lang w:val="es-ES"/>
                  <w:rPrChange w:id="3325" w:author="Rodrigo García" w:date="2017-09-29T10:05:00Z">
                    <w:rPr>
                      <w:rFonts w:ascii="Monaco" w:hAnsi="Monaco" w:cs="Monaco"/>
                      <w:sz w:val="32"/>
                      <w:szCs w:val="32"/>
                      <w:lang w:val="en-US"/>
                    </w:rPr>
                  </w:rPrChange>
                </w:rPr>
                <w:t xml:space="preserve">            a</w:t>
              </w:r>
              <w:r w:rsidRPr="0079203F">
                <w:rPr>
                  <w:b/>
                  <w:bCs/>
                  <w:color w:val="CE5C00"/>
                  <w:lang w:val="es-ES"/>
                  <w:rPrChange w:id="3326" w:author="Rodrigo García" w:date="2017-09-29T10:05:00Z">
                    <w:rPr>
                      <w:rFonts w:ascii="Monaco" w:hAnsi="Monaco" w:cs="Monaco"/>
                      <w:b/>
                      <w:bCs/>
                      <w:color w:val="CE5C00"/>
                      <w:sz w:val="32"/>
                      <w:szCs w:val="32"/>
                      <w:lang w:val="en-US"/>
                    </w:rPr>
                  </w:rPrChange>
                </w:rPr>
                <w:t>:</w:t>
              </w:r>
              <w:r w:rsidRPr="0079203F">
                <w:rPr>
                  <w:lang w:val="es-ES"/>
                  <w:rPrChange w:id="3327" w:author="Rodrigo García" w:date="2017-09-29T10:05:00Z">
                    <w:rPr>
                      <w:rFonts w:ascii="Monaco" w:hAnsi="Monaco" w:cs="Monaco"/>
                      <w:sz w:val="32"/>
                      <w:szCs w:val="32"/>
                      <w:lang w:val="en-US"/>
                    </w:rPr>
                  </w:rPrChange>
                </w:rPr>
                <w:t xml:space="preserve"> apellido</w:t>
              </w:r>
              <w:r w:rsidRPr="0079203F">
                <w:rPr>
                  <w:b/>
                  <w:bCs/>
                  <w:lang w:val="es-ES"/>
                  <w:rPrChange w:id="3328" w:author="Rodrigo García" w:date="2017-09-29T10:05:00Z">
                    <w:rPr>
                      <w:rFonts w:ascii="Monaco" w:hAnsi="Monaco" w:cs="Monaco"/>
                      <w:b/>
                      <w:bCs/>
                      <w:color w:val="000000"/>
                      <w:sz w:val="32"/>
                      <w:szCs w:val="32"/>
                      <w:lang w:val="en-US"/>
                    </w:rPr>
                  </w:rPrChange>
                </w:rPr>
                <w:t>,</w:t>
              </w:r>
            </w:ins>
          </w:p>
          <w:p w14:paraId="4C13C220" w14:textId="77777777" w:rsidR="0055352B" w:rsidRPr="0079203F" w:rsidRDefault="0055352B">
            <w:pPr>
              <w:rPr>
                <w:ins w:id="3329" w:author="Borja Gonzalez" w:date="2017-09-28T18:57:00Z"/>
                <w:lang w:val="es-ES"/>
                <w:rPrChange w:id="3330" w:author="Rodrigo García" w:date="2017-09-29T10:05:00Z">
                  <w:rPr>
                    <w:ins w:id="3331" w:author="Borja Gonzalez" w:date="2017-09-28T18:57:00Z"/>
                    <w:rFonts w:ascii="Monaco" w:eastAsiaTheme="majorEastAsia" w:hAnsi="Monaco" w:cs="Monaco"/>
                    <w:color w:val="243F60" w:themeColor="accent1" w:themeShade="7F"/>
                    <w:sz w:val="32"/>
                    <w:szCs w:val="32"/>
                    <w:lang w:val="en-US"/>
                  </w:rPr>
                </w:rPrChange>
              </w:rPr>
              <w:pPrChange w:id="3332" w:author="GONZALEZ DIAZ, BORJA" w:date="2017-09-29T19:28:00Z">
                <w:pPr>
                  <w:keepNext/>
                  <w:keepLines/>
                  <w:widowControl w:val="0"/>
                  <w:autoSpaceDE w:val="0"/>
                  <w:autoSpaceDN w:val="0"/>
                  <w:adjustRightInd w:val="0"/>
                  <w:spacing w:before="200"/>
                  <w:outlineLvl w:val="4"/>
                </w:pPr>
              </w:pPrChange>
            </w:pPr>
            <w:ins w:id="3333" w:author="Borja Gonzalez" w:date="2017-09-28T18:57:00Z">
              <w:r w:rsidRPr="0079203F">
                <w:rPr>
                  <w:lang w:val="es-ES"/>
                  <w:rPrChange w:id="3334" w:author="Rodrigo García" w:date="2017-09-29T10:05:00Z">
                    <w:rPr>
                      <w:rFonts w:ascii="Monaco" w:hAnsi="Monaco" w:cs="Monaco"/>
                      <w:sz w:val="32"/>
                      <w:szCs w:val="32"/>
                      <w:lang w:val="en-US"/>
                    </w:rPr>
                  </w:rPrChange>
                </w:rPr>
                <w:t xml:space="preserve">            s</w:t>
              </w:r>
              <w:r w:rsidRPr="0079203F">
                <w:rPr>
                  <w:b/>
                  <w:bCs/>
                  <w:color w:val="CE5C00"/>
                  <w:lang w:val="es-ES"/>
                  <w:rPrChange w:id="3335" w:author="Rodrigo García" w:date="2017-09-29T10:05:00Z">
                    <w:rPr>
                      <w:rFonts w:ascii="Monaco" w:hAnsi="Monaco" w:cs="Monaco"/>
                      <w:b/>
                      <w:bCs/>
                      <w:color w:val="CE5C00"/>
                      <w:sz w:val="32"/>
                      <w:szCs w:val="32"/>
                      <w:lang w:val="en-US"/>
                    </w:rPr>
                  </w:rPrChange>
                </w:rPr>
                <w:t>:</w:t>
              </w:r>
              <w:r w:rsidRPr="0079203F">
                <w:rPr>
                  <w:lang w:val="es-ES"/>
                  <w:rPrChange w:id="3336" w:author="Rodrigo García" w:date="2017-09-29T10:05:00Z">
                    <w:rPr>
                      <w:rFonts w:ascii="Monaco" w:hAnsi="Monaco" w:cs="Monaco"/>
                      <w:sz w:val="32"/>
                      <w:szCs w:val="32"/>
                      <w:lang w:val="en-US"/>
                    </w:rPr>
                  </w:rPrChange>
                </w:rPr>
                <w:t xml:space="preserve"> sexo               </w:t>
              </w:r>
            </w:ins>
          </w:p>
          <w:p w14:paraId="2D0B32CC" w14:textId="77777777" w:rsidR="0055352B" w:rsidRPr="0055352B" w:rsidRDefault="0055352B">
            <w:pPr>
              <w:rPr>
                <w:ins w:id="3337" w:author="Borja Gonzalez" w:date="2017-09-28T18:57:00Z"/>
                <w:lang w:val="en-US"/>
                <w:rPrChange w:id="3338" w:author="Borja Gonzalez" w:date="2017-09-28T18:58:00Z">
                  <w:rPr>
                    <w:ins w:id="3339" w:author="Borja Gonzalez" w:date="2017-09-28T18:57:00Z"/>
                    <w:rFonts w:ascii="Monaco" w:eastAsiaTheme="majorEastAsia" w:hAnsi="Monaco" w:cs="Monaco"/>
                    <w:color w:val="243F60" w:themeColor="accent1" w:themeShade="7F"/>
                    <w:sz w:val="32"/>
                    <w:szCs w:val="32"/>
                    <w:lang w:val="en-US"/>
                  </w:rPr>
                </w:rPrChange>
              </w:rPr>
              <w:pPrChange w:id="3340" w:author="GONZALEZ DIAZ, BORJA" w:date="2017-09-29T19:28:00Z">
                <w:pPr>
                  <w:keepNext/>
                  <w:keepLines/>
                  <w:widowControl w:val="0"/>
                  <w:autoSpaceDE w:val="0"/>
                  <w:autoSpaceDN w:val="0"/>
                  <w:adjustRightInd w:val="0"/>
                  <w:spacing w:before="200"/>
                  <w:outlineLvl w:val="4"/>
                </w:pPr>
              </w:pPrChange>
            </w:pPr>
            <w:ins w:id="3341" w:author="Borja Gonzalez" w:date="2017-09-28T18:57:00Z">
              <w:r w:rsidRPr="0079203F">
                <w:rPr>
                  <w:lang w:val="es-ES"/>
                  <w:rPrChange w:id="3342" w:author="Rodrigo García" w:date="2017-09-29T10:05:00Z">
                    <w:rPr>
                      <w:rFonts w:ascii="Monaco" w:hAnsi="Monaco" w:cs="Monaco"/>
                      <w:sz w:val="32"/>
                      <w:szCs w:val="32"/>
                      <w:lang w:val="en-US"/>
                    </w:rPr>
                  </w:rPrChange>
                </w:rPr>
                <w:t xml:space="preserve">    </w:t>
              </w:r>
              <w:r w:rsidRPr="0055352B">
                <w:rPr>
                  <w:b/>
                  <w:bCs/>
                  <w:lang w:val="en-US"/>
                  <w:rPrChange w:id="3343"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pPr>
              <w:rPr>
                <w:ins w:id="3344" w:author="Borja Gonzalez" w:date="2017-09-28T18:57:00Z"/>
                <w:lang w:val="en-US"/>
                <w:rPrChange w:id="3345" w:author="Borja Gonzalez" w:date="2017-09-28T18:58:00Z">
                  <w:rPr>
                    <w:ins w:id="3346" w:author="Borja Gonzalez" w:date="2017-09-28T18:57:00Z"/>
                    <w:rFonts w:ascii="Monaco" w:eastAsiaTheme="majorEastAsia" w:hAnsi="Monaco" w:cs="Monaco"/>
                    <w:color w:val="243F60" w:themeColor="accent1" w:themeShade="7F"/>
                    <w:sz w:val="32"/>
                    <w:szCs w:val="32"/>
                    <w:lang w:val="en-US"/>
                  </w:rPr>
                </w:rPrChange>
              </w:rPr>
              <w:pPrChange w:id="3347" w:author="GONZALEZ DIAZ, BORJA" w:date="2017-09-29T19:28:00Z">
                <w:pPr>
                  <w:keepNext/>
                  <w:keepLines/>
                  <w:widowControl w:val="0"/>
                  <w:autoSpaceDE w:val="0"/>
                  <w:autoSpaceDN w:val="0"/>
                  <w:adjustRightInd w:val="0"/>
                  <w:spacing w:before="200"/>
                  <w:outlineLvl w:val="4"/>
                </w:pPr>
              </w:pPrChange>
            </w:pPr>
            <w:ins w:id="3348" w:author="Borja Gonzalez" w:date="2017-09-28T18:57:00Z">
              <w:r w:rsidRPr="0055352B">
                <w:rPr>
                  <w:lang w:val="en-US"/>
                  <w:rPrChange w:id="3349" w:author="Borja Gonzalez" w:date="2017-09-28T18:58:00Z">
                    <w:rPr>
                      <w:rFonts w:ascii="Monaco" w:hAnsi="Monaco" w:cs="Monaco"/>
                      <w:sz w:val="32"/>
                      <w:szCs w:val="32"/>
                      <w:lang w:val="en-US"/>
                    </w:rPr>
                  </w:rPrChange>
                </w:rPr>
                <w:t xml:space="preserve">    socket</w:t>
              </w:r>
              <w:r w:rsidRPr="0055352B">
                <w:rPr>
                  <w:b/>
                  <w:bCs/>
                  <w:lang w:val="en-US"/>
                  <w:rPrChange w:id="3350" w:author="Borja Gonzalez" w:date="2017-09-28T18:58:00Z">
                    <w:rPr>
                      <w:rFonts w:ascii="Monaco" w:hAnsi="Monaco" w:cs="Monaco"/>
                      <w:b/>
                      <w:bCs/>
                      <w:color w:val="000000"/>
                      <w:sz w:val="32"/>
                      <w:szCs w:val="32"/>
                      <w:lang w:val="en-US"/>
                    </w:rPr>
                  </w:rPrChange>
                </w:rPr>
                <w:t>.</w:t>
              </w:r>
              <w:r w:rsidRPr="0055352B">
                <w:rPr>
                  <w:lang w:val="en-US"/>
                  <w:rPrChange w:id="3351" w:author="Borja Gonzalez" w:date="2017-09-28T18:58:00Z">
                    <w:rPr>
                      <w:rFonts w:ascii="Monaco" w:hAnsi="Monaco" w:cs="Monaco"/>
                      <w:color w:val="000000"/>
                      <w:sz w:val="32"/>
                      <w:szCs w:val="32"/>
                      <w:lang w:val="en-US"/>
                    </w:rPr>
                  </w:rPrChange>
                </w:rPr>
                <w:t>send</w:t>
              </w:r>
              <w:r w:rsidRPr="0055352B">
                <w:rPr>
                  <w:b/>
                  <w:bCs/>
                  <w:lang w:val="en-US"/>
                  <w:rPrChange w:id="3352" w:author="Borja Gonzalez" w:date="2017-09-28T18:58:00Z">
                    <w:rPr>
                      <w:rFonts w:ascii="Monaco" w:hAnsi="Monaco" w:cs="Monaco"/>
                      <w:b/>
                      <w:bCs/>
                      <w:color w:val="000000"/>
                      <w:sz w:val="32"/>
                      <w:szCs w:val="32"/>
                      <w:lang w:val="en-US"/>
                    </w:rPr>
                  </w:rPrChange>
                </w:rPr>
                <w:t>(</w:t>
              </w:r>
              <w:r w:rsidRPr="0055352B">
                <w:rPr>
                  <w:lang w:val="en-US"/>
                  <w:rPrChange w:id="3353" w:author="Borja Gonzalez" w:date="2017-09-28T18:58:00Z">
                    <w:rPr>
                      <w:rFonts w:ascii="Monaco" w:hAnsi="Monaco" w:cs="Monaco"/>
                      <w:color w:val="000000"/>
                      <w:sz w:val="32"/>
                      <w:szCs w:val="32"/>
                      <w:lang w:val="en-US"/>
                    </w:rPr>
                  </w:rPrChange>
                </w:rPr>
                <w:t>JSON</w:t>
              </w:r>
              <w:r w:rsidRPr="0055352B">
                <w:rPr>
                  <w:b/>
                  <w:bCs/>
                  <w:lang w:val="en-US"/>
                  <w:rPrChange w:id="3354" w:author="Borja Gonzalez" w:date="2017-09-28T18:58:00Z">
                    <w:rPr>
                      <w:rFonts w:ascii="Monaco" w:hAnsi="Monaco" w:cs="Monaco"/>
                      <w:b/>
                      <w:bCs/>
                      <w:color w:val="000000"/>
                      <w:sz w:val="32"/>
                      <w:szCs w:val="32"/>
                      <w:lang w:val="en-US"/>
                    </w:rPr>
                  </w:rPrChange>
                </w:rPr>
                <w:t>.</w:t>
              </w:r>
              <w:r w:rsidRPr="0055352B">
                <w:rPr>
                  <w:lang w:val="en-US"/>
                  <w:rPrChange w:id="3355" w:author="Borja Gonzalez" w:date="2017-09-28T18:58:00Z">
                    <w:rPr>
                      <w:rFonts w:ascii="Monaco" w:hAnsi="Monaco" w:cs="Monaco"/>
                      <w:color w:val="000000"/>
                      <w:sz w:val="32"/>
                      <w:szCs w:val="32"/>
                      <w:lang w:val="en-US"/>
                    </w:rPr>
                  </w:rPrChange>
                </w:rPr>
                <w:t>stringify</w:t>
              </w:r>
              <w:r w:rsidRPr="0055352B">
                <w:rPr>
                  <w:b/>
                  <w:bCs/>
                  <w:lang w:val="en-US"/>
                  <w:rPrChange w:id="3356" w:author="Borja Gonzalez" w:date="2017-09-28T18:58:00Z">
                    <w:rPr>
                      <w:rFonts w:ascii="Monaco" w:hAnsi="Monaco" w:cs="Monaco"/>
                      <w:b/>
                      <w:bCs/>
                      <w:color w:val="000000"/>
                      <w:sz w:val="32"/>
                      <w:szCs w:val="32"/>
                      <w:lang w:val="en-US"/>
                    </w:rPr>
                  </w:rPrChange>
                </w:rPr>
                <w:t>(</w:t>
              </w:r>
              <w:r w:rsidRPr="0055352B">
                <w:rPr>
                  <w:lang w:val="en-US"/>
                  <w:rPrChange w:id="3357" w:author="Borja Gonzalez" w:date="2017-09-28T18:58:00Z">
                    <w:rPr>
                      <w:rFonts w:ascii="Monaco" w:hAnsi="Monaco" w:cs="Monaco"/>
                      <w:color w:val="000000"/>
                      <w:sz w:val="32"/>
                      <w:szCs w:val="32"/>
                      <w:lang w:val="en-US"/>
                    </w:rPr>
                  </w:rPrChange>
                </w:rPr>
                <w:t>data</w:t>
              </w:r>
              <w:r w:rsidRPr="0055352B">
                <w:rPr>
                  <w:b/>
                  <w:bCs/>
                  <w:lang w:val="en-US"/>
                  <w:rPrChange w:id="3358" w:author="Borja Gonzalez" w:date="2017-09-28T18:58:00Z">
                    <w:rPr>
                      <w:rFonts w:ascii="Monaco" w:hAnsi="Monaco" w:cs="Monaco"/>
                      <w:b/>
                      <w:bCs/>
                      <w:color w:val="000000"/>
                      <w:sz w:val="32"/>
                      <w:szCs w:val="32"/>
                      <w:lang w:val="en-US"/>
                    </w:rPr>
                  </w:rPrChange>
                </w:rPr>
                <w:t>));</w:t>
              </w:r>
            </w:ins>
          </w:p>
          <w:p w14:paraId="598AD419" w14:textId="77777777" w:rsidR="0055352B" w:rsidRPr="0079203F" w:rsidRDefault="0055352B">
            <w:pPr>
              <w:rPr>
                <w:ins w:id="3359" w:author="Borja Gonzalez" w:date="2017-09-28T18:57:00Z"/>
                <w:lang w:val="es-ES"/>
                <w:rPrChange w:id="3360" w:author="Rodrigo García" w:date="2017-09-29T10:05:00Z">
                  <w:rPr>
                    <w:ins w:id="3361" w:author="Borja Gonzalez" w:date="2017-09-28T18:57:00Z"/>
                    <w:rFonts w:ascii="Monaco" w:eastAsiaTheme="majorEastAsia" w:hAnsi="Monaco" w:cs="Monaco"/>
                    <w:color w:val="243F60" w:themeColor="accent1" w:themeShade="7F"/>
                    <w:sz w:val="32"/>
                    <w:szCs w:val="32"/>
                    <w:lang w:val="en-US"/>
                  </w:rPr>
                </w:rPrChange>
              </w:rPr>
              <w:pPrChange w:id="3362" w:author="GONZALEZ DIAZ, BORJA" w:date="2017-09-29T19:28:00Z">
                <w:pPr>
                  <w:keepNext/>
                  <w:keepLines/>
                  <w:widowControl w:val="0"/>
                  <w:autoSpaceDE w:val="0"/>
                  <w:autoSpaceDN w:val="0"/>
                  <w:adjustRightInd w:val="0"/>
                  <w:spacing w:before="200"/>
                  <w:outlineLvl w:val="4"/>
                </w:pPr>
              </w:pPrChange>
            </w:pPr>
            <w:ins w:id="3363" w:author="Borja Gonzalez" w:date="2017-09-28T18:57:00Z">
              <w:r w:rsidRPr="0055352B">
                <w:rPr>
                  <w:lang w:val="en-US"/>
                  <w:rPrChange w:id="3364" w:author="Borja Gonzalez" w:date="2017-09-28T18:58:00Z">
                    <w:rPr>
                      <w:rFonts w:ascii="Monaco" w:hAnsi="Monaco" w:cs="Monaco"/>
                      <w:sz w:val="32"/>
                      <w:szCs w:val="32"/>
                      <w:lang w:val="en-US"/>
                    </w:rPr>
                  </w:rPrChange>
                </w:rPr>
                <w:t xml:space="preserve">    </w:t>
              </w:r>
              <w:r w:rsidRPr="0079203F">
                <w:rPr>
                  <w:lang w:val="es-ES"/>
                  <w:rPrChange w:id="3365" w:author="Rodrigo García" w:date="2017-09-29T10:05:00Z">
                    <w:rPr>
                      <w:rFonts w:ascii="Monaco" w:hAnsi="Monaco" w:cs="Monaco"/>
                      <w:color w:val="000000"/>
                      <w:sz w:val="32"/>
                      <w:szCs w:val="32"/>
                      <w:lang w:val="en-US"/>
                    </w:rPr>
                  </w:rPrChange>
                </w:rPr>
                <w:t>console</w:t>
              </w:r>
              <w:r w:rsidRPr="0079203F">
                <w:rPr>
                  <w:b/>
                  <w:bCs/>
                  <w:lang w:val="es-ES"/>
                  <w:rPrChange w:id="3366" w:author="Rodrigo García" w:date="2017-09-29T10:05:00Z">
                    <w:rPr>
                      <w:rFonts w:ascii="Monaco" w:hAnsi="Monaco" w:cs="Monaco"/>
                      <w:b/>
                      <w:bCs/>
                      <w:color w:val="000000"/>
                      <w:sz w:val="32"/>
                      <w:szCs w:val="32"/>
                      <w:lang w:val="en-US"/>
                    </w:rPr>
                  </w:rPrChange>
                </w:rPr>
                <w:t>.</w:t>
              </w:r>
              <w:r w:rsidRPr="0079203F">
                <w:rPr>
                  <w:lang w:val="es-ES"/>
                  <w:rPrChange w:id="3367" w:author="Rodrigo García" w:date="2017-09-29T10:05:00Z">
                    <w:rPr>
                      <w:rFonts w:ascii="Monaco" w:hAnsi="Monaco" w:cs="Monaco"/>
                      <w:color w:val="000000"/>
                      <w:sz w:val="32"/>
                      <w:szCs w:val="32"/>
                      <w:lang w:val="en-US"/>
                    </w:rPr>
                  </w:rPrChange>
                </w:rPr>
                <w:t>log</w:t>
              </w:r>
              <w:r w:rsidRPr="0079203F">
                <w:rPr>
                  <w:b/>
                  <w:bCs/>
                  <w:lang w:val="es-ES"/>
                  <w:rPrChange w:id="3368" w:author="Rodrigo García" w:date="2017-09-29T10:05:00Z">
                    <w:rPr>
                      <w:rFonts w:ascii="Monaco" w:hAnsi="Monaco" w:cs="Monaco"/>
                      <w:b/>
                      <w:bCs/>
                      <w:color w:val="000000"/>
                      <w:sz w:val="32"/>
                      <w:szCs w:val="32"/>
                      <w:lang w:val="en-US"/>
                    </w:rPr>
                  </w:rPrChange>
                </w:rPr>
                <w:t>(</w:t>
              </w:r>
              <w:r w:rsidRPr="0079203F">
                <w:rPr>
                  <w:color w:val="4E9A06"/>
                  <w:lang w:val="es-ES"/>
                  <w:rPrChange w:id="3369" w:author="Rodrigo García" w:date="2017-09-29T10:05:00Z">
                    <w:rPr>
                      <w:rFonts w:ascii="Monaco" w:hAnsi="Monaco" w:cs="Monaco"/>
                      <w:color w:val="4E9A06"/>
                      <w:sz w:val="32"/>
                      <w:szCs w:val="32"/>
                      <w:lang w:val="en-US"/>
                    </w:rPr>
                  </w:rPrChange>
                </w:rPr>
                <w:t>"Solicitud para añadir paciente: ("</w:t>
              </w:r>
              <w:r w:rsidRPr="0079203F">
                <w:rPr>
                  <w:b/>
                  <w:bCs/>
                  <w:color w:val="CE5C00"/>
                  <w:lang w:val="es-ES"/>
                  <w:rPrChange w:id="3370" w:author="Rodrigo García" w:date="2017-09-29T10:05:00Z">
                    <w:rPr>
                      <w:rFonts w:ascii="Monaco" w:hAnsi="Monaco" w:cs="Monaco"/>
                      <w:b/>
                      <w:bCs/>
                      <w:color w:val="CE5C00"/>
                      <w:sz w:val="32"/>
                      <w:szCs w:val="32"/>
                      <w:lang w:val="en-US"/>
                    </w:rPr>
                  </w:rPrChange>
                </w:rPr>
                <w:t>+</w:t>
              </w:r>
              <w:r w:rsidRPr="0079203F">
                <w:rPr>
                  <w:lang w:val="es-ES"/>
                  <w:rPrChange w:id="3371" w:author="Rodrigo García" w:date="2017-09-29T10:05:00Z">
                    <w:rPr>
                      <w:rFonts w:ascii="Monaco" w:hAnsi="Monaco" w:cs="Monaco"/>
                      <w:color w:val="000000"/>
                      <w:sz w:val="32"/>
                      <w:szCs w:val="32"/>
                      <w:lang w:val="en-US"/>
                    </w:rPr>
                  </w:rPrChange>
                </w:rPr>
                <w:t>data</w:t>
              </w:r>
              <w:r w:rsidRPr="0079203F">
                <w:rPr>
                  <w:b/>
                  <w:bCs/>
                  <w:lang w:val="es-ES"/>
                  <w:rPrChange w:id="3372" w:author="Rodrigo García" w:date="2017-09-29T10:05:00Z">
                    <w:rPr>
                      <w:rFonts w:ascii="Monaco" w:hAnsi="Monaco" w:cs="Monaco"/>
                      <w:b/>
                      <w:bCs/>
                      <w:color w:val="000000"/>
                      <w:sz w:val="32"/>
                      <w:szCs w:val="32"/>
                      <w:lang w:val="en-US"/>
                    </w:rPr>
                  </w:rPrChange>
                </w:rPr>
                <w:t>.</w:t>
              </w:r>
              <w:r w:rsidRPr="0079203F">
                <w:rPr>
                  <w:lang w:val="es-ES"/>
                  <w:rPrChange w:id="3373" w:author="Rodrigo García" w:date="2017-09-29T10:05:00Z">
                    <w:rPr>
                      <w:rFonts w:ascii="Monaco" w:hAnsi="Monaco" w:cs="Monaco"/>
                      <w:color w:val="000000"/>
                      <w:sz w:val="32"/>
                      <w:szCs w:val="32"/>
                      <w:lang w:val="en-US"/>
                    </w:rPr>
                  </w:rPrChange>
                </w:rPr>
                <w:t>n</w:t>
              </w:r>
              <w:r w:rsidRPr="0079203F">
                <w:rPr>
                  <w:b/>
                  <w:bCs/>
                  <w:color w:val="CE5C00"/>
                  <w:lang w:val="es-ES"/>
                  <w:rPrChange w:id="3374" w:author="Rodrigo García" w:date="2017-09-29T10:05:00Z">
                    <w:rPr>
                      <w:rFonts w:ascii="Monaco" w:hAnsi="Monaco" w:cs="Monaco"/>
                      <w:b/>
                      <w:bCs/>
                      <w:color w:val="CE5C00"/>
                      <w:sz w:val="32"/>
                      <w:szCs w:val="32"/>
                      <w:lang w:val="en-US"/>
                    </w:rPr>
                  </w:rPrChange>
                </w:rPr>
                <w:t>+</w:t>
              </w:r>
              <w:r w:rsidRPr="0079203F">
                <w:rPr>
                  <w:color w:val="4E9A06"/>
                  <w:lang w:val="es-ES"/>
                  <w:rPrChange w:id="3375" w:author="Rodrigo García" w:date="2017-09-29T10:05:00Z">
                    <w:rPr>
                      <w:rFonts w:ascii="Monaco" w:hAnsi="Monaco" w:cs="Monaco"/>
                      <w:color w:val="4E9A06"/>
                      <w:sz w:val="32"/>
                      <w:szCs w:val="32"/>
                      <w:lang w:val="en-US"/>
                    </w:rPr>
                  </w:rPrChange>
                </w:rPr>
                <w:t>" "</w:t>
              </w:r>
              <w:r w:rsidRPr="0079203F">
                <w:rPr>
                  <w:b/>
                  <w:bCs/>
                  <w:color w:val="CE5C00"/>
                  <w:lang w:val="es-ES"/>
                  <w:rPrChange w:id="3376" w:author="Rodrigo García" w:date="2017-09-29T10:05:00Z">
                    <w:rPr>
                      <w:rFonts w:ascii="Monaco" w:hAnsi="Monaco" w:cs="Monaco"/>
                      <w:b/>
                      <w:bCs/>
                      <w:color w:val="CE5C00"/>
                      <w:sz w:val="32"/>
                      <w:szCs w:val="32"/>
                      <w:lang w:val="en-US"/>
                    </w:rPr>
                  </w:rPrChange>
                </w:rPr>
                <w:t>+</w:t>
              </w:r>
              <w:r w:rsidRPr="0079203F">
                <w:rPr>
                  <w:lang w:val="es-ES"/>
                  <w:rPrChange w:id="3377" w:author="Rodrigo García" w:date="2017-09-29T10:05:00Z">
                    <w:rPr>
                      <w:rFonts w:ascii="Monaco" w:hAnsi="Monaco" w:cs="Monaco"/>
                      <w:color w:val="000000"/>
                      <w:sz w:val="32"/>
                      <w:szCs w:val="32"/>
                      <w:lang w:val="en-US"/>
                    </w:rPr>
                  </w:rPrChange>
                </w:rPr>
                <w:t>data</w:t>
              </w:r>
              <w:r w:rsidRPr="0079203F">
                <w:rPr>
                  <w:b/>
                  <w:bCs/>
                  <w:lang w:val="es-ES"/>
                  <w:rPrChange w:id="3378" w:author="Rodrigo García" w:date="2017-09-29T10:05:00Z">
                    <w:rPr>
                      <w:rFonts w:ascii="Monaco" w:hAnsi="Monaco" w:cs="Monaco"/>
                      <w:b/>
                      <w:bCs/>
                      <w:color w:val="000000"/>
                      <w:sz w:val="32"/>
                      <w:szCs w:val="32"/>
                      <w:lang w:val="en-US"/>
                    </w:rPr>
                  </w:rPrChange>
                </w:rPr>
                <w:t>.</w:t>
              </w:r>
              <w:r w:rsidRPr="0079203F">
                <w:rPr>
                  <w:lang w:val="es-ES"/>
                  <w:rPrChange w:id="3379" w:author="Rodrigo García" w:date="2017-09-29T10:05:00Z">
                    <w:rPr>
                      <w:rFonts w:ascii="Monaco" w:hAnsi="Monaco" w:cs="Monaco"/>
                      <w:color w:val="000000"/>
                      <w:sz w:val="32"/>
                      <w:szCs w:val="32"/>
                      <w:lang w:val="en-US"/>
                    </w:rPr>
                  </w:rPrChange>
                </w:rPr>
                <w:t>a</w:t>
              </w:r>
              <w:r w:rsidRPr="0079203F">
                <w:rPr>
                  <w:b/>
                  <w:bCs/>
                  <w:color w:val="CE5C00"/>
                  <w:lang w:val="es-ES"/>
                  <w:rPrChange w:id="3380" w:author="Rodrigo García" w:date="2017-09-29T10:05:00Z">
                    <w:rPr>
                      <w:rFonts w:ascii="Monaco" w:hAnsi="Monaco" w:cs="Monaco"/>
                      <w:b/>
                      <w:bCs/>
                      <w:color w:val="CE5C00"/>
                      <w:sz w:val="32"/>
                      <w:szCs w:val="32"/>
                      <w:lang w:val="en-US"/>
                    </w:rPr>
                  </w:rPrChange>
                </w:rPr>
                <w:t>+</w:t>
              </w:r>
              <w:r w:rsidRPr="0079203F">
                <w:rPr>
                  <w:color w:val="4E9A06"/>
                  <w:lang w:val="es-ES"/>
                  <w:rPrChange w:id="3381" w:author="Rodrigo García" w:date="2017-09-29T10:05:00Z">
                    <w:rPr>
                      <w:rFonts w:ascii="Monaco" w:hAnsi="Monaco" w:cs="Monaco"/>
                      <w:color w:val="4E9A06"/>
                      <w:sz w:val="32"/>
                      <w:szCs w:val="32"/>
                      <w:lang w:val="en-US"/>
                    </w:rPr>
                  </w:rPrChange>
                </w:rPr>
                <w:t>") enviada"</w:t>
              </w:r>
              <w:r w:rsidRPr="0079203F">
                <w:rPr>
                  <w:b/>
                  <w:bCs/>
                  <w:lang w:val="es-ES"/>
                  <w:rPrChange w:id="3382" w:author="Rodrigo García" w:date="2017-09-29T10:05:00Z">
                    <w:rPr>
                      <w:rFonts w:ascii="Monaco" w:hAnsi="Monaco" w:cs="Monaco"/>
                      <w:b/>
                      <w:bCs/>
                      <w:color w:val="000000"/>
                      <w:sz w:val="32"/>
                      <w:szCs w:val="32"/>
                      <w:lang w:val="en-US"/>
                    </w:rPr>
                  </w:rPrChange>
                </w:rPr>
                <w:t>);</w:t>
              </w:r>
            </w:ins>
          </w:p>
          <w:p w14:paraId="3DF7A53D" w14:textId="77777777" w:rsidR="0055352B" w:rsidRPr="0055352B" w:rsidRDefault="0055352B">
            <w:pPr>
              <w:rPr>
                <w:ins w:id="3383" w:author="Borja Gonzalez" w:date="2017-09-28T18:57:00Z"/>
                <w:lang w:val="en-US"/>
                <w:rPrChange w:id="3384" w:author="Borja Gonzalez" w:date="2017-09-28T18:58:00Z">
                  <w:rPr>
                    <w:ins w:id="3385" w:author="Borja Gonzalez" w:date="2017-09-28T18:57:00Z"/>
                    <w:rFonts w:ascii="Monaco" w:eastAsiaTheme="majorEastAsia" w:hAnsi="Monaco" w:cs="Monaco"/>
                    <w:color w:val="243F60" w:themeColor="accent1" w:themeShade="7F"/>
                    <w:sz w:val="32"/>
                    <w:szCs w:val="32"/>
                    <w:lang w:val="en-US"/>
                  </w:rPr>
                </w:rPrChange>
              </w:rPr>
              <w:pPrChange w:id="3386" w:author="GONZALEZ DIAZ, BORJA" w:date="2017-09-29T19:28:00Z">
                <w:pPr>
                  <w:keepNext/>
                  <w:keepLines/>
                  <w:widowControl w:val="0"/>
                  <w:autoSpaceDE w:val="0"/>
                  <w:autoSpaceDN w:val="0"/>
                  <w:adjustRightInd w:val="0"/>
                  <w:spacing w:before="200"/>
                  <w:outlineLvl w:val="4"/>
                </w:pPr>
              </w:pPrChange>
            </w:pPr>
            <w:ins w:id="3387" w:author="Borja Gonzalez" w:date="2017-09-28T18:57:00Z">
              <w:r w:rsidRPr="0055352B">
                <w:rPr>
                  <w:b/>
                  <w:bCs/>
                  <w:lang w:val="en-US"/>
                  <w:rPrChange w:id="3388"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3389"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79203F" w:rsidRDefault="0055352B" w:rsidP="0055352B">
      <w:pPr>
        <w:widowControl w:val="0"/>
        <w:autoSpaceDE w:val="0"/>
        <w:autoSpaceDN w:val="0"/>
        <w:adjustRightInd w:val="0"/>
        <w:rPr>
          <w:ins w:id="3390" w:author="Borja Gonzalez" w:date="2017-09-28T18:59:00Z"/>
          <w:rFonts w:ascii="Monaco" w:hAnsi="Monaco" w:cs="Monaco"/>
          <w:noProof/>
          <w:sz w:val="20"/>
          <w:szCs w:val="20"/>
          <w:lang w:val="es-ES"/>
          <w:rPrChange w:id="3391" w:author="Rodrigo García" w:date="2017-09-29T10:05:00Z">
            <w:rPr>
              <w:ins w:id="3392" w:author="Borja Gonzalez" w:date="2017-09-28T18:59:00Z"/>
              <w:rFonts w:ascii="Monaco" w:hAnsi="Monaco" w:cs="Monaco"/>
              <w:noProof/>
              <w:sz w:val="20"/>
              <w:szCs w:val="20"/>
              <w:lang w:val="en-US"/>
            </w:rPr>
          </w:rPrChange>
        </w:rPr>
      </w:pPr>
    </w:p>
    <w:tbl>
      <w:tblPr>
        <w:tblStyle w:val="Tablaconcuadrcula"/>
        <w:tblW w:w="0" w:type="auto"/>
        <w:tblLook w:val="04A0" w:firstRow="1" w:lastRow="0" w:firstColumn="1" w:lastColumn="0" w:noHBand="0" w:noVBand="1"/>
      </w:tblPr>
      <w:tblGrid>
        <w:gridCol w:w="8856"/>
      </w:tblGrid>
      <w:tr w:rsidR="0055352B" w14:paraId="655655C2" w14:textId="77777777" w:rsidTr="0055352B">
        <w:trPr>
          <w:ins w:id="3393" w:author="Borja Gonzalez" w:date="2017-09-28T18:59:00Z"/>
        </w:trPr>
        <w:tc>
          <w:tcPr>
            <w:tcW w:w="8856" w:type="dxa"/>
          </w:tcPr>
          <w:p w14:paraId="73F5ABB8" w14:textId="77777777" w:rsidR="0055352B" w:rsidRPr="00557475" w:rsidRDefault="0055352B">
            <w:pPr>
              <w:rPr>
                <w:ins w:id="3394" w:author="Borja Gonzalez" w:date="2017-09-28T18:59:00Z"/>
                <w:noProof/>
                <w:lang w:val="en-US"/>
              </w:rPr>
              <w:pPrChange w:id="3395" w:author="GONZALEZ DIAZ, BORJA" w:date="2017-09-29T19:28:00Z">
                <w:pPr>
                  <w:widowControl w:val="0"/>
                  <w:autoSpaceDE w:val="0"/>
                  <w:autoSpaceDN w:val="0"/>
                  <w:adjustRightInd w:val="0"/>
                </w:pPr>
              </w:pPrChange>
            </w:pPr>
            <w:ins w:id="3396" w:author="Borja Gonzalez" w:date="2017-09-28T18:59:00Z">
              <w:r w:rsidRPr="00557475">
                <w:rPr>
                  <w:b/>
                  <w:bCs/>
                  <w:noProof/>
                  <w:color w:val="204A87"/>
                  <w:lang w:val="en-US"/>
                </w:rPr>
                <w:t>var</w:t>
              </w:r>
              <w:r w:rsidRPr="00557475">
                <w:rPr>
                  <w:noProof/>
                  <w:lang w:val="en-US"/>
                </w:rPr>
                <w:t xml:space="preserve"> </w:t>
              </w:r>
              <w:r w:rsidRPr="00557475">
                <w:rPr>
                  <w:noProof/>
                  <w:color w:val="000000"/>
                  <w:lang w:val="en-US"/>
                </w:rPr>
                <w:t>socket</w:t>
              </w:r>
              <w:r w:rsidRPr="00557475">
                <w:rPr>
                  <w:noProof/>
                  <w:lang w:val="en-US"/>
                </w:rPr>
                <w:t xml:space="preserve"> </w:t>
              </w:r>
              <w:r w:rsidRPr="00557475">
                <w:rPr>
                  <w:b/>
                  <w:bCs/>
                  <w:noProof/>
                  <w:color w:val="CE5C00"/>
                  <w:lang w:val="en-US"/>
                </w:rPr>
                <w:t>=</w:t>
              </w:r>
              <w:r w:rsidRPr="00557475">
                <w:rPr>
                  <w:noProof/>
                  <w:lang w:val="en-US"/>
                </w:rPr>
                <w:t xml:space="preserve"> </w:t>
              </w:r>
              <w:r w:rsidRPr="00557475">
                <w:rPr>
                  <w:noProof/>
                  <w:color w:val="000000"/>
                  <w:lang w:val="en-US"/>
                </w:rPr>
                <w:t>io</w:t>
              </w:r>
              <w:r w:rsidRPr="00557475">
                <w:rPr>
                  <w:b/>
                  <w:bCs/>
                  <w:noProof/>
                  <w:color w:val="000000"/>
                  <w:lang w:val="en-US"/>
                </w:rPr>
                <w:t>.</w:t>
              </w:r>
              <w:r w:rsidRPr="00557475">
                <w:rPr>
                  <w:noProof/>
                  <w:color w:val="000000"/>
                  <w:lang w:val="en-US"/>
                </w:rPr>
                <w:t>connect</w:t>
              </w:r>
              <w:r w:rsidRPr="00557475">
                <w:rPr>
                  <w:b/>
                  <w:bCs/>
                  <w:noProof/>
                  <w:color w:val="000000"/>
                  <w:lang w:val="en-US"/>
                </w:rPr>
                <w:t>(</w:t>
              </w:r>
              <w:r w:rsidRPr="00557475">
                <w:rPr>
                  <w:noProof/>
                  <w:lang w:val="en-US"/>
                </w:rPr>
                <w:t>"http://172.20.10.5:8124"</w:t>
              </w:r>
              <w:r w:rsidRPr="00557475">
                <w:rPr>
                  <w:b/>
                  <w:bCs/>
                  <w:noProof/>
                  <w:color w:val="000000"/>
                  <w:lang w:val="en-US"/>
                </w:rPr>
                <w:t>);</w:t>
              </w:r>
              <w:r w:rsidRPr="00557475">
                <w:rPr>
                  <w:noProof/>
                  <w:lang w:val="en-US"/>
                </w:rPr>
                <w:t xml:space="preserve"> </w:t>
              </w:r>
            </w:ins>
          </w:p>
          <w:p w14:paraId="32C9A502" w14:textId="77777777" w:rsidR="0055352B" w:rsidRPr="00557475" w:rsidRDefault="0055352B">
            <w:pPr>
              <w:rPr>
                <w:ins w:id="3397" w:author="Borja Gonzalez" w:date="2017-09-28T18:59:00Z"/>
                <w:noProof/>
                <w:lang w:val="en-US"/>
              </w:rPr>
              <w:pPrChange w:id="3398" w:author="GONZALEZ DIAZ, BORJA" w:date="2017-09-29T19:28:00Z">
                <w:pPr>
                  <w:widowControl w:val="0"/>
                  <w:autoSpaceDE w:val="0"/>
                  <w:autoSpaceDN w:val="0"/>
                  <w:adjustRightInd w:val="0"/>
                </w:pPr>
              </w:pPrChange>
            </w:pPr>
            <w:ins w:id="3399" w:author="Borja Gonzalez" w:date="2017-09-28T18:59:00Z">
              <w:r w:rsidRPr="00557475">
                <w:rPr>
                  <w:noProof/>
                  <w:color w:val="000000"/>
                  <w:lang w:val="en-US"/>
                </w:rPr>
                <w:t>socket</w:t>
              </w:r>
              <w:r w:rsidRPr="00557475">
                <w:rPr>
                  <w:b/>
                  <w:bCs/>
                  <w:noProof/>
                  <w:color w:val="000000"/>
                  <w:lang w:val="en-US"/>
                </w:rPr>
                <w:t>.</w:t>
              </w:r>
              <w:r w:rsidRPr="00557475">
                <w:rPr>
                  <w:noProof/>
                  <w:color w:val="000000"/>
                  <w:lang w:val="en-US"/>
                </w:rPr>
                <w:t>on</w:t>
              </w:r>
              <w:r w:rsidRPr="00557475">
                <w:rPr>
                  <w:b/>
                  <w:bCs/>
                  <w:noProof/>
                  <w:color w:val="000000"/>
                  <w:lang w:val="en-US"/>
                </w:rPr>
                <w:t>(</w:t>
              </w:r>
              <w:r w:rsidRPr="00557475">
                <w:rPr>
                  <w:noProof/>
                  <w:lang w:val="en-US"/>
                </w:rPr>
                <w:t>"reload"</w:t>
              </w:r>
              <w:r w:rsidRPr="00557475">
                <w:rPr>
                  <w:b/>
                  <w:bCs/>
                  <w:noProof/>
                  <w:color w:val="000000"/>
                  <w:lang w:val="en-US"/>
                </w:rPr>
                <w:t>,</w:t>
              </w:r>
              <w:r w:rsidRPr="00557475">
                <w:rPr>
                  <w:noProof/>
                  <w:lang w:val="en-US"/>
                </w:rPr>
                <w:t xml:space="preserve"> </w:t>
              </w:r>
              <w:r w:rsidRPr="00557475">
                <w:rPr>
                  <w:b/>
                  <w:bCs/>
                  <w:noProof/>
                  <w:color w:val="204A87"/>
                  <w:lang w:val="en-US"/>
                </w:rPr>
                <w:t>function</w:t>
              </w:r>
              <w:r w:rsidRPr="00557475">
                <w:rPr>
                  <w:noProof/>
                  <w:lang w:val="en-US"/>
                </w:rPr>
                <w:t xml:space="preserve"> </w:t>
              </w:r>
              <w:r w:rsidRPr="00557475">
                <w:rPr>
                  <w:b/>
                  <w:bCs/>
                  <w:noProof/>
                  <w:color w:val="000000"/>
                  <w:lang w:val="en-US"/>
                </w:rPr>
                <w:t>(</w:t>
              </w:r>
              <w:r w:rsidRPr="00557475">
                <w:rPr>
                  <w:noProof/>
                  <w:color w:val="000000"/>
                  <w:lang w:val="en-US"/>
                </w:rPr>
                <w:t>data</w:t>
              </w:r>
              <w:r w:rsidRPr="00557475">
                <w:rPr>
                  <w:b/>
                  <w:bCs/>
                  <w:noProof/>
                  <w:color w:val="000000"/>
                  <w:lang w:val="en-US"/>
                </w:rPr>
                <w:t>)</w:t>
              </w:r>
              <w:r w:rsidRPr="00557475">
                <w:rPr>
                  <w:noProof/>
                  <w:lang w:val="en-US"/>
                </w:rPr>
                <w:t xml:space="preserve"> </w:t>
              </w:r>
              <w:r w:rsidRPr="00557475">
                <w:rPr>
                  <w:b/>
                  <w:bCs/>
                  <w:noProof/>
                  <w:color w:val="000000"/>
                  <w:lang w:val="en-US"/>
                </w:rPr>
                <w:t>{</w:t>
              </w:r>
            </w:ins>
          </w:p>
          <w:p w14:paraId="7CCC1E9B" w14:textId="77777777" w:rsidR="0055352B" w:rsidRPr="00557475" w:rsidRDefault="0055352B">
            <w:pPr>
              <w:rPr>
                <w:ins w:id="3400" w:author="Borja Gonzalez" w:date="2017-09-28T18:59:00Z"/>
                <w:noProof/>
                <w:lang w:val="en-US"/>
              </w:rPr>
              <w:pPrChange w:id="3401" w:author="GONZALEZ DIAZ, BORJA" w:date="2017-09-29T19:28:00Z">
                <w:pPr>
                  <w:widowControl w:val="0"/>
                  <w:autoSpaceDE w:val="0"/>
                  <w:autoSpaceDN w:val="0"/>
                  <w:adjustRightInd w:val="0"/>
                </w:pPr>
              </w:pPrChange>
            </w:pPr>
            <w:ins w:id="3402" w:author="Borja Gonzalez" w:date="2017-09-28T18:59:00Z">
              <w:r w:rsidRPr="00557475">
                <w:rPr>
                  <w:noProof/>
                  <w:lang w:val="en-US"/>
                </w:rPr>
                <w:t xml:space="preserve">    </w:t>
              </w:r>
              <w:r w:rsidRPr="00557475">
                <w:rPr>
                  <w:noProof/>
                  <w:lang w:val="en-US"/>
                </w:rPr>
                <w:tab/>
              </w:r>
              <w:r w:rsidRPr="00557475">
                <w:rPr>
                  <w:noProof/>
                  <w:color w:val="000000"/>
                  <w:lang w:val="en-US"/>
                </w:rPr>
                <w:t>location</w:t>
              </w:r>
              <w:r w:rsidRPr="00557475">
                <w:rPr>
                  <w:b/>
                  <w:bCs/>
                  <w:noProof/>
                  <w:color w:val="000000"/>
                  <w:lang w:val="en-US"/>
                </w:rPr>
                <w:t>.</w:t>
              </w:r>
              <w:r w:rsidRPr="00557475">
                <w:rPr>
                  <w:noProof/>
                  <w:color w:val="000000"/>
                  <w:lang w:val="en-US"/>
                </w:rPr>
                <w:t>reload</w:t>
              </w:r>
              <w:r w:rsidRPr="00557475">
                <w:rPr>
                  <w:b/>
                  <w:bCs/>
                  <w:noProof/>
                  <w:color w:val="000000"/>
                  <w:lang w:val="en-US"/>
                </w:rPr>
                <w:t>();</w:t>
              </w:r>
            </w:ins>
          </w:p>
          <w:p w14:paraId="3DBF1B31" w14:textId="77777777" w:rsidR="0055352B" w:rsidRPr="00557475" w:rsidRDefault="0055352B">
            <w:pPr>
              <w:rPr>
                <w:ins w:id="3403" w:author="Borja Gonzalez" w:date="2017-09-28T18:59:00Z"/>
                <w:noProof/>
                <w:lang w:val="en-US"/>
              </w:rPr>
              <w:pPrChange w:id="3404" w:author="GONZALEZ DIAZ, BORJA" w:date="2017-09-29T19:28:00Z">
                <w:pPr>
                  <w:widowControl w:val="0"/>
                  <w:autoSpaceDE w:val="0"/>
                  <w:autoSpaceDN w:val="0"/>
                  <w:adjustRightInd w:val="0"/>
                </w:pPr>
              </w:pPrChange>
            </w:pPr>
            <w:ins w:id="3405" w:author="Borja Gonzalez" w:date="2017-09-28T18:59:00Z">
              <w:r w:rsidRPr="00557475">
                <w:rPr>
                  <w:noProof/>
                  <w:lang w:val="en-US"/>
                </w:rPr>
                <w:tab/>
              </w:r>
              <w:r w:rsidRPr="00557475">
                <w:rPr>
                  <w:b/>
                  <w:bCs/>
                  <w:noProof/>
                  <w:color w:val="000000"/>
                  <w:lang w:val="en-US"/>
                </w:rPr>
                <w:t>});</w:t>
              </w:r>
            </w:ins>
          </w:p>
          <w:p w14:paraId="4FAE1B33" w14:textId="77777777" w:rsidR="0055352B" w:rsidRDefault="0055352B" w:rsidP="0055352B">
            <w:pPr>
              <w:widowControl w:val="0"/>
              <w:autoSpaceDE w:val="0"/>
              <w:autoSpaceDN w:val="0"/>
              <w:adjustRightInd w:val="0"/>
              <w:rPr>
                <w:ins w:id="3406"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3407" w:author="Borja Gonzalez" w:date="2017-09-28T18:59:00Z"/>
          <w:rFonts w:ascii="Monaco" w:hAnsi="Monaco" w:cs="Monaco"/>
          <w:noProof/>
          <w:sz w:val="20"/>
          <w:szCs w:val="20"/>
          <w:lang w:val="en-US"/>
        </w:rPr>
      </w:pPr>
    </w:p>
    <w:p w14:paraId="0E3EF5F8" w14:textId="55030607" w:rsidR="00520C5F" w:rsidRDefault="00520C5F" w:rsidP="00520C5F">
      <w:del w:id="3408" w:author="Borja Gonzalez" w:date="2017-09-28T18:58:00Z">
        <w:r w:rsidDel="0055352B">
          <w:rPr>
            <w:noProof/>
            <w:lang w:eastAsia="es-ES_tradnl"/>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0854A314" w:rsidR="00520C5F" w:rsidRDefault="001D2097" w:rsidP="00520C5F">
      <w:ins w:id="3409" w:author="Borja Gonzalez" w:date="2017-09-29T12:48:00Z">
        <w:r>
          <w:t>E</w:t>
        </w:r>
      </w:ins>
      <w:del w:id="3410" w:author="Borja Gonzalez" w:date="2017-09-29T12:48:00Z">
        <w:r w:rsidR="00520C5F" w:rsidDel="001D2097">
          <w:delText>É</w:delText>
        </w:r>
      </w:del>
      <w:r w:rsidR="00520C5F">
        <w:t>st</w:t>
      </w:r>
      <w:r w:rsidR="00BC4CE1">
        <w:t>e</w:t>
      </w:r>
      <w:r w:rsidR="00520C5F">
        <w:t xml:space="preserve"> código se encuentra en el navegador y espera a que el servidor confirme </w:t>
      </w:r>
      <w:r w:rsidR="00520C5F">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Ttulo4"/>
      </w:pPr>
      <w:r>
        <w:lastRenderedPageBreak/>
        <w:t>4.3.3.2.  Funcionalidad en el lado del servidor</w:t>
      </w:r>
    </w:p>
    <w:p w14:paraId="4C731094" w14:textId="77777777" w:rsidR="00520C5F" w:rsidRDefault="00520C5F" w:rsidP="00BC4CE1"/>
    <w:tbl>
      <w:tblPr>
        <w:tblStyle w:val="Tablaconcuadrcula"/>
        <w:tblW w:w="0" w:type="auto"/>
        <w:tblLook w:val="04A0" w:firstRow="1" w:lastRow="0" w:firstColumn="1" w:lastColumn="0" w:noHBand="0" w:noVBand="1"/>
      </w:tblPr>
      <w:tblGrid>
        <w:gridCol w:w="8856"/>
      </w:tblGrid>
      <w:tr w:rsidR="0055352B" w14:paraId="02311D39" w14:textId="77777777" w:rsidTr="0055352B">
        <w:trPr>
          <w:ins w:id="3411" w:author="Borja Gonzalez" w:date="2017-09-28T19:00:00Z"/>
        </w:trPr>
        <w:tc>
          <w:tcPr>
            <w:tcW w:w="8856" w:type="dxa"/>
          </w:tcPr>
          <w:p w14:paraId="3E7E0B57" w14:textId="77777777" w:rsidR="0055352B" w:rsidRPr="00557475" w:rsidRDefault="0055352B">
            <w:pPr>
              <w:rPr>
                <w:ins w:id="3412" w:author="Borja Gonzalez" w:date="2017-09-28T19:00:00Z"/>
                <w:noProof/>
                <w:lang w:val="en-US"/>
              </w:rPr>
              <w:pPrChange w:id="3413" w:author="GONZALEZ DIAZ, BORJA" w:date="2017-09-29T19:28:00Z">
                <w:pPr>
                  <w:widowControl w:val="0"/>
                  <w:autoSpaceDE w:val="0"/>
                  <w:autoSpaceDN w:val="0"/>
                  <w:adjustRightInd w:val="0"/>
                </w:pPr>
              </w:pPrChange>
            </w:pPr>
            <w:ins w:id="3414" w:author="Borja Gonzalez" w:date="2017-09-28T19:00: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7D0C0B8" w14:textId="0485E0CD" w:rsidR="0055352B" w:rsidRPr="0079203F" w:rsidRDefault="0055352B">
            <w:pPr>
              <w:rPr>
                <w:ins w:id="3415" w:author="Borja Gonzalez" w:date="2017-09-28T19:00:00Z"/>
                <w:b/>
                <w:bCs/>
                <w:noProof/>
                <w:lang w:val="es-ES"/>
                <w:rPrChange w:id="3416" w:author="Rodrigo García" w:date="2017-09-29T10:05:00Z">
                  <w:rPr>
                    <w:ins w:id="3417" w:author="Borja Gonzalez" w:date="2017-09-28T19:00:00Z"/>
                    <w:rFonts w:ascii="Monaco" w:eastAsiaTheme="majorEastAsia" w:hAnsi="Monaco" w:cs="Monaco"/>
                    <w:b/>
                    <w:bCs/>
                    <w:noProof/>
                    <w:color w:val="000000"/>
                    <w:sz w:val="20"/>
                    <w:szCs w:val="20"/>
                    <w:lang w:val="en-US"/>
                  </w:rPr>
                </w:rPrChange>
              </w:rPr>
              <w:pPrChange w:id="3418" w:author="GONZALEZ DIAZ, BORJA" w:date="2017-09-29T19:28:00Z">
                <w:pPr>
                  <w:keepNext/>
                  <w:keepLines/>
                  <w:widowControl w:val="0"/>
                  <w:autoSpaceDE w:val="0"/>
                  <w:autoSpaceDN w:val="0"/>
                  <w:adjustRightInd w:val="0"/>
                  <w:spacing w:before="200"/>
                  <w:outlineLvl w:val="4"/>
                </w:pPr>
              </w:pPrChange>
            </w:pPr>
            <w:ins w:id="3419" w:author="Borja Gonzalez" w:date="2017-09-28T19:00:00Z">
              <w:r w:rsidRPr="00557475">
                <w:rPr>
                  <w:noProof/>
                  <w:lang w:val="en-US"/>
                </w:rPr>
                <w:t xml:space="preserve">    </w:t>
              </w:r>
              <w:r w:rsidRPr="0079203F">
                <w:rPr>
                  <w:noProof/>
                  <w:lang w:val="es-ES"/>
                  <w:rPrChange w:id="3420" w:author="Rodrigo García" w:date="2017-09-29T10:05:00Z">
                    <w:rPr>
                      <w:rFonts w:ascii="Monaco" w:hAnsi="Monaco" w:cs="Monaco"/>
                      <w:noProof/>
                      <w:color w:val="000000"/>
                      <w:sz w:val="20"/>
                      <w:szCs w:val="20"/>
                      <w:lang w:val="en-US"/>
                    </w:rPr>
                  </w:rPrChange>
                </w:rPr>
                <w:t xml:space="preserve">datos </w:t>
              </w:r>
              <w:r w:rsidRPr="0079203F">
                <w:rPr>
                  <w:b/>
                  <w:bCs/>
                  <w:noProof/>
                  <w:color w:val="CE5C00"/>
                  <w:lang w:val="es-ES"/>
                  <w:rPrChange w:id="3421" w:author="Rodrigo García" w:date="2017-09-29T10:05:00Z">
                    <w:rPr>
                      <w:rFonts w:ascii="Monaco" w:hAnsi="Monaco" w:cs="Monaco"/>
                      <w:b/>
                      <w:bCs/>
                      <w:noProof/>
                      <w:color w:val="CE5C00"/>
                      <w:sz w:val="20"/>
                      <w:szCs w:val="20"/>
                      <w:lang w:val="en-US"/>
                    </w:rPr>
                  </w:rPrChange>
                </w:rPr>
                <w:t>=</w:t>
              </w:r>
              <w:r w:rsidRPr="0079203F">
                <w:rPr>
                  <w:noProof/>
                  <w:lang w:val="es-ES"/>
                  <w:rPrChange w:id="3422" w:author="Rodrigo García" w:date="2017-09-29T10:05:00Z">
                    <w:rPr>
                      <w:rFonts w:ascii="Monaco" w:hAnsi="Monaco" w:cs="Monaco"/>
                      <w:noProof/>
                      <w:sz w:val="20"/>
                      <w:szCs w:val="20"/>
                      <w:lang w:val="en-US"/>
                    </w:rPr>
                  </w:rPrChange>
                </w:rPr>
                <w:t xml:space="preserve"> JSON</w:t>
              </w:r>
              <w:r w:rsidRPr="0079203F">
                <w:rPr>
                  <w:b/>
                  <w:bCs/>
                  <w:noProof/>
                  <w:lang w:val="es-ES"/>
                  <w:rPrChange w:id="3423" w:author="Rodrigo García" w:date="2017-09-29T10:05:00Z">
                    <w:rPr>
                      <w:rFonts w:ascii="Monaco" w:hAnsi="Monaco" w:cs="Monaco"/>
                      <w:b/>
                      <w:bCs/>
                      <w:noProof/>
                      <w:color w:val="000000"/>
                      <w:sz w:val="20"/>
                      <w:szCs w:val="20"/>
                      <w:lang w:val="en-US"/>
                    </w:rPr>
                  </w:rPrChange>
                </w:rPr>
                <w:t>.</w:t>
              </w:r>
              <w:r w:rsidRPr="0079203F">
                <w:rPr>
                  <w:noProof/>
                  <w:lang w:val="es-ES"/>
                  <w:rPrChange w:id="3424" w:author="Rodrigo García" w:date="2017-09-29T10:05:00Z">
                    <w:rPr>
                      <w:rFonts w:ascii="Monaco" w:hAnsi="Monaco" w:cs="Monaco"/>
                      <w:noProof/>
                      <w:color w:val="000000"/>
                      <w:sz w:val="20"/>
                      <w:szCs w:val="20"/>
                      <w:lang w:val="en-US"/>
                    </w:rPr>
                  </w:rPrChange>
                </w:rPr>
                <w:t>parse</w:t>
              </w:r>
              <w:r w:rsidRPr="0079203F">
                <w:rPr>
                  <w:b/>
                  <w:bCs/>
                  <w:noProof/>
                  <w:lang w:val="es-ES"/>
                  <w:rPrChange w:id="3425" w:author="Rodrigo García" w:date="2017-09-29T10:05:00Z">
                    <w:rPr>
                      <w:rFonts w:ascii="Monaco" w:hAnsi="Monaco" w:cs="Monaco"/>
                      <w:b/>
                      <w:bCs/>
                      <w:noProof/>
                      <w:color w:val="000000"/>
                      <w:sz w:val="20"/>
                      <w:szCs w:val="20"/>
                      <w:lang w:val="en-US"/>
                    </w:rPr>
                  </w:rPrChange>
                </w:rPr>
                <w:t>(</w:t>
              </w:r>
              <w:r w:rsidRPr="0079203F">
                <w:rPr>
                  <w:noProof/>
                  <w:lang w:val="es-ES"/>
                  <w:rPrChange w:id="3426" w:author="Rodrigo García" w:date="2017-09-29T10:05:00Z">
                    <w:rPr>
                      <w:rFonts w:ascii="Monaco" w:hAnsi="Monaco" w:cs="Monaco"/>
                      <w:noProof/>
                      <w:color w:val="000000"/>
                      <w:sz w:val="20"/>
                      <w:szCs w:val="20"/>
                      <w:lang w:val="en-US"/>
                    </w:rPr>
                  </w:rPrChange>
                </w:rPr>
                <w:t>info</w:t>
              </w:r>
              <w:r w:rsidRPr="0079203F">
                <w:rPr>
                  <w:b/>
                  <w:bCs/>
                  <w:noProof/>
                  <w:lang w:val="es-ES"/>
                  <w:rPrChange w:id="3427" w:author="Rodrigo García" w:date="2017-09-29T10:05:00Z">
                    <w:rPr>
                      <w:rFonts w:ascii="Monaco" w:hAnsi="Monaco" w:cs="Monaco"/>
                      <w:b/>
                      <w:bCs/>
                      <w:noProof/>
                      <w:color w:val="000000"/>
                      <w:sz w:val="20"/>
                      <w:szCs w:val="20"/>
                      <w:lang w:val="en-US"/>
                    </w:rPr>
                  </w:rPrChange>
                </w:rPr>
                <w:t>);</w:t>
              </w:r>
            </w:ins>
          </w:p>
          <w:p w14:paraId="1F0DC3EF" w14:textId="77777777" w:rsidR="0055352B" w:rsidRPr="0079203F" w:rsidRDefault="0055352B">
            <w:pPr>
              <w:rPr>
                <w:ins w:id="3428" w:author="Borja Gonzalez" w:date="2017-09-28T19:00:00Z"/>
                <w:b/>
                <w:bCs/>
                <w:color w:val="204A87"/>
                <w:lang w:val="es-ES"/>
                <w:rPrChange w:id="3429" w:author="Rodrigo García" w:date="2017-09-29T10:05:00Z">
                  <w:rPr>
                    <w:ins w:id="3430" w:author="Borja Gonzalez" w:date="2017-09-28T19:00:00Z"/>
                    <w:rFonts w:ascii="Monaco" w:hAnsi="Monaco" w:cs="Monaco"/>
                    <w:b/>
                    <w:bCs/>
                    <w:color w:val="204A87"/>
                    <w:sz w:val="20"/>
                    <w:szCs w:val="20"/>
                    <w:lang w:val="en-US"/>
                  </w:rPr>
                </w:rPrChange>
              </w:rPr>
              <w:pPrChange w:id="3431" w:author="GONZALEZ DIAZ, BORJA" w:date="2017-09-29T19:28:00Z">
                <w:pPr>
                  <w:widowControl w:val="0"/>
                  <w:autoSpaceDE w:val="0"/>
                  <w:autoSpaceDN w:val="0"/>
                  <w:adjustRightInd w:val="0"/>
                </w:pPr>
              </w:pPrChange>
            </w:pPr>
          </w:p>
          <w:p w14:paraId="6D3226C2" w14:textId="77777777" w:rsidR="0055352B" w:rsidRPr="0079203F" w:rsidRDefault="0055352B">
            <w:pPr>
              <w:rPr>
                <w:ins w:id="3432" w:author="Borja Gonzalez" w:date="2017-09-28T19:00:00Z"/>
                <w:lang w:val="es-ES"/>
                <w:rPrChange w:id="3433" w:author="Rodrigo García" w:date="2017-09-29T10:05:00Z">
                  <w:rPr>
                    <w:ins w:id="3434" w:author="Borja Gonzalez" w:date="2017-09-28T19:00:00Z"/>
                    <w:rFonts w:ascii="Monaco" w:eastAsiaTheme="majorEastAsia" w:hAnsi="Monaco" w:cs="Monaco"/>
                    <w:color w:val="243F60" w:themeColor="accent1" w:themeShade="7F"/>
                    <w:sz w:val="32"/>
                    <w:szCs w:val="32"/>
                    <w:lang w:val="en-US"/>
                  </w:rPr>
                </w:rPrChange>
              </w:rPr>
              <w:pPrChange w:id="3435" w:author="GONZALEZ DIAZ, BORJA" w:date="2017-09-29T19:28:00Z">
                <w:pPr>
                  <w:keepNext/>
                  <w:keepLines/>
                  <w:widowControl w:val="0"/>
                  <w:autoSpaceDE w:val="0"/>
                  <w:autoSpaceDN w:val="0"/>
                  <w:adjustRightInd w:val="0"/>
                  <w:spacing w:before="200"/>
                  <w:outlineLvl w:val="4"/>
                </w:pPr>
              </w:pPrChange>
            </w:pPr>
            <w:ins w:id="3436" w:author="Borja Gonzalez" w:date="2017-09-28T19:00:00Z">
              <w:r w:rsidRPr="0079203F">
                <w:rPr>
                  <w:b/>
                  <w:bCs/>
                  <w:color w:val="204A87"/>
                  <w:lang w:val="es-ES"/>
                  <w:rPrChange w:id="3437" w:author="Rodrigo García" w:date="2017-09-29T10:05:00Z">
                    <w:rPr>
                      <w:rFonts w:ascii="Monaco" w:hAnsi="Monaco" w:cs="Monaco"/>
                      <w:b/>
                      <w:bCs/>
                      <w:color w:val="204A87"/>
                      <w:sz w:val="32"/>
                      <w:szCs w:val="32"/>
                      <w:lang w:val="en-US"/>
                    </w:rPr>
                  </w:rPrChange>
                </w:rPr>
                <w:t>if</w:t>
              </w:r>
              <w:r w:rsidRPr="0079203F">
                <w:rPr>
                  <w:b/>
                  <w:bCs/>
                  <w:lang w:val="es-ES"/>
                  <w:rPrChange w:id="3438" w:author="Rodrigo García" w:date="2017-09-29T10:05:00Z">
                    <w:rPr>
                      <w:rFonts w:ascii="Monaco" w:hAnsi="Monaco" w:cs="Monaco"/>
                      <w:b/>
                      <w:bCs/>
                      <w:color w:val="000000"/>
                      <w:sz w:val="32"/>
                      <w:szCs w:val="32"/>
                      <w:lang w:val="en-US"/>
                    </w:rPr>
                  </w:rPrChange>
                </w:rPr>
                <w:t>(</w:t>
              </w:r>
              <w:r w:rsidRPr="0079203F">
                <w:rPr>
                  <w:lang w:val="es-ES"/>
                  <w:rPrChange w:id="3439" w:author="Rodrigo García" w:date="2017-09-29T10:05:00Z">
                    <w:rPr>
                      <w:rFonts w:ascii="Monaco" w:hAnsi="Monaco" w:cs="Monaco"/>
                      <w:color w:val="000000"/>
                      <w:sz w:val="32"/>
                      <w:szCs w:val="32"/>
                      <w:lang w:val="en-US"/>
                    </w:rPr>
                  </w:rPrChange>
                </w:rPr>
                <w:t>datos</w:t>
              </w:r>
              <w:r w:rsidRPr="0079203F">
                <w:rPr>
                  <w:b/>
                  <w:bCs/>
                  <w:lang w:val="es-ES"/>
                  <w:rPrChange w:id="3440" w:author="Rodrigo García" w:date="2017-09-29T10:05:00Z">
                    <w:rPr>
                      <w:rFonts w:ascii="Monaco" w:hAnsi="Monaco" w:cs="Monaco"/>
                      <w:b/>
                      <w:bCs/>
                      <w:color w:val="000000"/>
                      <w:sz w:val="32"/>
                      <w:szCs w:val="32"/>
                      <w:lang w:val="en-US"/>
                    </w:rPr>
                  </w:rPrChange>
                </w:rPr>
                <w:t>.</w:t>
              </w:r>
              <w:r w:rsidRPr="0079203F">
                <w:rPr>
                  <w:lang w:val="es-ES"/>
                  <w:rPrChange w:id="3441" w:author="Rodrigo García" w:date="2017-09-29T10:05:00Z">
                    <w:rPr>
                      <w:rFonts w:ascii="Monaco" w:hAnsi="Monaco" w:cs="Monaco"/>
                      <w:color w:val="000000"/>
                      <w:sz w:val="32"/>
                      <w:szCs w:val="32"/>
                      <w:lang w:val="en-US"/>
                    </w:rPr>
                  </w:rPrChange>
                </w:rPr>
                <w:t xml:space="preserve">operacion </w:t>
              </w:r>
              <w:r w:rsidRPr="0079203F">
                <w:rPr>
                  <w:b/>
                  <w:bCs/>
                  <w:color w:val="CE5C00"/>
                  <w:lang w:val="es-ES"/>
                  <w:rPrChange w:id="3442" w:author="Rodrigo García" w:date="2017-09-29T10:05:00Z">
                    <w:rPr>
                      <w:rFonts w:ascii="Monaco" w:hAnsi="Monaco" w:cs="Monaco"/>
                      <w:b/>
                      <w:bCs/>
                      <w:color w:val="CE5C00"/>
                      <w:sz w:val="32"/>
                      <w:szCs w:val="32"/>
                      <w:lang w:val="en-US"/>
                    </w:rPr>
                  </w:rPrChange>
                </w:rPr>
                <w:t>==</w:t>
              </w:r>
              <w:r w:rsidRPr="0079203F">
                <w:rPr>
                  <w:lang w:val="es-ES"/>
                  <w:rPrChange w:id="3443" w:author="Rodrigo García" w:date="2017-09-29T10:05:00Z">
                    <w:rPr>
                      <w:rFonts w:ascii="Monaco" w:hAnsi="Monaco" w:cs="Monaco"/>
                      <w:sz w:val="32"/>
                      <w:szCs w:val="32"/>
                      <w:lang w:val="en-US"/>
                    </w:rPr>
                  </w:rPrChange>
                </w:rPr>
                <w:t xml:space="preserve"> </w:t>
              </w:r>
              <w:r w:rsidRPr="0079203F">
                <w:rPr>
                  <w:color w:val="4E9A06"/>
                  <w:lang w:val="es-ES"/>
                  <w:rPrChange w:id="3444" w:author="Rodrigo García" w:date="2017-09-29T10:05:00Z">
                    <w:rPr>
                      <w:rFonts w:ascii="Monaco" w:hAnsi="Monaco" w:cs="Monaco"/>
                      <w:color w:val="4E9A06"/>
                      <w:sz w:val="32"/>
                      <w:szCs w:val="32"/>
                      <w:lang w:val="en-US"/>
                    </w:rPr>
                  </w:rPrChange>
                </w:rPr>
                <w:t>"Añadir paciente"</w:t>
              </w:r>
              <w:r w:rsidRPr="0079203F">
                <w:rPr>
                  <w:b/>
                  <w:bCs/>
                  <w:lang w:val="es-ES"/>
                  <w:rPrChange w:id="3445" w:author="Rodrigo García" w:date="2017-09-29T10:05:00Z">
                    <w:rPr>
                      <w:rFonts w:ascii="Monaco" w:hAnsi="Monaco" w:cs="Monaco"/>
                      <w:b/>
                      <w:bCs/>
                      <w:color w:val="000000"/>
                      <w:sz w:val="32"/>
                      <w:szCs w:val="32"/>
                      <w:lang w:val="en-US"/>
                    </w:rPr>
                  </w:rPrChange>
                </w:rPr>
                <w:t>){</w:t>
              </w:r>
            </w:ins>
          </w:p>
          <w:p w14:paraId="3805D7FD" w14:textId="77777777" w:rsidR="0055352B" w:rsidRPr="0079203F" w:rsidRDefault="0055352B">
            <w:pPr>
              <w:rPr>
                <w:ins w:id="3446" w:author="Borja Gonzalez" w:date="2017-09-28T19:00:00Z"/>
                <w:lang w:val="es-ES"/>
                <w:rPrChange w:id="3447" w:author="Rodrigo García" w:date="2017-09-29T10:05:00Z">
                  <w:rPr>
                    <w:ins w:id="3448" w:author="Borja Gonzalez" w:date="2017-09-28T19:00:00Z"/>
                    <w:rFonts w:ascii="Monaco" w:eastAsiaTheme="majorEastAsia" w:hAnsi="Monaco" w:cs="Monaco"/>
                    <w:color w:val="243F60" w:themeColor="accent1" w:themeShade="7F"/>
                    <w:sz w:val="32"/>
                    <w:szCs w:val="32"/>
                    <w:lang w:val="en-US"/>
                  </w:rPr>
                </w:rPrChange>
              </w:rPr>
              <w:pPrChange w:id="3449" w:author="GONZALEZ DIAZ, BORJA" w:date="2017-09-29T19:28:00Z">
                <w:pPr>
                  <w:keepNext/>
                  <w:keepLines/>
                  <w:widowControl w:val="0"/>
                  <w:autoSpaceDE w:val="0"/>
                  <w:autoSpaceDN w:val="0"/>
                  <w:adjustRightInd w:val="0"/>
                  <w:spacing w:before="200"/>
                  <w:outlineLvl w:val="4"/>
                </w:pPr>
              </w:pPrChange>
            </w:pPr>
            <w:ins w:id="3450" w:author="Borja Gonzalez" w:date="2017-09-28T19:00:00Z">
              <w:r w:rsidRPr="0079203F">
                <w:rPr>
                  <w:lang w:val="es-ES"/>
                  <w:rPrChange w:id="3451" w:author="Rodrigo García" w:date="2017-09-29T10:05:00Z">
                    <w:rPr>
                      <w:rFonts w:ascii="Monaco" w:hAnsi="Monaco" w:cs="Monaco"/>
                      <w:sz w:val="32"/>
                      <w:szCs w:val="32"/>
                      <w:lang w:val="en-US"/>
                    </w:rPr>
                  </w:rPrChange>
                </w:rPr>
                <w:t xml:space="preserve">    console</w:t>
              </w:r>
              <w:r w:rsidRPr="0079203F">
                <w:rPr>
                  <w:b/>
                  <w:bCs/>
                  <w:lang w:val="es-ES"/>
                  <w:rPrChange w:id="3452" w:author="Rodrigo García" w:date="2017-09-29T10:05:00Z">
                    <w:rPr>
                      <w:rFonts w:ascii="Monaco" w:hAnsi="Monaco" w:cs="Monaco"/>
                      <w:b/>
                      <w:bCs/>
                      <w:color w:val="000000"/>
                      <w:sz w:val="32"/>
                      <w:szCs w:val="32"/>
                      <w:lang w:val="en-US"/>
                    </w:rPr>
                  </w:rPrChange>
                </w:rPr>
                <w:t>.</w:t>
              </w:r>
              <w:r w:rsidRPr="0079203F">
                <w:rPr>
                  <w:lang w:val="es-ES"/>
                  <w:rPrChange w:id="3453" w:author="Rodrigo García" w:date="2017-09-29T10:05:00Z">
                    <w:rPr>
                      <w:rFonts w:ascii="Monaco" w:hAnsi="Monaco" w:cs="Monaco"/>
                      <w:color w:val="000000"/>
                      <w:sz w:val="32"/>
                      <w:szCs w:val="32"/>
                      <w:lang w:val="en-US"/>
                    </w:rPr>
                  </w:rPrChange>
                </w:rPr>
                <w:t>log</w:t>
              </w:r>
              <w:r w:rsidRPr="0079203F">
                <w:rPr>
                  <w:b/>
                  <w:bCs/>
                  <w:lang w:val="es-ES"/>
                  <w:rPrChange w:id="3454" w:author="Rodrigo García" w:date="2017-09-29T10:05:00Z">
                    <w:rPr>
                      <w:rFonts w:ascii="Monaco" w:hAnsi="Monaco" w:cs="Monaco"/>
                      <w:b/>
                      <w:bCs/>
                      <w:color w:val="000000"/>
                      <w:sz w:val="32"/>
                      <w:szCs w:val="32"/>
                      <w:lang w:val="en-US"/>
                    </w:rPr>
                  </w:rPrChange>
                </w:rPr>
                <w:t>(</w:t>
              </w:r>
              <w:r w:rsidRPr="0079203F">
                <w:rPr>
                  <w:lang w:val="es-ES"/>
                  <w:rPrChange w:id="3455" w:author="Rodrigo García" w:date="2017-09-29T10:05:00Z">
                    <w:rPr>
                      <w:rFonts w:ascii="Monaco" w:hAnsi="Monaco" w:cs="Monaco"/>
                      <w:color w:val="000000"/>
                      <w:sz w:val="32"/>
                      <w:szCs w:val="32"/>
                      <w:lang w:val="en-US"/>
                    </w:rPr>
                  </w:rPrChange>
                </w:rPr>
                <w:t>timestamp</w:t>
              </w:r>
              <w:r w:rsidRPr="0079203F">
                <w:rPr>
                  <w:b/>
                  <w:bCs/>
                  <w:lang w:val="es-ES"/>
                  <w:rPrChange w:id="3456" w:author="Rodrigo García" w:date="2017-09-29T10:05:00Z">
                    <w:rPr>
                      <w:rFonts w:ascii="Monaco" w:hAnsi="Monaco" w:cs="Monaco"/>
                      <w:b/>
                      <w:bCs/>
                      <w:color w:val="000000"/>
                      <w:sz w:val="32"/>
                      <w:szCs w:val="32"/>
                      <w:lang w:val="en-US"/>
                    </w:rPr>
                  </w:rPrChange>
                </w:rPr>
                <w:t>(</w:t>
              </w:r>
              <w:r w:rsidRPr="0079203F">
                <w:rPr>
                  <w:color w:val="4E9A06"/>
                  <w:lang w:val="es-ES"/>
                  <w:rPrChange w:id="3457" w:author="Rodrigo García" w:date="2017-09-29T10:05:00Z">
                    <w:rPr>
                      <w:rFonts w:ascii="Monaco" w:hAnsi="Monaco" w:cs="Monaco"/>
                      <w:color w:val="4E9A06"/>
                      <w:sz w:val="32"/>
                      <w:szCs w:val="32"/>
                      <w:lang w:val="en-US"/>
                    </w:rPr>
                  </w:rPrChange>
                </w:rPr>
                <w:t>'hh:mm:ss:iii'</w:t>
              </w:r>
              <w:r w:rsidRPr="0079203F">
                <w:rPr>
                  <w:b/>
                  <w:bCs/>
                  <w:lang w:val="es-ES"/>
                  <w:rPrChange w:id="3458" w:author="Rodrigo García" w:date="2017-09-29T10:05:00Z">
                    <w:rPr>
                      <w:rFonts w:ascii="Monaco" w:hAnsi="Monaco" w:cs="Monaco"/>
                      <w:b/>
                      <w:bCs/>
                      <w:color w:val="000000"/>
                      <w:sz w:val="32"/>
                      <w:szCs w:val="32"/>
                      <w:lang w:val="en-US"/>
                    </w:rPr>
                  </w:rPrChange>
                </w:rPr>
                <w:t>)</w:t>
              </w:r>
              <w:r w:rsidRPr="0079203F">
                <w:rPr>
                  <w:b/>
                  <w:bCs/>
                  <w:color w:val="CE5C00"/>
                  <w:lang w:val="es-ES"/>
                  <w:rPrChange w:id="3459" w:author="Rodrigo García" w:date="2017-09-29T10:05:00Z">
                    <w:rPr>
                      <w:rFonts w:ascii="Monaco" w:hAnsi="Monaco" w:cs="Monaco"/>
                      <w:b/>
                      <w:bCs/>
                      <w:color w:val="CE5C00"/>
                      <w:sz w:val="32"/>
                      <w:szCs w:val="32"/>
                      <w:lang w:val="en-US"/>
                    </w:rPr>
                  </w:rPrChange>
                </w:rPr>
                <w:t>+</w:t>
              </w:r>
              <w:r w:rsidRPr="0079203F">
                <w:rPr>
                  <w:color w:val="4E9A06"/>
                  <w:lang w:val="es-ES"/>
                  <w:rPrChange w:id="3460" w:author="Rodrigo García" w:date="2017-09-29T10:05:00Z">
                    <w:rPr>
                      <w:rFonts w:ascii="Monaco" w:hAnsi="Monaco" w:cs="Monaco"/>
                      <w:color w:val="4E9A06"/>
                      <w:sz w:val="32"/>
                      <w:szCs w:val="32"/>
                      <w:lang w:val="en-US"/>
                    </w:rPr>
                  </w:rPrChange>
                </w:rPr>
                <w:t>" Paciente a añadir: "</w:t>
              </w:r>
              <w:r w:rsidRPr="0079203F">
                <w:rPr>
                  <w:b/>
                  <w:bCs/>
                  <w:color w:val="CE5C00"/>
                  <w:lang w:val="es-ES"/>
                  <w:rPrChange w:id="3461" w:author="Rodrigo García" w:date="2017-09-29T10:05:00Z">
                    <w:rPr>
                      <w:rFonts w:ascii="Monaco" w:hAnsi="Monaco" w:cs="Monaco"/>
                      <w:b/>
                      <w:bCs/>
                      <w:color w:val="CE5C00"/>
                      <w:sz w:val="32"/>
                      <w:szCs w:val="32"/>
                      <w:lang w:val="en-US"/>
                    </w:rPr>
                  </w:rPrChange>
                </w:rPr>
                <w:t>+</w:t>
              </w:r>
              <w:r w:rsidRPr="0079203F">
                <w:rPr>
                  <w:lang w:val="es-ES"/>
                  <w:rPrChange w:id="3462" w:author="Rodrigo García" w:date="2017-09-29T10:05:00Z">
                    <w:rPr>
                      <w:rFonts w:ascii="Monaco" w:hAnsi="Monaco" w:cs="Monaco"/>
                      <w:color w:val="000000"/>
                      <w:sz w:val="32"/>
                      <w:szCs w:val="32"/>
                      <w:lang w:val="en-US"/>
                    </w:rPr>
                  </w:rPrChange>
                </w:rPr>
                <w:t>datos</w:t>
              </w:r>
              <w:r w:rsidRPr="0079203F">
                <w:rPr>
                  <w:b/>
                  <w:bCs/>
                  <w:lang w:val="es-ES"/>
                  <w:rPrChange w:id="3463" w:author="Rodrigo García" w:date="2017-09-29T10:05:00Z">
                    <w:rPr>
                      <w:rFonts w:ascii="Monaco" w:hAnsi="Monaco" w:cs="Monaco"/>
                      <w:b/>
                      <w:bCs/>
                      <w:color w:val="000000"/>
                      <w:sz w:val="32"/>
                      <w:szCs w:val="32"/>
                      <w:lang w:val="en-US"/>
                    </w:rPr>
                  </w:rPrChange>
                </w:rPr>
                <w:t>.</w:t>
              </w:r>
              <w:r w:rsidRPr="0079203F">
                <w:rPr>
                  <w:lang w:val="es-ES"/>
                  <w:rPrChange w:id="3464" w:author="Rodrigo García" w:date="2017-09-29T10:05:00Z">
                    <w:rPr>
                      <w:rFonts w:ascii="Monaco" w:hAnsi="Monaco" w:cs="Monaco"/>
                      <w:color w:val="000000"/>
                      <w:sz w:val="32"/>
                      <w:szCs w:val="32"/>
                      <w:lang w:val="en-US"/>
                    </w:rPr>
                  </w:rPrChange>
                </w:rPr>
                <w:t>n</w:t>
              </w:r>
              <w:r w:rsidRPr="0079203F">
                <w:rPr>
                  <w:b/>
                  <w:bCs/>
                  <w:color w:val="CE5C00"/>
                  <w:lang w:val="es-ES"/>
                  <w:rPrChange w:id="3465" w:author="Rodrigo García" w:date="2017-09-29T10:05:00Z">
                    <w:rPr>
                      <w:rFonts w:ascii="Monaco" w:hAnsi="Monaco" w:cs="Monaco"/>
                      <w:b/>
                      <w:bCs/>
                      <w:color w:val="CE5C00"/>
                      <w:sz w:val="32"/>
                      <w:szCs w:val="32"/>
                      <w:lang w:val="en-US"/>
                    </w:rPr>
                  </w:rPrChange>
                </w:rPr>
                <w:t>+</w:t>
              </w:r>
              <w:r w:rsidRPr="0079203F">
                <w:rPr>
                  <w:color w:val="4E9A06"/>
                  <w:lang w:val="es-ES"/>
                  <w:rPrChange w:id="3466" w:author="Rodrigo García" w:date="2017-09-29T10:05:00Z">
                    <w:rPr>
                      <w:rFonts w:ascii="Monaco" w:hAnsi="Monaco" w:cs="Monaco"/>
                      <w:color w:val="4E9A06"/>
                      <w:sz w:val="32"/>
                      <w:szCs w:val="32"/>
                      <w:lang w:val="en-US"/>
                    </w:rPr>
                  </w:rPrChange>
                </w:rPr>
                <w:t>" "</w:t>
              </w:r>
              <w:r w:rsidRPr="0079203F">
                <w:rPr>
                  <w:b/>
                  <w:bCs/>
                  <w:color w:val="CE5C00"/>
                  <w:lang w:val="es-ES"/>
                  <w:rPrChange w:id="3467" w:author="Rodrigo García" w:date="2017-09-29T10:05:00Z">
                    <w:rPr>
                      <w:rFonts w:ascii="Monaco" w:hAnsi="Monaco" w:cs="Monaco"/>
                      <w:b/>
                      <w:bCs/>
                      <w:color w:val="CE5C00"/>
                      <w:sz w:val="32"/>
                      <w:szCs w:val="32"/>
                      <w:lang w:val="en-US"/>
                    </w:rPr>
                  </w:rPrChange>
                </w:rPr>
                <w:t>+</w:t>
              </w:r>
              <w:r w:rsidRPr="0079203F">
                <w:rPr>
                  <w:lang w:val="es-ES"/>
                  <w:rPrChange w:id="3468" w:author="Rodrigo García" w:date="2017-09-29T10:05:00Z">
                    <w:rPr>
                      <w:rFonts w:ascii="Monaco" w:hAnsi="Monaco" w:cs="Monaco"/>
                      <w:color w:val="000000"/>
                      <w:sz w:val="32"/>
                      <w:szCs w:val="32"/>
                      <w:lang w:val="en-US"/>
                    </w:rPr>
                  </w:rPrChange>
                </w:rPr>
                <w:t>datos</w:t>
              </w:r>
              <w:r w:rsidRPr="0079203F">
                <w:rPr>
                  <w:b/>
                  <w:bCs/>
                  <w:lang w:val="es-ES"/>
                  <w:rPrChange w:id="3469" w:author="Rodrigo García" w:date="2017-09-29T10:05:00Z">
                    <w:rPr>
                      <w:rFonts w:ascii="Monaco" w:hAnsi="Monaco" w:cs="Monaco"/>
                      <w:b/>
                      <w:bCs/>
                      <w:color w:val="000000"/>
                      <w:sz w:val="32"/>
                      <w:szCs w:val="32"/>
                      <w:lang w:val="en-US"/>
                    </w:rPr>
                  </w:rPrChange>
                </w:rPr>
                <w:t>.</w:t>
              </w:r>
              <w:r w:rsidRPr="0079203F">
                <w:rPr>
                  <w:lang w:val="es-ES"/>
                  <w:rPrChange w:id="3470" w:author="Rodrigo García" w:date="2017-09-29T10:05:00Z">
                    <w:rPr>
                      <w:rFonts w:ascii="Monaco" w:hAnsi="Monaco" w:cs="Monaco"/>
                      <w:color w:val="000000"/>
                      <w:sz w:val="32"/>
                      <w:szCs w:val="32"/>
                      <w:lang w:val="en-US"/>
                    </w:rPr>
                  </w:rPrChange>
                </w:rPr>
                <w:t>a</w:t>
              </w:r>
              <w:r w:rsidRPr="0079203F">
                <w:rPr>
                  <w:b/>
                  <w:bCs/>
                  <w:lang w:val="es-ES"/>
                  <w:rPrChange w:id="3471" w:author="Rodrigo García" w:date="2017-09-29T10:05:00Z">
                    <w:rPr>
                      <w:rFonts w:ascii="Monaco" w:hAnsi="Monaco" w:cs="Monaco"/>
                      <w:b/>
                      <w:bCs/>
                      <w:color w:val="000000"/>
                      <w:sz w:val="32"/>
                      <w:szCs w:val="32"/>
                      <w:lang w:val="en-US"/>
                    </w:rPr>
                  </w:rPrChange>
                </w:rPr>
                <w:t>);</w:t>
              </w:r>
            </w:ins>
          </w:p>
          <w:p w14:paraId="533BD3F5" w14:textId="77777777" w:rsidR="0055352B" w:rsidRPr="0055352B" w:rsidRDefault="0055352B">
            <w:pPr>
              <w:rPr>
                <w:ins w:id="3472" w:author="Borja Gonzalez" w:date="2017-09-28T19:00:00Z"/>
                <w:lang w:val="en-US"/>
                <w:rPrChange w:id="3473" w:author="Borja Gonzalez" w:date="2017-09-28T19:00:00Z">
                  <w:rPr>
                    <w:ins w:id="3474" w:author="Borja Gonzalez" w:date="2017-09-28T19:00:00Z"/>
                    <w:rFonts w:ascii="Monaco" w:eastAsiaTheme="majorEastAsia" w:hAnsi="Monaco" w:cs="Monaco"/>
                    <w:color w:val="243F60" w:themeColor="accent1" w:themeShade="7F"/>
                    <w:sz w:val="32"/>
                    <w:szCs w:val="32"/>
                    <w:lang w:val="en-US"/>
                  </w:rPr>
                </w:rPrChange>
              </w:rPr>
              <w:pPrChange w:id="3475" w:author="GONZALEZ DIAZ, BORJA" w:date="2017-09-29T19:28:00Z">
                <w:pPr>
                  <w:keepNext/>
                  <w:keepLines/>
                  <w:widowControl w:val="0"/>
                  <w:autoSpaceDE w:val="0"/>
                  <w:autoSpaceDN w:val="0"/>
                  <w:adjustRightInd w:val="0"/>
                  <w:spacing w:before="200"/>
                  <w:outlineLvl w:val="4"/>
                </w:pPr>
              </w:pPrChange>
            </w:pPr>
            <w:ins w:id="3476" w:author="Borja Gonzalez" w:date="2017-09-28T19:00:00Z">
              <w:r w:rsidRPr="0079203F">
                <w:rPr>
                  <w:lang w:val="es-ES"/>
                  <w:rPrChange w:id="3477" w:author="Rodrigo García" w:date="2017-09-29T10:05:00Z">
                    <w:rPr>
                      <w:rFonts w:ascii="Monaco" w:hAnsi="Monaco" w:cs="Monaco"/>
                      <w:sz w:val="32"/>
                      <w:szCs w:val="32"/>
                      <w:lang w:val="en-US"/>
                    </w:rPr>
                  </w:rPrChange>
                </w:rPr>
                <w:t xml:space="preserve">    </w:t>
              </w:r>
              <w:r w:rsidRPr="0055352B">
                <w:rPr>
                  <w:b/>
                  <w:bCs/>
                  <w:color w:val="204A87"/>
                  <w:lang w:val="en-US"/>
                  <w:rPrChange w:id="3478" w:author="Borja Gonzalez" w:date="2017-09-28T19:00:00Z">
                    <w:rPr>
                      <w:rFonts w:ascii="Monaco" w:hAnsi="Monaco" w:cs="Monaco"/>
                      <w:b/>
                      <w:bCs/>
                      <w:color w:val="204A87"/>
                      <w:sz w:val="32"/>
                      <w:szCs w:val="32"/>
                      <w:lang w:val="en-US"/>
                    </w:rPr>
                  </w:rPrChange>
                </w:rPr>
                <w:t>var</w:t>
              </w:r>
              <w:r w:rsidRPr="0055352B">
                <w:rPr>
                  <w:lang w:val="en-US"/>
                  <w:rPrChange w:id="3479" w:author="Borja Gonzalez" w:date="2017-09-28T19:00:00Z">
                    <w:rPr>
                      <w:rFonts w:ascii="Monaco" w:hAnsi="Monaco" w:cs="Monaco"/>
                      <w:sz w:val="32"/>
                      <w:szCs w:val="32"/>
                      <w:lang w:val="en-US"/>
                    </w:rPr>
                  </w:rPrChange>
                </w:rPr>
                <w:t xml:space="preserve"> filebuffer </w:t>
              </w:r>
              <w:r w:rsidRPr="0055352B">
                <w:rPr>
                  <w:b/>
                  <w:bCs/>
                  <w:color w:val="CE5C00"/>
                  <w:lang w:val="en-US"/>
                  <w:rPrChange w:id="3480" w:author="Borja Gonzalez" w:date="2017-09-28T19:00:00Z">
                    <w:rPr>
                      <w:rFonts w:ascii="Monaco" w:hAnsi="Monaco" w:cs="Monaco"/>
                      <w:b/>
                      <w:bCs/>
                      <w:color w:val="CE5C00"/>
                      <w:sz w:val="32"/>
                      <w:szCs w:val="32"/>
                      <w:lang w:val="en-US"/>
                    </w:rPr>
                  </w:rPrChange>
                </w:rPr>
                <w:t>=</w:t>
              </w:r>
              <w:r w:rsidRPr="0055352B">
                <w:rPr>
                  <w:lang w:val="en-US"/>
                  <w:rPrChange w:id="3481" w:author="Borja Gonzalez" w:date="2017-09-28T19:00:00Z">
                    <w:rPr>
                      <w:rFonts w:ascii="Monaco" w:hAnsi="Monaco" w:cs="Monaco"/>
                      <w:sz w:val="32"/>
                      <w:szCs w:val="32"/>
                      <w:lang w:val="en-US"/>
                    </w:rPr>
                  </w:rPrChange>
                </w:rPr>
                <w:t xml:space="preserve"> fs</w:t>
              </w:r>
              <w:r w:rsidRPr="0055352B">
                <w:rPr>
                  <w:b/>
                  <w:bCs/>
                  <w:lang w:val="en-US"/>
                  <w:rPrChange w:id="3482" w:author="Borja Gonzalez" w:date="2017-09-28T19:00:00Z">
                    <w:rPr>
                      <w:rFonts w:ascii="Monaco" w:hAnsi="Monaco" w:cs="Monaco"/>
                      <w:b/>
                      <w:bCs/>
                      <w:color w:val="000000"/>
                      <w:sz w:val="32"/>
                      <w:szCs w:val="32"/>
                      <w:lang w:val="en-US"/>
                    </w:rPr>
                  </w:rPrChange>
                </w:rPr>
                <w:t>.</w:t>
              </w:r>
              <w:r w:rsidRPr="0055352B">
                <w:rPr>
                  <w:lang w:val="en-US"/>
                  <w:rPrChange w:id="3483" w:author="Borja Gonzalez" w:date="2017-09-28T19:00:00Z">
                    <w:rPr>
                      <w:rFonts w:ascii="Monaco" w:hAnsi="Monaco" w:cs="Monaco"/>
                      <w:color w:val="000000"/>
                      <w:sz w:val="32"/>
                      <w:szCs w:val="32"/>
                      <w:lang w:val="en-US"/>
                    </w:rPr>
                  </w:rPrChange>
                </w:rPr>
                <w:t>readFileSync</w:t>
              </w:r>
              <w:r w:rsidRPr="0055352B">
                <w:rPr>
                  <w:b/>
                  <w:bCs/>
                  <w:lang w:val="en-US"/>
                  <w:rPrChange w:id="3484" w:author="Borja Gonzalez" w:date="2017-09-28T19:00:00Z">
                    <w:rPr>
                      <w:rFonts w:ascii="Monaco" w:hAnsi="Monaco" w:cs="Monaco"/>
                      <w:b/>
                      <w:bCs/>
                      <w:color w:val="000000"/>
                      <w:sz w:val="32"/>
                      <w:szCs w:val="32"/>
                      <w:lang w:val="en-US"/>
                    </w:rPr>
                  </w:rPrChange>
                </w:rPr>
                <w:t>(</w:t>
              </w:r>
              <w:r w:rsidRPr="0055352B">
                <w:rPr>
                  <w:color w:val="4E9A06"/>
                  <w:lang w:val="en-US"/>
                  <w:rPrChange w:id="3485" w:author="Borja Gonzalez" w:date="2017-09-28T19:00:00Z">
                    <w:rPr>
                      <w:rFonts w:ascii="Monaco" w:hAnsi="Monaco" w:cs="Monaco"/>
                      <w:color w:val="4E9A06"/>
                      <w:sz w:val="32"/>
                      <w:szCs w:val="32"/>
                      <w:lang w:val="en-US"/>
                    </w:rPr>
                  </w:rPrChange>
                </w:rPr>
                <w:t>'./Pacientes_DB.db'</w:t>
              </w:r>
              <w:r w:rsidRPr="0055352B">
                <w:rPr>
                  <w:b/>
                  <w:bCs/>
                  <w:lang w:val="en-US"/>
                  <w:rPrChange w:id="3486"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pPr>
              <w:rPr>
                <w:ins w:id="3487" w:author="Borja Gonzalez" w:date="2017-09-28T19:00:00Z"/>
                <w:lang w:val="en-US"/>
                <w:rPrChange w:id="3488" w:author="Borja Gonzalez" w:date="2017-09-28T19:00:00Z">
                  <w:rPr>
                    <w:ins w:id="3489" w:author="Borja Gonzalez" w:date="2017-09-28T19:00:00Z"/>
                    <w:rFonts w:ascii="Monaco" w:hAnsi="Monaco" w:cs="Monaco"/>
                    <w:sz w:val="32"/>
                    <w:szCs w:val="32"/>
                    <w:lang w:val="en-US"/>
                  </w:rPr>
                </w:rPrChange>
              </w:rPr>
              <w:pPrChange w:id="3490" w:author="GONZALEZ DIAZ, BORJA" w:date="2017-09-29T19:28:00Z">
                <w:pPr>
                  <w:widowControl w:val="0"/>
                  <w:autoSpaceDE w:val="0"/>
                  <w:autoSpaceDN w:val="0"/>
                  <w:adjustRightInd w:val="0"/>
                </w:pPr>
              </w:pPrChange>
            </w:pPr>
          </w:p>
          <w:p w14:paraId="4CEEA15E" w14:textId="77777777" w:rsidR="0055352B" w:rsidRPr="0055352B" w:rsidRDefault="0055352B">
            <w:pPr>
              <w:rPr>
                <w:ins w:id="3491" w:author="Borja Gonzalez" w:date="2017-09-28T19:00:00Z"/>
                <w:lang w:val="en-US"/>
                <w:rPrChange w:id="3492" w:author="Borja Gonzalez" w:date="2017-09-28T19:00:00Z">
                  <w:rPr>
                    <w:ins w:id="3493" w:author="Borja Gonzalez" w:date="2017-09-28T19:00:00Z"/>
                    <w:rFonts w:ascii="Monaco" w:eastAsiaTheme="majorEastAsia" w:hAnsi="Monaco" w:cs="Monaco"/>
                    <w:color w:val="243F60" w:themeColor="accent1" w:themeShade="7F"/>
                    <w:sz w:val="32"/>
                    <w:szCs w:val="32"/>
                    <w:lang w:val="en-US"/>
                  </w:rPr>
                </w:rPrChange>
              </w:rPr>
              <w:pPrChange w:id="3494" w:author="GONZALEZ DIAZ, BORJA" w:date="2017-09-29T19:28:00Z">
                <w:pPr>
                  <w:keepNext/>
                  <w:keepLines/>
                  <w:widowControl w:val="0"/>
                  <w:autoSpaceDE w:val="0"/>
                  <w:autoSpaceDN w:val="0"/>
                  <w:adjustRightInd w:val="0"/>
                  <w:spacing w:before="200"/>
                  <w:outlineLvl w:val="4"/>
                </w:pPr>
              </w:pPrChange>
            </w:pPr>
            <w:ins w:id="3495" w:author="Borja Gonzalez" w:date="2017-09-28T19:00:00Z">
              <w:r w:rsidRPr="0055352B">
                <w:rPr>
                  <w:lang w:val="en-US"/>
                  <w:rPrChange w:id="3496" w:author="Borja Gonzalez" w:date="2017-09-28T19:00:00Z">
                    <w:rPr>
                      <w:rFonts w:ascii="Monaco" w:hAnsi="Monaco" w:cs="Monaco"/>
                      <w:sz w:val="32"/>
                      <w:szCs w:val="32"/>
                      <w:lang w:val="en-US"/>
                    </w:rPr>
                  </w:rPrChange>
                </w:rPr>
                <w:t xml:space="preserve">    </w:t>
              </w:r>
              <w:r w:rsidRPr="0055352B">
                <w:rPr>
                  <w:b/>
                  <w:bCs/>
                  <w:color w:val="204A87"/>
                  <w:lang w:val="en-US"/>
                  <w:rPrChange w:id="3497" w:author="Borja Gonzalez" w:date="2017-09-28T19:00:00Z">
                    <w:rPr>
                      <w:rFonts w:ascii="Monaco" w:hAnsi="Monaco" w:cs="Monaco"/>
                      <w:b/>
                      <w:bCs/>
                      <w:color w:val="204A87"/>
                      <w:sz w:val="32"/>
                      <w:szCs w:val="32"/>
                      <w:lang w:val="en-US"/>
                    </w:rPr>
                  </w:rPrChange>
                </w:rPr>
                <w:t>var</w:t>
              </w:r>
              <w:r w:rsidRPr="0055352B">
                <w:rPr>
                  <w:lang w:val="en-US"/>
                  <w:rPrChange w:id="3498" w:author="Borja Gonzalez" w:date="2017-09-28T19:00:00Z">
                    <w:rPr>
                      <w:rFonts w:ascii="Monaco" w:hAnsi="Monaco" w:cs="Monaco"/>
                      <w:sz w:val="32"/>
                      <w:szCs w:val="32"/>
                      <w:lang w:val="en-US"/>
                    </w:rPr>
                  </w:rPrChange>
                </w:rPr>
                <w:t xml:space="preserve"> db </w:t>
              </w:r>
              <w:r w:rsidRPr="0055352B">
                <w:rPr>
                  <w:b/>
                  <w:bCs/>
                  <w:color w:val="CE5C00"/>
                  <w:lang w:val="en-US"/>
                  <w:rPrChange w:id="3499" w:author="Borja Gonzalez" w:date="2017-09-28T19:00:00Z">
                    <w:rPr>
                      <w:rFonts w:ascii="Monaco" w:hAnsi="Monaco" w:cs="Monaco"/>
                      <w:b/>
                      <w:bCs/>
                      <w:color w:val="CE5C00"/>
                      <w:sz w:val="32"/>
                      <w:szCs w:val="32"/>
                      <w:lang w:val="en-US"/>
                    </w:rPr>
                  </w:rPrChange>
                </w:rPr>
                <w:t>=</w:t>
              </w:r>
              <w:r w:rsidRPr="0055352B">
                <w:rPr>
                  <w:lang w:val="en-US"/>
                  <w:rPrChange w:id="3500" w:author="Borja Gonzalez" w:date="2017-09-28T19:00:00Z">
                    <w:rPr>
                      <w:rFonts w:ascii="Monaco" w:hAnsi="Monaco" w:cs="Monaco"/>
                      <w:sz w:val="32"/>
                      <w:szCs w:val="32"/>
                      <w:lang w:val="en-US"/>
                    </w:rPr>
                  </w:rPrChange>
                </w:rPr>
                <w:t xml:space="preserve"> </w:t>
              </w:r>
              <w:r w:rsidRPr="0055352B">
                <w:rPr>
                  <w:b/>
                  <w:bCs/>
                  <w:color w:val="204A87"/>
                  <w:lang w:val="en-US"/>
                  <w:rPrChange w:id="3501" w:author="Borja Gonzalez" w:date="2017-09-28T19:00:00Z">
                    <w:rPr>
                      <w:rFonts w:ascii="Monaco" w:hAnsi="Monaco" w:cs="Monaco"/>
                      <w:b/>
                      <w:bCs/>
                      <w:color w:val="204A87"/>
                      <w:sz w:val="32"/>
                      <w:szCs w:val="32"/>
                      <w:lang w:val="en-US"/>
                    </w:rPr>
                  </w:rPrChange>
                </w:rPr>
                <w:t>new</w:t>
              </w:r>
              <w:r w:rsidRPr="0055352B">
                <w:rPr>
                  <w:lang w:val="en-US"/>
                  <w:rPrChange w:id="3502" w:author="Borja Gonzalez" w:date="2017-09-28T19:00:00Z">
                    <w:rPr>
                      <w:rFonts w:ascii="Monaco" w:hAnsi="Monaco" w:cs="Monaco"/>
                      <w:sz w:val="32"/>
                      <w:szCs w:val="32"/>
                      <w:lang w:val="en-US"/>
                    </w:rPr>
                  </w:rPrChange>
                </w:rPr>
                <w:t xml:space="preserve"> SQL</w:t>
              </w:r>
              <w:r w:rsidRPr="0055352B">
                <w:rPr>
                  <w:b/>
                  <w:bCs/>
                  <w:lang w:val="en-US"/>
                  <w:rPrChange w:id="3503" w:author="Borja Gonzalez" w:date="2017-09-28T19:00:00Z">
                    <w:rPr>
                      <w:rFonts w:ascii="Monaco" w:hAnsi="Monaco" w:cs="Monaco"/>
                      <w:b/>
                      <w:bCs/>
                      <w:color w:val="000000"/>
                      <w:sz w:val="32"/>
                      <w:szCs w:val="32"/>
                      <w:lang w:val="en-US"/>
                    </w:rPr>
                  </w:rPrChange>
                </w:rPr>
                <w:t>.</w:t>
              </w:r>
              <w:r w:rsidRPr="0055352B">
                <w:rPr>
                  <w:lang w:val="en-US"/>
                  <w:rPrChange w:id="3504" w:author="Borja Gonzalez" w:date="2017-09-28T19:00:00Z">
                    <w:rPr>
                      <w:rFonts w:ascii="Monaco" w:hAnsi="Monaco" w:cs="Monaco"/>
                      <w:color w:val="000000"/>
                      <w:sz w:val="32"/>
                      <w:szCs w:val="32"/>
                      <w:lang w:val="en-US"/>
                    </w:rPr>
                  </w:rPrChange>
                </w:rPr>
                <w:t>Database</w:t>
              </w:r>
              <w:r w:rsidRPr="0055352B">
                <w:rPr>
                  <w:b/>
                  <w:bCs/>
                  <w:lang w:val="en-US"/>
                  <w:rPrChange w:id="3505" w:author="Borja Gonzalez" w:date="2017-09-28T19:00:00Z">
                    <w:rPr>
                      <w:rFonts w:ascii="Monaco" w:hAnsi="Monaco" w:cs="Monaco"/>
                      <w:b/>
                      <w:bCs/>
                      <w:color w:val="000000"/>
                      <w:sz w:val="32"/>
                      <w:szCs w:val="32"/>
                      <w:lang w:val="en-US"/>
                    </w:rPr>
                  </w:rPrChange>
                </w:rPr>
                <w:t>(</w:t>
              </w:r>
              <w:r w:rsidRPr="0055352B">
                <w:rPr>
                  <w:lang w:val="en-US"/>
                  <w:rPrChange w:id="3506" w:author="Borja Gonzalez" w:date="2017-09-28T19:00:00Z">
                    <w:rPr>
                      <w:rFonts w:ascii="Monaco" w:hAnsi="Monaco" w:cs="Monaco"/>
                      <w:color w:val="000000"/>
                      <w:sz w:val="32"/>
                      <w:szCs w:val="32"/>
                      <w:lang w:val="en-US"/>
                    </w:rPr>
                  </w:rPrChange>
                </w:rPr>
                <w:t>filebuffer</w:t>
              </w:r>
              <w:r w:rsidRPr="0055352B">
                <w:rPr>
                  <w:b/>
                  <w:bCs/>
                  <w:lang w:val="en-US"/>
                  <w:rPrChange w:id="3507" w:author="Borja Gonzalez" w:date="2017-09-28T19:00:00Z">
                    <w:rPr>
                      <w:rFonts w:ascii="Monaco" w:hAnsi="Monaco" w:cs="Monaco"/>
                      <w:b/>
                      <w:bCs/>
                      <w:color w:val="000000"/>
                      <w:sz w:val="32"/>
                      <w:szCs w:val="32"/>
                      <w:lang w:val="en-US"/>
                    </w:rPr>
                  </w:rPrChange>
                </w:rPr>
                <w:t>);</w:t>
              </w:r>
            </w:ins>
          </w:p>
          <w:p w14:paraId="79B17826" w14:textId="77777777" w:rsidR="0055352B" w:rsidRPr="0079203F" w:rsidRDefault="0055352B">
            <w:pPr>
              <w:rPr>
                <w:ins w:id="3508" w:author="Borja Gonzalez" w:date="2017-09-28T19:00:00Z"/>
                <w:lang w:val="es-ES"/>
                <w:rPrChange w:id="3509" w:author="Rodrigo García" w:date="2017-09-29T10:05:00Z">
                  <w:rPr>
                    <w:ins w:id="3510" w:author="Borja Gonzalez" w:date="2017-09-28T19:00:00Z"/>
                    <w:rFonts w:ascii="Monaco" w:eastAsiaTheme="majorEastAsia" w:hAnsi="Monaco" w:cs="Monaco"/>
                    <w:color w:val="243F60" w:themeColor="accent1" w:themeShade="7F"/>
                    <w:sz w:val="32"/>
                    <w:szCs w:val="32"/>
                    <w:lang w:val="en-US"/>
                  </w:rPr>
                </w:rPrChange>
              </w:rPr>
              <w:pPrChange w:id="3511" w:author="GONZALEZ DIAZ, BORJA" w:date="2017-09-29T19:28:00Z">
                <w:pPr>
                  <w:keepNext/>
                  <w:keepLines/>
                  <w:widowControl w:val="0"/>
                  <w:autoSpaceDE w:val="0"/>
                  <w:autoSpaceDN w:val="0"/>
                  <w:adjustRightInd w:val="0"/>
                  <w:spacing w:before="200"/>
                  <w:outlineLvl w:val="4"/>
                </w:pPr>
              </w:pPrChange>
            </w:pPr>
            <w:ins w:id="3512" w:author="Borja Gonzalez" w:date="2017-09-28T19:00:00Z">
              <w:r w:rsidRPr="0055352B">
                <w:rPr>
                  <w:lang w:val="en-US"/>
                  <w:rPrChange w:id="3513" w:author="Borja Gonzalez" w:date="2017-09-28T19:00:00Z">
                    <w:rPr>
                      <w:rFonts w:ascii="Monaco" w:hAnsi="Monaco" w:cs="Monaco"/>
                      <w:sz w:val="32"/>
                      <w:szCs w:val="32"/>
                      <w:lang w:val="en-US"/>
                    </w:rPr>
                  </w:rPrChange>
                </w:rPr>
                <w:t xml:space="preserve">    </w:t>
              </w:r>
              <w:r w:rsidRPr="0079203F">
                <w:rPr>
                  <w:lang w:val="es-ES"/>
                  <w:rPrChange w:id="3514" w:author="Rodrigo García" w:date="2017-09-29T10:05:00Z">
                    <w:rPr>
                      <w:rFonts w:ascii="Monaco" w:hAnsi="Monaco" w:cs="Monaco"/>
                      <w:color w:val="000000"/>
                      <w:sz w:val="32"/>
                      <w:szCs w:val="32"/>
                      <w:lang w:val="en-US"/>
                    </w:rPr>
                  </w:rPrChange>
                </w:rPr>
                <w:t>console</w:t>
              </w:r>
              <w:r w:rsidRPr="0079203F">
                <w:rPr>
                  <w:b/>
                  <w:bCs/>
                  <w:lang w:val="es-ES"/>
                  <w:rPrChange w:id="3515" w:author="Rodrigo García" w:date="2017-09-29T10:05:00Z">
                    <w:rPr>
                      <w:rFonts w:ascii="Monaco" w:hAnsi="Monaco" w:cs="Monaco"/>
                      <w:b/>
                      <w:bCs/>
                      <w:color w:val="000000"/>
                      <w:sz w:val="32"/>
                      <w:szCs w:val="32"/>
                      <w:lang w:val="en-US"/>
                    </w:rPr>
                  </w:rPrChange>
                </w:rPr>
                <w:t>.</w:t>
              </w:r>
              <w:r w:rsidRPr="0079203F">
                <w:rPr>
                  <w:lang w:val="es-ES"/>
                  <w:rPrChange w:id="3516" w:author="Rodrigo García" w:date="2017-09-29T10:05:00Z">
                    <w:rPr>
                      <w:rFonts w:ascii="Monaco" w:hAnsi="Monaco" w:cs="Monaco"/>
                      <w:color w:val="000000"/>
                      <w:sz w:val="32"/>
                      <w:szCs w:val="32"/>
                      <w:lang w:val="en-US"/>
                    </w:rPr>
                  </w:rPrChange>
                </w:rPr>
                <w:t>log</w:t>
              </w:r>
              <w:r w:rsidRPr="0079203F">
                <w:rPr>
                  <w:b/>
                  <w:bCs/>
                  <w:lang w:val="es-ES"/>
                  <w:rPrChange w:id="3517" w:author="Rodrigo García" w:date="2017-09-29T10:05:00Z">
                    <w:rPr>
                      <w:rFonts w:ascii="Monaco" w:hAnsi="Monaco" w:cs="Monaco"/>
                      <w:b/>
                      <w:bCs/>
                      <w:color w:val="000000"/>
                      <w:sz w:val="32"/>
                      <w:szCs w:val="32"/>
                      <w:lang w:val="en-US"/>
                    </w:rPr>
                  </w:rPrChange>
                </w:rPr>
                <w:t>(</w:t>
              </w:r>
              <w:r w:rsidRPr="0079203F">
                <w:rPr>
                  <w:lang w:val="es-ES"/>
                  <w:rPrChange w:id="3518" w:author="Rodrigo García" w:date="2017-09-29T10:05:00Z">
                    <w:rPr>
                      <w:rFonts w:ascii="Monaco" w:hAnsi="Monaco" w:cs="Monaco"/>
                      <w:color w:val="000000"/>
                      <w:sz w:val="32"/>
                      <w:szCs w:val="32"/>
                      <w:lang w:val="en-US"/>
                    </w:rPr>
                  </w:rPrChange>
                </w:rPr>
                <w:t>timestamp</w:t>
              </w:r>
              <w:r w:rsidRPr="0079203F">
                <w:rPr>
                  <w:b/>
                  <w:bCs/>
                  <w:lang w:val="es-ES"/>
                  <w:rPrChange w:id="3519" w:author="Rodrigo García" w:date="2017-09-29T10:05:00Z">
                    <w:rPr>
                      <w:rFonts w:ascii="Monaco" w:hAnsi="Monaco" w:cs="Monaco"/>
                      <w:b/>
                      <w:bCs/>
                      <w:color w:val="000000"/>
                      <w:sz w:val="32"/>
                      <w:szCs w:val="32"/>
                      <w:lang w:val="en-US"/>
                    </w:rPr>
                  </w:rPrChange>
                </w:rPr>
                <w:t>(</w:t>
              </w:r>
              <w:r w:rsidRPr="0079203F">
                <w:rPr>
                  <w:color w:val="4E9A06"/>
                  <w:lang w:val="es-ES"/>
                  <w:rPrChange w:id="3520" w:author="Rodrigo García" w:date="2017-09-29T10:05:00Z">
                    <w:rPr>
                      <w:rFonts w:ascii="Monaco" w:hAnsi="Monaco" w:cs="Monaco"/>
                      <w:color w:val="4E9A06"/>
                      <w:sz w:val="32"/>
                      <w:szCs w:val="32"/>
                      <w:lang w:val="en-US"/>
                    </w:rPr>
                  </w:rPrChange>
                </w:rPr>
                <w:t>'hh:mm:ss:iii'</w:t>
              </w:r>
              <w:r w:rsidRPr="0079203F">
                <w:rPr>
                  <w:b/>
                  <w:bCs/>
                  <w:lang w:val="es-ES"/>
                  <w:rPrChange w:id="3521" w:author="Rodrigo García" w:date="2017-09-29T10:05:00Z">
                    <w:rPr>
                      <w:rFonts w:ascii="Monaco" w:hAnsi="Monaco" w:cs="Monaco"/>
                      <w:b/>
                      <w:bCs/>
                      <w:color w:val="000000"/>
                      <w:sz w:val="32"/>
                      <w:szCs w:val="32"/>
                      <w:lang w:val="en-US"/>
                    </w:rPr>
                  </w:rPrChange>
                </w:rPr>
                <w:t>)</w:t>
              </w:r>
              <w:r w:rsidRPr="0079203F">
                <w:rPr>
                  <w:b/>
                  <w:bCs/>
                  <w:color w:val="CE5C00"/>
                  <w:lang w:val="es-ES"/>
                  <w:rPrChange w:id="3522" w:author="Rodrigo García" w:date="2017-09-29T10:05:00Z">
                    <w:rPr>
                      <w:rFonts w:ascii="Monaco" w:hAnsi="Monaco" w:cs="Monaco"/>
                      <w:b/>
                      <w:bCs/>
                      <w:color w:val="CE5C00"/>
                      <w:sz w:val="32"/>
                      <w:szCs w:val="32"/>
                      <w:lang w:val="en-US"/>
                    </w:rPr>
                  </w:rPrChange>
                </w:rPr>
                <w:t>+</w:t>
              </w:r>
              <w:r w:rsidRPr="0079203F">
                <w:rPr>
                  <w:color w:val="4E9A06"/>
                  <w:lang w:val="es-ES"/>
                  <w:rPrChange w:id="3523" w:author="Rodrigo García" w:date="2017-09-29T10:05:00Z">
                    <w:rPr>
                      <w:rFonts w:ascii="Monaco" w:hAnsi="Monaco" w:cs="Monaco"/>
                      <w:color w:val="4E9A06"/>
                      <w:sz w:val="32"/>
                      <w:szCs w:val="32"/>
                      <w:lang w:val="en-US"/>
                    </w:rPr>
                  </w:rPrChange>
                </w:rPr>
                <w:t>" Base de datos abierta"</w:t>
              </w:r>
              <w:r w:rsidRPr="0079203F">
                <w:rPr>
                  <w:b/>
                  <w:bCs/>
                  <w:lang w:val="es-ES"/>
                  <w:rPrChange w:id="3524" w:author="Rodrigo García" w:date="2017-09-29T10:05:00Z">
                    <w:rPr>
                      <w:rFonts w:ascii="Monaco" w:hAnsi="Monaco" w:cs="Monaco"/>
                      <w:b/>
                      <w:bCs/>
                      <w:color w:val="000000"/>
                      <w:sz w:val="32"/>
                      <w:szCs w:val="32"/>
                      <w:lang w:val="en-US"/>
                    </w:rPr>
                  </w:rPrChange>
                </w:rPr>
                <w:t>);</w:t>
              </w:r>
            </w:ins>
          </w:p>
          <w:p w14:paraId="285B4450" w14:textId="77777777" w:rsidR="0055352B" w:rsidRPr="0079203F" w:rsidRDefault="0055352B">
            <w:pPr>
              <w:rPr>
                <w:ins w:id="3525" w:author="Borja Gonzalez" w:date="2017-09-28T19:00:00Z"/>
                <w:lang w:val="es-ES"/>
                <w:rPrChange w:id="3526" w:author="Rodrigo García" w:date="2017-09-29T10:05:00Z">
                  <w:rPr>
                    <w:ins w:id="3527" w:author="Borja Gonzalez" w:date="2017-09-28T19:00:00Z"/>
                    <w:rFonts w:ascii="Monaco" w:eastAsiaTheme="majorEastAsia" w:hAnsi="Monaco" w:cs="Monaco"/>
                    <w:color w:val="243F60" w:themeColor="accent1" w:themeShade="7F"/>
                    <w:sz w:val="32"/>
                    <w:szCs w:val="32"/>
                    <w:lang w:val="en-US"/>
                  </w:rPr>
                </w:rPrChange>
              </w:rPr>
              <w:pPrChange w:id="3528" w:author="GONZALEZ DIAZ, BORJA" w:date="2017-09-29T19:28:00Z">
                <w:pPr>
                  <w:keepNext/>
                  <w:keepLines/>
                  <w:widowControl w:val="0"/>
                  <w:autoSpaceDE w:val="0"/>
                  <w:autoSpaceDN w:val="0"/>
                  <w:adjustRightInd w:val="0"/>
                  <w:spacing w:before="200"/>
                  <w:outlineLvl w:val="4"/>
                </w:pPr>
              </w:pPrChange>
            </w:pPr>
            <w:ins w:id="3529" w:author="Borja Gonzalez" w:date="2017-09-28T19:00:00Z">
              <w:r w:rsidRPr="0079203F">
                <w:rPr>
                  <w:lang w:val="es-ES"/>
                  <w:rPrChange w:id="3530" w:author="Rodrigo García" w:date="2017-09-29T10:05:00Z">
                    <w:rPr>
                      <w:rFonts w:ascii="Monaco" w:hAnsi="Monaco" w:cs="Monaco"/>
                      <w:sz w:val="32"/>
                      <w:szCs w:val="32"/>
                      <w:lang w:val="en-US"/>
                    </w:rPr>
                  </w:rPrChange>
                </w:rPr>
                <w:t xml:space="preserve">    db</w:t>
              </w:r>
              <w:r w:rsidRPr="0079203F">
                <w:rPr>
                  <w:b/>
                  <w:bCs/>
                  <w:lang w:val="es-ES"/>
                  <w:rPrChange w:id="3531" w:author="Rodrigo García" w:date="2017-09-29T10:05:00Z">
                    <w:rPr>
                      <w:rFonts w:ascii="Monaco" w:hAnsi="Monaco" w:cs="Monaco"/>
                      <w:b/>
                      <w:bCs/>
                      <w:color w:val="000000"/>
                      <w:sz w:val="32"/>
                      <w:szCs w:val="32"/>
                      <w:lang w:val="en-US"/>
                    </w:rPr>
                  </w:rPrChange>
                </w:rPr>
                <w:t>.</w:t>
              </w:r>
              <w:r w:rsidRPr="0079203F">
                <w:rPr>
                  <w:lang w:val="es-ES"/>
                  <w:rPrChange w:id="3532" w:author="Rodrigo García" w:date="2017-09-29T10:05:00Z">
                    <w:rPr>
                      <w:rFonts w:ascii="Monaco" w:hAnsi="Monaco" w:cs="Monaco"/>
                      <w:color w:val="000000"/>
                      <w:sz w:val="32"/>
                      <w:szCs w:val="32"/>
                      <w:lang w:val="en-US"/>
                    </w:rPr>
                  </w:rPrChange>
                </w:rPr>
                <w:t>run</w:t>
              </w:r>
              <w:r w:rsidRPr="0079203F">
                <w:rPr>
                  <w:b/>
                  <w:bCs/>
                  <w:lang w:val="es-ES"/>
                  <w:rPrChange w:id="3533" w:author="Rodrigo García" w:date="2017-09-29T10:05:00Z">
                    <w:rPr>
                      <w:rFonts w:ascii="Monaco" w:hAnsi="Monaco" w:cs="Monaco"/>
                      <w:b/>
                      <w:bCs/>
                      <w:color w:val="000000"/>
                      <w:sz w:val="32"/>
                      <w:szCs w:val="32"/>
                      <w:lang w:val="en-US"/>
                    </w:rPr>
                  </w:rPrChange>
                </w:rPr>
                <w:t>(</w:t>
              </w:r>
              <w:r w:rsidRPr="0079203F">
                <w:rPr>
                  <w:color w:val="4E9A06"/>
                  <w:lang w:val="es-ES"/>
                  <w:rPrChange w:id="3534" w:author="Rodrigo García" w:date="2017-09-29T10:05:00Z">
                    <w:rPr>
                      <w:rFonts w:ascii="Monaco" w:hAnsi="Monaco" w:cs="Monaco"/>
                      <w:color w:val="4E9A06"/>
                      <w:sz w:val="32"/>
                      <w:szCs w:val="32"/>
                      <w:lang w:val="en-US"/>
                    </w:rPr>
                  </w:rPrChange>
                </w:rPr>
                <w:t>"INSERT INTO pacientes VALUES (:id, :nombre, :apellido, :sexo)"</w:t>
              </w:r>
              <w:r w:rsidRPr="0079203F">
                <w:rPr>
                  <w:b/>
                  <w:bCs/>
                  <w:lang w:val="es-ES"/>
                  <w:rPrChange w:id="3535" w:author="Rodrigo García" w:date="2017-09-29T10:05:00Z">
                    <w:rPr>
                      <w:rFonts w:ascii="Monaco" w:hAnsi="Monaco" w:cs="Monaco"/>
                      <w:b/>
                      <w:bCs/>
                      <w:color w:val="000000"/>
                      <w:sz w:val="32"/>
                      <w:szCs w:val="32"/>
                      <w:lang w:val="en-US"/>
                    </w:rPr>
                  </w:rPrChange>
                </w:rPr>
                <w:t>,</w:t>
              </w:r>
              <w:r w:rsidRPr="0079203F">
                <w:rPr>
                  <w:lang w:val="es-ES"/>
                  <w:rPrChange w:id="3536" w:author="Rodrigo García" w:date="2017-09-29T10:05:00Z">
                    <w:rPr>
                      <w:rFonts w:ascii="Monaco" w:hAnsi="Monaco" w:cs="Monaco"/>
                      <w:sz w:val="32"/>
                      <w:szCs w:val="32"/>
                      <w:lang w:val="en-US"/>
                    </w:rPr>
                  </w:rPrChange>
                </w:rPr>
                <w:t xml:space="preserve"> </w:t>
              </w:r>
              <w:r w:rsidRPr="0079203F">
                <w:rPr>
                  <w:b/>
                  <w:bCs/>
                  <w:lang w:val="es-ES"/>
                  <w:rPrChange w:id="3537" w:author="Rodrigo García" w:date="2017-09-29T10:05:00Z">
                    <w:rPr>
                      <w:rFonts w:ascii="Monaco" w:hAnsi="Monaco" w:cs="Monaco"/>
                      <w:b/>
                      <w:bCs/>
                      <w:color w:val="000000"/>
                      <w:sz w:val="32"/>
                      <w:szCs w:val="32"/>
                      <w:lang w:val="en-US"/>
                    </w:rPr>
                  </w:rPrChange>
                </w:rPr>
                <w:t>{</w:t>
              </w:r>
              <w:r w:rsidRPr="0079203F">
                <w:rPr>
                  <w:color w:val="4E9A06"/>
                  <w:lang w:val="es-ES"/>
                  <w:rPrChange w:id="3538" w:author="Rodrigo García" w:date="2017-09-29T10:05:00Z">
                    <w:rPr>
                      <w:rFonts w:ascii="Monaco" w:hAnsi="Monaco" w:cs="Monaco"/>
                      <w:color w:val="4E9A06"/>
                      <w:sz w:val="32"/>
                      <w:szCs w:val="32"/>
                      <w:lang w:val="en-US"/>
                    </w:rPr>
                  </w:rPrChange>
                </w:rPr>
                <w:t>':nombre'</w:t>
              </w:r>
              <w:r w:rsidRPr="0079203F">
                <w:rPr>
                  <w:b/>
                  <w:bCs/>
                  <w:color w:val="CE5C00"/>
                  <w:lang w:val="es-ES"/>
                  <w:rPrChange w:id="3539" w:author="Rodrigo García" w:date="2017-09-29T10:05:00Z">
                    <w:rPr>
                      <w:rFonts w:ascii="Monaco" w:hAnsi="Monaco" w:cs="Monaco"/>
                      <w:b/>
                      <w:bCs/>
                      <w:color w:val="CE5C00"/>
                      <w:sz w:val="32"/>
                      <w:szCs w:val="32"/>
                      <w:lang w:val="en-US"/>
                    </w:rPr>
                  </w:rPrChange>
                </w:rPr>
                <w:t>:</w:t>
              </w:r>
              <w:r w:rsidRPr="0079203F">
                <w:rPr>
                  <w:lang w:val="es-ES"/>
                  <w:rPrChange w:id="3540" w:author="Rodrigo García" w:date="2017-09-29T10:05:00Z">
                    <w:rPr>
                      <w:rFonts w:ascii="Monaco" w:hAnsi="Monaco" w:cs="Monaco"/>
                      <w:color w:val="000000"/>
                      <w:sz w:val="32"/>
                      <w:szCs w:val="32"/>
                      <w:lang w:val="en-US"/>
                    </w:rPr>
                  </w:rPrChange>
                </w:rPr>
                <w:t>datos</w:t>
              </w:r>
              <w:r w:rsidRPr="0079203F">
                <w:rPr>
                  <w:b/>
                  <w:bCs/>
                  <w:lang w:val="es-ES"/>
                  <w:rPrChange w:id="3541" w:author="Rodrigo García" w:date="2017-09-29T10:05:00Z">
                    <w:rPr>
                      <w:rFonts w:ascii="Monaco" w:hAnsi="Monaco" w:cs="Monaco"/>
                      <w:b/>
                      <w:bCs/>
                      <w:color w:val="000000"/>
                      <w:sz w:val="32"/>
                      <w:szCs w:val="32"/>
                      <w:lang w:val="en-US"/>
                    </w:rPr>
                  </w:rPrChange>
                </w:rPr>
                <w:t>.</w:t>
              </w:r>
              <w:r w:rsidRPr="0079203F">
                <w:rPr>
                  <w:lang w:val="es-ES"/>
                  <w:rPrChange w:id="3542" w:author="Rodrigo García" w:date="2017-09-29T10:05:00Z">
                    <w:rPr>
                      <w:rFonts w:ascii="Monaco" w:hAnsi="Monaco" w:cs="Monaco"/>
                      <w:color w:val="000000"/>
                      <w:sz w:val="32"/>
                      <w:szCs w:val="32"/>
                      <w:lang w:val="en-US"/>
                    </w:rPr>
                  </w:rPrChange>
                </w:rPr>
                <w:t>n</w:t>
              </w:r>
              <w:r w:rsidRPr="0079203F">
                <w:rPr>
                  <w:b/>
                  <w:bCs/>
                  <w:lang w:val="es-ES"/>
                  <w:rPrChange w:id="3543" w:author="Rodrigo García" w:date="2017-09-29T10:05:00Z">
                    <w:rPr>
                      <w:rFonts w:ascii="Monaco" w:hAnsi="Monaco" w:cs="Monaco"/>
                      <w:b/>
                      <w:bCs/>
                      <w:color w:val="000000"/>
                      <w:sz w:val="32"/>
                      <w:szCs w:val="32"/>
                      <w:lang w:val="en-US"/>
                    </w:rPr>
                  </w:rPrChange>
                </w:rPr>
                <w:t>,</w:t>
              </w:r>
              <w:r w:rsidRPr="0079203F">
                <w:rPr>
                  <w:lang w:val="es-ES"/>
                  <w:rPrChange w:id="3544" w:author="Rodrigo García" w:date="2017-09-29T10:05:00Z">
                    <w:rPr>
                      <w:rFonts w:ascii="Monaco" w:hAnsi="Monaco" w:cs="Monaco"/>
                      <w:sz w:val="32"/>
                      <w:szCs w:val="32"/>
                      <w:lang w:val="en-US"/>
                    </w:rPr>
                  </w:rPrChange>
                </w:rPr>
                <w:t xml:space="preserve"> </w:t>
              </w:r>
              <w:r w:rsidRPr="0079203F">
                <w:rPr>
                  <w:color w:val="4E9A06"/>
                  <w:lang w:val="es-ES"/>
                  <w:rPrChange w:id="3545" w:author="Rodrigo García" w:date="2017-09-29T10:05:00Z">
                    <w:rPr>
                      <w:rFonts w:ascii="Monaco" w:hAnsi="Monaco" w:cs="Monaco"/>
                      <w:color w:val="4E9A06"/>
                      <w:sz w:val="32"/>
                      <w:szCs w:val="32"/>
                      <w:lang w:val="en-US"/>
                    </w:rPr>
                  </w:rPrChange>
                </w:rPr>
                <w:t>':apellido'</w:t>
              </w:r>
              <w:r w:rsidRPr="0079203F">
                <w:rPr>
                  <w:b/>
                  <w:bCs/>
                  <w:color w:val="CE5C00"/>
                  <w:lang w:val="es-ES"/>
                  <w:rPrChange w:id="3546" w:author="Rodrigo García" w:date="2017-09-29T10:05:00Z">
                    <w:rPr>
                      <w:rFonts w:ascii="Monaco" w:hAnsi="Monaco" w:cs="Monaco"/>
                      <w:b/>
                      <w:bCs/>
                      <w:color w:val="CE5C00"/>
                      <w:sz w:val="32"/>
                      <w:szCs w:val="32"/>
                      <w:lang w:val="en-US"/>
                    </w:rPr>
                  </w:rPrChange>
                </w:rPr>
                <w:t>:</w:t>
              </w:r>
              <w:r w:rsidRPr="0079203F">
                <w:rPr>
                  <w:lang w:val="es-ES"/>
                  <w:rPrChange w:id="3547" w:author="Rodrigo García" w:date="2017-09-29T10:05:00Z">
                    <w:rPr>
                      <w:rFonts w:ascii="Monaco" w:hAnsi="Monaco" w:cs="Monaco"/>
                      <w:color w:val="000000"/>
                      <w:sz w:val="32"/>
                      <w:szCs w:val="32"/>
                      <w:lang w:val="en-US"/>
                    </w:rPr>
                  </w:rPrChange>
                </w:rPr>
                <w:t>datos</w:t>
              </w:r>
              <w:r w:rsidRPr="0079203F">
                <w:rPr>
                  <w:b/>
                  <w:bCs/>
                  <w:lang w:val="es-ES"/>
                  <w:rPrChange w:id="3548" w:author="Rodrigo García" w:date="2017-09-29T10:05:00Z">
                    <w:rPr>
                      <w:rFonts w:ascii="Monaco" w:hAnsi="Monaco" w:cs="Monaco"/>
                      <w:b/>
                      <w:bCs/>
                      <w:color w:val="000000"/>
                      <w:sz w:val="32"/>
                      <w:szCs w:val="32"/>
                      <w:lang w:val="en-US"/>
                    </w:rPr>
                  </w:rPrChange>
                </w:rPr>
                <w:t>.</w:t>
              </w:r>
              <w:r w:rsidRPr="0079203F">
                <w:rPr>
                  <w:lang w:val="es-ES"/>
                  <w:rPrChange w:id="3549" w:author="Rodrigo García" w:date="2017-09-29T10:05:00Z">
                    <w:rPr>
                      <w:rFonts w:ascii="Monaco" w:hAnsi="Monaco" w:cs="Monaco"/>
                      <w:color w:val="000000"/>
                      <w:sz w:val="32"/>
                      <w:szCs w:val="32"/>
                      <w:lang w:val="en-US"/>
                    </w:rPr>
                  </w:rPrChange>
                </w:rPr>
                <w:t>a</w:t>
              </w:r>
              <w:r w:rsidRPr="0079203F">
                <w:rPr>
                  <w:b/>
                  <w:bCs/>
                  <w:lang w:val="es-ES"/>
                  <w:rPrChange w:id="3550" w:author="Rodrigo García" w:date="2017-09-29T10:05:00Z">
                    <w:rPr>
                      <w:rFonts w:ascii="Monaco" w:hAnsi="Monaco" w:cs="Monaco"/>
                      <w:b/>
                      <w:bCs/>
                      <w:color w:val="000000"/>
                      <w:sz w:val="32"/>
                      <w:szCs w:val="32"/>
                      <w:lang w:val="en-US"/>
                    </w:rPr>
                  </w:rPrChange>
                </w:rPr>
                <w:t>,</w:t>
              </w:r>
              <w:r w:rsidRPr="0079203F">
                <w:rPr>
                  <w:color w:val="4E9A06"/>
                  <w:lang w:val="es-ES"/>
                  <w:rPrChange w:id="3551" w:author="Rodrigo García" w:date="2017-09-29T10:05:00Z">
                    <w:rPr>
                      <w:rFonts w:ascii="Monaco" w:hAnsi="Monaco" w:cs="Monaco"/>
                      <w:color w:val="4E9A06"/>
                      <w:sz w:val="32"/>
                      <w:szCs w:val="32"/>
                      <w:lang w:val="en-US"/>
                    </w:rPr>
                  </w:rPrChange>
                </w:rPr>
                <w:t>':sexo'</w:t>
              </w:r>
              <w:r w:rsidRPr="0079203F">
                <w:rPr>
                  <w:b/>
                  <w:bCs/>
                  <w:color w:val="CE5C00"/>
                  <w:lang w:val="es-ES"/>
                  <w:rPrChange w:id="3552" w:author="Rodrigo García" w:date="2017-09-29T10:05:00Z">
                    <w:rPr>
                      <w:rFonts w:ascii="Monaco" w:hAnsi="Monaco" w:cs="Monaco"/>
                      <w:b/>
                      <w:bCs/>
                      <w:color w:val="CE5C00"/>
                      <w:sz w:val="32"/>
                      <w:szCs w:val="32"/>
                      <w:lang w:val="en-US"/>
                    </w:rPr>
                  </w:rPrChange>
                </w:rPr>
                <w:t>:</w:t>
              </w:r>
              <w:r w:rsidRPr="0079203F">
                <w:rPr>
                  <w:lang w:val="es-ES"/>
                  <w:rPrChange w:id="3553" w:author="Rodrigo García" w:date="2017-09-29T10:05:00Z">
                    <w:rPr>
                      <w:rFonts w:ascii="Monaco" w:hAnsi="Monaco" w:cs="Monaco"/>
                      <w:color w:val="000000"/>
                      <w:sz w:val="32"/>
                      <w:szCs w:val="32"/>
                      <w:lang w:val="en-US"/>
                    </w:rPr>
                  </w:rPrChange>
                </w:rPr>
                <w:t>datos</w:t>
              </w:r>
              <w:r w:rsidRPr="0079203F">
                <w:rPr>
                  <w:b/>
                  <w:bCs/>
                  <w:lang w:val="es-ES"/>
                  <w:rPrChange w:id="3554" w:author="Rodrigo García" w:date="2017-09-29T10:05:00Z">
                    <w:rPr>
                      <w:rFonts w:ascii="Monaco" w:hAnsi="Monaco" w:cs="Monaco"/>
                      <w:b/>
                      <w:bCs/>
                      <w:color w:val="000000"/>
                      <w:sz w:val="32"/>
                      <w:szCs w:val="32"/>
                      <w:lang w:val="en-US"/>
                    </w:rPr>
                  </w:rPrChange>
                </w:rPr>
                <w:t>.</w:t>
              </w:r>
              <w:r w:rsidRPr="0079203F">
                <w:rPr>
                  <w:lang w:val="es-ES"/>
                  <w:rPrChange w:id="3555" w:author="Rodrigo García" w:date="2017-09-29T10:05:00Z">
                    <w:rPr>
                      <w:rFonts w:ascii="Monaco" w:hAnsi="Monaco" w:cs="Monaco"/>
                      <w:color w:val="000000"/>
                      <w:sz w:val="32"/>
                      <w:szCs w:val="32"/>
                      <w:lang w:val="en-US"/>
                    </w:rPr>
                  </w:rPrChange>
                </w:rPr>
                <w:t>s</w:t>
              </w:r>
              <w:r w:rsidRPr="0079203F">
                <w:rPr>
                  <w:b/>
                  <w:bCs/>
                  <w:lang w:val="es-ES"/>
                  <w:rPrChange w:id="3556" w:author="Rodrigo García" w:date="2017-09-29T10:05:00Z">
                    <w:rPr>
                      <w:rFonts w:ascii="Monaco" w:hAnsi="Monaco" w:cs="Monaco"/>
                      <w:b/>
                      <w:bCs/>
                      <w:color w:val="000000"/>
                      <w:sz w:val="32"/>
                      <w:szCs w:val="32"/>
                      <w:lang w:val="en-US"/>
                    </w:rPr>
                  </w:rPrChange>
                </w:rPr>
                <w:t>});</w:t>
              </w:r>
            </w:ins>
          </w:p>
          <w:p w14:paraId="50588A4D" w14:textId="77777777" w:rsidR="0055352B" w:rsidRPr="0079203F" w:rsidRDefault="0055352B">
            <w:pPr>
              <w:rPr>
                <w:ins w:id="3557" w:author="Borja Gonzalez" w:date="2017-09-28T19:00:00Z"/>
                <w:lang w:val="es-ES"/>
                <w:rPrChange w:id="3558" w:author="Rodrigo García" w:date="2017-09-29T10:05:00Z">
                  <w:rPr>
                    <w:ins w:id="3559" w:author="Borja Gonzalez" w:date="2017-09-28T19:00:00Z"/>
                    <w:rFonts w:ascii="Monaco" w:eastAsiaTheme="majorEastAsia" w:hAnsi="Monaco" w:cs="Monaco"/>
                    <w:color w:val="243F60" w:themeColor="accent1" w:themeShade="7F"/>
                    <w:sz w:val="32"/>
                    <w:szCs w:val="32"/>
                    <w:lang w:val="en-US"/>
                  </w:rPr>
                </w:rPrChange>
              </w:rPr>
              <w:pPrChange w:id="3560" w:author="GONZALEZ DIAZ, BORJA" w:date="2017-09-29T19:28:00Z">
                <w:pPr>
                  <w:keepNext/>
                  <w:keepLines/>
                  <w:widowControl w:val="0"/>
                  <w:autoSpaceDE w:val="0"/>
                  <w:autoSpaceDN w:val="0"/>
                  <w:adjustRightInd w:val="0"/>
                  <w:spacing w:before="200"/>
                  <w:outlineLvl w:val="4"/>
                </w:pPr>
              </w:pPrChange>
            </w:pPr>
            <w:ins w:id="3561" w:author="Borja Gonzalez" w:date="2017-09-28T19:00:00Z">
              <w:r w:rsidRPr="0079203F">
                <w:rPr>
                  <w:lang w:val="es-ES"/>
                  <w:rPrChange w:id="3562" w:author="Rodrigo García" w:date="2017-09-29T10:05:00Z">
                    <w:rPr>
                      <w:rFonts w:ascii="Monaco" w:hAnsi="Monaco" w:cs="Monaco"/>
                      <w:sz w:val="32"/>
                      <w:szCs w:val="32"/>
                      <w:lang w:val="en-US"/>
                    </w:rPr>
                  </w:rPrChange>
                </w:rPr>
                <w:t xml:space="preserve">    console</w:t>
              </w:r>
              <w:r w:rsidRPr="0079203F">
                <w:rPr>
                  <w:b/>
                  <w:bCs/>
                  <w:lang w:val="es-ES"/>
                  <w:rPrChange w:id="3563" w:author="Rodrigo García" w:date="2017-09-29T10:05:00Z">
                    <w:rPr>
                      <w:rFonts w:ascii="Monaco" w:hAnsi="Monaco" w:cs="Monaco"/>
                      <w:b/>
                      <w:bCs/>
                      <w:color w:val="000000"/>
                      <w:sz w:val="32"/>
                      <w:szCs w:val="32"/>
                      <w:lang w:val="en-US"/>
                    </w:rPr>
                  </w:rPrChange>
                </w:rPr>
                <w:t>.</w:t>
              </w:r>
              <w:r w:rsidRPr="0079203F">
                <w:rPr>
                  <w:lang w:val="es-ES"/>
                  <w:rPrChange w:id="3564" w:author="Rodrigo García" w:date="2017-09-29T10:05:00Z">
                    <w:rPr>
                      <w:rFonts w:ascii="Monaco" w:hAnsi="Monaco" w:cs="Monaco"/>
                      <w:color w:val="000000"/>
                      <w:sz w:val="32"/>
                      <w:szCs w:val="32"/>
                      <w:lang w:val="en-US"/>
                    </w:rPr>
                  </w:rPrChange>
                </w:rPr>
                <w:t>log</w:t>
              </w:r>
              <w:r w:rsidRPr="0079203F">
                <w:rPr>
                  <w:b/>
                  <w:bCs/>
                  <w:lang w:val="es-ES"/>
                  <w:rPrChange w:id="3565" w:author="Rodrigo García" w:date="2017-09-29T10:05:00Z">
                    <w:rPr>
                      <w:rFonts w:ascii="Monaco" w:hAnsi="Monaco" w:cs="Monaco"/>
                      <w:b/>
                      <w:bCs/>
                      <w:color w:val="000000"/>
                      <w:sz w:val="32"/>
                      <w:szCs w:val="32"/>
                      <w:lang w:val="en-US"/>
                    </w:rPr>
                  </w:rPrChange>
                </w:rPr>
                <w:t>(</w:t>
              </w:r>
              <w:r w:rsidRPr="0079203F">
                <w:rPr>
                  <w:lang w:val="es-ES"/>
                  <w:rPrChange w:id="3566" w:author="Rodrigo García" w:date="2017-09-29T10:05:00Z">
                    <w:rPr>
                      <w:rFonts w:ascii="Monaco" w:hAnsi="Monaco" w:cs="Monaco"/>
                      <w:color w:val="000000"/>
                      <w:sz w:val="32"/>
                      <w:szCs w:val="32"/>
                      <w:lang w:val="en-US"/>
                    </w:rPr>
                  </w:rPrChange>
                </w:rPr>
                <w:t>timestamp</w:t>
              </w:r>
              <w:r w:rsidRPr="0079203F">
                <w:rPr>
                  <w:b/>
                  <w:bCs/>
                  <w:lang w:val="es-ES"/>
                  <w:rPrChange w:id="3567" w:author="Rodrigo García" w:date="2017-09-29T10:05:00Z">
                    <w:rPr>
                      <w:rFonts w:ascii="Monaco" w:hAnsi="Monaco" w:cs="Monaco"/>
                      <w:b/>
                      <w:bCs/>
                      <w:color w:val="000000"/>
                      <w:sz w:val="32"/>
                      <w:szCs w:val="32"/>
                      <w:lang w:val="en-US"/>
                    </w:rPr>
                  </w:rPrChange>
                </w:rPr>
                <w:t>(</w:t>
              </w:r>
              <w:r w:rsidRPr="0079203F">
                <w:rPr>
                  <w:color w:val="4E9A06"/>
                  <w:lang w:val="es-ES"/>
                  <w:rPrChange w:id="3568" w:author="Rodrigo García" w:date="2017-09-29T10:05:00Z">
                    <w:rPr>
                      <w:rFonts w:ascii="Monaco" w:hAnsi="Monaco" w:cs="Monaco"/>
                      <w:color w:val="4E9A06"/>
                      <w:sz w:val="32"/>
                      <w:szCs w:val="32"/>
                      <w:lang w:val="en-US"/>
                    </w:rPr>
                  </w:rPrChange>
                </w:rPr>
                <w:t>'hh:mm:ss:iii'</w:t>
              </w:r>
              <w:r w:rsidRPr="0079203F">
                <w:rPr>
                  <w:b/>
                  <w:bCs/>
                  <w:lang w:val="es-ES"/>
                  <w:rPrChange w:id="3569" w:author="Rodrigo García" w:date="2017-09-29T10:05:00Z">
                    <w:rPr>
                      <w:rFonts w:ascii="Monaco" w:hAnsi="Monaco" w:cs="Monaco"/>
                      <w:b/>
                      <w:bCs/>
                      <w:color w:val="000000"/>
                      <w:sz w:val="32"/>
                      <w:szCs w:val="32"/>
                      <w:lang w:val="en-US"/>
                    </w:rPr>
                  </w:rPrChange>
                </w:rPr>
                <w:t>)</w:t>
              </w:r>
              <w:r w:rsidRPr="0079203F">
                <w:rPr>
                  <w:b/>
                  <w:bCs/>
                  <w:color w:val="CE5C00"/>
                  <w:lang w:val="es-ES"/>
                  <w:rPrChange w:id="3570" w:author="Rodrigo García" w:date="2017-09-29T10:05:00Z">
                    <w:rPr>
                      <w:rFonts w:ascii="Monaco" w:hAnsi="Monaco" w:cs="Monaco"/>
                      <w:b/>
                      <w:bCs/>
                      <w:color w:val="CE5C00"/>
                      <w:sz w:val="32"/>
                      <w:szCs w:val="32"/>
                      <w:lang w:val="en-US"/>
                    </w:rPr>
                  </w:rPrChange>
                </w:rPr>
                <w:t>+</w:t>
              </w:r>
              <w:r w:rsidRPr="0079203F">
                <w:rPr>
                  <w:color w:val="4E9A06"/>
                  <w:lang w:val="es-ES"/>
                  <w:rPrChange w:id="3571" w:author="Rodrigo García" w:date="2017-09-29T10:05:00Z">
                    <w:rPr>
                      <w:rFonts w:ascii="Monaco" w:hAnsi="Monaco" w:cs="Monaco"/>
                      <w:color w:val="4E9A06"/>
                      <w:sz w:val="32"/>
                      <w:szCs w:val="32"/>
                      <w:lang w:val="en-US"/>
                    </w:rPr>
                  </w:rPrChange>
                </w:rPr>
                <w:t>" Se ha añadido al paciente "</w:t>
              </w:r>
              <w:r w:rsidRPr="0079203F">
                <w:rPr>
                  <w:b/>
                  <w:bCs/>
                  <w:color w:val="CE5C00"/>
                  <w:lang w:val="es-ES"/>
                  <w:rPrChange w:id="3572" w:author="Rodrigo García" w:date="2017-09-29T10:05:00Z">
                    <w:rPr>
                      <w:rFonts w:ascii="Monaco" w:hAnsi="Monaco" w:cs="Monaco"/>
                      <w:b/>
                      <w:bCs/>
                      <w:color w:val="CE5C00"/>
                      <w:sz w:val="32"/>
                      <w:szCs w:val="32"/>
                      <w:lang w:val="en-US"/>
                    </w:rPr>
                  </w:rPrChange>
                </w:rPr>
                <w:t>+</w:t>
              </w:r>
              <w:r w:rsidRPr="0079203F">
                <w:rPr>
                  <w:lang w:val="es-ES"/>
                  <w:rPrChange w:id="3573" w:author="Rodrigo García" w:date="2017-09-29T10:05:00Z">
                    <w:rPr>
                      <w:rFonts w:ascii="Monaco" w:hAnsi="Monaco" w:cs="Monaco"/>
                      <w:color w:val="000000"/>
                      <w:sz w:val="32"/>
                      <w:szCs w:val="32"/>
                      <w:lang w:val="en-US"/>
                    </w:rPr>
                  </w:rPrChange>
                </w:rPr>
                <w:t>datos</w:t>
              </w:r>
              <w:r w:rsidRPr="0079203F">
                <w:rPr>
                  <w:b/>
                  <w:bCs/>
                  <w:lang w:val="es-ES"/>
                  <w:rPrChange w:id="3574" w:author="Rodrigo García" w:date="2017-09-29T10:05:00Z">
                    <w:rPr>
                      <w:rFonts w:ascii="Monaco" w:hAnsi="Monaco" w:cs="Monaco"/>
                      <w:b/>
                      <w:bCs/>
                      <w:color w:val="000000"/>
                      <w:sz w:val="32"/>
                      <w:szCs w:val="32"/>
                      <w:lang w:val="en-US"/>
                    </w:rPr>
                  </w:rPrChange>
                </w:rPr>
                <w:t>.</w:t>
              </w:r>
              <w:r w:rsidRPr="0079203F">
                <w:rPr>
                  <w:lang w:val="es-ES"/>
                  <w:rPrChange w:id="3575" w:author="Rodrigo García" w:date="2017-09-29T10:05:00Z">
                    <w:rPr>
                      <w:rFonts w:ascii="Monaco" w:hAnsi="Monaco" w:cs="Monaco"/>
                      <w:color w:val="000000"/>
                      <w:sz w:val="32"/>
                      <w:szCs w:val="32"/>
                      <w:lang w:val="en-US"/>
                    </w:rPr>
                  </w:rPrChange>
                </w:rPr>
                <w:t>n</w:t>
              </w:r>
              <w:r w:rsidRPr="0079203F">
                <w:rPr>
                  <w:b/>
                  <w:bCs/>
                  <w:color w:val="CE5C00"/>
                  <w:lang w:val="es-ES"/>
                  <w:rPrChange w:id="3576" w:author="Rodrigo García" w:date="2017-09-29T10:05:00Z">
                    <w:rPr>
                      <w:rFonts w:ascii="Monaco" w:hAnsi="Monaco" w:cs="Monaco"/>
                      <w:b/>
                      <w:bCs/>
                      <w:color w:val="CE5C00"/>
                      <w:sz w:val="32"/>
                      <w:szCs w:val="32"/>
                      <w:lang w:val="en-US"/>
                    </w:rPr>
                  </w:rPrChange>
                </w:rPr>
                <w:t>+</w:t>
              </w:r>
              <w:r w:rsidRPr="0079203F">
                <w:rPr>
                  <w:color w:val="4E9A06"/>
                  <w:lang w:val="es-ES"/>
                  <w:rPrChange w:id="3577" w:author="Rodrigo García" w:date="2017-09-29T10:05:00Z">
                    <w:rPr>
                      <w:rFonts w:ascii="Monaco" w:hAnsi="Monaco" w:cs="Monaco"/>
                      <w:color w:val="4E9A06"/>
                      <w:sz w:val="32"/>
                      <w:szCs w:val="32"/>
                      <w:lang w:val="en-US"/>
                    </w:rPr>
                  </w:rPrChange>
                </w:rPr>
                <w:t>" "</w:t>
              </w:r>
              <w:r w:rsidRPr="0079203F">
                <w:rPr>
                  <w:b/>
                  <w:bCs/>
                  <w:color w:val="CE5C00"/>
                  <w:lang w:val="es-ES"/>
                  <w:rPrChange w:id="3578" w:author="Rodrigo García" w:date="2017-09-29T10:05:00Z">
                    <w:rPr>
                      <w:rFonts w:ascii="Monaco" w:hAnsi="Monaco" w:cs="Monaco"/>
                      <w:b/>
                      <w:bCs/>
                      <w:color w:val="CE5C00"/>
                      <w:sz w:val="32"/>
                      <w:szCs w:val="32"/>
                      <w:lang w:val="en-US"/>
                    </w:rPr>
                  </w:rPrChange>
                </w:rPr>
                <w:t>+</w:t>
              </w:r>
              <w:r w:rsidRPr="0079203F">
                <w:rPr>
                  <w:lang w:val="es-ES"/>
                  <w:rPrChange w:id="3579" w:author="Rodrigo García" w:date="2017-09-29T10:05:00Z">
                    <w:rPr>
                      <w:rFonts w:ascii="Monaco" w:hAnsi="Monaco" w:cs="Monaco"/>
                      <w:color w:val="000000"/>
                      <w:sz w:val="32"/>
                      <w:szCs w:val="32"/>
                      <w:lang w:val="en-US"/>
                    </w:rPr>
                  </w:rPrChange>
                </w:rPr>
                <w:t>datos</w:t>
              </w:r>
              <w:r w:rsidRPr="0079203F">
                <w:rPr>
                  <w:b/>
                  <w:bCs/>
                  <w:lang w:val="es-ES"/>
                  <w:rPrChange w:id="3580" w:author="Rodrigo García" w:date="2017-09-29T10:05:00Z">
                    <w:rPr>
                      <w:rFonts w:ascii="Monaco" w:hAnsi="Monaco" w:cs="Monaco"/>
                      <w:b/>
                      <w:bCs/>
                      <w:color w:val="000000"/>
                      <w:sz w:val="32"/>
                      <w:szCs w:val="32"/>
                      <w:lang w:val="en-US"/>
                    </w:rPr>
                  </w:rPrChange>
                </w:rPr>
                <w:t>.</w:t>
              </w:r>
              <w:r w:rsidRPr="0079203F">
                <w:rPr>
                  <w:lang w:val="es-ES"/>
                  <w:rPrChange w:id="3581" w:author="Rodrigo García" w:date="2017-09-29T10:05:00Z">
                    <w:rPr>
                      <w:rFonts w:ascii="Monaco" w:hAnsi="Monaco" w:cs="Monaco"/>
                      <w:color w:val="000000"/>
                      <w:sz w:val="32"/>
                      <w:szCs w:val="32"/>
                      <w:lang w:val="en-US"/>
                    </w:rPr>
                  </w:rPrChange>
                </w:rPr>
                <w:t>a</w:t>
              </w:r>
              <w:r w:rsidRPr="0079203F">
                <w:rPr>
                  <w:b/>
                  <w:bCs/>
                  <w:color w:val="CE5C00"/>
                  <w:lang w:val="es-ES"/>
                  <w:rPrChange w:id="3582" w:author="Rodrigo García" w:date="2017-09-29T10:05:00Z">
                    <w:rPr>
                      <w:rFonts w:ascii="Monaco" w:hAnsi="Monaco" w:cs="Monaco"/>
                      <w:b/>
                      <w:bCs/>
                      <w:color w:val="CE5C00"/>
                      <w:sz w:val="32"/>
                      <w:szCs w:val="32"/>
                      <w:lang w:val="en-US"/>
                    </w:rPr>
                  </w:rPrChange>
                </w:rPr>
                <w:t>+</w:t>
              </w:r>
              <w:r w:rsidRPr="0079203F">
                <w:rPr>
                  <w:color w:val="4E9A06"/>
                  <w:lang w:val="es-ES"/>
                  <w:rPrChange w:id="3583" w:author="Rodrigo García" w:date="2017-09-29T10:05:00Z">
                    <w:rPr>
                      <w:rFonts w:ascii="Monaco" w:hAnsi="Monaco" w:cs="Monaco"/>
                      <w:color w:val="4E9A06"/>
                      <w:sz w:val="32"/>
                      <w:szCs w:val="32"/>
                      <w:lang w:val="en-US"/>
                    </w:rPr>
                  </w:rPrChange>
                </w:rPr>
                <w:t>" a la base de datos"</w:t>
              </w:r>
              <w:r w:rsidRPr="0079203F">
                <w:rPr>
                  <w:b/>
                  <w:bCs/>
                  <w:lang w:val="es-ES"/>
                  <w:rPrChange w:id="3584" w:author="Rodrigo García" w:date="2017-09-29T10:05:00Z">
                    <w:rPr>
                      <w:rFonts w:ascii="Monaco" w:hAnsi="Monaco" w:cs="Monaco"/>
                      <w:b/>
                      <w:bCs/>
                      <w:color w:val="000000"/>
                      <w:sz w:val="32"/>
                      <w:szCs w:val="32"/>
                      <w:lang w:val="en-US"/>
                    </w:rPr>
                  </w:rPrChange>
                </w:rPr>
                <w:t>);</w:t>
              </w:r>
            </w:ins>
          </w:p>
          <w:p w14:paraId="6FBE929F" w14:textId="77777777" w:rsidR="0055352B" w:rsidRPr="0055352B" w:rsidRDefault="0055352B">
            <w:pPr>
              <w:rPr>
                <w:ins w:id="3585" w:author="Borja Gonzalez" w:date="2017-09-28T19:00:00Z"/>
                <w:lang w:val="en-US"/>
                <w:rPrChange w:id="3586" w:author="Borja Gonzalez" w:date="2017-09-28T19:00:00Z">
                  <w:rPr>
                    <w:ins w:id="3587" w:author="Borja Gonzalez" w:date="2017-09-28T19:00:00Z"/>
                    <w:rFonts w:ascii="Monaco" w:eastAsiaTheme="majorEastAsia" w:hAnsi="Monaco" w:cs="Monaco"/>
                    <w:color w:val="243F60" w:themeColor="accent1" w:themeShade="7F"/>
                    <w:sz w:val="32"/>
                    <w:szCs w:val="32"/>
                    <w:lang w:val="en-US"/>
                  </w:rPr>
                </w:rPrChange>
              </w:rPr>
              <w:pPrChange w:id="3588" w:author="GONZALEZ DIAZ, BORJA" w:date="2017-09-29T19:28:00Z">
                <w:pPr>
                  <w:keepNext/>
                  <w:keepLines/>
                  <w:widowControl w:val="0"/>
                  <w:autoSpaceDE w:val="0"/>
                  <w:autoSpaceDN w:val="0"/>
                  <w:adjustRightInd w:val="0"/>
                  <w:spacing w:before="200"/>
                  <w:outlineLvl w:val="4"/>
                </w:pPr>
              </w:pPrChange>
            </w:pPr>
            <w:ins w:id="3589" w:author="Borja Gonzalez" w:date="2017-09-28T19:00:00Z">
              <w:r w:rsidRPr="0079203F">
                <w:rPr>
                  <w:lang w:val="es-ES"/>
                  <w:rPrChange w:id="3590" w:author="Rodrigo García" w:date="2017-09-29T10:05:00Z">
                    <w:rPr>
                      <w:rFonts w:ascii="Monaco" w:hAnsi="Monaco" w:cs="Monaco"/>
                      <w:sz w:val="32"/>
                      <w:szCs w:val="32"/>
                      <w:lang w:val="en-US"/>
                    </w:rPr>
                  </w:rPrChange>
                </w:rPr>
                <w:t xml:space="preserve">    </w:t>
              </w:r>
              <w:r w:rsidRPr="0055352B">
                <w:rPr>
                  <w:b/>
                  <w:bCs/>
                  <w:color w:val="204A87"/>
                  <w:lang w:val="en-US"/>
                  <w:rPrChange w:id="3591" w:author="Borja Gonzalez" w:date="2017-09-28T19:00:00Z">
                    <w:rPr>
                      <w:rFonts w:ascii="Monaco" w:hAnsi="Monaco" w:cs="Monaco"/>
                      <w:b/>
                      <w:bCs/>
                      <w:color w:val="204A87"/>
                      <w:sz w:val="32"/>
                      <w:szCs w:val="32"/>
                      <w:lang w:val="en-US"/>
                    </w:rPr>
                  </w:rPrChange>
                </w:rPr>
                <w:t>var</w:t>
              </w:r>
              <w:r w:rsidRPr="0055352B">
                <w:rPr>
                  <w:lang w:val="en-US"/>
                  <w:rPrChange w:id="3592" w:author="Borja Gonzalez" w:date="2017-09-28T19:00:00Z">
                    <w:rPr>
                      <w:rFonts w:ascii="Monaco" w:hAnsi="Monaco" w:cs="Monaco"/>
                      <w:sz w:val="32"/>
                      <w:szCs w:val="32"/>
                      <w:lang w:val="en-US"/>
                    </w:rPr>
                  </w:rPrChange>
                </w:rPr>
                <w:t xml:space="preserve"> data </w:t>
              </w:r>
              <w:r w:rsidRPr="0055352B">
                <w:rPr>
                  <w:b/>
                  <w:bCs/>
                  <w:color w:val="CE5C00"/>
                  <w:lang w:val="en-US"/>
                  <w:rPrChange w:id="3593" w:author="Borja Gonzalez" w:date="2017-09-28T19:00:00Z">
                    <w:rPr>
                      <w:rFonts w:ascii="Monaco" w:hAnsi="Monaco" w:cs="Monaco"/>
                      <w:b/>
                      <w:bCs/>
                      <w:color w:val="CE5C00"/>
                      <w:sz w:val="32"/>
                      <w:szCs w:val="32"/>
                      <w:lang w:val="en-US"/>
                    </w:rPr>
                  </w:rPrChange>
                </w:rPr>
                <w:t>=</w:t>
              </w:r>
              <w:r w:rsidRPr="0055352B">
                <w:rPr>
                  <w:lang w:val="en-US"/>
                  <w:rPrChange w:id="3594" w:author="Borja Gonzalez" w:date="2017-09-28T19:00:00Z">
                    <w:rPr>
                      <w:rFonts w:ascii="Monaco" w:hAnsi="Monaco" w:cs="Monaco"/>
                      <w:sz w:val="32"/>
                      <w:szCs w:val="32"/>
                      <w:lang w:val="en-US"/>
                    </w:rPr>
                  </w:rPrChange>
                </w:rPr>
                <w:t xml:space="preserve"> db</w:t>
              </w:r>
              <w:r w:rsidRPr="0055352B">
                <w:rPr>
                  <w:b/>
                  <w:bCs/>
                  <w:lang w:val="en-US"/>
                  <w:rPrChange w:id="3595" w:author="Borja Gonzalez" w:date="2017-09-28T19:00:00Z">
                    <w:rPr>
                      <w:rFonts w:ascii="Monaco" w:hAnsi="Monaco" w:cs="Monaco"/>
                      <w:b/>
                      <w:bCs/>
                      <w:color w:val="000000"/>
                      <w:sz w:val="32"/>
                      <w:szCs w:val="32"/>
                      <w:lang w:val="en-US"/>
                    </w:rPr>
                  </w:rPrChange>
                </w:rPr>
                <w:t>.</w:t>
              </w:r>
              <w:r w:rsidRPr="0055352B">
                <w:rPr>
                  <w:b/>
                  <w:bCs/>
                  <w:color w:val="204A87"/>
                  <w:lang w:val="en-US"/>
                  <w:rPrChange w:id="3596" w:author="Borja Gonzalez" w:date="2017-09-28T19:00:00Z">
                    <w:rPr>
                      <w:rFonts w:ascii="Monaco" w:hAnsi="Monaco" w:cs="Monaco"/>
                      <w:b/>
                      <w:bCs/>
                      <w:color w:val="204A87"/>
                      <w:sz w:val="32"/>
                      <w:szCs w:val="32"/>
                      <w:lang w:val="en-US"/>
                    </w:rPr>
                  </w:rPrChange>
                </w:rPr>
                <w:t>export</w:t>
              </w:r>
              <w:r w:rsidRPr="0055352B">
                <w:rPr>
                  <w:b/>
                  <w:bCs/>
                  <w:lang w:val="en-US"/>
                  <w:rPrChange w:id="3597"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pPr>
              <w:rPr>
                <w:ins w:id="3598" w:author="Borja Gonzalez" w:date="2017-09-28T19:00:00Z"/>
                <w:lang w:val="en-US"/>
                <w:rPrChange w:id="3599" w:author="Borja Gonzalez" w:date="2017-09-28T19:00:00Z">
                  <w:rPr>
                    <w:ins w:id="3600" w:author="Borja Gonzalez" w:date="2017-09-28T19:00:00Z"/>
                    <w:rFonts w:ascii="Monaco" w:eastAsiaTheme="majorEastAsia" w:hAnsi="Monaco" w:cs="Monaco"/>
                    <w:color w:val="243F60" w:themeColor="accent1" w:themeShade="7F"/>
                    <w:sz w:val="32"/>
                    <w:szCs w:val="32"/>
                    <w:lang w:val="en-US"/>
                  </w:rPr>
                </w:rPrChange>
              </w:rPr>
              <w:pPrChange w:id="3601" w:author="GONZALEZ DIAZ, BORJA" w:date="2017-09-29T19:28:00Z">
                <w:pPr>
                  <w:keepNext/>
                  <w:keepLines/>
                  <w:widowControl w:val="0"/>
                  <w:autoSpaceDE w:val="0"/>
                  <w:autoSpaceDN w:val="0"/>
                  <w:adjustRightInd w:val="0"/>
                  <w:spacing w:before="200"/>
                  <w:outlineLvl w:val="4"/>
                </w:pPr>
              </w:pPrChange>
            </w:pPr>
            <w:ins w:id="3602" w:author="Borja Gonzalez" w:date="2017-09-28T19:00:00Z">
              <w:r w:rsidRPr="0055352B">
                <w:rPr>
                  <w:lang w:val="en-US"/>
                  <w:rPrChange w:id="3603" w:author="Borja Gonzalez" w:date="2017-09-28T19:00:00Z">
                    <w:rPr>
                      <w:rFonts w:ascii="Monaco" w:hAnsi="Monaco" w:cs="Monaco"/>
                      <w:sz w:val="32"/>
                      <w:szCs w:val="32"/>
                      <w:lang w:val="en-US"/>
                    </w:rPr>
                  </w:rPrChange>
                </w:rPr>
                <w:t xml:space="preserve">    </w:t>
              </w:r>
              <w:r w:rsidRPr="0055352B">
                <w:rPr>
                  <w:b/>
                  <w:bCs/>
                  <w:color w:val="204A87"/>
                  <w:lang w:val="en-US"/>
                  <w:rPrChange w:id="3604" w:author="Borja Gonzalez" w:date="2017-09-28T19:00:00Z">
                    <w:rPr>
                      <w:rFonts w:ascii="Monaco" w:hAnsi="Monaco" w:cs="Monaco"/>
                      <w:b/>
                      <w:bCs/>
                      <w:color w:val="204A87"/>
                      <w:sz w:val="32"/>
                      <w:szCs w:val="32"/>
                      <w:lang w:val="en-US"/>
                    </w:rPr>
                  </w:rPrChange>
                </w:rPr>
                <w:t>var</w:t>
              </w:r>
              <w:r w:rsidRPr="0055352B">
                <w:rPr>
                  <w:lang w:val="en-US"/>
                  <w:rPrChange w:id="3605" w:author="Borja Gonzalez" w:date="2017-09-28T19:00:00Z">
                    <w:rPr>
                      <w:rFonts w:ascii="Monaco" w:hAnsi="Monaco" w:cs="Monaco"/>
                      <w:sz w:val="32"/>
                      <w:szCs w:val="32"/>
                      <w:lang w:val="en-US"/>
                    </w:rPr>
                  </w:rPrChange>
                </w:rPr>
                <w:t xml:space="preserve"> buffer </w:t>
              </w:r>
              <w:r w:rsidRPr="0055352B">
                <w:rPr>
                  <w:b/>
                  <w:bCs/>
                  <w:color w:val="CE5C00"/>
                  <w:lang w:val="en-US"/>
                  <w:rPrChange w:id="3606" w:author="Borja Gonzalez" w:date="2017-09-28T19:00:00Z">
                    <w:rPr>
                      <w:rFonts w:ascii="Monaco" w:hAnsi="Monaco" w:cs="Monaco"/>
                      <w:b/>
                      <w:bCs/>
                      <w:color w:val="CE5C00"/>
                      <w:sz w:val="32"/>
                      <w:szCs w:val="32"/>
                      <w:lang w:val="en-US"/>
                    </w:rPr>
                  </w:rPrChange>
                </w:rPr>
                <w:t>=</w:t>
              </w:r>
              <w:r w:rsidRPr="0055352B">
                <w:rPr>
                  <w:lang w:val="en-US"/>
                  <w:rPrChange w:id="3607" w:author="Borja Gonzalez" w:date="2017-09-28T19:00:00Z">
                    <w:rPr>
                      <w:rFonts w:ascii="Monaco" w:hAnsi="Monaco" w:cs="Monaco"/>
                      <w:sz w:val="32"/>
                      <w:szCs w:val="32"/>
                      <w:lang w:val="en-US"/>
                    </w:rPr>
                  </w:rPrChange>
                </w:rPr>
                <w:t xml:space="preserve"> </w:t>
              </w:r>
              <w:r w:rsidRPr="0055352B">
                <w:rPr>
                  <w:b/>
                  <w:bCs/>
                  <w:color w:val="204A87"/>
                  <w:lang w:val="en-US"/>
                  <w:rPrChange w:id="3608" w:author="Borja Gonzalez" w:date="2017-09-28T19:00:00Z">
                    <w:rPr>
                      <w:rFonts w:ascii="Monaco" w:hAnsi="Monaco" w:cs="Monaco"/>
                      <w:b/>
                      <w:bCs/>
                      <w:color w:val="204A87"/>
                      <w:sz w:val="32"/>
                      <w:szCs w:val="32"/>
                      <w:lang w:val="en-US"/>
                    </w:rPr>
                  </w:rPrChange>
                </w:rPr>
                <w:t>new</w:t>
              </w:r>
              <w:r w:rsidRPr="0055352B">
                <w:rPr>
                  <w:lang w:val="en-US"/>
                  <w:rPrChange w:id="3609" w:author="Borja Gonzalez" w:date="2017-09-28T19:00:00Z">
                    <w:rPr>
                      <w:rFonts w:ascii="Monaco" w:hAnsi="Monaco" w:cs="Monaco"/>
                      <w:sz w:val="32"/>
                      <w:szCs w:val="32"/>
                      <w:lang w:val="en-US"/>
                    </w:rPr>
                  </w:rPrChange>
                </w:rPr>
                <w:t xml:space="preserve"> Buffer</w:t>
              </w:r>
              <w:r w:rsidRPr="0055352B">
                <w:rPr>
                  <w:b/>
                  <w:bCs/>
                  <w:lang w:val="en-US"/>
                  <w:rPrChange w:id="3610" w:author="Borja Gonzalez" w:date="2017-09-28T19:00:00Z">
                    <w:rPr>
                      <w:rFonts w:ascii="Monaco" w:hAnsi="Monaco" w:cs="Monaco"/>
                      <w:b/>
                      <w:bCs/>
                      <w:color w:val="000000"/>
                      <w:sz w:val="32"/>
                      <w:szCs w:val="32"/>
                      <w:lang w:val="en-US"/>
                    </w:rPr>
                  </w:rPrChange>
                </w:rPr>
                <w:t>(</w:t>
              </w:r>
              <w:r w:rsidRPr="0055352B">
                <w:rPr>
                  <w:lang w:val="en-US"/>
                  <w:rPrChange w:id="3611" w:author="Borja Gonzalez" w:date="2017-09-28T19:00:00Z">
                    <w:rPr>
                      <w:rFonts w:ascii="Monaco" w:hAnsi="Monaco" w:cs="Monaco"/>
                      <w:color w:val="000000"/>
                      <w:sz w:val="32"/>
                      <w:szCs w:val="32"/>
                      <w:lang w:val="en-US"/>
                    </w:rPr>
                  </w:rPrChange>
                </w:rPr>
                <w:t>data</w:t>
              </w:r>
              <w:r w:rsidRPr="0055352B">
                <w:rPr>
                  <w:b/>
                  <w:bCs/>
                  <w:lang w:val="en-US"/>
                  <w:rPrChange w:id="3612"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pPr>
              <w:rPr>
                <w:ins w:id="3613" w:author="Borja Gonzalez" w:date="2017-09-28T19:00:00Z"/>
                <w:lang w:val="en-US"/>
                <w:rPrChange w:id="3614" w:author="Borja Gonzalez" w:date="2017-09-28T19:00:00Z">
                  <w:rPr>
                    <w:ins w:id="3615" w:author="Borja Gonzalez" w:date="2017-09-28T19:00:00Z"/>
                    <w:rFonts w:ascii="Monaco" w:eastAsiaTheme="majorEastAsia" w:hAnsi="Monaco" w:cs="Monaco"/>
                    <w:color w:val="243F60" w:themeColor="accent1" w:themeShade="7F"/>
                    <w:sz w:val="32"/>
                    <w:szCs w:val="32"/>
                    <w:lang w:val="en-US"/>
                  </w:rPr>
                </w:rPrChange>
              </w:rPr>
              <w:pPrChange w:id="3616" w:author="GONZALEZ DIAZ, BORJA" w:date="2017-09-29T19:28:00Z">
                <w:pPr>
                  <w:keepNext/>
                  <w:keepLines/>
                  <w:widowControl w:val="0"/>
                  <w:autoSpaceDE w:val="0"/>
                  <w:autoSpaceDN w:val="0"/>
                  <w:adjustRightInd w:val="0"/>
                  <w:spacing w:before="200"/>
                  <w:outlineLvl w:val="4"/>
                </w:pPr>
              </w:pPrChange>
            </w:pPr>
            <w:ins w:id="3617" w:author="Borja Gonzalez" w:date="2017-09-28T19:00:00Z">
              <w:r w:rsidRPr="0055352B">
                <w:rPr>
                  <w:lang w:val="en-US"/>
                  <w:rPrChange w:id="3618" w:author="Borja Gonzalez" w:date="2017-09-28T19:00:00Z">
                    <w:rPr>
                      <w:rFonts w:ascii="Monaco" w:hAnsi="Monaco" w:cs="Monaco"/>
                      <w:sz w:val="32"/>
                      <w:szCs w:val="32"/>
                      <w:lang w:val="en-US"/>
                    </w:rPr>
                  </w:rPrChange>
                </w:rPr>
                <w:t xml:space="preserve">    fs</w:t>
              </w:r>
              <w:r w:rsidRPr="0055352B">
                <w:rPr>
                  <w:b/>
                  <w:bCs/>
                  <w:lang w:val="en-US"/>
                  <w:rPrChange w:id="3619" w:author="Borja Gonzalez" w:date="2017-09-28T19:00:00Z">
                    <w:rPr>
                      <w:rFonts w:ascii="Monaco" w:hAnsi="Monaco" w:cs="Monaco"/>
                      <w:b/>
                      <w:bCs/>
                      <w:color w:val="000000"/>
                      <w:sz w:val="32"/>
                      <w:szCs w:val="32"/>
                      <w:lang w:val="en-US"/>
                    </w:rPr>
                  </w:rPrChange>
                </w:rPr>
                <w:t>.</w:t>
              </w:r>
              <w:r w:rsidRPr="0055352B">
                <w:rPr>
                  <w:lang w:val="en-US"/>
                  <w:rPrChange w:id="3620" w:author="Borja Gonzalez" w:date="2017-09-28T19:00:00Z">
                    <w:rPr>
                      <w:rFonts w:ascii="Monaco" w:hAnsi="Monaco" w:cs="Monaco"/>
                      <w:color w:val="000000"/>
                      <w:sz w:val="32"/>
                      <w:szCs w:val="32"/>
                      <w:lang w:val="en-US"/>
                    </w:rPr>
                  </w:rPrChange>
                </w:rPr>
                <w:t>writeFileSync</w:t>
              </w:r>
              <w:r w:rsidRPr="0055352B">
                <w:rPr>
                  <w:b/>
                  <w:bCs/>
                  <w:lang w:val="en-US"/>
                  <w:rPrChange w:id="3621" w:author="Borja Gonzalez" w:date="2017-09-28T19:00:00Z">
                    <w:rPr>
                      <w:rFonts w:ascii="Monaco" w:hAnsi="Monaco" w:cs="Monaco"/>
                      <w:b/>
                      <w:bCs/>
                      <w:color w:val="000000"/>
                      <w:sz w:val="32"/>
                      <w:szCs w:val="32"/>
                      <w:lang w:val="en-US"/>
                    </w:rPr>
                  </w:rPrChange>
                </w:rPr>
                <w:t>(</w:t>
              </w:r>
              <w:r w:rsidRPr="0055352B">
                <w:rPr>
                  <w:color w:val="4E9A06"/>
                  <w:lang w:val="en-US"/>
                  <w:rPrChange w:id="3622" w:author="Borja Gonzalez" w:date="2017-09-28T19:00:00Z">
                    <w:rPr>
                      <w:rFonts w:ascii="Monaco" w:hAnsi="Monaco" w:cs="Monaco"/>
                      <w:color w:val="4E9A06"/>
                      <w:sz w:val="32"/>
                      <w:szCs w:val="32"/>
                      <w:lang w:val="en-US"/>
                    </w:rPr>
                  </w:rPrChange>
                </w:rPr>
                <w:t>"./Pacientes_DB.db"</w:t>
              </w:r>
              <w:r w:rsidRPr="0055352B">
                <w:rPr>
                  <w:b/>
                  <w:bCs/>
                  <w:lang w:val="en-US"/>
                  <w:rPrChange w:id="3623" w:author="Borja Gonzalez" w:date="2017-09-28T19:00:00Z">
                    <w:rPr>
                      <w:rFonts w:ascii="Monaco" w:hAnsi="Monaco" w:cs="Monaco"/>
                      <w:b/>
                      <w:bCs/>
                      <w:color w:val="000000"/>
                      <w:sz w:val="32"/>
                      <w:szCs w:val="32"/>
                      <w:lang w:val="en-US"/>
                    </w:rPr>
                  </w:rPrChange>
                </w:rPr>
                <w:t>,</w:t>
              </w:r>
              <w:r w:rsidRPr="0055352B">
                <w:rPr>
                  <w:lang w:val="en-US"/>
                  <w:rPrChange w:id="3624" w:author="Borja Gonzalez" w:date="2017-09-28T19:00:00Z">
                    <w:rPr>
                      <w:rFonts w:ascii="Monaco" w:hAnsi="Monaco" w:cs="Monaco"/>
                      <w:sz w:val="32"/>
                      <w:szCs w:val="32"/>
                      <w:lang w:val="en-US"/>
                    </w:rPr>
                  </w:rPrChange>
                </w:rPr>
                <w:t xml:space="preserve"> buffer</w:t>
              </w:r>
              <w:r w:rsidRPr="0055352B">
                <w:rPr>
                  <w:b/>
                  <w:bCs/>
                  <w:lang w:val="en-US"/>
                  <w:rPrChange w:id="3625" w:author="Borja Gonzalez" w:date="2017-09-28T19:00:00Z">
                    <w:rPr>
                      <w:rFonts w:ascii="Monaco" w:hAnsi="Monaco" w:cs="Monaco"/>
                      <w:b/>
                      <w:bCs/>
                      <w:color w:val="000000"/>
                      <w:sz w:val="32"/>
                      <w:szCs w:val="32"/>
                      <w:lang w:val="en-US"/>
                    </w:rPr>
                  </w:rPrChange>
                </w:rPr>
                <w:t>);</w:t>
              </w:r>
            </w:ins>
          </w:p>
          <w:p w14:paraId="1BDCCB49" w14:textId="77777777" w:rsidR="0055352B" w:rsidRPr="0079203F" w:rsidRDefault="0055352B">
            <w:pPr>
              <w:rPr>
                <w:ins w:id="3626" w:author="Borja Gonzalez" w:date="2017-09-28T19:00:00Z"/>
                <w:lang w:val="es-ES"/>
                <w:rPrChange w:id="3627" w:author="Rodrigo García" w:date="2017-09-29T10:05:00Z">
                  <w:rPr>
                    <w:ins w:id="3628" w:author="Borja Gonzalez" w:date="2017-09-28T19:00:00Z"/>
                    <w:rFonts w:ascii="Monaco" w:eastAsiaTheme="majorEastAsia" w:hAnsi="Monaco" w:cs="Monaco"/>
                    <w:color w:val="243F60" w:themeColor="accent1" w:themeShade="7F"/>
                    <w:sz w:val="32"/>
                    <w:szCs w:val="32"/>
                    <w:lang w:val="en-US"/>
                  </w:rPr>
                </w:rPrChange>
              </w:rPr>
              <w:pPrChange w:id="3629" w:author="GONZALEZ DIAZ, BORJA" w:date="2017-09-29T19:28:00Z">
                <w:pPr>
                  <w:keepNext/>
                  <w:keepLines/>
                  <w:widowControl w:val="0"/>
                  <w:autoSpaceDE w:val="0"/>
                  <w:autoSpaceDN w:val="0"/>
                  <w:adjustRightInd w:val="0"/>
                  <w:spacing w:before="200"/>
                  <w:outlineLvl w:val="4"/>
                </w:pPr>
              </w:pPrChange>
            </w:pPr>
            <w:ins w:id="3630" w:author="Borja Gonzalez" w:date="2017-09-28T19:00:00Z">
              <w:r w:rsidRPr="0055352B">
                <w:rPr>
                  <w:lang w:val="en-US"/>
                  <w:rPrChange w:id="3631" w:author="Borja Gonzalez" w:date="2017-09-28T19:00:00Z">
                    <w:rPr>
                      <w:rFonts w:ascii="Monaco" w:hAnsi="Monaco" w:cs="Monaco"/>
                      <w:sz w:val="32"/>
                      <w:szCs w:val="32"/>
                      <w:lang w:val="en-US"/>
                    </w:rPr>
                  </w:rPrChange>
                </w:rPr>
                <w:t xml:space="preserve">    </w:t>
              </w:r>
              <w:r w:rsidRPr="0079203F">
                <w:rPr>
                  <w:lang w:val="es-ES"/>
                  <w:rPrChange w:id="3632" w:author="Rodrigo García" w:date="2017-09-29T10:05:00Z">
                    <w:rPr>
                      <w:rFonts w:ascii="Monaco" w:hAnsi="Monaco" w:cs="Monaco"/>
                      <w:color w:val="000000"/>
                      <w:sz w:val="32"/>
                      <w:szCs w:val="32"/>
                      <w:lang w:val="en-US"/>
                    </w:rPr>
                  </w:rPrChange>
                </w:rPr>
                <w:t>db</w:t>
              </w:r>
              <w:r w:rsidRPr="0079203F">
                <w:rPr>
                  <w:b/>
                  <w:bCs/>
                  <w:lang w:val="es-ES"/>
                  <w:rPrChange w:id="3633" w:author="Rodrigo García" w:date="2017-09-29T10:05:00Z">
                    <w:rPr>
                      <w:rFonts w:ascii="Monaco" w:hAnsi="Monaco" w:cs="Monaco"/>
                      <w:b/>
                      <w:bCs/>
                      <w:color w:val="000000"/>
                      <w:sz w:val="32"/>
                      <w:szCs w:val="32"/>
                      <w:lang w:val="en-US"/>
                    </w:rPr>
                  </w:rPrChange>
                </w:rPr>
                <w:t>.</w:t>
              </w:r>
              <w:r w:rsidRPr="0079203F">
                <w:rPr>
                  <w:lang w:val="es-ES"/>
                  <w:rPrChange w:id="3634" w:author="Rodrigo García" w:date="2017-09-29T10:05:00Z">
                    <w:rPr>
                      <w:rFonts w:ascii="Monaco" w:hAnsi="Monaco" w:cs="Monaco"/>
                      <w:color w:val="000000"/>
                      <w:sz w:val="32"/>
                      <w:szCs w:val="32"/>
                      <w:lang w:val="en-US"/>
                    </w:rPr>
                  </w:rPrChange>
                </w:rPr>
                <w:t>close</w:t>
              </w:r>
              <w:r w:rsidRPr="0079203F">
                <w:rPr>
                  <w:b/>
                  <w:bCs/>
                  <w:lang w:val="es-ES"/>
                  <w:rPrChange w:id="3635" w:author="Rodrigo García" w:date="2017-09-29T10:05:00Z">
                    <w:rPr>
                      <w:rFonts w:ascii="Monaco" w:hAnsi="Monaco" w:cs="Monaco"/>
                      <w:b/>
                      <w:bCs/>
                      <w:color w:val="000000"/>
                      <w:sz w:val="32"/>
                      <w:szCs w:val="32"/>
                      <w:lang w:val="en-US"/>
                    </w:rPr>
                  </w:rPrChange>
                </w:rPr>
                <w:t>();</w:t>
              </w:r>
            </w:ins>
          </w:p>
          <w:p w14:paraId="006F6360" w14:textId="77777777" w:rsidR="0055352B" w:rsidRPr="0079203F" w:rsidRDefault="0055352B">
            <w:pPr>
              <w:rPr>
                <w:ins w:id="3636" w:author="Borja Gonzalez" w:date="2017-09-28T19:00:00Z"/>
                <w:lang w:val="es-ES"/>
                <w:rPrChange w:id="3637" w:author="Rodrigo García" w:date="2017-09-29T10:05:00Z">
                  <w:rPr>
                    <w:ins w:id="3638" w:author="Borja Gonzalez" w:date="2017-09-28T19:00:00Z"/>
                    <w:rFonts w:ascii="Monaco" w:eastAsiaTheme="majorEastAsia" w:hAnsi="Monaco" w:cs="Monaco"/>
                    <w:color w:val="243F60" w:themeColor="accent1" w:themeShade="7F"/>
                    <w:sz w:val="32"/>
                    <w:szCs w:val="32"/>
                    <w:lang w:val="en-US"/>
                  </w:rPr>
                </w:rPrChange>
              </w:rPr>
              <w:pPrChange w:id="3639" w:author="GONZALEZ DIAZ, BORJA" w:date="2017-09-29T19:28:00Z">
                <w:pPr>
                  <w:keepNext/>
                  <w:keepLines/>
                  <w:widowControl w:val="0"/>
                  <w:autoSpaceDE w:val="0"/>
                  <w:autoSpaceDN w:val="0"/>
                  <w:adjustRightInd w:val="0"/>
                  <w:spacing w:before="200"/>
                  <w:outlineLvl w:val="4"/>
                </w:pPr>
              </w:pPrChange>
            </w:pPr>
            <w:ins w:id="3640" w:author="Borja Gonzalez" w:date="2017-09-28T19:00:00Z">
              <w:r w:rsidRPr="0079203F">
                <w:rPr>
                  <w:lang w:val="es-ES"/>
                  <w:rPrChange w:id="3641" w:author="Rodrigo García" w:date="2017-09-29T10:05:00Z">
                    <w:rPr>
                      <w:rFonts w:ascii="Monaco" w:hAnsi="Monaco" w:cs="Monaco"/>
                      <w:sz w:val="32"/>
                      <w:szCs w:val="32"/>
                      <w:lang w:val="en-US"/>
                    </w:rPr>
                  </w:rPrChange>
                </w:rPr>
                <w:t xml:space="preserve">    console</w:t>
              </w:r>
              <w:r w:rsidRPr="0079203F">
                <w:rPr>
                  <w:b/>
                  <w:bCs/>
                  <w:lang w:val="es-ES"/>
                  <w:rPrChange w:id="3642" w:author="Rodrigo García" w:date="2017-09-29T10:05:00Z">
                    <w:rPr>
                      <w:rFonts w:ascii="Monaco" w:hAnsi="Monaco" w:cs="Monaco"/>
                      <w:b/>
                      <w:bCs/>
                      <w:color w:val="000000"/>
                      <w:sz w:val="32"/>
                      <w:szCs w:val="32"/>
                      <w:lang w:val="en-US"/>
                    </w:rPr>
                  </w:rPrChange>
                </w:rPr>
                <w:t>.</w:t>
              </w:r>
              <w:r w:rsidRPr="0079203F">
                <w:rPr>
                  <w:lang w:val="es-ES"/>
                  <w:rPrChange w:id="3643" w:author="Rodrigo García" w:date="2017-09-29T10:05:00Z">
                    <w:rPr>
                      <w:rFonts w:ascii="Monaco" w:hAnsi="Monaco" w:cs="Monaco"/>
                      <w:color w:val="000000"/>
                      <w:sz w:val="32"/>
                      <w:szCs w:val="32"/>
                      <w:lang w:val="en-US"/>
                    </w:rPr>
                  </w:rPrChange>
                </w:rPr>
                <w:t>log</w:t>
              </w:r>
              <w:r w:rsidRPr="0079203F">
                <w:rPr>
                  <w:b/>
                  <w:bCs/>
                  <w:lang w:val="es-ES"/>
                  <w:rPrChange w:id="3644" w:author="Rodrigo García" w:date="2017-09-29T10:05:00Z">
                    <w:rPr>
                      <w:rFonts w:ascii="Monaco" w:hAnsi="Monaco" w:cs="Monaco"/>
                      <w:b/>
                      <w:bCs/>
                      <w:color w:val="000000"/>
                      <w:sz w:val="32"/>
                      <w:szCs w:val="32"/>
                      <w:lang w:val="en-US"/>
                    </w:rPr>
                  </w:rPrChange>
                </w:rPr>
                <w:t>(</w:t>
              </w:r>
              <w:r w:rsidRPr="0079203F">
                <w:rPr>
                  <w:lang w:val="es-ES"/>
                  <w:rPrChange w:id="3645" w:author="Rodrigo García" w:date="2017-09-29T10:05:00Z">
                    <w:rPr>
                      <w:rFonts w:ascii="Monaco" w:hAnsi="Monaco" w:cs="Monaco"/>
                      <w:color w:val="000000"/>
                      <w:sz w:val="32"/>
                      <w:szCs w:val="32"/>
                      <w:lang w:val="en-US"/>
                    </w:rPr>
                  </w:rPrChange>
                </w:rPr>
                <w:t>timestamp</w:t>
              </w:r>
              <w:r w:rsidRPr="0079203F">
                <w:rPr>
                  <w:b/>
                  <w:bCs/>
                  <w:lang w:val="es-ES"/>
                  <w:rPrChange w:id="3646" w:author="Rodrigo García" w:date="2017-09-29T10:05:00Z">
                    <w:rPr>
                      <w:rFonts w:ascii="Monaco" w:hAnsi="Monaco" w:cs="Monaco"/>
                      <w:b/>
                      <w:bCs/>
                      <w:color w:val="000000"/>
                      <w:sz w:val="32"/>
                      <w:szCs w:val="32"/>
                      <w:lang w:val="en-US"/>
                    </w:rPr>
                  </w:rPrChange>
                </w:rPr>
                <w:t>(</w:t>
              </w:r>
              <w:r w:rsidRPr="0079203F">
                <w:rPr>
                  <w:color w:val="4E9A06"/>
                  <w:lang w:val="es-ES"/>
                  <w:rPrChange w:id="3647" w:author="Rodrigo García" w:date="2017-09-29T10:05:00Z">
                    <w:rPr>
                      <w:rFonts w:ascii="Monaco" w:hAnsi="Monaco" w:cs="Monaco"/>
                      <w:color w:val="4E9A06"/>
                      <w:sz w:val="32"/>
                      <w:szCs w:val="32"/>
                      <w:lang w:val="en-US"/>
                    </w:rPr>
                  </w:rPrChange>
                </w:rPr>
                <w:t>'hh:mm:ss:iii'</w:t>
              </w:r>
              <w:r w:rsidRPr="0079203F">
                <w:rPr>
                  <w:b/>
                  <w:bCs/>
                  <w:lang w:val="es-ES"/>
                  <w:rPrChange w:id="3648" w:author="Rodrigo García" w:date="2017-09-29T10:05:00Z">
                    <w:rPr>
                      <w:rFonts w:ascii="Monaco" w:hAnsi="Monaco" w:cs="Monaco"/>
                      <w:b/>
                      <w:bCs/>
                      <w:color w:val="000000"/>
                      <w:sz w:val="32"/>
                      <w:szCs w:val="32"/>
                      <w:lang w:val="en-US"/>
                    </w:rPr>
                  </w:rPrChange>
                </w:rPr>
                <w:t>)</w:t>
              </w:r>
              <w:r w:rsidRPr="0079203F">
                <w:rPr>
                  <w:b/>
                  <w:bCs/>
                  <w:color w:val="CE5C00"/>
                  <w:lang w:val="es-ES"/>
                  <w:rPrChange w:id="3649" w:author="Rodrigo García" w:date="2017-09-29T10:05:00Z">
                    <w:rPr>
                      <w:rFonts w:ascii="Monaco" w:hAnsi="Monaco" w:cs="Monaco"/>
                      <w:b/>
                      <w:bCs/>
                      <w:color w:val="CE5C00"/>
                      <w:sz w:val="32"/>
                      <w:szCs w:val="32"/>
                      <w:lang w:val="en-US"/>
                    </w:rPr>
                  </w:rPrChange>
                </w:rPr>
                <w:t>+</w:t>
              </w:r>
              <w:r w:rsidRPr="0079203F">
                <w:rPr>
                  <w:color w:val="4E9A06"/>
                  <w:lang w:val="es-ES"/>
                  <w:rPrChange w:id="3650" w:author="Rodrigo García" w:date="2017-09-29T10:05:00Z">
                    <w:rPr>
                      <w:rFonts w:ascii="Monaco" w:hAnsi="Monaco" w:cs="Monaco"/>
                      <w:color w:val="4E9A06"/>
                      <w:sz w:val="32"/>
                      <w:szCs w:val="32"/>
                      <w:lang w:val="en-US"/>
                    </w:rPr>
                  </w:rPrChange>
                </w:rPr>
                <w:t>" Base de datos cerrada"</w:t>
              </w:r>
              <w:r w:rsidRPr="0079203F">
                <w:rPr>
                  <w:b/>
                  <w:bCs/>
                  <w:lang w:val="es-ES"/>
                  <w:rPrChange w:id="3651" w:author="Rodrigo García" w:date="2017-09-29T10:05:00Z">
                    <w:rPr>
                      <w:rFonts w:ascii="Monaco" w:hAnsi="Monaco" w:cs="Monaco"/>
                      <w:b/>
                      <w:bCs/>
                      <w:color w:val="000000"/>
                      <w:sz w:val="32"/>
                      <w:szCs w:val="32"/>
                      <w:lang w:val="en-US"/>
                    </w:rPr>
                  </w:rPrChange>
                </w:rPr>
                <w:t>);</w:t>
              </w:r>
            </w:ins>
          </w:p>
          <w:p w14:paraId="4C4401A9" w14:textId="77777777" w:rsidR="0055352B" w:rsidRPr="0079203F" w:rsidRDefault="0055352B">
            <w:pPr>
              <w:rPr>
                <w:ins w:id="3652" w:author="Borja Gonzalez" w:date="2017-09-28T19:00:00Z"/>
                <w:lang w:val="es-ES"/>
                <w:rPrChange w:id="3653" w:author="Rodrigo García" w:date="2017-09-29T10:06:00Z">
                  <w:rPr>
                    <w:ins w:id="3654" w:author="Borja Gonzalez" w:date="2017-09-28T19:00:00Z"/>
                    <w:rFonts w:ascii="Monaco" w:eastAsiaTheme="majorEastAsia" w:hAnsi="Monaco" w:cs="Monaco"/>
                    <w:color w:val="243F60" w:themeColor="accent1" w:themeShade="7F"/>
                    <w:sz w:val="32"/>
                    <w:szCs w:val="32"/>
                    <w:lang w:val="en-US"/>
                  </w:rPr>
                </w:rPrChange>
              </w:rPr>
              <w:pPrChange w:id="3655" w:author="GONZALEZ DIAZ, BORJA" w:date="2017-09-29T19:28:00Z">
                <w:pPr>
                  <w:keepNext/>
                  <w:keepLines/>
                  <w:widowControl w:val="0"/>
                  <w:autoSpaceDE w:val="0"/>
                  <w:autoSpaceDN w:val="0"/>
                  <w:adjustRightInd w:val="0"/>
                  <w:spacing w:before="200"/>
                  <w:outlineLvl w:val="4"/>
                </w:pPr>
              </w:pPrChange>
            </w:pPr>
            <w:ins w:id="3656" w:author="Borja Gonzalez" w:date="2017-09-28T19:00:00Z">
              <w:r w:rsidRPr="0079203F">
                <w:rPr>
                  <w:lang w:val="es-ES"/>
                  <w:rPrChange w:id="3657" w:author="Rodrigo García" w:date="2017-09-29T10:05:00Z">
                    <w:rPr>
                      <w:rFonts w:ascii="Monaco" w:hAnsi="Monaco" w:cs="Monaco"/>
                      <w:sz w:val="32"/>
                      <w:szCs w:val="32"/>
                      <w:lang w:val="en-US"/>
                    </w:rPr>
                  </w:rPrChange>
                </w:rPr>
                <w:t xml:space="preserve">    </w:t>
              </w:r>
              <w:r w:rsidRPr="0079203F">
                <w:rPr>
                  <w:b/>
                  <w:bCs/>
                  <w:color w:val="204A87"/>
                  <w:lang w:val="es-ES"/>
                  <w:rPrChange w:id="3658" w:author="Rodrigo García" w:date="2017-09-29T10:06:00Z">
                    <w:rPr>
                      <w:rFonts w:ascii="Monaco" w:hAnsi="Monaco" w:cs="Monaco"/>
                      <w:b/>
                      <w:bCs/>
                      <w:color w:val="204A87"/>
                      <w:sz w:val="32"/>
                      <w:szCs w:val="32"/>
                      <w:lang w:val="en-US"/>
                    </w:rPr>
                  </w:rPrChange>
                </w:rPr>
                <w:t>var</w:t>
              </w:r>
              <w:r w:rsidRPr="0079203F">
                <w:rPr>
                  <w:lang w:val="es-ES"/>
                  <w:rPrChange w:id="3659" w:author="Rodrigo García" w:date="2017-09-29T10:06:00Z">
                    <w:rPr>
                      <w:rFonts w:ascii="Monaco" w:hAnsi="Monaco" w:cs="Monaco"/>
                      <w:sz w:val="32"/>
                      <w:szCs w:val="32"/>
                      <w:lang w:val="en-US"/>
                    </w:rPr>
                  </w:rPrChange>
                </w:rPr>
                <w:t xml:space="preserve"> ack_to_client </w:t>
              </w:r>
              <w:r w:rsidRPr="0079203F">
                <w:rPr>
                  <w:b/>
                  <w:bCs/>
                  <w:color w:val="CE5C00"/>
                  <w:lang w:val="es-ES"/>
                  <w:rPrChange w:id="3660" w:author="Rodrigo García" w:date="2017-09-29T10:06:00Z">
                    <w:rPr>
                      <w:rFonts w:ascii="Monaco" w:hAnsi="Monaco" w:cs="Monaco"/>
                      <w:b/>
                      <w:bCs/>
                      <w:color w:val="CE5C00"/>
                      <w:sz w:val="32"/>
                      <w:szCs w:val="32"/>
                      <w:lang w:val="en-US"/>
                    </w:rPr>
                  </w:rPrChange>
                </w:rPr>
                <w:t>=</w:t>
              </w:r>
              <w:r w:rsidRPr="0079203F">
                <w:rPr>
                  <w:lang w:val="es-ES"/>
                  <w:rPrChange w:id="3661" w:author="Rodrigo García" w:date="2017-09-29T10:06:00Z">
                    <w:rPr>
                      <w:rFonts w:ascii="Monaco" w:hAnsi="Monaco" w:cs="Monaco"/>
                      <w:sz w:val="32"/>
                      <w:szCs w:val="32"/>
                      <w:lang w:val="en-US"/>
                    </w:rPr>
                  </w:rPrChange>
                </w:rPr>
                <w:t xml:space="preserve"> </w:t>
              </w:r>
              <w:r w:rsidRPr="0079203F">
                <w:rPr>
                  <w:b/>
                  <w:bCs/>
                  <w:lang w:val="es-ES"/>
                  <w:rPrChange w:id="3662" w:author="Rodrigo García" w:date="2017-09-29T10:06:00Z">
                    <w:rPr>
                      <w:rFonts w:ascii="Monaco" w:hAnsi="Monaco" w:cs="Monaco"/>
                      <w:b/>
                      <w:bCs/>
                      <w:color w:val="000000"/>
                      <w:sz w:val="32"/>
                      <w:szCs w:val="32"/>
                      <w:lang w:val="en-US"/>
                    </w:rPr>
                  </w:rPrChange>
                </w:rPr>
                <w:t>{</w:t>
              </w:r>
            </w:ins>
          </w:p>
          <w:p w14:paraId="68009B8B" w14:textId="77777777" w:rsidR="0055352B" w:rsidRPr="0079203F" w:rsidRDefault="0055352B">
            <w:pPr>
              <w:rPr>
                <w:ins w:id="3663" w:author="Borja Gonzalez" w:date="2017-09-28T19:00:00Z"/>
                <w:lang w:val="es-ES"/>
                <w:rPrChange w:id="3664" w:author="Rodrigo García" w:date="2017-09-29T10:06:00Z">
                  <w:rPr>
                    <w:ins w:id="3665" w:author="Borja Gonzalez" w:date="2017-09-28T19:00:00Z"/>
                    <w:rFonts w:ascii="Monaco" w:eastAsiaTheme="majorEastAsia" w:hAnsi="Monaco" w:cs="Monaco"/>
                    <w:color w:val="243F60" w:themeColor="accent1" w:themeShade="7F"/>
                    <w:sz w:val="32"/>
                    <w:szCs w:val="32"/>
                    <w:lang w:val="en-US"/>
                  </w:rPr>
                </w:rPrChange>
              </w:rPr>
              <w:pPrChange w:id="3666" w:author="GONZALEZ DIAZ, BORJA" w:date="2017-09-29T19:28:00Z">
                <w:pPr>
                  <w:keepNext/>
                  <w:keepLines/>
                  <w:widowControl w:val="0"/>
                  <w:autoSpaceDE w:val="0"/>
                  <w:autoSpaceDN w:val="0"/>
                  <w:adjustRightInd w:val="0"/>
                  <w:spacing w:before="200"/>
                  <w:outlineLvl w:val="4"/>
                </w:pPr>
              </w:pPrChange>
            </w:pPr>
            <w:ins w:id="3667" w:author="Borja Gonzalez" w:date="2017-09-28T19:00:00Z">
              <w:r w:rsidRPr="0079203F">
                <w:rPr>
                  <w:lang w:val="es-ES"/>
                  <w:rPrChange w:id="3668" w:author="Rodrigo García" w:date="2017-09-29T10:06:00Z">
                    <w:rPr>
                      <w:rFonts w:ascii="Monaco" w:hAnsi="Monaco" w:cs="Monaco"/>
                      <w:sz w:val="32"/>
                      <w:szCs w:val="32"/>
                      <w:lang w:val="en-US"/>
                    </w:rPr>
                  </w:rPrChange>
                </w:rPr>
                <w:t xml:space="preserve">        data</w:t>
              </w:r>
              <w:r w:rsidRPr="0079203F">
                <w:rPr>
                  <w:b/>
                  <w:bCs/>
                  <w:color w:val="CE5C00"/>
                  <w:lang w:val="es-ES"/>
                  <w:rPrChange w:id="3669" w:author="Rodrigo García" w:date="2017-09-29T10:06:00Z">
                    <w:rPr>
                      <w:rFonts w:ascii="Monaco" w:hAnsi="Monaco" w:cs="Monaco"/>
                      <w:b/>
                      <w:bCs/>
                      <w:color w:val="CE5C00"/>
                      <w:sz w:val="32"/>
                      <w:szCs w:val="32"/>
                      <w:lang w:val="en-US"/>
                    </w:rPr>
                  </w:rPrChange>
                </w:rPr>
                <w:t>:</w:t>
              </w:r>
              <w:r w:rsidRPr="0079203F">
                <w:rPr>
                  <w:color w:val="4E9A06"/>
                  <w:lang w:val="es-ES"/>
                  <w:rPrChange w:id="3670" w:author="Rodrigo García" w:date="2017-09-29T10:06: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pPr>
              <w:rPr>
                <w:ins w:id="3671" w:author="Borja Gonzalez" w:date="2017-09-28T19:00:00Z"/>
                <w:lang w:val="en-US"/>
                <w:rPrChange w:id="3672" w:author="Borja Gonzalez" w:date="2017-09-28T19:00:00Z">
                  <w:rPr>
                    <w:ins w:id="3673" w:author="Borja Gonzalez" w:date="2017-09-28T19:00:00Z"/>
                    <w:rFonts w:ascii="Monaco" w:eastAsiaTheme="majorEastAsia" w:hAnsi="Monaco" w:cs="Monaco"/>
                    <w:color w:val="243F60" w:themeColor="accent1" w:themeShade="7F"/>
                    <w:sz w:val="32"/>
                    <w:szCs w:val="32"/>
                    <w:lang w:val="en-US"/>
                  </w:rPr>
                </w:rPrChange>
              </w:rPr>
              <w:pPrChange w:id="3674" w:author="GONZALEZ DIAZ, BORJA" w:date="2017-09-29T19:28:00Z">
                <w:pPr>
                  <w:keepNext/>
                  <w:keepLines/>
                  <w:widowControl w:val="0"/>
                  <w:autoSpaceDE w:val="0"/>
                  <w:autoSpaceDN w:val="0"/>
                  <w:adjustRightInd w:val="0"/>
                  <w:spacing w:before="200"/>
                  <w:outlineLvl w:val="4"/>
                </w:pPr>
              </w:pPrChange>
            </w:pPr>
            <w:ins w:id="3675" w:author="Borja Gonzalez" w:date="2017-09-28T19:00:00Z">
              <w:r w:rsidRPr="0079203F">
                <w:rPr>
                  <w:lang w:val="es-ES"/>
                  <w:rPrChange w:id="3676" w:author="Rodrigo García" w:date="2017-09-29T10:06:00Z">
                    <w:rPr>
                      <w:rFonts w:ascii="Monaco" w:hAnsi="Monaco" w:cs="Monaco"/>
                      <w:sz w:val="32"/>
                      <w:szCs w:val="32"/>
                      <w:lang w:val="en-US"/>
                    </w:rPr>
                  </w:rPrChange>
                </w:rPr>
                <w:t xml:space="preserve">    </w:t>
              </w:r>
              <w:r w:rsidRPr="0055352B">
                <w:rPr>
                  <w:b/>
                  <w:bCs/>
                  <w:lang w:val="en-US"/>
                  <w:rPrChange w:id="3677"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pPr>
              <w:rPr>
                <w:ins w:id="3678" w:author="Borja Gonzalez" w:date="2017-09-28T19:00:00Z"/>
                <w:lang w:val="en-US"/>
                <w:rPrChange w:id="3679" w:author="Borja Gonzalez" w:date="2017-09-28T19:00:00Z">
                  <w:rPr>
                    <w:ins w:id="3680" w:author="Borja Gonzalez" w:date="2017-09-28T19:00:00Z"/>
                    <w:rFonts w:ascii="Monaco" w:eastAsiaTheme="majorEastAsia" w:hAnsi="Monaco" w:cs="Monaco"/>
                    <w:color w:val="243F60" w:themeColor="accent1" w:themeShade="7F"/>
                    <w:sz w:val="32"/>
                    <w:szCs w:val="32"/>
                    <w:lang w:val="en-US"/>
                  </w:rPr>
                </w:rPrChange>
              </w:rPr>
              <w:pPrChange w:id="3681" w:author="GONZALEZ DIAZ, BORJA" w:date="2017-09-29T19:28:00Z">
                <w:pPr>
                  <w:keepNext/>
                  <w:keepLines/>
                  <w:widowControl w:val="0"/>
                  <w:autoSpaceDE w:val="0"/>
                  <w:autoSpaceDN w:val="0"/>
                  <w:adjustRightInd w:val="0"/>
                  <w:spacing w:before="200"/>
                  <w:outlineLvl w:val="4"/>
                </w:pPr>
              </w:pPrChange>
            </w:pPr>
            <w:ins w:id="3682" w:author="Borja Gonzalez" w:date="2017-09-28T19:00:00Z">
              <w:r w:rsidRPr="0055352B">
                <w:rPr>
                  <w:lang w:val="en-US"/>
                  <w:rPrChange w:id="3683" w:author="Borja Gonzalez" w:date="2017-09-28T19:00:00Z">
                    <w:rPr>
                      <w:rFonts w:ascii="Monaco" w:hAnsi="Monaco" w:cs="Monaco"/>
                      <w:sz w:val="32"/>
                      <w:szCs w:val="32"/>
                      <w:lang w:val="en-US"/>
                    </w:rPr>
                  </w:rPrChange>
                </w:rPr>
                <w:t xml:space="preserve">    socket</w:t>
              </w:r>
              <w:r w:rsidRPr="0055352B">
                <w:rPr>
                  <w:b/>
                  <w:bCs/>
                  <w:lang w:val="en-US"/>
                  <w:rPrChange w:id="3684" w:author="Borja Gonzalez" w:date="2017-09-28T19:00:00Z">
                    <w:rPr>
                      <w:rFonts w:ascii="Monaco" w:hAnsi="Monaco" w:cs="Monaco"/>
                      <w:b/>
                      <w:bCs/>
                      <w:color w:val="000000"/>
                      <w:sz w:val="32"/>
                      <w:szCs w:val="32"/>
                      <w:lang w:val="en-US"/>
                    </w:rPr>
                  </w:rPrChange>
                </w:rPr>
                <w:t>.</w:t>
              </w:r>
              <w:r w:rsidRPr="0055352B">
                <w:rPr>
                  <w:lang w:val="en-US"/>
                  <w:rPrChange w:id="3685" w:author="Borja Gonzalez" w:date="2017-09-28T19:00:00Z">
                    <w:rPr>
                      <w:rFonts w:ascii="Monaco" w:hAnsi="Monaco" w:cs="Monaco"/>
                      <w:color w:val="000000"/>
                      <w:sz w:val="32"/>
                      <w:szCs w:val="32"/>
                      <w:lang w:val="en-US"/>
                    </w:rPr>
                  </w:rPrChange>
                </w:rPr>
                <w:t>send</w:t>
              </w:r>
              <w:r w:rsidRPr="0055352B">
                <w:rPr>
                  <w:b/>
                  <w:bCs/>
                  <w:lang w:val="en-US"/>
                  <w:rPrChange w:id="3686" w:author="Borja Gonzalez" w:date="2017-09-28T19:00:00Z">
                    <w:rPr>
                      <w:rFonts w:ascii="Monaco" w:hAnsi="Monaco" w:cs="Monaco"/>
                      <w:b/>
                      <w:bCs/>
                      <w:color w:val="000000"/>
                      <w:sz w:val="32"/>
                      <w:szCs w:val="32"/>
                      <w:lang w:val="en-US"/>
                    </w:rPr>
                  </w:rPrChange>
                </w:rPr>
                <w:t>(</w:t>
              </w:r>
              <w:r w:rsidRPr="0055352B">
                <w:rPr>
                  <w:lang w:val="en-US"/>
                  <w:rPrChange w:id="3687" w:author="Borja Gonzalez" w:date="2017-09-28T19:00:00Z">
                    <w:rPr>
                      <w:rFonts w:ascii="Monaco" w:hAnsi="Monaco" w:cs="Monaco"/>
                      <w:color w:val="000000"/>
                      <w:sz w:val="32"/>
                      <w:szCs w:val="32"/>
                      <w:lang w:val="en-US"/>
                    </w:rPr>
                  </w:rPrChange>
                </w:rPr>
                <w:t>JSON</w:t>
              </w:r>
              <w:r w:rsidRPr="0055352B">
                <w:rPr>
                  <w:b/>
                  <w:bCs/>
                  <w:lang w:val="en-US"/>
                  <w:rPrChange w:id="3688" w:author="Borja Gonzalez" w:date="2017-09-28T19:00:00Z">
                    <w:rPr>
                      <w:rFonts w:ascii="Monaco" w:hAnsi="Monaco" w:cs="Monaco"/>
                      <w:b/>
                      <w:bCs/>
                      <w:color w:val="000000"/>
                      <w:sz w:val="32"/>
                      <w:szCs w:val="32"/>
                      <w:lang w:val="en-US"/>
                    </w:rPr>
                  </w:rPrChange>
                </w:rPr>
                <w:t>.</w:t>
              </w:r>
              <w:r w:rsidRPr="0055352B">
                <w:rPr>
                  <w:lang w:val="en-US"/>
                  <w:rPrChange w:id="3689" w:author="Borja Gonzalez" w:date="2017-09-28T19:00:00Z">
                    <w:rPr>
                      <w:rFonts w:ascii="Monaco" w:hAnsi="Monaco" w:cs="Monaco"/>
                      <w:color w:val="000000"/>
                      <w:sz w:val="32"/>
                      <w:szCs w:val="32"/>
                      <w:lang w:val="en-US"/>
                    </w:rPr>
                  </w:rPrChange>
                </w:rPr>
                <w:t>stringify</w:t>
              </w:r>
              <w:r w:rsidRPr="0055352B">
                <w:rPr>
                  <w:b/>
                  <w:bCs/>
                  <w:lang w:val="en-US"/>
                  <w:rPrChange w:id="3690" w:author="Borja Gonzalez" w:date="2017-09-28T19:00:00Z">
                    <w:rPr>
                      <w:rFonts w:ascii="Monaco" w:hAnsi="Monaco" w:cs="Monaco"/>
                      <w:b/>
                      <w:bCs/>
                      <w:color w:val="000000"/>
                      <w:sz w:val="32"/>
                      <w:szCs w:val="32"/>
                      <w:lang w:val="en-US"/>
                    </w:rPr>
                  </w:rPrChange>
                </w:rPr>
                <w:t>(</w:t>
              </w:r>
              <w:r w:rsidRPr="0055352B">
                <w:rPr>
                  <w:lang w:val="en-US"/>
                  <w:rPrChange w:id="3691" w:author="Borja Gonzalez" w:date="2017-09-28T19:00:00Z">
                    <w:rPr>
                      <w:rFonts w:ascii="Monaco" w:hAnsi="Monaco" w:cs="Monaco"/>
                      <w:color w:val="000000"/>
                      <w:sz w:val="32"/>
                      <w:szCs w:val="32"/>
                      <w:lang w:val="en-US"/>
                    </w:rPr>
                  </w:rPrChange>
                </w:rPr>
                <w:t>ack_to_client</w:t>
              </w:r>
              <w:r w:rsidRPr="0055352B">
                <w:rPr>
                  <w:b/>
                  <w:bCs/>
                  <w:lang w:val="en-US"/>
                  <w:rPrChange w:id="3692"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pPr>
              <w:rPr>
                <w:ins w:id="3693" w:author="Borja Gonzalez" w:date="2017-09-28T19:00:00Z"/>
                <w:lang w:val="en-US"/>
                <w:rPrChange w:id="3694" w:author="Borja Gonzalez" w:date="2017-09-28T19:00:00Z">
                  <w:rPr>
                    <w:ins w:id="3695" w:author="Borja Gonzalez" w:date="2017-09-28T19:00:00Z"/>
                    <w:rFonts w:ascii="Monaco" w:eastAsiaTheme="majorEastAsia" w:hAnsi="Monaco" w:cs="Monaco"/>
                    <w:color w:val="243F60" w:themeColor="accent1" w:themeShade="7F"/>
                    <w:sz w:val="32"/>
                    <w:szCs w:val="32"/>
                    <w:lang w:val="en-US"/>
                  </w:rPr>
                </w:rPrChange>
              </w:rPr>
              <w:pPrChange w:id="3696" w:author="GONZALEZ DIAZ, BORJA" w:date="2017-09-29T19:28:00Z">
                <w:pPr>
                  <w:keepNext/>
                  <w:keepLines/>
                  <w:widowControl w:val="0"/>
                  <w:autoSpaceDE w:val="0"/>
                  <w:autoSpaceDN w:val="0"/>
                  <w:adjustRightInd w:val="0"/>
                  <w:spacing w:before="200"/>
                  <w:outlineLvl w:val="4"/>
                </w:pPr>
              </w:pPrChange>
            </w:pPr>
            <w:ins w:id="3697" w:author="Borja Gonzalez" w:date="2017-09-28T19:00:00Z">
              <w:r w:rsidRPr="0055352B">
                <w:rPr>
                  <w:lang w:val="en-US"/>
                  <w:rPrChange w:id="3698" w:author="Borja Gonzalez" w:date="2017-09-28T19:00:00Z">
                    <w:rPr>
                      <w:rFonts w:ascii="Monaco" w:hAnsi="Monaco" w:cs="Monaco"/>
                      <w:sz w:val="32"/>
                      <w:szCs w:val="32"/>
                      <w:lang w:val="en-US"/>
                    </w:rPr>
                  </w:rPrChange>
                </w:rPr>
                <w:t xml:space="preserve">    io</w:t>
              </w:r>
              <w:r w:rsidRPr="0055352B">
                <w:rPr>
                  <w:b/>
                  <w:bCs/>
                  <w:lang w:val="en-US"/>
                  <w:rPrChange w:id="3699" w:author="Borja Gonzalez" w:date="2017-09-28T19:00:00Z">
                    <w:rPr>
                      <w:rFonts w:ascii="Monaco" w:hAnsi="Monaco" w:cs="Monaco"/>
                      <w:b/>
                      <w:bCs/>
                      <w:color w:val="000000"/>
                      <w:sz w:val="32"/>
                      <w:szCs w:val="32"/>
                      <w:lang w:val="en-US"/>
                    </w:rPr>
                  </w:rPrChange>
                </w:rPr>
                <w:t>.</w:t>
              </w:r>
              <w:r w:rsidRPr="0055352B">
                <w:rPr>
                  <w:lang w:val="en-US"/>
                  <w:rPrChange w:id="3700" w:author="Borja Gonzalez" w:date="2017-09-28T19:00:00Z">
                    <w:rPr>
                      <w:rFonts w:ascii="Monaco" w:hAnsi="Monaco" w:cs="Monaco"/>
                      <w:color w:val="000000"/>
                      <w:sz w:val="32"/>
                      <w:szCs w:val="32"/>
                      <w:lang w:val="en-US"/>
                    </w:rPr>
                  </w:rPrChange>
                </w:rPr>
                <w:t>sockets</w:t>
              </w:r>
              <w:r w:rsidRPr="0055352B">
                <w:rPr>
                  <w:b/>
                  <w:bCs/>
                  <w:lang w:val="en-US"/>
                  <w:rPrChange w:id="3701" w:author="Borja Gonzalez" w:date="2017-09-28T19:00:00Z">
                    <w:rPr>
                      <w:rFonts w:ascii="Monaco" w:hAnsi="Monaco" w:cs="Monaco"/>
                      <w:b/>
                      <w:bCs/>
                      <w:color w:val="000000"/>
                      <w:sz w:val="32"/>
                      <w:szCs w:val="32"/>
                      <w:lang w:val="en-US"/>
                    </w:rPr>
                  </w:rPrChange>
                </w:rPr>
                <w:t>.</w:t>
              </w:r>
              <w:r w:rsidRPr="0055352B">
                <w:rPr>
                  <w:lang w:val="en-US"/>
                  <w:rPrChange w:id="3702" w:author="Borja Gonzalez" w:date="2017-09-28T19:00:00Z">
                    <w:rPr>
                      <w:rFonts w:ascii="Monaco" w:hAnsi="Monaco" w:cs="Monaco"/>
                      <w:color w:val="000000"/>
                      <w:sz w:val="32"/>
                      <w:szCs w:val="32"/>
                      <w:lang w:val="en-US"/>
                    </w:rPr>
                  </w:rPrChange>
                </w:rPr>
                <w:t>emit</w:t>
              </w:r>
              <w:r w:rsidRPr="0055352B">
                <w:rPr>
                  <w:b/>
                  <w:bCs/>
                  <w:lang w:val="en-US"/>
                  <w:rPrChange w:id="3703" w:author="Borja Gonzalez" w:date="2017-09-28T19:00:00Z">
                    <w:rPr>
                      <w:rFonts w:ascii="Monaco" w:hAnsi="Monaco" w:cs="Monaco"/>
                      <w:b/>
                      <w:bCs/>
                      <w:color w:val="000000"/>
                      <w:sz w:val="32"/>
                      <w:szCs w:val="32"/>
                      <w:lang w:val="en-US"/>
                    </w:rPr>
                  </w:rPrChange>
                </w:rPr>
                <w:t>(</w:t>
              </w:r>
              <w:r w:rsidRPr="0055352B">
                <w:rPr>
                  <w:color w:val="4E9A06"/>
                  <w:lang w:val="en-US"/>
                  <w:rPrChange w:id="3704" w:author="Borja Gonzalez" w:date="2017-09-28T19:00:00Z">
                    <w:rPr>
                      <w:rFonts w:ascii="Monaco" w:hAnsi="Monaco" w:cs="Monaco"/>
                      <w:color w:val="4E9A06"/>
                      <w:sz w:val="32"/>
                      <w:szCs w:val="32"/>
                      <w:lang w:val="en-US"/>
                    </w:rPr>
                  </w:rPrChange>
                </w:rPr>
                <w:t>"reload"</w:t>
              </w:r>
              <w:r w:rsidRPr="0055352B">
                <w:rPr>
                  <w:b/>
                  <w:bCs/>
                  <w:lang w:val="en-US"/>
                  <w:rPrChange w:id="3705" w:author="Borja Gonzalez" w:date="2017-09-28T19:00:00Z">
                    <w:rPr>
                      <w:rFonts w:ascii="Monaco" w:hAnsi="Monaco" w:cs="Monaco"/>
                      <w:b/>
                      <w:bCs/>
                      <w:color w:val="000000"/>
                      <w:sz w:val="32"/>
                      <w:szCs w:val="32"/>
                      <w:lang w:val="en-US"/>
                    </w:rPr>
                  </w:rPrChange>
                </w:rPr>
                <w:t>,{});</w:t>
              </w:r>
            </w:ins>
          </w:p>
          <w:p w14:paraId="39A472D1" w14:textId="77777777" w:rsidR="0055352B" w:rsidRDefault="0055352B">
            <w:pPr>
              <w:rPr>
                <w:ins w:id="3706" w:author="Borja Gonzalez" w:date="2017-09-28T19:00:00Z"/>
                <w:sz w:val="32"/>
                <w:szCs w:val="32"/>
                <w:lang w:val="en-US"/>
              </w:rPr>
              <w:pPrChange w:id="3707" w:author="GONZALEZ DIAZ, BORJA" w:date="2017-09-29T19:28:00Z">
                <w:pPr>
                  <w:widowControl w:val="0"/>
                  <w:autoSpaceDE w:val="0"/>
                  <w:autoSpaceDN w:val="0"/>
                  <w:adjustRightInd w:val="0"/>
                </w:pPr>
              </w:pPrChange>
            </w:pPr>
            <w:ins w:id="3708" w:author="Borja Gonzalez" w:date="2017-09-28T19:00:00Z">
              <w:r w:rsidRPr="0055352B">
                <w:rPr>
                  <w:lang w:val="en-US"/>
                  <w:rPrChange w:id="3709" w:author="Borja Gonzalez" w:date="2017-09-28T19:00:00Z">
                    <w:rPr>
                      <w:rFonts w:ascii="Monaco" w:hAnsi="Monaco" w:cs="Monaco"/>
                      <w:sz w:val="32"/>
                      <w:szCs w:val="32"/>
                      <w:lang w:val="en-US"/>
                    </w:rPr>
                  </w:rPrChange>
                </w:rPr>
                <w:t xml:space="preserve">  </w:t>
              </w:r>
              <w:r w:rsidRPr="0055352B">
                <w:rPr>
                  <w:b/>
                  <w:bCs/>
                  <w:lang w:val="en-US"/>
                  <w:rPrChange w:id="3710"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3711" w:author="Borja Gonzalez" w:date="2017-09-28T19:00:00Z"/>
              </w:rPr>
            </w:pPr>
          </w:p>
        </w:tc>
      </w:tr>
    </w:tbl>
    <w:p w14:paraId="51D9D2D2" w14:textId="216D802D" w:rsidR="00520C5F" w:rsidDel="0055352B" w:rsidRDefault="00520C5F" w:rsidP="00BC4CE1">
      <w:pPr>
        <w:rPr>
          <w:del w:id="3712" w:author="Borja Gonzalez" w:date="2017-09-28T19:00:00Z"/>
        </w:rPr>
      </w:pPr>
      <w:del w:id="3713" w:author="Borja Gonzalez" w:date="2017-09-28T19:00:00Z">
        <w:r w:rsidDel="0055352B">
          <w:rPr>
            <w:noProof/>
            <w:lang w:eastAsia="es-ES_tradnl"/>
          </w:rPr>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3714" w:author="Borja Gonzalez" w:date="2017-09-28T19:00:00Z"/>
        </w:rPr>
      </w:pPr>
      <w:del w:id="3715" w:author="Borja Gonzalez" w:date="2017-09-28T19:00:00Z">
        <w:r w:rsidDel="0055352B">
          <w:rPr>
            <w:noProof/>
            <w:lang w:eastAsia="es-ES_tradnl"/>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Ttulo3"/>
      </w:pPr>
      <w:bookmarkStart w:id="3716" w:name="_Toc494476020"/>
      <w:r>
        <w:t>4.3.4.  Obtener datos de movimiento de un paciente</w:t>
      </w:r>
      <w:bookmarkEnd w:id="3716"/>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Ttulo4"/>
      </w:pPr>
      <w:r>
        <w:t>4.3.4.1.  Funcionalidad en el lado del cliente</w:t>
      </w:r>
    </w:p>
    <w:p w14:paraId="277EE52E" w14:textId="77777777" w:rsidR="008C605D" w:rsidRDefault="008C605D" w:rsidP="008C605D"/>
    <w:p w14:paraId="315CAC26" w14:textId="6CBE5513" w:rsidR="008C605D" w:rsidRDefault="008C605D" w:rsidP="008C605D">
      <w:del w:id="3717" w:author="Rodrigo García" w:date="2017-09-29T10:38:00Z">
        <w:r w:rsidDel="007321A0">
          <w:delText>Para empezar</w:delText>
        </w:r>
      </w:del>
      <w:ins w:id="3718" w:author="Rodrigo García" w:date="2017-09-29T10:38:00Z">
        <w:r w:rsidR="007321A0">
          <w:t>En primer lugar</w:t>
        </w:r>
      </w:ins>
      <w:r>
        <w:t>,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3719" w:author="Borja Gonzalez" w:date="2017-09-28T19:02:00Z"/>
        </w:rPr>
      </w:pPr>
      <w:del w:id="3720" w:author="Borja Gonzalez" w:date="2017-09-28T19:02:00Z">
        <w:r w:rsidDel="0055352B">
          <w:rPr>
            <w:noProof/>
            <w:lang w:eastAsia="es-ES_tradnl"/>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Change w:id="3721" w:author="Borja Gonzalez" w:date="2017-09-28T19:02:00Z">
          <w:tblPr>
            <w:tblStyle w:val="Tablaconcuadrcula"/>
            <w:tblW w:w="0" w:type="auto"/>
            <w:tblLook w:val="04A0" w:firstRow="1" w:lastRow="0" w:firstColumn="1" w:lastColumn="0" w:noHBand="0" w:noVBand="1"/>
          </w:tblPr>
        </w:tblPrChange>
      </w:tblPr>
      <w:tblGrid>
        <w:gridCol w:w="8856"/>
        <w:tblGridChange w:id="3722">
          <w:tblGrid>
            <w:gridCol w:w="8856"/>
          </w:tblGrid>
        </w:tblGridChange>
      </w:tblGrid>
      <w:tr w:rsidR="0055352B" w:rsidRPr="00683B90" w14:paraId="53B301FD" w14:textId="77777777" w:rsidTr="0055352B">
        <w:trPr>
          <w:trHeight w:val="874"/>
          <w:ins w:id="3723" w:author="Borja Gonzalez" w:date="2017-09-28T19:02:00Z"/>
        </w:trPr>
        <w:tc>
          <w:tcPr>
            <w:tcW w:w="8856" w:type="dxa"/>
            <w:tcPrChange w:id="3724" w:author="Borja Gonzalez" w:date="2017-09-28T19:02:00Z">
              <w:tcPr>
                <w:tcW w:w="8856" w:type="dxa"/>
              </w:tcPr>
            </w:tcPrChange>
          </w:tcPr>
          <w:p w14:paraId="2758EEF2" w14:textId="77777777" w:rsidR="0055352B" w:rsidRPr="0055352B" w:rsidRDefault="0055352B">
            <w:pPr>
              <w:rPr>
                <w:ins w:id="3725" w:author="Borja Gonzalez" w:date="2017-09-28T19:02:00Z"/>
                <w:lang w:val="en-US"/>
                <w:rPrChange w:id="3726" w:author="Borja Gonzalez" w:date="2017-09-28T19:02:00Z">
                  <w:rPr>
                    <w:ins w:id="3727" w:author="Borja Gonzalez" w:date="2017-09-28T19:02:00Z"/>
                    <w:rFonts w:ascii="Monaco" w:eastAsiaTheme="majorEastAsia" w:hAnsi="Monaco" w:cs="Monaco"/>
                    <w:color w:val="243F60" w:themeColor="accent1" w:themeShade="7F"/>
                    <w:sz w:val="32"/>
                    <w:szCs w:val="32"/>
                    <w:lang w:val="en-US"/>
                  </w:rPr>
                </w:rPrChange>
              </w:rPr>
              <w:pPrChange w:id="3728" w:author="GONZALEZ DIAZ, BORJA" w:date="2017-09-29T19:28:00Z">
                <w:pPr>
                  <w:keepNext/>
                  <w:keepLines/>
                  <w:widowControl w:val="0"/>
                  <w:autoSpaceDE w:val="0"/>
                  <w:autoSpaceDN w:val="0"/>
                  <w:adjustRightInd w:val="0"/>
                  <w:spacing w:before="200"/>
                  <w:outlineLvl w:val="4"/>
                </w:pPr>
              </w:pPrChange>
            </w:pPr>
            <w:ins w:id="3729" w:author="Borja Gonzalez" w:date="2017-09-28T19:02:00Z">
              <w:r w:rsidRPr="0055352B">
                <w:rPr>
                  <w:lang w:val="en-US"/>
                  <w:rPrChange w:id="3730" w:author="Borja Gonzalez" w:date="2017-09-28T19:02:00Z">
                    <w:rPr>
                      <w:rFonts w:ascii="Monaco" w:hAnsi="Monaco" w:cs="Monaco"/>
                      <w:sz w:val="32"/>
                      <w:szCs w:val="32"/>
                      <w:lang w:val="en-US"/>
                    </w:rPr>
                  </w:rPrChange>
                </w:rPr>
                <w:t>fila.insertCell(0).innerHTML = '</w:t>
              </w:r>
              <w:r w:rsidRPr="0055352B">
                <w:rPr>
                  <w:b/>
                  <w:bCs/>
                  <w:color w:val="204A87"/>
                  <w:lang w:val="en-US"/>
                  <w:rPrChange w:id="3731" w:author="Borja Gonzalez" w:date="2017-09-28T19:02:00Z">
                    <w:rPr>
                      <w:rFonts w:ascii="Monaco" w:hAnsi="Monaco" w:cs="Monaco"/>
                      <w:b/>
                      <w:bCs/>
                      <w:color w:val="204A87"/>
                      <w:sz w:val="32"/>
                      <w:szCs w:val="32"/>
                      <w:lang w:val="en-US"/>
                    </w:rPr>
                  </w:rPrChange>
                </w:rPr>
                <w:t>&lt;button</w:t>
              </w:r>
              <w:r w:rsidRPr="0055352B">
                <w:rPr>
                  <w:lang w:val="en-US"/>
                  <w:rPrChange w:id="3732" w:author="Borja Gonzalez" w:date="2017-09-28T19:02:00Z">
                    <w:rPr>
                      <w:rFonts w:ascii="Monaco" w:hAnsi="Monaco" w:cs="Monaco"/>
                      <w:sz w:val="32"/>
                      <w:szCs w:val="32"/>
                      <w:lang w:val="en-US"/>
                    </w:rPr>
                  </w:rPrChange>
                </w:rPr>
                <w:t xml:space="preserve"> </w:t>
              </w:r>
              <w:r w:rsidRPr="0055352B">
                <w:rPr>
                  <w:color w:val="C4A000"/>
                  <w:lang w:val="en-US"/>
                  <w:rPrChange w:id="3733" w:author="Borja Gonzalez" w:date="2017-09-28T19:02:00Z">
                    <w:rPr>
                      <w:rFonts w:ascii="Monaco" w:hAnsi="Monaco" w:cs="Monaco"/>
                      <w:color w:val="C4A000"/>
                      <w:sz w:val="32"/>
                      <w:szCs w:val="32"/>
                      <w:lang w:val="en-US"/>
                    </w:rPr>
                  </w:rPrChange>
                </w:rPr>
                <w:t>class=</w:t>
              </w:r>
              <w:r w:rsidRPr="0055352B">
                <w:rPr>
                  <w:lang w:val="en-US"/>
                  <w:rPrChange w:id="3734" w:author="Borja Gonzalez" w:date="2017-09-28T19:02:00Z">
                    <w:rPr>
                      <w:rFonts w:ascii="Monaco" w:hAnsi="Monaco" w:cs="Monaco"/>
                      <w:color w:val="4E9A06"/>
                      <w:sz w:val="32"/>
                      <w:szCs w:val="32"/>
                      <w:lang w:val="en-US"/>
                    </w:rPr>
                  </w:rPrChange>
                </w:rPr>
                <w:t xml:space="preserve">"btn" </w:t>
              </w:r>
              <w:r w:rsidRPr="0055352B">
                <w:rPr>
                  <w:color w:val="C4A000"/>
                  <w:lang w:val="en-US"/>
                  <w:rPrChange w:id="3735" w:author="Borja Gonzalez" w:date="2017-09-28T19:02:00Z">
                    <w:rPr>
                      <w:rFonts w:ascii="Monaco" w:hAnsi="Monaco" w:cs="Monaco"/>
                      <w:color w:val="C4A000"/>
                      <w:sz w:val="32"/>
                      <w:szCs w:val="32"/>
                      <w:lang w:val="en-US"/>
                    </w:rPr>
                  </w:rPrChange>
                </w:rPr>
                <w:t>type=</w:t>
              </w:r>
              <w:r w:rsidRPr="0055352B">
                <w:rPr>
                  <w:lang w:val="en-US"/>
                  <w:rPrChange w:id="3736" w:author="Borja Gonzalez" w:date="2017-09-28T19:02:00Z">
                    <w:rPr>
                      <w:rFonts w:ascii="Monaco" w:hAnsi="Monaco" w:cs="Monaco"/>
                      <w:color w:val="4E9A06"/>
                      <w:sz w:val="32"/>
                      <w:szCs w:val="32"/>
                      <w:lang w:val="en-US"/>
                    </w:rPr>
                  </w:rPrChange>
                </w:rPr>
                <w:t xml:space="preserve">"button" </w:t>
              </w:r>
              <w:r w:rsidRPr="0055352B">
                <w:rPr>
                  <w:color w:val="C4A000"/>
                  <w:lang w:val="en-US"/>
                  <w:rPrChange w:id="3737" w:author="Borja Gonzalez" w:date="2017-09-28T19:02:00Z">
                    <w:rPr>
                      <w:rFonts w:ascii="Monaco" w:hAnsi="Monaco" w:cs="Monaco"/>
                      <w:color w:val="C4A000"/>
                      <w:sz w:val="32"/>
                      <w:szCs w:val="32"/>
                      <w:lang w:val="en-US"/>
                    </w:rPr>
                  </w:rPrChange>
                </w:rPr>
                <w:t>onClick=</w:t>
              </w:r>
              <w:r w:rsidRPr="0055352B">
                <w:rPr>
                  <w:lang w:val="en-US"/>
                  <w:rPrChange w:id="3738" w:author="Borja Gonzalez" w:date="2017-09-28T19:02:00Z">
                    <w:rPr>
                      <w:rFonts w:ascii="Monaco" w:hAnsi="Monaco" w:cs="Monaco"/>
                      <w:color w:val="4E9A06"/>
                      <w:sz w:val="32"/>
                      <w:szCs w:val="32"/>
                      <w:lang w:val="en-US"/>
                    </w:rPr>
                  </w:rPrChange>
                </w:rPr>
                <w:t>"datos('+paciente[i][0]+',\'' + paciente[i][1] + '\',\'' + paciente[i][2] + '\',\'' + paciente[i][3] + '\')"</w:t>
              </w:r>
              <w:r w:rsidRPr="0055352B">
                <w:rPr>
                  <w:b/>
                  <w:bCs/>
                  <w:color w:val="204A87"/>
                  <w:lang w:val="en-US"/>
                  <w:rPrChange w:id="3739" w:author="Borja Gonzalez" w:date="2017-09-28T19:02:00Z">
                    <w:rPr>
                      <w:rFonts w:ascii="Monaco" w:hAnsi="Monaco" w:cs="Monaco"/>
                      <w:b/>
                      <w:bCs/>
                      <w:color w:val="204A87"/>
                      <w:sz w:val="32"/>
                      <w:szCs w:val="32"/>
                      <w:lang w:val="en-US"/>
                    </w:rPr>
                  </w:rPrChange>
                </w:rPr>
                <w:t>&gt;&lt;/button&gt;</w:t>
              </w:r>
              <w:r w:rsidRPr="0055352B">
                <w:rPr>
                  <w:lang w:val="en-US"/>
                  <w:rPrChange w:id="3740" w:author="Borja Gonzalez" w:date="2017-09-28T19:02:00Z">
                    <w:rPr>
                      <w:rFonts w:ascii="Monaco" w:hAnsi="Monaco" w:cs="Monaco"/>
                      <w:sz w:val="32"/>
                      <w:szCs w:val="32"/>
                      <w:lang w:val="en-US"/>
                    </w:rPr>
                  </w:rPrChange>
                </w:rPr>
                <w:t>';</w:t>
              </w:r>
            </w:ins>
          </w:p>
          <w:p w14:paraId="3A36644F" w14:textId="77777777" w:rsidR="0055352B" w:rsidRPr="0079203F" w:rsidRDefault="0055352B" w:rsidP="008C605D">
            <w:pPr>
              <w:rPr>
                <w:ins w:id="3741" w:author="Borja Gonzalez" w:date="2017-09-28T19:02:00Z"/>
                <w:lang w:val="en-US"/>
                <w:rPrChange w:id="3742" w:author="Rodrigo García" w:date="2017-09-29T10:06:00Z">
                  <w:rPr>
                    <w:ins w:id="3743" w:author="Borja Gonzalez" w:date="2017-09-28T19:02:00Z"/>
                  </w:rPr>
                </w:rPrChange>
              </w:rPr>
            </w:pPr>
          </w:p>
        </w:tc>
      </w:tr>
    </w:tbl>
    <w:p w14:paraId="3633F2A8" w14:textId="02525059" w:rsidR="008C605D" w:rsidRPr="0079203F" w:rsidRDefault="008C605D" w:rsidP="008C605D">
      <w:pPr>
        <w:rPr>
          <w:lang w:val="en-US"/>
          <w:rPrChange w:id="3744" w:author="Rodrigo García" w:date="2017-09-29T10:06:00Z">
            <w:rPr/>
          </w:rPrChange>
        </w:rPr>
      </w:pPr>
    </w:p>
    <w:p w14:paraId="183ADAD8" w14:textId="77777777" w:rsidR="00520C5F" w:rsidRPr="0079203F" w:rsidRDefault="00520C5F" w:rsidP="00BC4CE1">
      <w:pPr>
        <w:rPr>
          <w:lang w:val="en-US"/>
          <w:rPrChange w:id="3745" w:author="Rodrigo García" w:date="2017-09-29T10:06:00Z">
            <w:rPr/>
          </w:rPrChange>
        </w:rPr>
      </w:pPr>
    </w:p>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746" w:author="Borja Gonzalez" w:date="2017-09-28T19:03:00Z"/>
        </w:rPr>
      </w:pPr>
      <w:del w:id="3747" w:author="Borja Gonzalez" w:date="2017-09-28T19:03:00Z">
        <w:r w:rsidDel="0055352B">
          <w:rPr>
            <w:noProof/>
            <w:lang w:eastAsia="es-ES_tradnl"/>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55352B" w14:paraId="677653E5" w14:textId="77777777" w:rsidTr="0055352B">
        <w:trPr>
          <w:ins w:id="3748" w:author="Borja Gonzalez" w:date="2017-09-28T19:03:00Z"/>
        </w:trPr>
        <w:tc>
          <w:tcPr>
            <w:tcW w:w="8856" w:type="dxa"/>
          </w:tcPr>
          <w:p w14:paraId="37131914" w14:textId="77777777" w:rsidR="0055352B" w:rsidRPr="0079203F" w:rsidRDefault="0055352B">
            <w:pPr>
              <w:rPr>
                <w:ins w:id="3749" w:author="Borja Gonzalez" w:date="2017-09-28T19:03:00Z"/>
                <w:lang w:val="es-ES"/>
                <w:rPrChange w:id="3750" w:author="Rodrigo García" w:date="2017-09-29T10:06:00Z">
                  <w:rPr>
                    <w:ins w:id="3751" w:author="Borja Gonzalez" w:date="2017-09-28T19:03:00Z"/>
                    <w:rFonts w:ascii="Monaco" w:eastAsiaTheme="majorEastAsia" w:hAnsi="Monaco" w:cs="Monaco"/>
                    <w:color w:val="243F60" w:themeColor="accent1" w:themeShade="7F"/>
                    <w:sz w:val="32"/>
                    <w:szCs w:val="32"/>
                    <w:lang w:val="en-US"/>
                  </w:rPr>
                </w:rPrChange>
              </w:rPr>
              <w:pPrChange w:id="3752" w:author="GONZALEZ DIAZ, BORJA" w:date="2017-09-29T19:27:00Z">
                <w:pPr>
                  <w:keepNext/>
                  <w:keepLines/>
                  <w:widowControl w:val="0"/>
                  <w:autoSpaceDE w:val="0"/>
                  <w:autoSpaceDN w:val="0"/>
                  <w:adjustRightInd w:val="0"/>
                  <w:spacing w:before="200"/>
                  <w:outlineLvl w:val="4"/>
                </w:pPr>
              </w:pPrChange>
            </w:pPr>
            <w:ins w:id="3753" w:author="Borja Gonzalez" w:date="2017-09-28T19:03:00Z">
              <w:r w:rsidRPr="0079203F">
                <w:rPr>
                  <w:b/>
                  <w:bCs/>
                  <w:color w:val="204A87"/>
                  <w:lang w:val="es-ES"/>
                  <w:rPrChange w:id="3754" w:author="Rodrigo García" w:date="2017-09-29T10:06:00Z">
                    <w:rPr>
                      <w:rFonts w:ascii="Monaco" w:hAnsi="Monaco" w:cs="Monaco"/>
                      <w:b/>
                      <w:bCs/>
                      <w:color w:val="204A87"/>
                      <w:sz w:val="32"/>
                      <w:szCs w:val="32"/>
                      <w:lang w:val="en-US"/>
                    </w:rPr>
                  </w:rPrChange>
                </w:rPr>
                <w:t>function</w:t>
              </w:r>
              <w:r w:rsidRPr="0079203F">
                <w:rPr>
                  <w:lang w:val="es-ES"/>
                  <w:rPrChange w:id="3755" w:author="Rodrigo García" w:date="2017-09-29T10:06:00Z">
                    <w:rPr>
                      <w:rFonts w:ascii="Monaco" w:hAnsi="Monaco" w:cs="Monaco"/>
                      <w:sz w:val="32"/>
                      <w:szCs w:val="32"/>
                      <w:lang w:val="en-US"/>
                    </w:rPr>
                  </w:rPrChange>
                </w:rPr>
                <w:t xml:space="preserve"> datos</w:t>
              </w:r>
              <w:r w:rsidRPr="0079203F">
                <w:rPr>
                  <w:b/>
                  <w:bCs/>
                  <w:lang w:val="es-ES"/>
                  <w:rPrChange w:id="3756" w:author="Rodrigo García" w:date="2017-09-29T10:06:00Z">
                    <w:rPr>
                      <w:rFonts w:ascii="Monaco" w:hAnsi="Monaco" w:cs="Monaco"/>
                      <w:b/>
                      <w:bCs/>
                      <w:color w:val="000000"/>
                      <w:sz w:val="32"/>
                      <w:szCs w:val="32"/>
                      <w:lang w:val="en-US"/>
                    </w:rPr>
                  </w:rPrChange>
                </w:rPr>
                <w:t>(</w:t>
              </w:r>
              <w:r w:rsidRPr="0079203F">
                <w:rPr>
                  <w:lang w:val="es-ES"/>
                  <w:rPrChange w:id="3757" w:author="Rodrigo García" w:date="2017-09-29T10:06:00Z">
                    <w:rPr>
                      <w:rFonts w:ascii="Monaco" w:hAnsi="Monaco" w:cs="Monaco"/>
                      <w:color w:val="000000"/>
                      <w:sz w:val="32"/>
                      <w:szCs w:val="32"/>
                      <w:lang w:val="en-US"/>
                    </w:rPr>
                  </w:rPrChange>
                </w:rPr>
                <w:t>id</w:t>
              </w:r>
              <w:r w:rsidRPr="0079203F">
                <w:rPr>
                  <w:b/>
                  <w:bCs/>
                  <w:lang w:val="es-ES"/>
                  <w:rPrChange w:id="3758" w:author="Rodrigo García" w:date="2017-09-29T10:06:00Z">
                    <w:rPr>
                      <w:rFonts w:ascii="Monaco" w:hAnsi="Monaco" w:cs="Monaco"/>
                      <w:b/>
                      <w:bCs/>
                      <w:color w:val="000000"/>
                      <w:sz w:val="32"/>
                      <w:szCs w:val="32"/>
                      <w:lang w:val="en-US"/>
                    </w:rPr>
                  </w:rPrChange>
                </w:rPr>
                <w:t>,</w:t>
              </w:r>
              <w:r w:rsidRPr="0079203F">
                <w:rPr>
                  <w:lang w:val="es-ES"/>
                  <w:rPrChange w:id="3759" w:author="Rodrigo García" w:date="2017-09-29T10:06:00Z">
                    <w:rPr>
                      <w:rFonts w:ascii="Monaco" w:hAnsi="Monaco" w:cs="Monaco"/>
                      <w:color w:val="000000"/>
                      <w:sz w:val="32"/>
                      <w:szCs w:val="32"/>
                      <w:lang w:val="en-US"/>
                    </w:rPr>
                  </w:rPrChange>
                </w:rPr>
                <w:t>nombre</w:t>
              </w:r>
              <w:r w:rsidRPr="0079203F">
                <w:rPr>
                  <w:b/>
                  <w:bCs/>
                  <w:lang w:val="es-ES"/>
                  <w:rPrChange w:id="3760" w:author="Rodrigo García" w:date="2017-09-29T10:06:00Z">
                    <w:rPr>
                      <w:rFonts w:ascii="Monaco" w:hAnsi="Monaco" w:cs="Monaco"/>
                      <w:b/>
                      <w:bCs/>
                      <w:color w:val="000000"/>
                      <w:sz w:val="32"/>
                      <w:szCs w:val="32"/>
                      <w:lang w:val="en-US"/>
                    </w:rPr>
                  </w:rPrChange>
                </w:rPr>
                <w:t>,</w:t>
              </w:r>
              <w:r w:rsidRPr="0079203F">
                <w:rPr>
                  <w:lang w:val="es-ES"/>
                  <w:rPrChange w:id="3761" w:author="Rodrigo García" w:date="2017-09-29T10:06:00Z">
                    <w:rPr>
                      <w:rFonts w:ascii="Monaco" w:hAnsi="Monaco" w:cs="Monaco"/>
                      <w:color w:val="000000"/>
                      <w:sz w:val="32"/>
                      <w:szCs w:val="32"/>
                      <w:lang w:val="en-US"/>
                    </w:rPr>
                  </w:rPrChange>
                </w:rPr>
                <w:t>apellido</w:t>
              </w:r>
              <w:r w:rsidRPr="0079203F">
                <w:rPr>
                  <w:b/>
                  <w:bCs/>
                  <w:lang w:val="es-ES"/>
                  <w:rPrChange w:id="3762" w:author="Rodrigo García" w:date="2017-09-29T10:06:00Z">
                    <w:rPr>
                      <w:rFonts w:ascii="Monaco" w:hAnsi="Monaco" w:cs="Monaco"/>
                      <w:b/>
                      <w:bCs/>
                      <w:color w:val="000000"/>
                      <w:sz w:val="32"/>
                      <w:szCs w:val="32"/>
                      <w:lang w:val="en-US"/>
                    </w:rPr>
                  </w:rPrChange>
                </w:rPr>
                <w:t>,</w:t>
              </w:r>
              <w:r w:rsidRPr="0079203F">
                <w:rPr>
                  <w:lang w:val="es-ES"/>
                  <w:rPrChange w:id="3763" w:author="Rodrigo García" w:date="2017-09-29T10:06:00Z">
                    <w:rPr>
                      <w:rFonts w:ascii="Monaco" w:hAnsi="Monaco" w:cs="Monaco"/>
                      <w:color w:val="000000"/>
                      <w:sz w:val="32"/>
                      <w:szCs w:val="32"/>
                      <w:lang w:val="en-US"/>
                    </w:rPr>
                  </w:rPrChange>
                </w:rPr>
                <w:t>sexo</w:t>
              </w:r>
              <w:r w:rsidRPr="0079203F">
                <w:rPr>
                  <w:b/>
                  <w:bCs/>
                  <w:lang w:val="es-ES"/>
                  <w:rPrChange w:id="3764" w:author="Rodrigo García" w:date="2017-09-29T10:06:00Z">
                    <w:rPr>
                      <w:rFonts w:ascii="Monaco" w:hAnsi="Monaco" w:cs="Monaco"/>
                      <w:b/>
                      <w:bCs/>
                      <w:color w:val="000000"/>
                      <w:sz w:val="32"/>
                      <w:szCs w:val="32"/>
                      <w:lang w:val="en-US"/>
                    </w:rPr>
                  </w:rPrChange>
                </w:rPr>
                <w:t>){</w:t>
              </w:r>
            </w:ins>
          </w:p>
          <w:p w14:paraId="72B5D500" w14:textId="77777777" w:rsidR="0055352B" w:rsidRPr="0055352B" w:rsidRDefault="0055352B">
            <w:pPr>
              <w:rPr>
                <w:ins w:id="3765" w:author="Borja Gonzalez" w:date="2017-09-28T19:03:00Z"/>
                <w:lang w:val="en-US"/>
                <w:rPrChange w:id="3766" w:author="Borja Gonzalez" w:date="2017-09-28T19:03:00Z">
                  <w:rPr>
                    <w:ins w:id="3767" w:author="Borja Gonzalez" w:date="2017-09-28T19:03:00Z"/>
                    <w:rFonts w:ascii="Monaco" w:eastAsiaTheme="majorEastAsia" w:hAnsi="Monaco" w:cs="Monaco"/>
                    <w:color w:val="243F60" w:themeColor="accent1" w:themeShade="7F"/>
                    <w:sz w:val="32"/>
                    <w:szCs w:val="32"/>
                    <w:lang w:val="en-US"/>
                  </w:rPr>
                </w:rPrChange>
              </w:rPr>
              <w:pPrChange w:id="3768" w:author="GONZALEZ DIAZ, BORJA" w:date="2017-09-29T19:27:00Z">
                <w:pPr>
                  <w:keepNext/>
                  <w:keepLines/>
                  <w:widowControl w:val="0"/>
                  <w:autoSpaceDE w:val="0"/>
                  <w:autoSpaceDN w:val="0"/>
                  <w:adjustRightInd w:val="0"/>
                  <w:spacing w:before="200"/>
                  <w:outlineLvl w:val="4"/>
                </w:pPr>
              </w:pPrChange>
            </w:pPr>
            <w:ins w:id="3769" w:author="Borja Gonzalez" w:date="2017-09-28T19:03:00Z">
              <w:r w:rsidRPr="0079203F">
                <w:rPr>
                  <w:lang w:val="es-ES"/>
                  <w:rPrChange w:id="3770" w:author="Rodrigo García" w:date="2017-09-29T10:06:00Z">
                    <w:rPr>
                      <w:rFonts w:ascii="Monaco" w:hAnsi="Monaco" w:cs="Monaco"/>
                      <w:sz w:val="32"/>
                      <w:szCs w:val="32"/>
                      <w:lang w:val="en-US"/>
                    </w:rPr>
                  </w:rPrChange>
                </w:rPr>
                <w:tab/>
              </w:r>
              <w:r w:rsidRPr="0055352B">
                <w:rPr>
                  <w:color w:val="204A87"/>
                  <w:lang w:val="en-US"/>
                  <w:rPrChange w:id="3771" w:author="Borja Gonzalez" w:date="2017-09-28T19:03:00Z">
                    <w:rPr>
                      <w:rFonts w:ascii="Monaco" w:hAnsi="Monaco" w:cs="Monaco"/>
                      <w:color w:val="204A87"/>
                      <w:sz w:val="32"/>
                      <w:szCs w:val="32"/>
                      <w:lang w:val="en-US"/>
                    </w:rPr>
                  </w:rPrChange>
                </w:rPr>
                <w:t>window</w:t>
              </w:r>
              <w:r w:rsidRPr="0055352B">
                <w:rPr>
                  <w:b/>
                  <w:bCs/>
                  <w:lang w:val="en-US"/>
                  <w:rPrChange w:id="3772" w:author="Borja Gonzalez" w:date="2017-09-28T19:03:00Z">
                    <w:rPr>
                      <w:rFonts w:ascii="Monaco" w:hAnsi="Monaco" w:cs="Monaco"/>
                      <w:b/>
                      <w:bCs/>
                      <w:color w:val="000000"/>
                      <w:sz w:val="32"/>
                      <w:szCs w:val="32"/>
                      <w:lang w:val="en-US"/>
                    </w:rPr>
                  </w:rPrChange>
                </w:rPr>
                <w:t>.</w:t>
              </w:r>
              <w:r w:rsidRPr="0055352B">
                <w:rPr>
                  <w:lang w:val="en-US"/>
                  <w:rPrChange w:id="3773" w:author="Borja Gonzalez" w:date="2017-09-28T19:03:00Z">
                    <w:rPr>
                      <w:rFonts w:ascii="Monaco" w:hAnsi="Monaco" w:cs="Monaco"/>
                      <w:color w:val="000000"/>
                      <w:sz w:val="32"/>
                      <w:szCs w:val="32"/>
                      <w:lang w:val="en-US"/>
                    </w:rPr>
                  </w:rPrChange>
                </w:rPr>
                <w:t>location</w:t>
              </w:r>
              <w:r w:rsidRPr="0055352B">
                <w:rPr>
                  <w:b/>
                  <w:bCs/>
                  <w:lang w:val="en-US"/>
                  <w:rPrChange w:id="3774" w:author="Borja Gonzalez" w:date="2017-09-28T19:03:00Z">
                    <w:rPr>
                      <w:rFonts w:ascii="Monaco" w:hAnsi="Monaco" w:cs="Monaco"/>
                      <w:b/>
                      <w:bCs/>
                      <w:color w:val="000000"/>
                      <w:sz w:val="32"/>
                      <w:szCs w:val="32"/>
                      <w:lang w:val="en-US"/>
                    </w:rPr>
                  </w:rPrChange>
                </w:rPr>
                <w:t>.</w:t>
              </w:r>
              <w:r w:rsidRPr="0055352B">
                <w:rPr>
                  <w:lang w:val="en-US"/>
                  <w:rPrChange w:id="3775" w:author="Borja Gonzalez" w:date="2017-09-28T19:03:00Z">
                    <w:rPr>
                      <w:rFonts w:ascii="Monaco" w:hAnsi="Monaco" w:cs="Monaco"/>
                      <w:color w:val="000000"/>
                      <w:sz w:val="32"/>
                      <w:szCs w:val="32"/>
                      <w:lang w:val="en-US"/>
                    </w:rPr>
                  </w:rPrChange>
                </w:rPr>
                <w:t xml:space="preserve">href </w:t>
              </w:r>
              <w:r w:rsidRPr="0055352B">
                <w:rPr>
                  <w:b/>
                  <w:bCs/>
                  <w:color w:val="CE5C00"/>
                  <w:lang w:val="en-US"/>
                  <w:rPrChange w:id="3776" w:author="Borja Gonzalez" w:date="2017-09-28T19:03:00Z">
                    <w:rPr>
                      <w:rFonts w:ascii="Monaco" w:hAnsi="Monaco" w:cs="Monaco"/>
                      <w:b/>
                      <w:bCs/>
                      <w:color w:val="CE5C00"/>
                      <w:sz w:val="32"/>
                      <w:szCs w:val="32"/>
                      <w:lang w:val="en-US"/>
                    </w:rPr>
                  </w:rPrChange>
                </w:rPr>
                <w:t>=</w:t>
              </w:r>
              <w:r w:rsidRPr="0055352B">
                <w:rPr>
                  <w:lang w:val="en-US"/>
                  <w:rPrChange w:id="3777" w:author="Borja Gonzalez" w:date="2017-09-28T19:03:00Z">
                    <w:rPr>
                      <w:rFonts w:ascii="Monaco" w:hAnsi="Monaco" w:cs="Monaco"/>
                      <w:sz w:val="32"/>
                      <w:szCs w:val="32"/>
                      <w:lang w:val="en-US"/>
                    </w:rPr>
                  </w:rPrChange>
                </w:rPr>
                <w:t xml:space="preserve"> </w:t>
              </w:r>
              <w:r w:rsidRPr="0055352B">
                <w:rPr>
                  <w:color w:val="4E9A06"/>
                  <w:lang w:val="en-US"/>
                  <w:rPrChange w:id="3778" w:author="Borja Gonzalez" w:date="2017-09-28T19:03:00Z">
                    <w:rPr>
                      <w:rFonts w:ascii="Monaco" w:hAnsi="Monaco" w:cs="Monaco"/>
                      <w:color w:val="4E9A06"/>
                      <w:sz w:val="32"/>
                      <w:szCs w:val="32"/>
                      <w:lang w:val="en-US"/>
                    </w:rPr>
                  </w:rPrChange>
                </w:rPr>
                <w:t>"http://172.20.10.5:8124/../evolucion.html?var1="</w:t>
              </w:r>
              <w:r w:rsidRPr="0055352B">
                <w:rPr>
                  <w:b/>
                  <w:bCs/>
                  <w:color w:val="CE5C00"/>
                  <w:lang w:val="en-US"/>
                  <w:rPrChange w:id="3779" w:author="Borja Gonzalez" w:date="2017-09-28T19:03:00Z">
                    <w:rPr>
                      <w:rFonts w:ascii="Monaco" w:hAnsi="Monaco" w:cs="Monaco"/>
                      <w:b/>
                      <w:bCs/>
                      <w:color w:val="CE5C00"/>
                      <w:sz w:val="32"/>
                      <w:szCs w:val="32"/>
                      <w:lang w:val="en-US"/>
                    </w:rPr>
                  </w:rPrChange>
                </w:rPr>
                <w:t>+</w:t>
              </w:r>
              <w:r w:rsidRPr="0055352B">
                <w:rPr>
                  <w:lang w:val="en-US"/>
                  <w:rPrChange w:id="3780" w:author="Borja Gonzalez" w:date="2017-09-28T19:03:00Z">
                    <w:rPr>
                      <w:rFonts w:ascii="Monaco" w:hAnsi="Monaco" w:cs="Monaco"/>
                      <w:color w:val="000000"/>
                      <w:sz w:val="32"/>
                      <w:szCs w:val="32"/>
                      <w:lang w:val="en-US"/>
                    </w:rPr>
                  </w:rPrChange>
                </w:rPr>
                <w:t>id</w:t>
              </w:r>
              <w:r w:rsidRPr="0055352B">
                <w:rPr>
                  <w:b/>
                  <w:bCs/>
                  <w:color w:val="CE5C00"/>
                  <w:lang w:val="en-US"/>
                  <w:rPrChange w:id="3781" w:author="Borja Gonzalez" w:date="2017-09-28T19:03:00Z">
                    <w:rPr>
                      <w:rFonts w:ascii="Monaco" w:hAnsi="Monaco" w:cs="Monaco"/>
                      <w:b/>
                      <w:bCs/>
                      <w:color w:val="CE5C00"/>
                      <w:sz w:val="32"/>
                      <w:szCs w:val="32"/>
                      <w:lang w:val="en-US"/>
                    </w:rPr>
                  </w:rPrChange>
                </w:rPr>
                <w:t>+</w:t>
              </w:r>
              <w:r w:rsidRPr="0055352B">
                <w:rPr>
                  <w:color w:val="4E9A06"/>
                  <w:lang w:val="en-US"/>
                  <w:rPrChange w:id="3782" w:author="Borja Gonzalez" w:date="2017-09-28T19:03:00Z">
                    <w:rPr>
                      <w:rFonts w:ascii="Monaco" w:hAnsi="Monaco" w:cs="Monaco"/>
                      <w:color w:val="4E9A06"/>
                      <w:sz w:val="32"/>
                      <w:szCs w:val="32"/>
                      <w:lang w:val="en-US"/>
                    </w:rPr>
                  </w:rPrChange>
                </w:rPr>
                <w:t>"&amp;var2="</w:t>
              </w:r>
              <w:r w:rsidRPr="0055352B">
                <w:rPr>
                  <w:b/>
                  <w:bCs/>
                  <w:color w:val="CE5C00"/>
                  <w:lang w:val="en-US"/>
                  <w:rPrChange w:id="3783" w:author="Borja Gonzalez" w:date="2017-09-28T19:03:00Z">
                    <w:rPr>
                      <w:rFonts w:ascii="Monaco" w:hAnsi="Monaco" w:cs="Monaco"/>
                      <w:b/>
                      <w:bCs/>
                      <w:color w:val="CE5C00"/>
                      <w:sz w:val="32"/>
                      <w:szCs w:val="32"/>
                      <w:lang w:val="en-US"/>
                    </w:rPr>
                  </w:rPrChange>
                </w:rPr>
                <w:t>+</w:t>
              </w:r>
              <w:r w:rsidRPr="0055352B">
                <w:rPr>
                  <w:lang w:val="en-US"/>
                  <w:rPrChange w:id="3784" w:author="Borja Gonzalez" w:date="2017-09-28T19:03:00Z">
                    <w:rPr>
                      <w:rFonts w:ascii="Monaco" w:hAnsi="Monaco" w:cs="Monaco"/>
                      <w:color w:val="000000"/>
                      <w:sz w:val="32"/>
                      <w:szCs w:val="32"/>
                      <w:lang w:val="en-US"/>
                    </w:rPr>
                  </w:rPrChange>
                </w:rPr>
                <w:t>nombre</w:t>
              </w:r>
              <w:r w:rsidRPr="0055352B">
                <w:rPr>
                  <w:b/>
                  <w:bCs/>
                  <w:color w:val="CE5C00"/>
                  <w:lang w:val="en-US"/>
                  <w:rPrChange w:id="3785" w:author="Borja Gonzalez" w:date="2017-09-28T19:03:00Z">
                    <w:rPr>
                      <w:rFonts w:ascii="Monaco" w:hAnsi="Monaco" w:cs="Monaco"/>
                      <w:b/>
                      <w:bCs/>
                      <w:color w:val="CE5C00"/>
                      <w:sz w:val="32"/>
                      <w:szCs w:val="32"/>
                      <w:lang w:val="en-US"/>
                    </w:rPr>
                  </w:rPrChange>
                </w:rPr>
                <w:t>+</w:t>
              </w:r>
              <w:r w:rsidRPr="0055352B">
                <w:rPr>
                  <w:color w:val="4E9A06"/>
                  <w:lang w:val="en-US"/>
                  <w:rPrChange w:id="3786" w:author="Borja Gonzalez" w:date="2017-09-28T19:03:00Z">
                    <w:rPr>
                      <w:rFonts w:ascii="Monaco" w:hAnsi="Monaco" w:cs="Monaco"/>
                      <w:color w:val="4E9A06"/>
                      <w:sz w:val="32"/>
                      <w:szCs w:val="32"/>
                      <w:lang w:val="en-US"/>
                    </w:rPr>
                  </w:rPrChange>
                </w:rPr>
                <w:t>"&amp;var3="</w:t>
              </w:r>
              <w:r w:rsidRPr="0055352B">
                <w:rPr>
                  <w:b/>
                  <w:bCs/>
                  <w:color w:val="CE5C00"/>
                  <w:lang w:val="en-US"/>
                  <w:rPrChange w:id="3787" w:author="Borja Gonzalez" w:date="2017-09-28T19:03:00Z">
                    <w:rPr>
                      <w:rFonts w:ascii="Monaco" w:hAnsi="Monaco" w:cs="Monaco"/>
                      <w:b/>
                      <w:bCs/>
                      <w:color w:val="CE5C00"/>
                      <w:sz w:val="32"/>
                      <w:szCs w:val="32"/>
                      <w:lang w:val="en-US"/>
                    </w:rPr>
                  </w:rPrChange>
                </w:rPr>
                <w:t>+</w:t>
              </w:r>
              <w:r w:rsidRPr="0055352B">
                <w:rPr>
                  <w:lang w:val="en-US"/>
                  <w:rPrChange w:id="3788" w:author="Borja Gonzalez" w:date="2017-09-28T19:03:00Z">
                    <w:rPr>
                      <w:rFonts w:ascii="Monaco" w:hAnsi="Monaco" w:cs="Monaco"/>
                      <w:color w:val="000000"/>
                      <w:sz w:val="32"/>
                      <w:szCs w:val="32"/>
                      <w:lang w:val="en-US"/>
                    </w:rPr>
                  </w:rPrChange>
                </w:rPr>
                <w:t>apellido</w:t>
              </w:r>
              <w:r w:rsidRPr="0055352B">
                <w:rPr>
                  <w:b/>
                  <w:bCs/>
                  <w:color w:val="CE5C00"/>
                  <w:lang w:val="en-US"/>
                  <w:rPrChange w:id="3789" w:author="Borja Gonzalez" w:date="2017-09-28T19:03:00Z">
                    <w:rPr>
                      <w:rFonts w:ascii="Monaco" w:hAnsi="Monaco" w:cs="Monaco"/>
                      <w:b/>
                      <w:bCs/>
                      <w:color w:val="CE5C00"/>
                      <w:sz w:val="32"/>
                      <w:szCs w:val="32"/>
                      <w:lang w:val="en-US"/>
                    </w:rPr>
                  </w:rPrChange>
                </w:rPr>
                <w:t>+</w:t>
              </w:r>
              <w:r w:rsidRPr="0055352B">
                <w:rPr>
                  <w:color w:val="4E9A06"/>
                  <w:lang w:val="en-US"/>
                  <w:rPrChange w:id="3790" w:author="Borja Gonzalez" w:date="2017-09-28T19:03:00Z">
                    <w:rPr>
                      <w:rFonts w:ascii="Monaco" w:hAnsi="Monaco" w:cs="Monaco"/>
                      <w:color w:val="4E9A06"/>
                      <w:sz w:val="32"/>
                      <w:szCs w:val="32"/>
                      <w:lang w:val="en-US"/>
                    </w:rPr>
                  </w:rPrChange>
                </w:rPr>
                <w:t>"&amp;var4="</w:t>
              </w:r>
              <w:r w:rsidRPr="0055352B">
                <w:rPr>
                  <w:b/>
                  <w:bCs/>
                  <w:color w:val="CE5C00"/>
                  <w:lang w:val="en-US"/>
                  <w:rPrChange w:id="3791" w:author="Borja Gonzalez" w:date="2017-09-28T19:03:00Z">
                    <w:rPr>
                      <w:rFonts w:ascii="Monaco" w:hAnsi="Monaco" w:cs="Monaco"/>
                      <w:b/>
                      <w:bCs/>
                      <w:color w:val="CE5C00"/>
                      <w:sz w:val="32"/>
                      <w:szCs w:val="32"/>
                      <w:lang w:val="en-US"/>
                    </w:rPr>
                  </w:rPrChange>
                </w:rPr>
                <w:t>+</w:t>
              </w:r>
              <w:r w:rsidRPr="0055352B">
                <w:rPr>
                  <w:lang w:val="en-US"/>
                  <w:rPrChange w:id="3792" w:author="Borja Gonzalez" w:date="2017-09-28T19:03:00Z">
                    <w:rPr>
                      <w:rFonts w:ascii="Monaco" w:hAnsi="Monaco" w:cs="Monaco"/>
                      <w:color w:val="000000"/>
                      <w:sz w:val="32"/>
                      <w:szCs w:val="32"/>
                      <w:lang w:val="en-US"/>
                    </w:rPr>
                  </w:rPrChange>
                </w:rPr>
                <w:t>sexo</w:t>
              </w:r>
              <w:r w:rsidRPr="0055352B">
                <w:rPr>
                  <w:b/>
                  <w:bCs/>
                  <w:lang w:val="en-US"/>
                  <w:rPrChange w:id="3793"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pPr>
              <w:rPr>
                <w:ins w:id="3794" w:author="Borja Gonzalez" w:date="2017-09-28T19:03:00Z"/>
                <w:lang w:val="en-US"/>
                <w:rPrChange w:id="3795" w:author="Borja Gonzalez" w:date="2017-09-28T19:03:00Z">
                  <w:rPr>
                    <w:ins w:id="3796" w:author="Borja Gonzalez" w:date="2017-09-28T19:03:00Z"/>
                    <w:rFonts w:ascii="Monaco" w:eastAsiaTheme="majorEastAsia" w:hAnsi="Monaco" w:cs="Monaco"/>
                    <w:color w:val="243F60" w:themeColor="accent1" w:themeShade="7F"/>
                    <w:sz w:val="32"/>
                    <w:szCs w:val="32"/>
                    <w:lang w:val="en-US"/>
                  </w:rPr>
                </w:rPrChange>
              </w:rPr>
              <w:pPrChange w:id="3797" w:author="GONZALEZ DIAZ, BORJA" w:date="2017-09-29T19:27:00Z">
                <w:pPr>
                  <w:keepNext/>
                  <w:keepLines/>
                  <w:widowControl w:val="0"/>
                  <w:autoSpaceDE w:val="0"/>
                  <w:autoSpaceDN w:val="0"/>
                  <w:adjustRightInd w:val="0"/>
                  <w:spacing w:before="200"/>
                  <w:outlineLvl w:val="4"/>
                </w:pPr>
              </w:pPrChange>
            </w:pPr>
            <w:ins w:id="3798" w:author="Borja Gonzalez" w:date="2017-09-28T19:03:00Z">
              <w:r w:rsidRPr="0055352B">
                <w:rPr>
                  <w:b/>
                  <w:bCs/>
                  <w:lang w:val="en-US"/>
                  <w:rPrChange w:id="3799"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800"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801" w:author="Borja Gonzalez" w:date="2017-09-28T19:09:00Z"/>
        </w:rPr>
      </w:pPr>
      <w:del w:id="3802" w:author="Borja Gonzalez" w:date="2017-09-28T19:09:00Z">
        <w:r w:rsidDel="00A47B4C">
          <w:rPr>
            <w:noProof/>
            <w:lang w:eastAsia="es-ES_tradnl"/>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25DBFBCD" w14:textId="77777777" w:rsidTr="00A47B4C">
        <w:trPr>
          <w:ins w:id="3803" w:author="Borja Gonzalez" w:date="2017-09-28T19:09:00Z"/>
        </w:trPr>
        <w:tc>
          <w:tcPr>
            <w:tcW w:w="8856" w:type="dxa"/>
          </w:tcPr>
          <w:p w14:paraId="733045D6" w14:textId="77777777" w:rsidR="00A47B4C" w:rsidRPr="0079203F" w:rsidRDefault="00A47B4C">
            <w:pPr>
              <w:rPr>
                <w:ins w:id="3804" w:author="Borja Gonzalez" w:date="2017-09-28T19:09:00Z"/>
                <w:lang w:val="es-ES"/>
                <w:rPrChange w:id="3805" w:author="Rodrigo García" w:date="2017-09-29T10:06:00Z">
                  <w:rPr>
                    <w:ins w:id="3806" w:author="Borja Gonzalez" w:date="2017-09-28T19:09:00Z"/>
                    <w:rFonts w:ascii="Monaco" w:eastAsiaTheme="majorEastAsia" w:hAnsi="Monaco" w:cs="Monaco"/>
                    <w:color w:val="243F60" w:themeColor="accent1" w:themeShade="7F"/>
                    <w:sz w:val="32"/>
                    <w:szCs w:val="32"/>
                    <w:lang w:val="en-US"/>
                  </w:rPr>
                </w:rPrChange>
              </w:rPr>
              <w:pPrChange w:id="3807" w:author="GONZALEZ DIAZ, BORJA" w:date="2017-09-29T19:27:00Z">
                <w:pPr>
                  <w:keepNext/>
                  <w:keepLines/>
                  <w:widowControl w:val="0"/>
                  <w:autoSpaceDE w:val="0"/>
                  <w:autoSpaceDN w:val="0"/>
                  <w:adjustRightInd w:val="0"/>
                  <w:spacing w:before="200"/>
                  <w:outlineLvl w:val="4"/>
                </w:pPr>
              </w:pPrChange>
            </w:pPr>
            <w:ins w:id="3808" w:author="Borja Gonzalez" w:date="2017-09-28T19:09:00Z">
              <w:r w:rsidRPr="0079203F">
                <w:rPr>
                  <w:lang w:val="es-ES"/>
                  <w:rPrChange w:id="3809" w:author="Rodrigo García" w:date="2017-09-29T10:06:00Z">
                    <w:rPr>
                      <w:rFonts w:ascii="Monaco" w:hAnsi="Monaco" w:cs="Monaco"/>
                      <w:sz w:val="32"/>
                      <w:szCs w:val="32"/>
                      <w:lang w:val="en-US"/>
                    </w:rPr>
                  </w:rPrChange>
                </w:rPr>
                <w:t>document.getElementById("paciente_info").innerHTML = "Paciente: "+nombre+" "+apellido;</w:t>
              </w:r>
            </w:ins>
          </w:p>
          <w:p w14:paraId="1DF42A71" w14:textId="77777777" w:rsidR="00A47B4C" w:rsidRPr="00A47B4C" w:rsidRDefault="00A47B4C">
            <w:pPr>
              <w:rPr>
                <w:ins w:id="3810" w:author="Borja Gonzalez" w:date="2017-09-28T19:09:00Z"/>
                <w:lang w:val="en-US"/>
                <w:rPrChange w:id="3811" w:author="Borja Gonzalez" w:date="2017-09-28T19:09:00Z">
                  <w:rPr>
                    <w:ins w:id="3812" w:author="Borja Gonzalez" w:date="2017-09-28T19:09:00Z"/>
                    <w:rFonts w:ascii="Monaco" w:eastAsiaTheme="majorEastAsia" w:hAnsi="Monaco" w:cs="Monaco"/>
                    <w:color w:val="243F60" w:themeColor="accent1" w:themeShade="7F"/>
                    <w:sz w:val="32"/>
                    <w:szCs w:val="32"/>
                    <w:lang w:val="en-US"/>
                  </w:rPr>
                </w:rPrChange>
              </w:rPr>
              <w:pPrChange w:id="3813" w:author="GONZALEZ DIAZ, BORJA" w:date="2017-09-29T19:27:00Z">
                <w:pPr>
                  <w:keepNext/>
                  <w:keepLines/>
                  <w:widowControl w:val="0"/>
                  <w:autoSpaceDE w:val="0"/>
                  <w:autoSpaceDN w:val="0"/>
                  <w:adjustRightInd w:val="0"/>
                  <w:spacing w:before="200"/>
                  <w:outlineLvl w:val="4"/>
                </w:pPr>
              </w:pPrChange>
            </w:pPr>
            <w:ins w:id="3814" w:author="Borja Gonzalez" w:date="2017-09-28T19:09:00Z">
              <w:r w:rsidRPr="00A47B4C">
                <w:rPr>
                  <w:lang w:val="en-US"/>
                  <w:rPrChange w:id="3815" w:author="Borja Gonzalez" w:date="2017-09-28T19:09:00Z">
                    <w:rPr>
                      <w:rFonts w:ascii="Monaco" w:hAnsi="Monaco" w:cs="Monaco"/>
                      <w:sz w:val="32"/>
                      <w:szCs w:val="32"/>
                      <w:lang w:val="en-US"/>
                    </w:rPr>
                  </w:rPrChange>
                </w:rPr>
                <w:t>get_datos_node(id, function(datos){</w:t>
              </w:r>
            </w:ins>
          </w:p>
          <w:p w14:paraId="3B0CE2BB" w14:textId="77777777" w:rsidR="00A47B4C" w:rsidRPr="0079203F" w:rsidRDefault="00A47B4C">
            <w:pPr>
              <w:rPr>
                <w:ins w:id="3816" w:author="Borja Gonzalez" w:date="2017-09-28T19:09:00Z"/>
                <w:lang w:val="es-ES"/>
                <w:rPrChange w:id="3817" w:author="Rodrigo García" w:date="2017-09-29T10:06:00Z">
                  <w:rPr>
                    <w:ins w:id="3818" w:author="Borja Gonzalez" w:date="2017-09-28T19:09:00Z"/>
                    <w:rFonts w:ascii="Monaco" w:eastAsiaTheme="majorEastAsia" w:hAnsi="Monaco" w:cs="Monaco"/>
                    <w:color w:val="243F60" w:themeColor="accent1" w:themeShade="7F"/>
                    <w:sz w:val="32"/>
                    <w:szCs w:val="32"/>
                    <w:lang w:val="en-US"/>
                  </w:rPr>
                </w:rPrChange>
              </w:rPr>
              <w:pPrChange w:id="3819" w:author="GONZALEZ DIAZ, BORJA" w:date="2017-09-29T19:27:00Z">
                <w:pPr>
                  <w:keepNext/>
                  <w:keepLines/>
                  <w:widowControl w:val="0"/>
                  <w:autoSpaceDE w:val="0"/>
                  <w:autoSpaceDN w:val="0"/>
                  <w:adjustRightInd w:val="0"/>
                  <w:spacing w:before="200"/>
                  <w:outlineLvl w:val="4"/>
                </w:pPr>
              </w:pPrChange>
            </w:pPr>
            <w:ins w:id="3820" w:author="Borja Gonzalez" w:date="2017-09-28T19:09:00Z">
              <w:r w:rsidRPr="00A47B4C">
                <w:rPr>
                  <w:lang w:val="en-US"/>
                  <w:rPrChange w:id="3821" w:author="Borja Gonzalez" w:date="2017-09-28T19:09:00Z">
                    <w:rPr>
                      <w:rFonts w:ascii="Monaco" w:hAnsi="Monaco" w:cs="Monaco"/>
                      <w:sz w:val="32"/>
                      <w:szCs w:val="32"/>
                      <w:lang w:val="en-US"/>
                    </w:rPr>
                  </w:rPrChange>
                </w:rPr>
                <w:tab/>
              </w:r>
              <w:r w:rsidRPr="0079203F">
                <w:rPr>
                  <w:lang w:val="es-ES"/>
                  <w:rPrChange w:id="3822" w:author="Rodrigo García" w:date="2017-09-29T10:06:00Z">
                    <w:rPr>
                      <w:rFonts w:ascii="Monaco" w:hAnsi="Monaco" w:cs="Monaco"/>
                      <w:sz w:val="32"/>
                      <w:szCs w:val="32"/>
                      <w:lang w:val="en-US"/>
                    </w:rPr>
                  </w:rPrChange>
                </w:rPr>
                <w:t>if (datos.length==0){</w:t>
              </w:r>
            </w:ins>
          </w:p>
          <w:p w14:paraId="7862E3D1" w14:textId="77777777" w:rsidR="00A47B4C" w:rsidRPr="0079203F" w:rsidRDefault="00A47B4C">
            <w:pPr>
              <w:rPr>
                <w:ins w:id="3823" w:author="Borja Gonzalez" w:date="2017-09-28T19:09:00Z"/>
                <w:lang w:val="es-ES"/>
                <w:rPrChange w:id="3824" w:author="Rodrigo García" w:date="2017-09-29T10:06:00Z">
                  <w:rPr>
                    <w:ins w:id="3825" w:author="Borja Gonzalez" w:date="2017-09-28T19:09:00Z"/>
                    <w:rFonts w:ascii="Monaco" w:eastAsiaTheme="majorEastAsia" w:hAnsi="Monaco" w:cs="Monaco"/>
                    <w:color w:val="243F60" w:themeColor="accent1" w:themeShade="7F"/>
                    <w:sz w:val="32"/>
                    <w:szCs w:val="32"/>
                    <w:lang w:val="en-US"/>
                  </w:rPr>
                </w:rPrChange>
              </w:rPr>
              <w:pPrChange w:id="3826" w:author="GONZALEZ DIAZ, BORJA" w:date="2017-09-29T19:27:00Z">
                <w:pPr>
                  <w:keepNext/>
                  <w:keepLines/>
                  <w:widowControl w:val="0"/>
                  <w:autoSpaceDE w:val="0"/>
                  <w:autoSpaceDN w:val="0"/>
                  <w:adjustRightInd w:val="0"/>
                  <w:spacing w:before="200"/>
                  <w:outlineLvl w:val="4"/>
                </w:pPr>
              </w:pPrChange>
            </w:pPr>
            <w:ins w:id="3827" w:author="Borja Gonzalez" w:date="2017-09-28T19:09:00Z">
              <w:r w:rsidRPr="0079203F">
                <w:rPr>
                  <w:lang w:val="es-ES"/>
                  <w:rPrChange w:id="3828" w:author="Rodrigo García" w:date="2017-09-29T10:06:00Z">
                    <w:rPr>
                      <w:rFonts w:ascii="Monaco" w:hAnsi="Monaco" w:cs="Monaco"/>
                      <w:sz w:val="32"/>
                      <w:szCs w:val="32"/>
                      <w:lang w:val="en-US"/>
                    </w:rPr>
                  </w:rPrChange>
                </w:rPr>
                <w:tab/>
              </w:r>
              <w:r w:rsidRPr="0079203F">
                <w:rPr>
                  <w:lang w:val="es-ES"/>
                  <w:rPrChange w:id="3829" w:author="Rodrigo García" w:date="2017-09-29T10:06: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79203F" w:rsidRDefault="00A47B4C">
            <w:pPr>
              <w:rPr>
                <w:ins w:id="3830" w:author="Borja Gonzalez" w:date="2017-09-28T19:09:00Z"/>
                <w:lang w:val="es-ES"/>
                <w:rPrChange w:id="3831" w:author="Rodrigo García" w:date="2017-09-29T10:06:00Z">
                  <w:rPr>
                    <w:ins w:id="3832" w:author="Borja Gonzalez" w:date="2017-09-28T19:09:00Z"/>
                    <w:rFonts w:ascii="Monaco" w:eastAsiaTheme="majorEastAsia" w:hAnsi="Monaco" w:cs="Monaco"/>
                    <w:color w:val="243F60" w:themeColor="accent1" w:themeShade="7F"/>
                    <w:sz w:val="32"/>
                    <w:szCs w:val="32"/>
                    <w:lang w:val="en-US"/>
                  </w:rPr>
                </w:rPrChange>
              </w:rPr>
              <w:pPrChange w:id="3833" w:author="GONZALEZ DIAZ, BORJA" w:date="2017-09-29T19:27:00Z">
                <w:pPr>
                  <w:keepNext/>
                  <w:keepLines/>
                  <w:widowControl w:val="0"/>
                  <w:autoSpaceDE w:val="0"/>
                  <w:autoSpaceDN w:val="0"/>
                  <w:adjustRightInd w:val="0"/>
                  <w:spacing w:before="200"/>
                  <w:outlineLvl w:val="4"/>
                </w:pPr>
              </w:pPrChange>
            </w:pPr>
            <w:ins w:id="3834" w:author="Borja Gonzalez" w:date="2017-09-28T19:09:00Z">
              <w:r w:rsidRPr="0079203F">
                <w:rPr>
                  <w:lang w:val="es-ES"/>
                  <w:rPrChange w:id="3835" w:author="Rodrigo García" w:date="2017-09-29T10:06:00Z">
                    <w:rPr>
                      <w:rFonts w:ascii="Monaco" w:hAnsi="Monaco" w:cs="Monaco"/>
                      <w:sz w:val="32"/>
                      <w:szCs w:val="32"/>
                      <w:lang w:val="en-US"/>
                    </w:rPr>
                  </w:rPrChange>
                </w:rPr>
                <w:tab/>
                <w:t>}</w:t>
              </w:r>
            </w:ins>
          </w:p>
          <w:p w14:paraId="7014A571" w14:textId="77777777" w:rsidR="00A47B4C" w:rsidRPr="0079203F" w:rsidRDefault="00A47B4C">
            <w:pPr>
              <w:rPr>
                <w:ins w:id="3836" w:author="Borja Gonzalez" w:date="2017-09-28T19:09:00Z"/>
                <w:lang w:val="es-ES"/>
                <w:rPrChange w:id="3837" w:author="Rodrigo García" w:date="2017-09-29T10:06:00Z">
                  <w:rPr>
                    <w:ins w:id="3838" w:author="Borja Gonzalez" w:date="2017-09-28T19:09:00Z"/>
                    <w:rFonts w:ascii="Monaco" w:eastAsiaTheme="majorEastAsia" w:hAnsi="Monaco" w:cs="Monaco"/>
                    <w:color w:val="243F60" w:themeColor="accent1" w:themeShade="7F"/>
                    <w:sz w:val="32"/>
                    <w:szCs w:val="32"/>
                    <w:lang w:val="en-US"/>
                  </w:rPr>
                </w:rPrChange>
              </w:rPr>
              <w:pPrChange w:id="3839" w:author="GONZALEZ DIAZ, BORJA" w:date="2017-09-29T19:27:00Z">
                <w:pPr>
                  <w:keepNext/>
                  <w:keepLines/>
                  <w:widowControl w:val="0"/>
                  <w:autoSpaceDE w:val="0"/>
                  <w:autoSpaceDN w:val="0"/>
                  <w:adjustRightInd w:val="0"/>
                  <w:spacing w:before="200"/>
                  <w:outlineLvl w:val="4"/>
                </w:pPr>
              </w:pPrChange>
            </w:pPr>
            <w:ins w:id="3840" w:author="Borja Gonzalez" w:date="2017-09-28T19:09:00Z">
              <w:r w:rsidRPr="0079203F">
                <w:rPr>
                  <w:lang w:val="es-ES"/>
                  <w:rPrChange w:id="3841" w:author="Rodrigo García" w:date="2017-09-29T10:06:00Z">
                    <w:rPr>
                      <w:rFonts w:ascii="Monaco" w:hAnsi="Monaco" w:cs="Monaco"/>
                      <w:sz w:val="32"/>
                      <w:szCs w:val="32"/>
                      <w:lang w:val="en-US"/>
                    </w:rPr>
                  </w:rPrChange>
                </w:rPr>
                <w:tab/>
                <w:t>else{</w:t>
              </w:r>
            </w:ins>
          </w:p>
          <w:p w14:paraId="631BE0ED" w14:textId="77777777" w:rsidR="00A47B4C" w:rsidRPr="0079203F" w:rsidRDefault="00A47B4C">
            <w:pPr>
              <w:rPr>
                <w:ins w:id="3842" w:author="Borja Gonzalez" w:date="2017-09-28T19:09:00Z"/>
                <w:lang w:val="es-ES"/>
                <w:rPrChange w:id="3843" w:author="Rodrigo García" w:date="2017-09-29T10:06:00Z">
                  <w:rPr>
                    <w:ins w:id="3844" w:author="Borja Gonzalez" w:date="2017-09-28T19:09:00Z"/>
                    <w:rFonts w:ascii="Monaco" w:eastAsiaTheme="majorEastAsia" w:hAnsi="Monaco" w:cs="Monaco"/>
                    <w:color w:val="243F60" w:themeColor="accent1" w:themeShade="7F"/>
                    <w:sz w:val="32"/>
                    <w:szCs w:val="32"/>
                    <w:lang w:val="en-US"/>
                  </w:rPr>
                </w:rPrChange>
              </w:rPr>
              <w:pPrChange w:id="3845" w:author="GONZALEZ DIAZ, BORJA" w:date="2017-09-29T19:27:00Z">
                <w:pPr>
                  <w:keepNext/>
                  <w:keepLines/>
                  <w:widowControl w:val="0"/>
                  <w:autoSpaceDE w:val="0"/>
                  <w:autoSpaceDN w:val="0"/>
                  <w:adjustRightInd w:val="0"/>
                  <w:spacing w:before="200"/>
                  <w:outlineLvl w:val="4"/>
                </w:pPr>
              </w:pPrChange>
            </w:pPr>
            <w:ins w:id="3846" w:author="Borja Gonzalez" w:date="2017-09-28T19:09:00Z">
              <w:r w:rsidRPr="0079203F">
                <w:rPr>
                  <w:lang w:val="es-ES"/>
                  <w:rPrChange w:id="3847" w:author="Rodrigo García" w:date="2017-09-29T10:06:00Z">
                    <w:rPr>
                      <w:rFonts w:ascii="Monaco" w:hAnsi="Monaco" w:cs="Monaco"/>
                      <w:sz w:val="32"/>
                      <w:szCs w:val="32"/>
                      <w:lang w:val="en-US"/>
                    </w:rPr>
                  </w:rPrChange>
                </w:rPr>
                <w:tab/>
              </w:r>
              <w:r w:rsidRPr="0079203F">
                <w:rPr>
                  <w:lang w:val="es-ES"/>
                  <w:rPrChange w:id="3848" w:author="Rodrigo García" w:date="2017-09-29T10:06:00Z">
                    <w:rPr>
                      <w:rFonts w:ascii="Monaco" w:hAnsi="Monaco" w:cs="Monaco"/>
                      <w:sz w:val="32"/>
                      <w:szCs w:val="32"/>
                      <w:lang w:val="en-US"/>
                    </w:rPr>
                  </w:rPrChange>
                </w:rPr>
                <w:tab/>
                <w:t>var tabla = document.getElementById("miTabla");</w:t>
              </w:r>
            </w:ins>
          </w:p>
          <w:p w14:paraId="3F90CE1F" w14:textId="77777777" w:rsidR="00A47B4C" w:rsidRPr="00A47B4C" w:rsidRDefault="00A47B4C">
            <w:pPr>
              <w:rPr>
                <w:ins w:id="3849" w:author="Borja Gonzalez" w:date="2017-09-28T19:09:00Z"/>
                <w:lang w:val="en-US"/>
                <w:rPrChange w:id="3850" w:author="Borja Gonzalez" w:date="2017-09-28T19:09:00Z">
                  <w:rPr>
                    <w:ins w:id="3851" w:author="Borja Gonzalez" w:date="2017-09-28T19:09:00Z"/>
                    <w:rFonts w:ascii="Monaco" w:eastAsiaTheme="majorEastAsia" w:hAnsi="Monaco" w:cs="Monaco"/>
                    <w:color w:val="243F60" w:themeColor="accent1" w:themeShade="7F"/>
                    <w:sz w:val="32"/>
                    <w:szCs w:val="32"/>
                    <w:lang w:val="en-US"/>
                  </w:rPr>
                </w:rPrChange>
              </w:rPr>
              <w:pPrChange w:id="3852" w:author="GONZALEZ DIAZ, BORJA" w:date="2017-09-29T19:27:00Z">
                <w:pPr>
                  <w:keepNext/>
                  <w:keepLines/>
                  <w:widowControl w:val="0"/>
                  <w:autoSpaceDE w:val="0"/>
                  <w:autoSpaceDN w:val="0"/>
                  <w:adjustRightInd w:val="0"/>
                  <w:spacing w:before="200"/>
                  <w:outlineLvl w:val="4"/>
                </w:pPr>
              </w:pPrChange>
            </w:pPr>
            <w:ins w:id="3853" w:author="Borja Gonzalez" w:date="2017-09-28T19:09:00Z">
              <w:r w:rsidRPr="0079203F">
                <w:rPr>
                  <w:lang w:val="es-ES"/>
                  <w:rPrChange w:id="3854" w:author="Rodrigo García" w:date="2017-09-29T10:06:00Z">
                    <w:rPr>
                      <w:rFonts w:ascii="Monaco" w:hAnsi="Monaco" w:cs="Monaco"/>
                      <w:sz w:val="32"/>
                      <w:szCs w:val="32"/>
                      <w:lang w:val="en-US"/>
                    </w:rPr>
                  </w:rPrChange>
                </w:rPr>
                <w:tab/>
              </w:r>
              <w:r w:rsidRPr="0079203F">
                <w:rPr>
                  <w:lang w:val="es-ES"/>
                  <w:rPrChange w:id="3855" w:author="Rodrigo García" w:date="2017-09-29T10:06:00Z">
                    <w:rPr>
                      <w:rFonts w:ascii="Monaco" w:hAnsi="Monaco" w:cs="Monaco"/>
                      <w:sz w:val="32"/>
                      <w:szCs w:val="32"/>
                      <w:lang w:val="en-US"/>
                    </w:rPr>
                  </w:rPrChange>
                </w:rPr>
                <w:tab/>
              </w:r>
              <w:r w:rsidRPr="00A47B4C">
                <w:rPr>
                  <w:lang w:val="en-US"/>
                  <w:rPrChange w:id="3856" w:author="Borja Gonzalez" w:date="2017-09-28T19:09:00Z">
                    <w:rPr>
                      <w:rFonts w:ascii="Monaco" w:hAnsi="Monaco" w:cs="Monaco"/>
                      <w:sz w:val="32"/>
                      <w:szCs w:val="32"/>
                      <w:lang w:val="en-US"/>
                    </w:rPr>
                  </w:rPrChange>
                </w:rPr>
                <w:t>for(i=0; i</w:t>
              </w:r>
              <w:r w:rsidRPr="00A47B4C">
                <w:rPr>
                  <w:color w:val="A40000"/>
                  <w:shd w:val="clear" w:color="EF2929" w:fill="auto"/>
                  <w:lang w:val="en-US"/>
                  <w:rPrChange w:id="3857" w:author="Borja Gonzalez" w:date="2017-09-28T19:09:00Z">
                    <w:rPr>
                      <w:rFonts w:ascii="Monaco" w:hAnsi="Monaco" w:cs="Monaco"/>
                      <w:color w:val="A40000"/>
                      <w:sz w:val="32"/>
                      <w:szCs w:val="32"/>
                      <w:shd w:val="clear" w:color="EF2929" w:fill="auto"/>
                      <w:lang w:val="en-US"/>
                    </w:rPr>
                  </w:rPrChange>
                </w:rPr>
                <w:t>&lt;</w:t>
              </w:r>
              <w:r w:rsidRPr="00A47B4C">
                <w:rPr>
                  <w:lang w:val="en-US"/>
                  <w:rPrChange w:id="3858"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pPr>
              <w:rPr>
                <w:ins w:id="3859" w:author="Borja Gonzalez" w:date="2017-09-28T19:09:00Z"/>
                <w:lang w:val="en-US"/>
                <w:rPrChange w:id="3860" w:author="Borja Gonzalez" w:date="2017-09-28T19:09:00Z">
                  <w:rPr>
                    <w:ins w:id="3861" w:author="Borja Gonzalez" w:date="2017-09-28T19:09:00Z"/>
                    <w:rFonts w:ascii="Monaco" w:eastAsiaTheme="majorEastAsia" w:hAnsi="Monaco" w:cs="Monaco"/>
                    <w:color w:val="243F60" w:themeColor="accent1" w:themeShade="7F"/>
                    <w:sz w:val="32"/>
                    <w:szCs w:val="32"/>
                    <w:lang w:val="en-US"/>
                  </w:rPr>
                </w:rPrChange>
              </w:rPr>
              <w:pPrChange w:id="3862" w:author="GONZALEZ DIAZ, BORJA" w:date="2017-09-29T19:27:00Z">
                <w:pPr>
                  <w:keepNext/>
                  <w:keepLines/>
                  <w:widowControl w:val="0"/>
                  <w:autoSpaceDE w:val="0"/>
                  <w:autoSpaceDN w:val="0"/>
                  <w:adjustRightInd w:val="0"/>
                  <w:spacing w:before="200"/>
                  <w:outlineLvl w:val="4"/>
                </w:pPr>
              </w:pPrChange>
            </w:pPr>
            <w:ins w:id="3863" w:author="Borja Gonzalez" w:date="2017-09-28T19:09:00Z">
              <w:r w:rsidRPr="00A47B4C">
                <w:rPr>
                  <w:lang w:val="en-US"/>
                  <w:rPrChange w:id="3864" w:author="Borja Gonzalez" w:date="2017-09-28T19:09:00Z">
                    <w:rPr>
                      <w:rFonts w:ascii="Monaco" w:hAnsi="Monaco" w:cs="Monaco"/>
                      <w:sz w:val="32"/>
                      <w:szCs w:val="32"/>
                      <w:lang w:val="en-US"/>
                    </w:rPr>
                  </w:rPrChange>
                </w:rPr>
                <w:tab/>
              </w:r>
              <w:r w:rsidRPr="00A47B4C">
                <w:rPr>
                  <w:lang w:val="en-US"/>
                  <w:rPrChange w:id="3865" w:author="Borja Gonzalez" w:date="2017-09-28T19:09:00Z">
                    <w:rPr>
                      <w:rFonts w:ascii="Monaco" w:hAnsi="Monaco" w:cs="Monaco"/>
                      <w:sz w:val="32"/>
                      <w:szCs w:val="32"/>
                      <w:lang w:val="en-US"/>
                    </w:rPr>
                  </w:rPrChange>
                </w:rPr>
                <w:tab/>
              </w:r>
              <w:r w:rsidRPr="00A47B4C">
                <w:rPr>
                  <w:lang w:val="en-US"/>
                  <w:rPrChange w:id="3866" w:author="Borja Gonzalez" w:date="2017-09-28T19:09:00Z">
                    <w:rPr>
                      <w:rFonts w:ascii="Monaco" w:hAnsi="Monaco" w:cs="Monaco"/>
                      <w:sz w:val="32"/>
                      <w:szCs w:val="32"/>
                      <w:lang w:val="en-US"/>
                    </w:rPr>
                  </w:rPrChange>
                </w:rPr>
                <w:tab/>
              </w:r>
              <w:r w:rsidRPr="00A47B4C">
                <w:rPr>
                  <w:lang w:val="en-US"/>
                  <w:rPrChange w:id="3867" w:author="Borja Gonzalez" w:date="2017-09-28T19:09:00Z">
                    <w:rPr>
                      <w:rFonts w:ascii="Monaco" w:hAnsi="Monaco" w:cs="Monaco"/>
                      <w:sz w:val="32"/>
                      <w:szCs w:val="32"/>
                      <w:lang w:val="en-US"/>
                    </w:rPr>
                  </w:rPrChange>
                </w:rPr>
                <w:tab/>
              </w:r>
              <w:r w:rsidRPr="00A47B4C">
                <w:rPr>
                  <w:lang w:val="en-US"/>
                  <w:rPrChange w:id="3868"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pPr>
              <w:rPr>
                <w:ins w:id="3869" w:author="Borja Gonzalez" w:date="2017-09-28T19:09:00Z"/>
                <w:lang w:val="en-US"/>
                <w:rPrChange w:id="3870" w:author="Borja Gonzalez" w:date="2017-09-28T19:09:00Z">
                  <w:rPr>
                    <w:ins w:id="3871" w:author="Borja Gonzalez" w:date="2017-09-28T19:09:00Z"/>
                    <w:rFonts w:ascii="Monaco" w:eastAsiaTheme="majorEastAsia" w:hAnsi="Monaco" w:cs="Monaco"/>
                    <w:color w:val="243F60" w:themeColor="accent1" w:themeShade="7F"/>
                    <w:sz w:val="32"/>
                    <w:szCs w:val="32"/>
                    <w:lang w:val="en-US"/>
                  </w:rPr>
                </w:rPrChange>
              </w:rPr>
              <w:pPrChange w:id="3872" w:author="GONZALEZ DIAZ, BORJA" w:date="2017-09-29T19:27:00Z">
                <w:pPr>
                  <w:keepNext/>
                  <w:keepLines/>
                  <w:widowControl w:val="0"/>
                  <w:autoSpaceDE w:val="0"/>
                  <w:autoSpaceDN w:val="0"/>
                  <w:adjustRightInd w:val="0"/>
                  <w:spacing w:before="200"/>
                  <w:outlineLvl w:val="4"/>
                </w:pPr>
              </w:pPrChange>
            </w:pPr>
            <w:ins w:id="3873" w:author="Borja Gonzalez" w:date="2017-09-28T19:09:00Z">
              <w:r w:rsidRPr="00A47B4C">
                <w:rPr>
                  <w:lang w:val="en-US"/>
                  <w:rPrChange w:id="3874" w:author="Borja Gonzalez" w:date="2017-09-28T19:09:00Z">
                    <w:rPr>
                      <w:rFonts w:ascii="Monaco" w:hAnsi="Monaco" w:cs="Monaco"/>
                      <w:sz w:val="32"/>
                      <w:szCs w:val="32"/>
                      <w:lang w:val="en-US"/>
                    </w:rPr>
                  </w:rPrChange>
                </w:rPr>
                <w:tab/>
              </w:r>
              <w:r w:rsidRPr="00A47B4C">
                <w:rPr>
                  <w:lang w:val="en-US"/>
                  <w:rPrChange w:id="3875" w:author="Borja Gonzalez" w:date="2017-09-28T19:09:00Z">
                    <w:rPr>
                      <w:rFonts w:ascii="Monaco" w:hAnsi="Monaco" w:cs="Monaco"/>
                      <w:sz w:val="32"/>
                      <w:szCs w:val="32"/>
                      <w:lang w:val="en-US"/>
                    </w:rPr>
                  </w:rPrChange>
                </w:rPr>
                <w:tab/>
              </w:r>
              <w:r w:rsidRPr="00A47B4C">
                <w:rPr>
                  <w:lang w:val="en-US"/>
                  <w:rPrChange w:id="3876" w:author="Borja Gonzalez" w:date="2017-09-28T19:09:00Z">
                    <w:rPr>
                      <w:rFonts w:ascii="Monaco" w:hAnsi="Monaco" w:cs="Monaco"/>
                      <w:sz w:val="32"/>
                      <w:szCs w:val="32"/>
                      <w:lang w:val="en-US"/>
                    </w:rPr>
                  </w:rPrChange>
                </w:rPr>
                <w:tab/>
              </w:r>
              <w:r w:rsidRPr="00A47B4C">
                <w:rPr>
                  <w:lang w:val="en-US"/>
                  <w:rPrChange w:id="3877" w:author="Borja Gonzalez" w:date="2017-09-28T19:09:00Z">
                    <w:rPr>
                      <w:rFonts w:ascii="Monaco" w:hAnsi="Monaco" w:cs="Monaco"/>
                      <w:sz w:val="32"/>
                      <w:szCs w:val="32"/>
                      <w:lang w:val="en-US"/>
                    </w:rPr>
                  </w:rPrChange>
                </w:rPr>
                <w:tab/>
              </w:r>
              <w:r w:rsidRPr="00A47B4C">
                <w:rPr>
                  <w:lang w:val="en-US"/>
                  <w:rPrChange w:id="3878"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pPr>
              <w:rPr>
                <w:ins w:id="3879" w:author="Borja Gonzalez" w:date="2017-09-28T19:09:00Z"/>
                <w:lang w:val="en-US"/>
                <w:rPrChange w:id="3880" w:author="Borja Gonzalez" w:date="2017-09-28T19:09:00Z">
                  <w:rPr>
                    <w:ins w:id="3881" w:author="Borja Gonzalez" w:date="2017-09-28T19:09:00Z"/>
                    <w:rFonts w:ascii="Monaco" w:eastAsiaTheme="majorEastAsia" w:hAnsi="Monaco" w:cs="Monaco"/>
                    <w:color w:val="243F60" w:themeColor="accent1" w:themeShade="7F"/>
                    <w:sz w:val="32"/>
                    <w:szCs w:val="32"/>
                    <w:lang w:val="en-US"/>
                  </w:rPr>
                </w:rPrChange>
              </w:rPr>
              <w:pPrChange w:id="3882" w:author="GONZALEZ DIAZ, BORJA" w:date="2017-09-29T19:27:00Z">
                <w:pPr>
                  <w:keepNext/>
                  <w:keepLines/>
                  <w:widowControl w:val="0"/>
                  <w:autoSpaceDE w:val="0"/>
                  <w:autoSpaceDN w:val="0"/>
                  <w:adjustRightInd w:val="0"/>
                  <w:spacing w:before="200"/>
                  <w:outlineLvl w:val="4"/>
                </w:pPr>
              </w:pPrChange>
            </w:pPr>
            <w:ins w:id="3883" w:author="Borja Gonzalez" w:date="2017-09-28T19:09:00Z">
              <w:r w:rsidRPr="00A47B4C">
                <w:rPr>
                  <w:lang w:val="en-US"/>
                  <w:rPrChange w:id="3884" w:author="Borja Gonzalez" w:date="2017-09-28T19:09:00Z">
                    <w:rPr>
                      <w:rFonts w:ascii="Monaco" w:hAnsi="Monaco" w:cs="Monaco"/>
                      <w:sz w:val="32"/>
                      <w:szCs w:val="32"/>
                      <w:lang w:val="en-US"/>
                    </w:rPr>
                  </w:rPrChange>
                </w:rPr>
                <w:t xml:space="preserve">          fila.insertCell(0).innerHTML = '</w:t>
              </w:r>
              <w:r w:rsidRPr="00A47B4C">
                <w:rPr>
                  <w:b/>
                  <w:bCs/>
                  <w:color w:val="204A87"/>
                  <w:lang w:val="en-US"/>
                  <w:rPrChange w:id="3885" w:author="Borja Gonzalez" w:date="2017-09-28T19:09:00Z">
                    <w:rPr>
                      <w:rFonts w:ascii="Monaco" w:hAnsi="Monaco" w:cs="Monaco"/>
                      <w:b/>
                      <w:bCs/>
                      <w:color w:val="204A87"/>
                      <w:sz w:val="32"/>
                      <w:szCs w:val="32"/>
                      <w:lang w:val="en-US"/>
                    </w:rPr>
                  </w:rPrChange>
                </w:rPr>
                <w:t>&lt;button</w:t>
              </w:r>
              <w:r w:rsidRPr="00A47B4C">
                <w:rPr>
                  <w:lang w:val="en-US"/>
                  <w:rPrChange w:id="3886" w:author="Borja Gonzalez" w:date="2017-09-28T19:09:00Z">
                    <w:rPr>
                      <w:rFonts w:ascii="Monaco" w:hAnsi="Monaco" w:cs="Monaco"/>
                      <w:sz w:val="32"/>
                      <w:szCs w:val="32"/>
                      <w:lang w:val="en-US"/>
                    </w:rPr>
                  </w:rPrChange>
                </w:rPr>
                <w:t xml:space="preserve"> </w:t>
              </w:r>
              <w:r w:rsidRPr="00A47B4C">
                <w:rPr>
                  <w:color w:val="C4A000"/>
                  <w:lang w:val="en-US"/>
                  <w:rPrChange w:id="3887" w:author="Borja Gonzalez" w:date="2017-09-28T19:09:00Z">
                    <w:rPr>
                      <w:rFonts w:ascii="Monaco" w:hAnsi="Monaco" w:cs="Monaco"/>
                      <w:color w:val="C4A000"/>
                      <w:sz w:val="32"/>
                      <w:szCs w:val="32"/>
                      <w:lang w:val="en-US"/>
                    </w:rPr>
                  </w:rPrChange>
                </w:rPr>
                <w:t>class=</w:t>
              </w:r>
              <w:r w:rsidRPr="00A47B4C">
                <w:rPr>
                  <w:color w:val="4E9A06"/>
                  <w:lang w:val="en-US"/>
                  <w:rPrChange w:id="3888" w:author="Borja Gonzalez" w:date="2017-09-28T19:09:00Z">
                    <w:rPr>
                      <w:rFonts w:ascii="Monaco" w:hAnsi="Monaco" w:cs="Monaco"/>
                      <w:color w:val="4E9A06"/>
                      <w:sz w:val="32"/>
                      <w:szCs w:val="32"/>
                      <w:lang w:val="en-US"/>
                    </w:rPr>
                  </w:rPrChange>
                </w:rPr>
                <w:t>"btn_borrar"</w:t>
              </w:r>
              <w:r w:rsidRPr="00A47B4C">
                <w:rPr>
                  <w:lang w:val="en-US"/>
                  <w:rPrChange w:id="3889" w:author="Borja Gonzalez" w:date="2017-09-28T19:09:00Z">
                    <w:rPr>
                      <w:rFonts w:ascii="Monaco" w:hAnsi="Monaco" w:cs="Monaco"/>
                      <w:sz w:val="32"/>
                      <w:szCs w:val="32"/>
                      <w:lang w:val="en-US"/>
                    </w:rPr>
                  </w:rPrChange>
                </w:rPr>
                <w:t xml:space="preserve"> </w:t>
              </w:r>
              <w:r w:rsidRPr="00A47B4C">
                <w:rPr>
                  <w:color w:val="C4A000"/>
                  <w:lang w:val="en-US"/>
                  <w:rPrChange w:id="3890" w:author="Borja Gonzalez" w:date="2017-09-28T19:09:00Z">
                    <w:rPr>
                      <w:rFonts w:ascii="Monaco" w:hAnsi="Monaco" w:cs="Monaco"/>
                      <w:color w:val="C4A000"/>
                      <w:sz w:val="32"/>
                      <w:szCs w:val="32"/>
                      <w:lang w:val="en-US"/>
                    </w:rPr>
                  </w:rPrChange>
                </w:rPr>
                <w:t>type=</w:t>
              </w:r>
              <w:r w:rsidRPr="00A47B4C">
                <w:rPr>
                  <w:color w:val="4E9A06"/>
                  <w:lang w:val="en-US"/>
                  <w:rPrChange w:id="3891" w:author="Borja Gonzalez" w:date="2017-09-28T19:09:00Z">
                    <w:rPr>
                      <w:rFonts w:ascii="Monaco" w:hAnsi="Monaco" w:cs="Monaco"/>
                      <w:color w:val="4E9A06"/>
                      <w:sz w:val="32"/>
                      <w:szCs w:val="32"/>
                      <w:lang w:val="en-US"/>
                    </w:rPr>
                  </w:rPrChange>
                </w:rPr>
                <w:t>"button"</w:t>
              </w:r>
              <w:r w:rsidRPr="00A47B4C">
                <w:rPr>
                  <w:lang w:val="en-US"/>
                  <w:rPrChange w:id="3892" w:author="Borja Gonzalez" w:date="2017-09-28T19:09:00Z">
                    <w:rPr>
                      <w:rFonts w:ascii="Monaco" w:hAnsi="Monaco" w:cs="Monaco"/>
                      <w:sz w:val="32"/>
                      <w:szCs w:val="32"/>
                      <w:lang w:val="en-US"/>
                    </w:rPr>
                  </w:rPrChange>
                </w:rPr>
                <w:t xml:space="preserve"> </w:t>
              </w:r>
              <w:r w:rsidRPr="00A47B4C">
                <w:rPr>
                  <w:color w:val="C4A000"/>
                  <w:lang w:val="en-US"/>
                  <w:rPrChange w:id="3893" w:author="Borja Gonzalez" w:date="2017-09-28T19:09:00Z">
                    <w:rPr>
                      <w:rFonts w:ascii="Monaco" w:hAnsi="Monaco" w:cs="Monaco"/>
                      <w:color w:val="C4A000"/>
                      <w:sz w:val="32"/>
                      <w:szCs w:val="32"/>
                      <w:lang w:val="en-US"/>
                    </w:rPr>
                  </w:rPrChange>
                </w:rPr>
                <w:lastRenderedPageBreak/>
                <w:t>onClick=</w:t>
              </w:r>
              <w:r w:rsidRPr="00A47B4C">
                <w:rPr>
                  <w:color w:val="4E9A06"/>
                  <w:lang w:val="en-US"/>
                  <w:rPrChange w:id="3894" w:author="Borja Gonzalez" w:date="2017-09-28T19:09:00Z">
                    <w:rPr>
                      <w:rFonts w:ascii="Monaco" w:hAnsi="Monaco" w:cs="Monaco"/>
                      <w:color w:val="4E9A06"/>
                      <w:sz w:val="32"/>
                      <w:szCs w:val="32"/>
                      <w:lang w:val="en-US"/>
                    </w:rPr>
                  </w:rPrChange>
                </w:rPr>
                <w:t>"borrar_datos('+datos[0].values[i][0]+',\''+nombre+'\')"</w:t>
              </w:r>
              <w:r w:rsidRPr="00A47B4C">
                <w:rPr>
                  <w:b/>
                  <w:bCs/>
                  <w:color w:val="204A87"/>
                  <w:lang w:val="en-US"/>
                  <w:rPrChange w:id="3895" w:author="Borja Gonzalez" w:date="2017-09-28T19:09:00Z">
                    <w:rPr>
                      <w:rFonts w:ascii="Monaco" w:hAnsi="Monaco" w:cs="Monaco"/>
                      <w:b/>
                      <w:bCs/>
                      <w:color w:val="204A87"/>
                      <w:sz w:val="32"/>
                      <w:szCs w:val="32"/>
                      <w:lang w:val="en-US"/>
                    </w:rPr>
                  </w:rPrChange>
                </w:rPr>
                <w:t>&gt;&lt;/button&gt;</w:t>
              </w:r>
              <w:r w:rsidRPr="00A47B4C">
                <w:rPr>
                  <w:lang w:val="en-US"/>
                  <w:rPrChange w:id="3896" w:author="Borja Gonzalez" w:date="2017-09-28T19:09:00Z">
                    <w:rPr>
                      <w:rFonts w:ascii="Monaco" w:hAnsi="Monaco" w:cs="Monaco"/>
                      <w:sz w:val="32"/>
                      <w:szCs w:val="32"/>
                      <w:lang w:val="en-US"/>
                    </w:rPr>
                  </w:rPrChange>
                </w:rPr>
                <w:t>';</w:t>
              </w:r>
            </w:ins>
          </w:p>
          <w:p w14:paraId="0FA0A757" w14:textId="77777777" w:rsidR="00A47B4C" w:rsidRPr="00A47B4C" w:rsidRDefault="00A47B4C">
            <w:pPr>
              <w:rPr>
                <w:ins w:id="3897" w:author="Borja Gonzalez" w:date="2017-09-28T19:09:00Z"/>
                <w:lang w:val="en-US"/>
                <w:rPrChange w:id="3898" w:author="Borja Gonzalez" w:date="2017-09-28T19:09:00Z">
                  <w:rPr>
                    <w:ins w:id="3899" w:author="Borja Gonzalez" w:date="2017-09-28T19:09:00Z"/>
                    <w:rFonts w:ascii="Monaco" w:eastAsiaTheme="majorEastAsia" w:hAnsi="Monaco" w:cs="Monaco"/>
                    <w:color w:val="243F60" w:themeColor="accent1" w:themeShade="7F"/>
                    <w:sz w:val="32"/>
                    <w:szCs w:val="32"/>
                    <w:lang w:val="en-US"/>
                  </w:rPr>
                </w:rPrChange>
              </w:rPr>
              <w:pPrChange w:id="3900" w:author="GONZALEZ DIAZ, BORJA" w:date="2017-09-29T19:27:00Z">
                <w:pPr>
                  <w:keepNext/>
                  <w:keepLines/>
                  <w:widowControl w:val="0"/>
                  <w:autoSpaceDE w:val="0"/>
                  <w:autoSpaceDN w:val="0"/>
                  <w:adjustRightInd w:val="0"/>
                  <w:spacing w:before="200"/>
                  <w:outlineLvl w:val="4"/>
                </w:pPr>
              </w:pPrChange>
            </w:pPr>
            <w:ins w:id="3901" w:author="Borja Gonzalez" w:date="2017-09-28T19:09:00Z">
              <w:r w:rsidRPr="00A47B4C">
                <w:rPr>
                  <w:lang w:val="en-US"/>
                  <w:rPrChange w:id="3902" w:author="Borja Gonzalez" w:date="2017-09-28T19:09:00Z">
                    <w:rPr>
                      <w:rFonts w:ascii="Monaco" w:hAnsi="Monaco" w:cs="Monaco"/>
                      <w:sz w:val="32"/>
                      <w:szCs w:val="32"/>
                      <w:lang w:val="en-US"/>
                    </w:rPr>
                  </w:rPrChange>
                </w:rPr>
                <w:tab/>
              </w:r>
              <w:r w:rsidRPr="00A47B4C">
                <w:rPr>
                  <w:lang w:val="en-US"/>
                  <w:rPrChange w:id="3903" w:author="Borja Gonzalez" w:date="2017-09-28T19:09:00Z">
                    <w:rPr>
                      <w:rFonts w:ascii="Monaco" w:hAnsi="Monaco" w:cs="Monaco"/>
                      <w:sz w:val="32"/>
                      <w:szCs w:val="32"/>
                      <w:lang w:val="en-US"/>
                    </w:rPr>
                  </w:rPrChange>
                </w:rPr>
                <w:tab/>
              </w:r>
              <w:r w:rsidRPr="00A47B4C">
                <w:rPr>
                  <w:lang w:val="en-US"/>
                  <w:rPrChange w:id="3904" w:author="Borja Gonzalez" w:date="2017-09-28T19:09:00Z">
                    <w:rPr>
                      <w:rFonts w:ascii="Monaco" w:hAnsi="Monaco" w:cs="Monaco"/>
                      <w:sz w:val="32"/>
                      <w:szCs w:val="32"/>
                      <w:lang w:val="en-US"/>
                    </w:rPr>
                  </w:rPrChange>
                </w:rPr>
                <w:tab/>
              </w:r>
              <w:r w:rsidRPr="00A47B4C">
                <w:rPr>
                  <w:lang w:val="en-US"/>
                  <w:rPrChange w:id="3905" w:author="Borja Gonzalez" w:date="2017-09-28T19:09:00Z">
                    <w:rPr>
                      <w:rFonts w:ascii="Monaco" w:hAnsi="Monaco" w:cs="Monaco"/>
                      <w:sz w:val="32"/>
                      <w:szCs w:val="32"/>
                      <w:lang w:val="en-US"/>
                    </w:rPr>
                  </w:rPrChange>
                </w:rPr>
                <w:tab/>
              </w:r>
              <w:r w:rsidRPr="00A47B4C">
                <w:rPr>
                  <w:lang w:val="en-US"/>
                  <w:rPrChange w:id="3906"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pPr>
              <w:rPr>
                <w:ins w:id="3907" w:author="Borja Gonzalez" w:date="2017-09-28T19:09:00Z"/>
                <w:lang w:val="en-US"/>
                <w:rPrChange w:id="3908" w:author="Borja Gonzalez" w:date="2017-09-28T19:09:00Z">
                  <w:rPr>
                    <w:ins w:id="3909" w:author="Borja Gonzalez" w:date="2017-09-28T19:09:00Z"/>
                    <w:rFonts w:ascii="Monaco" w:eastAsiaTheme="majorEastAsia" w:hAnsi="Monaco" w:cs="Monaco"/>
                    <w:color w:val="243F60" w:themeColor="accent1" w:themeShade="7F"/>
                    <w:sz w:val="32"/>
                    <w:szCs w:val="32"/>
                    <w:lang w:val="en-US"/>
                  </w:rPr>
                </w:rPrChange>
              </w:rPr>
              <w:pPrChange w:id="3910" w:author="GONZALEZ DIAZ, BORJA" w:date="2017-09-29T19:27:00Z">
                <w:pPr>
                  <w:keepNext/>
                  <w:keepLines/>
                  <w:widowControl w:val="0"/>
                  <w:autoSpaceDE w:val="0"/>
                  <w:autoSpaceDN w:val="0"/>
                  <w:adjustRightInd w:val="0"/>
                  <w:spacing w:before="200"/>
                  <w:outlineLvl w:val="4"/>
                </w:pPr>
              </w:pPrChange>
            </w:pPr>
            <w:ins w:id="3911" w:author="Borja Gonzalez" w:date="2017-09-28T19:09:00Z">
              <w:r w:rsidRPr="00A47B4C">
                <w:rPr>
                  <w:lang w:val="en-US"/>
                  <w:rPrChange w:id="3912" w:author="Borja Gonzalez" w:date="2017-09-28T19:09:00Z">
                    <w:rPr>
                      <w:rFonts w:ascii="Monaco" w:hAnsi="Monaco" w:cs="Monaco"/>
                      <w:sz w:val="32"/>
                      <w:szCs w:val="32"/>
                      <w:lang w:val="en-US"/>
                    </w:rPr>
                  </w:rPrChange>
                </w:rPr>
                <w:tab/>
              </w:r>
              <w:r w:rsidRPr="00A47B4C">
                <w:rPr>
                  <w:lang w:val="en-US"/>
                  <w:rPrChange w:id="3913" w:author="Borja Gonzalez" w:date="2017-09-28T19:09:00Z">
                    <w:rPr>
                      <w:rFonts w:ascii="Monaco" w:hAnsi="Monaco" w:cs="Monaco"/>
                      <w:sz w:val="32"/>
                      <w:szCs w:val="32"/>
                      <w:lang w:val="en-US"/>
                    </w:rPr>
                  </w:rPrChange>
                </w:rPr>
                <w:tab/>
              </w:r>
              <w:r w:rsidRPr="00A47B4C">
                <w:rPr>
                  <w:lang w:val="en-US"/>
                  <w:rPrChange w:id="3914" w:author="Borja Gonzalez" w:date="2017-09-28T19:09:00Z">
                    <w:rPr>
                      <w:rFonts w:ascii="Monaco" w:hAnsi="Monaco" w:cs="Monaco"/>
                      <w:sz w:val="32"/>
                      <w:szCs w:val="32"/>
                      <w:lang w:val="en-US"/>
                    </w:rPr>
                  </w:rPrChange>
                </w:rPr>
                <w:tab/>
              </w:r>
              <w:r w:rsidRPr="00A47B4C">
                <w:rPr>
                  <w:lang w:val="en-US"/>
                  <w:rPrChange w:id="3915" w:author="Borja Gonzalez" w:date="2017-09-28T19:09:00Z">
                    <w:rPr>
                      <w:rFonts w:ascii="Monaco" w:hAnsi="Monaco" w:cs="Monaco"/>
                      <w:sz w:val="32"/>
                      <w:szCs w:val="32"/>
                      <w:lang w:val="en-US"/>
                    </w:rPr>
                  </w:rPrChange>
                </w:rPr>
                <w:tab/>
              </w:r>
              <w:r w:rsidRPr="00A47B4C">
                <w:rPr>
                  <w:lang w:val="en-US"/>
                  <w:rPrChange w:id="3916" w:author="Borja Gonzalez" w:date="2017-09-28T19:09:00Z">
                    <w:rPr>
                      <w:rFonts w:ascii="Monaco" w:hAnsi="Monaco" w:cs="Monaco"/>
                      <w:sz w:val="32"/>
                      <w:szCs w:val="32"/>
                      <w:lang w:val="en-US"/>
                    </w:rPr>
                  </w:rPrChange>
                </w:rPr>
                <w:tab/>
                <w:t>fila.insertCell(0).innerHTML = '</w:t>
              </w:r>
              <w:r w:rsidRPr="00A47B4C">
                <w:rPr>
                  <w:b/>
                  <w:bCs/>
                  <w:color w:val="204A87"/>
                  <w:lang w:val="en-US"/>
                  <w:rPrChange w:id="3917" w:author="Borja Gonzalez" w:date="2017-09-28T19:09:00Z">
                    <w:rPr>
                      <w:rFonts w:ascii="Monaco" w:hAnsi="Monaco" w:cs="Monaco"/>
                      <w:b/>
                      <w:bCs/>
                      <w:color w:val="204A87"/>
                      <w:sz w:val="32"/>
                      <w:szCs w:val="32"/>
                      <w:lang w:val="en-US"/>
                    </w:rPr>
                  </w:rPrChange>
                </w:rPr>
                <w:t>&lt;button</w:t>
              </w:r>
              <w:r w:rsidRPr="00A47B4C">
                <w:rPr>
                  <w:lang w:val="en-US"/>
                  <w:rPrChange w:id="3918" w:author="Borja Gonzalez" w:date="2017-09-28T19:09:00Z">
                    <w:rPr>
                      <w:rFonts w:ascii="Monaco" w:hAnsi="Monaco" w:cs="Monaco"/>
                      <w:sz w:val="32"/>
                      <w:szCs w:val="32"/>
                      <w:lang w:val="en-US"/>
                    </w:rPr>
                  </w:rPrChange>
                </w:rPr>
                <w:t xml:space="preserve"> </w:t>
              </w:r>
              <w:r w:rsidRPr="00A47B4C">
                <w:rPr>
                  <w:color w:val="C4A000"/>
                  <w:lang w:val="en-US"/>
                  <w:rPrChange w:id="3919" w:author="Borja Gonzalez" w:date="2017-09-28T19:09:00Z">
                    <w:rPr>
                      <w:rFonts w:ascii="Monaco" w:hAnsi="Monaco" w:cs="Monaco"/>
                      <w:color w:val="C4A000"/>
                      <w:sz w:val="32"/>
                      <w:szCs w:val="32"/>
                      <w:lang w:val="en-US"/>
                    </w:rPr>
                  </w:rPrChange>
                </w:rPr>
                <w:t>class=</w:t>
              </w:r>
              <w:r w:rsidRPr="00A47B4C">
                <w:rPr>
                  <w:color w:val="4E9A06"/>
                  <w:lang w:val="en-US"/>
                  <w:rPrChange w:id="3920" w:author="Borja Gonzalez" w:date="2017-09-28T19:09:00Z">
                    <w:rPr>
                      <w:rFonts w:ascii="Monaco" w:hAnsi="Monaco" w:cs="Monaco"/>
                      <w:color w:val="4E9A06"/>
                      <w:sz w:val="32"/>
                      <w:szCs w:val="32"/>
                      <w:lang w:val="en-US"/>
                    </w:rPr>
                  </w:rPrChange>
                </w:rPr>
                <w:t>"btn"</w:t>
              </w:r>
              <w:r w:rsidRPr="00A47B4C">
                <w:rPr>
                  <w:lang w:val="en-US"/>
                  <w:rPrChange w:id="3921" w:author="Borja Gonzalez" w:date="2017-09-28T19:09:00Z">
                    <w:rPr>
                      <w:rFonts w:ascii="Monaco" w:hAnsi="Monaco" w:cs="Monaco"/>
                      <w:sz w:val="32"/>
                      <w:szCs w:val="32"/>
                      <w:lang w:val="en-US"/>
                    </w:rPr>
                  </w:rPrChange>
                </w:rPr>
                <w:t xml:space="preserve"> </w:t>
              </w:r>
              <w:r w:rsidRPr="00A47B4C">
                <w:rPr>
                  <w:color w:val="C4A000"/>
                  <w:lang w:val="en-US"/>
                  <w:rPrChange w:id="3922" w:author="Borja Gonzalez" w:date="2017-09-28T19:09:00Z">
                    <w:rPr>
                      <w:rFonts w:ascii="Monaco" w:hAnsi="Monaco" w:cs="Monaco"/>
                      <w:color w:val="C4A000"/>
                      <w:sz w:val="32"/>
                      <w:szCs w:val="32"/>
                      <w:lang w:val="en-US"/>
                    </w:rPr>
                  </w:rPrChange>
                </w:rPr>
                <w:t>type=</w:t>
              </w:r>
              <w:r w:rsidRPr="00A47B4C">
                <w:rPr>
                  <w:color w:val="4E9A06"/>
                  <w:lang w:val="en-US"/>
                  <w:rPrChange w:id="3923" w:author="Borja Gonzalez" w:date="2017-09-28T19:09:00Z">
                    <w:rPr>
                      <w:rFonts w:ascii="Monaco" w:hAnsi="Monaco" w:cs="Monaco"/>
                      <w:color w:val="4E9A06"/>
                      <w:sz w:val="32"/>
                      <w:szCs w:val="32"/>
                      <w:lang w:val="en-US"/>
                    </w:rPr>
                  </w:rPrChange>
                </w:rPr>
                <w:t>"button"</w:t>
              </w:r>
              <w:r w:rsidRPr="00A47B4C">
                <w:rPr>
                  <w:lang w:val="en-US"/>
                  <w:rPrChange w:id="3924" w:author="Borja Gonzalez" w:date="2017-09-28T19:09:00Z">
                    <w:rPr>
                      <w:rFonts w:ascii="Monaco" w:hAnsi="Monaco" w:cs="Monaco"/>
                      <w:sz w:val="32"/>
                      <w:szCs w:val="32"/>
                      <w:lang w:val="en-US"/>
                    </w:rPr>
                  </w:rPrChange>
                </w:rPr>
                <w:t xml:space="preserve"> </w:t>
              </w:r>
              <w:r w:rsidRPr="00A47B4C">
                <w:rPr>
                  <w:color w:val="C4A000"/>
                  <w:lang w:val="en-US"/>
                  <w:rPrChange w:id="3925" w:author="Borja Gonzalez" w:date="2017-09-28T19:09:00Z">
                    <w:rPr>
                      <w:rFonts w:ascii="Monaco" w:hAnsi="Monaco" w:cs="Monaco"/>
                      <w:color w:val="C4A000"/>
                      <w:sz w:val="32"/>
                      <w:szCs w:val="32"/>
                      <w:lang w:val="en-US"/>
                    </w:rPr>
                  </w:rPrChange>
                </w:rPr>
                <w:t>onClick=</w:t>
              </w:r>
              <w:r w:rsidRPr="00A47B4C">
                <w:rPr>
                  <w:color w:val="4E9A06"/>
                  <w:lang w:val="en-US"/>
                  <w:rPrChange w:id="3926" w:author="Borja Gonzalez" w:date="2017-09-28T19:09:00Z">
                    <w:rPr>
                      <w:rFonts w:ascii="Monaco" w:hAnsi="Monaco" w:cs="Monaco"/>
                      <w:color w:val="4E9A06"/>
                      <w:sz w:val="32"/>
                      <w:szCs w:val="32"/>
                      <w:lang w:val="en-US"/>
                    </w:rPr>
                  </w:rPrChange>
                </w:rPr>
                <w:t>"crearGrafico(\''+datos[0].values[i][1]+'\', \'' + datos[0].values[i][4] + '\',1)"</w:t>
              </w:r>
              <w:r w:rsidRPr="00A47B4C">
                <w:rPr>
                  <w:b/>
                  <w:bCs/>
                  <w:color w:val="204A87"/>
                  <w:lang w:val="en-US"/>
                  <w:rPrChange w:id="3927" w:author="Borja Gonzalez" w:date="2017-09-28T19:09:00Z">
                    <w:rPr>
                      <w:rFonts w:ascii="Monaco" w:hAnsi="Monaco" w:cs="Monaco"/>
                      <w:b/>
                      <w:bCs/>
                      <w:color w:val="204A87"/>
                      <w:sz w:val="32"/>
                      <w:szCs w:val="32"/>
                      <w:lang w:val="en-US"/>
                    </w:rPr>
                  </w:rPrChange>
                </w:rPr>
                <w:t>&gt;&lt;/button&gt;</w:t>
              </w:r>
              <w:r w:rsidRPr="00A47B4C">
                <w:rPr>
                  <w:lang w:val="en-US"/>
                  <w:rPrChange w:id="3928" w:author="Borja Gonzalez" w:date="2017-09-28T19:09:00Z">
                    <w:rPr>
                      <w:rFonts w:ascii="Monaco" w:hAnsi="Monaco" w:cs="Monaco"/>
                      <w:sz w:val="32"/>
                      <w:szCs w:val="32"/>
                      <w:lang w:val="en-US"/>
                    </w:rPr>
                  </w:rPrChange>
                </w:rPr>
                <w:t>';</w:t>
              </w:r>
            </w:ins>
          </w:p>
          <w:p w14:paraId="427AB60C" w14:textId="77777777" w:rsidR="00A47B4C" w:rsidRPr="00A47B4C" w:rsidRDefault="00A47B4C">
            <w:pPr>
              <w:rPr>
                <w:ins w:id="3929" w:author="Borja Gonzalez" w:date="2017-09-28T19:09:00Z"/>
                <w:lang w:val="en-US"/>
                <w:rPrChange w:id="3930" w:author="Borja Gonzalez" w:date="2017-09-28T19:09:00Z">
                  <w:rPr>
                    <w:ins w:id="3931" w:author="Borja Gonzalez" w:date="2017-09-28T19:09:00Z"/>
                    <w:rFonts w:ascii="Monaco" w:eastAsiaTheme="majorEastAsia" w:hAnsi="Monaco" w:cs="Monaco"/>
                    <w:color w:val="243F60" w:themeColor="accent1" w:themeShade="7F"/>
                    <w:sz w:val="32"/>
                    <w:szCs w:val="32"/>
                    <w:lang w:val="en-US"/>
                  </w:rPr>
                </w:rPrChange>
              </w:rPr>
              <w:pPrChange w:id="3932" w:author="GONZALEZ DIAZ, BORJA" w:date="2017-09-29T19:27:00Z">
                <w:pPr>
                  <w:keepNext/>
                  <w:keepLines/>
                  <w:widowControl w:val="0"/>
                  <w:autoSpaceDE w:val="0"/>
                  <w:autoSpaceDN w:val="0"/>
                  <w:adjustRightInd w:val="0"/>
                  <w:spacing w:before="200"/>
                  <w:outlineLvl w:val="4"/>
                </w:pPr>
              </w:pPrChange>
            </w:pPr>
            <w:ins w:id="3933" w:author="Borja Gonzalez" w:date="2017-09-28T19:09:00Z">
              <w:r w:rsidRPr="00A47B4C">
                <w:rPr>
                  <w:lang w:val="en-US"/>
                  <w:rPrChange w:id="3934" w:author="Borja Gonzalez" w:date="2017-09-28T19:09:00Z">
                    <w:rPr>
                      <w:rFonts w:ascii="Monaco" w:hAnsi="Monaco" w:cs="Monaco"/>
                      <w:sz w:val="32"/>
                      <w:szCs w:val="32"/>
                      <w:lang w:val="en-US"/>
                    </w:rPr>
                  </w:rPrChange>
                </w:rPr>
                <w:tab/>
              </w:r>
              <w:r w:rsidRPr="00A47B4C">
                <w:rPr>
                  <w:lang w:val="en-US"/>
                  <w:rPrChange w:id="3935" w:author="Borja Gonzalez" w:date="2017-09-28T19:09:00Z">
                    <w:rPr>
                      <w:rFonts w:ascii="Monaco" w:hAnsi="Monaco" w:cs="Monaco"/>
                      <w:sz w:val="32"/>
                      <w:szCs w:val="32"/>
                      <w:lang w:val="en-US"/>
                    </w:rPr>
                  </w:rPrChange>
                </w:rPr>
                <w:tab/>
              </w:r>
              <w:r w:rsidRPr="00A47B4C">
                <w:rPr>
                  <w:lang w:val="en-US"/>
                  <w:rPrChange w:id="3936" w:author="Borja Gonzalez" w:date="2017-09-28T19:09:00Z">
                    <w:rPr>
                      <w:rFonts w:ascii="Monaco" w:hAnsi="Monaco" w:cs="Monaco"/>
                      <w:sz w:val="32"/>
                      <w:szCs w:val="32"/>
                      <w:lang w:val="en-US"/>
                    </w:rPr>
                  </w:rPrChange>
                </w:rPr>
                <w:tab/>
              </w:r>
              <w:r w:rsidRPr="00A47B4C">
                <w:rPr>
                  <w:lang w:val="en-US"/>
                  <w:rPrChange w:id="3937" w:author="Borja Gonzalez" w:date="2017-09-28T19:09:00Z">
                    <w:rPr>
                      <w:rFonts w:ascii="Monaco" w:hAnsi="Monaco" w:cs="Monaco"/>
                      <w:sz w:val="32"/>
                      <w:szCs w:val="32"/>
                      <w:lang w:val="en-US"/>
                    </w:rPr>
                  </w:rPrChange>
                </w:rPr>
                <w:tab/>
              </w:r>
              <w:r w:rsidRPr="00A47B4C">
                <w:rPr>
                  <w:lang w:val="en-US"/>
                  <w:rPrChange w:id="3938" w:author="Borja Gonzalez" w:date="2017-09-28T19:09:00Z">
                    <w:rPr>
                      <w:rFonts w:ascii="Monaco" w:hAnsi="Monaco" w:cs="Monaco"/>
                      <w:sz w:val="32"/>
                      <w:szCs w:val="32"/>
                      <w:lang w:val="en-US"/>
                    </w:rPr>
                  </w:rPrChange>
                </w:rPr>
                <w:tab/>
                <w:t>fila.insertCell(0).innerHTML = '</w:t>
              </w:r>
              <w:r w:rsidRPr="00A47B4C">
                <w:rPr>
                  <w:b/>
                  <w:bCs/>
                  <w:color w:val="204A87"/>
                  <w:lang w:val="en-US"/>
                  <w:rPrChange w:id="3939" w:author="Borja Gonzalez" w:date="2017-09-28T19:09:00Z">
                    <w:rPr>
                      <w:rFonts w:ascii="Monaco" w:hAnsi="Monaco" w:cs="Monaco"/>
                      <w:b/>
                      <w:bCs/>
                      <w:color w:val="204A87"/>
                      <w:sz w:val="32"/>
                      <w:szCs w:val="32"/>
                      <w:lang w:val="en-US"/>
                    </w:rPr>
                  </w:rPrChange>
                </w:rPr>
                <w:t>&lt;button</w:t>
              </w:r>
              <w:r w:rsidRPr="00A47B4C">
                <w:rPr>
                  <w:lang w:val="en-US"/>
                  <w:rPrChange w:id="3940" w:author="Borja Gonzalez" w:date="2017-09-28T19:09:00Z">
                    <w:rPr>
                      <w:rFonts w:ascii="Monaco" w:hAnsi="Monaco" w:cs="Monaco"/>
                      <w:sz w:val="32"/>
                      <w:szCs w:val="32"/>
                      <w:lang w:val="en-US"/>
                    </w:rPr>
                  </w:rPrChange>
                </w:rPr>
                <w:t xml:space="preserve"> </w:t>
              </w:r>
              <w:r w:rsidRPr="00A47B4C">
                <w:rPr>
                  <w:color w:val="C4A000"/>
                  <w:lang w:val="en-US"/>
                  <w:rPrChange w:id="3941" w:author="Borja Gonzalez" w:date="2017-09-28T19:09:00Z">
                    <w:rPr>
                      <w:rFonts w:ascii="Monaco" w:hAnsi="Monaco" w:cs="Monaco"/>
                      <w:color w:val="C4A000"/>
                      <w:sz w:val="32"/>
                      <w:szCs w:val="32"/>
                      <w:lang w:val="en-US"/>
                    </w:rPr>
                  </w:rPrChange>
                </w:rPr>
                <w:t>class=</w:t>
              </w:r>
              <w:r w:rsidRPr="00A47B4C">
                <w:rPr>
                  <w:color w:val="4E9A06"/>
                  <w:lang w:val="en-US"/>
                  <w:rPrChange w:id="3942" w:author="Borja Gonzalez" w:date="2017-09-28T19:09:00Z">
                    <w:rPr>
                      <w:rFonts w:ascii="Monaco" w:hAnsi="Monaco" w:cs="Monaco"/>
                      <w:color w:val="4E9A06"/>
                      <w:sz w:val="32"/>
                      <w:szCs w:val="32"/>
                      <w:lang w:val="en-US"/>
                    </w:rPr>
                  </w:rPrChange>
                </w:rPr>
                <w:t>"btn"</w:t>
              </w:r>
              <w:r w:rsidRPr="00A47B4C">
                <w:rPr>
                  <w:lang w:val="en-US"/>
                  <w:rPrChange w:id="3943" w:author="Borja Gonzalez" w:date="2017-09-28T19:09:00Z">
                    <w:rPr>
                      <w:rFonts w:ascii="Monaco" w:hAnsi="Monaco" w:cs="Monaco"/>
                      <w:sz w:val="32"/>
                      <w:szCs w:val="32"/>
                      <w:lang w:val="en-US"/>
                    </w:rPr>
                  </w:rPrChange>
                </w:rPr>
                <w:t xml:space="preserve"> </w:t>
              </w:r>
              <w:r w:rsidRPr="00A47B4C">
                <w:rPr>
                  <w:color w:val="C4A000"/>
                  <w:lang w:val="en-US"/>
                  <w:rPrChange w:id="3944" w:author="Borja Gonzalez" w:date="2017-09-28T19:09:00Z">
                    <w:rPr>
                      <w:rFonts w:ascii="Monaco" w:hAnsi="Monaco" w:cs="Monaco"/>
                      <w:color w:val="C4A000"/>
                      <w:sz w:val="32"/>
                      <w:szCs w:val="32"/>
                      <w:lang w:val="en-US"/>
                    </w:rPr>
                  </w:rPrChange>
                </w:rPr>
                <w:t>type=</w:t>
              </w:r>
              <w:r w:rsidRPr="00A47B4C">
                <w:rPr>
                  <w:color w:val="4E9A06"/>
                  <w:lang w:val="en-US"/>
                  <w:rPrChange w:id="3945" w:author="Borja Gonzalez" w:date="2017-09-28T19:09:00Z">
                    <w:rPr>
                      <w:rFonts w:ascii="Monaco" w:hAnsi="Monaco" w:cs="Monaco"/>
                      <w:color w:val="4E9A06"/>
                      <w:sz w:val="32"/>
                      <w:szCs w:val="32"/>
                      <w:lang w:val="en-US"/>
                    </w:rPr>
                  </w:rPrChange>
                </w:rPr>
                <w:t>"button"</w:t>
              </w:r>
              <w:r w:rsidRPr="00A47B4C">
                <w:rPr>
                  <w:lang w:val="en-US"/>
                  <w:rPrChange w:id="3946" w:author="Borja Gonzalez" w:date="2017-09-28T19:09:00Z">
                    <w:rPr>
                      <w:rFonts w:ascii="Monaco" w:hAnsi="Monaco" w:cs="Monaco"/>
                      <w:sz w:val="32"/>
                      <w:szCs w:val="32"/>
                      <w:lang w:val="en-US"/>
                    </w:rPr>
                  </w:rPrChange>
                </w:rPr>
                <w:t xml:space="preserve"> </w:t>
              </w:r>
              <w:r w:rsidRPr="00A47B4C">
                <w:rPr>
                  <w:color w:val="C4A000"/>
                  <w:lang w:val="en-US"/>
                  <w:rPrChange w:id="3947" w:author="Borja Gonzalez" w:date="2017-09-28T19:09:00Z">
                    <w:rPr>
                      <w:rFonts w:ascii="Monaco" w:hAnsi="Monaco" w:cs="Monaco"/>
                      <w:color w:val="C4A000"/>
                      <w:sz w:val="32"/>
                      <w:szCs w:val="32"/>
                      <w:lang w:val="en-US"/>
                    </w:rPr>
                  </w:rPrChange>
                </w:rPr>
                <w:t>onClick=</w:t>
              </w:r>
              <w:r w:rsidRPr="00A47B4C">
                <w:rPr>
                  <w:color w:val="4E9A06"/>
                  <w:lang w:val="en-US"/>
                  <w:rPrChange w:id="3948" w:author="Borja Gonzalez" w:date="2017-09-28T19:09:00Z">
                    <w:rPr>
                      <w:rFonts w:ascii="Monaco" w:hAnsi="Monaco" w:cs="Monaco"/>
                      <w:color w:val="4E9A06"/>
                      <w:sz w:val="32"/>
                      <w:szCs w:val="32"/>
                      <w:lang w:val="en-US"/>
                    </w:rPr>
                  </w:rPrChange>
                </w:rPr>
                <w:t>"crearGrafico(\''+datos[0].values[i][1]+'\', \'' + datos[0].values[i][3] + '\',2)"</w:t>
              </w:r>
              <w:r w:rsidRPr="00A47B4C">
                <w:rPr>
                  <w:b/>
                  <w:bCs/>
                  <w:color w:val="204A87"/>
                  <w:lang w:val="en-US"/>
                  <w:rPrChange w:id="3949" w:author="Borja Gonzalez" w:date="2017-09-28T19:09:00Z">
                    <w:rPr>
                      <w:rFonts w:ascii="Monaco" w:hAnsi="Monaco" w:cs="Monaco"/>
                      <w:b/>
                      <w:bCs/>
                      <w:color w:val="204A87"/>
                      <w:sz w:val="32"/>
                      <w:szCs w:val="32"/>
                      <w:lang w:val="en-US"/>
                    </w:rPr>
                  </w:rPrChange>
                </w:rPr>
                <w:t>&gt;&lt;/button&gt;</w:t>
              </w:r>
              <w:r w:rsidRPr="00A47B4C">
                <w:rPr>
                  <w:lang w:val="en-US"/>
                  <w:rPrChange w:id="3950" w:author="Borja Gonzalez" w:date="2017-09-28T19:09:00Z">
                    <w:rPr>
                      <w:rFonts w:ascii="Monaco" w:hAnsi="Monaco" w:cs="Monaco"/>
                      <w:sz w:val="32"/>
                      <w:szCs w:val="32"/>
                      <w:lang w:val="en-US"/>
                    </w:rPr>
                  </w:rPrChange>
                </w:rPr>
                <w:t>';</w:t>
              </w:r>
            </w:ins>
          </w:p>
          <w:p w14:paraId="78A6B97B" w14:textId="77777777" w:rsidR="00A47B4C" w:rsidRPr="00A47B4C" w:rsidRDefault="00A47B4C">
            <w:pPr>
              <w:rPr>
                <w:ins w:id="3951" w:author="Borja Gonzalez" w:date="2017-09-28T19:09:00Z"/>
                <w:lang w:val="en-US"/>
                <w:rPrChange w:id="3952" w:author="Borja Gonzalez" w:date="2017-09-28T19:09:00Z">
                  <w:rPr>
                    <w:ins w:id="3953" w:author="Borja Gonzalez" w:date="2017-09-28T19:09:00Z"/>
                    <w:rFonts w:ascii="Monaco" w:eastAsiaTheme="majorEastAsia" w:hAnsi="Monaco" w:cs="Monaco"/>
                    <w:color w:val="243F60" w:themeColor="accent1" w:themeShade="7F"/>
                    <w:sz w:val="32"/>
                    <w:szCs w:val="32"/>
                    <w:lang w:val="en-US"/>
                  </w:rPr>
                </w:rPrChange>
              </w:rPr>
              <w:pPrChange w:id="3954" w:author="GONZALEZ DIAZ, BORJA" w:date="2017-09-29T19:27:00Z">
                <w:pPr>
                  <w:keepNext/>
                  <w:keepLines/>
                  <w:widowControl w:val="0"/>
                  <w:autoSpaceDE w:val="0"/>
                  <w:autoSpaceDN w:val="0"/>
                  <w:adjustRightInd w:val="0"/>
                  <w:spacing w:before="200"/>
                  <w:outlineLvl w:val="4"/>
                </w:pPr>
              </w:pPrChange>
            </w:pPr>
            <w:ins w:id="3955" w:author="Borja Gonzalez" w:date="2017-09-28T19:09:00Z">
              <w:r w:rsidRPr="00A47B4C">
                <w:rPr>
                  <w:lang w:val="en-US"/>
                  <w:rPrChange w:id="3956" w:author="Borja Gonzalez" w:date="2017-09-28T19:09:00Z">
                    <w:rPr>
                      <w:rFonts w:ascii="Monaco" w:hAnsi="Monaco" w:cs="Monaco"/>
                      <w:sz w:val="32"/>
                      <w:szCs w:val="32"/>
                      <w:lang w:val="en-US"/>
                    </w:rPr>
                  </w:rPrChange>
                </w:rPr>
                <w:tab/>
              </w:r>
              <w:r w:rsidRPr="00A47B4C">
                <w:rPr>
                  <w:lang w:val="en-US"/>
                  <w:rPrChange w:id="3957" w:author="Borja Gonzalez" w:date="2017-09-28T19:09:00Z">
                    <w:rPr>
                      <w:rFonts w:ascii="Monaco" w:hAnsi="Monaco" w:cs="Monaco"/>
                      <w:sz w:val="32"/>
                      <w:szCs w:val="32"/>
                      <w:lang w:val="en-US"/>
                    </w:rPr>
                  </w:rPrChange>
                </w:rPr>
                <w:tab/>
              </w:r>
              <w:r w:rsidRPr="00A47B4C">
                <w:rPr>
                  <w:lang w:val="en-US"/>
                  <w:rPrChange w:id="3958" w:author="Borja Gonzalez" w:date="2017-09-28T19:09:00Z">
                    <w:rPr>
                      <w:rFonts w:ascii="Monaco" w:hAnsi="Monaco" w:cs="Monaco"/>
                      <w:sz w:val="32"/>
                      <w:szCs w:val="32"/>
                      <w:lang w:val="en-US"/>
                    </w:rPr>
                  </w:rPrChange>
                </w:rPr>
                <w:tab/>
              </w:r>
              <w:r w:rsidRPr="00A47B4C">
                <w:rPr>
                  <w:lang w:val="en-US"/>
                  <w:rPrChange w:id="3959" w:author="Borja Gonzalez" w:date="2017-09-28T19:09:00Z">
                    <w:rPr>
                      <w:rFonts w:ascii="Monaco" w:hAnsi="Monaco" w:cs="Monaco"/>
                      <w:sz w:val="32"/>
                      <w:szCs w:val="32"/>
                      <w:lang w:val="en-US"/>
                    </w:rPr>
                  </w:rPrChange>
                </w:rPr>
                <w:tab/>
              </w:r>
              <w:r w:rsidRPr="00A47B4C">
                <w:rPr>
                  <w:lang w:val="en-US"/>
                  <w:rPrChange w:id="3960" w:author="Borja Gonzalez" w:date="2017-09-28T19:09:00Z">
                    <w:rPr>
                      <w:rFonts w:ascii="Monaco" w:hAnsi="Monaco" w:cs="Monaco"/>
                      <w:sz w:val="32"/>
                      <w:szCs w:val="32"/>
                      <w:lang w:val="en-US"/>
                    </w:rPr>
                  </w:rPrChange>
                </w:rPr>
                <w:tab/>
                <w:t>fila.insertCell(0).innerHTML = '</w:t>
              </w:r>
              <w:r w:rsidRPr="00A47B4C">
                <w:rPr>
                  <w:b/>
                  <w:bCs/>
                  <w:color w:val="204A87"/>
                  <w:lang w:val="en-US"/>
                  <w:rPrChange w:id="3961" w:author="Borja Gonzalez" w:date="2017-09-28T19:09:00Z">
                    <w:rPr>
                      <w:rFonts w:ascii="Monaco" w:hAnsi="Monaco" w:cs="Monaco"/>
                      <w:b/>
                      <w:bCs/>
                      <w:color w:val="204A87"/>
                      <w:sz w:val="32"/>
                      <w:szCs w:val="32"/>
                      <w:lang w:val="en-US"/>
                    </w:rPr>
                  </w:rPrChange>
                </w:rPr>
                <w:t>&lt;button</w:t>
              </w:r>
              <w:r w:rsidRPr="00A47B4C">
                <w:rPr>
                  <w:lang w:val="en-US"/>
                  <w:rPrChange w:id="3962" w:author="Borja Gonzalez" w:date="2017-09-28T19:09:00Z">
                    <w:rPr>
                      <w:rFonts w:ascii="Monaco" w:hAnsi="Monaco" w:cs="Monaco"/>
                      <w:sz w:val="32"/>
                      <w:szCs w:val="32"/>
                      <w:lang w:val="en-US"/>
                    </w:rPr>
                  </w:rPrChange>
                </w:rPr>
                <w:t xml:space="preserve"> </w:t>
              </w:r>
              <w:r w:rsidRPr="00A47B4C">
                <w:rPr>
                  <w:color w:val="C4A000"/>
                  <w:lang w:val="en-US"/>
                  <w:rPrChange w:id="3963" w:author="Borja Gonzalez" w:date="2017-09-28T19:09:00Z">
                    <w:rPr>
                      <w:rFonts w:ascii="Monaco" w:hAnsi="Monaco" w:cs="Monaco"/>
                      <w:color w:val="C4A000"/>
                      <w:sz w:val="32"/>
                      <w:szCs w:val="32"/>
                      <w:lang w:val="en-US"/>
                    </w:rPr>
                  </w:rPrChange>
                </w:rPr>
                <w:t>class=</w:t>
              </w:r>
              <w:r w:rsidRPr="00A47B4C">
                <w:rPr>
                  <w:color w:val="4E9A06"/>
                  <w:lang w:val="en-US"/>
                  <w:rPrChange w:id="3964" w:author="Borja Gonzalez" w:date="2017-09-28T19:09:00Z">
                    <w:rPr>
                      <w:rFonts w:ascii="Monaco" w:hAnsi="Monaco" w:cs="Monaco"/>
                      <w:color w:val="4E9A06"/>
                      <w:sz w:val="32"/>
                      <w:szCs w:val="32"/>
                      <w:lang w:val="en-US"/>
                    </w:rPr>
                  </w:rPrChange>
                </w:rPr>
                <w:t>"btn"</w:t>
              </w:r>
              <w:r w:rsidRPr="00A47B4C">
                <w:rPr>
                  <w:lang w:val="en-US"/>
                  <w:rPrChange w:id="3965" w:author="Borja Gonzalez" w:date="2017-09-28T19:09:00Z">
                    <w:rPr>
                      <w:rFonts w:ascii="Monaco" w:hAnsi="Monaco" w:cs="Monaco"/>
                      <w:sz w:val="32"/>
                      <w:szCs w:val="32"/>
                      <w:lang w:val="en-US"/>
                    </w:rPr>
                  </w:rPrChange>
                </w:rPr>
                <w:t xml:space="preserve"> </w:t>
              </w:r>
              <w:r w:rsidRPr="00A47B4C">
                <w:rPr>
                  <w:color w:val="C4A000"/>
                  <w:lang w:val="en-US"/>
                  <w:rPrChange w:id="3966" w:author="Borja Gonzalez" w:date="2017-09-28T19:09:00Z">
                    <w:rPr>
                      <w:rFonts w:ascii="Monaco" w:hAnsi="Monaco" w:cs="Monaco"/>
                      <w:color w:val="C4A000"/>
                      <w:sz w:val="32"/>
                      <w:szCs w:val="32"/>
                      <w:lang w:val="en-US"/>
                    </w:rPr>
                  </w:rPrChange>
                </w:rPr>
                <w:t>type=</w:t>
              </w:r>
              <w:r w:rsidRPr="00A47B4C">
                <w:rPr>
                  <w:color w:val="4E9A06"/>
                  <w:lang w:val="en-US"/>
                  <w:rPrChange w:id="3967" w:author="Borja Gonzalez" w:date="2017-09-28T19:09:00Z">
                    <w:rPr>
                      <w:rFonts w:ascii="Monaco" w:hAnsi="Monaco" w:cs="Monaco"/>
                      <w:color w:val="4E9A06"/>
                      <w:sz w:val="32"/>
                      <w:szCs w:val="32"/>
                      <w:lang w:val="en-US"/>
                    </w:rPr>
                  </w:rPrChange>
                </w:rPr>
                <w:t>"button"</w:t>
              </w:r>
              <w:r w:rsidRPr="00A47B4C">
                <w:rPr>
                  <w:lang w:val="en-US"/>
                  <w:rPrChange w:id="3968" w:author="Borja Gonzalez" w:date="2017-09-28T19:09:00Z">
                    <w:rPr>
                      <w:rFonts w:ascii="Monaco" w:hAnsi="Monaco" w:cs="Monaco"/>
                      <w:sz w:val="32"/>
                      <w:szCs w:val="32"/>
                      <w:lang w:val="en-US"/>
                    </w:rPr>
                  </w:rPrChange>
                </w:rPr>
                <w:t xml:space="preserve"> </w:t>
              </w:r>
              <w:r w:rsidRPr="00A47B4C">
                <w:rPr>
                  <w:color w:val="C4A000"/>
                  <w:lang w:val="en-US"/>
                  <w:rPrChange w:id="3969" w:author="Borja Gonzalez" w:date="2017-09-28T19:09:00Z">
                    <w:rPr>
                      <w:rFonts w:ascii="Monaco" w:hAnsi="Monaco" w:cs="Monaco"/>
                      <w:color w:val="C4A000"/>
                      <w:sz w:val="32"/>
                      <w:szCs w:val="32"/>
                      <w:lang w:val="en-US"/>
                    </w:rPr>
                  </w:rPrChange>
                </w:rPr>
                <w:t>onClick=</w:t>
              </w:r>
              <w:r w:rsidRPr="00A47B4C">
                <w:rPr>
                  <w:color w:val="4E9A06"/>
                  <w:lang w:val="en-US"/>
                  <w:rPrChange w:id="3970" w:author="Borja Gonzalez" w:date="2017-09-28T19:09:00Z">
                    <w:rPr>
                      <w:rFonts w:ascii="Monaco" w:hAnsi="Monaco" w:cs="Monaco"/>
                      <w:color w:val="4E9A06"/>
                      <w:sz w:val="32"/>
                      <w:szCs w:val="32"/>
                      <w:lang w:val="en-US"/>
                    </w:rPr>
                  </w:rPrChange>
                </w:rPr>
                <w:t>"crearGrafico(\''+datos[0].values[i][1]+'\', \'' + datos[0].values[i][2] + '\',3)"</w:t>
              </w:r>
              <w:r w:rsidRPr="00A47B4C">
                <w:rPr>
                  <w:b/>
                  <w:bCs/>
                  <w:color w:val="204A87"/>
                  <w:lang w:val="en-US"/>
                  <w:rPrChange w:id="3971" w:author="Borja Gonzalez" w:date="2017-09-28T19:09:00Z">
                    <w:rPr>
                      <w:rFonts w:ascii="Monaco" w:hAnsi="Monaco" w:cs="Monaco"/>
                      <w:b/>
                      <w:bCs/>
                      <w:color w:val="204A87"/>
                      <w:sz w:val="32"/>
                      <w:szCs w:val="32"/>
                      <w:lang w:val="en-US"/>
                    </w:rPr>
                  </w:rPrChange>
                </w:rPr>
                <w:t>&gt;&lt;/button&gt;</w:t>
              </w:r>
              <w:r w:rsidRPr="00A47B4C">
                <w:rPr>
                  <w:lang w:val="en-US"/>
                  <w:rPrChange w:id="3972" w:author="Borja Gonzalez" w:date="2017-09-28T19:09:00Z">
                    <w:rPr>
                      <w:rFonts w:ascii="Monaco" w:hAnsi="Monaco" w:cs="Monaco"/>
                      <w:sz w:val="32"/>
                      <w:szCs w:val="32"/>
                      <w:lang w:val="en-US"/>
                    </w:rPr>
                  </w:rPrChange>
                </w:rPr>
                <w:t>';</w:t>
              </w:r>
            </w:ins>
          </w:p>
          <w:p w14:paraId="2F269CB2" w14:textId="77777777" w:rsidR="00A47B4C" w:rsidRPr="00A47B4C" w:rsidRDefault="00A47B4C">
            <w:pPr>
              <w:rPr>
                <w:ins w:id="3973" w:author="Borja Gonzalez" w:date="2017-09-28T19:09:00Z"/>
                <w:lang w:val="en-US"/>
                <w:rPrChange w:id="3974" w:author="Borja Gonzalez" w:date="2017-09-28T19:09:00Z">
                  <w:rPr>
                    <w:ins w:id="3975" w:author="Borja Gonzalez" w:date="2017-09-28T19:09:00Z"/>
                    <w:rFonts w:ascii="Monaco" w:eastAsiaTheme="majorEastAsia" w:hAnsi="Monaco" w:cs="Monaco"/>
                    <w:color w:val="243F60" w:themeColor="accent1" w:themeShade="7F"/>
                    <w:sz w:val="32"/>
                    <w:szCs w:val="32"/>
                    <w:lang w:val="en-US"/>
                  </w:rPr>
                </w:rPrChange>
              </w:rPr>
              <w:pPrChange w:id="3976" w:author="GONZALEZ DIAZ, BORJA" w:date="2017-09-29T19:27:00Z">
                <w:pPr>
                  <w:keepNext/>
                  <w:keepLines/>
                  <w:widowControl w:val="0"/>
                  <w:autoSpaceDE w:val="0"/>
                  <w:autoSpaceDN w:val="0"/>
                  <w:adjustRightInd w:val="0"/>
                  <w:spacing w:before="200"/>
                  <w:outlineLvl w:val="4"/>
                </w:pPr>
              </w:pPrChange>
            </w:pPr>
            <w:ins w:id="3977" w:author="Borja Gonzalez" w:date="2017-09-28T19:09:00Z">
              <w:r w:rsidRPr="00A47B4C">
                <w:rPr>
                  <w:lang w:val="en-US"/>
                  <w:rPrChange w:id="3978" w:author="Borja Gonzalez" w:date="2017-09-28T19:09:00Z">
                    <w:rPr>
                      <w:rFonts w:ascii="Monaco" w:hAnsi="Monaco" w:cs="Monaco"/>
                      <w:sz w:val="32"/>
                      <w:szCs w:val="32"/>
                      <w:lang w:val="en-US"/>
                    </w:rPr>
                  </w:rPrChange>
                </w:rPr>
                <w:tab/>
              </w:r>
              <w:r w:rsidRPr="00A47B4C">
                <w:rPr>
                  <w:lang w:val="en-US"/>
                  <w:rPrChange w:id="3979" w:author="Borja Gonzalez" w:date="2017-09-28T19:09:00Z">
                    <w:rPr>
                      <w:rFonts w:ascii="Monaco" w:hAnsi="Monaco" w:cs="Monaco"/>
                      <w:sz w:val="32"/>
                      <w:szCs w:val="32"/>
                      <w:lang w:val="en-US"/>
                    </w:rPr>
                  </w:rPrChange>
                </w:rPr>
                <w:tab/>
              </w:r>
              <w:r w:rsidRPr="00A47B4C">
                <w:rPr>
                  <w:lang w:val="en-US"/>
                  <w:rPrChange w:id="3980" w:author="Borja Gonzalez" w:date="2017-09-28T19:09:00Z">
                    <w:rPr>
                      <w:rFonts w:ascii="Monaco" w:hAnsi="Monaco" w:cs="Monaco"/>
                      <w:sz w:val="32"/>
                      <w:szCs w:val="32"/>
                      <w:lang w:val="en-US"/>
                    </w:rPr>
                  </w:rPrChange>
                </w:rPr>
                <w:tab/>
              </w:r>
              <w:r w:rsidRPr="00A47B4C">
                <w:rPr>
                  <w:lang w:val="en-US"/>
                  <w:rPrChange w:id="3981" w:author="Borja Gonzalez" w:date="2017-09-28T19:09:00Z">
                    <w:rPr>
                      <w:rFonts w:ascii="Monaco" w:hAnsi="Monaco" w:cs="Monaco"/>
                      <w:sz w:val="32"/>
                      <w:szCs w:val="32"/>
                      <w:lang w:val="en-US"/>
                    </w:rPr>
                  </w:rPrChange>
                </w:rPr>
                <w:tab/>
              </w:r>
              <w:r w:rsidRPr="00A47B4C">
                <w:rPr>
                  <w:lang w:val="en-US"/>
                  <w:rPrChange w:id="3982" w:author="Borja Gonzalez" w:date="2017-09-28T19:09:00Z">
                    <w:rPr>
                      <w:rFonts w:ascii="Monaco" w:hAnsi="Monaco" w:cs="Monaco"/>
                      <w:sz w:val="32"/>
                      <w:szCs w:val="32"/>
                      <w:lang w:val="en-US"/>
                    </w:rPr>
                  </w:rPrChange>
                </w:rPr>
                <w:tab/>
                <w:t>}</w:t>
              </w:r>
            </w:ins>
          </w:p>
          <w:p w14:paraId="775619A0" w14:textId="77777777" w:rsidR="00A47B4C" w:rsidRPr="00A47B4C" w:rsidRDefault="00A47B4C">
            <w:pPr>
              <w:rPr>
                <w:ins w:id="3983" w:author="Borja Gonzalez" w:date="2017-09-28T19:09:00Z"/>
                <w:lang w:val="en-US"/>
                <w:rPrChange w:id="3984" w:author="Borja Gonzalez" w:date="2017-09-28T19:09:00Z">
                  <w:rPr>
                    <w:ins w:id="3985" w:author="Borja Gonzalez" w:date="2017-09-28T19:09:00Z"/>
                    <w:rFonts w:ascii="Monaco" w:eastAsiaTheme="majorEastAsia" w:hAnsi="Monaco" w:cs="Monaco"/>
                    <w:color w:val="243F60" w:themeColor="accent1" w:themeShade="7F"/>
                    <w:sz w:val="32"/>
                    <w:szCs w:val="32"/>
                    <w:lang w:val="en-US"/>
                  </w:rPr>
                </w:rPrChange>
              </w:rPr>
              <w:pPrChange w:id="3986" w:author="GONZALEZ DIAZ, BORJA" w:date="2017-09-29T19:27:00Z">
                <w:pPr>
                  <w:keepNext/>
                  <w:keepLines/>
                  <w:widowControl w:val="0"/>
                  <w:autoSpaceDE w:val="0"/>
                  <w:autoSpaceDN w:val="0"/>
                  <w:adjustRightInd w:val="0"/>
                  <w:spacing w:before="200"/>
                  <w:outlineLvl w:val="4"/>
                </w:pPr>
              </w:pPrChange>
            </w:pPr>
            <w:ins w:id="3987" w:author="Borja Gonzalez" w:date="2017-09-28T19:09:00Z">
              <w:r w:rsidRPr="00A47B4C">
                <w:rPr>
                  <w:lang w:val="en-US"/>
                  <w:rPrChange w:id="3988" w:author="Borja Gonzalez" w:date="2017-09-28T19:09:00Z">
                    <w:rPr>
                      <w:rFonts w:ascii="Monaco" w:hAnsi="Monaco" w:cs="Monaco"/>
                      <w:sz w:val="32"/>
                      <w:szCs w:val="32"/>
                      <w:lang w:val="en-US"/>
                    </w:rPr>
                  </w:rPrChange>
                </w:rPr>
                <w:tab/>
              </w:r>
              <w:r w:rsidRPr="00A47B4C">
                <w:rPr>
                  <w:lang w:val="en-US"/>
                  <w:rPrChange w:id="3989" w:author="Borja Gonzalez" w:date="2017-09-28T19:09:00Z">
                    <w:rPr>
                      <w:rFonts w:ascii="Monaco" w:hAnsi="Monaco" w:cs="Monaco"/>
                      <w:sz w:val="32"/>
                      <w:szCs w:val="32"/>
                      <w:lang w:val="en-US"/>
                    </w:rPr>
                  </w:rPrChange>
                </w:rPr>
                <w:tab/>
              </w:r>
              <w:r w:rsidRPr="00A47B4C">
                <w:rPr>
                  <w:lang w:val="en-US"/>
                  <w:rPrChange w:id="3990" w:author="Borja Gonzalez" w:date="2017-09-28T19:09:00Z">
                    <w:rPr>
                      <w:rFonts w:ascii="Monaco" w:hAnsi="Monaco" w:cs="Monaco"/>
                      <w:sz w:val="32"/>
                      <w:szCs w:val="32"/>
                      <w:lang w:val="en-US"/>
                    </w:rPr>
                  </w:rPrChange>
                </w:rPr>
                <w:tab/>
              </w:r>
              <w:r w:rsidRPr="00A47B4C">
                <w:rPr>
                  <w:lang w:val="en-US"/>
                  <w:rPrChange w:id="3991"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pPr>
              <w:rPr>
                <w:ins w:id="3992" w:author="Borja Gonzalez" w:date="2017-09-28T19:09:00Z"/>
                <w:lang w:val="en-US"/>
                <w:rPrChange w:id="3993" w:author="Borja Gonzalez" w:date="2017-09-28T19:09:00Z">
                  <w:rPr>
                    <w:ins w:id="3994" w:author="Borja Gonzalez" w:date="2017-09-28T19:09:00Z"/>
                    <w:rFonts w:ascii="Monaco" w:eastAsiaTheme="majorEastAsia" w:hAnsi="Monaco" w:cs="Monaco"/>
                    <w:color w:val="243F60" w:themeColor="accent1" w:themeShade="7F"/>
                    <w:sz w:val="32"/>
                    <w:szCs w:val="32"/>
                    <w:lang w:val="en-US"/>
                  </w:rPr>
                </w:rPrChange>
              </w:rPr>
              <w:pPrChange w:id="3995" w:author="GONZALEZ DIAZ, BORJA" w:date="2017-09-29T19:27:00Z">
                <w:pPr>
                  <w:keepNext/>
                  <w:keepLines/>
                  <w:widowControl w:val="0"/>
                  <w:autoSpaceDE w:val="0"/>
                  <w:autoSpaceDN w:val="0"/>
                  <w:adjustRightInd w:val="0"/>
                  <w:spacing w:before="200"/>
                  <w:outlineLvl w:val="4"/>
                </w:pPr>
              </w:pPrChange>
            </w:pPr>
            <w:ins w:id="3996" w:author="Borja Gonzalez" w:date="2017-09-28T19:09:00Z">
              <w:r w:rsidRPr="00A47B4C">
                <w:rPr>
                  <w:lang w:val="en-US"/>
                  <w:rPrChange w:id="3997" w:author="Borja Gonzalez" w:date="2017-09-28T19:09:00Z">
                    <w:rPr>
                      <w:rFonts w:ascii="Monaco" w:hAnsi="Monaco" w:cs="Monaco"/>
                      <w:sz w:val="32"/>
                      <w:szCs w:val="32"/>
                      <w:lang w:val="en-US"/>
                    </w:rPr>
                  </w:rPrChange>
                </w:rPr>
                <w:tab/>
              </w:r>
              <w:r w:rsidRPr="00A47B4C">
                <w:rPr>
                  <w:lang w:val="en-US"/>
                  <w:rPrChange w:id="3998" w:author="Borja Gonzalez" w:date="2017-09-28T19:09:00Z">
                    <w:rPr>
                      <w:rFonts w:ascii="Monaco" w:hAnsi="Monaco" w:cs="Monaco"/>
                      <w:sz w:val="32"/>
                      <w:szCs w:val="32"/>
                      <w:lang w:val="en-US"/>
                    </w:rPr>
                  </w:rPrChange>
                </w:rPr>
                <w:tab/>
              </w:r>
              <w:r w:rsidRPr="00A47B4C">
                <w:rPr>
                  <w:lang w:val="en-US"/>
                  <w:rPrChange w:id="3999" w:author="Borja Gonzalez" w:date="2017-09-28T19:09:00Z">
                    <w:rPr>
                      <w:rFonts w:ascii="Monaco" w:hAnsi="Monaco" w:cs="Monaco"/>
                      <w:sz w:val="32"/>
                      <w:szCs w:val="32"/>
                      <w:lang w:val="en-US"/>
                    </w:rPr>
                  </w:rPrChange>
                </w:rPr>
                <w:tab/>
              </w:r>
              <w:r w:rsidRPr="00A47B4C">
                <w:rPr>
                  <w:lang w:val="en-US"/>
                  <w:rPrChange w:id="4000" w:author="Borja Gonzalez" w:date="2017-09-28T19:09:00Z">
                    <w:rPr>
                      <w:rFonts w:ascii="Monaco" w:hAnsi="Monaco" w:cs="Monaco"/>
                      <w:sz w:val="32"/>
                      <w:szCs w:val="32"/>
                      <w:lang w:val="en-US"/>
                    </w:rPr>
                  </w:rPrChange>
                </w:rPr>
                <w:tab/>
                <w:t>fila1.insertCell(0).innerHTML = '</w:t>
              </w:r>
              <w:r w:rsidRPr="00A47B4C">
                <w:rPr>
                  <w:b/>
                  <w:bCs/>
                  <w:color w:val="204A87"/>
                  <w:lang w:val="en-US"/>
                  <w:rPrChange w:id="4001" w:author="Borja Gonzalez" w:date="2017-09-28T19:09:00Z">
                    <w:rPr>
                      <w:rFonts w:ascii="Monaco" w:hAnsi="Monaco" w:cs="Monaco"/>
                      <w:b/>
                      <w:bCs/>
                      <w:color w:val="204A87"/>
                      <w:sz w:val="32"/>
                      <w:szCs w:val="32"/>
                      <w:lang w:val="en-US"/>
                    </w:rPr>
                  </w:rPrChange>
                </w:rPr>
                <w:t>&lt;button</w:t>
              </w:r>
              <w:r w:rsidRPr="00A47B4C">
                <w:rPr>
                  <w:lang w:val="en-US"/>
                  <w:rPrChange w:id="4002" w:author="Borja Gonzalez" w:date="2017-09-28T19:09:00Z">
                    <w:rPr>
                      <w:rFonts w:ascii="Monaco" w:hAnsi="Monaco" w:cs="Monaco"/>
                      <w:sz w:val="32"/>
                      <w:szCs w:val="32"/>
                      <w:lang w:val="en-US"/>
                    </w:rPr>
                  </w:rPrChange>
                </w:rPr>
                <w:t xml:space="preserve"> </w:t>
              </w:r>
              <w:r w:rsidRPr="00A47B4C">
                <w:rPr>
                  <w:color w:val="C4A000"/>
                  <w:lang w:val="en-US"/>
                  <w:rPrChange w:id="4003" w:author="Borja Gonzalez" w:date="2017-09-28T19:09:00Z">
                    <w:rPr>
                      <w:rFonts w:ascii="Monaco" w:hAnsi="Monaco" w:cs="Monaco"/>
                      <w:color w:val="C4A000"/>
                      <w:sz w:val="32"/>
                      <w:szCs w:val="32"/>
                      <w:lang w:val="en-US"/>
                    </w:rPr>
                  </w:rPrChange>
                </w:rPr>
                <w:t>class=</w:t>
              </w:r>
              <w:r w:rsidRPr="00A47B4C">
                <w:rPr>
                  <w:color w:val="4E9A06"/>
                  <w:lang w:val="en-US"/>
                  <w:rPrChange w:id="4004" w:author="Borja Gonzalez" w:date="2017-09-28T19:09:00Z">
                    <w:rPr>
                      <w:rFonts w:ascii="Monaco" w:hAnsi="Monaco" w:cs="Monaco"/>
                      <w:color w:val="4E9A06"/>
                      <w:sz w:val="32"/>
                      <w:szCs w:val="32"/>
                      <w:lang w:val="en-US"/>
                    </w:rPr>
                  </w:rPrChange>
                </w:rPr>
                <w:t>"bt"</w:t>
              </w:r>
              <w:r w:rsidRPr="00A47B4C">
                <w:rPr>
                  <w:lang w:val="en-US"/>
                  <w:rPrChange w:id="4005" w:author="Borja Gonzalez" w:date="2017-09-28T19:09:00Z">
                    <w:rPr>
                      <w:rFonts w:ascii="Monaco" w:hAnsi="Monaco" w:cs="Monaco"/>
                      <w:sz w:val="32"/>
                      <w:szCs w:val="32"/>
                      <w:lang w:val="en-US"/>
                    </w:rPr>
                  </w:rPrChange>
                </w:rPr>
                <w:t xml:space="preserve"> </w:t>
              </w:r>
              <w:r w:rsidRPr="00A47B4C">
                <w:rPr>
                  <w:color w:val="C4A000"/>
                  <w:lang w:val="en-US"/>
                  <w:rPrChange w:id="4006" w:author="Borja Gonzalez" w:date="2017-09-28T19:09:00Z">
                    <w:rPr>
                      <w:rFonts w:ascii="Monaco" w:hAnsi="Monaco" w:cs="Monaco"/>
                      <w:color w:val="C4A000"/>
                      <w:sz w:val="32"/>
                      <w:szCs w:val="32"/>
                      <w:lang w:val="en-US"/>
                    </w:rPr>
                  </w:rPrChange>
                </w:rPr>
                <w:t>type=</w:t>
              </w:r>
              <w:r w:rsidRPr="00A47B4C">
                <w:rPr>
                  <w:color w:val="4E9A06"/>
                  <w:lang w:val="en-US"/>
                  <w:rPrChange w:id="4007" w:author="Borja Gonzalez" w:date="2017-09-28T19:09:00Z">
                    <w:rPr>
                      <w:rFonts w:ascii="Monaco" w:hAnsi="Monaco" w:cs="Monaco"/>
                      <w:color w:val="4E9A06"/>
                      <w:sz w:val="32"/>
                      <w:szCs w:val="32"/>
                      <w:lang w:val="en-US"/>
                    </w:rPr>
                  </w:rPrChange>
                </w:rPr>
                <w:t>"button"</w:t>
              </w:r>
              <w:r w:rsidRPr="00A47B4C">
                <w:rPr>
                  <w:lang w:val="en-US"/>
                  <w:rPrChange w:id="4008" w:author="Borja Gonzalez" w:date="2017-09-28T19:09:00Z">
                    <w:rPr>
                      <w:rFonts w:ascii="Monaco" w:hAnsi="Monaco" w:cs="Monaco"/>
                      <w:sz w:val="32"/>
                      <w:szCs w:val="32"/>
                      <w:lang w:val="en-US"/>
                    </w:rPr>
                  </w:rPrChange>
                </w:rPr>
                <w:t xml:space="preserve"> </w:t>
              </w:r>
              <w:r w:rsidRPr="00A47B4C">
                <w:rPr>
                  <w:color w:val="C4A000"/>
                  <w:lang w:val="en-US"/>
                  <w:rPrChange w:id="4009" w:author="Borja Gonzalez" w:date="2017-09-28T19:09:00Z">
                    <w:rPr>
                      <w:rFonts w:ascii="Monaco" w:hAnsi="Monaco" w:cs="Monaco"/>
                      <w:color w:val="C4A000"/>
                      <w:sz w:val="32"/>
                      <w:szCs w:val="32"/>
                      <w:lang w:val="en-US"/>
                    </w:rPr>
                  </w:rPrChange>
                </w:rPr>
                <w:t>onClick=</w:t>
              </w:r>
              <w:r w:rsidRPr="00A47B4C">
                <w:rPr>
                  <w:color w:val="4E9A06"/>
                  <w:lang w:val="en-US"/>
                  <w:rPrChange w:id="4010" w:author="Borja Gonzalez" w:date="2017-09-28T19:09:00Z">
                    <w:rPr>
                      <w:rFonts w:ascii="Monaco" w:hAnsi="Monaco" w:cs="Monaco"/>
                      <w:color w:val="4E9A06"/>
                      <w:sz w:val="32"/>
                      <w:szCs w:val="32"/>
                      <w:lang w:val="en-US"/>
                    </w:rPr>
                  </w:rPrChange>
                </w:rPr>
                <w:t>"Evolucion(1)"</w:t>
              </w:r>
              <w:r w:rsidRPr="00A47B4C">
                <w:rPr>
                  <w:b/>
                  <w:bCs/>
                  <w:color w:val="204A87"/>
                  <w:lang w:val="en-US"/>
                  <w:rPrChange w:id="4011" w:author="Borja Gonzalez" w:date="2017-09-28T19:09:00Z">
                    <w:rPr>
                      <w:rFonts w:ascii="Monaco" w:hAnsi="Monaco" w:cs="Monaco"/>
                      <w:b/>
                      <w:bCs/>
                      <w:color w:val="204A87"/>
                      <w:sz w:val="32"/>
                      <w:szCs w:val="32"/>
                      <w:lang w:val="en-US"/>
                    </w:rPr>
                  </w:rPrChange>
                </w:rPr>
                <w:t>&gt;</w:t>
              </w:r>
              <w:r w:rsidRPr="00A47B4C">
                <w:rPr>
                  <w:lang w:val="en-US"/>
                  <w:rPrChange w:id="4012" w:author="Borja Gonzalez" w:date="2017-09-28T19:09:00Z">
                    <w:rPr>
                      <w:rFonts w:ascii="Monaco" w:hAnsi="Monaco" w:cs="Monaco"/>
                      <w:sz w:val="32"/>
                      <w:szCs w:val="32"/>
                      <w:lang w:val="en-US"/>
                    </w:rPr>
                  </w:rPrChange>
                </w:rPr>
                <w:t>Evolución del movimieto</w:t>
              </w:r>
              <w:r w:rsidRPr="00A47B4C">
                <w:rPr>
                  <w:b/>
                  <w:bCs/>
                  <w:color w:val="204A87"/>
                  <w:lang w:val="en-US"/>
                  <w:rPrChange w:id="4013" w:author="Borja Gonzalez" w:date="2017-09-28T19:09:00Z">
                    <w:rPr>
                      <w:rFonts w:ascii="Monaco" w:hAnsi="Monaco" w:cs="Monaco"/>
                      <w:b/>
                      <w:bCs/>
                      <w:color w:val="204A87"/>
                      <w:sz w:val="32"/>
                      <w:szCs w:val="32"/>
                      <w:lang w:val="en-US"/>
                    </w:rPr>
                  </w:rPrChange>
                </w:rPr>
                <w:t>&lt;/button&gt;</w:t>
              </w:r>
              <w:r w:rsidRPr="00A47B4C">
                <w:rPr>
                  <w:lang w:val="en-US"/>
                  <w:rPrChange w:id="4014" w:author="Borja Gonzalez" w:date="2017-09-28T19:09:00Z">
                    <w:rPr>
                      <w:rFonts w:ascii="Monaco" w:hAnsi="Monaco" w:cs="Monaco"/>
                      <w:sz w:val="32"/>
                      <w:szCs w:val="32"/>
                      <w:lang w:val="en-US"/>
                    </w:rPr>
                  </w:rPrChange>
                </w:rPr>
                <w:t>';</w:t>
              </w:r>
            </w:ins>
          </w:p>
          <w:p w14:paraId="5BB91D9B" w14:textId="77777777" w:rsidR="00A47B4C" w:rsidRPr="00A47B4C" w:rsidRDefault="00A47B4C">
            <w:pPr>
              <w:rPr>
                <w:ins w:id="4015" w:author="Borja Gonzalez" w:date="2017-09-28T19:09:00Z"/>
                <w:lang w:val="en-US"/>
                <w:rPrChange w:id="4016" w:author="Borja Gonzalez" w:date="2017-09-28T19:09:00Z">
                  <w:rPr>
                    <w:ins w:id="4017" w:author="Borja Gonzalez" w:date="2017-09-28T19:09:00Z"/>
                    <w:rFonts w:ascii="Monaco" w:eastAsiaTheme="majorEastAsia" w:hAnsi="Monaco" w:cs="Monaco"/>
                    <w:color w:val="243F60" w:themeColor="accent1" w:themeShade="7F"/>
                    <w:sz w:val="32"/>
                    <w:szCs w:val="32"/>
                    <w:lang w:val="en-US"/>
                  </w:rPr>
                </w:rPrChange>
              </w:rPr>
              <w:pPrChange w:id="4018" w:author="GONZALEZ DIAZ, BORJA" w:date="2017-09-29T19:27:00Z">
                <w:pPr>
                  <w:keepNext/>
                  <w:keepLines/>
                  <w:widowControl w:val="0"/>
                  <w:autoSpaceDE w:val="0"/>
                  <w:autoSpaceDN w:val="0"/>
                  <w:adjustRightInd w:val="0"/>
                  <w:spacing w:before="200"/>
                  <w:outlineLvl w:val="4"/>
                </w:pPr>
              </w:pPrChange>
            </w:pPr>
            <w:ins w:id="4019" w:author="Borja Gonzalez" w:date="2017-09-28T19:09:00Z">
              <w:r w:rsidRPr="00A47B4C">
                <w:rPr>
                  <w:lang w:val="en-US"/>
                  <w:rPrChange w:id="4020" w:author="Borja Gonzalez" w:date="2017-09-28T19:09:00Z">
                    <w:rPr>
                      <w:rFonts w:ascii="Monaco" w:hAnsi="Monaco" w:cs="Monaco"/>
                      <w:sz w:val="32"/>
                      <w:szCs w:val="32"/>
                      <w:lang w:val="en-US"/>
                    </w:rPr>
                  </w:rPrChange>
                </w:rPr>
                <w:tab/>
              </w:r>
              <w:r w:rsidRPr="00A47B4C">
                <w:rPr>
                  <w:lang w:val="en-US"/>
                  <w:rPrChange w:id="4021" w:author="Borja Gonzalez" w:date="2017-09-28T19:09:00Z">
                    <w:rPr>
                      <w:rFonts w:ascii="Monaco" w:hAnsi="Monaco" w:cs="Monaco"/>
                      <w:sz w:val="32"/>
                      <w:szCs w:val="32"/>
                      <w:lang w:val="en-US"/>
                    </w:rPr>
                  </w:rPrChange>
                </w:rPr>
                <w:tab/>
              </w:r>
              <w:r w:rsidRPr="00A47B4C">
                <w:rPr>
                  <w:lang w:val="en-US"/>
                  <w:rPrChange w:id="4022" w:author="Borja Gonzalez" w:date="2017-09-28T19:09:00Z">
                    <w:rPr>
                      <w:rFonts w:ascii="Monaco" w:hAnsi="Monaco" w:cs="Monaco"/>
                      <w:sz w:val="32"/>
                      <w:szCs w:val="32"/>
                      <w:lang w:val="en-US"/>
                    </w:rPr>
                  </w:rPrChange>
                </w:rPr>
                <w:tab/>
              </w:r>
              <w:r w:rsidRPr="00A47B4C">
                <w:rPr>
                  <w:lang w:val="en-US"/>
                  <w:rPrChange w:id="4023" w:author="Borja Gonzalez" w:date="2017-09-28T19:09:00Z">
                    <w:rPr>
                      <w:rFonts w:ascii="Monaco" w:hAnsi="Monaco" w:cs="Monaco"/>
                      <w:sz w:val="32"/>
                      <w:szCs w:val="32"/>
                      <w:lang w:val="en-US"/>
                    </w:rPr>
                  </w:rPrChange>
                </w:rPr>
                <w:tab/>
                <w:t>fila1.insertCell(0).innerHTML = '</w:t>
              </w:r>
              <w:r w:rsidRPr="00A47B4C">
                <w:rPr>
                  <w:b/>
                  <w:bCs/>
                  <w:color w:val="204A87"/>
                  <w:lang w:val="en-US"/>
                  <w:rPrChange w:id="4024" w:author="Borja Gonzalez" w:date="2017-09-28T19:09:00Z">
                    <w:rPr>
                      <w:rFonts w:ascii="Monaco" w:hAnsi="Monaco" w:cs="Monaco"/>
                      <w:b/>
                      <w:bCs/>
                      <w:color w:val="204A87"/>
                      <w:sz w:val="32"/>
                      <w:szCs w:val="32"/>
                      <w:lang w:val="en-US"/>
                    </w:rPr>
                  </w:rPrChange>
                </w:rPr>
                <w:t>&lt;button</w:t>
              </w:r>
              <w:r w:rsidRPr="00A47B4C">
                <w:rPr>
                  <w:lang w:val="en-US"/>
                  <w:rPrChange w:id="4025" w:author="Borja Gonzalez" w:date="2017-09-28T19:09:00Z">
                    <w:rPr>
                      <w:rFonts w:ascii="Monaco" w:hAnsi="Monaco" w:cs="Monaco"/>
                      <w:sz w:val="32"/>
                      <w:szCs w:val="32"/>
                      <w:lang w:val="en-US"/>
                    </w:rPr>
                  </w:rPrChange>
                </w:rPr>
                <w:t xml:space="preserve"> </w:t>
              </w:r>
              <w:r w:rsidRPr="00A47B4C">
                <w:rPr>
                  <w:color w:val="C4A000"/>
                  <w:lang w:val="en-US"/>
                  <w:rPrChange w:id="4026" w:author="Borja Gonzalez" w:date="2017-09-28T19:09:00Z">
                    <w:rPr>
                      <w:rFonts w:ascii="Monaco" w:hAnsi="Monaco" w:cs="Monaco"/>
                      <w:color w:val="C4A000"/>
                      <w:sz w:val="32"/>
                      <w:szCs w:val="32"/>
                      <w:lang w:val="en-US"/>
                    </w:rPr>
                  </w:rPrChange>
                </w:rPr>
                <w:t>class=</w:t>
              </w:r>
              <w:r w:rsidRPr="00A47B4C">
                <w:rPr>
                  <w:color w:val="4E9A06"/>
                  <w:lang w:val="en-US"/>
                  <w:rPrChange w:id="4027" w:author="Borja Gonzalez" w:date="2017-09-28T19:09:00Z">
                    <w:rPr>
                      <w:rFonts w:ascii="Monaco" w:hAnsi="Monaco" w:cs="Monaco"/>
                      <w:color w:val="4E9A06"/>
                      <w:sz w:val="32"/>
                      <w:szCs w:val="32"/>
                      <w:lang w:val="en-US"/>
                    </w:rPr>
                  </w:rPrChange>
                </w:rPr>
                <w:t>"bt"</w:t>
              </w:r>
              <w:r w:rsidRPr="00A47B4C">
                <w:rPr>
                  <w:lang w:val="en-US"/>
                  <w:rPrChange w:id="4028" w:author="Borja Gonzalez" w:date="2017-09-28T19:09:00Z">
                    <w:rPr>
                      <w:rFonts w:ascii="Monaco" w:hAnsi="Monaco" w:cs="Monaco"/>
                      <w:sz w:val="32"/>
                      <w:szCs w:val="32"/>
                      <w:lang w:val="en-US"/>
                    </w:rPr>
                  </w:rPrChange>
                </w:rPr>
                <w:t xml:space="preserve"> </w:t>
              </w:r>
              <w:r w:rsidRPr="00A47B4C">
                <w:rPr>
                  <w:color w:val="C4A000"/>
                  <w:lang w:val="en-US"/>
                  <w:rPrChange w:id="4029" w:author="Borja Gonzalez" w:date="2017-09-28T19:09:00Z">
                    <w:rPr>
                      <w:rFonts w:ascii="Monaco" w:hAnsi="Monaco" w:cs="Monaco"/>
                      <w:color w:val="C4A000"/>
                      <w:sz w:val="32"/>
                      <w:szCs w:val="32"/>
                      <w:lang w:val="en-US"/>
                    </w:rPr>
                  </w:rPrChange>
                </w:rPr>
                <w:t>type=</w:t>
              </w:r>
              <w:r w:rsidRPr="00A47B4C">
                <w:rPr>
                  <w:color w:val="4E9A06"/>
                  <w:lang w:val="en-US"/>
                  <w:rPrChange w:id="4030" w:author="Borja Gonzalez" w:date="2017-09-28T19:09:00Z">
                    <w:rPr>
                      <w:rFonts w:ascii="Monaco" w:hAnsi="Monaco" w:cs="Monaco"/>
                      <w:color w:val="4E9A06"/>
                      <w:sz w:val="32"/>
                      <w:szCs w:val="32"/>
                      <w:lang w:val="en-US"/>
                    </w:rPr>
                  </w:rPrChange>
                </w:rPr>
                <w:t>"button"</w:t>
              </w:r>
              <w:r w:rsidRPr="00A47B4C">
                <w:rPr>
                  <w:lang w:val="en-US"/>
                  <w:rPrChange w:id="4031" w:author="Borja Gonzalez" w:date="2017-09-28T19:09:00Z">
                    <w:rPr>
                      <w:rFonts w:ascii="Monaco" w:hAnsi="Monaco" w:cs="Monaco"/>
                      <w:sz w:val="32"/>
                      <w:szCs w:val="32"/>
                      <w:lang w:val="en-US"/>
                    </w:rPr>
                  </w:rPrChange>
                </w:rPr>
                <w:t xml:space="preserve"> </w:t>
              </w:r>
              <w:r w:rsidRPr="00A47B4C">
                <w:rPr>
                  <w:color w:val="C4A000"/>
                  <w:lang w:val="en-US"/>
                  <w:rPrChange w:id="4032" w:author="Borja Gonzalez" w:date="2017-09-28T19:09:00Z">
                    <w:rPr>
                      <w:rFonts w:ascii="Monaco" w:hAnsi="Monaco" w:cs="Monaco"/>
                      <w:color w:val="C4A000"/>
                      <w:sz w:val="32"/>
                      <w:szCs w:val="32"/>
                      <w:lang w:val="en-US"/>
                    </w:rPr>
                  </w:rPrChange>
                </w:rPr>
                <w:t>onClick=</w:t>
              </w:r>
              <w:r w:rsidRPr="00A47B4C">
                <w:rPr>
                  <w:color w:val="4E9A06"/>
                  <w:lang w:val="en-US"/>
                  <w:rPrChange w:id="4033" w:author="Borja Gonzalez" w:date="2017-09-28T19:09:00Z">
                    <w:rPr>
                      <w:rFonts w:ascii="Monaco" w:hAnsi="Monaco" w:cs="Monaco"/>
                      <w:color w:val="4E9A06"/>
                      <w:sz w:val="32"/>
                      <w:szCs w:val="32"/>
                      <w:lang w:val="en-US"/>
                    </w:rPr>
                  </w:rPrChange>
                </w:rPr>
                <w:t>"Evolucion(2)"</w:t>
              </w:r>
              <w:r w:rsidRPr="00A47B4C">
                <w:rPr>
                  <w:b/>
                  <w:bCs/>
                  <w:color w:val="204A87"/>
                  <w:lang w:val="en-US"/>
                  <w:rPrChange w:id="4034" w:author="Borja Gonzalez" w:date="2017-09-28T19:09:00Z">
                    <w:rPr>
                      <w:rFonts w:ascii="Monaco" w:hAnsi="Monaco" w:cs="Monaco"/>
                      <w:b/>
                      <w:bCs/>
                      <w:color w:val="204A87"/>
                      <w:sz w:val="32"/>
                      <w:szCs w:val="32"/>
                      <w:lang w:val="en-US"/>
                    </w:rPr>
                  </w:rPrChange>
                </w:rPr>
                <w:t>&gt;</w:t>
              </w:r>
              <w:r w:rsidRPr="00A47B4C">
                <w:rPr>
                  <w:lang w:val="en-US"/>
                  <w:rPrChange w:id="4035" w:author="Borja Gonzalez" w:date="2017-09-28T19:09:00Z">
                    <w:rPr>
                      <w:rFonts w:ascii="Monaco" w:hAnsi="Monaco" w:cs="Monaco"/>
                      <w:sz w:val="32"/>
                      <w:szCs w:val="32"/>
                      <w:lang w:val="en-US"/>
                    </w:rPr>
                  </w:rPrChange>
                </w:rPr>
                <w:t>Evolución del movimieto</w:t>
              </w:r>
              <w:r w:rsidRPr="00A47B4C">
                <w:rPr>
                  <w:b/>
                  <w:bCs/>
                  <w:color w:val="204A87"/>
                  <w:lang w:val="en-US"/>
                  <w:rPrChange w:id="4036" w:author="Borja Gonzalez" w:date="2017-09-28T19:09:00Z">
                    <w:rPr>
                      <w:rFonts w:ascii="Monaco" w:hAnsi="Monaco" w:cs="Monaco"/>
                      <w:b/>
                      <w:bCs/>
                      <w:color w:val="204A87"/>
                      <w:sz w:val="32"/>
                      <w:szCs w:val="32"/>
                      <w:lang w:val="en-US"/>
                    </w:rPr>
                  </w:rPrChange>
                </w:rPr>
                <w:t>&lt;/button&gt;</w:t>
              </w:r>
              <w:r w:rsidRPr="00A47B4C">
                <w:rPr>
                  <w:lang w:val="en-US"/>
                  <w:rPrChange w:id="4037" w:author="Borja Gonzalez" w:date="2017-09-28T19:09:00Z">
                    <w:rPr>
                      <w:rFonts w:ascii="Monaco" w:hAnsi="Monaco" w:cs="Monaco"/>
                      <w:sz w:val="32"/>
                      <w:szCs w:val="32"/>
                      <w:lang w:val="en-US"/>
                    </w:rPr>
                  </w:rPrChange>
                </w:rPr>
                <w:t>';</w:t>
              </w:r>
            </w:ins>
          </w:p>
          <w:p w14:paraId="67B1BC8A" w14:textId="77777777" w:rsidR="00A47B4C" w:rsidRPr="00A47B4C" w:rsidRDefault="00A47B4C">
            <w:pPr>
              <w:rPr>
                <w:ins w:id="4038" w:author="Borja Gonzalez" w:date="2017-09-28T19:09:00Z"/>
                <w:lang w:val="en-US"/>
                <w:rPrChange w:id="4039" w:author="Borja Gonzalez" w:date="2017-09-28T19:09:00Z">
                  <w:rPr>
                    <w:ins w:id="4040" w:author="Borja Gonzalez" w:date="2017-09-28T19:09:00Z"/>
                    <w:rFonts w:ascii="Monaco" w:eastAsiaTheme="majorEastAsia" w:hAnsi="Monaco" w:cs="Monaco"/>
                    <w:color w:val="243F60" w:themeColor="accent1" w:themeShade="7F"/>
                    <w:sz w:val="32"/>
                    <w:szCs w:val="32"/>
                    <w:lang w:val="en-US"/>
                  </w:rPr>
                </w:rPrChange>
              </w:rPr>
              <w:pPrChange w:id="4041" w:author="GONZALEZ DIAZ, BORJA" w:date="2017-09-29T19:27:00Z">
                <w:pPr>
                  <w:keepNext/>
                  <w:keepLines/>
                  <w:widowControl w:val="0"/>
                  <w:autoSpaceDE w:val="0"/>
                  <w:autoSpaceDN w:val="0"/>
                  <w:adjustRightInd w:val="0"/>
                  <w:spacing w:before="200"/>
                  <w:outlineLvl w:val="4"/>
                </w:pPr>
              </w:pPrChange>
            </w:pPr>
            <w:ins w:id="4042" w:author="Borja Gonzalez" w:date="2017-09-28T19:09:00Z">
              <w:r w:rsidRPr="00A47B4C">
                <w:rPr>
                  <w:lang w:val="en-US"/>
                  <w:rPrChange w:id="4043" w:author="Borja Gonzalez" w:date="2017-09-28T19:09:00Z">
                    <w:rPr>
                      <w:rFonts w:ascii="Monaco" w:hAnsi="Monaco" w:cs="Monaco"/>
                      <w:sz w:val="32"/>
                      <w:szCs w:val="32"/>
                      <w:lang w:val="en-US"/>
                    </w:rPr>
                  </w:rPrChange>
                </w:rPr>
                <w:tab/>
              </w:r>
              <w:r w:rsidRPr="00A47B4C">
                <w:rPr>
                  <w:lang w:val="en-US"/>
                  <w:rPrChange w:id="4044" w:author="Borja Gonzalez" w:date="2017-09-28T19:09:00Z">
                    <w:rPr>
                      <w:rFonts w:ascii="Monaco" w:hAnsi="Monaco" w:cs="Monaco"/>
                      <w:sz w:val="32"/>
                      <w:szCs w:val="32"/>
                      <w:lang w:val="en-US"/>
                    </w:rPr>
                  </w:rPrChange>
                </w:rPr>
                <w:tab/>
              </w:r>
              <w:r w:rsidRPr="00A47B4C">
                <w:rPr>
                  <w:lang w:val="en-US"/>
                  <w:rPrChange w:id="4045" w:author="Borja Gonzalez" w:date="2017-09-28T19:09:00Z">
                    <w:rPr>
                      <w:rFonts w:ascii="Monaco" w:hAnsi="Monaco" w:cs="Monaco"/>
                      <w:sz w:val="32"/>
                      <w:szCs w:val="32"/>
                      <w:lang w:val="en-US"/>
                    </w:rPr>
                  </w:rPrChange>
                </w:rPr>
                <w:tab/>
              </w:r>
              <w:r w:rsidRPr="00A47B4C">
                <w:rPr>
                  <w:lang w:val="en-US"/>
                  <w:rPrChange w:id="4046" w:author="Borja Gonzalez" w:date="2017-09-28T19:09:00Z">
                    <w:rPr>
                      <w:rFonts w:ascii="Monaco" w:hAnsi="Monaco" w:cs="Monaco"/>
                      <w:sz w:val="32"/>
                      <w:szCs w:val="32"/>
                      <w:lang w:val="en-US"/>
                    </w:rPr>
                  </w:rPrChange>
                </w:rPr>
                <w:tab/>
                <w:t>fila1.insertCell(0).innerHTML = '</w:t>
              </w:r>
              <w:r w:rsidRPr="00A47B4C">
                <w:rPr>
                  <w:b/>
                  <w:bCs/>
                  <w:color w:val="204A87"/>
                  <w:lang w:val="en-US"/>
                  <w:rPrChange w:id="4047" w:author="Borja Gonzalez" w:date="2017-09-28T19:09:00Z">
                    <w:rPr>
                      <w:rFonts w:ascii="Monaco" w:hAnsi="Monaco" w:cs="Monaco"/>
                      <w:b/>
                      <w:bCs/>
                      <w:color w:val="204A87"/>
                      <w:sz w:val="32"/>
                      <w:szCs w:val="32"/>
                      <w:lang w:val="en-US"/>
                    </w:rPr>
                  </w:rPrChange>
                </w:rPr>
                <w:t>&lt;button</w:t>
              </w:r>
              <w:r w:rsidRPr="00A47B4C">
                <w:rPr>
                  <w:lang w:val="en-US"/>
                  <w:rPrChange w:id="4048" w:author="Borja Gonzalez" w:date="2017-09-28T19:09:00Z">
                    <w:rPr>
                      <w:rFonts w:ascii="Monaco" w:hAnsi="Monaco" w:cs="Monaco"/>
                      <w:sz w:val="32"/>
                      <w:szCs w:val="32"/>
                      <w:lang w:val="en-US"/>
                    </w:rPr>
                  </w:rPrChange>
                </w:rPr>
                <w:t xml:space="preserve"> </w:t>
              </w:r>
              <w:r w:rsidRPr="00A47B4C">
                <w:rPr>
                  <w:color w:val="C4A000"/>
                  <w:lang w:val="en-US"/>
                  <w:rPrChange w:id="4049" w:author="Borja Gonzalez" w:date="2017-09-28T19:09:00Z">
                    <w:rPr>
                      <w:rFonts w:ascii="Monaco" w:hAnsi="Monaco" w:cs="Monaco"/>
                      <w:color w:val="C4A000"/>
                      <w:sz w:val="32"/>
                      <w:szCs w:val="32"/>
                      <w:lang w:val="en-US"/>
                    </w:rPr>
                  </w:rPrChange>
                </w:rPr>
                <w:t>class=</w:t>
              </w:r>
              <w:r w:rsidRPr="00A47B4C">
                <w:rPr>
                  <w:color w:val="4E9A06"/>
                  <w:lang w:val="en-US"/>
                  <w:rPrChange w:id="4050" w:author="Borja Gonzalez" w:date="2017-09-28T19:09:00Z">
                    <w:rPr>
                      <w:rFonts w:ascii="Monaco" w:hAnsi="Monaco" w:cs="Monaco"/>
                      <w:color w:val="4E9A06"/>
                      <w:sz w:val="32"/>
                      <w:szCs w:val="32"/>
                      <w:lang w:val="en-US"/>
                    </w:rPr>
                  </w:rPrChange>
                </w:rPr>
                <w:t>"bt"</w:t>
              </w:r>
              <w:r w:rsidRPr="00A47B4C">
                <w:rPr>
                  <w:lang w:val="en-US"/>
                  <w:rPrChange w:id="4051" w:author="Borja Gonzalez" w:date="2017-09-28T19:09:00Z">
                    <w:rPr>
                      <w:rFonts w:ascii="Monaco" w:hAnsi="Monaco" w:cs="Monaco"/>
                      <w:sz w:val="32"/>
                      <w:szCs w:val="32"/>
                      <w:lang w:val="en-US"/>
                    </w:rPr>
                  </w:rPrChange>
                </w:rPr>
                <w:t xml:space="preserve"> </w:t>
              </w:r>
              <w:r w:rsidRPr="00A47B4C">
                <w:rPr>
                  <w:color w:val="C4A000"/>
                  <w:lang w:val="en-US"/>
                  <w:rPrChange w:id="4052" w:author="Borja Gonzalez" w:date="2017-09-28T19:09:00Z">
                    <w:rPr>
                      <w:rFonts w:ascii="Monaco" w:hAnsi="Monaco" w:cs="Monaco"/>
                      <w:color w:val="C4A000"/>
                      <w:sz w:val="32"/>
                      <w:szCs w:val="32"/>
                      <w:lang w:val="en-US"/>
                    </w:rPr>
                  </w:rPrChange>
                </w:rPr>
                <w:t>type=</w:t>
              </w:r>
              <w:r w:rsidRPr="00A47B4C">
                <w:rPr>
                  <w:color w:val="4E9A06"/>
                  <w:lang w:val="en-US"/>
                  <w:rPrChange w:id="4053" w:author="Borja Gonzalez" w:date="2017-09-28T19:09:00Z">
                    <w:rPr>
                      <w:rFonts w:ascii="Monaco" w:hAnsi="Monaco" w:cs="Monaco"/>
                      <w:color w:val="4E9A06"/>
                      <w:sz w:val="32"/>
                      <w:szCs w:val="32"/>
                      <w:lang w:val="en-US"/>
                    </w:rPr>
                  </w:rPrChange>
                </w:rPr>
                <w:t>"button"</w:t>
              </w:r>
              <w:r w:rsidRPr="00A47B4C">
                <w:rPr>
                  <w:lang w:val="en-US"/>
                  <w:rPrChange w:id="4054" w:author="Borja Gonzalez" w:date="2017-09-28T19:09:00Z">
                    <w:rPr>
                      <w:rFonts w:ascii="Monaco" w:hAnsi="Monaco" w:cs="Monaco"/>
                      <w:sz w:val="32"/>
                      <w:szCs w:val="32"/>
                      <w:lang w:val="en-US"/>
                    </w:rPr>
                  </w:rPrChange>
                </w:rPr>
                <w:t xml:space="preserve"> </w:t>
              </w:r>
              <w:r w:rsidRPr="00A47B4C">
                <w:rPr>
                  <w:color w:val="C4A000"/>
                  <w:lang w:val="en-US"/>
                  <w:rPrChange w:id="4055" w:author="Borja Gonzalez" w:date="2017-09-28T19:09:00Z">
                    <w:rPr>
                      <w:rFonts w:ascii="Monaco" w:hAnsi="Monaco" w:cs="Monaco"/>
                      <w:color w:val="C4A000"/>
                      <w:sz w:val="32"/>
                      <w:szCs w:val="32"/>
                      <w:lang w:val="en-US"/>
                    </w:rPr>
                  </w:rPrChange>
                </w:rPr>
                <w:t>onClick=</w:t>
              </w:r>
              <w:r w:rsidRPr="00A47B4C">
                <w:rPr>
                  <w:color w:val="4E9A06"/>
                  <w:lang w:val="en-US"/>
                  <w:rPrChange w:id="4056" w:author="Borja Gonzalez" w:date="2017-09-28T19:09:00Z">
                    <w:rPr>
                      <w:rFonts w:ascii="Monaco" w:hAnsi="Monaco" w:cs="Monaco"/>
                      <w:color w:val="4E9A06"/>
                      <w:sz w:val="32"/>
                      <w:szCs w:val="32"/>
                      <w:lang w:val="en-US"/>
                    </w:rPr>
                  </w:rPrChange>
                </w:rPr>
                <w:t>"Evolucion(3)"</w:t>
              </w:r>
              <w:r w:rsidRPr="00A47B4C">
                <w:rPr>
                  <w:b/>
                  <w:bCs/>
                  <w:color w:val="204A87"/>
                  <w:lang w:val="en-US"/>
                  <w:rPrChange w:id="4057" w:author="Borja Gonzalez" w:date="2017-09-28T19:09:00Z">
                    <w:rPr>
                      <w:rFonts w:ascii="Monaco" w:hAnsi="Monaco" w:cs="Monaco"/>
                      <w:b/>
                      <w:bCs/>
                      <w:color w:val="204A87"/>
                      <w:sz w:val="32"/>
                      <w:szCs w:val="32"/>
                      <w:lang w:val="en-US"/>
                    </w:rPr>
                  </w:rPrChange>
                </w:rPr>
                <w:t>&gt;</w:t>
              </w:r>
              <w:r w:rsidRPr="00A47B4C">
                <w:rPr>
                  <w:lang w:val="en-US"/>
                  <w:rPrChange w:id="4058" w:author="Borja Gonzalez" w:date="2017-09-28T19:09:00Z">
                    <w:rPr>
                      <w:rFonts w:ascii="Monaco" w:hAnsi="Monaco" w:cs="Monaco"/>
                      <w:sz w:val="32"/>
                      <w:szCs w:val="32"/>
                      <w:lang w:val="en-US"/>
                    </w:rPr>
                  </w:rPrChange>
                </w:rPr>
                <w:t>Evolución del movimieto</w:t>
              </w:r>
              <w:r w:rsidRPr="00A47B4C">
                <w:rPr>
                  <w:b/>
                  <w:bCs/>
                  <w:color w:val="204A87"/>
                  <w:lang w:val="en-US"/>
                  <w:rPrChange w:id="4059" w:author="Borja Gonzalez" w:date="2017-09-28T19:09:00Z">
                    <w:rPr>
                      <w:rFonts w:ascii="Monaco" w:hAnsi="Monaco" w:cs="Monaco"/>
                      <w:b/>
                      <w:bCs/>
                      <w:color w:val="204A87"/>
                      <w:sz w:val="32"/>
                      <w:szCs w:val="32"/>
                      <w:lang w:val="en-US"/>
                    </w:rPr>
                  </w:rPrChange>
                </w:rPr>
                <w:t>&lt;/button&gt;</w:t>
              </w:r>
              <w:r w:rsidRPr="00A47B4C">
                <w:rPr>
                  <w:lang w:val="en-US"/>
                  <w:rPrChange w:id="4060" w:author="Borja Gonzalez" w:date="2017-09-28T19:09:00Z">
                    <w:rPr>
                      <w:rFonts w:ascii="Monaco" w:hAnsi="Monaco" w:cs="Monaco"/>
                      <w:sz w:val="32"/>
                      <w:szCs w:val="32"/>
                      <w:lang w:val="en-US"/>
                    </w:rPr>
                  </w:rPrChange>
                </w:rPr>
                <w:t>';</w:t>
              </w:r>
            </w:ins>
          </w:p>
          <w:p w14:paraId="289AF64A" w14:textId="77777777" w:rsidR="00A47B4C" w:rsidRPr="00A47B4C" w:rsidRDefault="00A47B4C">
            <w:pPr>
              <w:rPr>
                <w:ins w:id="4061" w:author="Borja Gonzalez" w:date="2017-09-28T19:09:00Z"/>
                <w:lang w:val="en-US"/>
                <w:rPrChange w:id="4062" w:author="Borja Gonzalez" w:date="2017-09-28T19:09:00Z">
                  <w:rPr>
                    <w:ins w:id="4063" w:author="Borja Gonzalez" w:date="2017-09-28T19:09:00Z"/>
                    <w:rFonts w:ascii="Monaco" w:eastAsiaTheme="majorEastAsia" w:hAnsi="Monaco" w:cs="Monaco"/>
                    <w:color w:val="243F60" w:themeColor="accent1" w:themeShade="7F"/>
                    <w:sz w:val="32"/>
                    <w:szCs w:val="32"/>
                    <w:lang w:val="en-US"/>
                  </w:rPr>
                </w:rPrChange>
              </w:rPr>
              <w:pPrChange w:id="4064" w:author="GONZALEZ DIAZ, BORJA" w:date="2017-09-29T19:27:00Z">
                <w:pPr>
                  <w:keepNext/>
                  <w:keepLines/>
                  <w:widowControl w:val="0"/>
                  <w:autoSpaceDE w:val="0"/>
                  <w:autoSpaceDN w:val="0"/>
                  <w:adjustRightInd w:val="0"/>
                  <w:spacing w:before="200"/>
                  <w:outlineLvl w:val="4"/>
                </w:pPr>
              </w:pPrChange>
            </w:pPr>
            <w:ins w:id="4065" w:author="Borja Gonzalez" w:date="2017-09-28T19:09:00Z">
              <w:r w:rsidRPr="00A47B4C">
                <w:rPr>
                  <w:lang w:val="en-US"/>
                  <w:rPrChange w:id="4066" w:author="Borja Gonzalez" w:date="2017-09-28T19:09:00Z">
                    <w:rPr>
                      <w:rFonts w:ascii="Monaco" w:hAnsi="Monaco" w:cs="Monaco"/>
                      <w:sz w:val="32"/>
                      <w:szCs w:val="32"/>
                      <w:lang w:val="en-US"/>
                    </w:rPr>
                  </w:rPrChange>
                </w:rPr>
                <w:tab/>
                <w:t>}</w:t>
              </w:r>
            </w:ins>
          </w:p>
          <w:p w14:paraId="5BE74DE5" w14:textId="77777777" w:rsidR="00A47B4C" w:rsidDel="007C0295" w:rsidRDefault="00A47B4C">
            <w:pPr>
              <w:rPr>
                <w:ins w:id="4067" w:author="Borja Gonzalez" w:date="2017-09-28T19:09:00Z"/>
                <w:del w:id="4068" w:author="GONZALEZ DIAZ, BORJA" w:date="2017-09-29T19:27:00Z"/>
                <w:sz w:val="32"/>
                <w:szCs w:val="32"/>
                <w:lang w:val="en-US"/>
              </w:rPr>
              <w:pPrChange w:id="4069" w:author="GONZALEZ DIAZ, BORJA" w:date="2017-09-29T19:27:00Z">
                <w:pPr>
                  <w:widowControl w:val="0"/>
                  <w:autoSpaceDE w:val="0"/>
                  <w:autoSpaceDN w:val="0"/>
                  <w:adjustRightInd w:val="0"/>
                </w:pPr>
              </w:pPrChange>
            </w:pPr>
            <w:ins w:id="4070" w:author="Borja Gonzalez" w:date="2017-09-28T19:09:00Z">
              <w:r w:rsidRPr="00A47B4C">
                <w:rPr>
                  <w:lang w:val="en-US"/>
                  <w:rPrChange w:id="4071" w:author="Borja Gonzalez" w:date="2017-09-28T19:09:00Z">
                    <w:rPr>
                      <w:rFonts w:ascii="Monaco" w:hAnsi="Monaco" w:cs="Monaco"/>
                      <w:sz w:val="32"/>
                      <w:szCs w:val="32"/>
                      <w:lang w:val="en-US"/>
                    </w:rPr>
                  </w:rPrChange>
                </w:rPr>
                <w:t>});</w:t>
              </w:r>
            </w:ins>
          </w:p>
          <w:p w14:paraId="3E859618" w14:textId="77777777" w:rsidR="00A47B4C" w:rsidRDefault="00A47B4C" w:rsidP="00BC4CE1">
            <w:pPr>
              <w:rPr>
                <w:ins w:id="4072"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4073" w:author="Borja Gonzalez" w:date="2017-09-28T19:10:00Z"/>
        </w:rPr>
      </w:pPr>
      <w:del w:id="4074" w:author="Borja Gonzalez" w:date="2017-09-28T19:10:00Z">
        <w:r w:rsidDel="00A47B4C">
          <w:rPr>
            <w:noProof/>
            <w:lang w:eastAsia="es-ES_tradnl"/>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090B2B4D" w14:textId="77777777" w:rsidTr="00A47B4C">
        <w:trPr>
          <w:ins w:id="4075" w:author="Borja Gonzalez" w:date="2017-09-28T19:10:00Z"/>
        </w:trPr>
        <w:tc>
          <w:tcPr>
            <w:tcW w:w="8856" w:type="dxa"/>
          </w:tcPr>
          <w:p w14:paraId="742F1169" w14:textId="77777777" w:rsidR="00A47B4C" w:rsidRPr="00A47B4C" w:rsidRDefault="00A47B4C">
            <w:pPr>
              <w:rPr>
                <w:ins w:id="4076" w:author="Borja Gonzalez" w:date="2017-09-28T19:10:00Z"/>
                <w:lang w:val="en-US"/>
                <w:rPrChange w:id="4077" w:author="Borja Gonzalez" w:date="2017-09-28T19:10:00Z">
                  <w:rPr>
                    <w:ins w:id="4078" w:author="Borja Gonzalez" w:date="2017-09-28T19:10:00Z"/>
                    <w:rFonts w:ascii="Monaco" w:eastAsiaTheme="majorEastAsia" w:hAnsi="Monaco" w:cs="Monaco"/>
                    <w:color w:val="243F60" w:themeColor="accent1" w:themeShade="7F"/>
                    <w:sz w:val="32"/>
                    <w:szCs w:val="32"/>
                    <w:lang w:val="en-US"/>
                  </w:rPr>
                </w:rPrChange>
              </w:rPr>
              <w:pPrChange w:id="4079" w:author="GONZALEZ DIAZ, BORJA" w:date="2017-09-29T19:27:00Z">
                <w:pPr>
                  <w:keepNext/>
                  <w:keepLines/>
                  <w:widowControl w:val="0"/>
                  <w:autoSpaceDE w:val="0"/>
                  <w:autoSpaceDN w:val="0"/>
                  <w:adjustRightInd w:val="0"/>
                  <w:spacing w:before="200"/>
                  <w:outlineLvl w:val="4"/>
                </w:pPr>
              </w:pPrChange>
            </w:pPr>
            <w:ins w:id="4080" w:author="Borja Gonzalez" w:date="2017-09-28T19:10:00Z">
              <w:r w:rsidRPr="00A47B4C">
                <w:rPr>
                  <w:b/>
                  <w:bCs/>
                  <w:color w:val="204A87"/>
                  <w:lang w:val="en-US"/>
                  <w:rPrChange w:id="4081" w:author="Borja Gonzalez" w:date="2017-09-28T19:10:00Z">
                    <w:rPr>
                      <w:rFonts w:ascii="Monaco" w:hAnsi="Monaco" w:cs="Monaco"/>
                      <w:b/>
                      <w:bCs/>
                      <w:color w:val="204A87"/>
                      <w:sz w:val="32"/>
                      <w:szCs w:val="32"/>
                      <w:lang w:val="en-US"/>
                    </w:rPr>
                  </w:rPrChange>
                </w:rPr>
                <w:t>function</w:t>
              </w:r>
              <w:r w:rsidRPr="00A47B4C">
                <w:rPr>
                  <w:lang w:val="en-US"/>
                  <w:rPrChange w:id="4082" w:author="Borja Gonzalez" w:date="2017-09-28T19:10:00Z">
                    <w:rPr>
                      <w:rFonts w:ascii="Monaco" w:hAnsi="Monaco" w:cs="Monaco"/>
                      <w:sz w:val="32"/>
                      <w:szCs w:val="32"/>
                      <w:lang w:val="en-US"/>
                    </w:rPr>
                  </w:rPrChange>
                </w:rPr>
                <w:t xml:space="preserve"> get_datos_node</w:t>
              </w:r>
              <w:r w:rsidRPr="00A47B4C">
                <w:rPr>
                  <w:b/>
                  <w:bCs/>
                  <w:lang w:val="en-US"/>
                  <w:rPrChange w:id="4083" w:author="Borja Gonzalez" w:date="2017-09-28T19:10:00Z">
                    <w:rPr>
                      <w:rFonts w:ascii="Monaco" w:hAnsi="Monaco" w:cs="Monaco"/>
                      <w:b/>
                      <w:bCs/>
                      <w:color w:val="000000"/>
                      <w:sz w:val="32"/>
                      <w:szCs w:val="32"/>
                      <w:lang w:val="en-US"/>
                    </w:rPr>
                  </w:rPrChange>
                </w:rPr>
                <w:t>(</w:t>
              </w:r>
              <w:r w:rsidRPr="00A47B4C">
                <w:rPr>
                  <w:lang w:val="en-US"/>
                  <w:rPrChange w:id="4084" w:author="Borja Gonzalez" w:date="2017-09-28T19:10:00Z">
                    <w:rPr>
                      <w:rFonts w:ascii="Monaco" w:hAnsi="Monaco" w:cs="Monaco"/>
                      <w:color w:val="000000"/>
                      <w:sz w:val="32"/>
                      <w:szCs w:val="32"/>
                      <w:lang w:val="en-US"/>
                    </w:rPr>
                  </w:rPrChange>
                </w:rPr>
                <w:t>id_p</w:t>
              </w:r>
              <w:r w:rsidRPr="00A47B4C">
                <w:rPr>
                  <w:b/>
                  <w:bCs/>
                  <w:lang w:val="en-US"/>
                  <w:rPrChange w:id="4085" w:author="Borja Gonzalez" w:date="2017-09-28T19:10:00Z">
                    <w:rPr>
                      <w:rFonts w:ascii="Monaco" w:hAnsi="Monaco" w:cs="Monaco"/>
                      <w:b/>
                      <w:bCs/>
                      <w:color w:val="000000"/>
                      <w:sz w:val="32"/>
                      <w:szCs w:val="32"/>
                      <w:lang w:val="en-US"/>
                    </w:rPr>
                  </w:rPrChange>
                </w:rPr>
                <w:t>,</w:t>
              </w:r>
              <w:r w:rsidRPr="00A47B4C">
                <w:rPr>
                  <w:lang w:val="en-US"/>
                  <w:rPrChange w:id="4086" w:author="Borja Gonzalez" w:date="2017-09-28T19:10:00Z">
                    <w:rPr>
                      <w:rFonts w:ascii="Monaco" w:hAnsi="Monaco" w:cs="Monaco"/>
                      <w:sz w:val="32"/>
                      <w:szCs w:val="32"/>
                      <w:lang w:val="en-US"/>
                    </w:rPr>
                  </w:rPrChange>
                </w:rPr>
                <w:t xml:space="preserve"> callback</w:t>
              </w:r>
              <w:r w:rsidRPr="00A47B4C">
                <w:rPr>
                  <w:b/>
                  <w:bCs/>
                  <w:lang w:val="en-US"/>
                  <w:rPrChange w:id="4087"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pPr>
              <w:rPr>
                <w:ins w:id="4088" w:author="Borja Gonzalez" w:date="2017-09-28T19:10:00Z"/>
                <w:lang w:val="en-US"/>
                <w:rPrChange w:id="4089" w:author="Borja Gonzalez" w:date="2017-09-28T19:10:00Z">
                  <w:rPr>
                    <w:ins w:id="4090" w:author="Borja Gonzalez" w:date="2017-09-28T19:10:00Z"/>
                    <w:rFonts w:ascii="Monaco" w:eastAsiaTheme="majorEastAsia" w:hAnsi="Monaco" w:cs="Monaco"/>
                    <w:color w:val="243F60" w:themeColor="accent1" w:themeShade="7F"/>
                    <w:sz w:val="32"/>
                    <w:szCs w:val="32"/>
                    <w:lang w:val="en-US"/>
                  </w:rPr>
                </w:rPrChange>
              </w:rPr>
              <w:pPrChange w:id="4091" w:author="GONZALEZ DIAZ, BORJA" w:date="2017-09-29T19:27:00Z">
                <w:pPr>
                  <w:keepNext/>
                  <w:keepLines/>
                  <w:widowControl w:val="0"/>
                  <w:autoSpaceDE w:val="0"/>
                  <w:autoSpaceDN w:val="0"/>
                  <w:adjustRightInd w:val="0"/>
                  <w:spacing w:before="200"/>
                  <w:outlineLvl w:val="4"/>
                </w:pPr>
              </w:pPrChange>
            </w:pPr>
            <w:ins w:id="4092" w:author="Borja Gonzalez" w:date="2017-09-28T19:10:00Z">
              <w:r w:rsidRPr="00A47B4C">
                <w:rPr>
                  <w:lang w:val="en-US"/>
                  <w:rPrChange w:id="4093" w:author="Borja Gonzalez" w:date="2017-09-28T19:10:00Z">
                    <w:rPr>
                      <w:rFonts w:ascii="Monaco" w:hAnsi="Monaco" w:cs="Monaco"/>
                      <w:sz w:val="32"/>
                      <w:szCs w:val="32"/>
                      <w:lang w:val="en-US"/>
                    </w:rPr>
                  </w:rPrChange>
                </w:rPr>
                <w:t xml:space="preserve">    </w:t>
              </w:r>
              <w:r w:rsidRPr="00A47B4C">
                <w:rPr>
                  <w:b/>
                  <w:bCs/>
                  <w:color w:val="204A87"/>
                  <w:lang w:val="en-US"/>
                  <w:rPrChange w:id="4094" w:author="Borja Gonzalez" w:date="2017-09-28T19:10:00Z">
                    <w:rPr>
                      <w:rFonts w:ascii="Monaco" w:hAnsi="Monaco" w:cs="Monaco"/>
                      <w:b/>
                      <w:bCs/>
                      <w:color w:val="204A87"/>
                      <w:sz w:val="32"/>
                      <w:szCs w:val="32"/>
                      <w:lang w:val="en-US"/>
                    </w:rPr>
                  </w:rPrChange>
                </w:rPr>
                <w:t>var</w:t>
              </w:r>
              <w:r w:rsidRPr="00A47B4C">
                <w:rPr>
                  <w:lang w:val="en-US"/>
                  <w:rPrChange w:id="4095" w:author="Borja Gonzalez" w:date="2017-09-28T19:10:00Z">
                    <w:rPr>
                      <w:rFonts w:ascii="Monaco" w:hAnsi="Monaco" w:cs="Monaco"/>
                      <w:sz w:val="32"/>
                      <w:szCs w:val="32"/>
                      <w:lang w:val="en-US"/>
                    </w:rPr>
                  </w:rPrChange>
                </w:rPr>
                <w:t xml:space="preserve"> socket </w:t>
              </w:r>
              <w:r w:rsidRPr="00A47B4C">
                <w:rPr>
                  <w:b/>
                  <w:bCs/>
                  <w:color w:val="CE5C00"/>
                  <w:lang w:val="en-US"/>
                  <w:rPrChange w:id="4096" w:author="Borja Gonzalez" w:date="2017-09-28T19:10:00Z">
                    <w:rPr>
                      <w:rFonts w:ascii="Monaco" w:hAnsi="Monaco" w:cs="Monaco"/>
                      <w:b/>
                      <w:bCs/>
                      <w:color w:val="CE5C00"/>
                      <w:sz w:val="32"/>
                      <w:szCs w:val="32"/>
                      <w:lang w:val="en-US"/>
                    </w:rPr>
                  </w:rPrChange>
                </w:rPr>
                <w:t>=</w:t>
              </w:r>
              <w:r w:rsidRPr="00A47B4C">
                <w:rPr>
                  <w:lang w:val="en-US"/>
                  <w:rPrChange w:id="4097" w:author="Borja Gonzalez" w:date="2017-09-28T19:10:00Z">
                    <w:rPr>
                      <w:rFonts w:ascii="Monaco" w:hAnsi="Monaco" w:cs="Monaco"/>
                      <w:sz w:val="32"/>
                      <w:szCs w:val="32"/>
                      <w:lang w:val="en-US"/>
                    </w:rPr>
                  </w:rPrChange>
                </w:rPr>
                <w:t xml:space="preserve"> io</w:t>
              </w:r>
              <w:r w:rsidRPr="00A47B4C">
                <w:rPr>
                  <w:b/>
                  <w:bCs/>
                  <w:lang w:val="en-US"/>
                  <w:rPrChange w:id="4098" w:author="Borja Gonzalez" w:date="2017-09-28T19:10:00Z">
                    <w:rPr>
                      <w:rFonts w:ascii="Monaco" w:hAnsi="Monaco" w:cs="Monaco"/>
                      <w:b/>
                      <w:bCs/>
                      <w:color w:val="000000"/>
                      <w:sz w:val="32"/>
                      <w:szCs w:val="32"/>
                      <w:lang w:val="en-US"/>
                    </w:rPr>
                  </w:rPrChange>
                </w:rPr>
                <w:t>.</w:t>
              </w:r>
              <w:r w:rsidRPr="00A47B4C">
                <w:rPr>
                  <w:lang w:val="en-US"/>
                  <w:rPrChange w:id="4099" w:author="Borja Gonzalez" w:date="2017-09-28T19:10:00Z">
                    <w:rPr>
                      <w:rFonts w:ascii="Monaco" w:hAnsi="Monaco" w:cs="Monaco"/>
                      <w:color w:val="000000"/>
                      <w:sz w:val="32"/>
                      <w:szCs w:val="32"/>
                      <w:lang w:val="en-US"/>
                    </w:rPr>
                  </w:rPrChange>
                </w:rPr>
                <w:t>connect</w:t>
              </w:r>
              <w:r w:rsidRPr="00A47B4C">
                <w:rPr>
                  <w:b/>
                  <w:bCs/>
                  <w:lang w:val="en-US"/>
                  <w:rPrChange w:id="4100" w:author="Borja Gonzalez" w:date="2017-09-28T19:10:00Z">
                    <w:rPr>
                      <w:rFonts w:ascii="Monaco" w:hAnsi="Monaco" w:cs="Monaco"/>
                      <w:b/>
                      <w:bCs/>
                      <w:color w:val="000000"/>
                      <w:sz w:val="32"/>
                      <w:szCs w:val="32"/>
                      <w:lang w:val="en-US"/>
                    </w:rPr>
                  </w:rPrChange>
                </w:rPr>
                <w:t>(</w:t>
              </w:r>
              <w:r w:rsidRPr="00A47B4C">
                <w:rPr>
                  <w:color w:val="4E9A06"/>
                  <w:lang w:val="en-US"/>
                  <w:rPrChange w:id="4101" w:author="Borja Gonzalez" w:date="2017-09-28T19:10:00Z">
                    <w:rPr>
                      <w:rFonts w:ascii="Monaco" w:hAnsi="Monaco" w:cs="Monaco"/>
                      <w:color w:val="4E9A06"/>
                      <w:sz w:val="32"/>
                      <w:szCs w:val="32"/>
                      <w:lang w:val="en-US"/>
                    </w:rPr>
                  </w:rPrChange>
                </w:rPr>
                <w:t>"http://172.20.10.5:8124"</w:t>
              </w:r>
              <w:r w:rsidRPr="00A47B4C">
                <w:rPr>
                  <w:b/>
                  <w:bCs/>
                  <w:lang w:val="en-US"/>
                  <w:rPrChange w:id="4102" w:author="Borja Gonzalez" w:date="2017-09-28T19:10:00Z">
                    <w:rPr>
                      <w:rFonts w:ascii="Monaco" w:hAnsi="Monaco" w:cs="Monaco"/>
                      <w:b/>
                      <w:bCs/>
                      <w:color w:val="000000"/>
                      <w:sz w:val="32"/>
                      <w:szCs w:val="32"/>
                      <w:lang w:val="en-US"/>
                    </w:rPr>
                  </w:rPrChange>
                </w:rPr>
                <w:t>);</w:t>
              </w:r>
              <w:r w:rsidRPr="00A47B4C">
                <w:rPr>
                  <w:lang w:val="en-US"/>
                  <w:rPrChange w:id="4103"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pPr>
              <w:rPr>
                <w:ins w:id="4104" w:author="Borja Gonzalez" w:date="2017-09-28T19:10:00Z"/>
                <w:lang w:val="en-US"/>
                <w:rPrChange w:id="4105" w:author="Borja Gonzalez" w:date="2017-09-28T19:10:00Z">
                  <w:rPr>
                    <w:ins w:id="4106" w:author="Borja Gonzalez" w:date="2017-09-28T19:10:00Z"/>
                    <w:rFonts w:ascii="Monaco" w:hAnsi="Monaco" w:cs="Monaco"/>
                    <w:sz w:val="32"/>
                    <w:szCs w:val="32"/>
                    <w:lang w:val="en-US"/>
                  </w:rPr>
                </w:rPrChange>
              </w:rPr>
              <w:pPrChange w:id="4107" w:author="GONZALEZ DIAZ, BORJA" w:date="2017-09-29T19:27:00Z">
                <w:pPr>
                  <w:widowControl w:val="0"/>
                  <w:autoSpaceDE w:val="0"/>
                  <w:autoSpaceDN w:val="0"/>
                  <w:adjustRightInd w:val="0"/>
                </w:pPr>
              </w:pPrChange>
            </w:pPr>
          </w:p>
          <w:p w14:paraId="19E11928" w14:textId="77777777" w:rsidR="00A47B4C" w:rsidRPr="00A47B4C" w:rsidRDefault="00A47B4C">
            <w:pPr>
              <w:rPr>
                <w:ins w:id="4108" w:author="Borja Gonzalez" w:date="2017-09-28T19:10:00Z"/>
                <w:lang w:val="en-US"/>
                <w:rPrChange w:id="4109" w:author="Borja Gonzalez" w:date="2017-09-28T19:10:00Z">
                  <w:rPr>
                    <w:ins w:id="4110" w:author="Borja Gonzalez" w:date="2017-09-28T19:10:00Z"/>
                    <w:rFonts w:ascii="Monaco" w:eastAsiaTheme="majorEastAsia" w:hAnsi="Monaco" w:cs="Monaco"/>
                    <w:color w:val="243F60" w:themeColor="accent1" w:themeShade="7F"/>
                    <w:sz w:val="32"/>
                    <w:szCs w:val="32"/>
                    <w:lang w:val="en-US"/>
                  </w:rPr>
                </w:rPrChange>
              </w:rPr>
              <w:pPrChange w:id="4111" w:author="GONZALEZ DIAZ, BORJA" w:date="2017-09-29T19:27:00Z">
                <w:pPr>
                  <w:keepNext/>
                  <w:keepLines/>
                  <w:widowControl w:val="0"/>
                  <w:autoSpaceDE w:val="0"/>
                  <w:autoSpaceDN w:val="0"/>
                  <w:adjustRightInd w:val="0"/>
                  <w:spacing w:before="200"/>
                  <w:outlineLvl w:val="4"/>
                </w:pPr>
              </w:pPrChange>
            </w:pPr>
            <w:ins w:id="4112" w:author="Borja Gonzalez" w:date="2017-09-28T19:10:00Z">
              <w:r w:rsidRPr="00A47B4C">
                <w:rPr>
                  <w:lang w:val="en-US"/>
                  <w:rPrChange w:id="4113" w:author="Borja Gonzalez" w:date="2017-09-28T19:10:00Z">
                    <w:rPr>
                      <w:rFonts w:ascii="Monaco" w:hAnsi="Monaco" w:cs="Monaco"/>
                      <w:sz w:val="32"/>
                      <w:szCs w:val="32"/>
                      <w:lang w:val="en-US"/>
                    </w:rPr>
                  </w:rPrChange>
                </w:rPr>
                <w:t xml:space="preserve">    socket</w:t>
              </w:r>
              <w:r w:rsidRPr="00A47B4C">
                <w:rPr>
                  <w:b/>
                  <w:bCs/>
                  <w:lang w:val="en-US"/>
                  <w:rPrChange w:id="4114" w:author="Borja Gonzalez" w:date="2017-09-28T19:10:00Z">
                    <w:rPr>
                      <w:rFonts w:ascii="Monaco" w:hAnsi="Monaco" w:cs="Monaco"/>
                      <w:b/>
                      <w:bCs/>
                      <w:color w:val="000000"/>
                      <w:sz w:val="32"/>
                      <w:szCs w:val="32"/>
                      <w:lang w:val="en-US"/>
                    </w:rPr>
                  </w:rPrChange>
                </w:rPr>
                <w:t>.</w:t>
              </w:r>
              <w:r w:rsidRPr="00A47B4C">
                <w:rPr>
                  <w:lang w:val="en-US"/>
                  <w:rPrChange w:id="4115" w:author="Borja Gonzalez" w:date="2017-09-28T19:10:00Z">
                    <w:rPr>
                      <w:rFonts w:ascii="Monaco" w:hAnsi="Monaco" w:cs="Monaco"/>
                      <w:color w:val="000000"/>
                      <w:sz w:val="32"/>
                      <w:szCs w:val="32"/>
                      <w:lang w:val="en-US"/>
                    </w:rPr>
                  </w:rPrChange>
                </w:rPr>
                <w:t>on</w:t>
              </w:r>
              <w:r w:rsidRPr="00A47B4C">
                <w:rPr>
                  <w:b/>
                  <w:bCs/>
                  <w:lang w:val="en-US"/>
                  <w:rPrChange w:id="4116" w:author="Borja Gonzalez" w:date="2017-09-28T19:10:00Z">
                    <w:rPr>
                      <w:rFonts w:ascii="Monaco" w:hAnsi="Monaco" w:cs="Monaco"/>
                      <w:b/>
                      <w:bCs/>
                      <w:color w:val="000000"/>
                      <w:sz w:val="32"/>
                      <w:szCs w:val="32"/>
                      <w:lang w:val="en-US"/>
                    </w:rPr>
                  </w:rPrChange>
                </w:rPr>
                <w:t>(</w:t>
              </w:r>
              <w:r w:rsidRPr="00A47B4C">
                <w:rPr>
                  <w:color w:val="4E9A06"/>
                  <w:lang w:val="en-US"/>
                  <w:rPrChange w:id="4117" w:author="Borja Gonzalez" w:date="2017-09-28T19:10:00Z">
                    <w:rPr>
                      <w:rFonts w:ascii="Monaco" w:hAnsi="Monaco" w:cs="Monaco"/>
                      <w:color w:val="4E9A06"/>
                      <w:sz w:val="32"/>
                      <w:szCs w:val="32"/>
                      <w:lang w:val="en-US"/>
                    </w:rPr>
                  </w:rPrChange>
                </w:rPr>
                <w:t>"message"</w:t>
              </w:r>
              <w:r w:rsidRPr="00A47B4C">
                <w:rPr>
                  <w:b/>
                  <w:bCs/>
                  <w:lang w:val="en-US"/>
                  <w:rPrChange w:id="4118" w:author="Borja Gonzalez" w:date="2017-09-28T19:10:00Z">
                    <w:rPr>
                      <w:rFonts w:ascii="Monaco" w:hAnsi="Monaco" w:cs="Monaco"/>
                      <w:b/>
                      <w:bCs/>
                      <w:color w:val="000000"/>
                      <w:sz w:val="32"/>
                      <w:szCs w:val="32"/>
                      <w:lang w:val="en-US"/>
                    </w:rPr>
                  </w:rPrChange>
                </w:rPr>
                <w:t>,</w:t>
              </w:r>
              <w:r w:rsidRPr="00A47B4C">
                <w:rPr>
                  <w:b/>
                  <w:bCs/>
                  <w:color w:val="204A87"/>
                  <w:lang w:val="en-US"/>
                  <w:rPrChange w:id="4119" w:author="Borja Gonzalez" w:date="2017-09-28T19:10:00Z">
                    <w:rPr>
                      <w:rFonts w:ascii="Monaco" w:hAnsi="Monaco" w:cs="Monaco"/>
                      <w:b/>
                      <w:bCs/>
                      <w:color w:val="204A87"/>
                      <w:sz w:val="32"/>
                      <w:szCs w:val="32"/>
                      <w:lang w:val="en-US"/>
                    </w:rPr>
                  </w:rPrChange>
                </w:rPr>
                <w:t>function</w:t>
              </w:r>
              <w:r w:rsidRPr="00A47B4C">
                <w:rPr>
                  <w:b/>
                  <w:bCs/>
                  <w:lang w:val="en-US"/>
                  <w:rPrChange w:id="4120" w:author="Borja Gonzalez" w:date="2017-09-28T19:10:00Z">
                    <w:rPr>
                      <w:rFonts w:ascii="Monaco" w:hAnsi="Monaco" w:cs="Monaco"/>
                      <w:b/>
                      <w:bCs/>
                      <w:color w:val="000000"/>
                      <w:sz w:val="32"/>
                      <w:szCs w:val="32"/>
                      <w:lang w:val="en-US"/>
                    </w:rPr>
                  </w:rPrChange>
                </w:rPr>
                <w:t>(</w:t>
              </w:r>
              <w:r w:rsidRPr="00A47B4C">
                <w:rPr>
                  <w:lang w:val="en-US"/>
                  <w:rPrChange w:id="4121" w:author="Borja Gonzalez" w:date="2017-09-28T19:10:00Z">
                    <w:rPr>
                      <w:rFonts w:ascii="Monaco" w:hAnsi="Monaco" w:cs="Monaco"/>
                      <w:color w:val="000000"/>
                      <w:sz w:val="32"/>
                      <w:szCs w:val="32"/>
                      <w:lang w:val="en-US"/>
                    </w:rPr>
                  </w:rPrChange>
                </w:rPr>
                <w:t>message</w:t>
              </w:r>
              <w:r w:rsidRPr="00A47B4C">
                <w:rPr>
                  <w:b/>
                  <w:bCs/>
                  <w:lang w:val="en-US"/>
                  <w:rPrChange w:id="4122" w:author="Borja Gonzalez" w:date="2017-09-28T19:10:00Z">
                    <w:rPr>
                      <w:rFonts w:ascii="Monaco" w:hAnsi="Monaco" w:cs="Monaco"/>
                      <w:b/>
                      <w:bCs/>
                      <w:color w:val="000000"/>
                      <w:sz w:val="32"/>
                      <w:szCs w:val="32"/>
                      <w:lang w:val="en-US"/>
                    </w:rPr>
                  </w:rPrChange>
                </w:rPr>
                <w:t>){</w:t>
              </w:r>
              <w:r w:rsidRPr="00A47B4C">
                <w:rPr>
                  <w:lang w:val="en-US"/>
                  <w:rPrChange w:id="4123" w:author="Borja Gonzalez" w:date="2017-09-28T19:10:00Z">
                    <w:rPr>
                      <w:rFonts w:ascii="Monaco" w:hAnsi="Monaco" w:cs="Monaco"/>
                      <w:sz w:val="32"/>
                      <w:szCs w:val="32"/>
                      <w:lang w:val="en-US"/>
                    </w:rPr>
                  </w:rPrChange>
                </w:rPr>
                <w:t xml:space="preserve">  </w:t>
              </w:r>
            </w:ins>
          </w:p>
          <w:p w14:paraId="6B8ED5D7" w14:textId="77777777" w:rsidR="00A47B4C" w:rsidRPr="0079203F" w:rsidRDefault="00A47B4C">
            <w:pPr>
              <w:rPr>
                <w:ins w:id="4124" w:author="Borja Gonzalez" w:date="2017-09-28T19:10:00Z"/>
                <w:lang w:val="es-ES"/>
                <w:rPrChange w:id="4125" w:author="Rodrigo García" w:date="2017-09-29T10:06:00Z">
                  <w:rPr>
                    <w:ins w:id="4126" w:author="Borja Gonzalez" w:date="2017-09-28T19:10:00Z"/>
                    <w:rFonts w:ascii="Monaco" w:eastAsiaTheme="majorEastAsia" w:hAnsi="Monaco" w:cs="Monaco"/>
                    <w:color w:val="243F60" w:themeColor="accent1" w:themeShade="7F"/>
                    <w:sz w:val="32"/>
                    <w:szCs w:val="32"/>
                    <w:lang w:val="en-US"/>
                  </w:rPr>
                </w:rPrChange>
              </w:rPr>
              <w:pPrChange w:id="4127" w:author="GONZALEZ DIAZ, BORJA" w:date="2017-09-29T19:27:00Z">
                <w:pPr>
                  <w:keepNext/>
                  <w:keepLines/>
                  <w:widowControl w:val="0"/>
                  <w:autoSpaceDE w:val="0"/>
                  <w:autoSpaceDN w:val="0"/>
                  <w:adjustRightInd w:val="0"/>
                  <w:spacing w:before="200"/>
                  <w:outlineLvl w:val="4"/>
                </w:pPr>
              </w:pPrChange>
            </w:pPr>
            <w:ins w:id="4128" w:author="Borja Gonzalez" w:date="2017-09-28T19:10:00Z">
              <w:r w:rsidRPr="00A47B4C">
                <w:rPr>
                  <w:lang w:val="en-US"/>
                  <w:rPrChange w:id="4129" w:author="Borja Gonzalez" w:date="2017-09-28T19:10:00Z">
                    <w:rPr>
                      <w:rFonts w:ascii="Monaco" w:hAnsi="Monaco" w:cs="Monaco"/>
                      <w:sz w:val="32"/>
                      <w:szCs w:val="32"/>
                      <w:lang w:val="en-US"/>
                    </w:rPr>
                  </w:rPrChange>
                </w:rPr>
                <w:t xml:space="preserve">        </w:t>
              </w:r>
              <w:r w:rsidRPr="0079203F">
                <w:rPr>
                  <w:lang w:val="es-ES"/>
                  <w:rPrChange w:id="4130" w:author="Rodrigo García" w:date="2017-09-29T10:06:00Z">
                    <w:rPr>
                      <w:rFonts w:ascii="Monaco" w:hAnsi="Monaco" w:cs="Monaco"/>
                      <w:color w:val="000000"/>
                      <w:sz w:val="32"/>
                      <w:szCs w:val="32"/>
                      <w:lang w:val="en-US"/>
                    </w:rPr>
                  </w:rPrChange>
                </w:rPr>
                <w:t>console</w:t>
              </w:r>
              <w:r w:rsidRPr="0079203F">
                <w:rPr>
                  <w:b/>
                  <w:bCs/>
                  <w:lang w:val="es-ES"/>
                  <w:rPrChange w:id="4131" w:author="Rodrigo García" w:date="2017-09-29T10:06:00Z">
                    <w:rPr>
                      <w:rFonts w:ascii="Monaco" w:hAnsi="Monaco" w:cs="Monaco"/>
                      <w:b/>
                      <w:bCs/>
                      <w:color w:val="000000"/>
                      <w:sz w:val="32"/>
                      <w:szCs w:val="32"/>
                      <w:lang w:val="en-US"/>
                    </w:rPr>
                  </w:rPrChange>
                </w:rPr>
                <w:t>.</w:t>
              </w:r>
              <w:r w:rsidRPr="0079203F">
                <w:rPr>
                  <w:lang w:val="es-ES"/>
                  <w:rPrChange w:id="4132" w:author="Rodrigo García" w:date="2017-09-29T10:06:00Z">
                    <w:rPr>
                      <w:rFonts w:ascii="Monaco" w:hAnsi="Monaco" w:cs="Monaco"/>
                      <w:color w:val="000000"/>
                      <w:sz w:val="32"/>
                      <w:szCs w:val="32"/>
                      <w:lang w:val="en-US"/>
                    </w:rPr>
                  </w:rPrChange>
                </w:rPr>
                <w:t>log</w:t>
              </w:r>
              <w:r w:rsidRPr="0079203F">
                <w:rPr>
                  <w:b/>
                  <w:bCs/>
                  <w:lang w:val="es-ES"/>
                  <w:rPrChange w:id="4133" w:author="Rodrigo García" w:date="2017-09-29T10:06:00Z">
                    <w:rPr>
                      <w:rFonts w:ascii="Monaco" w:hAnsi="Monaco" w:cs="Monaco"/>
                      <w:b/>
                      <w:bCs/>
                      <w:color w:val="000000"/>
                      <w:sz w:val="32"/>
                      <w:szCs w:val="32"/>
                      <w:lang w:val="en-US"/>
                    </w:rPr>
                  </w:rPrChange>
                </w:rPr>
                <w:t>(</w:t>
              </w:r>
              <w:r w:rsidRPr="0079203F">
                <w:rPr>
                  <w:color w:val="4E9A06"/>
                  <w:lang w:val="es-ES"/>
                  <w:rPrChange w:id="4134" w:author="Rodrigo García" w:date="2017-09-29T10:06:00Z">
                    <w:rPr>
                      <w:rFonts w:ascii="Monaco" w:hAnsi="Monaco" w:cs="Monaco"/>
                      <w:color w:val="4E9A06"/>
                      <w:sz w:val="32"/>
                      <w:szCs w:val="32"/>
                      <w:lang w:val="en-US"/>
                    </w:rPr>
                  </w:rPrChange>
                </w:rPr>
                <w:t>"El servidor ha enviado un mensaje:"</w:t>
              </w:r>
              <w:r w:rsidRPr="0079203F">
                <w:rPr>
                  <w:b/>
                  <w:bCs/>
                  <w:lang w:val="es-ES"/>
                  <w:rPrChange w:id="4135" w:author="Rodrigo García" w:date="2017-09-29T10:06:00Z">
                    <w:rPr>
                      <w:rFonts w:ascii="Monaco" w:hAnsi="Monaco" w:cs="Monaco"/>
                      <w:b/>
                      <w:bCs/>
                      <w:color w:val="000000"/>
                      <w:sz w:val="32"/>
                      <w:szCs w:val="32"/>
                      <w:lang w:val="en-US"/>
                    </w:rPr>
                  </w:rPrChange>
                </w:rPr>
                <w:t>);</w:t>
              </w:r>
            </w:ins>
          </w:p>
          <w:p w14:paraId="61AE8FCA" w14:textId="77777777" w:rsidR="00A47B4C" w:rsidRPr="00A47B4C" w:rsidRDefault="00A47B4C">
            <w:pPr>
              <w:rPr>
                <w:ins w:id="4136" w:author="Borja Gonzalez" w:date="2017-09-28T19:10:00Z"/>
                <w:lang w:val="en-US"/>
                <w:rPrChange w:id="4137" w:author="Borja Gonzalez" w:date="2017-09-28T19:10:00Z">
                  <w:rPr>
                    <w:ins w:id="4138" w:author="Borja Gonzalez" w:date="2017-09-28T19:10:00Z"/>
                    <w:rFonts w:ascii="Monaco" w:eastAsiaTheme="majorEastAsia" w:hAnsi="Monaco" w:cs="Monaco"/>
                    <w:color w:val="243F60" w:themeColor="accent1" w:themeShade="7F"/>
                    <w:sz w:val="32"/>
                    <w:szCs w:val="32"/>
                    <w:lang w:val="en-US"/>
                  </w:rPr>
                </w:rPrChange>
              </w:rPr>
              <w:pPrChange w:id="4139" w:author="GONZALEZ DIAZ, BORJA" w:date="2017-09-29T19:27:00Z">
                <w:pPr>
                  <w:keepNext/>
                  <w:keepLines/>
                  <w:widowControl w:val="0"/>
                  <w:autoSpaceDE w:val="0"/>
                  <w:autoSpaceDN w:val="0"/>
                  <w:adjustRightInd w:val="0"/>
                  <w:spacing w:before="200"/>
                  <w:outlineLvl w:val="4"/>
                </w:pPr>
              </w:pPrChange>
            </w:pPr>
            <w:ins w:id="4140" w:author="Borja Gonzalez" w:date="2017-09-28T19:10:00Z">
              <w:r w:rsidRPr="0079203F">
                <w:rPr>
                  <w:lang w:val="es-ES"/>
                  <w:rPrChange w:id="4141" w:author="Rodrigo García" w:date="2017-09-29T10:06:00Z">
                    <w:rPr>
                      <w:rFonts w:ascii="Monaco" w:hAnsi="Monaco" w:cs="Monaco"/>
                      <w:sz w:val="32"/>
                      <w:szCs w:val="32"/>
                      <w:lang w:val="en-US"/>
                    </w:rPr>
                  </w:rPrChange>
                </w:rPr>
                <w:t xml:space="preserve">        </w:t>
              </w:r>
              <w:r w:rsidRPr="00A47B4C">
                <w:rPr>
                  <w:lang w:val="en-US"/>
                  <w:rPrChange w:id="4142" w:author="Borja Gonzalez" w:date="2017-09-28T19:10:00Z">
                    <w:rPr>
                      <w:rFonts w:ascii="Monaco" w:hAnsi="Monaco" w:cs="Monaco"/>
                      <w:color w:val="000000"/>
                      <w:sz w:val="32"/>
                      <w:szCs w:val="32"/>
                      <w:lang w:val="en-US"/>
                    </w:rPr>
                  </w:rPrChange>
                </w:rPr>
                <w:t xml:space="preserve">message </w:t>
              </w:r>
              <w:r w:rsidRPr="00A47B4C">
                <w:rPr>
                  <w:b/>
                  <w:bCs/>
                  <w:color w:val="CE5C00"/>
                  <w:lang w:val="en-US"/>
                  <w:rPrChange w:id="4143" w:author="Borja Gonzalez" w:date="2017-09-28T19:10:00Z">
                    <w:rPr>
                      <w:rFonts w:ascii="Monaco" w:hAnsi="Monaco" w:cs="Monaco"/>
                      <w:b/>
                      <w:bCs/>
                      <w:color w:val="CE5C00"/>
                      <w:sz w:val="32"/>
                      <w:szCs w:val="32"/>
                      <w:lang w:val="en-US"/>
                    </w:rPr>
                  </w:rPrChange>
                </w:rPr>
                <w:t>=</w:t>
              </w:r>
              <w:r w:rsidRPr="00A47B4C">
                <w:rPr>
                  <w:lang w:val="en-US"/>
                  <w:rPrChange w:id="4144" w:author="Borja Gonzalez" w:date="2017-09-28T19:10:00Z">
                    <w:rPr>
                      <w:rFonts w:ascii="Monaco" w:hAnsi="Monaco" w:cs="Monaco"/>
                      <w:sz w:val="32"/>
                      <w:szCs w:val="32"/>
                      <w:lang w:val="en-US"/>
                    </w:rPr>
                  </w:rPrChange>
                </w:rPr>
                <w:t xml:space="preserve"> JSON</w:t>
              </w:r>
              <w:r w:rsidRPr="00A47B4C">
                <w:rPr>
                  <w:b/>
                  <w:bCs/>
                  <w:lang w:val="en-US"/>
                  <w:rPrChange w:id="4145" w:author="Borja Gonzalez" w:date="2017-09-28T19:10:00Z">
                    <w:rPr>
                      <w:rFonts w:ascii="Monaco" w:hAnsi="Monaco" w:cs="Monaco"/>
                      <w:b/>
                      <w:bCs/>
                      <w:color w:val="000000"/>
                      <w:sz w:val="32"/>
                      <w:szCs w:val="32"/>
                      <w:lang w:val="en-US"/>
                    </w:rPr>
                  </w:rPrChange>
                </w:rPr>
                <w:t>.</w:t>
              </w:r>
              <w:r w:rsidRPr="00A47B4C">
                <w:rPr>
                  <w:lang w:val="en-US"/>
                  <w:rPrChange w:id="4146" w:author="Borja Gonzalez" w:date="2017-09-28T19:10:00Z">
                    <w:rPr>
                      <w:rFonts w:ascii="Monaco" w:hAnsi="Monaco" w:cs="Monaco"/>
                      <w:color w:val="000000"/>
                      <w:sz w:val="32"/>
                      <w:szCs w:val="32"/>
                      <w:lang w:val="en-US"/>
                    </w:rPr>
                  </w:rPrChange>
                </w:rPr>
                <w:t>parse</w:t>
              </w:r>
              <w:r w:rsidRPr="00A47B4C">
                <w:rPr>
                  <w:b/>
                  <w:bCs/>
                  <w:lang w:val="en-US"/>
                  <w:rPrChange w:id="4147" w:author="Borja Gonzalez" w:date="2017-09-28T19:10:00Z">
                    <w:rPr>
                      <w:rFonts w:ascii="Monaco" w:hAnsi="Monaco" w:cs="Monaco"/>
                      <w:b/>
                      <w:bCs/>
                      <w:color w:val="000000"/>
                      <w:sz w:val="32"/>
                      <w:szCs w:val="32"/>
                      <w:lang w:val="en-US"/>
                    </w:rPr>
                  </w:rPrChange>
                </w:rPr>
                <w:t>(</w:t>
              </w:r>
              <w:r w:rsidRPr="00A47B4C">
                <w:rPr>
                  <w:lang w:val="en-US"/>
                  <w:rPrChange w:id="4148" w:author="Borja Gonzalez" w:date="2017-09-28T19:10:00Z">
                    <w:rPr>
                      <w:rFonts w:ascii="Monaco" w:hAnsi="Monaco" w:cs="Monaco"/>
                      <w:color w:val="000000"/>
                      <w:sz w:val="32"/>
                      <w:szCs w:val="32"/>
                      <w:lang w:val="en-US"/>
                    </w:rPr>
                  </w:rPrChange>
                </w:rPr>
                <w:t>message</w:t>
              </w:r>
              <w:r w:rsidRPr="00A47B4C">
                <w:rPr>
                  <w:b/>
                  <w:bCs/>
                  <w:lang w:val="en-US"/>
                  <w:rPrChange w:id="4149"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pPr>
              <w:rPr>
                <w:ins w:id="4150" w:author="Borja Gonzalez" w:date="2017-09-28T19:10:00Z"/>
                <w:lang w:val="en-US"/>
                <w:rPrChange w:id="4151" w:author="Borja Gonzalez" w:date="2017-09-28T19:10:00Z">
                  <w:rPr>
                    <w:ins w:id="4152" w:author="Borja Gonzalez" w:date="2017-09-28T19:10:00Z"/>
                    <w:rFonts w:ascii="Monaco" w:eastAsiaTheme="majorEastAsia" w:hAnsi="Monaco" w:cs="Monaco"/>
                    <w:color w:val="243F60" w:themeColor="accent1" w:themeShade="7F"/>
                    <w:sz w:val="32"/>
                    <w:szCs w:val="32"/>
                    <w:lang w:val="en-US"/>
                  </w:rPr>
                </w:rPrChange>
              </w:rPr>
              <w:pPrChange w:id="4153" w:author="GONZALEZ DIAZ, BORJA" w:date="2017-09-29T19:27:00Z">
                <w:pPr>
                  <w:keepNext/>
                  <w:keepLines/>
                  <w:widowControl w:val="0"/>
                  <w:autoSpaceDE w:val="0"/>
                  <w:autoSpaceDN w:val="0"/>
                  <w:adjustRightInd w:val="0"/>
                  <w:spacing w:before="200"/>
                  <w:outlineLvl w:val="4"/>
                </w:pPr>
              </w:pPrChange>
            </w:pPr>
            <w:ins w:id="4154" w:author="Borja Gonzalez" w:date="2017-09-28T19:10:00Z">
              <w:r w:rsidRPr="00A47B4C">
                <w:rPr>
                  <w:lang w:val="en-US"/>
                  <w:rPrChange w:id="4155" w:author="Borja Gonzalez" w:date="2017-09-28T19:10:00Z">
                    <w:rPr>
                      <w:rFonts w:ascii="Monaco" w:hAnsi="Monaco" w:cs="Monaco"/>
                      <w:sz w:val="32"/>
                      <w:szCs w:val="32"/>
                      <w:lang w:val="en-US"/>
                    </w:rPr>
                  </w:rPrChange>
                </w:rPr>
                <w:t xml:space="preserve">        console</w:t>
              </w:r>
              <w:r w:rsidRPr="00A47B4C">
                <w:rPr>
                  <w:b/>
                  <w:bCs/>
                  <w:lang w:val="en-US"/>
                  <w:rPrChange w:id="4156" w:author="Borja Gonzalez" w:date="2017-09-28T19:10:00Z">
                    <w:rPr>
                      <w:rFonts w:ascii="Monaco" w:hAnsi="Monaco" w:cs="Monaco"/>
                      <w:b/>
                      <w:bCs/>
                      <w:color w:val="000000"/>
                      <w:sz w:val="32"/>
                      <w:szCs w:val="32"/>
                      <w:lang w:val="en-US"/>
                    </w:rPr>
                  </w:rPrChange>
                </w:rPr>
                <w:t>.</w:t>
              </w:r>
              <w:r w:rsidRPr="00A47B4C">
                <w:rPr>
                  <w:lang w:val="en-US"/>
                  <w:rPrChange w:id="4157" w:author="Borja Gonzalez" w:date="2017-09-28T19:10:00Z">
                    <w:rPr>
                      <w:rFonts w:ascii="Monaco" w:hAnsi="Monaco" w:cs="Monaco"/>
                      <w:color w:val="000000"/>
                      <w:sz w:val="32"/>
                      <w:szCs w:val="32"/>
                      <w:lang w:val="en-US"/>
                    </w:rPr>
                  </w:rPrChange>
                </w:rPr>
                <w:t>log</w:t>
              </w:r>
              <w:r w:rsidRPr="00A47B4C">
                <w:rPr>
                  <w:b/>
                  <w:bCs/>
                  <w:lang w:val="en-US"/>
                  <w:rPrChange w:id="4158" w:author="Borja Gonzalez" w:date="2017-09-28T19:10:00Z">
                    <w:rPr>
                      <w:rFonts w:ascii="Monaco" w:hAnsi="Monaco" w:cs="Monaco"/>
                      <w:b/>
                      <w:bCs/>
                      <w:color w:val="000000"/>
                      <w:sz w:val="32"/>
                      <w:szCs w:val="32"/>
                      <w:lang w:val="en-US"/>
                    </w:rPr>
                  </w:rPrChange>
                </w:rPr>
                <w:t>(</w:t>
              </w:r>
              <w:r w:rsidRPr="00A47B4C">
                <w:rPr>
                  <w:lang w:val="en-US"/>
                  <w:rPrChange w:id="4159" w:author="Borja Gonzalez" w:date="2017-09-28T19:10:00Z">
                    <w:rPr>
                      <w:rFonts w:ascii="Monaco" w:hAnsi="Monaco" w:cs="Monaco"/>
                      <w:color w:val="000000"/>
                      <w:sz w:val="32"/>
                      <w:szCs w:val="32"/>
                      <w:lang w:val="en-US"/>
                    </w:rPr>
                  </w:rPrChange>
                </w:rPr>
                <w:t>message</w:t>
              </w:r>
              <w:r w:rsidRPr="00A47B4C">
                <w:rPr>
                  <w:b/>
                  <w:bCs/>
                  <w:lang w:val="en-US"/>
                  <w:rPrChange w:id="4160" w:author="Borja Gonzalez" w:date="2017-09-28T19:10:00Z">
                    <w:rPr>
                      <w:rFonts w:ascii="Monaco" w:hAnsi="Monaco" w:cs="Monaco"/>
                      <w:b/>
                      <w:bCs/>
                      <w:color w:val="000000"/>
                      <w:sz w:val="32"/>
                      <w:szCs w:val="32"/>
                      <w:lang w:val="en-US"/>
                    </w:rPr>
                  </w:rPrChange>
                </w:rPr>
                <w:t>);</w:t>
              </w:r>
              <w:r w:rsidRPr="00A47B4C">
                <w:rPr>
                  <w:lang w:val="en-US"/>
                  <w:rPrChange w:id="4161" w:author="Borja Gonzalez" w:date="2017-09-28T19:10:00Z">
                    <w:rPr>
                      <w:rFonts w:ascii="Monaco" w:hAnsi="Monaco" w:cs="Monaco"/>
                      <w:sz w:val="32"/>
                      <w:szCs w:val="32"/>
                      <w:lang w:val="en-US"/>
                    </w:rPr>
                  </w:rPrChange>
                </w:rPr>
                <w:t xml:space="preserve"> </w:t>
              </w:r>
            </w:ins>
          </w:p>
          <w:p w14:paraId="271CB6CA" w14:textId="77777777" w:rsidR="00A47B4C" w:rsidRPr="0079203F" w:rsidRDefault="00A47B4C">
            <w:pPr>
              <w:rPr>
                <w:ins w:id="4162" w:author="Borja Gonzalez" w:date="2017-09-28T19:10:00Z"/>
                <w:lang w:val="es-ES"/>
                <w:rPrChange w:id="4163" w:author="Rodrigo García" w:date="2017-09-29T10:06:00Z">
                  <w:rPr>
                    <w:ins w:id="4164" w:author="Borja Gonzalez" w:date="2017-09-28T19:10:00Z"/>
                    <w:rFonts w:ascii="Monaco" w:eastAsiaTheme="majorEastAsia" w:hAnsi="Monaco" w:cs="Monaco"/>
                    <w:color w:val="243F60" w:themeColor="accent1" w:themeShade="7F"/>
                    <w:sz w:val="32"/>
                    <w:szCs w:val="32"/>
                    <w:lang w:val="en-US"/>
                  </w:rPr>
                </w:rPrChange>
              </w:rPr>
              <w:pPrChange w:id="4165" w:author="GONZALEZ DIAZ, BORJA" w:date="2017-09-29T19:27:00Z">
                <w:pPr>
                  <w:keepNext/>
                  <w:keepLines/>
                  <w:widowControl w:val="0"/>
                  <w:autoSpaceDE w:val="0"/>
                  <w:autoSpaceDN w:val="0"/>
                  <w:adjustRightInd w:val="0"/>
                  <w:spacing w:before="200"/>
                  <w:outlineLvl w:val="4"/>
                </w:pPr>
              </w:pPrChange>
            </w:pPr>
            <w:ins w:id="4166" w:author="Borja Gonzalez" w:date="2017-09-28T19:10:00Z">
              <w:r w:rsidRPr="00A47B4C">
                <w:rPr>
                  <w:lang w:val="en-US"/>
                  <w:rPrChange w:id="4167" w:author="Borja Gonzalez" w:date="2017-09-28T19:10:00Z">
                    <w:rPr>
                      <w:rFonts w:ascii="Monaco" w:hAnsi="Monaco" w:cs="Monaco"/>
                      <w:sz w:val="32"/>
                      <w:szCs w:val="32"/>
                      <w:lang w:val="en-US"/>
                    </w:rPr>
                  </w:rPrChange>
                </w:rPr>
                <w:t xml:space="preserve">    </w:t>
              </w:r>
              <w:r w:rsidRPr="0079203F">
                <w:rPr>
                  <w:b/>
                  <w:bCs/>
                  <w:lang w:val="es-ES"/>
                  <w:rPrChange w:id="4168" w:author="Rodrigo García" w:date="2017-09-29T10:06:00Z">
                    <w:rPr>
                      <w:rFonts w:ascii="Monaco" w:hAnsi="Monaco" w:cs="Monaco"/>
                      <w:b/>
                      <w:bCs/>
                      <w:color w:val="000000"/>
                      <w:sz w:val="32"/>
                      <w:szCs w:val="32"/>
                      <w:lang w:val="en-US"/>
                    </w:rPr>
                  </w:rPrChange>
                </w:rPr>
                <w:t>});</w:t>
              </w:r>
            </w:ins>
          </w:p>
          <w:p w14:paraId="139D2865" w14:textId="77777777" w:rsidR="00A47B4C" w:rsidRPr="0079203F" w:rsidRDefault="00A47B4C">
            <w:pPr>
              <w:rPr>
                <w:ins w:id="4169" w:author="Borja Gonzalez" w:date="2017-09-28T19:10:00Z"/>
                <w:lang w:val="es-ES"/>
                <w:rPrChange w:id="4170" w:author="Rodrigo García" w:date="2017-09-29T10:06:00Z">
                  <w:rPr>
                    <w:ins w:id="4171" w:author="Borja Gonzalez" w:date="2017-09-28T19:10:00Z"/>
                    <w:rFonts w:ascii="Monaco" w:hAnsi="Monaco" w:cs="Monaco"/>
                    <w:sz w:val="32"/>
                    <w:szCs w:val="32"/>
                    <w:lang w:val="en-US"/>
                  </w:rPr>
                </w:rPrChange>
              </w:rPr>
              <w:pPrChange w:id="4172" w:author="GONZALEZ DIAZ, BORJA" w:date="2017-09-29T19:27:00Z">
                <w:pPr>
                  <w:widowControl w:val="0"/>
                  <w:autoSpaceDE w:val="0"/>
                  <w:autoSpaceDN w:val="0"/>
                  <w:adjustRightInd w:val="0"/>
                </w:pPr>
              </w:pPrChange>
            </w:pPr>
          </w:p>
          <w:p w14:paraId="0F2374D6" w14:textId="77777777" w:rsidR="00A47B4C" w:rsidRPr="0079203F" w:rsidRDefault="00A47B4C">
            <w:pPr>
              <w:rPr>
                <w:ins w:id="4173" w:author="Borja Gonzalez" w:date="2017-09-28T19:10:00Z"/>
                <w:lang w:val="es-ES"/>
                <w:rPrChange w:id="4174" w:author="Rodrigo García" w:date="2017-09-29T10:06:00Z">
                  <w:rPr>
                    <w:ins w:id="4175" w:author="Borja Gonzalez" w:date="2017-09-28T19:10:00Z"/>
                    <w:rFonts w:ascii="Monaco" w:eastAsiaTheme="majorEastAsia" w:hAnsi="Monaco" w:cs="Monaco"/>
                    <w:color w:val="243F60" w:themeColor="accent1" w:themeShade="7F"/>
                    <w:sz w:val="32"/>
                    <w:szCs w:val="32"/>
                    <w:lang w:val="en-US"/>
                  </w:rPr>
                </w:rPrChange>
              </w:rPr>
              <w:pPrChange w:id="4176" w:author="GONZALEZ DIAZ, BORJA" w:date="2017-09-29T19:27:00Z">
                <w:pPr>
                  <w:keepNext/>
                  <w:keepLines/>
                  <w:widowControl w:val="0"/>
                  <w:autoSpaceDE w:val="0"/>
                  <w:autoSpaceDN w:val="0"/>
                  <w:adjustRightInd w:val="0"/>
                  <w:spacing w:before="200"/>
                  <w:outlineLvl w:val="4"/>
                </w:pPr>
              </w:pPrChange>
            </w:pPr>
            <w:ins w:id="4177" w:author="Borja Gonzalez" w:date="2017-09-28T19:10:00Z">
              <w:r w:rsidRPr="0079203F">
                <w:rPr>
                  <w:lang w:val="es-ES"/>
                  <w:rPrChange w:id="4178" w:author="Rodrigo García" w:date="2017-09-29T10:06:00Z">
                    <w:rPr>
                      <w:rFonts w:ascii="Monaco" w:hAnsi="Monaco" w:cs="Monaco"/>
                      <w:sz w:val="32"/>
                      <w:szCs w:val="32"/>
                      <w:lang w:val="en-US"/>
                    </w:rPr>
                  </w:rPrChange>
                </w:rPr>
                <w:lastRenderedPageBreak/>
                <w:t xml:space="preserve">     </w:t>
              </w:r>
              <w:r w:rsidRPr="0079203F">
                <w:rPr>
                  <w:b/>
                  <w:bCs/>
                  <w:color w:val="204A87"/>
                  <w:lang w:val="es-ES"/>
                  <w:rPrChange w:id="4179" w:author="Rodrigo García" w:date="2017-09-29T10:06:00Z">
                    <w:rPr>
                      <w:rFonts w:ascii="Monaco" w:hAnsi="Monaco" w:cs="Monaco"/>
                      <w:b/>
                      <w:bCs/>
                      <w:color w:val="204A87"/>
                      <w:sz w:val="32"/>
                      <w:szCs w:val="32"/>
                      <w:lang w:val="en-US"/>
                    </w:rPr>
                  </w:rPrChange>
                </w:rPr>
                <w:t>var</w:t>
              </w:r>
              <w:r w:rsidRPr="0079203F">
                <w:rPr>
                  <w:lang w:val="es-ES"/>
                  <w:rPrChange w:id="4180" w:author="Rodrigo García" w:date="2017-09-29T10:06:00Z">
                    <w:rPr>
                      <w:rFonts w:ascii="Monaco" w:hAnsi="Monaco" w:cs="Monaco"/>
                      <w:sz w:val="32"/>
                      <w:szCs w:val="32"/>
                      <w:lang w:val="en-US"/>
                    </w:rPr>
                  </w:rPrChange>
                </w:rPr>
                <w:t xml:space="preserve"> datos1 </w:t>
              </w:r>
              <w:r w:rsidRPr="0079203F">
                <w:rPr>
                  <w:b/>
                  <w:bCs/>
                  <w:color w:val="CE5C00"/>
                  <w:lang w:val="es-ES"/>
                  <w:rPrChange w:id="4181" w:author="Rodrigo García" w:date="2017-09-29T10:06:00Z">
                    <w:rPr>
                      <w:rFonts w:ascii="Monaco" w:hAnsi="Monaco" w:cs="Monaco"/>
                      <w:b/>
                      <w:bCs/>
                      <w:color w:val="CE5C00"/>
                      <w:sz w:val="32"/>
                      <w:szCs w:val="32"/>
                      <w:lang w:val="en-US"/>
                    </w:rPr>
                  </w:rPrChange>
                </w:rPr>
                <w:t>=</w:t>
              </w:r>
              <w:r w:rsidRPr="0079203F">
                <w:rPr>
                  <w:lang w:val="es-ES"/>
                  <w:rPrChange w:id="4182" w:author="Rodrigo García" w:date="2017-09-29T10:06:00Z">
                    <w:rPr>
                      <w:rFonts w:ascii="Monaco" w:hAnsi="Monaco" w:cs="Monaco"/>
                      <w:sz w:val="32"/>
                      <w:szCs w:val="32"/>
                      <w:lang w:val="en-US"/>
                    </w:rPr>
                  </w:rPrChange>
                </w:rPr>
                <w:t xml:space="preserve"> </w:t>
              </w:r>
              <w:r w:rsidRPr="0079203F">
                <w:rPr>
                  <w:b/>
                  <w:bCs/>
                  <w:lang w:val="es-ES"/>
                  <w:rPrChange w:id="4183" w:author="Rodrigo García" w:date="2017-09-29T10:06:00Z">
                    <w:rPr>
                      <w:rFonts w:ascii="Monaco" w:hAnsi="Monaco" w:cs="Monaco"/>
                      <w:b/>
                      <w:bCs/>
                      <w:color w:val="000000"/>
                      <w:sz w:val="32"/>
                      <w:szCs w:val="32"/>
                      <w:lang w:val="en-US"/>
                    </w:rPr>
                  </w:rPrChange>
                </w:rPr>
                <w:t>{</w:t>
              </w:r>
            </w:ins>
          </w:p>
          <w:p w14:paraId="5E45F22C" w14:textId="77777777" w:rsidR="00A47B4C" w:rsidRPr="0079203F" w:rsidRDefault="00A47B4C">
            <w:pPr>
              <w:rPr>
                <w:ins w:id="4184" w:author="Borja Gonzalez" w:date="2017-09-28T19:10:00Z"/>
                <w:lang w:val="es-ES"/>
                <w:rPrChange w:id="4185" w:author="Rodrigo García" w:date="2017-09-29T10:06:00Z">
                  <w:rPr>
                    <w:ins w:id="4186" w:author="Borja Gonzalez" w:date="2017-09-28T19:10:00Z"/>
                    <w:rFonts w:ascii="Monaco" w:eastAsiaTheme="majorEastAsia" w:hAnsi="Monaco" w:cs="Monaco"/>
                    <w:color w:val="243F60" w:themeColor="accent1" w:themeShade="7F"/>
                    <w:sz w:val="32"/>
                    <w:szCs w:val="32"/>
                    <w:lang w:val="en-US"/>
                  </w:rPr>
                </w:rPrChange>
              </w:rPr>
              <w:pPrChange w:id="4187" w:author="GONZALEZ DIAZ, BORJA" w:date="2017-09-29T19:27:00Z">
                <w:pPr>
                  <w:keepNext/>
                  <w:keepLines/>
                  <w:widowControl w:val="0"/>
                  <w:autoSpaceDE w:val="0"/>
                  <w:autoSpaceDN w:val="0"/>
                  <w:adjustRightInd w:val="0"/>
                  <w:spacing w:before="200"/>
                  <w:outlineLvl w:val="4"/>
                </w:pPr>
              </w:pPrChange>
            </w:pPr>
            <w:ins w:id="4188" w:author="Borja Gonzalez" w:date="2017-09-28T19:10:00Z">
              <w:r w:rsidRPr="0079203F">
                <w:rPr>
                  <w:lang w:val="es-ES"/>
                  <w:rPrChange w:id="4189" w:author="Rodrigo García" w:date="2017-09-29T10:06:00Z">
                    <w:rPr>
                      <w:rFonts w:ascii="Monaco" w:hAnsi="Monaco" w:cs="Monaco"/>
                      <w:sz w:val="32"/>
                      <w:szCs w:val="32"/>
                      <w:lang w:val="en-US"/>
                    </w:rPr>
                  </w:rPrChange>
                </w:rPr>
                <w:t xml:space="preserve">            operacion</w:t>
              </w:r>
              <w:r w:rsidRPr="0079203F">
                <w:rPr>
                  <w:b/>
                  <w:bCs/>
                  <w:color w:val="CE5C00"/>
                  <w:lang w:val="es-ES"/>
                  <w:rPrChange w:id="4190" w:author="Rodrigo García" w:date="2017-09-29T10:06:00Z">
                    <w:rPr>
                      <w:rFonts w:ascii="Monaco" w:hAnsi="Monaco" w:cs="Monaco"/>
                      <w:b/>
                      <w:bCs/>
                      <w:color w:val="CE5C00"/>
                      <w:sz w:val="32"/>
                      <w:szCs w:val="32"/>
                      <w:lang w:val="en-US"/>
                    </w:rPr>
                  </w:rPrChange>
                </w:rPr>
                <w:t>:</w:t>
              </w:r>
              <w:r w:rsidRPr="0079203F">
                <w:rPr>
                  <w:lang w:val="es-ES"/>
                  <w:rPrChange w:id="4191" w:author="Rodrigo García" w:date="2017-09-29T10:06:00Z">
                    <w:rPr>
                      <w:rFonts w:ascii="Monaco" w:hAnsi="Monaco" w:cs="Monaco"/>
                      <w:sz w:val="32"/>
                      <w:szCs w:val="32"/>
                      <w:lang w:val="en-US"/>
                    </w:rPr>
                  </w:rPrChange>
                </w:rPr>
                <w:t xml:space="preserve"> </w:t>
              </w:r>
              <w:r w:rsidRPr="0079203F">
                <w:rPr>
                  <w:color w:val="4E9A06"/>
                  <w:lang w:val="es-ES"/>
                  <w:rPrChange w:id="4192" w:author="Rodrigo García" w:date="2017-09-29T10:06:00Z">
                    <w:rPr>
                      <w:rFonts w:ascii="Monaco" w:hAnsi="Monaco" w:cs="Monaco"/>
                      <w:color w:val="4E9A06"/>
                      <w:sz w:val="32"/>
                      <w:szCs w:val="32"/>
                      <w:lang w:val="en-US"/>
                    </w:rPr>
                  </w:rPrChange>
                </w:rPr>
                <w:t>"Datos paciente"</w:t>
              </w:r>
              <w:r w:rsidRPr="0079203F">
                <w:rPr>
                  <w:b/>
                  <w:bCs/>
                  <w:lang w:val="es-ES"/>
                  <w:rPrChange w:id="4193" w:author="Rodrigo García" w:date="2017-09-29T10:06:00Z">
                    <w:rPr>
                      <w:rFonts w:ascii="Monaco" w:hAnsi="Monaco" w:cs="Monaco"/>
                      <w:b/>
                      <w:bCs/>
                      <w:color w:val="000000"/>
                      <w:sz w:val="32"/>
                      <w:szCs w:val="32"/>
                      <w:lang w:val="en-US"/>
                    </w:rPr>
                  </w:rPrChange>
                </w:rPr>
                <w:t>,</w:t>
              </w:r>
              <w:r w:rsidRPr="0079203F">
                <w:rPr>
                  <w:lang w:val="es-ES"/>
                  <w:rPrChange w:id="4194" w:author="Rodrigo García" w:date="2017-09-29T10:06:00Z">
                    <w:rPr>
                      <w:rFonts w:ascii="Monaco" w:hAnsi="Monaco" w:cs="Monaco"/>
                      <w:sz w:val="32"/>
                      <w:szCs w:val="32"/>
                      <w:lang w:val="en-US"/>
                    </w:rPr>
                  </w:rPrChange>
                </w:rPr>
                <w:t xml:space="preserve">  </w:t>
              </w:r>
            </w:ins>
          </w:p>
          <w:p w14:paraId="3C685B90" w14:textId="77777777" w:rsidR="00A47B4C" w:rsidRPr="0079203F" w:rsidRDefault="00A47B4C">
            <w:pPr>
              <w:rPr>
                <w:ins w:id="4195" w:author="Borja Gonzalez" w:date="2017-09-28T19:10:00Z"/>
                <w:lang w:val="es-ES"/>
                <w:rPrChange w:id="4196" w:author="Rodrigo García" w:date="2017-09-29T10:06:00Z">
                  <w:rPr>
                    <w:ins w:id="4197" w:author="Borja Gonzalez" w:date="2017-09-28T19:10:00Z"/>
                    <w:rFonts w:ascii="Monaco" w:eastAsiaTheme="majorEastAsia" w:hAnsi="Monaco" w:cs="Monaco"/>
                    <w:color w:val="243F60" w:themeColor="accent1" w:themeShade="7F"/>
                    <w:sz w:val="32"/>
                    <w:szCs w:val="32"/>
                    <w:lang w:val="en-US"/>
                  </w:rPr>
                </w:rPrChange>
              </w:rPr>
              <w:pPrChange w:id="4198" w:author="GONZALEZ DIAZ, BORJA" w:date="2017-09-29T19:27:00Z">
                <w:pPr>
                  <w:keepNext/>
                  <w:keepLines/>
                  <w:widowControl w:val="0"/>
                  <w:autoSpaceDE w:val="0"/>
                  <w:autoSpaceDN w:val="0"/>
                  <w:adjustRightInd w:val="0"/>
                  <w:spacing w:before="200"/>
                  <w:outlineLvl w:val="4"/>
                </w:pPr>
              </w:pPrChange>
            </w:pPr>
            <w:ins w:id="4199" w:author="Borja Gonzalez" w:date="2017-09-28T19:10:00Z">
              <w:r w:rsidRPr="0079203F">
                <w:rPr>
                  <w:lang w:val="es-ES"/>
                  <w:rPrChange w:id="4200" w:author="Rodrigo García" w:date="2017-09-29T10:06:00Z">
                    <w:rPr>
                      <w:rFonts w:ascii="Monaco" w:hAnsi="Monaco" w:cs="Monaco"/>
                      <w:sz w:val="32"/>
                      <w:szCs w:val="32"/>
                      <w:lang w:val="en-US"/>
                    </w:rPr>
                  </w:rPrChange>
                </w:rPr>
                <w:t xml:space="preserve">            id</w:t>
              </w:r>
              <w:r w:rsidRPr="0079203F">
                <w:rPr>
                  <w:b/>
                  <w:bCs/>
                  <w:color w:val="CE5C00"/>
                  <w:lang w:val="es-ES"/>
                  <w:rPrChange w:id="4201" w:author="Rodrigo García" w:date="2017-09-29T10:06:00Z">
                    <w:rPr>
                      <w:rFonts w:ascii="Monaco" w:hAnsi="Monaco" w:cs="Monaco"/>
                      <w:b/>
                      <w:bCs/>
                      <w:color w:val="CE5C00"/>
                      <w:sz w:val="32"/>
                      <w:szCs w:val="32"/>
                      <w:lang w:val="en-US"/>
                    </w:rPr>
                  </w:rPrChange>
                </w:rPr>
                <w:t>:</w:t>
              </w:r>
              <w:r w:rsidRPr="0079203F">
                <w:rPr>
                  <w:lang w:val="es-ES"/>
                  <w:rPrChange w:id="4202" w:author="Rodrigo García" w:date="2017-09-29T10:06:00Z">
                    <w:rPr>
                      <w:rFonts w:ascii="Monaco" w:hAnsi="Monaco" w:cs="Monaco"/>
                      <w:sz w:val="32"/>
                      <w:szCs w:val="32"/>
                      <w:lang w:val="en-US"/>
                    </w:rPr>
                  </w:rPrChange>
                </w:rPr>
                <w:t xml:space="preserve"> id_p</w:t>
              </w:r>
              <w:r w:rsidRPr="0079203F">
                <w:rPr>
                  <w:b/>
                  <w:bCs/>
                  <w:lang w:val="es-ES"/>
                  <w:rPrChange w:id="4203" w:author="Rodrigo García" w:date="2017-09-29T10:06:00Z">
                    <w:rPr>
                      <w:rFonts w:ascii="Monaco" w:hAnsi="Monaco" w:cs="Monaco"/>
                      <w:b/>
                      <w:bCs/>
                      <w:color w:val="000000"/>
                      <w:sz w:val="32"/>
                      <w:szCs w:val="32"/>
                      <w:lang w:val="en-US"/>
                    </w:rPr>
                  </w:rPrChange>
                </w:rPr>
                <w:t>,</w:t>
              </w:r>
              <w:r w:rsidRPr="0079203F">
                <w:rPr>
                  <w:lang w:val="es-ES"/>
                  <w:rPrChange w:id="4204" w:author="Rodrigo García" w:date="2017-09-29T10:06:00Z">
                    <w:rPr>
                      <w:rFonts w:ascii="Monaco" w:hAnsi="Monaco" w:cs="Monaco"/>
                      <w:sz w:val="32"/>
                      <w:szCs w:val="32"/>
                      <w:lang w:val="en-US"/>
                    </w:rPr>
                  </w:rPrChange>
                </w:rPr>
                <w:t xml:space="preserve"> </w:t>
              </w:r>
            </w:ins>
          </w:p>
          <w:p w14:paraId="0A8D6FBE" w14:textId="77777777" w:rsidR="00A47B4C" w:rsidRPr="0079203F" w:rsidRDefault="00A47B4C">
            <w:pPr>
              <w:rPr>
                <w:ins w:id="4205" w:author="Borja Gonzalez" w:date="2017-09-28T19:10:00Z"/>
                <w:lang w:val="es-ES"/>
                <w:rPrChange w:id="4206" w:author="Rodrigo García" w:date="2017-09-29T10:06:00Z">
                  <w:rPr>
                    <w:ins w:id="4207" w:author="Borja Gonzalez" w:date="2017-09-28T19:10:00Z"/>
                    <w:rFonts w:ascii="Monaco" w:eastAsiaTheme="majorEastAsia" w:hAnsi="Monaco" w:cs="Monaco"/>
                    <w:color w:val="243F60" w:themeColor="accent1" w:themeShade="7F"/>
                    <w:sz w:val="32"/>
                    <w:szCs w:val="32"/>
                    <w:lang w:val="en-US"/>
                  </w:rPr>
                </w:rPrChange>
              </w:rPr>
              <w:pPrChange w:id="4208" w:author="GONZALEZ DIAZ, BORJA" w:date="2017-09-29T19:27:00Z">
                <w:pPr>
                  <w:keepNext/>
                  <w:keepLines/>
                  <w:widowControl w:val="0"/>
                  <w:autoSpaceDE w:val="0"/>
                  <w:autoSpaceDN w:val="0"/>
                  <w:adjustRightInd w:val="0"/>
                  <w:spacing w:before="200"/>
                  <w:outlineLvl w:val="4"/>
                </w:pPr>
              </w:pPrChange>
            </w:pPr>
            <w:ins w:id="4209" w:author="Borja Gonzalez" w:date="2017-09-28T19:10:00Z">
              <w:r w:rsidRPr="0079203F">
                <w:rPr>
                  <w:lang w:val="es-ES"/>
                  <w:rPrChange w:id="4210" w:author="Rodrigo García" w:date="2017-09-29T10:06:00Z">
                    <w:rPr>
                      <w:rFonts w:ascii="Monaco" w:hAnsi="Monaco" w:cs="Monaco"/>
                      <w:sz w:val="32"/>
                      <w:szCs w:val="32"/>
                      <w:lang w:val="en-US"/>
                    </w:rPr>
                  </w:rPrChange>
                </w:rPr>
                <w:t xml:space="preserve">            n</w:t>
              </w:r>
              <w:r w:rsidRPr="0079203F">
                <w:rPr>
                  <w:b/>
                  <w:bCs/>
                  <w:color w:val="CE5C00"/>
                  <w:lang w:val="es-ES"/>
                  <w:rPrChange w:id="4211" w:author="Rodrigo García" w:date="2017-09-29T10:06:00Z">
                    <w:rPr>
                      <w:rFonts w:ascii="Monaco" w:hAnsi="Monaco" w:cs="Monaco"/>
                      <w:b/>
                      <w:bCs/>
                      <w:color w:val="CE5C00"/>
                      <w:sz w:val="32"/>
                      <w:szCs w:val="32"/>
                      <w:lang w:val="en-US"/>
                    </w:rPr>
                  </w:rPrChange>
                </w:rPr>
                <w:t>:</w:t>
              </w:r>
              <w:r w:rsidRPr="0079203F">
                <w:rPr>
                  <w:lang w:val="es-ES"/>
                  <w:rPrChange w:id="4212" w:author="Rodrigo García" w:date="2017-09-29T10:06:00Z">
                    <w:rPr>
                      <w:rFonts w:ascii="Monaco" w:hAnsi="Monaco" w:cs="Monaco"/>
                      <w:sz w:val="32"/>
                      <w:szCs w:val="32"/>
                      <w:lang w:val="en-US"/>
                    </w:rPr>
                  </w:rPrChange>
                </w:rPr>
                <w:t xml:space="preserve"> nombre            </w:t>
              </w:r>
            </w:ins>
          </w:p>
          <w:p w14:paraId="6F0489FD" w14:textId="77777777" w:rsidR="00A47B4C" w:rsidRPr="0079203F" w:rsidRDefault="00A47B4C">
            <w:pPr>
              <w:rPr>
                <w:ins w:id="4213" w:author="Borja Gonzalez" w:date="2017-09-28T19:10:00Z"/>
                <w:lang w:val="es-ES"/>
                <w:rPrChange w:id="4214" w:author="Rodrigo García" w:date="2017-09-29T10:06:00Z">
                  <w:rPr>
                    <w:ins w:id="4215" w:author="Borja Gonzalez" w:date="2017-09-28T19:10:00Z"/>
                    <w:rFonts w:ascii="Monaco" w:eastAsiaTheme="majorEastAsia" w:hAnsi="Monaco" w:cs="Monaco"/>
                    <w:color w:val="243F60" w:themeColor="accent1" w:themeShade="7F"/>
                    <w:sz w:val="32"/>
                    <w:szCs w:val="32"/>
                    <w:lang w:val="en-US"/>
                  </w:rPr>
                </w:rPrChange>
              </w:rPr>
              <w:pPrChange w:id="4216" w:author="GONZALEZ DIAZ, BORJA" w:date="2017-09-29T19:27:00Z">
                <w:pPr>
                  <w:keepNext/>
                  <w:keepLines/>
                  <w:widowControl w:val="0"/>
                  <w:autoSpaceDE w:val="0"/>
                  <w:autoSpaceDN w:val="0"/>
                  <w:adjustRightInd w:val="0"/>
                  <w:spacing w:before="200"/>
                  <w:outlineLvl w:val="4"/>
                </w:pPr>
              </w:pPrChange>
            </w:pPr>
            <w:ins w:id="4217" w:author="Borja Gonzalez" w:date="2017-09-28T19:10:00Z">
              <w:r w:rsidRPr="0079203F">
                <w:rPr>
                  <w:lang w:val="es-ES"/>
                  <w:rPrChange w:id="4218" w:author="Rodrigo García" w:date="2017-09-29T10:06:00Z">
                    <w:rPr>
                      <w:rFonts w:ascii="Monaco" w:hAnsi="Monaco" w:cs="Monaco"/>
                      <w:sz w:val="32"/>
                      <w:szCs w:val="32"/>
                      <w:lang w:val="en-US"/>
                    </w:rPr>
                  </w:rPrChange>
                </w:rPr>
                <w:t xml:space="preserve">    </w:t>
              </w:r>
              <w:r w:rsidRPr="0079203F">
                <w:rPr>
                  <w:b/>
                  <w:bCs/>
                  <w:lang w:val="es-ES"/>
                  <w:rPrChange w:id="4219" w:author="Rodrigo García" w:date="2017-09-29T10:06:00Z">
                    <w:rPr>
                      <w:rFonts w:ascii="Monaco" w:hAnsi="Monaco" w:cs="Monaco"/>
                      <w:b/>
                      <w:bCs/>
                      <w:color w:val="000000"/>
                      <w:sz w:val="32"/>
                      <w:szCs w:val="32"/>
                      <w:lang w:val="en-US"/>
                    </w:rPr>
                  </w:rPrChange>
                </w:rPr>
                <w:t>}</w:t>
              </w:r>
            </w:ins>
          </w:p>
          <w:p w14:paraId="1C2E9112" w14:textId="77777777" w:rsidR="00A47B4C" w:rsidRPr="00A47B4C" w:rsidRDefault="00A47B4C">
            <w:pPr>
              <w:rPr>
                <w:ins w:id="4220" w:author="Borja Gonzalez" w:date="2017-09-28T19:10:00Z"/>
                <w:lang w:val="en-US"/>
                <w:rPrChange w:id="4221" w:author="Borja Gonzalez" w:date="2017-09-28T19:10:00Z">
                  <w:rPr>
                    <w:ins w:id="4222" w:author="Borja Gonzalez" w:date="2017-09-28T19:10:00Z"/>
                    <w:rFonts w:ascii="Monaco" w:eastAsiaTheme="majorEastAsia" w:hAnsi="Monaco" w:cs="Monaco"/>
                    <w:color w:val="243F60" w:themeColor="accent1" w:themeShade="7F"/>
                    <w:sz w:val="32"/>
                    <w:szCs w:val="32"/>
                    <w:lang w:val="en-US"/>
                  </w:rPr>
                </w:rPrChange>
              </w:rPr>
              <w:pPrChange w:id="4223" w:author="GONZALEZ DIAZ, BORJA" w:date="2017-09-29T19:27:00Z">
                <w:pPr>
                  <w:keepNext/>
                  <w:keepLines/>
                  <w:widowControl w:val="0"/>
                  <w:autoSpaceDE w:val="0"/>
                  <w:autoSpaceDN w:val="0"/>
                  <w:adjustRightInd w:val="0"/>
                  <w:spacing w:before="200"/>
                  <w:outlineLvl w:val="4"/>
                </w:pPr>
              </w:pPrChange>
            </w:pPr>
            <w:ins w:id="4224" w:author="Borja Gonzalez" w:date="2017-09-28T19:10:00Z">
              <w:r w:rsidRPr="0079203F">
                <w:rPr>
                  <w:lang w:val="es-ES"/>
                  <w:rPrChange w:id="4225" w:author="Rodrigo García" w:date="2017-09-29T10:06:00Z">
                    <w:rPr>
                      <w:rFonts w:ascii="Monaco" w:hAnsi="Monaco" w:cs="Monaco"/>
                      <w:sz w:val="32"/>
                      <w:szCs w:val="32"/>
                      <w:lang w:val="en-US"/>
                    </w:rPr>
                  </w:rPrChange>
                </w:rPr>
                <w:t xml:space="preserve">    </w:t>
              </w:r>
              <w:r w:rsidRPr="00A47B4C">
                <w:rPr>
                  <w:lang w:val="en-US"/>
                  <w:rPrChange w:id="4226" w:author="Borja Gonzalez" w:date="2017-09-28T19:10:00Z">
                    <w:rPr>
                      <w:rFonts w:ascii="Monaco" w:hAnsi="Monaco" w:cs="Monaco"/>
                      <w:color w:val="000000"/>
                      <w:sz w:val="32"/>
                      <w:szCs w:val="32"/>
                      <w:lang w:val="en-US"/>
                    </w:rPr>
                  </w:rPrChange>
                </w:rPr>
                <w:t>socket</w:t>
              </w:r>
              <w:r w:rsidRPr="00A47B4C">
                <w:rPr>
                  <w:b/>
                  <w:bCs/>
                  <w:lang w:val="en-US"/>
                  <w:rPrChange w:id="4227" w:author="Borja Gonzalez" w:date="2017-09-28T19:10:00Z">
                    <w:rPr>
                      <w:rFonts w:ascii="Monaco" w:hAnsi="Monaco" w:cs="Monaco"/>
                      <w:b/>
                      <w:bCs/>
                      <w:color w:val="000000"/>
                      <w:sz w:val="32"/>
                      <w:szCs w:val="32"/>
                      <w:lang w:val="en-US"/>
                    </w:rPr>
                  </w:rPrChange>
                </w:rPr>
                <w:t>.</w:t>
              </w:r>
              <w:r w:rsidRPr="00A47B4C">
                <w:rPr>
                  <w:lang w:val="en-US"/>
                  <w:rPrChange w:id="4228" w:author="Borja Gonzalez" w:date="2017-09-28T19:10:00Z">
                    <w:rPr>
                      <w:rFonts w:ascii="Monaco" w:hAnsi="Monaco" w:cs="Monaco"/>
                      <w:color w:val="000000"/>
                      <w:sz w:val="32"/>
                      <w:szCs w:val="32"/>
                      <w:lang w:val="en-US"/>
                    </w:rPr>
                  </w:rPrChange>
                </w:rPr>
                <w:t>send</w:t>
              </w:r>
              <w:r w:rsidRPr="00A47B4C">
                <w:rPr>
                  <w:b/>
                  <w:bCs/>
                  <w:lang w:val="en-US"/>
                  <w:rPrChange w:id="4229" w:author="Borja Gonzalez" w:date="2017-09-28T19:10:00Z">
                    <w:rPr>
                      <w:rFonts w:ascii="Monaco" w:hAnsi="Monaco" w:cs="Monaco"/>
                      <w:b/>
                      <w:bCs/>
                      <w:color w:val="000000"/>
                      <w:sz w:val="32"/>
                      <w:szCs w:val="32"/>
                      <w:lang w:val="en-US"/>
                    </w:rPr>
                  </w:rPrChange>
                </w:rPr>
                <w:t>(</w:t>
              </w:r>
              <w:r w:rsidRPr="00A47B4C">
                <w:rPr>
                  <w:lang w:val="en-US"/>
                  <w:rPrChange w:id="4230" w:author="Borja Gonzalez" w:date="2017-09-28T19:10:00Z">
                    <w:rPr>
                      <w:rFonts w:ascii="Monaco" w:hAnsi="Monaco" w:cs="Monaco"/>
                      <w:color w:val="000000"/>
                      <w:sz w:val="32"/>
                      <w:szCs w:val="32"/>
                      <w:lang w:val="en-US"/>
                    </w:rPr>
                  </w:rPrChange>
                </w:rPr>
                <w:t>JSON</w:t>
              </w:r>
              <w:r w:rsidRPr="00A47B4C">
                <w:rPr>
                  <w:b/>
                  <w:bCs/>
                  <w:lang w:val="en-US"/>
                  <w:rPrChange w:id="4231" w:author="Borja Gonzalez" w:date="2017-09-28T19:10:00Z">
                    <w:rPr>
                      <w:rFonts w:ascii="Monaco" w:hAnsi="Monaco" w:cs="Monaco"/>
                      <w:b/>
                      <w:bCs/>
                      <w:color w:val="000000"/>
                      <w:sz w:val="32"/>
                      <w:szCs w:val="32"/>
                      <w:lang w:val="en-US"/>
                    </w:rPr>
                  </w:rPrChange>
                </w:rPr>
                <w:t>.</w:t>
              </w:r>
              <w:r w:rsidRPr="00A47B4C">
                <w:rPr>
                  <w:lang w:val="en-US"/>
                  <w:rPrChange w:id="4232" w:author="Borja Gonzalez" w:date="2017-09-28T19:10:00Z">
                    <w:rPr>
                      <w:rFonts w:ascii="Monaco" w:hAnsi="Monaco" w:cs="Monaco"/>
                      <w:color w:val="000000"/>
                      <w:sz w:val="32"/>
                      <w:szCs w:val="32"/>
                      <w:lang w:val="en-US"/>
                    </w:rPr>
                  </w:rPrChange>
                </w:rPr>
                <w:t>stringify</w:t>
              </w:r>
              <w:r w:rsidRPr="00A47B4C">
                <w:rPr>
                  <w:b/>
                  <w:bCs/>
                  <w:lang w:val="en-US"/>
                  <w:rPrChange w:id="4233" w:author="Borja Gonzalez" w:date="2017-09-28T19:10:00Z">
                    <w:rPr>
                      <w:rFonts w:ascii="Monaco" w:hAnsi="Monaco" w:cs="Monaco"/>
                      <w:b/>
                      <w:bCs/>
                      <w:color w:val="000000"/>
                      <w:sz w:val="32"/>
                      <w:szCs w:val="32"/>
                      <w:lang w:val="en-US"/>
                    </w:rPr>
                  </w:rPrChange>
                </w:rPr>
                <w:t>(</w:t>
              </w:r>
              <w:r w:rsidRPr="00A47B4C">
                <w:rPr>
                  <w:lang w:val="en-US"/>
                  <w:rPrChange w:id="4234" w:author="Borja Gonzalez" w:date="2017-09-28T19:10:00Z">
                    <w:rPr>
                      <w:rFonts w:ascii="Monaco" w:hAnsi="Monaco" w:cs="Monaco"/>
                      <w:color w:val="000000"/>
                      <w:sz w:val="32"/>
                      <w:szCs w:val="32"/>
                      <w:lang w:val="en-US"/>
                    </w:rPr>
                  </w:rPrChange>
                </w:rPr>
                <w:t>datos1</w:t>
              </w:r>
              <w:r w:rsidRPr="00A47B4C">
                <w:rPr>
                  <w:b/>
                  <w:bCs/>
                  <w:lang w:val="en-US"/>
                  <w:rPrChange w:id="4235"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pPr>
              <w:rPr>
                <w:ins w:id="4236" w:author="Borja Gonzalez" w:date="2017-09-28T19:10:00Z"/>
                <w:lang w:val="en-US"/>
                <w:rPrChange w:id="4237" w:author="Borja Gonzalez" w:date="2017-09-28T19:10:00Z">
                  <w:rPr>
                    <w:ins w:id="4238" w:author="Borja Gonzalez" w:date="2017-09-28T19:10:00Z"/>
                    <w:rFonts w:ascii="Monaco" w:eastAsiaTheme="majorEastAsia" w:hAnsi="Monaco" w:cs="Monaco"/>
                    <w:color w:val="243F60" w:themeColor="accent1" w:themeShade="7F"/>
                    <w:sz w:val="32"/>
                    <w:szCs w:val="32"/>
                    <w:lang w:val="en-US"/>
                  </w:rPr>
                </w:rPrChange>
              </w:rPr>
              <w:pPrChange w:id="4239" w:author="GONZALEZ DIAZ, BORJA" w:date="2017-09-29T19:27:00Z">
                <w:pPr>
                  <w:keepNext/>
                  <w:keepLines/>
                  <w:widowControl w:val="0"/>
                  <w:autoSpaceDE w:val="0"/>
                  <w:autoSpaceDN w:val="0"/>
                  <w:adjustRightInd w:val="0"/>
                  <w:spacing w:before="200"/>
                  <w:outlineLvl w:val="4"/>
                </w:pPr>
              </w:pPrChange>
            </w:pPr>
            <w:ins w:id="4240" w:author="Borja Gonzalez" w:date="2017-09-28T19:10:00Z">
              <w:r w:rsidRPr="00A47B4C">
                <w:rPr>
                  <w:lang w:val="en-US"/>
                  <w:rPrChange w:id="4241" w:author="Borja Gonzalez" w:date="2017-09-28T19:10:00Z">
                    <w:rPr>
                      <w:rFonts w:ascii="Monaco" w:hAnsi="Monaco" w:cs="Monaco"/>
                      <w:sz w:val="32"/>
                      <w:szCs w:val="32"/>
                      <w:lang w:val="en-US"/>
                    </w:rPr>
                  </w:rPrChange>
                </w:rPr>
                <w:t xml:space="preserve">    socket</w:t>
              </w:r>
              <w:r w:rsidRPr="00A47B4C">
                <w:rPr>
                  <w:b/>
                  <w:bCs/>
                  <w:lang w:val="en-US"/>
                  <w:rPrChange w:id="4242" w:author="Borja Gonzalez" w:date="2017-09-28T19:10:00Z">
                    <w:rPr>
                      <w:rFonts w:ascii="Monaco" w:hAnsi="Monaco" w:cs="Monaco"/>
                      <w:b/>
                      <w:bCs/>
                      <w:color w:val="000000"/>
                      <w:sz w:val="32"/>
                      <w:szCs w:val="32"/>
                      <w:lang w:val="en-US"/>
                    </w:rPr>
                  </w:rPrChange>
                </w:rPr>
                <w:t>.</w:t>
              </w:r>
              <w:r w:rsidRPr="00A47B4C">
                <w:rPr>
                  <w:lang w:val="en-US"/>
                  <w:rPrChange w:id="4243" w:author="Borja Gonzalez" w:date="2017-09-28T19:10:00Z">
                    <w:rPr>
                      <w:rFonts w:ascii="Monaco" w:hAnsi="Monaco" w:cs="Monaco"/>
                      <w:color w:val="000000"/>
                      <w:sz w:val="32"/>
                      <w:szCs w:val="32"/>
                      <w:lang w:val="en-US"/>
                    </w:rPr>
                  </w:rPrChange>
                </w:rPr>
                <w:t>on</w:t>
              </w:r>
              <w:r w:rsidRPr="00A47B4C">
                <w:rPr>
                  <w:b/>
                  <w:bCs/>
                  <w:lang w:val="en-US"/>
                  <w:rPrChange w:id="4244" w:author="Borja Gonzalez" w:date="2017-09-28T19:10:00Z">
                    <w:rPr>
                      <w:rFonts w:ascii="Monaco" w:hAnsi="Monaco" w:cs="Monaco"/>
                      <w:b/>
                      <w:bCs/>
                      <w:color w:val="000000"/>
                      <w:sz w:val="32"/>
                      <w:szCs w:val="32"/>
                      <w:lang w:val="en-US"/>
                    </w:rPr>
                  </w:rPrChange>
                </w:rPr>
                <w:t>(</w:t>
              </w:r>
              <w:r w:rsidRPr="00A47B4C">
                <w:rPr>
                  <w:color w:val="4E9A06"/>
                  <w:lang w:val="en-US"/>
                  <w:rPrChange w:id="4245" w:author="Borja Gonzalez" w:date="2017-09-28T19:10:00Z">
                    <w:rPr>
                      <w:rFonts w:ascii="Monaco" w:hAnsi="Monaco" w:cs="Monaco"/>
                      <w:color w:val="4E9A06"/>
                      <w:sz w:val="32"/>
                      <w:szCs w:val="32"/>
                      <w:lang w:val="en-US"/>
                    </w:rPr>
                  </w:rPrChange>
                </w:rPr>
                <w:t>"datos_paciente"</w:t>
              </w:r>
              <w:r w:rsidRPr="00A47B4C">
                <w:rPr>
                  <w:b/>
                  <w:bCs/>
                  <w:lang w:val="en-US"/>
                  <w:rPrChange w:id="4246" w:author="Borja Gonzalez" w:date="2017-09-28T19:10:00Z">
                    <w:rPr>
                      <w:rFonts w:ascii="Monaco" w:hAnsi="Monaco" w:cs="Monaco"/>
                      <w:b/>
                      <w:bCs/>
                      <w:color w:val="000000"/>
                      <w:sz w:val="32"/>
                      <w:szCs w:val="32"/>
                      <w:lang w:val="en-US"/>
                    </w:rPr>
                  </w:rPrChange>
                </w:rPr>
                <w:t>,</w:t>
              </w:r>
              <w:r w:rsidRPr="00A47B4C">
                <w:rPr>
                  <w:lang w:val="en-US"/>
                  <w:rPrChange w:id="4247" w:author="Borja Gonzalez" w:date="2017-09-28T19:10:00Z">
                    <w:rPr>
                      <w:rFonts w:ascii="Monaco" w:hAnsi="Monaco" w:cs="Monaco"/>
                      <w:sz w:val="32"/>
                      <w:szCs w:val="32"/>
                      <w:lang w:val="en-US"/>
                    </w:rPr>
                  </w:rPrChange>
                </w:rPr>
                <w:t xml:space="preserve"> </w:t>
              </w:r>
              <w:r w:rsidRPr="00A47B4C">
                <w:rPr>
                  <w:b/>
                  <w:bCs/>
                  <w:color w:val="204A87"/>
                  <w:lang w:val="en-US"/>
                  <w:rPrChange w:id="4248" w:author="Borja Gonzalez" w:date="2017-09-28T19:10:00Z">
                    <w:rPr>
                      <w:rFonts w:ascii="Monaco" w:hAnsi="Monaco" w:cs="Monaco"/>
                      <w:b/>
                      <w:bCs/>
                      <w:color w:val="204A87"/>
                      <w:sz w:val="32"/>
                      <w:szCs w:val="32"/>
                      <w:lang w:val="en-US"/>
                    </w:rPr>
                  </w:rPrChange>
                </w:rPr>
                <w:t>function</w:t>
              </w:r>
              <w:r w:rsidRPr="00A47B4C">
                <w:rPr>
                  <w:lang w:val="en-US"/>
                  <w:rPrChange w:id="4249" w:author="Borja Gonzalez" w:date="2017-09-28T19:10:00Z">
                    <w:rPr>
                      <w:rFonts w:ascii="Monaco" w:hAnsi="Monaco" w:cs="Monaco"/>
                      <w:sz w:val="32"/>
                      <w:szCs w:val="32"/>
                      <w:lang w:val="en-US"/>
                    </w:rPr>
                  </w:rPrChange>
                </w:rPr>
                <w:t xml:space="preserve"> </w:t>
              </w:r>
              <w:r w:rsidRPr="00A47B4C">
                <w:rPr>
                  <w:b/>
                  <w:bCs/>
                  <w:lang w:val="en-US"/>
                  <w:rPrChange w:id="4250" w:author="Borja Gonzalez" w:date="2017-09-28T19:10:00Z">
                    <w:rPr>
                      <w:rFonts w:ascii="Monaco" w:hAnsi="Monaco" w:cs="Monaco"/>
                      <w:b/>
                      <w:bCs/>
                      <w:color w:val="000000"/>
                      <w:sz w:val="32"/>
                      <w:szCs w:val="32"/>
                      <w:lang w:val="en-US"/>
                    </w:rPr>
                  </w:rPrChange>
                </w:rPr>
                <w:t>(</w:t>
              </w:r>
              <w:r w:rsidRPr="00A47B4C">
                <w:rPr>
                  <w:lang w:val="en-US"/>
                  <w:rPrChange w:id="4251" w:author="Borja Gonzalez" w:date="2017-09-28T19:10:00Z">
                    <w:rPr>
                      <w:rFonts w:ascii="Monaco" w:hAnsi="Monaco" w:cs="Monaco"/>
                      <w:color w:val="000000"/>
                      <w:sz w:val="32"/>
                      <w:szCs w:val="32"/>
                      <w:lang w:val="en-US"/>
                    </w:rPr>
                  </w:rPrChange>
                </w:rPr>
                <w:t>data</w:t>
              </w:r>
              <w:r w:rsidRPr="00A47B4C">
                <w:rPr>
                  <w:b/>
                  <w:bCs/>
                  <w:lang w:val="en-US"/>
                  <w:rPrChange w:id="4252" w:author="Borja Gonzalez" w:date="2017-09-28T19:10:00Z">
                    <w:rPr>
                      <w:rFonts w:ascii="Monaco" w:hAnsi="Monaco" w:cs="Monaco"/>
                      <w:b/>
                      <w:bCs/>
                      <w:color w:val="000000"/>
                      <w:sz w:val="32"/>
                      <w:szCs w:val="32"/>
                      <w:lang w:val="en-US"/>
                    </w:rPr>
                  </w:rPrChange>
                </w:rPr>
                <w:t>)</w:t>
              </w:r>
              <w:r w:rsidRPr="00A47B4C">
                <w:rPr>
                  <w:lang w:val="en-US"/>
                  <w:rPrChange w:id="4253" w:author="Borja Gonzalez" w:date="2017-09-28T19:10:00Z">
                    <w:rPr>
                      <w:rFonts w:ascii="Monaco" w:hAnsi="Monaco" w:cs="Monaco"/>
                      <w:sz w:val="32"/>
                      <w:szCs w:val="32"/>
                      <w:lang w:val="en-US"/>
                    </w:rPr>
                  </w:rPrChange>
                </w:rPr>
                <w:t xml:space="preserve"> </w:t>
              </w:r>
              <w:r w:rsidRPr="00A47B4C">
                <w:rPr>
                  <w:b/>
                  <w:bCs/>
                  <w:lang w:val="en-US"/>
                  <w:rPrChange w:id="4254"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pPr>
              <w:rPr>
                <w:ins w:id="4255" w:author="Borja Gonzalez" w:date="2017-09-28T19:10:00Z"/>
                <w:lang w:val="en-US"/>
                <w:rPrChange w:id="4256" w:author="Borja Gonzalez" w:date="2017-09-28T19:10:00Z">
                  <w:rPr>
                    <w:ins w:id="4257" w:author="Borja Gonzalez" w:date="2017-09-28T19:10:00Z"/>
                    <w:rFonts w:ascii="Monaco" w:eastAsiaTheme="majorEastAsia" w:hAnsi="Monaco" w:cs="Monaco"/>
                    <w:color w:val="243F60" w:themeColor="accent1" w:themeShade="7F"/>
                    <w:sz w:val="32"/>
                    <w:szCs w:val="32"/>
                    <w:lang w:val="en-US"/>
                  </w:rPr>
                </w:rPrChange>
              </w:rPr>
              <w:pPrChange w:id="4258" w:author="GONZALEZ DIAZ, BORJA" w:date="2017-09-29T19:27:00Z">
                <w:pPr>
                  <w:keepNext/>
                  <w:keepLines/>
                  <w:widowControl w:val="0"/>
                  <w:autoSpaceDE w:val="0"/>
                  <w:autoSpaceDN w:val="0"/>
                  <w:adjustRightInd w:val="0"/>
                  <w:spacing w:before="200"/>
                  <w:outlineLvl w:val="4"/>
                </w:pPr>
              </w:pPrChange>
            </w:pPr>
            <w:ins w:id="4259" w:author="Borja Gonzalez" w:date="2017-09-28T19:10:00Z">
              <w:r w:rsidRPr="00A47B4C">
                <w:rPr>
                  <w:lang w:val="en-US"/>
                  <w:rPrChange w:id="4260" w:author="Borja Gonzalez" w:date="2017-09-28T19:10:00Z">
                    <w:rPr>
                      <w:rFonts w:ascii="Monaco" w:hAnsi="Monaco" w:cs="Monaco"/>
                      <w:sz w:val="32"/>
                      <w:szCs w:val="32"/>
                      <w:lang w:val="en-US"/>
                    </w:rPr>
                  </w:rPrChange>
                </w:rPr>
                <w:t xml:space="preserve">        callback</w:t>
              </w:r>
              <w:r w:rsidRPr="00A47B4C">
                <w:rPr>
                  <w:b/>
                  <w:bCs/>
                  <w:lang w:val="en-US"/>
                  <w:rPrChange w:id="4261" w:author="Borja Gonzalez" w:date="2017-09-28T19:10:00Z">
                    <w:rPr>
                      <w:rFonts w:ascii="Monaco" w:hAnsi="Monaco" w:cs="Monaco"/>
                      <w:b/>
                      <w:bCs/>
                      <w:color w:val="000000"/>
                      <w:sz w:val="32"/>
                      <w:szCs w:val="32"/>
                      <w:lang w:val="en-US"/>
                    </w:rPr>
                  </w:rPrChange>
                </w:rPr>
                <w:t>(</w:t>
              </w:r>
              <w:r w:rsidRPr="00A47B4C">
                <w:rPr>
                  <w:lang w:val="en-US"/>
                  <w:rPrChange w:id="4262" w:author="Borja Gonzalez" w:date="2017-09-28T19:10:00Z">
                    <w:rPr>
                      <w:rFonts w:ascii="Monaco" w:hAnsi="Monaco" w:cs="Monaco"/>
                      <w:color w:val="000000"/>
                      <w:sz w:val="32"/>
                      <w:szCs w:val="32"/>
                      <w:lang w:val="en-US"/>
                    </w:rPr>
                  </w:rPrChange>
                </w:rPr>
                <w:t>data</w:t>
              </w:r>
              <w:r w:rsidRPr="00A47B4C">
                <w:rPr>
                  <w:b/>
                  <w:bCs/>
                  <w:lang w:val="en-US"/>
                  <w:rPrChange w:id="4263"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pPr>
              <w:rPr>
                <w:ins w:id="4264" w:author="Borja Gonzalez" w:date="2017-09-28T19:10:00Z"/>
                <w:lang w:val="en-US"/>
                <w:rPrChange w:id="4265" w:author="Borja Gonzalez" w:date="2017-09-28T19:10:00Z">
                  <w:rPr>
                    <w:ins w:id="4266" w:author="Borja Gonzalez" w:date="2017-09-28T19:10:00Z"/>
                    <w:rFonts w:ascii="Monaco" w:eastAsiaTheme="majorEastAsia" w:hAnsi="Monaco" w:cs="Monaco"/>
                    <w:color w:val="243F60" w:themeColor="accent1" w:themeShade="7F"/>
                    <w:sz w:val="32"/>
                    <w:szCs w:val="32"/>
                    <w:lang w:val="en-US"/>
                  </w:rPr>
                </w:rPrChange>
              </w:rPr>
              <w:pPrChange w:id="4267" w:author="GONZALEZ DIAZ, BORJA" w:date="2017-09-29T19:27:00Z">
                <w:pPr>
                  <w:keepNext/>
                  <w:keepLines/>
                  <w:widowControl w:val="0"/>
                  <w:autoSpaceDE w:val="0"/>
                  <w:autoSpaceDN w:val="0"/>
                  <w:adjustRightInd w:val="0"/>
                  <w:spacing w:before="200"/>
                  <w:outlineLvl w:val="4"/>
                </w:pPr>
              </w:pPrChange>
            </w:pPr>
            <w:ins w:id="4268" w:author="Borja Gonzalez" w:date="2017-09-28T19:10:00Z">
              <w:r w:rsidRPr="00A47B4C">
                <w:rPr>
                  <w:lang w:val="en-US"/>
                  <w:rPrChange w:id="4269" w:author="Borja Gonzalez" w:date="2017-09-28T19:10:00Z">
                    <w:rPr>
                      <w:rFonts w:ascii="Monaco" w:hAnsi="Monaco" w:cs="Monaco"/>
                      <w:sz w:val="32"/>
                      <w:szCs w:val="32"/>
                      <w:lang w:val="en-US"/>
                    </w:rPr>
                  </w:rPrChange>
                </w:rPr>
                <w:t xml:space="preserve">    </w:t>
              </w:r>
              <w:r w:rsidRPr="00A47B4C">
                <w:rPr>
                  <w:b/>
                  <w:bCs/>
                  <w:lang w:val="en-US"/>
                  <w:rPrChange w:id="4270"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pPr>
              <w:rPr>
                <w:ins w:id="4271" w:author="Borja Gonzalez" w:date="2017-09-28T19:10:00Z"/>
                <w:lang w:val="en-US"/>
                <w:rPrChange w:id="4272" w:author="Borja Gonzalez" w:date="2017-09-28T19:10:00Z">
                  <w:rPr>
                    <w:ins w:id="4273" w:author="Borja Gonzalez" w:date="2017-09-28T19:10:00Z"/>
                    <w:rFonts w:ascii="Monaco" w:eastAsiaTheme="majorEastAsia" w:hAnsi="Monaco" w:cs="Monaco"/>
                    <w:color w:val="243F60" w:themeColor="accent1" w:themeShade="7F"/>
                    <w:sz w:val="32"/>
                    <w:szCs w:val="32"/>
                    <w:lang w:val="en-US"/>
                  </w:rPr>
                </w:rPrChange>
              </w:rPr>
              <w:pPrChange w:id="4274" w:author="GONZALEZ DIAZ, BORJA" w:date="2017-09-29T19:27:00Z">
                <w:pPr>
                  <w:keepNext/>
                  <w:keepLines/>
                  <w:widowControl w:val="0"/>
                  <w:autoSpaceDE w:val="0"/>
                  <w:autoSpaceDN w:val="0"/>
                  <w:adjustRightInd w:val="0"/>
                  <w:spacing w:before="200"/>
                  <w:outlineLvl w:val="4"/>
                </w:pPr>
              </w:pPrChange>
            </w:pPr>
            <w:ins w:id="4275" w:author="Borja Gonzalez" w:date="2017-09-28T19:10:00Z">
              <w:r w:rsidRPr="00A47B4C">
                <w:rPr>
                  <w:b/>
                  <w:bCs/>
                  <w:lang w:val="en-US"/>
                  <w:rPrChange w:id="4276"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4277"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Ttulo4"/>
        <w:rPr>
          <w:del w:id="4278" w:author="Borja Gonzalez" w:date="2017-09-28T19:12:00Z"/>
        </w:rPr>
      </w:pPr>
      <w:r>
        <w:t>4.3.4.2.  Funcionalidad en el lado del servidor</w:t>
      </w:r>
    </w:p>
    <w:p w14:paraId="10157BE5" w14:textId="77777777" w:rsidR="00AF4608" w:rsidRDefault="00AF4608">
      <w:pPr>
        <w:pStyle w:val="Ttulo4"/>
        <w:pPrChange w:id="4279" w:author="Borja Gonzalez" w:date="2017-09-28T19:12:00Z">
          <w:pPr/>
        </w:pPrChange>
      </w:pPr>
    </w:p>
    <w:p w14:paraId="5D4AE69E" w14:textId="44F6401C" w:rsidR="00522970" w:rsidRDefault="006532AB" w:rsidP="00BC4CE1">
      <w:del w:id="4280" w:author="Borja Gonzalez" w:date="2017-09-28T19:11:00Z">
        <w:r w:rsidDel="00A47B4C">
          <w:rPr>
            <w:noProof/>
            <w:lang w:eastAsia="es-ES_tradnl"/>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4281" w:author="Borja Gonzalez" w:date="2017-09-28T19:11:00Z"/>
        </w:rPr>
      </w:pPr>
      <w:del w:id="4282" w:author="Borja Gonzalez" w:date="2017-09-28T19:11:00Z">
        <w:r w:rsidDel="00A47B4C">
          <w:rPr>
            <w:noProof/>
            <w:lang w:eastAsia="es-ES_tradnl"/>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69345FF7" w14:textId="77777777" w:rsidTr="00A47B4C">
        <w:trPr>
          <w:ins w:id="4283" w:author="Borja Gonzalez" w:date="2017-09-28T19:11:00Z"/>
        </w:trPr>
        <w:tc>
          <w:tcPr>
            <w:tcW w:w="8856" w:type="dxa"/>
          </w:tcPr>
          <w:p w14:paraId="2FE8789D" w14:textId="77777777" w:rsidR="00A47B4C" w:rsidRPr="00557475" w:rsidRDefault="00A47B4C">
            <w:pPr>
              <w:rPr>
                <w:ins w:id="4284" w:author="Borja Gonzalez" w:date="2017-09-28T19:12:00Z"/>
                <w:noProof/>
                <w:lang w:val="en-US"/>
              </w:rPr>
              <w:pPrChange w:id="4285" w:author="GONZALEZ DIAZ, BORJA" w:date="2017-09-29T19:27:00Z">
                <w:pPr>
                  <w:widowControl w:val="0"/>
                  <w:autoSpaceDE w:val="0"/>
                  <w:autoSpaceDN w:val="0"/>
                  <w:adjustRightInd w:val="0"/>
                </w:pPr>
              </w:pPrChange>
            </w:pPr>
            <w:ins w:id="4286" w:author="Borja Gonzalez" w:date="2017-09-28T19:12: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467DA62" w14:textId="77777777" w:rsidR="00A47B4C" w:rsidRPr="0079203F" w:rsidRDefault="00A47B4C">
            <w:pPr>
              <w:rPr>
                <w:ins w:id="4287" w:author="Borja Gonzalez" w:date="2017-09-28T19:12:00Z"/>
                <w:b/>
                <w:bCs/>
                <w:noProof/>
                <w:lang w:val="es-ES"/>
                <w:rPrChange w:id="4288" w:author="Rodrigo García" w:date="2017-09-29T10:06:00Z">
                  <w:rPr>
                    <w:ins w:id="4289" w:author="Borja Gonzalez" w:date="2017-09-28T19:12:00Z"/>
                    <w:rFonts w:ascii="Monaco" w:eastAsiaTheme="majorEastAsia" w:hAnsi="Monaco" w:cs="Monaco"/>
                    <w:b/>
                    <w:bCs/>
                    <w:noProof/>
                    <w:color w:val="000000"/>
                    <w:sz w:val="20"/>
                    <w:szCs w:val="20"/>
                    <w:lang w:val="en-US"/>
                  </w:rPr>
                </w:rPrChange>
              </w:rPr>
              <w:pPrChange w:id="4290" w:author="GONZALEZ DIAZ, BORJA" w:date="2017-09-29T19:27:00Z">
                <w:pPr>
                  <w:keepNext/>
                  <w:keepLines/>
                  <w:widowControl w:val="0"/>
                  <w:autoSpaceDE w:val="0"/>
                  <w:autoSpaceDN w:val="0"/>
                  <w:adjustRightInd w:val="0"/>
                  <w:spacing w:before="200"/>
                  <w:outlineLvl w:val="4"/>
                </w:pPr>
              </w:pPrChange>
            </w:pPr>
            <w:ins w:id="4291" w:author="Borja Gonzalez" w:date="2017-09-28T19:12:00Z">
              <w:r w:rsidRPr="00557475">
                <w:rPr>
                  <w:noProof/>
                  <w:lang w:val="en-US"/>
                </w:rPr>
                <w:t xml:space="preserve">    </w:t>
              </w:r>
              <w:r w:rsidRPr="0079203F">
                <w:rPr>
                  <w:noProof/>
                  <w:lang w:val="es-ES"/>
                  <w:rPrChange w:id="4292"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4293" w:author="Rodrigo García" w:date="2017-09-29T10:06:00Z">
                    <w:rPr>
                      <w:rFonts w:ascii="Monaco" w:hAnsi="Monaco" w:cs="Monaco"/>
                      <w:b/>
                      <w:bCs/>
                      <w:noProof/>
                      <w:color w:val="CE5C00"/>
                      <w:sz w:val="20"/>
                      <w:szCs w:val="20"/>
                      <w:lang w:val="en-US"/>
                    </w:rPr>
                  </w:rPrChange>
                </w:rPr>
                <w:t>=</w:t>
              </w:r>
              <w:r w:rsidRPr="0079203F">
                <w:rPr>
                  <w:noProof/>
                  <w:lang w:val="es-ES"/>
                  <w:rPrChange w:id="4294" w:author="Rodrigo García" w:date="2017-09-29T10:06:00Z">
                    <w:rPr>
                      <w:rFonts w:ascii="Monaco" w:hAnsi="Monaco" w:cs="Monaco"/>
                      <w:noProof/>
                      <w:sz w:val="20"/>
                      <w:szCs w:val="20"/>
                      <w:lang w:val="en-US"/>
                    </w:rPr>
                  </w:rPrChange>
                </w:rPr>
                <w:t xml:space="preserve"> JSON</w:t>
              </w:r>
              <w:r w:rsidRPr="0079203F">
                <w:rPr>
                  <w:b/>
                  <w:bCs/>
                  <w:noProof/>
                  <w:lang w:val="es-ES"/>
                  <w:rPrChange w:id="4295" w:author="Rodrigo García" w:date="2017-09-29T10:06:00Z">
                    <w:rPr>
                      <w:rFonts w:ascii="Monaco" w:hAnsi="Monaco" w:cs="Monaco"/>
                      <w:b/>
                      <w:bCs/>
                      <w:noProof/>
                      <w:color w:val="000000"/>
                      <w:sz w:val="20"/>
                      <w:szCs w:val="20"/>
                      <w:lang w:val="en-US"/>
                    </w:rPr>
                  </w:rPrChange>
                </w:rPr>
                <w:t>.</w:t>
              </w:r>
              <w:r w:rsidRPr="0079203F">
                <w:rPr>
                  <w:noProof/>
                  <w:lang w:val="es-ES"/>
                  <w:rPrChange w:id="4296" w:author="Rodrigo García" w:date="2017-09-29T10:06:00Z">
                    <w:rPr>
                      <w:rFonts w:ascii="Monaco" w:hAnsi="Monaco" w:cs="Monaco"/>
                      <w:noProof/>
                      <w:color w:val="000000"/>
                      <w:sz w:val="20"/>
                      <w:szCs w:val="20"/>
                      <w:lang w:val="en-US"/>
                    </w:rPr>
                  </w:rPrChange>
                </w:rPr>
                <w:t>parse</w:t>
              </w:r>
              <w:r w:rsidRPr="0079203F">
                <w:rPr>
                  <w:b/>
                  <w:bCs/>
                  <w:noProof/>
                  <w:lang w:val="es-ES"/>
                  <w:rPrChange w:id="4297" w:author="Rodrigo García" w:date="2017-09-29T10:06:00Z">
                    <w:rPr>
                      <w:rFonts w:ascii="Monaco" w:hAnsi="Monaco" w:cs="Monaco"/>
                      <w:b/>
                      <w:bCs/>
                      <w:noProof/>
                      <w:color w:val="000000"/>
                      <w:sz w:val="20"/>
                      <w:szCs w:val="20"/>
                      <w:lang w:val="en-US"/>
                    </w:rPr>
                  </w:rPrChange>
                </w:rPr>
                <w:t>(</w:t>
              </w:r>
              <w:r w:rsidRPr="0079203F">
                <w:rPr>
                  <w:noProof/>
                  <w:lang w:val="es-ES"/>
                  <w:rPrChange w:id="4298" w:author="Rodrigo García" w:date="2017-09-29T10:06:00Z">
                    <w:rPr>
                      <w:rFonts w:ascii="Monaco" w:hAnsi="Monaco" w:cs="Monaco"/>
                      <w:noProof/>
                      <w:color w:val="000000"/>
                      <w:sz w:val="20"/>
                      <w:szCs w:val="20"/>
                      <w:lang w:val="en-US"/>
                    </w:rPr>
                  </w:rPrChange>
                </w:rPr>
                <w:t>info</w:t>
              </w:r>
              <w:r w:rsidRPr="0079203F">
                <w:rPr>
                  <w:b/>
                  <w:bCs/>
                  <w:noProof/>
                  <w:lang w:val="es-ES"/>
                  <w:rPrChange w:id="4299" w:author="Rodrigo García" w:date="2017-09-29T10:06:00Z">
                    <w:rPr>
                      <w:rFonts w:ascii="Monaco" w:hAnsi="Monaco" w:cs="Monaco"/>
                      <w:b/>
                      <w:bCs/>
                      <w:noProof/>
                      <w:color w:val="000000"/>
                      <w:sz w:val="20"/>
                      <w:szCs w:val="20"/>
                      <w:lang w:val="en-US"/>
                    </w:rPr>
                  </w:rPrChange>
                </w:rPr>
                <w:t>);</w:t>
              </w:r>
            </w:ins>
          </w:p>
          <w:p w14:paraId="5D736B4E" w14:textId="77777777" w:rsidR="00A47B4C" w:rsidRPr="0079203F" w:rsidRDefault="00A47B4C">
            <w:pPr>
              <w:rPr>
                <w:ins w:id="4300" w:author="Borja Gonzalez" w:date="2017-09-28T19:11:00Z"/>
                <w:b/>
                <w:bCs/>
                <w:color w:val="204A87"/>
                <w:lang w:val="es-ES"/>
                <w:rPrChange w:id="4301" w:author="Rodrigo García" w:date="2017-09-29T10:06:00Z">
                  <w:rPr>
                    <w:ins w:id="4302" w:author="Borja Gonzalez" w:date="2017-09-28T19:11:00Z"/>
                    <w:rFonts w:ascii="Monaco" w:hAnsi="Monaco" w:cs="Monaco"/>
                    <w:b/>
                    <w:bCs/>
                    <w:color w:val="204A87"/>
                    <w:sz w:val="20"/>
                    <w:szCs w:val="20"/>
                    <w:lang w:val="en-US"/>
                  </w:rPr>
                </w:rPrChange>
              </w:rPr>
              <w:pPrChange w:id="4303" w:author="GONZALEZ DIAZ, BORJA" w:date="2017-09-29T19:27:00Z">
                <w:pPr>
                  <w:widowControl w:val="0"/>
                  <w:autoSpaceDE w:val="0"/>
                  <w:autoSpaceDN w:val="0"/>
                  <w:adjustRightInd w:val="0"/>
                </w:pPr>
              </w:pPrChange>
            </w:pPr>
          </w:p>
          <w:p w14:paraId="306D8315" w14:textId="77777777" w:rsidR="00A47B4C" w:rsidRPr="0079203F" w:rsidRDefault="00A47B4C">
            <w:pPr>
              <w:rPr>
                <w:ins w:id="4304" w:author="Borja Gonzalez" w:date="2017-09-28T19:11:00Z"/>
                <w:lang w:val="es-ES"/>
                <w:rPrChange w:id="4305" w:author="Rodrigo García" w:date="2017-09-29T10:06:00Z">
                  <w:rPr>
                    <w:ins w:id="4306" w:author="Borja Gonzalez" w:date="2017-09-28T19:11:00Z"/>
                    <w:rFonts w:ascii="Monaco" w:eastAsiaTheme="majorEastAsia" w:hAnsi="Monaco" w:cs="Monaco"/>
                    <w:color w:val="243F60" w:themeColor="accent1" w:themeShade="7F"/>
                    <w:sz w:val="32"/>
                    <w:szCs w:val="32"/>
                    <w:lang w:val="en-US"/>
                  </w:rPr>
                </w:rPrChange>
              </w:rPr>
              <w:pPrChange w:id="4307" w:author="GONZALEZ DIAZ, BORJA" w:date="2017-09-29T19:27:00Z">
                <w:pPr>
                  <w:keepNext/>
                  <w:keepLines/>
                  <w:widowControl w:val="0"/>
                  <w:autoSpaceDE w:val="0"/>
                  <w:autoSpaceDN w:val="0"/>
                  <w:adjustRightInd w:val="0"/>
                  <w:spacing w:before="200"/>
                  <w:outlineLvl w:val="4"/>
                </w:pPr>
              </w:pPrChange>
            </w:pPr>
            <w:ins w:id="4308" w:author="Borja Gonzalez" w:date="2017-09-28T19:11:00Z">
              <w:r w:rsidRPr="0079203F">
                <w:rPr>
                  <w:b/>
                  <w:bCs/>
                  <w:color w:val="204A87"/>
                  <w:lang w:val="es-ES"/>
                  <w:rPrChange w:id="4309" w:author="Rodrigo García" w:date="2017-09-29T10:06:00Z">
                    <w:rPr>
                      <w:rFonts w:ascii="Monaco" w:hAnsi="Monaco" w:cs="Monaco"/>
                      <w:b/>
                      <w:bCs/>
                      <w:color w:val="204A87"/>
                      <w:sz w:val="32"/>
                      <w:szCs w:val="32"/>
                      <w:lang w:val="en-US"/>
                    </w:rPr>
                  </w:rPrChange>
                </w:rPr>
                <w:t>if</w:t>
              </w:r>
              <w:r w:rsidRPr="0079203F">
                <w:rPr>
                  <w:b/>
                  <w:bCs/>
                  <w:lang w:val="es-ES"/>
                  <w:rPrChange w:id="4310" w:author="Rodrigo García" w:date="2017-09-29T10:06:00Z">
                    <w:rPr>
                      <w:rFonts w:ascii="Monaco" w:hAnsi="Monaco" w:cs="Monaco"/>
                      <w:b/>
                      <w:bCs/>
                      <w:color w:val="000000"/>
                      <w:sz w:val="32"/>
                      <w:szCs w:val="32"/>
                      <w:lang w:val="en-US"/>
                    </w:rPr>
                  </w:rPrChange>
                </w:rPr>
                <w:t>(</w:t>
              </w:r>
              <w:r w:rsidRPr="0079203F">
                <w:rPr>
                  <w:lang w:val="es-ES"/>
                  <w:rPrChange w:id="4311" w:author="Rodrigo García" w:date="2017-09-29T10:06:00Z">
                    <w:rPr>
                      <w:rFonts w:ascii="Monaco" w:hAnsi="Monaco" w:cs="Monaco"/>
                      <w:color w:val="000000"/>
                      <w:sz w:val="32"/>
                      <w:szCs w:val="32"/>
                      <w:lang w:val="en-US"/>
                    </w:rPr>
                  </w:rPrChange>
                </w:rPr>
                <w:t>datos</w:t>
              </w:r>
              <w:r w:rsidRPr="0079203F">
                <w:rPr>
                  <w:b/>
                  <w:bCs/>
                  <w:lang w:val="es-ES"/>
                  <w:rPrChange w:id="4312" w:author="Rodrigo García" w:date="2017-09-29T10:06:00Z">
                    <w:rPr>
                      <w:rFonts w:ascii="Monaco" w:hAnsi="Monaco" w:cs="Monaco"/>
                      <w:b/>
                      <w:bCs/>
                      <w:color w:val="000000"/>
                      <w:sz w:val="32"/>
                      <w:szCs w:val="32"/>
                      <w:lang w:val="en-US"/>
                    </w:rPr>
                  </w:rPrChange>
                </w:rPr>
                <w:t>.</w:t>
              </w:r>
              <w:r w:rsidRPr="0079203F">
                <w:rPr>
                  <w:lang w:val="es-ES"/>
                  <w:rPrChange w:id="4313" w:author="Rodrigo García" w:date="2017-09-29T10:06:00Z">
                    <w:rPr>
                      <w:rFonts w:ascii="Monaco" w:hAnsi="Monaco" w:cs="Monaco"/>
                      <w:color w:val="000000"/>
                      <w:sz w:val="32"/>
                      <w:szCs w:val="32"/>
                      <w:lang w:val="en-US"/>
                    </w:rPr>
                  </w:rPrChange>
                </w:rPr>
                <w:t>operacion</w:t>
              </w:r>
              <w:r w:rsidRPr="0079203F">
                <w:rPr>
                  <w:b/>
                  <w:bCs/>
                  <w:color w:val="CE5C00"/>
                  <w:lang w:val="es-ES"/>
                  <w:rPrChange w:id="4314" w:author="Rodrigo García" w:date="2017-09-29T10:06:00Z">
                    <w:rPr>
                      <w:rFonts w:ascii="Monaco" w:hAnsi="Monaco" w:cs="Monaco"/>
                      <w:b/>
                      <w:bCs/>
                      <w:color w:val="CE5C00"/>
                      <w:sz w:val="32"/>
                      <w:szCs w:val="32"/>
                      <w:lang w:val="en-US"/>
                    </w:rPr>
                  </w:rPrChange>
                </w:rPr>
                <w:t>==</w:t>
              </w:r>
              <w:r w:rsidRPr="0079203F">
                <w:rPr>
                  <w:color w:val="4E9A06"/>
                  <w:lang w:val="es-ES"/>
                  <w:rPrChange w:id="4315" w:author="Rodrigo García" w:date="2017-09-29T10:06:00Z">
                    <w:rPr>
                      <w:rFonts w:ascii="Monaco" w:hAnsi="Monaco" w:cs="Monaco"/>
                      <w:color w:val="4E9A06"/>
                      <w:sz w:val="32"/>
                      <w:szCs w:val="32"/>
                      <w:lang w:val="en-US"/>
                    </w:rPr>
                  </w:rPrChange>
                </w:rPr>
                <w:t>"Datos paciente"</w:t>
              </w:r>
              <w:r w:rsidRPr="0079203F">
                <w:rPr>
                  <w:b/>
                  <w:bCs/>
                  <w:lang w:val="es-ES"/>
                  <w:rPrChange w:id="4316" w:author="Rodrigo García" w:date="2017-09-29T10:06:00Z">
                    <w:rPr>
                      <w:rFonts w:ascii="Monaco" w:hAnsi="Monaco" w:cs="Monaco"/>
                      <w:b/>
                      <w:bCs/>
                      <w:color w:val="000000"/>
                      <w:sz w:val="32"/>
                      <w:szCs w:val="32"/>
                      <w:lang w:val="en-US"/>
                    </w:rPr>
                  </w:rPrChange>
                </w:rPr>
                <w:t>){</w:t>
              </w:r>
            </w:ins>
          </w:p>
          <w:p w14:paraId="744A7EF0" w14:textId="77777777" w:rsidR="00A47B4C" w:rsidRPr="0079203F" w:rsidRDefault="00A47B4C">
            <w:pPr>
              <w:rPr>
                <w:ins w:id="4317" w:author="Borja Gonzalez" w:date="2017-09-28T19:11:00Z"/>
                <w:lang w:val="es-ES"/>
                <w:rPrChange w:id="4318" w:author="Rodrigo García" w:date="2017-09-29T10:06:00Z">
                  <w:rPr>
                    <w:ins w:id="4319" w:author="Borja Gonzalez" w:date="2017-09-28T19:11:00Z"/>
                    <w:rFonts w:ascii="Monaco" w:eastAsiaTheme="majorEastAsia" w:hAnsi="Monaco" w:cs="Monaco"/>
                    <w:color w:val="243F60" w:themeColor="accent1" w:themeShade="7F"/>
                    <w:sz w:val="32"/>
                    <w:szCs w:val="32"/>
                    <w:lang w:val="en-US"/>
                  </w:rPr>
                </w:rPrChange>
              </w:rPr>
              <w:pPrChange w:id="4320" w:author="GONZALEZ DIAZ, BORJA" w:date="2017-09-29T19:27:00Z">
                <w:pPr>
                  <w:keepNext/>
                  <w:keepLines/>
                  <w:widowControl w:val="0"/>
                  <w:autoSpaceDE w:val="0"/>
                  <w:autoSpaceDN w:val="0"/>
                  <w:adjustRightInd w:val="0"/>
                  <w:spacing w:before="200"/>
                  <w:outlineLvl w:val="4"/>
                </w:pPr>
              </w:pPrChange>
            </w:pPr>
            <w:ins w:id="4321" w:author="Borja Gonzalez" w:date="2017-09-28T19:11:00Z">
              <w:r w:rsidRPr="0079203F">
                <w:rPr>
                  <w:lang w:val="es-ES"/>
                  <w:rPrChange w:id="4322" w:author="Rodrigo García" w:date="2017-09-29T10:06:00Z">
                    <w:rPr>
                      <w:rFonts w:ascii="Monaco" w:hAnsi="Monaco" w:cs="Monaco"/>
                      <w:sz w:val="32"/>
                      <w:szCs w:val="32"/>
                      <w:lang w:val="en-US"/>
                    </w:rPr>
                  </w:rPrChange>
                </w:rPr>
                <w:t xml:space="preserve">  console</w:t>
              </w:r>
              <w:r w:rsidRPr="0079203F">
                <w:rPr>
                  <w:b/>
                  <w:bCs/>
                  <w:lang w:val="es-ES"/>
                  <w:rPrChange w:id="4323" w:author="Rodrigo García" w:date="2017-09-29T10:06:00Z">
                    <w:rPr>
                      <w:rFonts w:ascii="Monaco" w:hAnsi="Monaco" w:cs="Monaco"/>
                      <w:b/>
                      <w:bCs/>
                      <w:color w:val="000000"/>
                      <w:sz w:val="32"/>
                      <w:szCs w:val="32"/>
                      <w:lang w:val="en-US"/>
                    </w:rPr>
                  </w:rPrChange>
                </w:rPr>
                <w:t>.</w:t>
              </w:r>
              <w:r w:rsidRPr="0079203F">
                <w:rPr>
                  <w:lang w:val="es-ES"/>
                  <w:rPrChange w:id="4324" w:author="Rodrigo García" w:date="2017-09-29T10:06:00Z">
                    <w:rPr>
                      <w:rFonts w:ascii="Monaco" w:hAnsi="Monaco" w:cs="Monaco"/>
                      <w:color w:val="000000"/>
                      <w:sz w:val="32"/>
                      <w:szCs w:val="32"/>
                      <w:lang w:val="en-US"/>
                    </w:rPr>
                  </w:rPrChange>
                </w:rPr>
                <w:t>log</w:t>
              </w:r>
              <w:r w:rsidRPr="0079203F">
                <w:rPr>
                  <w:b/>
                  <w:bCs/>
                  <w:lang w:val="es-ES"/>
                  <w:rPrChange w:id="4325" w:author="Rodrigo García" w:date="2017-09-29T10:06:00Z">
                    <w:rPr>
                      <w:rFonts w:ascii="Monaco" w:hAnsi="Monaco" w:cs="Monaco"/>
                      <w:b/>
                      <w:bCs/>
                      <w:color w:val="000000"/>
                      <w:sz w:val="32"/>
                      <w:szCs w:val="32"/>
                      <w:lang w:val="en-US"/>
                    </w:rPr>
                  </w:rPrChange>
                </w:rPr>
                <w:t>(</w:t>
              </w:r>
              <w:r w:rsidRPr="0079203F">
                <w:rPr>
                  <w:color w:val="4E9A06"/>
                  <w:lang w:val="es-ES"/>
                  <w:rPrChange w:id="4326" w:author="Rodrigo García" w:date="2017-09-29T10:06:00Z">
                    <w:rPr>
                      <w:rFonts w:ascii="Monaco" w:hAnsi="Monaco" w:cs="Monaco"/>
                      <w:color w:val="4E9A06"/>
                      <w:sz w:val="32"/>
                      <w:szCs w:val="32"/>
                      <w:lang w:val="en-US"/>
                    </w:rPr>
                  </w:rPrChange>
                </w:rPr>
                <w:t>"Mostrar datos de: "</w:t>
              </w:r>
              <w:r w:rsidRPr="0079203F">
                <w:rPr>
                  <w:b/>
                  <w:bCs/>
                  <w:color w:val="CE5C00"/>
                  <w:lang w:val="es-ES"/>
                  <w:rPrChange w:id="4327" w:author="Rodrigo García" w:date="2017-09-29T10:06:00Z">
                    <w:rPr>
                      <w:rFonts w:ascii="Monaco" w:hAnsi="Monaco" w:cs="Monaco"/>
                      <w:b/>
                      <w:bCs/>
                      <w:color w:val="CE5C00"/>
                      <w:sz w:val="32"/>
                      <w:szCs w:val="32"/>
                      <w:lang w:val="en-US"/>
                    </w:rPr>
                  </w:rPrChange>
                </w:rPr>
                <w:t>+</w:t>
              </w:r>
              <w:r w:rsidRPr="0079203F">
                <w:rPr>
                  <w:lang w:val="es-ES"/>
                  <w:rPrChange w:id="4328" w:author="Rodrigo García" w:date="2017-09-29T10:06:00Z">
                    <w:rPr>
                      <w:rFonts w:ascii="Monaco" w:hAnsi="Monaco" w:cs="Monaco"/>
                      <w:color w:val="000000"/>
                      <w:sz w:val="32"/>
                      <w:szCs w:val="32"/>
                      <w:lang w:val="en-US"/>
                    </w:rPr>
                  </w:rPrChange>
                </w:rPr>
                <w:t>datos</w:t>
              </w:r>
              <w:r w:rsidRPr="0079203F">
                <w:rPr>
                  <w:b/>
                  <w:bCs/>
                  <w:lang w:val="es-ES"/>
                  <w:rPrChange w:id="4329" w:author="Rodrigo García" w:date="2017-09-29T10:06:00Z">
                    <w:rPr>
                      <w:rFonts w:ascii="Monaco" w:hAnsi="Monaco" w:cs="Monaco"/>
                      <w:b/>
                      <w:bCs/>
                      <w:color w:val="000000"/>
                      <w:sz w:val="32"/>
                      <w:szCs w:val="32"/>
                      <w:lang w:val="en-US"/>
                    </w:rPr>
                  </w:rPrChange>
                </w:rPr>
                <w:t>.</w:t>
              </w:r>
              <w:r w:rsidRPr="0079203F">
                <w:rPr>
                  <w:lang w:val="es-ES"/>
                  <w:rPrChange w:id="4330" w:author="Rodrigo García" w:date="2017-09-29T10:06:00Z">
                    <w:rPr>
                      <w:rFonts w:ascii="Monaco" w:hAnsi="Monaco" w:cs="Monaco"/>
                      <w:color w:val="000000"/>
                      <w:sz w:val="32"/>
                      <w:szCs w:val="32"/>
                      <w:lang w:val="en-US"/>
                    </w:rPr>
                  </w:rPrChange>
                </w:rPr>
                <w:t>n</w:t>
              </w:r>
              <w:r w:rsidRPr="0079203F">
                <w:rPr>
                  <w:b/>
                  <w:bCs/>
                  <w:lang w:val="es-ES"/>
                  <w:rPrChange w:id="4331" w:author="Rodrigo García" w:date="2017-09-29T10:06:00Z">
                    <w:rPr>
                      <w:rFonts w:ascii="Monaco" w:hAnsi="Monaco" w:cs="Monaco"/>
                      <w:b/>
                      <w:bCs/>
                      <w:color w:val="000000"/>
                      <w:sz w:val="32"/>
                      <w:szCs w:val="32"/>
                      <w:lang w:val="en-US"/>
                    </w:rPr>
                  </w:rPrChange>
                </w:rPr>
                <w:t>);</w:t>
              </w:r>
            </w:ins>
          </w:p>
          <w:p w14:paraId="68F4B3DF" w14:textId="77777777" w:rsidR="00A47B4C" w:rsidRPr="00A47B4C" w:rsidRDefault="00A47B4C">
            <w:pPr>
              <w:rPr>
                <w:ins w:id="4332" w:author="Borja Gonzalez" w:date="2017-09-28T19:11:00Z"/>
                <w:lang w:val="en-US"/>
                <w:rPrChange w:id="4333" w:author="Borja Gonzalez" w:date="2017-09-28T19:11:00Z">
                  <w:rPr>
                    <w:ins w:id="4334" w:author="Borja Gonzalez" w:date="2017-09-28T19:11:00Z"/>
                    <w:rFonts w:ascii="Monaco" w:eastAsiaTheme="majorEastAsia" w:hAnsi="Monaco" w:cs="Monaco"/>
                    <w:color w:val="243F60" w:themeColor="accent1" w:themeShade="7F"/>
                    <w:sz w:val="32"/>
                    <w:szCs w:val="32"/>
                    <w:lang w:val="en-US"/>
                  </w:rPr>
                </w:rPrChange>
              </w:rPr>
              <w:pPrChange w:id="4335" w:author="GONZALEZ DIAZ, BORJA" w:date="2017-09-29T19:27:00Z">
                <w:pPr>
                  <w:keepNext/>
                  <w:keepLines/>
                  <w:widowControl w:val="0"/>
                  <w:autoSpaceDE w:val="0"/>
                  <w:autoSpaceDN w:val="0"/>
                  <w:adjustRightInd w:val="0"/>
                  <w:spacing w:before="200"/>
                  <w:outlineLvl w:val="4"/>
                </w:pPr>
              </w:pPrChange>
            </w:pPr>
            <w:ins w:id="4336" w:author="Borja Gonzalez" w:date="2017-09-28T19:11:00Z">
              <w:r w:rsidRPr="0079203F">
                <w:rPr>
                  <w:lang w:val="es-ES"/>
                  <w:rPrChange w:id="4337" w:author="Rodrigo García" w:date="2017-09-29T10:06:00Z">
                    <w:rPr>
                      <w:rFonts w:ascii="Monaco" w:hAnsi="Monaco" w:cs="Monaco"/>
                      <w:sz w:val="32"/>
                      <w:szCs w:val="32"/>
                      <w:lang w:val="en-US"/>
                    </w:rPr>
                  </w:rPrChange>
                </w:rPr>
                <w:t xml:space="preserve">    </w:t>
              </w:r>
              <w:r w:rsidRPr="00A47B4C">
                <w:rPr>
                  <w:b/>
                  <w:bCs/>
                  <w:color w:val="204A87"/>
                  <w:lang w:val="en-US"/>
                  <w:rPrChange w:id="4338" w:author="Borja Gonzalez" w:date="2017-09-28T19:11:00Z">
                    <w:rPr>
                      <w:rFonts w:ascii="Monaco" w:hAnsi="Monaco" w:cs="Monaco"/>
                      <w:b/>
                      <w:bCs/>
                      <w:color w:val="204A87"/>
                      <w:sz w:val="32"/>
                      <w:szCs w:val="32"/>
                      <w:lang w:val="en-US"/>
                    </w:rPr>
                  </w:rPrChange>
                </w:rPr>
                <w:t>var</w:t>
              </w:r>
              <w:r w:rsidRPr="00A47B4C">
                <w:rPr>
                  <w:lang w:val="en-US"/>
                  <w:rPrChange w:id="4339" w:author="Borja Gonzalez" w:date="2017-09-28T19:11:00Z">
                    <w:rPr>
                      <w:rFonts w:ascii="Monaco" w:hAnsi="Monaco" w:cs="Monaco"/>
                      <w:sz w:val="32"/>
                      <w:szCs w:val="32"/>
                      <w:lang w:val="en-US"/>
                    </w:rPr>
                  </w:rPrChange>
                </w:rPr>
                <w:t xml:space="preserve"> filebuffer </w:t>
              </w:r>
              <w:r w:rsidRPr="00A47B4C">
                <w:rPr>
                  <w:b/>
                  <w:bCs/>
                  <w:color w:val="CE5C00"/>
                  <w:lang w:val="en-US"/>
                  <w:rPrChange w:id="4340" w:author="Borja Gonzalez" w:date="2017-09-28T19:11:00Z">
                    <w:rPr>
                      <w:rFonts w:ascii="Monaco" w:hAnsi="Monaco" w:cs="Monaco"/>
                      <w:b/>
                      <w:bCs/>
                      <w:color w:val="CE5C00"/>
                      <w:sz w:val="32"/>
                      <w:szCs w:val="32"/>
                      <w:lang w:val="en-US"/>
                    </w:rPr>
                  </w:rPrChange>
                </w:rPr>
                <w:t>=</w:t>
              </w:r>
              <w:r w:rsidRPr="00A47B4C">
                <w:rPr>
                  <w:lang w:val="en-US"/>
                  <w:rPrChange w:id="4341" w:author="Borja Gonzalez" w:date="2017-09-28T19:11:00Z">
                    <w:rPr>
                      <w:rFonts w:ascii="Monaco" w:hAnsi="Monaco" w:cs="Monaco"/>
                      <w:sz w:val="32"/>
                      <w:szCs w:val="32"/>
                      <w:lang w:val="en-US"/>
                    </w:rPr>
                  </w:rPrChange>
                </w:rPr>
                <w:t xml:space="preserve"> fs</w:t>
              </w:r>
              <w:r w:rsidRPr="00A47B4C">
                <w:rPr>
                  <w:b/>
                  <w:bCs/>
                  <w:lang w:val="en-US"/>
                  <w:rPrChange w:id="4342" w:author="Borja Gonzalez" w:date="2017-09-28T19:11:00Z">
                    <w:rPr>
                      <w:rFonts w:ascii="Monaco" w:hAnsi="Monaco" w:cs="Monaco"/>
                      <w:b/>
                      <w:bCs/>
                      <w:color w:val="000000"/>
                      <w:sz w:val="32"/>
                      <w:szCs w:val="32"/>
                      <w:lang w:val="en-US"/>
                    </w:rPr>
                  </w:rPrChange>
                </w:rPr>
                <w:t>.</w:t>
              </w:r>
              <w:r w:rsidRPr="00A47B4C">
                <w:rPr>
                  <w:lang w:val="en-US"/>
                  <w:rPrChange w:id="4343" w:author="Borja Gonzalez" w:date="2017-09-28T19:11:00Z">
                    <w:rPr>
                      <w:rFonts w:ascii="Monaco" w:hAnsi="Monaco" w:cs="Monaco"/>
                      <w:color w:val="000000"/>
                      <w:sz w:val="32"/>
                      <w:szCs w:val="32"/>
                      <w:lang w:val="en-US"/>
                    </w:rPr>
                  </w:rPrChange>
                </w:rPr>
                <w:t>readFileSync</w:t>
              </w:r>
              <w:r w:rsidRPr="00A47B4C">
                <w:rPr>
                  <w:b/>
                  <w:bCs/>
                  <w:lang w:val="en-US"/>
                  <w:rPrChange w:id="4344" w:author="Borja Gonzalez" w:date="2017-09-28T19:11:00Z">
                    <w:rPr>
                      <w:rFonts w:ascii="Monaco" w:hAnsi="Monaco" w:cs="Monaco"/>
                      <w:b/>
                      <w:bCs/>
                      <w:color w:val="000000"/>
                      <w:sz w:val="32"/>
                      <w:szCs w:val="32"/>
                      <w:lang w:val="en-US"/>
                    </w:rPr>
                  </w:rPrChange>
                </w:rPr>
                <w:t>(</w:t>
              </w:r>
              <w:r w:rsidRPr="00A47B4C">
                <w:rPr>
                  <w:color w:val="4E9A06"/>
                  <w:lang w:val="en-US"/>
                  <w:rPrChange w:id="4345" w:author="Borja Gonzalez" w:date="2017-09-28T19:11:00Z">
                    <w:rPr>
                      <w:rFonts w:ascii="Monaco" w:hAnsi="Monaco" w:cs="Monaco"/>
                      <w:color w:val="4E9A06"/>
                      <w:sz w:val="32"/>
                      <w:szCs w:val="32"/>
                      <w:lang w:val="en-US"/>
                    </w:rPr>
                  </w:rPrChange>
                </w:rPr>
                <w:t>'./Pacientes_DB.db'</w:t>
              </w:r>
              <w:r w:rsidRPr="00A47B4C">
                <w:rPr>
                  <w:b/>
                  <w:bCs/>
                  <w:lang w:val="en-US"/>
                  <w:rPrChange w:id="4346"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pPr>
              <w:rPr>
                <w:ins w:id="4347" w:author="Borja Gonzalez" w:date="2017-09-28T19:11:00Z"/>
                <w:lang w:val="en-US"/>
                <w:rPrChange w:id="4348" w:author="Borja Gonzalez" w:date="2017-09-28T19:11:00Z">
                  <w:rPr>
                    <w:ins w:id="4349" w:author="Borja Gonzalez" w:date="2017-09-28T19:11:00Z"/>
                    <w:rFonts w:ascii="Monaco" w:hAnsi="Monaco" w:cs="Monaco"/>
                    <w:sz w:val="32"/>
                    <w:szCs w:val="32"/>
                    <w:lang w:val="en-US"/>
                  </w:rPr>
                </w:rPrChange>
              </w:rPr>
              <w:pPrChange w:id="4350" w:author="GONZALEZ DIAZ, BORJA" w:date="2017-09-29T19:27:00Z">
                <w:pPr>
                  <w:widowControl w:val="0"/>
                  <w:autoSpaceDE w:val="0"/>
                  <w:autoSpaceDN w:val="0"/>
                  <w:adjustRightInd w:val="0"/>
                </w:pPr>
              </w:pPrChange>
            </w:pPr>
          </w:p>
          <w:p w14:paraId="7A7D8C46" w14:textId="77777777" w:rsidR="00A47B4C" w:rsidRPr="00A47B4C" w:rsidRDefault="00A47B4C">
            <w:pPr>
              <w:rPr>
                <w:ins w:id="4351" w:author="Borja Gonzalez" w:date="2017-09-28T19:11:00Z"/>
                <w:lang w:val="en-US"/>
                <w:rPrChange w:id="4352" w:author="Borja Gonzalez" w:date="2017-09-28T19:11:00Z">
                  <w:rPr>
                    <w:ins w:id="4353" w:author="Borja Gonzalez" w:date="2017-09-28T19:11:00Z"/>
                    <w:rFonts w:ascii="Monaco" w:eastAsiaTheme="majorEastAsia" w:hAnsi="Monaco" w:cs="Monaco"/>
                    <w:color w:val="243F60" w:themeColor="accent1" w:themeShade="7F"/>
                    <w:sz w:val="32"/>
                    <w:szCs w:val="32"/>
                    <w:lang w:val="en-US"/>
                  </w:rPr>
                </w:rPrChange>
              </w:rPr>
              <w:pPrChange w:id="4354" w:author="GONZALEZ DIAZ, BORJA" w:date="2017-09-29T19:27:00Z">
                <w:pPr>
                  <w:keepNext/>
                  <w:keepLines/>
                  <w:widowControl w:val="0"/>
                  <w:autoSpaceDE w:val="0"/>
                  <w:autoSpaceDN w:val="0"/>
                  <w:adjustRightInd w:val="0"/>
                  <w:spacing w:before="200"/>
                  <w:outlineLvl w:val="4"/>
                </w:pPr>
              </w:pPrChange>
            </w:pPr>
            <w:ins w:id="4355" w:author="Borja Gonzalez" w:date="2017-09-28T19:11:00Z">
              <w:r w:rsidRPr="00A47B4C">
                <w:rPr>
                  <w:lang w:val="en-US"/>
                  <w:rPrChange w:id="4356" w:author="Borja Gonzalez" w:date="2017-09-28T19:11:00Z">
                    <w:rPr>
                      <w:rFonts w:ascii="Monaco" w:hAnsi="Monaco" w:cs="Monaco"/>
                      <w:sz w:val="32"/>
                      <w:szCs w:val="32"/>
                      <w:lang w:val="en-US"/>
                    </w:rPr>
                  </w:rPrChange>
                </w:rPr>
                <w:t xml:space="preserve">    </w:t>
              </w:r>
              <w:r w:rsidRPr="00A47B4C">
                <w:rPr>
                  <w:b/>
                  <w:bCs/>
                  <w:color w:val="204A87"/>
                  <w:lang w:val="en-US"/>
                  <w:rPrChange w:id="4357" w:author="Borja Gonzalez" w:date="2017-09-28T19:11:00Z">
                    <w:rPr>
                      <w:rFonts w:ascii="Monaco" w:hAnsi="Monaco" w:cs="Monaco"/>
                      <w:b/>
                      <w:bCs/>
                      <w:color w:val="204A87"/>
                      <w:sz w:val="32"/>
                      <w:szCs w:val="32"/>
                      <w:lang w:val="en-US"/>
                    </w:rPr>
                  </w:rPrChange>
                </w:rPr>
                <w:t>var</w:t>
              </w:r>
              <w:r w:rsidRPr="00A47B4C">
                <w:rPr>
                  <w:lang w:val="en-US"/>
                  <w:rPrChange w:id="4358" w:author="Borja Gonzalez" w:date="2017-09-28T19:11:00Z">
                    <w:rPr>
                      <w:rFonts w:ascii="Monaco" w:hAnsi="Monaco" w:cs="Monaco"/>
                      <w:sz w:val="32"/>
                      <w:szCs w:val="32"/>
                      <w:lang w:val="en-US"/>
                    </w:rPr>
                  </w:rPrChange>
                </w:rPr>
                <w:t xml:space="preserve"> db </w:t>
              </w:r>
              <w:r w:rsidRPr="00A47B4C">
                <w:rPr>
                  <w:b/>
                  <w:bCs/>
                  <w:color w:val="CE5C00"/>
                  <w:lang w:val="en-US"/>
                  <w:rPrChange w:id="4359" w:author="Borja Gonzalez" w:date="2017-09-28T19:11:00Z">
                    <w:rPr>
                      <w:rFonts w:ascii="Monaco" w:hAnsi="Monaco" w:cs="Monaco"/>
                      <w:b/>
                      <w:bCs/>
                      <w:color w:val="CE5C00"/>
                      <w:sz w:val="32"/>
                      <w:szCs w:val="32"/>
                      <w:lang w:val="en-US"/>
                    </w:rPr>
                  </w:rPrChange>
                </w:rPr>
                <w:t>=</w:t>
              </w:r>
              <w:r w:rsidRPr="00A47B4C">
                <w:rPr>
                  <w:lang w:val="en-US"/>
                  <w:rPrChange w:id="4360" w:author="Borja Gonzalez" w:date="2017-09-28T19:11:00Z">
                    <w:rPr>
                      <w:rFonts w:ascii="Monaco" w:hAnsi="Monaco" w:cs="Monaco"/>
                      <w:sz w:val="32"/>
                      <w:szCs w:val="32"/>
                      <w:lang w:val="en-US"/>
                    </w:rPr>
                  </w:rPrChange>
                </w:rPr>
                <w:t xml:space="preserve"> </w:t>
              </w:r>
              <w:r w:rsidRPr="00A47B4C">
                <w:rPr>
                  <w:b/>
                  <w:bCs/>
                  <w:color w:val="204A87"/>
                  <w:lang w:val="en-US"/>
                  <w:rPrChange w:id="4361" w:author="Borja Gonzalez" w:date="2017-09-28T19:11:00Z">
                    <w:rPr>
                      <w:rFonts w:ascii="Monaco" w:hAnsi="Monaco" w:cs="Monaco"/>
                      <w:b/>
                      <w:bCs/>
                      <w:color w:val="204A87"/>
                      <w:sz w:val="32"/>
                      <w:szCs w:val="32"/>
                      <w:lang w:val="en-US"/>
                    </w:rPr>
                  </w:rPrChange>
                </w:rPr>
                <w:t>new</w:t>
              </w:r>
              <w:r w:rsidRPr="00A47B4C">
                <w:rPr>
                  <w:lang w:val="en-US"/>
                  <w:rPrChange w:id="4362" w:author="Borja Gonzalez" w:date="2017-09-28T19:11:00Z">
                    <w:rPr>
                      <w:rFonts w:ascii="Monaco" w:hAnsi="Monaco" w:cs="Monaco"/>
                      <w:sz w:val="32"/>
                      <w:szCs w:val="32"/>
                      <w:lang w:val="en-US"/>
                    </w:rPr>
                  </w:rPrChange>
                </w:rPr>
                <w:t xml:space="preserve"> SQL</w:t>
              </w:r>
              <w:r w:rsidRPr="00A47B4C">
                <w:rPr>
                  <w:b/>
                  <w:bCs/>
                  <w:lang w:val="en-US"/>
                  <w:rPrChange w:id="4363" w:author="Borja Gonzalez" w:date="2017-09-28T19:11:00Z">
                    <w:rPr>
                      <w:rFonts w:ascii="Monaco" w:hAnsi="Monaco" w:cs="Monaco"/>
                      <w:b/>
                      <w:bCs/>
                      <w:color w:val="000000"/>
                      <w:sz w:val="32"/>
                      <w:szCs w:val="32"/>
                      <w:lang w:val="en-US"/>
                    </w:rPr>
                  </w:rPrChange>
                </w:rPr>
                <w:t>.</w:t>
              </w:r>
              <w:r w:rsidRPr="00A47B4C">
                <w:rPr>
                  <w:lang w:val="en-US"/>
                  <w:rPrChange w:id="4364" w:author="Borja Gonzalez" w:date="2017-09-28T19:11:00Z">
                    <w:rPr>
                      <w:rFonts w:ascii="Monaco" w:hAnsi="Monaco" w:cs="Monaco"/>
                      <w:color w:val="000000"/>
                      <w:sz w:val="32"/>
                      <w:szCs w:val="32"/>
                      <w:lang w:val="en-US"/>
                    </w:rPr>
                  </w:rPrChange>
                </w:rPr>
                <w:t>Database</w:t>
              </w:r>
              <w:r w:rsidRPr="00A47B4C">
                <w:rPr>
                  <w:b/>
                  <w:bCs/>
                  <w:lang w:val="en-US"/>
                  <w:rPrChange w:id="4365" w:author="Borja Gonzalez" w:date="2017-09-28T19:11:00Z">
                    <w:rPr>
                      <w:rFonts w:ascii="Monaco" w:hAnsi="Monaco" w:cs="Monaco"/>
                      <w:b/>
                      <w:bCs/>
                      <w:color w:val="000000"/>
                      <w:sz w:val="32"/>
                      <w:szCs w:val="32"/>
                      <w:lang w:val="en-US"/>
                    </w:rPr>
                  </w:rPrChange>
                </w:rPr>
                <w:t>(</w:t>
              </w:r>
              <w:r w:rsidRPr="00A47B4C">
                <w:rPr>
                  <w:lang w:val="en-US"/>
                  <w:rPrChange w:id="4366" w:author="Borja Gonzalez" w:date="2017-09-28T19:11:00Z">
                    <w:rPr>
                      <w:rFonts w:ascii="Monaco" w:hAnsi="Monaco" w:cs="Monaco"/>
                      <w:color w:val="000000"/>
                      <w:sz w:val="32"/>
                      <w:szCs w:val="32"/>
                      <w:lang w:val="en-US"/>
                    </w:rPr>
                  </w:rPrChange>
                </w:rPr>
                <w:t>filebuffer</w:t>
              </w:r>
              <w:r w:rsidRPr="00A47B4C">
                <w:rPr>
                  <w:b/>
                  <w:bCs/>
                  <w:lang w:val="en-US"/>
                  <w:rPrChange w:id="4367" w:author="Borja Gonzalez" w:date="2017-09-28T19:11:00Z">
                    <w:rPr>
                      <w:rFonts w:ascii="Monaco" w:hAnsi="Monaco" w:cs="Monaco"/>
                      <w:b/>
                      <w:bCs/>
                      <w:color w:val="000000"/>
                      <w:sz w:val="32"/>
                      <w:szCs w:val="32"/>
                      <w:lang w:val="en-US"/>
                    </w:rPr>
                  </w:rPrChange>
                </w:rPr>
                <w:t>);</w:t>
              </w:r>
            </w:ins>
          </w:p>
          <w:p w14:paraId="3D7B44CD" w14:textId="77777777" w:rsidR="00A47B4C" w:rsidRPr="0079203F" w:rsidRDefault="00A47B4C">
            <w:pPr>
              <w:rPr>
                <w:ins w:id="4368" w:author="Borja Gonzalez" w:date="2017-09-28T19:11:00Z"/>
                <w:lang w:val="es-ES"/>
                <w:rPrChange w:id="4369" w:author="Rodrigo García" w:date="2017-09-29T10:06:00Z">
                  <w:rPr>
                    <w:ins w:id="4370" w:author="Borja Gonzalez" w:date="2017-09-28T19:11:00Z"/>
                    <w:rFonts w:ascii="Monaco" w:eastAsiaTheme="majorEastAsia" w:hAnsi="Monaco" w:cs="Monaco"/>
                    <w:color w:val="243F60" w:themeColor="accent1" w:themeShade="7F"/>
                    <w:sz w:val="32"/>
                    <w:szCs w:val="32"/>
                    <w:lang w:val="en-US"/>
                  </w:rPr>
                </w:rPrChange>
              </w:rPr>
              <w:pPrChange w:id="4371" w:author="GONZALEZ DIAZ, BORJA" w:date="2017-09-29T19:27:00Z">
                <w:pPr>
                  <w:keepNext/>
                  <w:keepLines/>
                  <w:widowControl w:val="0"/>
                  <w:autoSpaceDE w:val="0"/>
                  <w:autoSpaceDN w:val="0"/>
                  <w:adjustRightInd w:val="0"/>
                  <w:spacing w:before="200"/>
                  <w:outlineLvl w:val="4"/>
                </w:pPr>
              </w:pPrChange>
            </w:pPr>
            <w:ins w:id="4372" w:author="Borja Gonzalez" w:date="2017-09-28T19:11:00Z">
              <w:r w:rsidRPr="00A47B4C">
                <w:rPr>
                  <w:lang w:val="en-US"/>
                  <w:rPrChange w:id="4373" w:author="Borja Gonzalez" w:date="2017-09-28T19:11:00Z">
                    <w:rPr>
                      <w:rFonts w:ascii="Monaco" w:hAnsi="Monaco" w:cs="Monaco"/>
                      <w:sz w:val="32"/>
                      <w:szCs w:val="32"/>
                      <w:lang w:val="en-US"/>
                    </w:rPr>
                  </w:rPrChange>
                </w:rPr>
                <w:t xml:space="preserve">    </w:t>
              </w:r>
              <w:r w:rsidRPr="0079203F">
                <w:rPr>
                  <w:lang w:val="es-ES"/>
                  <w:rPrChange w:id="4374" w:author="Rodrigo García" w:date="2017-09-29T10:06:00Z">
                    <w:rPr>
                      <w:rFonts w:ascii="Monaco" w:hAnsi="Monaco" w:cs="Monaco"/>
                      <w:color w:val="000000"/>
                      <w:sz w:val="32"/>
                      <w:szCs w:val="32"/>
                      <w:lang w:val="en-US"/>
                    </w:rPr>
                  </w:rPrChange>
                </w:rPr>
                <w:t>console</w:t>
              </w:r>
              <w:r w:rsidRPr="0079203F">
                <w:rPr>
                  <w:b/>
                  <w:bCs/>
                  <w:lang w:val="es-ES"/>
                  <w:rPrChange w:id="4375" w:author="Rodrigo García" w:date="2017-09-29T10:06:00Z">
                    <w:rPr>
                      <w:rFonts w:ascii="Monaco" w:hAnsi="Monaco" w:cs="Monaco"/>
                      <w:b/>
                      <w:bCs/>
                      <w:color w:val="000000"/>
                      <w:sz w:val="32"/>
                      <w:szCs w:val="32"/>
                      <w:lang w:val="en-US"/>
                    </w:rPr>
                  </w:rPrChange>
                </w:rPr>
                <w:t>.</w:t>
              </w:r>
              <w:r w:rsidRPr="0079203F">
                <w:rPr>
                  <w:lang w:val="es-ES"/>
                  <w:rPrChange w:id="4376" w:author="Rodrigo García" w:date="2017-09-29T10:06:00Z">
                    <w:rPr>
                      <w:rFonts w:ascii="Monaco" w:hAnsi="Monaco" w:cs="Monaco"/>
                      <w:color w:val="000000"/>
                      <w:sz w:val="32"/>
                      <w:szCs w:val="32"/>
                      <w:lang w:val="en-US"/>
                    </w:rPr>
                  </w:rPrChange>
                </w:rPr>
                <w:t>log</w:t>
              </w:r>
              <w:r w:rsidRPr="0079203F">
                <w:rPr>
                  <w:b/>
                  <w:bCs/>
                  <w:lang w:val="es-ES"/>
                  <w:rPrChange w:id="4377" w:author="Rodrigo García" w:date="2017-09-29T10:06:00Z">
                    <w:rPr>
                      <w:rFonts w:ascii="Monaco" w:hAnsi="Monaco" w:cs="Monaco"/>
                      <w:b/>
                      <w:bCs/>
                      <w:color w:val="000000"/>
                      <w:sz w:val="32"/>
                      <w:szCs w:val="32"/>
                      <w:lang w:val="en-US"/>
                    </w:rPr>
                  </w:rPrChange>
                </w:rPr>
                <w:t>(</w:t>
              </w:r>
              <w:r w:rsidRPr="0079203F">
                <w:rPr>
                  <w:lang w:val="es-ES"/>
                  <w:rPrChange w:id="4378" w:author="Rodrigo García" w:date="2017-09-29T10:06:00Z">
                    <w:rPr>
                      <w:rFonts w:ascii="Monaco" w:hAnsi="Monaco" w:cs="Monaco"/>
                      <w:color w:val="000000"/>
                      <w:sz w:val="32"/>
                      <w:szCs w:val="32"/>
                      <w:lang w:val="en-US"/>
                    </w:rPr>
                  </w:rPrChange>
                </w:rPr>
                <w:t>timestamp</w:t>
              </w:r>
              <w:r w:rsidRPr="0079203F">
                <w:rPr>
                  <w:b/>
                  <w:bCs/>
                  <w:lang w:val="es-ES"/>
                  <w:rPrChange w:id="4379" w:author="Rodrigo García" w:date="2017-09-29T10:06:00Z">
                    <w:rPr>
                      <w:rFonts w:ascii="Monaco" w:hAnsi="Monaco" w:cs="Monaco"/>
                      <w:b/>
                      <w:bCs/>
                      <w:color w:val="000000"/>
                      <w:sz w:val="32"/>
                      <w:szCs w:val="32"/>
                      <w:lang w:val="en-US"/>
                    </w:rPr>
                  </w:rPrChange>
                </w:rPr>
                <w:t>(</w:t>
              </w:r>
              <w:r w:rsidRPr="0079203F">
                <w:rPr>
                  <w:color w:val="4E9A06"/>
                  <w:lang w:val="es-ES"/>
                  <w:rPrChange w:id="4380" w:author="Rodrigo García" w:date="2017-09-29T10:06:00Z">
                    <w:rPr>
                      <w:rFonts w:ascii="Monaco" w:hAnsi="Monaco" w:cs="Monaco"/>
                      <w:color w:val="4E9A06"/>
                      <w:sz w:val="32"/>
                      <w:szCs w:val="32"/>
                      <w:lang w:val="en-US"/>
                    </w:rPr>
                  </w:rPrChange>
                </w:rPr>
                <w:t>'hh:mm:ss:iii'</w:t>
              </w:r>
              <w:r w:rsidRPr="0079203F">
                <w:rPr>
                  <w:b/>
                  <w:bCs/>
                  <w:lang w:val="es-ES"/>
                  <w:rPrChange w:id="4381" w:author="Rodrigo García" w:date="2017-09-29T10:06:00Z">
                    <w:rPr>
                      <w:rFonts w:ascii="Monaco" w:hAnsi="Monaco" w:cs="Monaco"/>
                      <w:b/>
                      <w:bCs/>
                      <w:color w:val="000000"/>
                      <w:sz w:val="32"/>
                      <w:szCs w:val="32"/>
                      <w:lang w:val="en-US"/>
                    </w:rPr>
                  </w:rPrChange>
                </w:rPr>
                <w:t>)</w:t>
              </w:r>
              <w:r w:rsidRPr="0079203F">
                <w:rPr>
                  <w:b/>
                  <w:bCs/>
                  <w:color w:val="CE5C00"/>
                  <w:lang w:val="es-ES"/>
                  <w:rPrChange w:id="4382" w:author="Rodrigo García" w:date="2017-09-29T10:06:00Z">
                    <w:rPr>
                      <w:rFonts w:ascii="Monaco" w:hAnsi="Monaco" w:cs="Monaco"/>
                      <w:b/>
                      <w:bCs/>
                      <w:color w:val="CE5C00"/>
                      <w:sz w:val="32"/>
                      <w:szCs w:val="32"/>
                      <w:lang w:val="en-US"/>
                    </w:rPr>
                  </w:rPrChange>
                </w:rPr>
                <w:t>+</w:t>
              </w:r>
              <w:r w:rsidRPr="0079203F">
                <w:rPr>
                  <w:color w:val="4E9A06"/>
                  <w:lang w:val="es-ES"/>
                  <w:rPrChange w:id="4383" w:author="Rodrigo García" w:date="2017-09-29T10:06:00Z">
                    <w:rPr>
                      <w:rFonts w:ascii="Monaco" w:hAnsi="Monaco" w:cs="Monaco"/>
                      <w:color w:val="4E9A06"/>
                      <w:sz w:val="32"/>
                      <w:szCs w:val="32"/>
                      <w:lang w:val="en-US"/>
                    </w:rPr>
                  </w:rPrChange>
                </w:rPr>
                <w:t>" Base de datos abierta"</w:t>
              </w:r>
              <w:r w:rsidRPr="0079203F">
                <w:rPr>
                  <w:b/>
                  <w:bCs/>
                  <w:lang w:val="es-ES"/>
                  <w:rPrChange w:id="4384" w:author="Rodrigo García" w:date="2017-09-29T10:06:00Z">
                    <w:rPr>
                      <w:rFonts w:ascii="Monaco" w:hAnsi="Monaco" w:cs="Monaco"/>
                      <w:b/>
                      <w:bCs/>
                      <w:color w:val="000000"/>
                      <w:sz w:val="32"/>
                      <w:szCs w:val="32"/>
                      <w:lang w:val="en-US"/>
                    </w:rPr>
                  </w:rPrChange>
                </w:rPr>
                <w:t>);</w:t>
              </w:r>
            </w:ins>
          </w:p>
          <w:p w14:paraId="3D0B518D" w14:textId="77777777" w:rsidR="00A47B4C" w:rsidRPr="00A47B4C" w:rsidRDefault="00A47B4C">
            <w:pPr>
              <w:rPr>
                <w:ins w:id="4385" w:author="Borja Gonzalez" w:date="2017-09-28T19:11:00Z"/>
                <w:lang w:val="en-US"/>
                <w:rPrChange w:id="4386" w:author="Borja Gonzalez" w:date="2017-09-28T19:11:00Z">
                  <w:rPr>
                    <w:ins w:id="4387" w:author="Borja Gonzalez" w:date="2017-09-28T19:11:00Z"/>
                    <w:rFonts w:ascii="Monaco" w:eastAsiaTheme="majorEastAsia" w:hAnsi="Monaco" w:cs="Monaco"/>
                    <w:color w:val="243F60" w:themeColor="accent1" w:themeShade="7F"/>
                    <w:sz w:val="32"/>
                    <w:szCs w:val="32"/>
                    <w:lang w:val="en-US"/>
                  </w:rPr>
                </w:rPrChange>
              </w:rPr>
              <w:pPrChange w:id="4388" w:author="GONZALEZ DIAZ, BORJA" w:date="2017-09-29T19:27:00Z">
                <w:pPr>
                  <w:keepNext/>
                  <w:keepLines/>
                  <w:widowControl w:val="0"/>
                  <w:autoSpaceDE w:val="0"/>
                  <w:autoSpaceDN w:val="0"/>
                  <w:adjustRightInd w:val="0"/>
                  <w:spacing w:before="200"/>
                  <w:outlineLvl w:val="4"/>
                </w:pPr>
              </w:pPrChange>
            </w:pPr>
            <w:ins w:id="4389" w:author="Borja Gonzalez" w:date="2017-09-28T19:11:00Z">
              <w:r w:rsidRPr="0079203F">
                <w:rPr>
                  <w:lang w:val="es-ES"/>
                  <w:rPrChange w:id="4390" w:author="Rodrigo García" w:date="2017-09-29T10:06:00Z">
                    <w:rPr>
                      <w:rFonts w:ascii="Monaco" w:hAnsi="Monaco" w:cs="Monaco"/>
                      <w:sz w:val="32"/>
                      <w:szCs w:val="32"/>
                      <w:lang w:val="en-US"/>
                    </w:rPr>
                  </w:rPrChange>
                </w:rPr>
                <w:t xml:space="preserve">    </w:t>
              </w:r>
              <w:r w:rsidRPr="00A47B4C">
                <w:rPr>
                  <w:b/>
                  <w:bCs/>
                  <w:color w:val="204A87"/>
                  <w:lang w:val="en-US"/>
                  <w:rPrChange w:id="4391" w:author="Borja Gonzalez" w:date="2017-09-28T19:11:00Z">
                    <w:rPr>
                      <w:rFonts w:ascii="Monaco" w:hAnsi="Monaco" w:cs="Monaco"/>
                      <w:b/>
                      <w:bCs/>
                      <w:color w:val="204A87"/>
                      <w:sz w:val="32"/>
                      <w:szCs w:val="32"/>
                      <w:lang w:val="en-US"/>
                    </w:rPr>
                  </w:rPrChange>
                </w:rPr>
                <w:t>var</w:t>
              </w:r>
              <w:r w:rsidRPr="00A47B4C">
                <w:rPr>
                  <w:lang w:val="en-US"/>
                  <w:rPrChange w:id="4392" w:author="Borja Gonzalez" w:date="2017-09-28T19:11:00Z">
                    <w:rPr>
                      <w:rFonts w:ascii="Monaco" w:hAnsi="Monaco" w:cs="Monaco"/>
                      <w:sz w:val="32"/>
                      <w:szCs w:val="32"/>
                      <w:lang w:val="en-US"/>
                    </w:rPr>
                  </w:rPrChange>
                </w:rPr>
                <w:t xml:space="preserve"> datos_paciente </w:t>
              </w:r>
              <w:r w:rsidRPr="00A47B4C">
                <w:rPr>
                  <w:b/>
                  <w:bCs/>
                  <w:color w:val="CE5C00"/>
                  <w:lang w:val="en-US"/>
                  <w:rPrChange w:id="4393" w:author="Borja Gonzalez" w:date="2017-09-28T19:11:00Z">
                    <w:rPr>
                      <w:rFonts w:ascii="Monaco" w:hAnsi="Monaco" w:cs="Monaco"/>
                      <w:b/>
                      <w:bCs/>
                      <w:color w:val="CE5C00"/>
                      <w:sz w:val="32"/>
                      <w:szCs w:val="32"/>
                      <w:lang w:val="en-US"/>
                    </w:rPr>
                  </w:rPrChange>
                </w:rPr>
                <w:t>=</w:t>
              </w:r>
              <w:r w:rsidRPr="00A47B4C">
                <w:rPr>
                  <w:lang w:val="en-US"/>
                  <w:rPrChange w:id="4394" w:author="Borja Gonzalez" w:date="2017-09-28T19:11:00Z">
                    <w:rPr>
                      <w:rFonts w:ascii="Monaco" w:hAnsi="Monaco" w:cs="Monaco"/>
                      <w:sz w:val="32"/>
                      <w:szCs w:val="32"/>
                      <w:lang w:val="en-US"/>
                    </w:rPr>
                  </w:rPrChange>
                </w:rPr>
                <w:t xml:space="preserve"> db</w:t>
              </w:r>
              <w:r w:rsidRPr="00A47B4C">
                <w:rPr>
                  <w:b/>
                  <w:bCs/>
                  <w:lang w:val="en-US"/>
                  <w:rPrChange w:id="4395" w:author="Borja Gonzalez" w:date="2017-09-28T19:11:00Z">
                    <w:rPr>
                      <w:rFonts w:ascii="Monaco" w:hAnsi="Monaco" w:cs="Monaco"/>
                      <w:b/>
                      <w:bCs/>
                      <w:color w:val="000000"/>
                      <w:sz w:val="32"/>
                      <w:szCs w:val="32"/>
                      <w:lang w:val="en-US"/>
                    </w:rPr>
                  </w:rPrChange>
                </w:rPr>
                <w:t>.</w:t>
              </w:r>
              <w:r w:rsidRPr="00A47B4C">
                <w:rPr>
                  <w:lang w:val="en-US"/>
                  <w:rPrChange w:id="4396" w:author="Borja Gonzalez" w:date="2017-09-28T19:11:00Z">
                    <w:rPr>
                      <w:rFonts w:ascii="Monaco" w:hAnsi="Monaco" w:cs="Monaco"/>
                      <w:color w:val="000000"/>
                      <w:sz w:val="32"/>
                      <w:szCs w:val="32"/>
                      <w:lang w:val="en-US"/>
                    </w:rPr>
                  </w:rPrChange>
                </w:rPr>
                <w:t>exec</w:t>
              </w:r>
              <w:r w:rsidRPr="00A47B4C">
                <w:rPr>
                  <w:b/>
                  <w:bCs/>
                  <w:lang w:val="en-US"/>
                  <w:rPrChange w:id="4397" w:author="Borja Gonzalez" w:date="2017-09-28T19:11:00Z">
                    <w:rPr>
                      <w:rFonts w:ascii="Monaco" w:hAnsi="Monaco" w:cs="Monaco"/>
                      <w:b/>
                      <w:bCs/>
                      <w:color w:val="000000"/>
                      <w:sz w:val="32"/>
                      <w:szCs w:val="32"/>
                      <w:lang w:val="en-US"/>
                    </w:rPr>
                  </w:rPrChange>
                </w:rPr>
                <w:t>(</w:t>
              </w:r>
              <w:r w:rsidRPr="00A47B4C">
                <w:rPr>
                  <w:color w:val="4E9A06"/>
                  <w:lang w:val="en-US"/>
                  <w:rPrChange w:id="4398" w:author="Borja Gonzalez" w:date="2017-09-28T19:11:00Z">
                    <w:rPr>
                      <w:rFonts w:ascii="Monaco" w:hAnsi="Monaco" w:cs="Monaco"/>
                      <w:color w:val="4E9A06"/>
                      <w:sz w:val="32"/>
                      <w:szCs w:val="32"/>
                      <w:lang w:val="en-US"/>
                    </w:rPr>
                  </w:rPrChange>
                </w:rPr>
                <w:t>"SELECT * FROM datos_pacientes WHERE N_Paciente = "</w:t>
              </w:r>
              <w:r w:rsidRPr="00A47B4C">
                <w:rPr>
                  <w:b/>
                  <w:bCs/>
                  <w:color w:val="CE5C00"/>
                  <w:lang w:val="en-US"/>
                  <w:rPrChange w:id="4399" w:author="Borja Gonzalez" w:date="2017-09-28T19:11:00Z">
                    <w:rPr>
                      <w:rFonts w:ascii="Monaco" w:hAnsi="Monaco" w:cs="Monaco"/>
                      <w:b/>
                      <w:bCs/>
                      <w:color w:val="CE5C00"/>
                      <w:sz w:val="32"/>
                      <w:szCs w:val="32"/>
                      <w:lang w:val="en-US"/>
                    </w:rPr>
                  </w:rPrChange>
                </w:rPr>
                <w:t>+</w:t>
              </w:r>
              <w:r w:rsidRPr="00A47B4C">
                <w:rPr>
                  <w:lang w:val="en-US"/>
                  <w:rPrChange w:id="4400" w:author="Borja Gonzalez" w:date="2017-09-28T19:11:00Z">
                    <w:rPr>
                      <w:rFonts w:ascii="Monaco" w:hAnsi="Monaco" w:cs="Monaco"/>
                      <w:color w:val="000000"/>
                      <w:sz w:val="32"/>
                      <w:szCs w:val="32"/>
                      <w:lang w:val="en-US"/>
                    </w:rPr>
                  </w:rPrChange>
                </w:rPr>
                <w:t>datos</w:t>
              </w:r>
              <w:r w:rsidRPr="00A47B4C">
                <w:rPr>
                  <w:b/>
                  <w:bCs/>
                  <w:lang w:val="en-US"/>
                  <w:rPrChange w:id="4401" w:author="Borja Gonzalez" w:date="2017-09-28T19:11:00Z">
                    <w:rPr>
                      <w:rFonts w:ascii="Monaco" w:hAnsi="Monaco" w:cs="Monaco"/>
                      <w:b/>
                      <w:bCs/>
                      <w:color w:val="000000"/>
                      <w:sz w:val="32"/>
                      <w:szCs w:val="32"/>
                      <w:lang w:val="en-US"/>
                    </w:rPr>
                  </w:rPrChange>
                </w:rPr>
                <w:t>.</w:t>
              </w:r>
              <w:r w:rsidRPr="00A47B4C">
                <w:rPr>
                  <w:lang w:val="en-US"/>
                  <w:rPrChange w:id="4402" w:author="Borja Gonzalez" w:date="2017-09-28T19:11:00Z">
                    <w:rPr>
                      <w:rFonts w:ascii="Monaco" w:hAnsi="Monaco" w:cs="Monaco"/>
                      <w:color w:val="000000"/>
                      <w:sz w:val="32"/>
                      <w:szCs w:val="32"/>
                      <w:lang w:val="en-US"/>
                    </w:rPr>
                  </w:rPrChange>
                </w:rPr>
                <w:t>id</w:t>
              </w:r>
              <w:r w:rsidRPr="00A47B4C">
                <w:rPr>
                  <w:b/>
                  <w:bCs/>
                  <w:color w:val="CE5C00"/>
                  <w:lang w:val="en-US"/>
                  <w:rPrChange w:id="4403" w:author="Borja Gonzalez" w:date="2017-09-28T19:11:00Z">
                    <w:rPr>
                      <w:rFonts w:ascii="Monaco" w:hAnsi="Monaco" w:cs="Monaco"/>
                      <w:b/>
                      <w:bCs/>
                      <w:color w:val="CE5C00"/>
                      <w:sz w:val="32"/>
                      <w:szCs w:val="32"/>
                      <w:lang w:val="en-US"/>
                    </w:rPr>
                  </w:rPrChange>
                </w:rPr>
                <w:t>+</w:t>
              </w:r>
              <w:r w:rsidRPr="00A47B4C">
                <w:rPr>
                  <w:color w:val="4E9A06"/>
                  <w:lang w:val="en-US"/>
                  <w:rPrChange w:id="4404" w:author="Borja Gonzalez" w:date="2017-09-28T19:11:00Z">
                    <w:rPr>
                      <w:rFonts w:ascii="Monaco" w:hAnsi="Monaco" w:cs="Monaco"/>
                      <w:color w:val="4E9A06"/>
                      <w:sz w:val="32"/>
                      <w:szCs w:val="32"/>
                      <w:lang w:val="en-US"/>
                    </w:rPr>
                  </w:rPrChange>
                </w:rPr>
                <w:t>" ORDER BY datetime(FECHA) asc LIMIT (select count() from datos_pacientes)"</w:t>
              </w:r>
              <w:r w:rsidRPr="00A47B4C">
                <w:rPr>
                  <w:b/>
                  <w:bCs/>
                  <w:lang w:val="en-US"/>
                  <w:rPrChange w:id="4405"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pPr>
              <w:rPr>
                <w:ins w:id="4406" w:author="Borja Gonzalez" w:date="2017-09-28T19:11:00Z"/>
                <w:lang w:val="en-US"/>
                <w:rPrChange w:id="4407" w:author="Borja Gonzalez" w:date="2017-09-28T19:11:00Z">
                  <w:rPr>
                    <w:ins w:id="4408" w:author="Borja Gonzalez" w:date="2017-09-28T19:11:00Z"/>
                    <w:rFonts w:ascii="Monaco" w:hAnsi="Monaco" w:cs="Monaco"/>
                    <w:sz w:val="32"/>
                    <w:szCs w:val="32"/>
                    <w:lang w:val="en-US"/>
                  </w:rPr>
                </w:rPrChange>
              </w:rPr>
              <w:pPrChange w:id="4409" w:author="GONZALEZ DIAZ, BORJA" w:date="2017-09-29T19:27:00Z">
                <w:pPr>
                  <w:widowControl w:val="0"/>
                  <w:autoSpaceDE w:val="0"/>
                  <w:autoSpaceDN w:val="0"/>
                  <w:adjustRightInd w:val="0"/>
                </w:pPr>
              </w:pPrChange>
            </w:pPr>
          </w:p>
          <w:p w14:paraId="3989DD49" w14:textId="77777777" w:rsidR="00A47B4C" w:rsidRPr="0079203F" w:rsidRDefault="00A47B4C">
            <w:pPr>
              <w:rPr>
                <w:ins w:id="4410" w:author="Borja Gonzalez" w:date="2017-09-28T19:11:00Z"/>
                <w:lang w:val="es-ES"/>
                <w:rPrChange w:id="4411" w:author="Rodrigo García" w:date="2017-09-29T10:06:00Z">
                  <w:rPr>
                    <w:ins w:id="4412" w:author="Borja Gonzalez" w:date="2017-09-28T19:11:00Z"/>
                    <w:rFonts w:ascii="Monaco" w:eastAsiaTheme="majorEastAsia" w:hAnsi="Monaco" w:cs="Monaco"/>
                    <w:color w:val="243F60" w:themeColor="accent1" w:themeShade="7F"/>
                    <w:sz w:val="32"/>
                    <w:szCs w:val="32"/>
                    <w:lang w:val="en-US"/>
                  </w:rPr>
                </w:rPrChange>
              </w:rPr>
              <w:pPrChange w:id="4413" w:author="GONZALEZ DIAZ, BORJA" w:date="2017-09-29T19:27:00Z">
                <w:pPr>
                  <w:keepNext/>
                  <w:keepLines/>
                  <w:widowControl w:val="0"/>
                  <w:autoSpaceDE w:val="0"/>
                  <w:autoSpaceDN w:val="0"/>
                  <w:adjustRightInd w:val="0"/>
                  <w:spacing w:before="200"/>
                  <w:outlineLvl w:val="4"/>
                </w:pPr>
              </w:pPrChange>
            </w:pPr>
            <w:ins w:id="4414" w:author="Borja Gonzalez" w:date="2017-09-28T19:11:00Z">
              <w:r w:rsidRPr="00A47B4C">
                <w:rPr>
                  <w:lang w:val="en-US"/>
                  <w:rPrChange w:id="4415" w:author="Borja Gonzalez" w:date="2017-09-28T19:11:00Z">
                    <w:rPr>
                      <w:rFonts w:ascii="Monaco" w:hAnsi="Monaco" w:cs="Monaco"/>
                      <w:sz w:val="32"/>
                      <w:szCs w:val="32"/>
                      <w:lang w:val="en-US"/>
                    </w:rPr>
                  </w:rPrChange>
                </w:rPr>
                <w:t xml:space="preserve">    </w:t>
              </w:r>
              <w:r w:rsidRPr="0079203F">
                <w:rPr>
                  <w:lang w:val="es-ES"/>
                  <w:rPrChange w:id="4416" w:author="Rodrigo García" w:date="2017-09-29T10:06:00Z">
                    <w:rPr>
                      <w:rFonts w:ascii="Monaco" w:hAnsi="Monaco" w:cs="Monaco"/>
                      <w:color w:val="000000"/>
                      <w:sz w:val="32"/>
                      <w:szCs w:val="32"/>
                      <w:lang w:val="en-US"/>
                    </w:rPr>
                  </w:rPrChange>
                </w:rPr>
                <w:t>socket</w:t>
              </w:r>
              <w:r w:rsidRPr="0079203F">
                <w:rPr>
                  <w:b/>
                  <w:bCs/>
                  <w:lang w:val="es-ES"/>
                  <w:rPrChange w:id="4417" w:author="Rodrigo García" w:date="2017-09-29T10:06:00Z">
                    <w:rPr>
                      <w:rFonts w:ascii="Monaco" w:hAnsi="Monaco" w:cs="Monaco"/>
                      <w:b/>
                      <w:bCs/>
                      <w:color w:val="000000"/>
                      <w:sz w:val="32"/>
                      <w:szCs w:val="32"/>
                      <w:lang w:val="en-US"/>
                    </w:rPr>
                  </w:rPrChange>
                </w:rPr>
                <w:t>.</w:t>
              </w:r>
              <w:r w:rsidRPr="0079203F">
                <w:rPr>
                  <w:lang w:val="es-ES"/>
                  <w:rPrChange w:id="4418" w:author="Rodrigo García" w:date="2017-09-29T10:06:00Z">
                    <w:rPr>
                      <w:rFonts w:ascii="Monaco" w:hAnsi="Monaco" w:cs="Monaco"/>
                      <w:color w:val="000000"/>
                      <w:sz w:val="32"/>
                      <w:szCs w:val="32"/>
                      <w:lang w:val="en-US"/>
                    </w:rPr>
                  </w:rPrChange>
                </w:rPr>
                <w:t>emit</w:t>
              </w:r>
              <w:r w:rsidRPr="0079203F">
                <w:rPr>
                  <w:b/>
                  <w:bCs/>
                  <w:lang w:val="es-ES"/>
                  <w:rPrChange w:id="4419" w:author="Rodrigo García" w:date="2017-09-29T10:06:00Z">
                    <w:rPr>
                      <w:rFonts w:ascii="Monaco" w:hAnsi="Monaco" w:cs="Monaco"/>
                      <w:b/>
                      <w:bCs/>
                      <w:color w:val="000000"/>
                      <w:sz w:val="32"/>
                      <w:szCs w:val="32"/>
                      <w:lang w:val="en-US"/>
                    </w:rPr>
                  </w:rPrChange>
                </w:rPr>
                <w:t>(</w:t>
              </w:r>
              <w:r w:rsidRPr="0079203F">
                <w:rPr>
                  <w:color w:val="4E9A06"/>
                  <w:lang w:val="es-ES"/>
                  <w:rPrChange w:id="4420" w:author="Rodrigo García" w:date="2017-09-29T10:06:00Z">
                    <w:rPr>
                      <w:rFonts w:ascii="Monaco" w:hAnsi="Monaco" w:cs="Monaco"/>
                      <w:color w:val="4E9A06"/>
                      <w:sz w:val="32"/>
                      <w:szCs w:val="32"/>
                      <w:lang w:val="en-US"/>
                    </w:rPr>
                  </w:rPrChange>
                </w:rPr>
                <w:t>"datos_paciente"</w:t>
              </w:r>
              <w:r w:rsidRPr="0079203F">
                <w:rPr>
                  <w:b/>
                  <w:bCs/>
                  <w:lang w:val="es-ES"/>
                  <w:rPrChange w:id="4421" w:author="Rodrigo García" w:date="2017-09-29T10:06:00Z">
                    <w:rPr>
                      <w:rFonts w:ascii="Monaco" w:hAnsi="Monaco" w:cs="Monaco"/>
                      <w:b/>
                      <w:bCs/>
                      <w:color w:val="000000"/>
                      <w:sz w:val="32"/>
                      <w:szCs w:val="32"/>
                      <w:lang w:val="en-US"/>
                    </w:rPr>
                  </w:rPrChange>
                </w:rPr>
                <w:t>,</w:t>
              </w:r>
              <w:r w:rsidRPr="0079203F">
                <w:rPr>
                  <w:lang w:val="es-ES"/>
                  <w:rPrChange w:id="4422" w:author="Rodrigo García" w:date="2017-09-29T10:06:00Z">
                    <w:rPr>
                      <w:rFonts w:ascii="Monaco" w:hAnsi="Monaco" w:cs="Monaco"/>
                      <w:color w:val="000000"/>
                      <w:sz w:val="32"/>
                      <w:szCs w:val="32"/>
                      <w:lang w:val="en-US"/>
                    </w:rPr>
                  </w:rPrChange>
                </w:rPr>
                <w:t>datos_paciente</w:t>
              </w:r>
              <w:r w:rsidRPr="0079203F">
                <w:rPr>
                  <w:b/>
                  <w:bCs/>
                  <w:lang w:val="es-ES"/>
                  <w:rPrChange w:id="4423" w:author="Rodrigo García" w:date="2017-09-29T10:06:00Z">
                    <w:rPr>
                      <w:rFonts w:ascii="Monaco" w:hAnsi="Monaco" w:cs="Monaco"/>
                      <w:b/>
                      <w:bCs/>
                      <w:color w:val="000000"/>
                      <w:sz w:val="32"/>
                      <w:szCs w:val="32"/>
                      <w:lang w:val="en-US"/>
                    </w:rPr>
                  </w:rPrChange>
                </w:rPr>
                <w:t>);</w:t>
              </w:r>
            </w:ins>
          </w:p>
          <w:p w14:paraId="78FB19A6" w14:textId="77777777" w:rsidR="00A47B4C" w:rsidRPr="0079203F" w:rsidRDefault="00A47B4C">
            <w:pPr>
              <w:rPr>
                <w:ins w:id="4424" w:author="Borja Gonzalez" w:date="2017-09-28T19:11:00Z"/>
                <w:lang w:val="es-ES"/>
                <w:rPrChange w:id="4425" w:author="Rodrigo García" w:date="2017-09-29T10:06:00Z">
                  <w:rPr>
                    <w:ins w:id="4426" w:author="Borja Gonzalez" w:date="2017-09-28T19:11:00Z"/>
                    <w:rFonts w:ascii="Monaco" w:hAnsi="Monaco" w:cs="Monaco"/>
                    <w:sz w:val="32"/>
                    <w:szCs w:val="32"/>
                    <w:lang w:val="en-US"/>
                  </w:rPr>
                </w:rPrChange>
              </w:rPr>
              <w:pPrChange w:id="4427" w:author="GONZALEZ DIAZ, BORJA" w:date="2017-09-29T19:27:00Z">
                <w:pPr>
                  <w:widowControl w:val="0"/>
                  <w:autoSpaceDE w:val="0"/>
                  <w:autoSpaceDN w:val="0"/>
                  <w:adjustRightInd w:val="0"/>
                </w:pPr>
              </w:pPrChange>
            </w:pPr>
          </w:p>
          <w:p w14:paraId="5413F73B" w14:textId="77777777" w:rsidR="00A47B4C" w:rsidRPr="0079203F" w:rsidRDefault="00A47B4C">
            <w:pPr>
              <w:rPr>
                <w:ins w:id="4428" w:author="Borja Gonzalez" w:date="2017-09-28T19:11:00Z"/>
                <w:lang w:val="es-ES"/>
                <w:rPrChange w:id="4429" w:author="Rodrigo García" w:date="2017-09-29T10:06:00Z">
                  <w:rPr>
                    <w:ins w:id="4430" w:author="Borja Gonzalez" w:date="2017-09-28T19:11:00Z"/>
                    <w:rFonts w:ascii="Monaco" w:eastAsiaTheme="majorEastAsia" w:hAnsi="Monaco" w:cs="Monaco"/>
                    <w:color w:val="243F60" w:themeColor="accent1" w:themeShade="7F"/>
                    <w:sz w:val="32"/>
                    <w:szCs w:val="32"/>
                    <w:lang w:val="en-US"/>
                  </w:rPr>
                </w:rPrChange>
              </w:rPr>
              <w:pPrChange w:id="4431" w:author="GONZALEZ DIAZ, BORJA" w:date="2017-09-29T19:27:00Z">
                <w:pPr>
                  <w:keepNext/>
                  <w:keepLines/>
                  <w:widowControl w:val="0"/>
                  <w:autoSpaceDE w:val="0"/>
                  <w:autoSpaceDN w:val="0"/>
                  <w:adjustRightInd w:val="0"/>
                  <w:spacing w:before="200"/>
                  <w:outlineLvl w:val="4"/>
                </w:pPr>
              </w:pPrChange>
            </w:pPr>
            <w:ins w:id="4432" w:author="Borja Gonzalez" w:date="2017-09-28T19:11:00Z">
              <w:r w:rsidRPr="0079203F">
                <w:rPr>
                  <w:lang w:val="es-ES"/>
                  <w:rPrChange w:id="4433" w:author="Rodrigo García" w:date="2017-09-29T10:06:00Z">
                    <w:rPr>
                      <w:rFonts w:ascii="Monaco" w:hAnsi="Monaco" w:cs="Monaco"/>
                      <w:sz w:val="32"/>
                      <w:szCs w:val="32"/>
                      <w:lang w:val="en-US"/>
                    </w:rPr>
                  </w:rPrChange>
                </w:rPr>
                <w:t xml:space="preserve">    db</w:t>
              </w:r>
              <w:r w:rsidRPr="0079203F">
                <w:rPr>
                  <w:b/>
                  <w:bCs/>
                  <w:lang w:val="es-ES"/>
                  <w:rPrChange w:id="4434" w:author="Rodrigo García" w:date="2017-09-29T10:06:00Z">
                    <w:rPr>
                      <w:rFonts w:ascii="Monaco" w:hAnsi="Monaco" w:cs="Monaco"/>
                      <w:b/>
                      <w:bCs/>
                      <w:color w:val="000000"/>
                      <w:sz w:val="32"/>
                      <w:szCs w:val="32"/>
                      <w:lang w:val="en-US"/>
                    </w:rPr>
                  </w:rPrChange>
                </w:rPr>
                <w:t>.</w:t>
              </w:r>
              <w:r w:rsidRPr="0079203F">
                <w:rPr>
                  <w:lang w:val="es-ES"/>
                  <w:rPrChange w:id="4435" w:author="Rodrigo García" w:date="2017-09-29T10:06:00Z">
                    <w:rPr>
                      <w:rFonts w:ascii="Monaco" w:hAnsi="Monaco" w:cs="Monaco"/>
                      <w:color w:val="000000"/>
                      <w:sz w:val="32"/>
                      <w:szCs w:val="32"/>
                      <w:lang w:val="en-US"/>
                    </w:rPr>
                  </w:rPrChange>
                </w:rPr>
                <w:t>close</w:t>
              </w:r>
              <w:r w:rsidRPr="0079203F">
                <w:rPr>
                  <w:b/>
                  <w:bCs/>
                  <w:lang w:val="es-ES"/>
                  <w:rPrChange w:id="4436" w:author="Rodrigo García" w:date="2017-09-29T10:06:00Z">
                    <w:rPr>
                      <w:rFonts w:ascii="Monaco" w:hAnsi="Monaco" w:cs="Monaco"/>
                      <w:b/>
                      <w:bCs/>
                      <w:color w:val="000000"/>
                      <w:sz w:val="32"/>
                      <w:szCs w:val="32"/>
                      <w:lang w:val="en-US"/>
                    </w:rPr>
                  </w:rPrChange>
                </w:rPr>
                <w:t>();</w:t>
              </w:r>
            </w:ins>
          </w:p>
          <w:p w14:paraId="1D006B14" w14:textId="77777777" w:rsidR="00A47B4C" w:rsidRPr="0079203F" w:rsidRDefault="00A47B4C">
            <w:pPr>
              <w:rPr>
                <w:ins w:id="4437" w:author="Borja Gonzalez" w:date="2017-09-28T19:11:00Z"/>
                <w:lang w:val="es-ES"/>
                <w:rPrChange w:id="4438" w:author="Rodrigo García" w:date="2017-09-29T10:06:00Z">
                  <w:rPr>
                    <w:ins w:id="4439" w:author="Borja Gonzalez" w:date="2017-09-28T19:11:00Z"/>
                    <w:rFonts w:ascii="Monaco" w:eastAsiaTheme="majorEastAsia" w:hAnsi="Monaco" w:cs="Monaco"/>
                    <w:color w:val="243F60" w:themeColor="accent1" w:themeShade="7F"/>
                    <w:sz w:val="32"/>
                    <w:szCs w:val="32"/>
                    <w:lang w:val="en-US"/>
                  </w:rPr>
                </w:rPrChange>
              </w:rPr>
              <w:pPrChange w:id="4440" w:author="GONZALEZ DIAZ, BORJA" w:date="2017-09-29T19:27:00Z">
                <w:pPr>
                  <w:keepNext/>
                  <w:keepLines/>
                  <w:widowControl w:val="0"/>
                  <w:autoSpaceDE w:val="0"/>
                  <w:autoSpaceDN w:val="0"/>
                  <w:adjustRightInd w:val="0"/>
                  <w:spacing w:before="200"/>
                  <w:outlineLvl w:val="4"/>
                </w:pPr>
              </w:pPrChange>
            </w:pPr>
            <w:ins w:id="4441" w:author="Borja Gonzalez" w:date="2017-09-28T19:11:00Z">
              <w:r w:rsidRPr="0079203F">
                <w:rPr>
                  <w:lang w:val="es-ES"/>
                  <w:rPrChange w:id="4442" w:author="Rodrigo García" w:date="2017-09-29T10:06:00Z">
                    <w:rPr>
                      <w:rFonts w:ascii="Monaco" w:hAnsi="Monaco" w:cs="Monaco"/>
                      <w:sz w:val="32"/>
                      <w:szCs w:val="32"/>
                      <w:lang w:val="en-US"/>
                    </w:rPr>
                  </w:rPrChange>
                </w:rPr>
                <w:t xml:space="preserve">    console</w:t>
              </w:r>
              <w:r w:rsidRPr="0079203F">
                <w:rPr>
                  <w:b/>
                  <w:bCs/>
                  <w:lang w:val="es-ES"/>
                  <w:rPrChange w:id="4443" w:author="Rodrigo García" w:date="2017-09-29T10:06:00Z">
                    <w:rPr>
                      <w:rFonts w:ascii="Monaco" w:hAnsi="Monaco" w:cs="Monaco"/>
                      <w:b/>
                      <w:bCs/>
                      <w:color w:val="000000"/>
                      <w:sz w:val="32"/>
                      <w:szCs w:val="32"/>
                      <w:lang w:val="en-US"/>
                    </w:rPr>
                  </w:rPrChange>
                </w:rPr>
                <w:t>.</w:t>
              </w:r>
              <w:r w:rsidRPr="0079203F">
                <w:rPr>
                  <w:lang w:val="es-ES"/>
                  <w:rPrChange w:id="4444" w:author="Rodrigo García" w:date="2017-09-29T10:06:00Z">
                    <w:rPr>
                      <w:rFonts w:ascii="Monaco" w:hAnsi="Monaco" w:cs="Monaco"/>
                      <w:color w:val="000000"/>
                      <w:sz w:val="32"/>
                      <w:szCs w:val="32"/>
                      <w:lang w:val="en-US"/>
                    </w:rPr>
                  </w:rPrChange>
                </w:rPr>
                <w:t>log</w:t>
              </w:r>
              <w:r w:rsidRPr="0079203F">
                <w:rPr>
                  <w:b/>
                  <w:bCs/>
                  <w:lang w:val="es-ES"/>
                  <w:rPrChange w:id="4445" w:author="Rodrigo García" w:date="2017-09-29T10:06:00Z">
                    <w:rPr>
                      <w:rFonts w:ascii="Monaco" w:hAnsi="Monaco" w:cs="Monaco"/>
                      <w:b/>
                      <w:bCs/>
                      <w:color w:val="000000"/>
                      <w:sz w:val="32"/>
                      <w:szCs w:val="32"/>
                      <w:lang w:val="en-US"/>
                    </w:rPr>
                  </w:rPrChange>
                </w:rPr>
                <w:t>(</w:t>
              </w:r>
              <w:r w:rsidRPr="0079203F">
                <w:rPr>
                  <w:lang w:val="es-ES"/>
                  <w:rPrChange w:id="4446" w:author="Rodrigo García" w:date="2017-09-29T10:06:00Z">
                    <w:rPr>
                      <w:rFonts w:ascii="Monaco" w:hAnsi="Monaco" w:cs="Monaco"/>
                      <w:color w:val="000000"/>
                      <w:sz w:val="32"/>
                      <w:szCs w:val="32"/>
                      <w:lang w:val="en-US"/>
                    </w:rPr>
                  </w:rPrChange>
                </w:rPr>
                <w:t>timestamp</w:t>
              </w:r>
              <w:r w:rsidRPr="0079203F">
                <w:rPr>
                  <w:b/>
                  <w:bCs/>
                  <w:lang w:val="es-ES"/>
                  <w:rPrChange w:id="4447" w:author="Rodrigo García" w:date="2017-09-29T10:06:00Z">
                    <w:rPr>
                      <w:rFonts w:ascii="Monaco" w:hAnsi="Monaco" w:cs="Monaco"/>
                      <w:b/>
                      <w:bCs/>
                      <w:color w:val="000000"/>
                      <w:sz w:val="32"/>
                      <w:szCs w:val="32"/>
                      <w:lang w:val="en-US"/>
                    </w:rPr>
                  </w:rPrChange>
                </w:rPr>
                <w:t>(</w:t>
              </w:r>
              <w:r w:rsidRPr="0079203F">
                <w:rPr>
                  <w:color w:val="4E9A06"/>
                  <w:lang w:val="es-ES"/>
                  <w:rPrChange w:id="4448" w:author="Rodrigo García" w:date="2017-09-29T10:06:00Z">
                    <w:rPr>
                      <w:rFonts w:ascii="Monaco" w:hAnsi="Monaco" w:cs="Monaco"/>
                      <w:color w:val="4E9A06"/>
                      <w:sz w:val="32"/>
                      <w:szCs w:val="32"/>
                      <w:lang w:val="en-US"/>
                    </w:rPr>
                  </w:rPrChange>
                </w:rPr>
                <w:t>'hh:mm:ss:iii'</w:t>
              </w:r>
              <w:r w:rsidRPr="0079203F">
                <w:rPr>
                  <w:b/>
                  <w:bCs/>
                  <w:lang w:val="es-ES"/>
                  <w:rPrChange w:id="4449" w:author="Rodrigo García" w:date="2017-09-29T10:06:00Z">
                    <w:rPr>
                      <w:rFonts w:ascii="Monaco" w:hAnsi="Monaco" w:cs="Monaco"/>
                      <w:b/>
                      <w:bCs/>
                      <w:color w:val="000000"/>
                      <w:sz w:val="32"/>
                      <w:szCs w:val="32"/>
                      <w:lang w:val="en-US"/>
                    </w:rPr>
                  </w:rPrChange>
                </w:rPr>
                <w:t>)</w:t>
              </w:r>
              <w:r w:rsidRPr="0079203F">
                <w:rPr>
                  <w:b/>
                  <w:bCs/>
                  <w:color w:val="CE5C00"/>
                  <w:lang w:val="es-ES"/>
                  <w:rPrChange w:id="4450" w:author="Rodrigo García" w:date="2017-09-29T10:06:00Z">
                    <w:rPr>
                      <w:rFonts w:ascii="Monaco" w:hAnsi="Monaco" w:cs="Monaco"/>
                      <w:b/>
                      <w:bCs/>
                      <w:color w:val="CE5C00"/>
                      <w:sz w:val="32"/>
                      <w:szCs w:val="32"/>
                      <w:lang w:val="en-US"/>
                    </w:rPr>
                  </w:rPrChange>
                </w:rPr>
                <w:t>+</w:t>
              </w:r>
              <w:r w:rsidRPr="0079203F">
                <w:rPr>
                  <w:color w:val="4E9A06"/>
                  <w:lang w:val="es-ES"/>
                  <w:rPrChange w:id="4451" w:author="Rodrigo García" w:date="2017-09-29T10:06:00Z">
                    <w:rPr>
                      <w:rFonts w:ascii="Monaco" w:hAnsi="Monaco" w:cs="Monaco"/>
                      <w:color w:val="4E9A06"/>
                      <w:sz w:val="32"/>
                      <w:szCs w:val="32"/>
                      <w:lang w:val="en-US"/>
                    </w:rPr>
                  </w:rPrChange>
                </w:rPr>
                <w:t>" Base de datos cerrada"</w:t>
              </w:r>
              <w:r w:rsidRPr="0079203F">
                <w:rPr>
                  <w:b/>
                  <w:bCs/>
                  <w:lang w:val="es-ES"/>
                  <w:rPrChange w:id="4452" w:author="Rodrigo García" w:date="2017-09-29T10:06:00Z">
                    <w:rPr>
                      <w:rFonts w:ascii="Monaco" w:hAnsi="Monaco" w:cs="Monaco"/>
                      <w:b/>
                      <w:bCs/>
                      <w:color w:val="000000"/>
                      <w:sz w:val="32"/>
                      <w:szCs w:val="32"/>
                      <w:lang w:val="en-US"/>
                    </w:rPr>
                  </w:rPrChange>
                </w:rPr>
                <w:t>);</w:t>
              </w:r>
            </w:ins>
          </w:p>
          <w:p w14:paraId="34188D2C" w14:textId="77777777" w:rsidR="00A47B4C" w:rsidRPr="00A47B4C" w:rsidRDefault="00A47B4C">
            <w:pPr>
              <w:rPr>
                <w:ins w:id="4453" w:author="Borja Gonzalez" w:date="2017-09-28T19:11:00Z"/>
                <w:lang w:val="en-US"/>
                <w:rPrChange w:id="4454" w:author="Borja Gonzalez" w:date="2017-09-28T19:11:00Z">
                  <w:rPr>
                    <w:ins w:id="4455" w:author="Borja Gonzalez" w:date="2017-09-28T19:11:00Z"/>
                    <w:rFonts w:ascii="Monaco" w:eastAsiaTheme="majorEastAsia" w:hAnsi="Monaco" w:cs="Monaco"/>
                    <w:color w:val="243F60" w:themeColor="accent1" w:themeShade="7F"/>
                    <w:sz w:val="32"/>
                    <w:szCs w:val="32"/>
                    <w:lang w:val="en-US"/>
                  </w:rPr>
                </w:rPrChange>
              </w:rPr>
              <w:pPrChange w:id="4456" w:author="GONZALEZ DIAZ, BORJA" w:date="2017-09-29T19:27:00Z">
                <w:pPr>
                  <w:keepNext/>
                  <w:keepLines/>
                  <w:widowControl w:val="0"/>
                  <w:autoSpaceDE w:val="0"/>
                  <w:autoSpaceDN w:val="0"/>
                  <w:adjustRightInd w:val="0"/>
                  <w:spacing w:before="200"/>
                  <w:outlineLvl w:val="4"/>
                </w:pPr>
              </w:pPrChange>
            </w:pPr>
            <w:ins w:id="4457" w:author="Borja Gonzalez" w:date="2017-09-28T19:11:00Z">
              <w:r w:rsidRPr="00A47B4C">
                <w:rPr>
                  <w:b/>
                  <w:bCs/>
                  <w:lang w:val="en-US"/>
                  <w:rPrChange w:id="4458"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4459"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 xml:space="preserve">Volvemos a observar el mismo comportamiento que en los aparados anteriores donde el servidor distingue la cabecera enviada por el cliente y opera en consecuencia. En este caso el comando SQL pide los datos de la base de datos </w:t>
      </w:r>
      <w:r>
        <w:lastRenderedPageBreak/>
        <w:t>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Ttulo3"/>
      </w:pPr>
      <w:bookmarkStart w:id="4460" w:name="_Toc494476021"/>
      <w:r>
        <w:t>4.3.5.  Añadir datos de movimiento</w:t>
      </w:r>
      <w:bookmarkEnd w:id="4460"/>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Ttulo4"/>
      </w:pPr>
      <w:r>
        <w:t>4.3.5.1.  Funcionalidad en el lado del cliente</w:t>
      </w:r>
    </w:p>
    <w:p w14:paraId="365D7F04" w14:textId="77777777" w:rsidR="00822079" w:rsidRDefault="00822079" w:rsidP="009A5E2B"/>
    <w:p w14:paraId="10A23665" w14:textId="77777777" w:rsidR="00A47B4C" w:rsidRDefault="007A3CE4" w:rsidP="009A5E2B">
      <w:pPr>
        <w:rPr>
          <w:ins w:id="4461" w:author="Borja Gonzalez" w:date="2017-09-28T19:13:00Z"/>
        </w:rPr>
      </w:pPr>
      <w:del w:id="4462" w:author="Borja Gonzalez" w:date="2017-09-28T19:13:00Z">
        <w:r w:rsidDel="00A47B4C">
          <w:rPr>
            <w:noProof/>
            <w:lang w:eastAsia="es-ES_tradnl"/>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658CC14" w14:textId="77777777" w:rsidTr="00A47B4C">
        <w:trPr>
          <w:ins w:id="4463" w:author="Borja Gonzalez" w:date="2017-09-28T19:13:00Z"/>
        </w:trPr>
        <w:tc>
          <w:tcPr>
            <w:tcW w:w="8856" w:type="dxa"/>
          </w:tcPr>
          <w:p w14:paraId="1A6F4BE9" w14:textId="77777777" w:rsidR="00A47B4C" w:rsidRPr="00A47B4C" w:rsidRDefault="00A47B4C">
            <w:pPr>
              <w:rPr>
                <w:ins w:id="4464" w:author="Borja Gonzalez" w:date="2017-09-28T19:13:00Z"/>
                <w:lang w:val="en-US"/>
                <w:rPrChange w:id="4465" w:author="Borja Gonzalez" w:date="2017-09-28T19:13:00Z">
                  <w:rPr>
                    <w:ins w:id="4466" w:author="Borja Gonzalez" w:date="2017-09-28T19:13:00Z"/>
                    <w:rFonts w:ascii="Monaco" w:eastAsiaTheme="majorEastAsia" w:hAnsi="Monaco" w:cs="Monaco"/>
                    <w:color w:val="243F60" w:themeColor="accent1" w:themeShade="7F"/>
                    <w:sz w:val="32"/>
                    <w:szCs w:val="32"/>
                    <w:lang w:val="en-US"/>
                  </w:rPr>
                </w:rPrChange>
              </w:rPr>
              <w:pPrChange w:id="4467" w:author="GONZALEZ DIAZ, BORJA" w:date="2017-09-29T19:27:00Z">
                <w:pPr>
                  <w:keepNext/>
                  <w:keepLines/>
                  <w:widowControl w:val="0"/>
                  <w:autoSpaceDE w:val="0"/>
                  <w:autoSpaceDN w:val="0"/>
                  <w:adjustRightInd w:val="0"/>
                  <w:spacing w:before="200"/>
                  <w:outlineLvl w:val="4"/>
                </w:pPr>
              </w:pPrChange>
            </w:pPr>
            <w:ins w:id="4468" w:author="Borja Gonzalez" w:date="2017-09-28T19:13:00Z">
              <w:r w:rsidRPr="00A47B4C">
                <w:rPr>
                  <w:b/>
                  <w:bCs/>
                  <w:lang w:val="en-US"/>
                  <w:rPrChange w:id="4469" w:author="Borja Gonzalez" w:date="2017-09-28T19:13:00Z">
                    <w:rPr>
                      <w:rFonts w:ascii="Monaco" w:hAnsi="Monaco" w:cs="Monaco"/>
                      <w:b/>
                      <w:bCs/>
                      <w:color w:val="204A87"/>
                      <w:sz w:val="32"/>
                      <w:szCs w:val="32"/>
                      <w:lang w:val="en-US"/>
                    </w:rPr>
                  </w:rPrChange>
                </w:rPr>
                <w:t>&lt;button</w:t>
              </w:r>
              <w:r w:rsidRPr="00A47B4C">
                <w:rPr>
                  <w:lang w:val="en-US"/>
                  <w:rPrChange w:id="4470" w:author="Borja Gonzalez" w:date="2017-09-28T19:13:00Z">
                    <w:rPr>
                      <w:rFonts w:ascii="Monaco" w:hAnsi="Monaco" w:cs="Monaco"/>
                      <w:sz w:val="32"/>
                      <w:szCs w:val="32"/>
                      <w:lang w:val="en-US"/>
                    </w:rPr>
                  </w:rPrChange>
                </w:rPr>
                <w:t xml:space="preserve"> </w:t>
              </w:r>
              <w:r w:rsidRPr="00A47B4C">
                <w:rPr>
                  <w:color w:val="C4A000"/>
                  <w:lang w:val="en-US"/>
                  <w:rPrChange w:id="4471" w:author="Borja Gonzalez" w:date="2017-09-28T19:13:00Z">
                    <w:rPr>
                      <w:rFonts w:ascii="Monaco" w:hAnsi="Monaco" w:cs="Monaco"/>
                      <w:color w:val="C4A000"/>
                      <w:sz w:val="32"/>
                      <w:szCs w:val="32"/>
                      <w:lang w:val="en-US"/>
                    </w:rPr>
                  </w:rPrChange>
                </w:rPr>
                <w:t>id=</w:t>
              </w:r>
              <w:r w:rsidRPr="00A47B4C">
                <w:rPr>
                  <w:color w:val="4E9A06"/>
                  <w:lang w:val="en-US"/>
                  <w:rPrChange w:id="4472" w:author="Borja Gonzalez" w:date="2017-09-28T19:13:00Z">
                    <w:rPr>
                      <w:rFonts w:ascii="Monaco" w:hAnsi="Monaco" w:cs="Monaco"/>
                      <w:color w:val="4E9A06"/>
                      <w:sz w:val="32"/>
                      <w:szCs w:val="32"/>
                      <w:lang w:val="en-US"/>
                    </w:rPr>
                  </w:rPrChange>
                </w:rPr>
                <w:t>"boton_x"</w:t>
              </w:r>
              <w:r w:rsidRPr="00A47B4C">
                <w:rPr>
                  <w:lang w:val="en-US"/>
                  <w:rPrChange w:id="4473" w:author="Borja Gonzalez" w:date="2017-09-28T19:13:00Z">
                    <w:rPr>
                      <w:rFonts w:ascii="Monaco" w:hAnsi="Monaco" w:cs="Monaco"/>
                      <w:sz w:val="32"/>
                      <w:szCs w:val="32"/>
                      <w:lang w:val="en-US"/>
                    </w:rPr>
                  </w:rPrChange>
                </w:rPr>
                <w:t xml:space="preserve"> </w:t>
              </w:r>
              <w:r w:rsidRPr="00A47B4C">
                <w:rPr>
                  <w:color w:val="C4A000"/>
                  <w:lang w:val="en-US"/>
                  <w:rPrChange w:id="4474" w:author="Borja Gonzalez" w:date="2017-09-28T19:13:00Z">
                    <w:rPr>
                      <w:rFonts w:ascii="Monaco" w:hAnsi="Monaco" w:cs="Monaco"/>
                      <w:color w:val="C4A000"/>
                      <w:sz w:val="32"/>
                      <w:szCs w:val="32"/>
                      <w:lang w:val="en-US"/>
                    </w:rPr>
                  </w:rPrChange>
                </w:rPr>
                <w:t>type=</w:t>
              </w:r>
              <w:r w:rsidRPr="00A47B4C">
                <w:rPr>
                  <w:color w:val="4E9A06"/>
                  <w:lang w:val="en-US"/>
                  <w:rPrChange w:id="4475" w:author="Borja Gonzalez" w:date="2017-09-28T19:13:00Z">
                    <w:rPr>
                      <w:rFonts w:ascii="Monaco" w:hAnsi="Monaco" w:cs="Monaco"/>
                      <w:color w:val="4E9A06"/>
                      <w:sz w:val="32"/>
                      <w:szCs w:val="32"/>
                      <w:lang w:val="en-US"/>
                    </w:rPr>
                  </w:rPrChange>
                </w:rPr>
                <w:t>"button"</w:t>
              </w:r>
              <w:r w:rsidRPr="00A47B4C">
                <w:rPr>
                  <w:b/>
                  <w:bCs/>
                  <w:lang w:val="en-US"/>
                  <w:rPrChange w:id="4476" w:author="Borja Gonzalez" w:date="2017-09-28T19:13:00Z">
                    <w:rPr>
                      <w:rFonts w:ascii="Monaco" w:hAnsi="Monaco" w:cs="Monaco"/>
                      <w:b/>
                      <w:bCs/>
                      <w:color w:val="204A87"/>
                      <w:sz w:val="32"/>
                      <w:szCs w:val="32"/>
                      <w:lang w:val="en-US"/>
                    </w:rPr>
                  </w:rPrChange>
                </w:rPr>
                <w:t>&gt;</w:t>
              </w:r>
              <w:r w:rsidRPr="00A47B4C">
                <w:rPr>
                  <w:lang w:val="en-US"/>
                  <w:rPrChange w:id="4477" w:author="Borja Gonzalez" w:date="2017-09-28T19:13:00Z">
                    <w:rPr>
                      <w:rFonts w:ascii="Monaco" w:hAnsi="Monaco" w:cs="Monaco"/>
                      <w:sz w:val="32"/>
                      <w:szCs w:val="32"/>
                      <w:lang w:val="en-US"/>
                    </w:rPr>
                  </w:rPrChange>
                </w:rPr>
                <w:t>Añadir datos</w:t>
              </w:r>
              <w:r w:rsidRPr="00A47B4C">
                <w:rPr>
                  <w:b/>
                  <w:bCs/>
                  <w:lang w:val="en-US"/>
                  <w:rPrChange w:id="4478"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pPr>
              <w:rPr>
                <w:ins w:id="4479" w:author="Borja Gonzalez" w:date="2017-09-28T19:13:00Z"/>
                <w:lang w:val="en-US"/>
                <w:rPrChange w:id="4480" w:author="Borja Gonzalez" w:date="2017-09-28T19:13:00Z">
                  <w:rPr>
                    <w:ins w:id="4481" w:author="Borja Gonzalez" w:date="2017-09-28T19:13:00Z"/>
                    <w:rFonts w:ascii="Monaco" w:eastAsiaTheme="majorEastAsia" w:hAnsi="Monaco" w:cs="Monaco"/>
                    <w:color w:val="243F60" w:themeColor="accent1" w:themeShade="7F"/>
                    <w:sz w:val="32"/>
                    <w:szCs w:val="32"/>
                    <w:lang w:val="en-US"/>
                  </w:rPr>
                </w:rPrChange>
              </w:rPr>
              <w:pPrChange w:id="4482" w:author="GONZALEZ DIAZ, BORJA" w:date="2017-09-29T19:27:00Z">
                <w:pPr>
                  <w:keepNext/>
                  <w:keepLines/>
                  <w:widowControl w:val="0"/>
                  <w:autoSpaceDE w:val="0"/>
                  <w:autoSpaceDN w:val="0"/>
                  <w:adjustRightInd w:val="0"/>
                  <w:spacing w:before="200"/>
                  <w:outlineLvl w:val="4"/>
                </w:pPr>
              </w:pPrChange>
            </w:pPr>
            <w:ins w:id="4483" w:author="Borja Gonzalez" w:date="2017-09-28T19:13:00Z">
              <w:r w:rsidRPr="00A47B4C">
                <w:rPr>
                  <w:b/>
                  <w:bCs/>
                  <w:lang w:val="en-US"/>
                  <w:rPrChange w:id="4484" w:author="Borja Gonzalez" w:date="2017-09-28T19:13:00Z">
                    <w:rPr>
                      <w:rFonts w:ascii="Monaco" w:hAnsi="Monaco" w:cs="Monaco"/>
                      <w:b/>
                      <w:bCs/>
                      <w:color w:val="204A87"/>
                      <w:sz w:val="32"/>
                      <w:szCs w:val="32"/>
                      <w:lang w:val="en-US"/>
                    </w:rPr>
                  </w:rPrChange>
                </w:rPr>
                <w:t xml:space="preserve">&lt;script </w:t>
              </w:r>
              <w:r w:rsidRPr="00A47B4C">
                <w:rPr>
                  <w:color w:val="C4A000"/>
                  <w:lang w:val="en-US"/>
                  <w:rPrChange w:id="4485" w:author="Borja Gonzalez" w:date="2017-09-28T19:13:00Z">
                    <w:rPr>
                      <w:rFonts w:ascii="Monaco" w:hAnsi="Monaco" w:cs="Monaco"/>
                      <w:color w:val="C4A000"/>
                      <w:sz w:val="32"/>
                      <w:szCs w:val="32"/>
                      <w:lang w:val="en-US"/>
                    </w:rPr>
                  </w:rPrChange>
                </w:rPr>
                <w:t>type=</w:t>
              </w:r>
              <w:r w:rsidRPr="00A47B4C">
                <w:rPr>
                  <w:color w:val="4E9A06"/>
                  <w:lang w:val="en-US"/>
                  <w:rPrChange w:id="4486" w:author="Borja Gonzalez" w:date="2017-09-28T19:13:00Z">
                    <w:rPr>
                      <w:rFonts w:ascii="Monaco" w:hAnsi="Monaco" w:cs="Monaco"/>
                      <w:color w:val="4E9A06"/>
                      <w:sz w:val="32"/>
                      <w:szCs w:val="32"/>
                      <w:lang w:val="en-US"/>
                    </w:rPr>
                  </w:rPrChange>
                </w:rPr>
                <w:t>"text/javascript"</w:t>
              </w:r>
              <w:r w:rsidRPr="00A47B4C">
                <w:rPr>
                  <w:b/>
                  <w:bCs/>
                  <w:lang w:val="en-US"/>
                  <w:rPrChange w:id="4487"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pPr>
              <w:rPr>
                <w:ins w:id="4488" w:author="Borja Gonzalez" w:date="2017-09-28T19:13:00Z"/>
                <w:lang w:val="en-US"/>
                <w:rPrChange w:id="4489" w:author="Borja Gonzalez" w:date="2017-09-28T19:13:00Z">
                  <w:rPr>
                    <w:ins w:id="4490" w:author="Borja Gonzalez" w:date="2017-09-28T19:13:00Z"/>
                    <w:rFonts w:ascii="Monaco" w:eastAsiaTheme="majorEastAsia" w:hAnsi="Monaco" w:cs="Monaco"/>
                    <w:color w:val="243F60" w:themeColor="accent1" w:themeShade="7F"/>
                    <w:sz w:val="32"/>
                    <w:szCs w:val="32"/>
                    <w:lang w:val="en-US"/>
                  </w:rPr>
                </w:rPrChange>
              </w:rPr>
              <w:pPrChange w:id="4491" w:author="GONZALEZ DIAZ, BORJA" w:date="2017-09-29T19:27:00Z">
                <w:pPr>
                  <w:keepNext/>
                  <w:keepLines/>
                  <w:widowControl w:val="0"/>
                  <w:autoSpaceDE w:val="0"/>
                  <w:autoSpaceDN w:val="0"/>
                  <w:adjustRightInd w:val="0"/>
                  <w:spacing w:before="200"/>
                  <w:outlineLvl w:val="4"/>
                </w:pPr>
              </w:pPrChange>
            </w:pPr>
            <w:ins w:id="4492" w:author="Borja Gonzalez" w:date="2017-09-28T19:13:00Z">
              <w:r w:rsidRPr="00A47B4C">
                <w:rPr>
                  <w:lang w:val="en-US"/>
                  <w:rPrChange w:id="4493" w:author="Borja Gonzalez" w:date="2017-09-28T19:13:00Z">
                    <w:rPr>
                      <w:rFonts w:ascii="Monaco" w:hAnsi="Monaco" w:cs="Monaco"/>
                      <w:sz w:val="32"/>
                      <w:szCs w:val="32"/>
                      <w:lang w:val="en-US"/>
                    </w:rPr>
                  </w:rPrChange>
                </w:rPr>
                <w:tab/>
              </w:r>
              <w:r w:rsidRPr="00A47B4C">
                <w:rPr>
                  <w:b/>
                  <w:bCs/>
                  <w:lang w:val="en-US"/>
                  <w:rPrChange w:id="4494" w:author="Borja Gonzalez" w:date="2017-09-28T19:13:00Z">
                    <w:rPr>
                      <w:rFonts w:ascii="Monaco" w:hAnsi="Monaco" w:cs="Monaco"/>
                      <w:b/>
                      <w:bCs/>
                      <w:color w:val="204A87"/>
                      <w:sz w:val="32"/>
                      <w:szCs w:val="32"/>
                      <w:lang w:val="en-US"/>
                    </w:rPr>
                  </w:rPrChange>
                </w:rPr>
                <w:t>var</w:t>
              </w:r>
              <w:r w:rsidRPr="00A47B4C">
                <w:rPr>
                  <w:lang w:val="en-US"/>
                  <w:rPrChange w:id="4495" w:author="Borja Gonzalez" w:date="2017-09-28T19:13:00Z">
                    <w:rPr>
                      <w:rFonts w:ascii="Monaco" w:hAnsi="Monaco" w:cs="Monaco"/>
                      <w:sz w:val="32"/>
                      <w:szCs w:val="32"/>
                      <w:lang w:val="en-US"/>
                    </w:rPr>
                  </w:rPrChange>
                </w:rPr>
                <w:t xml:space="preserve"> </w:t>
              </w:r>
              <w:r w:rsidRPr="00A47B4C">
                <w:rPr>
                  <w:color w:val="000000"/>
                  <w:lang w:val="en-US"/>
                  <w:rPrChange w:id="4496" w:author="Borja Gonzalez" w:date="2017-09-28T19:13:00Z">
                    <w:rPr>
                      <w:rFonts w:ascii="Monaco" w:hAnsi="Monaco" w:cs="Monaco"/>
                      <w:color w:val="000000"/>
                      <w:sz w:val="32"/>
                      <w:szCs w:val="32"/>
                      <w:lang w:val="en-US"/>
                    </w:rPr>
                  </w:rPrChange>
                </w:rPr>
                <w:t>Boton_pres</w:t>
              </w:r>
              <w:r w:rsidRPr="00A47B4C">
                <w:rPr>
                  <w:lang w:val="en-US"/>
                  <w:rPrChange w:id="4497" w:author="Borja Gonzalez" w:date="2017-09-28T19:13:00Z">
                    <w:rPr>
                      <w:rFonts w:ascii="Monaco" w:hAnsi="Monaco" w:cs="Monaco"/>
                      <w:sz w:val="32"/>
                      <w:szCs w:val="32"/>
                      <w:lang w:val="en-US"/>
                    </w:rPr>
                  </w:rPrChange>
                </w:rPr>
                <w:t xml:space="preserve"> </w:t>
              </w:r>
              <w:r w:rsidRPr="00A47B4C">
                <w:rPr>
                  <w:b/>
                  <w:bCs/>
                  <w:color w:val="CE5C00"/>
                  <w:lang w:val="en-US"/>
                  <w:rPrChange w:id="4498" w:author="Borja Gonzalez" w:date="2017-09-28T19:13:00Z">
                    <w:rPr>
                      <w:rFonts w:ascii="Monaco" w:hAnsi="Monaco" w:cs="Monaco"/>
                      <w:b/>
                      <w:bCs/>
                      <w:color w:val="CE5C00"/>
                      <w:sz w:val="32"/>
                      <w:szCs w:val="32"/>
                      <w:lang w:val="en-US"/>
                    </w:rPr>
                  </w:rPrChange>
                </w:rPr>
                <w:t>=</w:t>
              </w:r>
              <w:r w:rsidRPr="00A47B4C">
                <w:rPr>
                  <w:lang w:val="en-US"/>
                  <w:rPrChange w:id="4499" w:author="Borja Gonzalez" w:date="2017-09-28T19:13:00Z">
                    <w:rPr>
                      <w:rFonts w:ascii="Monaco" w:hAnsi="Monaco" w:cs="Monaco"/>
                      <w:sz w:val="32"/>
                      <w:szCs w:val="32"/>
                      <w:lang w:val="en-US"/>
                    </w:rPr>
                  </w:rPrChange>
                </w:rPr>
                <w:t xml:space="preserve"> document</w:t>
              </w:r>
              <w:r w:rsidRPr="00A47B4C">
                <w:rPr>
                  <w:b/>
                  <w:bCs/>
                  <w:color w:val="000000"/>
                  <w:lang w:val="en-US"/>
                  <w:rPrChange w:id="4500" w:author="Borja Gonzalez" w:date="2017-09-28T19:13:00Z">
                    <w:rPr>
                      <w:rFonts w:ascii="Monaco" w:hAnsi="Monaco" w:cs="Monaco"/>
                      <w:b/>
                      <w:bCs/>
                      <w:color w:val="000000"/>
                      <w:sz w:val="32"/>
                      <w:szCs w:val="32"/>
                      <w:lang w:val="en-US"/>
                    </w:rPr>
                  </w:rPrChange>
                </w:rPr>
                <w:t>.</w:t>
              </w:r>
              <w:r w:rsidRPr="00A47B4C">
                <w:rPr>
                  <w:color w:val="000000"/>
                  <w:lang w:val="en-US"/>
                  <w:rPrChange w:id="4501" w:author="Borja Gonzalez" w:date="2017-09-28T19:13:00Z">
                    <w:rPr>
                      <w:rFonts w:ascii="Monaco" w:hAnsi="Monaco" w:cs="Monaco"/>
                      <w:color w:val="000000"/>
                      <w:sz w:val="32"/>
                      <w:szCs w:val="32"/>
                      <w:lang w:val="en-US"/>
                    </w:rPr>
                  </w:rPrChange>
                </w:rPr>
                <w:t>getElementById</w:t>
              </w:r>
              <w:r w:rsidRPr="00A47B4C">
                <w:rPr>
                  <w:b/>
                  <w:bCs/>
                  <w:color w:val="000000"/>
                  <w:lang w:val="en-US"/>
                  <w:rPrChange w:id="4502" w:author="Borja Gonzalez" w:date="2017-09-28T19:13:00Z">
                    <w:rPr>
                      <w:rFonts w:ascii="Monaco" w:hAnsi="Monaco" w:cs="Monaco"/>
                      <w:b/>
                      <w:bCs/>
                      <w:color w:val="000000"/>
                      <w:sz w:val="32"/>
                      <w:szCs w:val="32"/>
                      <w:lang w:val="en-US"/>
                    </w:rPr>
                  </w:rPrChange>
                </w:rPr>
                <w:t>(</w:t>
              </w:r>
              <w:r w:rsidRPr="00A47B4C">
                <w:rPr>
                  <w:color w:val="4E9A06"/>
                  <w:lang w:val="en-US"/>
                  <w:rPrChange w:id="4503" w:author="Borja Gonzalez" w:date="2017-09-28T19:13:00Z">
                    <w:rPr>
                      <w:rFonts w:ascii="Monaco" w:hAnsi="Monaco" w:cs="Monaco"/>
                      <w:color w:val="4E9A06"/>
                      <w:sz w:val="32"/>
                      <w:szCs w:val="32"/>
                      <w:lang w:val="en-US"/>
                    </w:rPr>
                  </w:rPrChange>
                </w:rPr>
                <w:t>"boton_x"</w:t>
              </w:r>
              <w:r w:rsidRPr="00A47B4C">
                <w:rPr>
                  <w:b/>
                  <w:bCs/>
                  <w:color w:val="000000"/>
                  <w:lang w:val="en-US"/>
                  <w:rPrChange w:id="4504"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pPr>
              <w:rPr>
                <w:ins w:id="4505" w:author="Borja Gonzalez" w:date="2017-09-28T19:13:00Z"/>
                <w:lang w:val="en-US"/>
                <w:rPrChange w:id="4506" w:author="Borja Gonzalez" w:date="2017-09-28T19:13:00Z">
                  <w:rPr>
                    <w:ins w:id="4507" w:author="Borja Gonzalez" w:date="2017-09-28T19:13:00Z"/>
                    <w:rFonts w:ascii="Monaco" w:eastAsiaTheme="majorEastAsia" w:hAnsi="Monaco" w:cs="Monaco"/>
                    <w:color w:val="243F60" w:themeColor="accent1" w:themeShade="7F"/>
                    <w:sz w:val="32"/>
                    <w:szCs w:val="32"/>
                    <w:lang w:val="en-US"/>
                  </w:rPr>
                </w:rPrChange>
              </w:rPr>
              <w:pPrChange w:id="4508" w:author="GONZALEZ DIAZ, BORJA" w:date="2017-09-29T19:27:00Z">
                <w:pPr>
                  <w:keepNext/>
                  <w:keepLines/>
                  <w:widowControl w:val="0"/>
                  <w:autoSpaceDE w:val="0"/>
                  <w:autoSpaceDN w:val="0"/>
                  <w:adjustRightInd w:val="0"/>
                  <w:spacing w:before="200"/>
                  <w:outlineLvl w:val="4"/>
                </w:pPr>
              </w:pPrChange>
            </w:pPr>
            <w:ins w:id="4509" w:author="Borja Gonzalez" w:date="2017-09-28T19:13:00Z">
              <w:r w:rsidRPr="00A47B4C">
                <w:rPr>
                  <w:lang w:val="en-US"/>
                  <w:rPrChange w:id="4510" w:author="Borja Gonzalez" w:date="2017-09-28T19:13:00Z">
                    <w:rPr>
                      <w:rFonts w:ascii="Monaco" w:hAnsi="Monaco" w:cs="Monaco"/>
                      <w:sz w:val="32"/>
                      <w:szCs w:val="32"/>
                      <w:lang w:val="en-US"/>
                    </w:rPr>
                  </w:rPrChange>
                </w:rPr>
                <w:tab/>
              </w:r>
              <w:r w:rsidRPr="00A47B4C">
                <w:rPr>
                  <w:b/>
                  <w:bCs/>
                  <w:lang w:val="en-US"/>
                  <w:rPrChange w:id="4511" w:author="Borja Gonzalez" w:date="2017-09-28T19:13:00Z">
                    <w:rPr>
                      <w:rFonts w:ascii="Monaco" w:hAnsi="Monaco" w:cs="Monaco"/>
                      <w:b/>
                      <w:bCs/>
                      <w:color w:val="204A87"/>
                      <w:sz w:val="32"/>
                      <w:szCs w:val="32"/>
                      <w:lang w:val="en-US"/>
                    </w:rPr>
                  </w:rPrChange>
                </w:rPr>
                <w:t>var</w:t>
              </w:r>
              <w:r w:rsidRPr="00A47B4C">
                <w:rPr>
                  <w:lang w:val="en-US"/>
                  <w:rPrChange w:id="4512" w:author="Borja Gonzalez" w:date="2017-09-28T19:13:00Z">
                    <w:rPr>
                      <w:rFonts w:ascii="Monaco" w:hAnsi="Monaco" w:cs="Monaco"/>
                      <w:sz w:val="32"/>
                      <w:szCs w:val="32"/>
                      <w:lang w:val="en-US"/>
                    </w:rPr>
                  </w:rPrChange>
                </w:rPr>
                <w:t xml:space="preserve"> </w:t>
              </w:r>
              <w:r w:rsidRPr="00A47B4C">
                <w:rPr>
                  <w:color w:val="000000"/>
                  <w:lang w:val="en-US"/>
                  <w:rPrChange w:id="4513" w:author="Borja Gonzalez" w:date="2017-09-28T19:13:00Z">
                    <w:rPr>
                      <w:rFonts w:ascii="Monaco" w:hAnsi="Monaco" w:cs="Monaco"/>
                      <w:color w:val="000000"/>
                      <w:sz w:val="32"/>
                      <w:szCs w:val="32"/>
                      <w:lang w:val="en-US"/>
                    </w:rPr>
                  </w:rPrChange>
                </w:rPr>
                <w:t>fileInput</w:t>
              </w:r>
              <w:r w:rsidRPr="00A47B4C">
                <w:rPr>
                  <w:lang w:val="en-US"/>
                  <w:rPrChange w:id="4514" w:author="Borja Gonzalez" w:date="2017-09-28T19:13:00Z">
                    <w:rPr>
                      <w:rFonts w:ascii="Monaco" w:hAnsi="Monaco" w:cs="Monaco"/>
                      <w:sz w:val="32"/>
                      <w:szCs w:val="32"/>
                      <w:lang w:val="en-US"/>
                    </w:rPr>
                  </w:rPrChange>
                </w:rPr>
                <w:t xml:space="preserve"> </w:t>
              </w:r>
              <w:r w:rsidRPr="00A47B4C">
                <w:rPr>
                  <w:b/>
                  <w:bCs/>
                  <w:color w:val="CE5C00"/>
                  <w:lang w:val="en-US"/>
                  <w:rPrChange w:id="4515" w:author="Borja Gonzalez" w:date="2017-09-28T19:13:00Z">
                    <w:rPr>
                      <w:rFonts w:ascii="Monaco" w:hAnsi="Monaco" w:cs="Monaco"/>
                      <w:b/>
                      <w:bCs/>
                      <w:color w:val="CE5C00"/>
                      <w:sz w:val="32"/>
                      <w:szCs w:val="32"/>
                      <w:lang w:val="en-US"/>
                    </w:rPr>
                  </w:rPrChange>
                </w:rPr>
                <w:t>=</w:t>
              </w:r>
              <w:r w:rsidRPr="00A47B4C">
                <w:rPr>
                  <w:lang w:val="en-US"/>
                  <w:rPrChange w:id="4516" w:author="Borja Gonzalez" w:date="2017-09-28T19:13:00Z">
                    <w:rPr>
                      <w:rFonts w:ascii="Monaco" w:hAnsi="Monaco" w:cs="Monaco"/>
                      <w:sz w:val="32"/>
                      <w:szCs w:val="32"/>
                      <w:lang w:val="en-US"/>
                    </w:rPr>
                  </w:rPrChange>
                </w:rPr>
                <w:t xml:space="preserve"> document</w:t>
              </w:r>
              <w:r w:rsidRPr="00A47B4C">
                <w:rPr>
                  <w:b/>
                  <w:bCs/>
                  <w:color w:val="000000"/>
                  <w:lang w:val="en-US"/>
                  <w:rPrChange w:id="4517" w:author="Borja Gonzalez" w:date="2017-09-28T19:13:00Z">
                    <w:rPr>
                      <w:rFonts w:ascii="Monaco" w:hAnsi="Monaco" w:cs="Monaco"/>
                      <w:b/>
                      <w:bCs/>
                      <w:color w:val="000000"/>
                      <w:sz w:val="32"/>
                      <w:szCs w:val="32"/>
                      <w:lang w:val="en-US"/>
                    </w:rPr>
                  </w:rPrChange>
                </w:rPr>
                <w:t>.</w:t>
              </w:r>
              <w:r w:rsidRPr="00A47B4C">
                <w:rPr>
                  <w:color w:val="000000"/>
                  <w:lang w:val="en-US"/>
                  <w:rPrChange w:id="4518" w:author="Borja Gonzalez" w:date="2017-09-28T19:13:00Z">
                    <w:rPr>
                      <w:rFonts w:ascii="Monaco" w:hAnsi="Monaco" w:cs="Monaco"/>
                      <w:color w:val="000000"/>
                      <w:sz w:val="32"/>
                      <w:szCs w:val="32"/>
                      <w:lang w:val="en-US"/>
                    </w:rPr>
                  </w:rPrChange>
                </w:rPr>
                <w:t>getElementById</w:t>
              </w:r>
              <w:r w:rsidRPr="00A47B4C">
                <w:rPr>
                  <w:b/>
                  <w:bCs/>
                  <w:color w:val="000000"/>
                  <w:lang w:val="en-US"/>
                  <w:rPrChange w:id="4519" w:author="Borja Gonzalez" w:date="2017-09-28T19:13:00Z">
                    <w:rPr>
                      <w:rFonts w:ascii="Monaco" w:hAnsi="Monaco" w:cs="Monaco"/>
                      <w:b/>
                      <w:bCs/>
                      <w:color w:val="000000"/>
                      <w:sz w:val="32"/>
                      <w:szCs w:val="32"/>
                      <w:lang w:val="en-US"/>
                    </w:rPr>
                  </w:rPrChange>
                </w:rPr>
                <w:t>(</w:t>
              </w:r>
              <w:r w:rsidRPr="00A47B4C">
                <w:rPr>
                  <w:color w:val="4E9A06"/>
                  <w:lang w:val="en-US"/>
                  <w:rPrChange w:id="4520" w:author="Borja Gonzalez" w:date="2017-09-28T19:13:00Z">
                    <w:rPr>
                      <w:rFonts w:ascii="Monaco" w:hAnsi="Monaco" w:cs="Monaco"/>
                      <w:color w:val="4E9A06"/>
                      <w:sz w:val="32"/>
                      <w:szCs w:val="32"/>
                      <w:lang w:val="en-US"/>
                    </w:rPr>
                  </w:rPrChange>
                </w:rPr>
                <w:t>"csv"</w:t>
              </w:r>
              <w:r w:rsidRPr="00A47B4C">
                <w:rPr>
                  <w:b/>
                  <w:bCs/>
                  <w:color w:val="000000"/>
                  <w:lang w:val="en-US"/>
                  <w:rPrChange w:id="4521"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pPr>
              <w:rPr>
                <w:ins w:id="4522" w:author="Borja Gonzalez" w:date="2017-09-28T19:13:00Z"/>
                <w:lang w:val="en-US"/>
                <w:rPrChange w:id="4523" w:author="Borja Gonzalez" w:date="2017-09-28T19:13:00Z">
                  <w:rPr>
                    <w:ins w:id="4524" w:author="Borja Gonzalez" w:date="2017-09-28T19:13:00Z"/>
                    <w:rFonts w:ascii="Monaco" w:eastAsiaTheme="majorEastAsia" w:hAnsi="Monaco" w:cs="Monaco"/>
                    <w:color w:val="243F60" w:themeColor="accent1" w:themeShade="7F"/>
                    <w:sz w:val="32"/>
                    <w:szCs w:val="32"/>
                    <w:lang w:val="en-US"/>
                  </w:rPr>
                </w:rPrChange>
              </w:rPr>
              <w:pPrChange w:id="4525" w:author="GONZALEZ DIAZ, BORJA" w:date="2017-09-29T19:27:00Z">
                <w:pPr>
                  <w:keepNext/>
                  <w:keepLines/>
                  <w:widowControl w:val="0"/>
                  <w:autoSpaceDE w:val="0"/>
                  <w:autoSpaceDN w:val="0"/>
                  <w:adjustRightInd w:val="0"/>
                  <w:spacing w:before="200"/>
                  <w:outlineLvl w:val="4"/>
                </w:pPr>
              </w:pPrChange>
            </w:pPr>
            <w:ins w:id="4526" w:author="Borja Gonzalez" w:date="2017-09-28T19:13:00Z">
              <w:r w:rsidRPr="00A47B4C">
                <w:rPr>
                  <w:lang w:val="en-US"/>
                  <w:rPrChange w:id="4527" w:author="Borja Gonzalez" w:date="2017-09-28T19:13:00Z">
                    <w:rPr>
                      <w:rFonts w:ascii="Monaco" w:hAnsi="Monaco" w:cs="Monaco"/>
                      <w:sz w:val="32"/>
                      <w:szCs w:val="32"/>
                      <w:lang w:val="en-US"/>
                    </w:rPr>
                  </w:rPrChange>
                </w:rPr>
                <w:tab/>
              </w:r>
              <w:r w:rsidRPr="00A47B4C">
                <w:rPr>
                  <w:color w:val="000000"/>
                  <w:lang w:val="en-US"/>
                  <w:rPrChange w:id="4528" w:author="Borja Gonzalez" w:date="2017-09-28T19:13:00Z">
                    <w:rPr>
                      <w:rFonts w:ascii="Monaco" w:hAnsi="Monaco" w:cs="Monaco"/>
                      <w:color w:val="000000"/>
                      <w:sz w:val="32"/>
                      <w:szCs w:val="32"/>
                      <w:lang w:val="en-US"/>
                    </w:rPr>
                  </w:rPrChange>
                </w:rPr>
                <w:t>readFile</w:t>
              </w:r>
              <w:r w:rsidRPr="00A47B4C">
                <w:rPr>
                  <w:lang w:val="en-US"/>
                  <w:rPrChange w:id="4529" w:author="Borja Gonzalez" w:date="2017-09-28T19:13:00Z">
                    <w:rPr>
                      <w:rFonts w:ascii="Monaco" w:hAnsi="Monaco" w:cs="Monaco"/>
                      <w:sz w:val="32"/>
                      <w:szCs w:val="32"/>
                      <w:lang w:val="en-US"/>
                    </w:rPr>
                  </w:rPrChange>
                </w:rPr>
                <w:t xml:space="preserve"> </w:t>
              </w:r>
              <w:r w:rsidRPr="00A47B4C">
                <w:rPr>
                  <w:b/>
                  <w:bCs/>
                  <w:color w:val="CE5C00"/>
                  <w:lang w:val="en-US"/>
                  <w:rPrChange w:id="4530" w:author="Borja Gonzalez" w:date="2017-09-28T19:13:00Z">
                    <w:rPr>
                      <w:rFonts w:ascii="Monaco" w:hAnsi="Monaco" w:cs="Monaco"/>
                      <w:b/>
                      <w:bCs/>
                      <w:color w:val="CE5C00"/>
                      <w:sz w:val="32"/>
                      <w:szCs w:val="32"/>
                      <w:lang w:val="en-US"/>
                    </w:rPr>
                  </w:rPrChange>
                </w:rPr>
                <w:t>=</w:t>
              </w:r>
              <w:r w:rsidRPr="00A47B4C">
                <w:rPr>
                  <w:lang w:val="en-US"/>
                  <w:rPrChange w:id="4531" w:author="Borja Gonzalez" w:date="2017-09-28T19:13:00Z">
                    <w:rPr>
                      <w:rFonts w:ascii="Monaco" w:hAnsi="Monaco" w:cs="Monaco"/>
                      <w:sz w:val="32"/>
                      <w:szCs w:val="32"/>
                      <w:lang w:val="en-US"/>
                    </w:rPr>
                  </w:rPrChange>
                </w:rPr>
                <w:t xml:space="preserve"> </w:t>
              </w:r>
              <w:r w:rsidRPr="00A47B4C">
                <w:rPr>
                  <w:b/>
                  <w:bCs/>
                  <w:lang w:val="en-US"/>
                  <w:rPrChange w:id="4532" w:author="Borja Gonzalez" w:date="2017-09-28T19:13:00Z">
                    <w:rPr>
                      <w:rFonts w:ascii="Monaco" w:hAnsi="Monaco" w:cs="Monaco"/>
                      <w:b/>
                      <w:bCs/>
                      <w:color w:val="204A87"/>
                      <w:sz w:val="32"/>
                      <w:szCs w:val="32"/>
                      <w:lang w:val="en-US"/>
                    </w:rPr>
                  </w:rPrChange>
                </w:rPr>
                <w:t>function</w:t>
              </w:r>
              <w:r w:rsidRPr="00A47B4C">
                <w:rPr>
                  <w:lang w:val="en-US"/>
                  <w:rPrChange w:id="4533" w:author="Borja Gonzalez" w:date="2017-09-28T19:13:00Z">
                    <w:rPr>
                      <w:rFonts w:ascii="Monaco" w:hAnsi="Monaco" w:cs="Monaco"/>
                      <w:sz w:val="32"/>
                      <w:szCs w:val="32"/>
                      <w:lang w:val="en-US"/>
                    </w:rPr>
                  </w:rPrChange>
                </w:rPr>
                <w:t xml:space="preserve"> </w:t>
              </w:r>
              <w:r w:rsidRPr="00A47B4C">
                <w:rPr>
                  <w:b/>
                  <w:bCs/>
                  <w:color w:val="000000"/>
                  <w:lang w:val="en-US"/>
                  <w:rPrChange w:id="4534" w:author="Borja Gonzalez" w:date="2017-09-28T19:13:00Z">
                    <w:rPr>
                      <w:rFonts w:ascii="Monaco" w:hAnsi="Monaco" w:cs="Monaco"/>
                      <w:b/>
                      <w:bCs/>
                      <w:color w:val="000000"/>
                      <w:sz w:val="32"/>
                      <w:szCs w:val="32"/>
                      <w:lang w:val="en-US"/>
                    </w:rPr>
                  </w:rPrChange>
                </w:rPr>
                <w:t>()</w:t>
              </w:r>
              <w:r w:rsidRPr="00A47B4C">
                <w:rPr>
                  <w:lang w:val="en-US"/>
                  <w:rPrChange w:id="4535" w:author="Borja Gonzalez" w:date="2017-09-28T19:13:00Z">
                    <w:rPr>
                      <w:rFonts w:ascii="Monaco" w:hAnsi="Monaco" w:cs="Monaco"/>
                      <w:sz w:val="32"/>
                      <w:szCs w:val="32"/>
                      <w:lang w:val="en-US"/>
                    </w:rPr>
                  </w:rPrChange>
                </w:rPr>
                <w:t xml:space="preserve"> </w:t>
              </w:r>
              <w:r w:rsidRPr="00A47B4C">
                <w:rPr>
                  <w:b/>
                  <w:bCs/>
                  <w:color w:val="000000"/>
                  <w:lang w:val="en-US"/>
                  <w:rPrChange w:id="4536"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pPr>
              <w:rPr>
                <w:ins w:id="4537" w:author="Borja Gonzalez" w:date="2017-09-28T19:13:00Z"/>
                <w:lang w:val="en-US"/>
                <w:rPrChange w:id="4538" w:author="Borja Gonzalez" w:date="2017-09-28T19:13:00Z">
                  <w:rPr>
                    <w:ins w:id="4539" w:author="Borja Gonzalez" w:date="2017-09-28T19:13:00Z"/>
                    <w:rFonts w:ascii="Monaco" w:eastAsiaTheme="majorEastAsia" w:hAnsi="Monaco" w:cs="Monaco"/>
                    <w:color w:val="243F60" w:themeColor="accent1" w:themeShade="7F"/>
                    <w:sz w:val="32"/>
                    <w:szCs w:val="32"/>
                    <w:lang w:val="en-US"/>
                  </w:rPr>
                </w:rPrChange>
              </w:rPr>
              <w:pPrChange w:id="4540" w:author="GONZALEZ DIAZ, BORJA" w:date="2017-09-29T19:27:00Z">
                <w:pPr>
                  <w:keepNext/>
                  <w:keepLines/>
                  <w:widowControl w:val="0"/>
                  <w:autoSpaceDE w:val="0"/>
                  <w:autoSpaceDN w:val="0"/>
                  <w:adjustRightInd w:val="0"/>
                  <w:spacing w:before="200"/>
                  <w:outlineLvl w:val="4"/>
                </w:pPr>
              </w:pPrChange>
            </w:pPr>
            <w:ins w:id="4541" w:author="Borja Gonzalez" w:date="2017-09-28T19:13:00Z">
              <w:r w:rsidRPr="00A47B4C">
                <w:rPr>
                  <w:lang w:val="en-US"/>
                  <w:rPrChange w:id="4542" w:author="Borja Gonzalez" w:date="2017-09-28T19:13:00Z">
                    <w:rPr>
                      <w:rFonts w:ascii="Monaco" w:hAnsi="Monaco" w:cs="Monaco"/>
                      <w:sz w:val="32"/>
                      <w:szCs w:val="32"/>
                      <w:lang w:val="en-US"/>
                    </w:rPr>
                  </w:rPrChange>
                </w:rPr>
                <w:tab/>
              </w:r>
              <w:r w:rsidRPr="00A47B4C">
                <w:rPr>
                  <w:lang w:val="en-US"/>
                  <w:rPrChange w:id="4543" w:author="Borja Gonzalez" w:date="2017-09-28T19:13:00Z">
                    <w:rPr>
                      <w:rFonts w:ascii="Monaco" w:hAnsi="Monaco" w:cs="Monaco"/>
                      <w:sz w:val="32"/>
                      <w:szCs w:val="32"/>
                      <w:lang w:val="en-US"/>
                    </w:rPr>
                  </w:rPrChange>
                </w:rPr>
                <w:tab/>
              </w:r>
              <w:r w:rsidRPr="00A47B4C">
                <w:rPr>
                  <w:lang w:val="en-US"/>
                  <w:rPrChange w:id="4544" w:author="Borja Gonzalez" w:date="2017-09-28T19:13:00Z">
                    <w:rPr>
                      <w:rFonts w:ascii="Monaco" w:hAnsi="Monaco" w:cs="Monaco"/>
                      <w:sz w:val="32"/>
                      <w:szCs w:val="32"/>
                      <w:lang w:val="en-US"/>
                    </w:rPr>
                  </w:rPrChange>
                </w:rPr>
                <w:tab/>
              </w:r>
              <w:r w:rsidRPr="00A47B4C">
                <w:rPr>
                  <w:b/>
                  <w:bCs/>
                  <w:lang w:val="en-US"/>
                  <w:rPrChange w:id="4545" w:author="Borja Gonzalez" w:date="2017-09-28T19:13:00Z">
                    <w:rPr>
                      <w:rFonts w:ascii="Monaco" w:hAnsi="Monaco" w:cs="Monaco"/>
                      <w:b/>
                      <w:bCs/>
                      <w:color w:val="204A87"/>
                      <w:sz w:val="32"/>
                      <w:szCs w:val="32"/>
                      <w:lang w:val="en-US"/>
                    </w:rPr>
                  </w:rPrChange>
                </w:rPr>
                <w:t>var</w:t>
              </w:r>
              <w:r w:rsidRPr="00A47B4C">
                <w:rPr>
                  <w:lang w:val="en-US"/>
                  <w:rPrChange w:id="4546" w:author="Borja Gonzalez" w:date="2017-09-28T19:13:00Z">
                    <w:rPr>
                      <w:rFonts w:ascii="Monaco" w:hAnsi="Monaco" w:cs="Monaco"/>
                      <w:sz w:val="32"/>
                      <w:szCs w:val="32"/>
                      <w:lang w:val="en-US"/>
                    </w:rPr>
                  </w:rPrChange>
                </w:rPr>
                <w:t xml:space="preserve"> </w:t>
              </w:r>
              <w:r w:rsidRPr="00A47B4C">
                <w:rPr>
                  <w:color w:val="000000"/>
                  <w:lang w:val="en-US"/>
                  <w:rPrChange w:id="4547" w:author="Borja Gonzalez" w:date="2017-09-28T19:13:00Z">
                    <w:rPr>
                      <w:rFonts w:ascii="Monaco" w:hAnsi="Monaco" w:cs="Monaco"/>
                      <w:color w:val="000000"/>
                      <w:sz w:val="32"/>
                      <w:szCs w:val="32"/>
                      <w:lang w:val="en-US"/>
                    </w:rPr>
                  </w:rPrChange>
                </w:rPr>
                <w:t>reader</w:t>
              </w:r>
              <w:r w:rsidRPr="00A47B4C">
                <w:rPr>
                  <w:lang w:val="en-US"/>
                  <w:rPrChange w:id="4548" w:author="Borja Gonzalez" w:date="2017-09-28T19:13:00Z">
                    <w:rPr>
                      <w:rFonts w:ascii="Monaco" w:hAnsi="Monaco" w:cs="Monaco"/>
                      <w:sz w:val="32"/>
                      <w:szCs w:val="32"/>
                      <w:lang w:val="en-US"/>
                    </w:rPr>
                  </w:rPrChange>
                </w:rPr>
                <w:t xml:space="preserve"> </w:t>
              </w:r>
              <w:r w:rsidRPr="00A47B4C">
                <w:rPr>
                  <w:b/>
                  <w:bCs/>
                  <w:color w:val="CE5C00"/>
                  <w:lang w:val="en-US"/>
                  <w:rPrChange w:id="4549" w:author="Borja Gonzalez" w:date="2017-09-28T19:13:00Z">
                    <w:rPr>
                      <w:rFonts w:ascii="Monaco" w:hAnsi="Monaco" w:cs="Monaco"/>
                      <w:b/>
                      <w:bCs/>
                      <w:color w:val="CE5C00"/>
                      <w:sz w:val="32"/>
                      <w:szCs w:val="32"/>
                      <w:lang w:val="en-US"/>
                    </w:rPr>
                  </w:rPrChange>
                </w:rPr>
                <w:t>=</w:t>
              </w:r>
              <w:r w:rsidRPr="00A47B4C">
                <w:rPr>
                  <w:lang w:val="en-US"/>
                  <w:rPrChange w:id="4550" w:author="Borja Gonzalez" w:date="2017-09-28T19:13:00Z">
                    <w:rPr>
                      <w:rFonts w:ascii="Monaco" w:hAnsi="Monaco" w:cs="Monaco"/>
                      <w:sz w:val="32"/>
                      <w:szCs w:val="32"/>
                      <w:lang w:val="en-US"/>
                    </w:rPr>
                  </w:rPrChange>
                </w:rPr>
                <w:t xml:space="preserve"> </w:t>
              </w:r>
              <w:r w:rsidRPr="00A47B4C">
                <w:rPr>
                  <w:b/>
                  <w:bCs/>
                  <w:lang w:val="en-US"/>
                  <w:rPrChange w:id="4551" w:author="Borja Gonzalez" w:date="2017-09-28T19:13:00Z">
                    <w:rPr>
                      <w:rFonts w:ascii="Monaco" w:hAnsi="Monaco" w:cs="Monaco"/>
                      <w:b/>
                      <w:bCs/>
                      <w:color w:val="204A87"/>
                      <w:sz w:val="32"/>
                      <w:szCs w:val="32"/>
                      <w:lang w:val="en-US"/>
                    </w:rPr>
                  </w:rPrChange>
                </w:rPr>
                <w:t>new</w:t>
              </w:r>
              <w:r w:rsidRPr="00A47B4C">
                <w:rPr>
                  <w:lang w:val="en-US"/>
                  <w:rPrChange w:id="4552" w:author="Borja Gonzalez" w:date="2017-09-28T19:13:00Z">
                    <w:rPr>
                      <w:rFonts w:ascii="Monaco" w:hAnsi="Monaco" w:cs="Monaco"/>
                      <w:sz w:val="32"/>
                      <w:szCs w:val="32"/>
                      <w:lang w:val="en-US"/>
                    </w:rPr>
                  </w:rPrChange>
                </w:rPr>
                <w:t xml:space="preserve"> </w:t>
              </w:r>
              <w:r w:rsidRPr="00A47B4C">
                <w:rPr>
                  <w:color w:val="000000"/>
                  <w:lang w:val="en-US"/>
                  <w:rPrChange w:id="4553" w:author="Borja Gonzalez" w:date="2017-09-28T19:13:00Z">
                    <w:rPr>
                      <w:rFonts w:ascii="Monaco" w:hAnsi="Monaco" w:cs="Monaco"/>
                      <w:color w:val="000000"/>
                      <w:sz w:val="32"/>
                      <w:szCs w:val="32"/>
                      <w:lang w:val="en-US"/>
                    </w:rPr>
                  </w:rPrChange>
                </w:rPr>
                <w:t>FileReader</w:t>
              </w:r>
              <w:r w:rsidRPr="00A47B4C">
                <w:rPr>
                  <w:b/>
                  <w:bCs/>
                  <w:color w:val="000000"/>
                  <w:lang w:val="en-US"/>
                  <w:rPrChange w:id="4554"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pPr>
              <w:rPr>
                <w:ins w:id="4555" w:author="Borja Gonzalez" w:date="2017-09-28T19:13:00Z"/>
                <w:lang w:val="en-US"/>
                <w:rPrChange w:id="4556" w:author="Borja Gonzalez" w:date="2017-09-28T19:13:00Z">
                  <w:rPr>
                    <w:ins w:id="4557" w:author="Borja Gonzalez" w:date="2017-09-28T19:13:00Z"/>
                    <w:rFonts w:ascii="Monaco" w:eastAsiaTheme="majorEastAsia" w:hAnsi="Monaco" w:cs="Monaco"/>
                    <w:color w:val="243F60" w:themeColor="accent1" w:themeShade="7F"/>
                    <w:sz w:val="32"/>
                    <w:szCs w:val="32"/>
                    <w:lang w:val="en-US"/>
                  </w:rPr>
                </w:rPrChange>
              </w:rPr>
              <w:pPrChange w:id="4558" w:author="GONZALEZ DIAZ, BORJA" w:date="2017-09-29T19:27:00Z">
                <w:pPr>
                  <w:keepNext/>
                  <w:keepLines/>
                  <w:widowControl w:val="0"/>
                  <w:autoSpaceDE w:val="0"/>
                  <w:autoSpaceDN w:val="0"/>
                  <w:adjustRightInd w:val="0"/>
                  <w:spacing w:before="200"/>
                  <w:outlineLvl w:val="4"/>
                </w:pPr>
              </w:pPrChange>
            </w:pPr>
            <w:ins w:id="4559" w:author="Borja Gonzalez" w:date="2017-09-28T19:13:00Z">
              <w:r w:rsidRPr="00A47B4C">
                <w:rPr>
                  <w:lang w:val="en-US"/>
                  <w:rPrChange w:id="4560" w:author="Borja Gonzalez" w:date="2017-09-28T19:13:00Z">
                    <w:rPr>
                      <w:rFonts w:ascii="Monaco" w:hAnsi="Monaco" w:cs="Monaco"/>
                      <w:sz w:val="32"/>
                      <w:szCs w:val="32"/>
                      <w:lang w:val="en-US"/>
                    </w:rPr>
                  </w:rPrChange>
                </w:rPr>
                <w:tab/>
              </w:r>
              <w:r w:rsidRPr="00A47B4C">
                <w:rPr>
                  <w:lang w:val="en-US"/>
                  <w:rPrChange w:id="4561" w:author="Borja Gonzalez" w:date="2017-09-28T19:13:00Z">
                    <w:rPr>
                      <w:rFonts w:ascii="Monaco" w:hAnsi="Monaco" w:cs="Monaco"/>
                      <w:sz w:val="32"/>
                      <w:szCs w:val="32"/>
                      <w:lang w:val="en-US"/>
                    </w:rPr>
                  </w:rPrChange>
                </w:rPr>
                <w:tab/>
              </w:r>
              <w:r w:rsidRPr="00A47B4C">
                <w:rPr>
                  <w:lang w:val="en-US"/>
                  <w:rPrChange w:id="4562" w:author="Borja Gonzalez" w:date="2017-09-28T19:13:00Z">
                    <w:rPr>
                      <w:rFonts w:ascii="Monaco" w:hAnsi="Monaco" w:cs="Monaco"/>
                      <w:sz w:val="32"/>
                      <w:szCs w:val="32"/>
                      <w:lang w:val="en-US"/>
                    </w:rPr>
                  </w:rPrChange>
                </w:rPr>
                <w:tab/>
              </w:r>
              <w:r w:rsidRPr="00A47B4C">
                <w:rPr>
                  <w:color w:val="000000"/>
                  <w:lang w:val="en-US"/>
                  <w:rPrChange w:id="4563" w:author="Borja Gonzalez" w:date="2017-09-28T19:13:00Z">
                    <w:rPr>
                      <w:rFonts w:ascii="Monaco" w:hAnsi="Monaco" w:cs="Monaco"/>
                      <w:color w:val="000000"/>
                      <w:sz w:val="32"/>
                      <w:szCs w:val="32"/>
                      <w:lang w:val="en-US"/>
                    </w:rPr>
                  </w:rPrChange>
                </w:rPr>
                <w:t>reader</w:t>
              </w:r>
              <w:r w:rsidRPr="00A47B4C">
                <w:rPr>
                  <w:b/>
                  <w:bCs/>
                  <w:color w:val="000000"/>
                  <w:lang w:val="en-US"/>
                  <w:rPrChange w:id="4564" w:author="Borja Gonzalez" w:date="2017-09-28T19:13:00Z">
                    <w:rPr>
                      <w:rFonts w:ascii="Monaco" w:hAnsi="Monaco" w:cs="Monaco"/>
                      <w:b/>
                      <w:bCs/>
                      <w:color w:val="000000"/>
                      <w:sz w:val="32"/>
                      <w:szCs w:val="32"/>
                      <w:lang w:val="en-US"/>
                    </w:rPr>
                  </w:rPrChange>
                </w:rPr>
                <w:t>.</w:t>
              </w:r>
              <w:r w:rsidRPr="00A47B4C">
                <w:rPr>
                  <w:color w:val="000000"/>
                  <w:lang w:val="en-US"/>
                  <w:rPrChange w:id="4565" w:author="Borja Gonzalez" w:date="2017-09-28T19:13:00Z">
                    <w:rPr>
                      <w:rFonts w:ascii="Monaco" w:hAnsi="Monaco" w:cs="Monaco"/>
                      <w:color w:val="000000"/>
                      <w:sz w:val="32"/>
                      <w:szCs w:val="32"/>
                      <w:lang w:val="en-US"/>
                    </w:rPr>
                  </w:rPrChange>
                </w:rPr>
                <w:t>onload</w:t>
              </w:r>
              <w:r w:rsidRPr="00A47B4C">
                <w:rPr>
                  <w:lang w:val="en-US"/>
                  <w:rPrChange w:id="4566" w:author="Borja Gonzalez" w:date="2017-09-28T19:13:00Z">
                    <w:rPr>
                      <w:rFonts w:ascii="Monaco" w:hAnsi="Monaco" w:cs="Monaco"/>
                      <w:sz w:val="32"/>
                      <w:szCs w:val="32"/>
                      <w:lang w:val="en-US"/>
                    </w:rPr>
                  </w:rPrChange>
                </w:rPr>
                <w:t xml:space="preserve"> </w:t>
              </w:r>
              <w:r w:rsidRPr="00A47B4C">
                <w:rPr>
                  <w:b/>
                  <w:bCs/>
                  <w:color w:val="CE5C00"/>
                  <w:lang w:val="en-US"/>
                  <w:rPrChange w:id="4567" w:author="Borja Gonzalez" w:date="2017-09-28T19:13:00Z">
                    <w:rPr>
                      <w:rFonts w:ascii="Monaco" w:hAnsi="Monaco" w:cs="Monaco"/>
                      <w:b/>
                      <w:bCs/>
                      <w:color w:val="CE5C00"/>
                      <w:sz w:val="32"/>
                      <w:szCs w:val="32"/>
                      <w:lang w:val="en-US"/>
                    </w:rPr>
                  </w:rPrChange>
                </w:rPr>
                <w:t>=</w:t>
              </w:r>
              <w:r w:rsidRPr="00A47B4C">
                <w:rPr>
                  <w:lang w:val="en-US"/>
                  <w:rPrChange w:id="4568" w:author="Borja Gonzalez" w:date="2017-09-28T19:13:00Z">
                    <w:rPr>
                      <w:rFonts w:ascii="Monaco" w:hAnsi="Monaco" w:cs="Monaco"/>
                      <w:sz w:val="32"/>
                      <w:szCs w:val="32"/>
                      <w:lang w:val="en-US"/>
                    </w:rPr>
                  </w:rPrChange>
                </w:rPr>
                <w:t xml:space="preserve"> </w:t>
              </w:r>
              <w:r w:rsidRPr="00A47B4C">
                <w:rPr>
                  <w:b/>
                  <w:bCs/>
                  <w:lang w:val="en-US"/>
                  <w:rPrChange w:id="4569" w:author="Borja Gonzalez" w:date="2017-09-28T19:13:00Z">
                    <w:rPr>
                      <w:rFonts w:ascii="Monaco" w:hAnsi="Monaco" w:cs="Monaco"/>
                      <w:b/>
                      <w:bCs/>
                      <w:color w:val="204A87"/>
                      <w:sz w:val="32"/>
                      <w:szCs w:val="32"/>
                      <w:lang w:val="en-US"/>
                    </w:rPr>
                  </w:rPrChange>
                </w:rPr>
                <w:t>function</w:t>
              </w:r>
              <w:r w:rsidRPr="00A47B4C">
                <w:rPr>
                  <w:lang w:val="en-US"/>
                  <w:rPrChange w:id="4570" w:author="Borja Gonzalez" w:date="2017-09-28T19:13:00Z">
                    <w:rPr>
                      <w:rFonts w:ascii="Monaco" w:hAnsi="Monaco" w:cs="Monaco"/>
                      <w:sz w:val="32"/>
                      <w:szCs w:val="32"/>
                      <w:lang w:val="en-US"/>
                    </w:rPr>
                  </w:rPrChange>
                </w:rPr>
                <w:t xml:space="preserve"> </w:t>
              </w:r>
              <w:r w:rsidRPr="00A47B4C">
                <w:rPr>
                  <w:b/>
                  <w:bCs/>
                  <w:color w:val="000000"/>
                  <w:lang w:val="en-US"/>
                  <w:rPrChange w:id="4571" w:author="Borja Gonzalez" w:date="2017-09-28T19:13:00Z">
                    <w:rPr>
                      <w:rFonts w:ascii="Monaco" w:hAnsi="Monaco" w:cs="Monaco"/>
                      <w:b/>
                      <w:bCs/>
                      <w:color w:val="000000"/>
                      <w:sz w:val="32"/>
                      <w:szCs w:val="32"/>
                      <w:lang w:val="en-US"/>
                    </w:rPr>
                  </w:rPrChange>
                </w:rPr>
                <w:t>()</w:t>
              </w:r>
              <w:r w:rsidRPr="00A47B4C">
                <w:rPr>
                  <w:lang w:val="en-US"/>
                  <w:rPrChange w:id="4572" w:author="Borja Gonzalez" w:date="2017-09-28T19:13:00Z">
                    <w:rPr>
                      <w:rFonts w:ascii="Monaco" w:hAnsi="Monaco" w:cs="Monaco"/>
                      <w:sz w:val="32"/>
                      <w:szCs w:val="32"/>
                      <w:lang w:val="en-US"/>
                    </w:rPr>
                  </w:rPrChange>
                </w:rPr>
                <w:t xml:space="preserve"> </w:t>
              </w:r>
              <w:r w:rsidRPr="00A47B4C">
                <w:rPr>
                  <w:b/>
                  <w:bCs/>
                  <w:color w:val="000000"/>
                  <w:lang w:val="en-US"/>
                  <w:rPrChange w:id="4573"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pPr>
              <w:rPr>
                <w:ins w:id="4574" w:author="Borja Gonzalez" w:date="2017-09-28T19:13:00Z"/>
                <w:lang w:val="en-US"/>
                <w:rPrChange w:id="4575" w:author="Borja Gonzalez" w:date="2017-09-28T19:13:00Z">
                  <w:rPr>
                    <w:ins w:id="4576" w:author="Borja Gonzalez" w:date="2017-09-28T19:13:00Z"/>
                    <w:rFonts w:ascii="Monaco" w:eastAsiaTheme="majorEastAsia" w:hAnsi="Monaco" w:cs="Monaco"/>
                    <w:color w:val="243F60" w:themeColor="accent1" w:themeShade="7F"/>
                    <w:sz w:val="32"/>
                    <w:szCs w:val="32"/>
                    <w:lang w:val="en-US"/>
                  </w:rPr>
                </w:rPrChange>
              </w:rPr>
              <w:pPrChange w:id="4577" w:author="GONZALEZ DIAZ, BORJA" w:date="2017-09-29T19:27:00Z">
                <w:pPr>
                  <w:keepNext/>
                  <w:keepLines/>
                  <w:widowControl w:val="0"/>
                  <w:autoSpaceDE w:val="0"/>
                  <w:autoSpaceDN w:val="0"/>
                  <w:adjustRightInd w:val="0"/>
                  <w:spacing w:before="200"/>
                  <w:outlineLvl w:val="4"/>
                </w:pPr>
              </w:pPrChange>
            </w:pPr>
            <w:ins w:id="4578" w:author="Borja Gonzalez" w:date="2017-09-28T19:13:00Z">
              <w:r w:rsidRPr="00A47B4C">
                <w:rPr>
                  <w:lang w:val="en-US"/>
                  <w:rPrChange w:id="4579" w:author="Borja Gonzalez" w:date="2017-09-28T19:13:00Z">
                    <w:rPr>
                      <w:rFonts w:ascii="Monaco" w:hAnsi="Monaco" w:cs="Monaco"/>
                      <w:sz w:val="32"/>
                      <w:szCs w:val="32"/>
                      <w:lang w:val="en-US"/>
                    </w:rPr>
                  </w:rPrChange>
                </w:rPr>
                <w:t xml:space="preserve">    </w:t>
              </w:r>
              <w:r w:rsidRPr="00A47B4C">
                <w:rPr>
                  <w:lang w:val="en-US"/>
                  <w:rPrChange w:id="4580" w:author="Borja Gonzalez" w:date="2017-09-28T19:13:00Z">
                    <w:rPr>
                      <w:rFonts w:ascii="Monaco" w:hAnsi="Monaco" w:cs="Monaco"/>
                      <w:sz w:val="32"/>
                      <w:szCs w:val="32"/>
                      <w:lang w:val="en-US"/>
                    </w:rPr>
                  </w:rPrChange>
                </w:rPr>
                <w:tab/>
              </w:r>
              <w:r w:rsidRPr="00A47B4C">
                <w:rPr>
                  <w:lang w:val="en-US"/>
                  <w:rPrChange w:id="4581" w:author="Borja Gonzalez" w:date="2017-09-28T19:13:00Z">
                    <w:rPr>
                      <w:rFonts w:ascii="Monaco" w:hAnsi="Monaco" w:cs="Monaco"/>
                      <w:sz w:val="32"/>
                      <w:szCs w:val="32"/>
                      <w:lang w:val="en-US"/>
                    </w:rPr>
                  </w:rPrChange>
                </w:rPr>
                <w:tab/>
              </w:r>
              <w:r w:rsidRPr="00A47B4C">
                <w:rPr>
                  <w:lang w:val="en-US"/>
                  <w:rPrChange w:id="4582" w:author="Borja Gonzalez" w:date="2017-09-28T19:13:00Z">
                    <w:rPr>
                      <w:rFonts w:ascii="Monaco" w:hAnsi="Monaco" w:cs="Monaco"/>
                      <w:sz w:val="32"/>
                      <w:szCs w:val="32"/>
                      <w:lang w:val="en-US"/>
                    </w:rPr>
                  </w:rPrChange>
                </w:rPr>
                <w:tab/>
              </w:r>
              <w:r w:rsidRPr="00A47B4C">
                <w:rPr>
                  <w:color w:val="000000"/>
                  <w:lang w:val="en-US"/>
                  <w:rPrChange w:id="4583" w:author="Borja Gonzalez" w:date="2017-09-28T19:13:00Z">
                    <w:rPr>
                      <w:rFonts w:ascii="Monaco" w:hAnsi="Monaco" w:cs="Monaco"/>
                      <w:color w:val="000000"/>
                      <w:sz w:val="32"/>
                      <w:szCs w:val="32"/>
                      <w:lang w:val="en-US"/>
                    </w:rPr>
                  </w:rPrChange>
                </w:rPr>
                <w:t>Papa</w:t>
              </w:r>
              <w:r w:rsidRPr="00A47B4C">
                <w:rPr>
                  <w:b/>
                  <w:bCs/>
                  <w:color w:val="000000"/>
                  <w:lang w:val="en-US"/>
                  <w:rPrChange w:id="4584" w:author="Borja Gonzalez" w:date="2017-09-28T19:13:00Z">
                    <w:rPr>
                      <w:rFonts w:ascii="Monaco" w:hAnsi="Monaco" w:cs="Monaco"/>
                      <w:b/>
                      <w:bCs/>
                      <w:color w:val="000000"/>
                      <w:sz w:val="32"/>
                      <w:szCs w:val="32"/>
                      <w:lang w:val="en-US"/>
                    </w:rPr>
                  </w:rPrChange>
                </w:rPr>
                <w:t>.</w:t>
              </w:r>
              <w:r w:rsidRPr="00A47B4C">
                <w:rPr>
                  <w:color w:val="000000"/>
                  <w:lang w:val="en-US"/>
                  <w:rPrChange w:id="4585" w:author="Borja Gonzalez" w:date="2017-09-28T19:13:00Z">
                    <w:rPr>
                      <w:rFonts w:ascii="Monaco" w:hAnsi="Monaco" w:cs="Monaco"/>
                      <w:color w:val="000000"/>
                      <w:sz w:val="32"/>
                      <w:szCs w:val="32"/>
                      <w:lang w:val="en-US"/>
                    </w:rPr>
                  </w:rPrChange>
                </w:rPr>
                <w:t>parse</w:t>
              </w:r>
              <w:r w:rsidRPr="00A47B4C">
                <w:rPr>
                  <w:b/>
                  <w:bCs/>
                  <w:color w:val="000000"/>
                  <w:lang w:val="en-US"/>
                  <w:rPrChange w:id="4586" w:author="Borja Gonzalez" w:date="2017-09-28T19:13:00Z">
                    <w:rPr>
                      <w:rFonts w:ascii="Monaco" w:hAnsi="Monaco" w:cs="Monaco"/>
                      <w:b/>
                      <w:bCs/>
                      <w:color w:val="000000"/>
                      <w:sz w:val="32"/>
                      <w:szCs w:val="32"/>
                      <w:lang w:val="en-US"/>
                    </w:rPr>
                  </w:rPrChange>
                </w:rPr>
                <w:t>(</w:t>
              </w:r>
              <w:r w:rsidRPr="00A47B4C">
                <w:rPr>
                  <w:color w:val="000000"/>
                  <w:lang w:val="en-US"/>
                  <w:rPrChange w:id="4587" w:author="Borja Gonzalez" w:date="2017-09-28T19:13:00Z">
                    <w:rPr>
                      <w:rFonts w:ascii="Monaco" w:hAnsi="Monaco" w:cs="Monaco"/>
                      <w:color w:val="000000"/>
                      <w:sz w:val="32"/>
                      <w:szCs w:val="32"/>
                      <w:lang w:val="en-US"/>
                    </w:rPr>
                  </w:rPrChange>
                </w:rPr>
                <w:t>reader</w:t>
              </w:r>
              <w:r w:rsidRPr="00A47B4C">
                <w:rPr>
                  <w:b/>
                  <w:bCs/>
                  <w:color w:val="000000"/>
                  <w:lang w:val="en-US"/>
                  <w:rPrChange w:id="4588" w:author="Borja Gonzalez" w:date="2017-09-28T19:13:00Z">
                    <w:rPr>
                      <w:rFonts w:ascii="Monaco" w:hAnsi="Monaco" w:cs="Monaco"/>
                      <w:b/>
                      <w:bCs/>
                      <w:color w:val="000000"/>
                      <w:sz w:val="32"/>
                      <w:szCs w:val="32"/>
                      <w:lang w:val="en-US"/>
                    </w:rPr>
                  </w:rPrChange>
                </w:rPr>
                <w:t>.</w:t>
              </w:r>
              <w:r w:rsidRPr="00A47B4C">
                <w:rPr>
                  <w:color w:val="000000"/>
                  <w:lang w:val="en-US"/>
                  <w:rPrChange w:id="4589" w:author="Borja Gonzalez" w:date="2017-09-28T19:13:00Z">
                    <w:rPr>
                      <w:rFonts w:ascii="Monaco" w:hAnsi="Monaco" w:cs="Monaco"/>
                      <w:color w:val="000000"/>
                      <w:sz w:val="32"/>
                      <w:szCs w:val="32"/>
                      <w:lang w:val="en-US"/>
                    </w:rPr>
                  </w:rPrChange>
                </w:rPr>
                <w:t>result</w:t>
              </w:r>
              <w:r w:rsidRPr="00A47B4C">
                <w:rPr>
                  <w:b/>
                  <w:bCs/>
                  <w:color w:val="000000"/>
                  <w:lang w:val="en-US"/>
                  <w:rPrChange w:id="4590" w:author="Borja Gonzalez" w:date="2017-09-28T19:13:00Z">
                    <w:rPr>
                      <w:rFonts w:ascii="Monaco" w:hAnsi="Monaco" w:cs="Monaco"/>
                      <w:b/>
                      <w:bCs/>
                      <w:color w:val="000000"/>
                      <w:sz w:val="32"/>
                      <w:szCs w:val="32"/>
                      <w:lang w:val="en-US"/>
                    </w:rPr>
                  </w:rPrChange>
                </w:rPr>
                <w:t>,</w:t>
              </w:r>
              <w:r w:rsidRPr="00A47B4C">
                <w:rPr>
                  <w:lang w:val="en-US"/>
                  <w:rPrChange w:id="4591" w:author="Borja Gonzalez" w:date="2017-09-28T19:13:00Z">
                    <w:rPr>
                      <w:rFonts w:ascii="Monaco" w:hAnsi="Monaco" w:cs="Monaco"/>
                      <w:sz w:val="32"/>
                      <w:szCs w:val="32"/>
                      <w:lang w:val="en-US"/>
                    </w:rPr>
                  </w:rPrChange>
                </w:rPr>
                <w:t xml:space="preserve"> </w:t>
              </w:r>
              <w:r w:rsidRPr="00A47B4C">
                <w:rPr>
                  <w:b/>
                  <w:bCs/>
                  <w:color w:val="000000"/>
                  <w:lang w:val="en-US"/>
                  <w:rPrChange w:id="4592"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pPr>
              <w:rPr>
                <w:ins w:id="4593" w:author="Borja Gonzalez" w:date="2017-09-28T19:13:00Z"/>
                <w:lang w:val="en-US"/>
                <w:rPrChange w:id="4594" w:author="Borja Gonzalez" w:date="2017-09-28T19:13:00Z">
                  <w:rPr>
                    <w:ins w:id="4595" w:author="Borja Gonzalez" w:date="2017-09-28T19:13:00Z"/>
                    <w:rFonts w:ascii="Monaco" w:eastAsiaTheme="majorEastAsia" w:hAnsi="Monaco" w:cs="Monaco"/>
                    <w:color w:val="243F60" w:themeColor="accent1" w:themeShade="7F"/>
                    <w:sz w:val="32"/>
                    <w:szCs w:val="32"/>
                    <w:lang w:val="en-US"/>
                  </w:rPr>
                </w:rPrChange>
              </w:rPr>
              <w:pPrChange w:id="4596" w:author="GONZALEZ DIAZ, BORJA" w:date="2017-09-29T19:27:00Z">
                <w:pPr>
                  <w:keepNext/>
                  <w:keepLines/>
                  <w:widowControl w:val="0"/>
                  <w:autoSpaceDE w:val="0"/>
                  <w:autoSpaceDN w:val="0"/>
                  <w:adjustRightInd w:val="0"/>
                  <w:spacing w:before="200"/>
                  <w:outlineLvl w:val="4"/>
                </w:pPr>
              </w:pPrChange>
            </w:pPr>
            <w:ins w:id="4597" w:author="Borja Gonzalez" w:date="2017-09-28T19:13:00Z">
              <w:r w:rsidRPr="00A47B4C">
                <w:rPr>
                  <w:lang w:val="en-US"/>
                  <w:rPrChange w:id="4598" w:author="Borja Gonzalez" w:date="2017-09-28T19:13:00Z">
                    <w:rPr>
                      <w:rFonts w:ascii="Monaco" w:hAnsi="Monaco" w:cs="Monaco"/>
                      <w:sz w:val="32"/>
                      <w:szCs w:val="32"/>
                      <w:lang w:val="en-US"/>
                    </w:rPr>
                  </w:rPrChange>
                </w:rPr>
                <w:t xml:space="preserve">        </w:t>
              </w:r>
              <w:r w:rsidRPr="00A47B4C">
                <w:rPr>
                  <w:lang w:val="en-US"/>
                  <w:rPrChange w:id="4599" w:author="Borja Gonzalez" w:date="2017-09-28T19:13:00Z">
                    <w:rPr>
                      <w:rFonts w:ascii="Monaco" w:hAnsi="Monaco" w:cs="Monaco"/>
                      <w:sz w:val="32"/>
                      <w:szCs w:val="32"/>
                      <w:lang w:val="en-US"/>
                    </w:rPr>
                  </w:rPrChange>
                </w:rPr>
                <w:tab/>
              </w:r>
              <w:r w:rsidRPr="00A47B4C">
                <w:rPr>
                  <w:lang w:val="en-US"/>
                  <w:rPrChange w:id="4600" w:author="Borja Gonzalez" w:date="2017-09-28T19:13:00Z">
                    <w:rPr>
                      <w:rFonts w:ascii="Monaco" w:hAnsi="Monaco" w:cs="Monaco"/>
                      <w:sz w:val="32"/>
                      <w:szCs w:val="32"/>
                      <w:lang w:val="en-US"/>
                    </w:rPr>
                  </w:rPrChange>
                </w:rPr>
                <w:tab/>
              </w:r>
              <w:r w:rsidRPr="00A47B4C">
                <w:rPr>
                  <w:lang w:val="en-US"/>
                  <w:rPrChange w:id="4601" w:author="Borja Gonzalez" w:date="2017-09-28T19:13:00Z">
                    <w:rPr>
                      <w:rFonts w:ascii="Monaco" w:hAnsi="Monaco" w:cs="Monaco"/>
                      <w:sz w:val="32"/>
                      <w:szCs w:val="32"/>
                      <w:lang w:val="en-US"/>
                    </w:rPr>
                  </w:rPrChange>
                </w:rPr>
                <w:tab/>
              </w:r>
              <w:r w:rsidRPr="00A47B4C">
                <w:rPr>
                  <w:color w:val="000000"/>
                  <w:lang w:val="en-US"/>
                  <w:rPrChange w:id="4602" w:author="Borja Gonzalez" w:date="2017-09-28T19:13:00Z">
                    <w:rPr>
                      <w:rFonts w:ascii="Monaco" w:hAnsi="Monaco" w:cs="Monaco"/>
                      <w:color w:val="000000"/>
                      <w:sz w:val="32"/>
                      <w:szCs w:val="32"/>
                      <w:lang w:val="en-US"/>
                    </w:rPr>
                  </w:rPrChange>
                </w:rPr>
                <w:t>complete</w:t>
              </w:r>
              <w:r w:rsidRPr="00A47B4C">
                <w:rPr>
                  <w:b/>
                  <w:bCs/>
                  <w:color w:val="CE5C00"/>
                  <w:lang w:val="en-US"/>
                  <w:rPrChange w:id="4603" w:author="Borja Gonzalez" w:date="2017-09-28T19:13:00Z">
                    <w:rPr>
                      <w:rFonts w:ascii="Monaco" w:hAnsi="Monaco" w:cs="Monaco"/>
                      <w:b/>
                      <w:bCs/>
                      <w:color w:val="CE5C00"/>
                      <w:sz w:val="32"/>
                      <w:szCs w:val="32"/>
                      <w:lang w:val="en-US"/>
                    </w:rPr>
                  </w:rPrChange>
                </w:rPr>
                <w:t>:</w:t>
              </w:r>
              <w:r w:rsidRPr="00A47B4C">
                <w:rPr>
                  <w:lang w:val="en-US"/>
                  <w:rPrChange w:id="4604" w:author="Borja Gonzalez" w:date="2017-09-28T19:13:00Z">
                    <w:rPr>
                      <w:rFonts w:ascii="Monaco" w:hAnsi="Monaco" w:cs="Monaco"/>
                      <w:sz w:val="32"/>
                      <w:szCs w:val="32"/>
                      <w:lang w:val="en-US"/>
                    </w:rPr>
                  </w:rPrChange>
                </w:rPr>
                <w:t xml:space="preserve"> </w:t>
              </w:r>
              <w:r w:rsidRPr="00A47B4C">
                <w:rPr>
                  <w:b/>
                  <w:bCs/>
                  <w:lang w:val="en-US"/>
                  <w:rPrChange w:id="4605" w:author="Borja Gonzalez" w:date="2017-09-28T19:13:00Z">
                    <w:rPr>
                      <w:rFonts w:ascii="Monaco" w:hAnsi="Monaco" w:cs="Monaco"/>
                      <w:b/>
                      <w:bCs/>
                      <w:color w:val="204A87"/>
                      <w:sz w:val="32"/>
                      <w:szCs w:val="32"/>
                      <w:lang w:val="en-US"/>
                    </w:rPr>
                  </w:rPrChange>
                </w:rPr>
                <w:t>function</w:t>
              </w:r>
              <w:r w:rsidRPr="00A47B4C">
                <w:rPr>
                  <w:b/>
                  <w:bCs/>
                  <w:color w:val="000000"/>
                  <w:lang w:val="en-US"/>
                  <w:rPrChange w:id="4606" w:author="Borja Gonzalez" w:date="2017-09-28T19:13:00Z">
                    <w:rPr>
                      <w:rFonts w:ascii="Monaco" w:hAnsi="Monaco" w:cs="Monaco"/>
                      <w:b/>
                      <w:bCs/>
                      <w:color w:val="000000"/>
                      <w:sz w:val="32"/>
                      <w:szCs w:val="32"/>
                      <w:lang w:val="en-US"/>
                    </w:rPr>
                  </w:rPrChange>
                </w:rPr>
                <w:t>(</w:t>
              </w:r>
              <w:r w:rsidRPr="00A47B4C">
                <w:rPr>
                  <w:color w:val="000000"/>
                  <w:lang w:val="en-US"/>
                  <w:rPrChange w:id="4607" w:author="Borja Gonzalez" w:date="2017-09-28T19:13:00Z">
                    <w:rPr>
                      <w:rFonts w:ascii="Monaco" w:hAnsi="Monaco" w:cs="Monaco"/>
                      <w:color w:val="000000"/>
                      <w:sz w:val="32"/>
                      <w:szCs w:val="32"/>
                      <w:lang w:val="en-US"/>
                    </w:rPr>
                  </w:rPrChange>
                </w:rPr>
                <w:t>results</w:t>
              </w:r>
              <w:r w:rsidRPr="00A47B4C">
                <w:rPr>
                  <w:b/>
                  <w:bCs/>
                  <w:color w:val="000000"/>
                  <w:lang w:val="en-US"/>
                  <w:rPrChange w:id="4608" w:author="Borja Gonzalez" w:date="2017-09-28T19:13:00Z">
                    <w:rPr>
                      <w:rFonts w:ascii="Monaco" w:hAnsi="Monaco" w:cs="Monaco"/>
                      <w:b/>
                      <w:bCs/>
                      <w:color w:val="000000"/>
                      <w:sz w:val="32"/>
                      <w:szCs w:val="32"/>
                      <w:lang w:val="en-US"/>
                    </w:rPr>
                  </w:rPrChange>
                </w:rPr>
                <w:t>)</w:t>
              </w:r>
              <w:r w:rsidRPr="00A47B4C">
                <w:rPr>
                  <w:lang w:val="en-US"/>
                  <w:rPrChange w:id="4609" w:author="Borja Gonzalez" w:date="2017-09-28T19:13:00Z">
                    <w:rPr>
                      <w:rFonts w:ascii="Monaco" w:hAnsi="Monaco" w:cs="Monaco"/>
                      <w:sz w:val="32"/>
                      <w:szCs w:val="32"/>
                      <w:lang w:val="en-US"/>
                    </w:rPr>
                  </w:rPrChange>
                </w:rPr>
                <w:t xml:space="preserve"> </w:t>
              </w:r>
              <w:r w:rsidRPr="00A47B4C">
                <w:rPr>
                  <w:b/>
                  <w:bCs/>
                  <w:color w:val="000000"/>
                  <w:lang w:val="en-US"/>
                  <w:rPrChange w:id="4610" w:author="Borja Gonzalez" w:date="2017-09-28T19:13:00Z">
                    <w:rPr>
                      <w:rFonts w:ascii="Monaco" w:hAnsi="Monaco" w:cs="Monaco"/>
                      <w:b/>
                      <w:bCs/>
                      <w:color w:val="000000"/>
                      <w:sz w:val="32"/>
                      <w:szCs w:val="32"/>
                      <w:lang w:val="en-US"/>
                    </w:rPr>
                  </w:rPrChange>
                </w:rPr>
                <w:t>{</w:t>
              </w:r>
            </w:ins>
          </w:p>
          <w:p w14:paraId="14788047" w14:textId="77777777" w:rsidR="00A47B4C" w:rsidRPr="0079203F" w:rsidRDefault="00A47B4C">
            <w:pPr>
              <w:rPr>
                <w:ins w:id="4611" w:author="Borja Gonzalez" w:date="2017-09-28T19:13:00Z"/>
                <w:lang w:val="es-ES"/>
                <w:rPrChange w:id="4612" w:author="Rodrigo García" w:date="2017-09-29T10:06:00Z">
                  <w:rPr>
                    <w:ins w:id="4613" w:author="Borja Gonzalez" w:date="2017-09-28T19:13:00Z"/>
                    <w:rFonts w:ascii="Monaco" w:eastAsiaTheme="majorEastAsia" w:hAnsi="Monaco" w:cs="Monaco"/>
                    <w:color w:val="243F60" w:themeColor="accent1" w:themeShade="7F"/>
                    <w:sz w:val="32"/>
                    <w:szCs w:val="32"/>
                    <w:lang w:val="en-US"/>
                  </w:rPr>
                </w:rPrChange>
              </w:rPr>
              <w:pPrChange w:id="4614" w:author="GONZALEZ DIAZ, BORJA" w:date="2017-09-29T19:27:00Z">
                <w:pPr>
                  <w:keepNext/>
                  <w:keepLines/>
                  <w:widowControl w:val="0"/>
                  <w:autoSpaceDE w:val="0"/>
                  <w:autoSpaceDN w:val="0"/>
                  <w:adjustRightInd w:val="0"/>
                  <w:spacing w:before="200"/>
                  <w:outlineLvl w:val="4"/>
                </w:pPr>
              </w:pPrChange>
            </w:pPr>
            <w:ins w:id="4615" w:author="Borja Gonzalez" w:date="2017-09-28T19:13:00Z">
              <w:r w:rsidRPr="00A47B4C">
                <w:rPr>
                  <w:lang w:val="en-US"/>
                  <w:rPrChange w:id="4616" w:author="Borja Gonzalez" w:date="2017-09-28T19:13:00Z">
                    <w:rPr>
                      <w:rFonts w:ascii="Monaco" w:hAnsi="Monaco" w:cs="Monaco"/>
                      <w:sz w:val="32"/>
                      <w:szCs w:val="32"/>
                      <w:lang w:val="en-US"/>
                    </w:rPr>
                  </w:rPrChange>
                </w:rPr>
                <w:t xml:space="preserve">                </w:t>
              </w:r>
              <w:r w:rsidRPr="00A47B4C">
                <w:rPr>
                  <w:lang w:val="en-US"/>
                  <w:rPrChange w:id="4617" w:author="Borja Gonzalez" w:date="2017-09-28T19:13:00Z">
                    <w:rPr>
                      <w:rFonts w:ascii="Monaco" w:hAnsi="Monaco" w:cs="Monaco"/>
                      <w:sz w:val="32"/>
                      <w:szCs w:val="32"/>
                      <w:lang w:val="en-US"/>
                    </w:rPr>
                  </w:rPrChange>
                </w:rPr>
                <w:tab/>
              </w:r>
              <w:r w:rsidRPr="0079203F">
                <w:rPr>
                  <w:b/>
                  <w:bCs/>
                  <w:lang w:val="es-ES"/>
                  <w:rPrChange w:id="4618" w:author="Rodrigo García" w:date="2017-09-29T10:06:00Z">
                    <w:rPr>
                      <w:rFonts w:ascii="Monaco" w:hAnsi="Monaco" w:cs="Monaco"/>
                      <w:b/>
                      <w:bCs/>
                      <w:color w:val="204A87"/>
                      <w:sz w:val="32"/>
                      <w:szCs w:val="32"/>
                      <w:lang w:val="en-US"/>
                    </w:rPr>
                  </w:rPrChange>
                </w:rPr>
                <w:t>if</w:t>
              </w:r>
              <w:r w:rsidRPr="0079203F">
                <w:rPr>
                  <w:b/>
                  <w:bCs/>
                  <w:color w:val="000000"/>
                  <w:lang w:val="es-ES"/>
                  <w:rPrChange w:id="4619" w:author="Rodrigo García" w:date="2017-09-29T10:06:00Z">
                    <w:rPr>
                      <w:rFonts w:ascii="Monaco" w:hAnsi="Monaco" w:cs="Monaco"/>
                      <w:b/>
                      <w:bCs/>
                      <w:color w:val="000000"/>
                      <w:sz w:val="32"/>
                      <w:szCs w:val="32"/>
                      <w:lang w:val="en-US"/>
                    </w:rPr>
                  </w:rPrChange>
                </w:rPr>
                <w:t>(</w:t>
              </w:r>
              <w:r w:rsidRPr="0079203F">
                <w:rPr>
                  <w:b/>
                  <w:bCs/>
                  <w:color w:val="CE5C00"/>
                  <w:lang w:val="es-ES"/>
                  <w:rPrChange w:id="4620" w:author="Rodrigo García" w:date="2017-09-29T10:06:00Z">
                    <w:rPr>
                      <w:rFonts w:ascii="Monaco" w:hAnsi="Monaco" w:cs="Monaco"/>
                      <w:b/>
                      <w:bCs/>
                      <w:color w:val="CE5C00"/>
                      <w:sz w:val="32"/>
                      <w:szCs w:val="32"/>
                      <w:lang w:val="en-US"/>
                    </w:rPr>
                  </w:rPrChange>
                </w:rPr>
                <w:t>!</w:t>
              </w:r>
              <w:r w:rsidRPr="0079203F">
                <w:rPr>
                  <w:lang w:val="es-ES"/>
                  <w:rPrChange w:id="4621" w:author="Rodrigo García" w:date="2017-09-29T10:06:00Z">
                    <w:rPr>
                      <w:rFonts w:ascii="Monaco" w:hAnsi="Monaco" w:cs="Monaco"/>
                      <w:color w:val="204A87"/>
                      <w:sz w:val="32"/>
                      <w:szCs w:val="32"/>
                      <w:lang w:val="en-US"/>
                    </w:rPr>
                  </w:rPrChange>
                </w:rPr>
                <w:t>document</w:t>
              </w:r>
              <w:r w:rsidRPr="0079203F">
                <w:rPr>
                  <w:b/>
                  <w:bCs/>
                  <w:color w:val="000000"/>
                  <w:lang w:val="es-ES"/>
                  <w:rPrChange w:id="4622" w:author="Rodrigo García" w:date="2017-09-29T10:06:00Z">
                    <w:rPr>
                      <w:rFonts w:ascii="Monaco" w:hAnsi="Monaco" w:cs="Monaco"/>
                      <w:b/>
                      <w:bCs/>
                      <w:color w:val="000000"/>
                      <w:sz w:val="32"/>
                      <w:szCs w:val="32"/>
                      <w:lang w:val="en-US"/>
                    </w:rPr>
                  </w:rPrChange>
                </w:rPr>
                <w:t>.</w:t>
              </w:r>
              <w:r w:rsidRPr="0079203F">
                <w:rPr>
                  <w:color w:val="000000"/>
                  <w:lang w:val="es-ES"/>
                  <w:rPrChange w:id="4623" w:author="Rodrigo García" w:date="2017-09-29T10:06:00Z">
                    <w:rPr>
                      <w:rFonts w:ascii="Monaco" w:hAnsi="Monaco" w:cs="Monaco"/>
                      <w:color w:val="000000"/>
                      <w:sz w:val="32"/>
                      <w:szCs w:val="32"/>
                      <w:lang w:val="en-US"/>
                    </w:rPr>
                  </w:rPrChange>
                </w:rPr>
                <w:t>getElementById</w:t>
              </w:r>
              <w:r w:rsidRPr="0079203F">
                <w:rPr>
                  <w:b/>
                  <w:bCs/>
                  <w:color w:val="000000"/>
                  <w:lang w:val="es-ES"/>
                  <w:rPrChange w:id="4624" w:author="Rodrigo García" w:date="2017-09-29T10:06:00Z">
                    <w:rPr>
                      <w:rFonts w:ascii="Monaco" w:hAnsi="Monaco" w:cs="Monaco"/>
                      <w:b/>
                      <w:bCs/>
                      <w:color w:val="000000"/>
                      <w:sz w:val="32"/>
                      <w:szCs w:val="32"/>
                      <w:lang w:val="en-US"/>
                    </w:rPr>
                  </w:rPrChange>
                </w:rPr>
                <w:t>(</w:t>
              </w:r>
              <w:r w:rsidRPr="0079203F">
                <w:rPr>
                  <w:color w:val="4E9A06"/>
                  <w:lang w:val="es-ES"/>
                  <w:rPrChange w:id="4625" w:author="Rodrigo García" w:date="2017-09-29T10:06:00Z">
                    <w:rPr>
                      <w:rFonts w:ascii="Monaco" w:hAnsi="Monaco" w:cs="Monaco"/>
                      <w:color w:val="4E9A06"/>
                      <w:sz w:val="32"/>
                      <w:szCs w:val="32"/>
                      <w:lang w:val="en-US"/>
                    </w:rPr>
                  </w:rPrChange>
                </w:rPr>
                <w:t>"miFecha"</w:t>
              </w:r>
              <w:r w:rsidRPr="0079203F">
                <w:rPr>
                  <w:b/>
                  <w:bCs/>
                  <w:color w:val="000000"/>
                  <w:lang w:val="es-ES"/>
                  <w:rPrChange w:id="4626" w:author="Rodrigo García" w:date="2017-09-29T10:06:00Z">
                    <w:rPr>
                      <w:rFonts w:ascii="Monaco" w:hAnsi="Monaco" w:cs="Monaco"/>
                      <w:b/>
                      <w:bCs/>
                      <w:color w:val="000000"/>
                      <w:sz w:val="32"/>
                      <w:szCs w:val="32"/>
                      <w:lang w:val="en-US"/>
                    </w:rPr>
                  </w:rPrChange>
                </w:rPr>
                <w:t>).</w:t>
              </w:r>
              <w:r w:rsidRPr="0079203F">
                <w:rPr>
                  <w:color w:val="000000"/>
                  <w:lang w:val="es-ES"/>
                  <w:rPrChange w:id="4627" w:author="Rodrigo García" w:date="2017-09-29T10:06:00Z">
                    <w:rPr>
                      <w:rFonts w:ascii="Monaco" w:hAnsi="Monaco" w:cs="Monaco"/>
                      <w:color w:val="000000"/>
                      <w:sz w:val="32"/>
                      <w:szCs w:val="32"/>
                      <w:lang w:val="en-US"/>
                    </w:rPr>
                  </w:rPrChange>
                </w:rPr>
                <w:t>value</w:t>
              </w:r>
              <w:r w:rsidRPr="0079203F">
                <w:rPr>
                  <w:b/>
                  <w:bCs/>
                  <w:color w:val="000000"/>
                  <w:lang w:val="es-ES"/>
                  <w:rPrChange w:id="4628" w:author="Rodrigo García" w:date="2017-09-29T10:06:00Z">
                    <w:rPr>
                      <w:rFonts w:ascii="Monaco" w:hAnsi="Monaco" w:cs="Monaco"/>
                      <w:b/>
                      <w:bCs/>
                      <w:color w:val="000000"/>
                      <w:sz w:val="32"/>
                      <w:szCs w:val="32"/>
                      <w:lang w:val="en-US"/>
                    </w:rPr>
                  </w:rPrChange>
                </w:rPr>
                <w:t>){</w:t>
              </w:r>
            </w:ins>
          </w:p>
          <w:p w14:paraId="6DDDE2A8" w14:textId="77777777" w:rsidR="00A47B4C" w:rsidRPr="0079203F" w:rsidRDefault="00A47B4C">
            <w:pPr>
              <w:rPr>
                <w:ins w:id="4629" w:author="Borja Gonzalez" w:date="2017-09-28T19:13:00Z"/>
                <w:lang w:val="es-ES"/>
                <w:rPrChange w:id="4630" w:author="Rodrigo García" w:date="2017-09-29T10:06:00Z">
                  <w:rPr>
                    <w:ins w:id="4631" w:author="Borja Gonzalez" w:date="2017-09-28T19:13:00Z"/>
                    <w:rFonts w:ascii="Monaco" w:eastAsiaTheme="majorEastAsia" w:hAnsi="Monaco" w:cs="Monaco"/>
                    <w:color w:val="243F60" w:themeColor="accent1" w:themeShade="7F"/>
                    <w:sz w:val="32"/>
                    <w:szCs w:val="32"/>
                    <w:lang w:val="en-US"/>
                  </w:rPr>
                </w:rPrChange>
              </w:rPr>
              <w:pPrChange w:id="4632" w:author="GONZALEZ DIAZ, BORJA" w:date="2017-09-29T19:27:00Z">
                <w:pPr>
                  <w:keepNext/>
                  <w:keepLines/>
                  <w:widowControl w:val="0"/>
                  <w:autoSpaceDE w:val="0"/>
                  <w:autoSpaceDN w:val="0"/>
                  <w:adjustRightInd w:val="0"/>
                  <w:spacing w:before="200"/>
                  <w:outlineLvl w:val="4"/>
                </w:pPr>
              </w:pPrChange>
            </w:pPr>
            <w:ins w:id="4633" w:author="Borja Gonzalez" w:date="2017-09-28T19:13:00Z">
              <w:r w:rsidRPr="0079203F">
                <w:rPr>
                  <w:lang w:val="es-ES"/>
                  <w:rPrChange w:id="4634" w:author="Rodrigo García" w:date="2017-09-29T10:06:00Z">
                    <w:rPr>
                      <w:rFonts w:ascii="Monaco" w:hAnsi="Monaco" w:cs="Monaco"/>
                      <w:sz w:val="32"/>
                      <w:szCs w:val="32"/>
                      <w:lang w:val="en-US"/>
                    </w:rPr>
                  </w:rPrChange>
                </w:rPr>
                <w:t xml:space="preserve">                </w:t>
              </w:r>
              <w:r w:rsidRPr="0079203F">
                <w:rPr>
                  <w:lang w:val="es-ES"/>
                  <w:rPrChange w:id="4635" w:author="Rodrigo García" w:date="2017-09-29T10:06:00Z">
                    <w:rPr>
                      <w:rFonts w:ascii="Monaco" w:hAnsi="Monaco" w:cs="Monaco"/>
                      <w:sz w:val="32"/>
                      <w:szCs w:val="32"/>
                      <w:lang w:val="en-US"/>
                    </w:rPr>
                  </w:rPrChange>
                </w:rPr>
                <w:tab/>
              </w:r>
              <w:r w:rsidRPr="0079203F">
                <w:rPr>
                  <w:lang w:val="es-ES"/>
                  <w:rPrChange w:id="4636" w:author="Rodrigo García" w:date="2017-09-29T10:06:00Z">
                    <w:rPr>
                      <w:rFonts w:ascii="Monaco" w:hAnsi="Monaco" w:cs="Monaco"/>
                      <w:sz w:val="32"/>
                      <w:szCs w:val="32"/>
                      <w:lang w:val="en-US"/>
                    </w:rPr>
                  </w:rPrChange>
                </w:rPr>
                <w:tab/>
              </w:r>
              <w:r w:rsidRPr="0079203F">
                <w:rPr>
                  <w:color w:val="000000"/>
                  <w:lang w:val="es-ES"/>
                  <w:rPrChange w:id="4637" w:author="Rodrigo García" w:date="2017-09-29T10:06:00Z">
                    <w:rPr>
                      <w:rFonts w:ascii="Monaco" w:hAnsi="Monaco" w:cs="Monaco"/>
                      <w:color w:val="000000"/>
                      <w:sz w:val="32"/>
                      <w:szCs w:val="32"/>
                      <w:lang w:val="en-US"/>
                    </w:rPr>
                  </w:rPrChange>
                </w:rPr>
                <w:t>alert</w:t>
              </w:r>
              <w:r w:rsidRPr="0079203F">
                <w:rPr>
                  <w:b/>
                  <w:bCs/>
                  <w:color w:val="000000"/>
                  <w:lang w:val="es-ES"/>
                  <w:rPrChange w:id="4638" w:author="Rodrigo García" w:date="2017-09-29T10:06:00Z">
                    <w:rPr>
                      <w:rFonts w:ascii="Monaco" w:hAnsi="Monaco" w:cs="Monaco"/>
                      <w:b/>
                      <w:bCs/>
                      <w:color w:val="000000"/>
                      <w:sz w:val="32"/>
                      <w:szCs w:val="32"/>
                      <w:lang w:val="en-US"/>
                    </w:rPr>
                  </w:rPrChange>
                </w:rPr>
                <w:t>(</w:t>
              </w:r>
              <w:r w:rsidRPr="0079203F">
                <w:rPr>
                  <w:color w:val="4E9A06"/>
                  <w:lang w:val="es-ES"/>
                  <w:rPrChange w:id="4639" w:author="Rodrigo García" w:date="2017-09-29T10:06:00Z">
                    <w:rPr>
                      <w:rFonts w:ascii="Monaco" w:hAnsi="Monaco" w:cs="Monaco"/>
                      <w:color w:val="4E9A06"/>
                      <w:sz w:val="32"/>
                      <w:szCs w:val="32"/>
                      <w:lang w:val="en-US"/>
                    </w:rPr>
                  </w:rPrChange>
                </w:rPr>
                <w:t>"Introduzca la fecha"</w:t>
              </w:r>
              <w:r w:rsidRPr="0079203F">
                <w:rPr>
                  <w:b/>
                  <w:bCs/>
                  <w:color w:val="000000"/>
                  <w:lang w:val="es-ES"/>
                  <w:rPrChange w:id="4640" w:author="Rodrigo García" w:date="2017-09-29T10:06:00Z">
                    <w:rPr>
                      <w:rFonts w:ascii="Monaco" w:hAnsi="Monaco" w:cs="Monaco"/>
                      <w:b/>
                      <w:bCs/>
                      <w:color w:val="000000"/>
                      <w:sz w:val="32"/>
                      <w:szCs w:val="32"/>
                      <w:lang w:val="en-US"/>
                    </w:rPr>
                  </w:rPrChange>
                </w:rPr>
                <w:t>);</w:t>
              </w:r>
            </w:ins>
          </w:p>
          <w:p w14:paraId="744D3014" w14:textId="77777777" w:rsidR="00A47B4C" w:rsidRPr="0079203F" w:rsidRDefault="00A47B4C">
            <w:pPr>
              <w:rPr>
                <w:ins w:id="4641" w:author="Borja Gonzalez" w:date="2017-09-28T19:13:00Z"/>
                <w:lang w:val="es-ES"/>
                <w:rPrChange w:id="4642" w:author="Rodrigo García" w:date="2017-09-29T10:06:00Z">
                  <w:rPr>
                    <w:ins w:id="4643" w:author="Borja Gonzalez" w:date="2017-09-28T19:13:00Z"/>
                    <w:rFonts w:ascii="Monaco" w:eastAsiaTheme="majorEastAsia" w:hAnsi="Monaco" w:cs="Monaco"/>
                    <w:color w:val="243F60" w:themeColor="accent1" w:themeShade="7F"/>
                    <w:sz w:val="32"/>
                    <w:szCs w:val="32"/>
                    <w:lang w:val="en-US"/>
                  </w:rPr>
                </w:rPrChange>
              </w:rPr>
              <w:pPrChange w:id="4644" w:author="GONZALEZ DIAZ, BORJA" w:date="2017-09-29T19:27:00Z">
                <w:pPr>
                  <w:keepNext/>
                  <w:keepLines/>
                  <w:widowControl w:val="0"/>
                  <w:autoSpaceDE w:val="0"/>
                  <w:autoSpaceDN w:val="0"/>
                  <w:adjustRightInd w:val="0"/>
                  <w:spacing w:before="200"/>
                  <w:outlineLvl w:val="4"/>
                </w:pPr>
              </w:pPrChange>
            </w:pPr>
            <w:ins w:id="4645" w:author="Borja Gonzalez" w:date="2017-09-28T19:13:00Z">
              <w:r w:rsidRPr="0079203F">
                <w:rPr>
                  <w:lang w:val="es-ES"/>
                  <w:rPrChange w:id="4646" w:author="Rodrigo García" w:date="2017-09-29T10:06:00Z">
                    <w:rPr>
                      <w:rFonts w:ascii="Monaco" w:hAnsi="Monaco" w:cs="Monaco"/>
                      <w:sz w:val="32"/>
                      <w:szCs w:val="32"/>
                      <w:lang w:val="en-US"/>
                    </w:rPr>
                  </w:rPrChange>
                </w:rPr>
                <w:t xml:space="preserve">                </w:t>
              </w:r>
              <w:r w:rsidRPr="0079203F">
                <w:rPr>
                  <w:lang w:val="es-ES"/>
                  <w:rPrChange w:id="4647" w:author="Rodrigo García" w:date="2017-09-29T10:06:00Z">
                    <w:rPr>
                      <w:rFonts w:ascii="Monaco" w:hAnsi="Monaco" w:cs="Monaco"/>
                      <w:sz w:val="32"/>
                      <w:szCs w:val="32"/>
                      <w:lang w:val="en-US"/>
                    </w:rPr>
                  </w:rPrChange>
                </w:rPr>
                <w:tab/>
              </w:r>
              <w:r w:rsidRPr="0079203F">
                <w:rPr>
                  <w:b/>
                  <w:bCs/>
                  <w:color w:val="000000"/>
                  <w:lang w:val="es-ES"/>
                  <w:rPrChange w:id="4648" w:author="Rodrigo García" w:date="2017-09-29T10:06:00Z">
                    <w:rPr>
                      <w:rFonts w:ascii="Monaco" w:hAnsi="Monaco" w:cs="Monaco"/>
                      <w:b/>
                      <w:bCs/>
                      <w:color w:val="000000"/>
                      <w:sz w:val="32"/>
                      <w:szCs w:val="32"/>
                      <w:lang w:val="en-US"/>
                    </w:rPr>
                  </w:rPrChange>
                </w:rPr>
                <w:t>}</w:t>
              </w:r>
            </w:ins>
          </w:p>
          <w:p w14:paraId="503A6294" w14:textId="77777777" w:rsidR="00A47B4C" w:rsidRPr="0079203F" w:rsidRDefault="00A47B4C">
            <w:pPr>
              <w:rPr>
                <w:ins w:id="4649" w:author="Borja Gonzalez" w:date="2017-09-28T19:13:00Z"/>
                <w:lang w:val="es-ES"/>
                <w:rPrChange w:id="4650" w:author="Rodrigo García" w:date="2017-09-29T10:06:00Z">
                  <w:rPr>
                    <w:ins w:id="4651" w:author="Borja Gonzalez" w:date="2017-09-28T19:13:00Z"/>
                    <w:rFonts w:ascii="Monaco" w:eastAsiaTheme="majorEastAsia" w:hAnsi="Monaco" w:cs="Monaco"/>
                    <w:color w:val="243F60" w:themeColor="accent1" w:themeShade="7F"/>
                    <w:sz w:val="32"/>
                    <w:szCs w:val="32"/>
                    <w:lang w:val="en-US"/>
                  </w:rPr>
                </w:rPrChange>
              </w:rPr>
              <w:pPrChange w:id="4652" w:author="GONZALEZ DIAZ, BORJA" w:date="2017-09-29T19:27:00Z">
                <w:pPr>
                  <w:keepNext/>
                  <w:keepLines/>
                  <w:widowControl w:val="0"/>
                  <w:autoSpaceDE w:val="0"/>
                  <w:autoSpaceDN w:val="0"/>
                  <w:adjustRightInd w:val="0"/>
                  <w:spacing w:before="200"/>
                  <w:outlineLvl w:val="4"/>
                </w:pPr>
              </w:pPrChange>
            </w:pPr>
            <w:ins w:id="4653" w:author="Borja Gonzalez" w:date="2017-09-28T19:13:00Z">
              <w:r w:rsidRPr="0079203F">
                <w:rPr>
                  <w:lang w:val="es-ES"/>
                  <w:rPrChange w:id="4654" w:author="Rodrigo García" w:date="2017-09-29T10:06:00Z">
                    <w:rPr>
                      <w:rFonts w:ascii="Monaco" w:hAnsi="Monaco" w:cs="Monaco"/>
                      <w:sz w:val="32"/>
                      <w:szCs w:val="32"/>
                      <w:lang w:val="en-US"/>
                    </w:rPr>
                  </w:rPrChange>
                </w:rPr>
                <w:t xml:space="preserve">                </w:t>
              </w:r>
              <w:r w:rsidRPr="0079203F">
                <w:rPr>
                  <w:lang w:val="es-ES"/>
                  <w:rPrChange w:id="4655" w:author="Rodrigo García" w:date="2017-09-29T10:06:00Z">
                    <w:rPr>
                      <w:rFonts w:ascii="Monaco" w:hAnsi="Monaco" w:cs="Monaco"/>
                      <w:sz w:val="32"/>
                      <w:szCs w:val="32"/>
                      <w:lang w:val="en-US"/>
                    </w:rPr>
                  </w:rPrChange>
                </w:rPr>
                <w:tab/>
              </w:r>
              <w:r w:rsidRPr="0079203F">
                <w:rPr>
                  <w:b/>
                  <w:bCs/>
                  <w:lang w:val="es-ES"/>
                  <w:rPrChange w:id="4656" w:author="Rodrigo García" w:date="2017-09-29T10:06:00Z">
                    <w:rPr>
                      <w:rFonts w:ascii="Monaco" w:hAnsi="Monaco" w:cs="Monaco"/>
                      <w:b/>
                      <w:bCs/>
                      <w:color w:val="204A87"/>
                      <w:sz w:val="32"/>
                      <w:szCs w:val="32"/>
                      <w:lang w:val="en-US"/>
                    </w:rPr>
                  </w:rPrChange>
                </w:rPr>
                <w:t>else</w:t>
              </w:r>
              <w:r w:rsidRPr="0079203F">
                <w:rPr>
                  <w:b/>
                  <w:bCs/>
                  <w:color w:val="000000"/>
                  <w:lang w:val="es-ES"/>
                  <w:rPrChange w:id="4657" w:author="Rodrigo García" w:date="2017-09-29T10:06:00Z">
                    <w:rPr>
                      <w:rFonts w:ascii="Monaco" w:hAnsi="Monaco" w:cs="Monaco"/>
                      <w:b/>
                      <w:bCs/>
                      <w:color w:val="000000"/>
                      <w:sz w:val="32"/>
                      <w:szCs w:val="32"/>
                      <w:lang w:val="en-US"/>
                    </w:rPr>
                  </w:rPrChange>
                </w:rPr>
                <w:t>{</w:t>
              </w:r>
            </w:ins>
          </w:p>
          <w:p w14:paraId="6AE4B695" w14:textId="77777777" w:rsidR="00A47B4C" w:rsidRPr="0079203F" w:rsidRDefault="00A47B4C">
            <w:pPr>
              <w:rPr>
                <w:ins w:id="4658" w:author="Borja Gonzalez" w:date="2017-09-28T19:13:00Z"/>
                <w:lang w:val="es-ES"/>
                <w:rPrChange w:id="4659" w:author="Rodrigo García" w:date="2017-09-29T10:06:00Z">
                  <w:rPr>
                    <w:ins w:id="4660" w:author="Borja Gonzalez" w:date="2017-09-28T19:13:00Z"/>
                    <w:rFonts w:ascii="Monaco" w:eastAsiaTheme="majorEastAsia" w:hAnsi="Monaco" w:cs="Monaco"/>
                    <w:color w:val="243F60" w:themeColor="accent1" w:themeShade="7F"/>
                    <w:sz w:val="32"/>
                    <w:szCs w:val="32"/>
                    <w:lang w:val="en-US"/>
                  </w:rPr>
                </w:rPrChange>
              </w:rPr>
              <w:pPrChange w:id="4661" w:author="GONZALEZ DIAZ, BORJA" w:date="2017-09-29T19:27:00Z">
                <w:pPr>
                  <w:keepNext/>
                  <w:keepLines/>
                  <w:widowControl w:val="0"/>
                  <w:autoSpaceDE w:val="0"/>
                  <w:autoSpaceDN w:val="0"/>
                  <w:adjustRightInd w:val="0"/>
                  <w:spacing w:before="200"/>
                  <w:outlineLvl w:val="4"/>
                </w:pPr>
              </w:pPrChange>
            </w:pPr>
            <w:ins w:id="4662" w:author="Borja Gonzalez" w:date="2017-09-28T19:13:00Z">
              <w:r w:rsidRPr="0079203F">
                <w:rPr>
                  <w:lang w:val="es-ES"/>
                  <w:rPrChange w:id="4663" w:author="Rodrigo García" w:date="2017-09-29T10:06:00Z">
                    <w:rPr>
                      <w:rFonts w:ascii="Monaco" w:hAnsi="Monaco" w:cs="Monaco"/>
                      <w:sz w:val="32"/>
                      <w:szCs w:val="32"/>
                      <w:lang w:val="en-US"/>
                    </w:rPr>
                  </w:rPrChange>
                </w:rPr>
                <w:t xml:space="preserve">                </w:t>
              </w:r>
              <w:r w:rsidRPr="0079203F">
                <w:rPr>
                  <w:lang w:val="es-ES"/>
                  <w:rPrChange w:id="4664" w:author="Rodrigo García" w:date="2017-09-29T10:06:00Z">
                    <w:rPr>
                      <w:rFonts w:ascii="Monaco" w:hAnsi="Monaco" w:cs="Monaco"/>
                      <w:sz w:val="32"/>
                      <w:szCs w:val="32"/>
                      <w:lang w:val="en-US"/>
                    </w:rPr>
                  </w:rPrChange>
                </w:rPr>
                <w:tab/>
              </w:r>
              <w:r w:rsidRPr="0079203F">
                <w:rPr>
                  <w:lang w:val="es-ES"/>
                  <w:rPrChange w:id="4665" w:author="Rodrigo García" w:date="2017-09-29T10:06:00Z">
                    <w:rPr>
                      <w:rFonts w:ascii="Monaco" w:hAnsi="Monaco" w:cs="Monaco"/>
                      <w:sz w:val="32"/>
                      <w:szCs w:val="32"/>
                      <w:lang w:val="en-US"/>
                    </w:rPr>
                  </w:rPrChange>
                </w:rPr>
                <w:tab/>
              </w:r>
              <w:r w:rsidRPr="0079203F">
                <w:rPr>
                  <w:b/>
                  <w:bCs/>
                  <w:lang w:val="es-ES"/>
                  <w:rPrChange w:id="4666" w:author="Rodrigo García" w:date="2017-09-29T10:06:00Z">
                    <w:rPr>
                      <w:rFonts w:ascii="Monaco" w:hAnsi="Monaco" w:cs="Monaco"/>
                      <w:b/>
                      <w:bCs/>
                      <w:color w:val="204A87"/>
                      <w:sz w:val="32"/>
                      <w:szCs w:val="32"/>
                      <w:lang w:val="en-US"/>
                    </w:rPr>
                  </w:rPrChange>
                </w:rPr>
                <w:t>var</w:t>
              </w:r>
              <w:r w:rsidRPr="0079203F">
                <w:rPr>
                  <w:lang w:val="es-ES"/>
                  <w:rPrChange w:id="4667" w:author="Rodrigo García" w:date="2017-09-29T10:06:00Z">
                    <w:rPr>
                      <w:rFonts w:ascii="Monaco" w:hAnsi="Monaco" w:cs="Monaco"/>
                      <w:sz w:val="32"/>
                      <w:szCs w:val="32"/>
                      <w:lang w:val="en-US"/>
                    </w:rPr>
                  </w:rPrChange>
                </w:rPr>
                <w:t xml:space="preserve"> </w:t>
              </w:r>
              <w:r w:rsidRPr="0079203F">
                <w:rPr>
                  <w:color w:val="000000"/>
                  <w:lang w:val="es-ES"/>
                  <w:rPrChange w:id="4668" w:author="Rodrigo García" w:date="2017-09-29T10:06:00Z">
                    <w:rPr>
                      <w:rFonts w:ascii="Monaco" w:hAnsi="Monaco" w:cs="Monaco"/>
                      <w:color w:val="000000"/>
                      <w:sz w:val="32"/>
                      <w:szCs w:val="32"/>
                      <w:lang w:val="en-US"/>
                    </w:rPr>
                  </w:rPrChange>
                </w:rPr>
                <w:t>Fecha</w:t>
              </w:r>
              <w:r w:rsidRPr="0079203F">
                <w:rPr>
                  <w:lang w:val="es-ES"/>
                  <w:rPrChange w:id="4669" w:author="Rodrigo García" w:date="2017-09-29T10:06:00Z">
                    <w:rPr>
                      <w:rFonts w:ascii="Monaco" w:hAnsi="Monaco" w:cs="Monaco"/>
                      <w:sz w:val="32"/>
                      <w:szCs w:val="32"/>
                      <w:lang w:val="en-US"/>
                    </w:rPr>
                  </w:rPrChange>
                </w:rPr>
                <w:t xml:space="preserve"> </w:t>
              </w:r>
              <w:r w:rsidRPr="0079203F">
                <w:rPr>
                  <w:b/>
                  <w:bCs/>
                  <w:color w:val="CE5C00"/>
                  <w:lang w:val="es-ES"/>
                  <w:rPrChange w:id="4670" w:author="Rodrigo García" w:date="2017-09-29T10:06:00Z">
                    <w:rPr>
                      <w:rFonts w:ascii="Monaco" w:hAnsi="Monaco" w:cs="Monaco"/>
                      <w:b/>
                      <w:bCs/>
                      <w:color w:val="CE5C00"/>
                      <w:sz w:val="32"/>
                      <w:szCs w:val="32"/>
                      <w:lang w:val="en-US"/>
                    </w:rPr>
                  </w:rPrChange>
                </w:rPr>
                <w:t>=</w:t>
              </w:r>
              <w:r w:rsidRPr="0079203F">
                <w:rPr>
                  <w:lang w:val="es-ES"/>
                  <w:rPrChange w:id="4671" w:author="Rodrigo García" w:date="2017-09-29T10:06:00Z">
                    <w:rPr>
                      <w:rFonts w:ascii="Monaco" w:hAnsi="Monaco" w:cs="Monaco"/>
                      <w:sz w:val="32"/>
                      <w:szCs w:val="32"/>
                      <w:lang w:val="en-US"/>
                    </w:rPr>
                  </w:rPrChange>
                </w:rPr>
                <w:t xml:space="preserve"> document</w:t>
              </w:r>
              <w:r w:rsidRPr="0079203F">
                <w:rPr>
                  <w:b/>
                  <w:bCs/>
                  <w:color w:val="000000"/>
                  <w:lang w:val="es-ES"/>
                  <w:rPrChange w:id="4672" w:author="Rodrigo García" w:date="2017-09-29T10:06:00Z">
                    <w:rPr>
                      <w:rFonts w:ascii="Monaco" w:hAnsi="Monaco" w:cs="Monaco"/>
                      <w:b/>
                      <w:bCs/>
                      <w:color w:val="000000"/>
                      <w:sz w:val="32"/>
                      <w:szCs w:val="32"/>
                      <w:lang w:val="en-US"/>
                    </w:rPr>
                  </w:rPrChange>
                </w:rPr>
                <w:t>.</w:t>
              </w:r>
              <w:r w:rsidRPr="0079203F">
                <w:rPr>
                  <w:color w:val="000000"/>
                  <w:lang w:val="es-ES"/>
                  <w:rPrChange w:id="4673" w:author="Rodrigo García" w:date="2017-09-29T10:06:00Z">
                    <w:rPr>
                      <w:rFonts w:ascii="Monaco" w:hAnsi="Monaco" w:cs="Monaco"/>
                      <w:color w:val="000000"/>
                      <w:sz w:val="32"/>
                      <w:szCs w:val="32"/>
                      <w:lang w:val="en-US"/>
                    </w:rPr>
                  </w:rPrChange>
                </w:rPr>
                <w:t>getElementById</w:t>
              </w:r>
              <w:r w:rsidRPr="0079203F">
                <w:rPr>
                  <w:b/>
                  <w:bCs/>
                  <w:color w:val="000000"/>
                  <w:lang w:val="es-ES"/>
                  <w:rPrChange w:id="4674" w:author="Rodrigo García" w:date="2017-09-29T10:06:00Z">
                    <w:rPr>
                      <w:rFonts w:ascii="Monaco" w:hAnsi="Monaco" w:cs="Monaco"/>
                      <w:b/>
                      <w:bCs/>
                      <w:color w:val="000000"/>
                      <w:sz w:val="32"/>
                      <w:szCs w:val="32"/>
                      <w:lang w:val="en-US"/>
                    </w:rPr>
                  </w:rPrChange>
                </w:rPr>
                <w:t>(</w:t>
              </w:r>
              <w:r w:rsidRPr="0079203F">
                <w:rPr>
                  <w:color w:val="4E9A06"/>
                  <w:lang w:val="es-ES"/>
                  <w:rPrChange w:id="4675" w:author="Rodrigo García" w:date="2017-09-29T10:06:00Z">
                    <w:rPr>
                      <w:rFonts w:ascii="Monaco" w:hAnsi="Monaco" w:cs="Monaco"/>
                      <w:color w:val="4E9A06"/>
                      <w:sz w:val="32"/>
                      <w:szCs w:val="32"/>
                      <w:lang w:val="en-US"/>
                    </w:rPr>
                  </w:rPrChange>
                </w:rPr>
                <w:t>"miFecha"</w:t>
              </w:r>
              <w:r w:rsidRPr="0079203F">
                <w:rPr>
                  <w:b/>
                  <w:bCs/>
                  <w:color w:val="000000"/>
                  <w:lang w:val="es-ES"/>
                  <w:rPrChange w:id="4676" w:author="Rodrigo García" w:date="2017-09-29T10:06:00Z">
                    <w:rPr>
                      <w:rFonts w:ascii="Monaco" w:hAnsi="Monaco" w:cs="Monaco"/>
                      <w:b/>
                      <w:bCs/>
                      <w:color w:val="000000"/>
                      <w:sz w:val="32"/>
                      <w:szCs w:val="32"/>
                      <w:lang w:val="en-US"/>
                    </w:rPr>
                  </w:rPrChange>
                </w:rPr>
                <w:t>).</w:t>
              </w:r>
              <w:r w:rsidRPr="0079203F">
                <w:rPr>
                  <w:color w:val="000000"/>
                  <w:lang w:val="es-ES"/>
                  <w:rPrChange w:id="4677" w:author="Rodrigo García" w:date="2017-09-29T10:06:00Z">
                    <w:rPr>
                      <w:rFonts w:ascii="Monaco" w:hAnsi="Monaco" w:cs="Monaco"/>
                      <w:color w:val="000000"/>
                      <w:sz w:val="32"/>
                      <w:szCs w:val="32"/>
                      <w:lang w:val="en-US"/>
                    </w:rPr>
                  </w:rPrChange>
                </w:rPr>
                <w:t>value</w:t>
              </w:r>
              <w:r w:rsidRPr="0079203F">
                <w:rPr>
                  <w:b/>
                  <w:bCs/>
                  <w:color w:val="000000"/>
                  <w:lang w:val="es-ES"/>
                  <w:rPrChange w:id="4678" w:author="Rodrigo García" w:date="2017-09-29T10:06:00Z">
                    <w:rPr>
                      <w:rFonts w:ascii="Monaco" w:hAnsi="Monaco" w:cs="Monaco"/>
                      <w:b/>
                      <w:bCs/>
                      <w:color w:val="000000"/>
                      <w:sz w:val="32"/>
                      <w:szCs w:val="32"/>
                      <w:lang w:val="en-US"/>
                    </w:rPr>
                  </w:rPrChange>
                </w:rPr>
                <w:t>;</w:t>
              </w:r>
            </w:ins>
          </w:p>
          <w:p w14:paraId="633D64C4" w14:textId="77777777" w:rsidR="00A47B4C" w:rsidRPr="0079203F" w:rsidRDefault="00A47B4C">
            <w:pPr>
              <w:rPr>
                <w:ins w:id="4679" w:author="Borja Gonzalez" w:date="2017-09-28T19:13:00Z"/>
                <w:lang w:val="es-ES"/>
                <w:rPrChange w:id="4680" w:author="Rodrigo García" w:date="2017-09-29T10:06:00Z">
                  <w:rPr>
                    <w:ins w:id="4681" w:author="Borja Gonzalez" w:date="2017-09-28T19:13:00Z"/>
                    <w:rFonts w:ascii="Monaco" w:eastAsiaTheme="majorEastAsia" w:hAnsi="Monaco" w:cs="Monaco"/>
                    <w:color w:val="243F60" w:themeColor="accent1" w:themeShade="7F"/>
                    <w:sz w:val="32"/>
                    <w:szCs w:val="32"/>
                    <w:lang w:val="en-US"/>
                  </w:rPr>
                </w:rPrChange>
              </w:rPr>
              <w:pPrChange w:id="4682" w:author="GONZALEZ DIAZ, BORJA" w:date="2017-09-29T19:27:00Z">
                <w:pPr>
                  <w:keepNext/>
                  <w:keepLines/>
                  <w:widowControl w:val="0"/>
                  <w:autoSpaceDE w:val="0"/>
                  <w:autoSpaceDN w:val="0"/>
                  <w:adjustRightInd w:val="0"/>
                  <w:spacing w:before="200"/>
                  <w:outlineLvl w:val="4"/>
                </w:pPr>
              </w:pPrChange>
            </w:pPr>
            <w:ins w:id="4683" w:author="Borja Gonzalez" w:date="2017-09-28T19:13:00Z">
              <w:r w:rsidRPr="0079203F">
                <w:rPr>
                  <w:lang w:val="es-ES"/>
                  <w:rPrChange w:id="4684" w:author="Rodrigo García" w:date="2017-09-29T10:06:00Z">
                    <w:rPr>
                      <w:rFonts w:ascii="Monaco" w:hAnsi="Monaco" w:cs="Monaco"/>
                      <w:sz w:val="32"/>
                      <w:szCs w:val="32"/>
                      <w:lang w:val="en-US"/>
                    </w:rPr>
                  </w:rPrChange>
                </w:rPr>
                <w:t xml:space="preserve">                </w:t>
              </w:r>
              <w:r w:rsidRPr="0079203F">
                <w:rPr>
                  <w:lang w:val="es-ES"/>
                  <w:rPrChange w:id="4685" w:author="Rodrigo García" w:date="2017-09-29T10:06:00Z">
                    <w:rPr>
                      <w:rFonts w:ascii="Monaco" w:hAnsi="Monaco" w:cs="Monaco"/>
                      <w:sz w:val="32"/>
                      <w:szCs w:val="32"/>
                      <w:lang w:val="en-US"/>
                    </w:rPr>
                  </w:rPrChange>
                </w:rPr>
                <w:tab/>
              </w:r>
              <w:r w:rsidRPr="0079203F">
                <w:rPr>
                  <w:lang w:val="es-ES"/>
                  <w:rPrChange w:id="4686" w:author="Rodrigo García" w:date="2017-09-29T10:06:00Z">
                    <w:rPr>
                      <w:rFonts w:ascii="Monaco" w:hAnsi="Monaco" w:cs="Monaco"/>
                      <w:sz w:val="32"/>
                      <w:szCs w:val="32"/>
                      <w:lang w:val="en-US"/>
                    </w:rPr>
                  </w:rPrChange>
                </w:rPr>
                <w:tab/>
              </w:r>
              <w:r w:rsidRPr="0079203F">
                <w:rPr>
                  <w:color w:val="000000"/>
                  <w:lang w:val="es-ES"/>
                  <w:rPrChange w:id="4687" w:author="Rodrigo García" w:date="2017-09-29T10:06:00Z">
                    <w:rPr>
                      <w:rFonts w:ascii="Monaco" w:hAnsi="Monaco" w:cs="Monaco"/>
                      <w:color w:val="000000"/>
                      <w:sz w:val="32"/>
                      <w:szCs w:val="32"/>
                      <w:lang w:val="en-US"/>
                    </w:rPr>
                  </w:rPrChange>
                </w:rPr>
                <w:t>console</w:t>
              </w:r>
              <w:r w:rsidRPr="0079203F">
                <w:rPr>
                  <w:b/>
                  <w:bCs/>
                  <w:color w:val="000000"/>
                  <w:lang w:val="es-ES"/>
                  <w:rPrChange w:id="4688" w:author="Rodrigo García" w:date="2017-09-29T10:06:00Z">
                    <w:rPr>
                      <w:rFonts w:ascii="Monaco" w:hAnsi="Monaco" w:cs="Monaco"/>
                      <w:b/>
                      <w:bCs/>
                      <w:color w:val="000000"/>
                      <w:sz w:val="32"/>
                      <w:szCs w:val="32"/>
                      <w:lang w:val="en-US"/>
                    </w:rPr>
                  </w:rPrChange>
                </w:rPr>
                <w:t>.</w:t>
              </w:r>
              <w:r w:rsidRPr="0079203F">
                <w:rPr>
                  <w:color w:val="000000"/>
                  <w:lang w:val="es-ES"/>
                  <w:rPrChange w:id="4689" w:author="Rodrigo García" w:date="2017-09-29T10:06:00Z">
                    <w:rPr>
                      <w:rFonts w:ascii="Monaco" w:hAnsi="Monaco" w:cs="Monaco"/>
                      <w:color w:val="000000"/>
                      <w:sz w:val="32"/>
                      <w:szCs w:val="32"/>
                      <w:lang w:val="en-US"/>
                    </w:rPr>
                  </w:rPrChange>
                </w:rPr>
                <w:t>log</w:t>
              </w:r>
              <w:r w:rsidRPr="0079203F">
                <w:rPr>
                  <w:b/>
                  <w:bCs/>
                  <w:color w:val="000000"/>
                  <w:lang w:val="es-ES"/>
                  <w:rPrChange w:id="4690" w:author="Rodrigo García" w:date="2017-09-29T10:06:00Z">
                    <w:rPr>
                      <w:rFonts w:ascii="Monaco" w:hAnsi="Monaco" w:cs="Monaco"/>
                      <w:b/>
                      <w:bCs/>
                      <w:color w:val="000000"/>
                      <w:sz w:val="32"/>
                      <w:szCs w:val="32"/>
                      <w:lang w:val="en-US"/>
                    </w:rPr>
                  </w:rPrChange>
                </w:rPr>
                <w:t>(</w:t>
              </w:r>
              <w:r w:rsidRPr="0079203F">
                <w:rPr>
                  <w:color w:val="4E9A06"/>
                  <w:lang w:val="es-ES"/>
                  <w:rPrChange w:id="4691" w:author="Rodrigo García" w:date="2017-09-29T10:06:00Z">
                    <w:rPr>
                      <w:rFonts w:ascii="Monaco" w:hAnsi="Monaco" w:cs="Monaco"/>
                      <w:color w:val="4E9A06"/>
                      <w:sz w:val="32"/>
                      <w:szCs w:val="32"/>
                      <w:lang w:val="en-US"/>
                    </w:rPr>
                  </w:rPrChange>
                </w:rPr>
                <w:t>"Datos introducidos de forma correcta"</w:t>
              </w:r>
              <w:r w:rsidRPr="0079203F">
                <w:rPr>
                  <w:b/>
                  <w:bCs/>
                  <w:color w:val="000000"/>
                  <w:lang w:val="es-ES"/>
                  <w:rPrChange w:id="4692" w:author="Rodrigo García" w:date="2017-09-29T10:06:00Z">
                    <w:rPr>
                      <w:rFonts w:ascii="Monaco" w:hAnsi="Monaco" w:cs="Monaco"/>
                      <w:b/>
                      <w:bCs/>
                      <w:color w:val="000000"/>
                      <w:sz w:val="32"/>
                      <w:szCs w:val="32"/>
                      <w:lang w:val="en-US"/>
                    </w:rPr>
                  </w:rPrChange>
                </w:rPr>
                <w:t>);</w:t>
              </w:r>
            </w:ins>
          </w:p>
          <w:p w14:paraId="454FB01C" w14:textId="77777777" w:rsidR="00A47B4C" w:rsidRPr="0079203F" w:rsidRDefault="00A47B4C">
            <w:pPr>
              <w:rPr>
                <w:ins w:id="4693" w:author="Borja Gonzalez" w:date="2017-09-28T19:13:00Z"/>
                <w:lang w:val="es-ES"/>
                <w:rPrChange w:id="4694" w:author="Rodrigo García" w:date="2017-09-29T10:06:00Z">
                  <w:rPr>
                    <w:ins w:id="4695" w:author="Borja Gonzalez" w:date="2017-09-28T19:13:00Z"/>
                    <w:rFonts w:ascii="Monaco" w:eastAsiaTheme="majorEastAsia" w:hAnsi="Monaco" w:cs="Monaco"/>
                    <w:color w:val="243F60" w:themeColor="accent1" w:themeShade="7F"/>
                    <w:sz w:val="32"/>
                    <w:szCs w:val="32"/>
                    <w:lang w:val="en-US"/>
                  </w:rPr>
                </w:rPrChange>
              </w:rPr>
              <w:pPrChange w:id="4696" w:author="GONZALEZ DIAZ, BORJA" w:date="2017-09-29T19:27:00Z">
                <w:pPr>
                  <w:keepNext/>
                  <w:keepLines/>
                  <w:widowControl w:val="0"/>
                  <w:autoSpaceDE w:val="0"/>
                  <w:autoSpaceDN w:val="0"/>
                  <w:adjustRightInd w:val="0"/>
                  <w:spacing w:before="200"/>
                  <w:outlineLvl w:val="4"/>
                </w:pPr>
              </w:pPrChange>
            </w:pPr>
            <w:ins w:id="4697" w:author="Borja Gonzalez" w:date="2017-09-28T19:13:00Z">
              <w:r w:rsidRPr="0079203F">
                <w:rPr>
                  <w:lang w:val="es-ES"/>
                  <w:rPrChange w:id="4698" w:author="Rodrigo García" w:date="2017-09-29T10:06:00Z">
                    <w:rPr>
                      <w:rFonts w:ascii="Monaco" w:hAnsi="Monaco" w:cs="Monaco"/>
                      <w:sz w:val="32"/>
                      <w:szCs w:val="32"/>
                      <w:lang w:val="en-US"/>
                    </w:rPr>
                  </w:rPrChange>
                </w:rPr>
                <w:t xml:space="preserve">                </w:t>
              </w:r>
              <w:r w:rsidRPr="0079203F">
                <w:rPr>
                  <w:lang w:val="es-ES"/>
                  <w:rPrChange w:id="4699" w:author="Rodrigo García" w:date="2017-09-29T10:06:00Z">
                    <w:rPr>
                      <w:rFonts w:ascii="Monaco" w:hAnsi="Monaco" w:cs="Monaco"/>
                      <w:sz w:val="32"/>
                      <w:szCs w:val="32"/>
                      <w:lang w:val="en-US"/>
                    </w:rPr>
                  </w:rPrChange>
                </w:rPr>
                <w:tab/>
              </w:r>
              <w:r w:rsidRPr="0079203F">
                <w:rPr>
                  <w:lang w:val="es-ES"/>
                  <w:rPrChange w:id="4700" w:author="Rodrigo García" w:date="2017-09-29T10:06:00Z">
                    <w:rPr>
                      <w:rFonts w:ascii="Monaco" w:hAnsi="Monaco" w:cs="Monaco"/>
                      <w:sz w:val="32"/>
                      <w:szCs w:val="32"/>
                      <w:lang w:val="en-US"/>
                    </w:rPr>
                  </w:rPrChange>
                </w:rPr>
                <w:tab/>
              </w:r>
              <w:r w:rsidRPr="0079203F">
                <w:rPr>
                  <w:color w:val="000000"/>
                  <w:lang w:val="es-ES"/>
                  <w:rPrChange w:id="4701" w:author="Rodrigo García" w:date="2017-09-29T10:06:00Z">
                    <w:rPr>
                      <w:rFonts w:ascii="Monaco" w:hAnsi="Monaco" w:cs="Monaco"/>
                      <w:color w:val="000000"/>
                      <w:sz w:val="32"/>
                      <w:szCs w:val="32"/>
                      <w:lang w:val="en-US"/>
                    </w:rPr>
                  </w:rPrChange>
                </w:rPr>
                <w:t>add_datos</w:t>
              </w:r>
              <w:r w:rsidRPr="0079203F">
                <w:rPr>
                  <w:b/>
                  <w:bCs/>
                  <w:color w:val="000000"/>
                  <w:lang w:val="es-ES"/>
                  <w:rPrChange w:id="4702" w:author="Rodrigo García" w:date="2017-09-29T10:06:00Z">
                    <w:rPr>
                      <w:rFonts w:ascii="Monaco" w:hAnsi="Monaco" w:cs="Monaco"/>
                      <w:b/>
                      <w:bCs/>
                      <w:color w:val="000000"/>
                      <w:sz w:val="32"/>
                      <w:szCs w:val="32"/>
                      <w:lang w:val="en-US"/>
                    </w:rPr>
                  </w:rPrChange>
                </w:rPr>
                <w:t>(</w:t>
              </w:r>
              <w:r w:rsidRPr="0079203F">
                <w:rPr>
                  <w:color w:val="000000"/>
                  <w:lang w:val="es-ES"/>
                  <w:rPrChange w:id="4703" w:author="Rodrigo García" w:date="2017-09-29T10:06:00Z">
                    <w:rPr>
                      <w:rFonts w:ascii="Monaco" w:hAnsi="Monaco" w:cs="Monaco"/>
                      <w:color w:val="000000"/>
                      <w:sz w:val="32"/>
                      <w:szCs w:val="32"/>
                      <w:lang w:val="en-US"/>
                    </w:rPr>
                  </w:rPrChange>
                </w:rPr>
                <w:t>results</w:t>
              </w:r>
              <w:r w:rsidRPr="0079203F">
                <w:rPr>
                  <w:b/>
                  <w:bCs/>
                  <w:color w:val="000000"/>
                  <w:lang w:val="es-ES"/>
                  <w:rPrChange w:id="4704" w:author="Rodrigo García" w:date="2017-09-29T10:06:00Z">
                    <w:rPr>
                      <w:rFonts w:ascii="Monaco" w:hAnsi="Monaco" w:cs="Monaco"/>
                      <w:b/>
                      <w:bCs/>
                      <w:color w:val="000000"/>
                      <w:sz w:val="32"/>
                      <w:szCs w:val="32"/>
                      <w:lang w:val="en-US"/>
                    </w:rPr>
                  </w:rPrChange>
                </w:rPr>
                <w:t>.</w:t>
              </w:r>
              <w:r w:rsidRPr="0079203F">
                <w:rPr>
                  <w:color w:val="000000"/>
                  <w:lang w:val="es-ES"/>
                  <w:rPrChange w:id="4705" w:author="Rodrigo García" w:date="2017-09-29T10:06:00Z">
                    <w:rPr>
                      <w:rFonts w:ascii="Monaco" w:hAnsi="Monaco" w:cs="Monaco"/>
                      <w:color w:val="000000"/>
                      <w:sz w:val="32"/>
                      <w:szCs w:val="32"/>
                      <w:lang w:val="en-US"/>
                    </w:rPr>
                  </w:rPrChange>
                </w:rPr>
                <w:t>data</w:t>
              </w:r>
              <w:r w:rsidRPr="0079203F">
                <w:rPr>
                  <w:b/>
                  <w:bCs/>
                  <w:color w:val="000000"/>
                  <w:lang w:val="es-ES"/>
                  <w:rPrChange w:id="4706" w:author="Rodrigo García" w:date="2017-09-29T10:06:00Z">
                    <w:rPr>
                      <w:rFonts w:ascii="Monaco" w:hAnsi="Monaco" w:cs="Monaco"/>
                      <w:b/>
                      <w:bCs/>
                      <w:color w:val="000000"/>
                      <w:sz w:val="32"/>
                      <w:szCs w:val="32"/>
                      <w:lang w:val="en-US"/>
                    </w:rPr>
                  </w:rPrChange>
                </w:rPr>
                <w:t>,</w:t>
              </w:r>
              <w:r w:rsidRPr="0079203F">
                <w:rPr>
                  <w:lang w:val="es-ES"/>
                  <w:rPrChange w:id="4707" w:author="Rodrigo García" w:date="2017-09-29T10:06:00Z">
                    <w:rPr>
                      <w:rFonts w:ascii="Monaco" w:hAnsi="Monaco" w:cs="Monaco"/>
                      <w:sz w:val="32"/>
                      <w:szCs w:val="32"/>
                      <w:lang w:val="en-US"/>
                    </w:rPr>
                  </w:rPrChange>
                </w:rPr>
                <w:t xml:space="preserve"> </w:t>
              </w:r>
              <w:r w:rsidRPr="0079203F">
                <w:rPr>
                  <w:color w:val="000000"/>
                  <w:lang w:val="es-ES"/>
                  <w:rPrChange w:id="4708" w:author="Rodrigo García" w:date="2017-09-29T10:06:00Z">
                    <w:rPr>
                      <w:rFonts w:ascii="Monaco" w:hAnsi="Monaco" w:cs="Monaco"/>
                      <w:color w:val="000000"/>
                      <w:sz w:val="32"/>
                      <w:szCs w:val="32"/>
                      <w:lang w:val="en-US"/>
                    </w:rPr>
                  </w:rPrChange>
                </w:rPr>
                <w:t>Fecha</w:t>
              </w:r>
              <w:r w:rsidRPr="0079203F">
                <w:rPr>
                  <w:b/>
                  <w:bCs/>
                  <w:color w:val="000000"/>
                  <w:lang w:val="es-ES"/>
                  <w:rPrChange w:id="4709" w:author="Rodrigo García" w:date="2017-09-29T10:06:00Z">
                    <w:rPr>
                      <w:rFonts w:ascii="Monaco" w:hAnsi="Monaco" w:cs="Monaco"/>
                      <w:b/>
                      <w:bCs/>
                      <w:color w:val="000000"/>
                      <w:sz w:val="32"/>
                      <w:szCs w:val="32"/>
                      <w:lang w:val="en-US"/>
                    </w:rPr>
                  </w:rPrChange>
                </w:rPr>
                <w:t>);</w:t>
              </w:r>
            </w:ins>
          </w:p>
          <w:p w14:paraId="1D23F425" w14:textId="77777777" w:rsidR="00A47B4C" w:rsidRPr="00A47B4C" w:rsidRDefault="00A47B4C">
            <w:pPr>
              <w:rPr>
                <w:ins w:id="4710" w:author="Borja Gonzalez" w:date="2017-09-28T19:13:00Z"/>
                <w:lang w:val="en-US"/>
                <w:rPrChange w:id="4711" w:author="Borja Gonzalez" w:date="2017-09-28T19:13:00Z">
                  <w:rPr>
                    <w:ins w:id="4712" w:author="Borja Gonzalez" w:date="2017-09-28T19:13:00Z"/>
                    <w:rFonts w:ascii="Monaco" w:eastAsiaTheme="majorEastAsia" w:hAnsi="Monaco" w:cs="Monaco"/>
                    <w:color w:val="243F60" w:themeColor="accent1" w:themeShade="7F"/>
                    <w:sz w:val="32"/>
                    <w:szCs w:val="32"/>
                    <w:lang w:val="en-US"/>
                  </w:rPr>
                </w:rPrChange>
              </w:rPr>
              <w:pPrChange w:id="4713" w:author="GONZALEZ DIAZ, BORJA" w:date="2017-09-29T19:27:00Z">
                <w:pPr>
                  <w:keepNext/>
                  <w:keepLines/>
                  <w:widowControl w:val="0"/>
                  <w:autoSpaceDE w:val="0"/>
                  <w:autoSpaceDN w:val="0"/>
                  <w:adjustRightInd w:val="0"/>
                  <w:spacing w:before="200"/>
                  <w:outlineLvl w:val="4"/>
                </w:pPr>
              </w:pPrChange>
            </w:pPr>
            <w:ins w:id="4714" w:author="Borja Gonzalez" w:date="2017-09-28T19:13:00Z">
              <w:r w:rsidRPr="0079203F">
                <w:rPr>
                  <w:lang w:val="es-ES"/>
                  <w:rPrChange w:id="4715" w:author="Rodrigo García" w:date="2017-09-29T10:06:00Z">
                    <w:rPr>
                      <w:rFonts w:ascii="Monaco" w:hAnsi="Monaco" w:cs="Monaco"/>
                      <w:sz w:val="32"/>
                      <w:szCs w:val="32"/>
                      <w:lang w:val="en-US"/>
                    </w:rPr>
                  </w:rPrChange>
                </w:rPr>
                <w:t xml:space="preserve">                </w:t>
              </w:r>
              <w:r w:rsidRPr="0079203F">
                <w:rPr>
                  <w:lang w:val="es-ES"/>
                  <w:rPrChange w:id="4716" w:author="Rodrigo García" w:date="2017-09-29T10:06:00Z">
                    <w:rPr>
                      <w:rFonts w:ascii="Monaco" w:hAnsi="Monaco" w:cs="Monaco"/>
                      <w:sz w:val="32"/>
                      <w:szCs w:val="32"/>
                      <w:lang w:val="en-US"/>
                    </w:rPr>
                  </w:rPrChange>
                </w:rPr>
                <w:tab/>
              </w:r>
              <w:r w:rsidRPr="00A47B4C">
                <w:rPr>
                  <w:b/>
                  <w:bCs/>
                  <w:color w:val="000000"/>
                  <w:lang w:val="en-US"/>
                  <w:rPrChange w:id="4717"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pPr>
              <w:rPr>
                <w:ins w:id="4718" w:author="Borja Gonzalez" w:date="2017-09-28T19:13:00Z"/>
                <w:lang w:val="en-US"/>
                <w:rPrChange w:id="4719" w:author="Borja Gonzalez" w:date="2017-09-28T19:13:00Z">
                  <w:rPr>
                    <w:ins w:id="4720" w:author="Borja Gonzalez" w:date="2017-09-28T19:13:00Z"/>
                    <w:rFonts w:ascii="Monaco" w:eastAsiaTheme="majorEastAsia" w:hAnsi="Monaco" w:cs="Monaco"/>
                    <w:color w:val="243F60" w:themeColor="accent1" w:themeShade="7F"/>
                    <w:sz w:val="32"/>
                    <w:szCs w:val="32"/>
                    <w:lang w:val="en-US"/>
                  </w:rPr>
                </w:rPrChange>
              </w:rPr>
              <w:pPrChange w:id="4721" w:author="GONZALEZ DIAZ, BORJA" w:date="2017-09-29T19:27:00Z">
                <w:pPr>
                  <w:keepNext/>
                  <w:keepLines/>
                  <w:widowControl w:val="0"/>
                  <w:autoSpaceDE w:val="0"/>
                  <w:autoSpaceDN w:val="0"/>
                  <w:adjustRightInd w:val="0"/>
                  <w:spacing w:before="200"/>
                  <w:outlineLvl w:val="4"/>
                </w:pPr>
              </w:pPrChange>
            </w:pPr>
            <w:ins w:id="4722" w:author="Borja Gonzalez" w:date="2017-09-28T19:13:00Z">
              <w:r w:rsidRPr="00A47B4C">
                <w:rPr>
                  <w:lang w:val="en-US"/>
                  <w:rPrChange w:id="4723" w:author="Borja Gonzalez" w:date="2017-09-28T19:13:00Z">
                    <w:rPr>
                      <w:rFonts w:ascii="Monaco" w:hAnsi="Monaco" w:cs="Monaco"/>
                      <w:sz w:val="32"/>
                      <w:szCs w:val="32"/>
                      <w:lang w:val="en-US"/>
                    </w:rPr>
                  </w:rPrChange>
                </w:rPr>
                <w:t xml:space="preserve">        </w:t>
              </w:r>
              <w:r w:rsidRPr="00A47B4C">
                <w:rPr>
                  <w:lang w:val="en-US"/>
                  <w:rPrChange w:id="4724" w:author="Borja Gonzalez" w:date="2017-09-28T19:13:00Z">
                    <w:rPr>
                      <w:rFonts w:ascii="Monaco" w:hAnsi="Monaco" w:cs="Monaco"/>
                      <w:sz w:val="32"/>
                      <w:szCs w:val="32"/>
                      <w:lang w:val="en-US"/>
                    </w:rPr>
                  </w:rPrChange>
                </w:rPr>
                <w:tab/>
              </w:r>
              <w:r w:rsidRPr="00A47B4C">
                <w:rPr>
                  <w:lang w:val="en-US"/>
                  <w:rPrChange w:id="4725" w:author="Borja Gonzalez" w:date="2017-09-28T19:13:00Z">
                    <w:rPr>
                      <w:rFonts w:ascii="Monaco" w:hAnsi="Monaco" w:cs="Monaco"/>
                      <w:sz w:val="32"/>
                      <w:szCs w:val="32"/>
                      <w:lang w:val="en-US"/>
                    </w:rPr>
                  </w:rPrChange>
                </w:rPr>
                <w:tab/>
              </w:r>
              <w:r w:rsidRPr="00A47B4C">
                <w:rPr>
                  <w:lang w:val="en-US"/>
                  <w:rPrChange w:id="4726" w:author="Borja Gonzalez" w:date="2017-09-28T19:13:00Z">
                    <w:rPr>
                      <w:rFonts w:ascii="Monaco" w:hAnsi="Monaco" w:cs="Monaco"/>
                      <w:sz w:val="32"/>
                      <w:szCs w:val="32"/>
                      <w:lang w:val="en-US"/>
                    </w:rPr>
                  </w:rPrChange>
                </w:rPr>
                <w:tab/>
              </w:r>
              <w:r w:rsidRPr="00A47B4C">
                <w:rPr>
                  <w:b/>
                  <w:bCs/>
                  <w:color w:val="000000"/>
                  <w:lang w:val="en-US"/>
                  <w:rPrChange w:id="4727"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pPr>
              <w:rPr>
                <w:ins w:id="4728" w:author="Borja Gonzalez" w:date="2017-09-28T19:13:00Z"/>
                <w:lang w:val="en-US"/>
                <w:rPrChange w:id="4729" w:author="Borja Gonzalez" w:date="2017-09-28T19:13:00Z">
                  <w:rPr>
                    <w:ins w:id="4730" w:author="Borja Gonzalez" w:date="2017-09-28T19:13:00Z"/>
                    <w:rFonts w:ascii="Monaco" w:eastAsiaTheme="majorEastAsia" w:hAnsi="Monaco" w:cs="Monaco"/>
                    <w:color w:val="243F60" w:themeColor="accent1" w:themeShade="7F"/>
                    <w:sz w:val="32"/>
                    <w:szCs w:val="32"/>
                    <w:lang w:val="en-US"/>
                  </w:rPr>
                </w:rPrChange>
              </w:rPr>
              <w:pPrChange w:id="4731" w:author="GONZALEZ DIAZ, BORJA" w:date="2017-09-29T19:27:00Z">
                <w:pPr>
                  <w:keepNext/>
                  <w:keepLines/>
                  <w:widowControl w:val="0"/>
                  <w:autoSpaceDE w:val="0"/>
                  <w:autoSpaceDN w:val="0"/>
                  <w:adjustRightInd w:val="0"/>
                  <w:spacing w:before="200"/>
                  <w:outlineLvl w:val="4"/>
                </w:pPr>
              </w:pPrChange>
            </w:pPr>
            <w:ins w:id="4732" w:author="Borja Gonzalez" w:date="2017-09-28T19:13:00Z">
              <w:r w:rsidRPr="00A47B4C">
                <w:rPr>
                  <w:lang w:val="en-US"/>
                  <w:rPrChange w:id="4733" w:author="Borja Gonzalez" w:date="2017-09-28T19:13:00Z">
                    <w:rPr>
                      <w:rFonts w:ascii="Monaco" w:hAnsi="Monaco" w:cs="Monaco"/>
                      <w:sz w:val="32"/>
                      <w:szCs w:val="32"/>
                      <w:lang w:val="en-US"/>
                    </w:rPr>
                  </w:rPrChange>
                </w:rPr>
                <w:t xml:space="preserve">    </w:t>
              </w:r>
              <w:r w:rsidRPr="00A47B4C">
                <w:rPr>
                  <w:lang w:val="en-US"/>
                  <w:rPrChange w:id="4734" w:author="Borja Gonzalez" w:date="2017-09-28T19:13:00Z">
                    <w:rPr>
                      <w:rFonts w:ascii="Monaco" w:hAnsi="Monaco" w:cs="Monaco"/>
                      <w:sz w:val="32"/>
                      <w:szCs w:val="32"/>
                      <w:lang w:val="en-US"/>
                    </w:rPr>
                  </w:rPrChange>
                </w:rPr>
                <w:tab/>
              </w:r>
              <w:r w:rsidRPr="00A47B4C">
                <w:rPr>
                  <w:lang w:val="en-US"/>
                  <w:rPrChange w:id="4735" w:author="Borja Gonzalez" w:date="2017-09-28T19:13:00Z">
                    <w:rPr>
                      <w:rFonts w:ascii="Monaco" w:hAnsi="Monaco" w:cs="Monaco"/>
                      <w:sz w:val="32"/>
                      <w:szCs w:val="32"/>
                      <w:lang w:val="en-US"/>
                    </w:rPr>
                  </w:rPrChange>
                </w:rPr>
                <w:tab/>
              </w:r>
              <w:r w:rsidRPr="00A47B4C">
                <w:rPr>
                  <w:lang w:val="en-US"/>
                  <w:rPrChange w:id="4736" w:author="Borja Gonzalez" w:date="2017-09-28T19:13:00Z">
                    <w:rPr>
                      <w:rFonts w:ascii="Monaco" w:hAnsi="Monaco" w:cs="Monaco"/>
                      <w:sz w:val="32"/>
                      <w:szCs w:val="32"/>
                      <w:lang w:val="en-US"/>
                    </w:rPr>
                  </w:rPrChange>
                </w:rPr>
                <w:tab/>
              </w:r>
              <w:r w:rsidRPr="00A47B4C">
                <w:rPr>
                  <w:b/>
                  <w:bCs/>
                  <w:color w:val="000000"/>
                  <w:lang w:val="en-US"/>
                  <w:rPrChange w:id="4737"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pPr>
              <w:rPr>
                <w:ins w:id="4738" w:author="Borja Gonzalez" w:date="2017-09-28T19:13:00Z"/>
                <w:lang w:val="en-US"/>
                <w:rPrChange w:id="4739" w:author="Borja Gonzalez" w:date="2017-09-28T19:13:00Z">
                  <w:rPr>
                    <w:ins w:id="4740" w:author="Borja Gonzalez" w:date="2017-09-28T19:13:00Z"/>
                    <w:rFonts w:ascii="Monaco" w:eastAsiaTheme="majorEastAsia" w:hAnsi="Monaco" w:cs="Monaco"/>
                    <w:color w:val="243F60" w:themeColor="accent1" w:themeShade="7F"/>
                    <w:sz w:val="32"/>
                    <w:szCs w:val="32"/>
                    <w:lang w:val="en-US"/>
                  </w:rPr>
                </w:rPrChange>
              </w:rPr>
              <w:pPrChange w:id="4741" w:author="GONZALEZ DIAZ, BORJA" w:date="2017-09-29T19:27:00Z">
                <w:pPr>
                  <w:keepNext/>
                  <w:keepLines/>
                  <w:widowControl w:val="0"/>
                  <w:autoSpaceDE w:val="0"/>
                  <w:autoSpaceDN w:val="0"/>
                  <w:adjustRightInd w:val="0"/>
                  <w:spacing w:before="200"/>
                  <w:outlineLvl w:val="4"/>
                </w:pPr>
              </w:pPrChange>
            </w:pPr>
            <w:ins w:id="4742" w:author="Borja Gonzalez" w:date="2017-09-28T19:13:00Z">
              <w:r w:rsidRPr="00A47B4C">
                <w:rPr>
                  <w:lang w:val="en-US"/>
                  <w:rPrChange w:id="4743" w:author="Borja Gonzalez" w:date="2017-09-28T19:13:00Z">
                    <w:rPr>
                      <w:rFonts w:ascii="Monaco" w:hAnsi="Monaco" w:cs="Monaco"/>
                      <w:sz w:val="32"/>
                      <w:szCs w:val="32"/>
                      <w:lang w:val="en-US"/>
                    </w:rPr>
                  </w:rPrChange>
                </w:rPr>
                <w:tab/>
              </w:r>
              <w:r w:rsidRPr="00A47B4C">
                <w:rPr>
                  <w:lang w:val="en-US"/>
                  <w:rPrChange w:id="4744" w:author="Borja Gonzalez" w:date="2017-09-28T19:13:00Z">
                    <w:rPr>
                      <w:rFonts w:ascii="Monaco" w:hAnsi="Monaco" w:cs="Monaco"/>
                      <w:sz w:val="32"/>
                      <w:szCs w:val="32"/>
                      <w:lang w:val="en-US"/>
                    </w:rPr>
                  </w:rPrChange>
                </w:rPr>
                <w:tab/>
              </w:r>
              <w:r w:rsidRPr="00A47B4C">
                <w:rPr>
                  <w:lang w:val="en-US"/>
                  <w:rPrChange w:id="4745" w:author="Borja Gonzalez" w:date="2017-09-28T19:13:00Z">
                    <w:rPr>
                      <w:rFonts w:ascii="Monaco" w:hAnsi="Monaco" w:cs="Monaco"/>
                      <w:sz w:val="32"/>
                      <w:szCs w:val="32"/>
                      <w:lang w:val="en-US"/>
                    </w:rPr>
                  </w:rPrChange>
                </w:rPr>
                <w:tab/>
              </w:r>
              <w:r w:rsidRPr="00A47B4C">
                <w:rPr>
                  <w:b/>
                  <w:bCs/>
                  <w:color w:val="000000"/>
                  <w:lang w:val="en-US"/>
                  <w:rPrChange w:id="4746"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pPr>
              <w:rPr>
                <w:ins w:id="4747" w:author="Borja Gonzalez" w:date="2017-09-28T19:13:00Z"/>
                <w:lang w:val="en-US"/>
                <w:rPrChange w:id="4748" w:author="Borja Gonzalez" w:date="2017-09-28T19:13:00Z">
                  <w:rPr>
                    <w:ins w:id="4749" w:author="Borja Gonzalez" w:date="2017-09-28T19:13:00Z"/>
                    <w:rFonts w:ascii="Monaco" w:eastAsiaTheme="majorEastAsia" w:hAnsi="Monaco" w:cs="Monaco"/>
                    <w:color w:val="243F60" w:themeColor="accent1" w:themeShade="7F"/>
                    <w:sz w:val="32"/>
                    <w:szCs w:val="32"/>
                    <w:lang w:val="en-US"/>
                  </w:rPr>
                </w:rPrChange>
              </w:rPr>
              <w:pPrChange w:id="4750" w:author="GONZALEZ DIAZ, BORJA" w:date="2017-09-29T19:27:00Z">
                <w:pPr>
                  <w:keepNext/>
                  <w:keepLines/>
                  <w:widowControl w:val="0"/>
                  <w:autoSpaceDE w:val="0"/>
                  <w:autoSpaceDN w:val="0"/>
                  <w:adjustRightInd w:val="0"/>
                  <w:spacing w:before="200"/>
                  <w:outlineLvl w:val="4"/>
                </w:pPr>
              </w:pPrChange>
            </w:pPr>
            <w:ins w:id="4751" w:author="Borja Gonzalez" w:date="2017-09-28T19:13:00Z">
              <w:r w:rsidRPr="00A47B4C">
                <w:rPr>
                  <w:lang w:val="en-US"/>
                  <w:rPrChange w:id="4752" w:author="Borja Gonzalez" w:date="2017-09-28T19:13:00Z">
                    <w:rPr>
                      <w:rFonts w:ascii="Monaco" w:hAnsi="Monaco" w:cs="Monaco"/>
                      <w:sz w:val="32"/>
                      <w:szCs w:val="32"/>
                      <w:lang w:val="en-US"/>
                    </w:rPr>
                  </w:rPrChange>
                </w:rPr>
                <w:tab/>
              </w:r>
              <w:r w:rsidRPr="00A47B4C">
                <w:rPr>
                  <w:lang w:val="en-US"/>
                  <w:rPrChange w:id="4753" w:author="Borja Gonzalez" w:date="2017-09-28T19:13:00Z">
                    <w:rPr>
                      <w:rFonts w:ascii="Monaco" w:hAnsi="Monaco" w:cs="Monaco"/>
                      <w:sz w:val="32"/>
                      <w:szCs w:val="32"/>
                      <w:lang w:val="en-US"/>
                    </w:rPr>
                  </w:rPrChange>
                </w:rPr>
                <w:tab/>
              </w:r>
              <w:r w:rsidRPr="00A47B4C">
                <w:rPr>
                  <w:lang w:val="en-US"/>
                  <w:rPrChange w:id="4754" w:author="Borja Gonzalez" w:date="2017-09-28T19:13:00Z">
                    <w:rPr>
                      <w:rFonts w:ascii="Monaco" w:hAnsi="Monaco" w:cs="Monaco"/>
                      <w:sz w:val="32"/>
                      <w:szCs w:val="32"/>
                      <w:lang w:val="en-US"/>
                    </w:rPr>
                  </w:rPrChange>
                </w:rPr>
                <w:tab/>
              </w:r>
              <w:r w:rsidRPr="00A47B4C">
                <w:rPr>
                  <w:b/>
                  <w:bCs/>
                  <w:lang w:val="en-US"/>
                  <w:rPrChange w:id="4755" w:author="Borja Gonzalez" w:date="2017-09-28T19:13:00Z">
                    <w:rPr>
                      <w:rFonts w:ascii="Monaco" w:hAnsi="Monaco" w:cs="Monaco"/>
                      <w:b/>
                      <w:bCs/>
                      <w:color w:val="204A87"/>
                      <w:sz w:val="32"/>
                      <w:szCs w:val="32"/>
                      <w:lang w:val="en-US"/>
                    </w:rPr>
                  </w:rPrChange>
                </w:rPr>
                <w:t>if</w:t>
              </w:r>
              <w:r w:rsidRPr="00A47B4C">
                <w:rPr>
                  <w:lang w:val="en-US"/>
                  <w:rPrChange w:id="4756" w:author="Borja Gonzalez" w:date="2017-09-28T19:13:00Z">
                    <w:rPr>
                      <w:rFonts w:ascii="Monaco" w:hAnsi="Monaco" w:cs="Monaco"/>
                      <w:sz w:val="32"/>
                      <w:szCs w:val="32"/>
                      <w:lang w:val="en-US"/>
                    </w:rPr>
                  </w:rPrChange>
                </w:rPr>
                <w:t xml:space="preserve"> </w:t>
              </w:r>
              <w:r w:rsidRPr="00A47B4C">
                <w:rPr>
                  <w:b/>
                  <w:bCs/>
                  <w:color w:val="000000"/>
                  <w:lang w:val="en-US"/>
                  <w:rPrChange w:id="4757" w:author="Borja Gonzalez" w:date="2017-09-28T19:13:00Z">
                    <w:rPr>
                      <w:rFonts w:ascii="Monaco" w:hAnsi="Monaco" w:cs="Monaco"/>
                      <w:b/>
                      <w:bCs/>
                      <w:color w:val="000000"/>
                      <w:sz w:val="32"/>
                      <w:szCs w:val="32"/>
                      <w:lang w:val="en-US"/>
                    </w:rPr>
                  </w:rPrChange>
                </w:rPr>
                <w:t>(</w:t>
              </w:r>
              <w:r w:rsidRPr="00A47B4C">
                <w:rPr>
                  <w:color w:val="000000"/>
                  <w:lang w:val="en-US"/>
                  <w:rPrChange w:id="4758" w:author="Borja Gonzalez" w:date="2017-09-28T19:13:00Z">
                    <w:rPr>
                      <w:rFonts w:ascii="Monaco" w:hAnsi="Monaco" w:cs="Monaco"/>
                      <w:color w:val="000000"/>
                      <w:sz w:val="32"/>
                      <w:szCs w:val="32"/>
                      <w:lang w:val="en-US"/>
                    </w:rPr>
                  </w:rPrChange>
                </w:rPr>
                <w:t>fileInput</w:t>
              </w:r>
              <w:r w:rsidRPr="00A47B4C">
                <w:rPr>
                  <w:b/>
                  <w:bCs/>
                  <w:color w:val="000000"/>
                  <w:lang w:val="en-US"/>
                  <w:rPrChange w:id="4759" w:author="Borja Gonzalez" w:date="2017-09-28T19:13:00Z">
                    <w:rPr>
                      <w:rFonts w:ascii="Monaco" w:hAnsi="Monaco" w:cs="Monaco"/>
                      <w:b/>
                      <w:bCs/>
                      <w:color w:val="000000"/>
                      <w:sz w:val="32"/>
                      <w:szCs w:val="32"/>
                      <w:lang w:val="en-US"/>
                    </w:rPr>
                  </w:rPrChange>
                </w:rPr>
                <w:t>.</w:t>
              </w:r>
              <w:r w:rsidRPr="00A47B4C">
                <w:rPr>
                  <w:color w:val="000000"/>
                  <w:lang w:val="en-US"/>
                  <w:rPrChange w:id="4760" w:author="Borja Gonzalez" w:date="2017-09-28T19:13:00Z">
                    <w:rPr>
                      <w:rFonts w:ascii="Monaco" w:hAnsi="Monaco" w:cs="Monaco"/>
                      <w:color w:val="000000"/>
                      <w:sz w:val="32"/>
                      <w:szCs w:val="32"/>
                      <w:lang w:val="en-US"/>
                    </w:rPr>
                  </w:rPrChange>
                </w:rPr>
                <w:t>files</w:t>
              </w:r>
              <w:r w:rsidRPr="00A47B4C">
                <w:rPr>
                  <w:b/>
                  <w:bCs/>
                  <w:color w:val="000000"/>
                  <w:lang w:val="en-US"/>
                  <w:rPrChange w:id="4761" w:author="Borja Gonzalez" w:date="2017-09-28T19:13:00Z">
                    <w:rPr>
                      <w:rFonts w:ascii="Monaco" w:hAnsi="Monaco" w:cs="Monaco"/>
                      <w:b/>
                      <w:bCs/>
                      <w:color w:val="000000"/>
                      <w:sz w:val="32"/>
                      <w:szCs w:val="32"/>
                      <w:lang w:val="en-US"/>
                    </w:rPr>
                  </w:rPrChange>
                </w:rPr>
                <w:t>[</w:t>
              </w:r>
              <w:r w:rsidRPr="00A47B4C">
                <w:rPr>
                  <w:b/>
                  <w:bCs/>
                  <w:color w:val="0000CF"/>
                  <w:lang w:val="en-US"/>
                  <w:rPrChange w:id="4762" w:author="Borja Gonzalez" w:date="2017-09-28T19:13:00Z">
                    <w:rPr>
                      <w:rFonts w:ascii="Monaco" w:hAnsi="Monaco" w:cs="Monaco"/>
                      <w:b/>
                      <w:bCs/>
                      <w:color w:val="0000CF"/>
                      <w:sz w:val="32"/>
                      <w:szCs w:val="32"/>
                      <w:lang w:val="en-US"/>
                    </w:rPr>
                  </w:rPrChange>
                </w:rPr>
                <w:t>0</w:t>
              </w:r>
              <w:r w:rsidRPr="00A47B4C">
                <w:rPr>
                  <w:b/>
                  <w:bCs/>
                  <w:color w:val="000000"/>
                  <w:lang w:val="en-US"/>
                  <w:rPrChange w:id="4763" w:author="Borja Gonzalez" w:date="2017-09-28T19:13:00Z">
                    <w:rPr>
                      <w:rFonts w:ascii="Monaco" w:hAnsi="Monaco" w:cs="Monaco"/>
                      <w:b/>
                      <w:bCs/>
                      <w:color w:val="000000"/>
                      <w:sz w:val="32"/>
                      <w:szCs w:val="32"/>
                      <w:lang w:val="en-US"/>
                    </w:rPr>
                  </w:rPrChange>
                </w:rPr>
                <w:t>]</w:t>
              </w:r>
              <w:r w:rsidRPr="00A47B4C">
                <w:rPr>
                  <w:lang w:val="en-US"/>
                  <w:rPrChange w:id="4764" w:author="Borja Gonzalez" w:date="2017-09-28T19:13:00Z">
                    <w:rPr>
                      <w:rFonts w:ascii="Monaco" w:hAnsi="Monaco" w:cs="Monaco"/>
                      <w:sz w:val="32"/>
                      <w:szCs w:val="32"/>
                      <w:lang w:val="en-US"/>
                    </w:rPr>
                  </w:rPrChange>
                </w:rPr>
                <w:t xml:space="preserve"> </w:t>
              </w:r>
              <w:r w:rsidRPr="00A47B4C">
                <w:rPr>
                  <w:b/>
                  <w:bCs/>
                  <w:lang w:val="en-US"/>
                  <w:rPrChange w:id="4765" w:author="Borja Gonzalez" w:date="2017-09-28T19:13:00Z">
                    <w:rPr>
                      <w:rFonts w:ascii="Monaco" w:hAnsi="Monaco" w:cs="Monaco"/>
                      <w:b/>
                      <w:bCs/>
                      <w:color w:val="204A87"/>
                      <w:sz w:val="32"/>
                      <w:szCs w:val="32"/>
                      <w:lang w:val="en-US"/>
                    </w:rPr>
                  </w:rPrChange>
                </w:rPr>
                <w:t>instanceof</w:t>
              </w:r>
              <w:r w:rsidRPr="00A47B4C">
                <w:rPr>
                  <w:lang w:val="en-US"/>
                  <w:rPrChange w:id="4766" w:author="Borja Gonzalez" w:date="2017-09-28T19:13:00Z">
                    <w:rPr>
                      <w:rFonts w:ascii="Monaco" w:hAnsi="Monaco" w:cs="Monaco"/>
                      <w:sz w:val="32"/>
                      <w:szCs w:val="32"/>
                      <w:lang w:val="en-US"/>
                    </w:rPr>
                  </w:rPrChange>
                </w:rPr>
                <w:t xml:space="preserve"> </w:t>
              </w:r>
              <w:r w:rsidRPr="00A47B4C">
                <w:rPr>
                  <w:color w:val="000000"/>
                  <w:lang w:val="en-US"/>
                  <w:rPrChange w:id="4767" w:author="Borja Gonzalez" w:date="2017-09-28T19:13:00Z">
                    <w:rPr>
                      <w:rFonts w:ascii="Monaco" w:hAnsi="Monaco" w:cs="Monaco"/>
                      <w:color w:val="000000"/>
                      <w:sz w:val="32"/>
                      <w:szCs w:val="32"/>
                      <w:lang w:val="en-US"/>
                    </w:rPr>
                  </w:rPrChange>
                </w:rPr>
                <w:t>Blob</w:t>
              </w:r>
              <w:r w:rsidRPr="00A47B4C">
                <w:rPr>
                  <w:b/>
                  <w:bCs/>
                  <w:color w:val="000000"/>
                  <w:lang w:val="en-US"/>
                  <w:rPrChange w:id="4768"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pPr>
              <w:rPr>
                <w:ins w:id="4769" w:author="Borja Gonzalez" w:date="2017-09-28T19:13:00Z"/>
                <w:lang w:val="en-US"/>
                <w:rPrChange w:id="4770" w:author="Borja Gonzalez" w:date="2017-09-28T19:13:00Z">
                  <w:rPr>
                    <w:ins w:id="4771" w:author="Borja Gonzalez" w:date="2017-09-28T19:13:00Z"/>
                    <w:rFonts w:ascii="Monaco" w:eastAsiaTheme="majorEastAsia" w:hAnsi="Monaco" w:cs="Monaco"/>
                    <w:color w:val="243F60" w:themeColor="accent1" w:themeShade="7F"/>
                    <w:sz w:val="32"/>
                    <w:szCs w:val="32"/>
                    <w:lang w:val="en-US"/>
                  </w:rPr>
                </w:rPrChange>
              </w:rPr>
              <w:pPrChange w:id="4772" w:author="GONZALEZ DIAZ, BORJA" w:date="2017-09-29T19:27:00Z">
                <w:pPr>
                  <w:keepNext/>
                  <w:keepLines/>
                  <w:widowControl w:val="0"/>
                  <w:autoSpaceDE w:val="0"/>
                  <w:autoSpaceDN w:val="0"/>
                  <w:adjustRightInd w:val="0"/>
                  <w:spacing w:before="200"/>
                  <w:outlineLvl w:val="4"/>
                </w:pPr>
              </w:pPrChange>
            </w:pPr>
            <w:ins w:id="4773" w:author="Borja Gonzalez" w:date="2017-09-28T19:13:00Z">
              <w:r w:rsidRPr="00A47B4C">
                <w:rPr>
                  <w:lang w:val="en-US"/>
                  <w:rPrChange w:id="4774" w:author="Borja Gonzalez" w:date="2017-09-28T19:13:00Z">
                    <w:rPr>
                      <w:rFonts w:ascii="Monaco" w:hAnsi="Monaco" w:cs="Monaco"/>
                      <w:sz w:val="32"/>
                      <w:szCs w:val="32"/>
                      <w:lang w:val="en-US"/>
                    </w:rPr>
                  </w:rPrChange>
                </w:rPr>
                <w:tab/>
              </w:r>
              <w:r w:rsidRPr="00A47B4C">
                <w:rPr>
                  <w:lang w:val="en-US"/>
                  <w:rPrChange w:id="4775" w:author="Borja Gonzalez" w:date="2017-09-28T19:13:00Z">
                    <w:rPr>
                      <w:rFonts w:ascii="Monaco" w:hAnsi="Monaco" w:cs="Monaco"/>
                      <w:sz w:val="32"/>
                      <w:szCs w:val="32"/>
                      <w:lang w:val="en-US"/>
                    </w:rPr>
                  </w:rPrChange>
                </w:rPr>
                <w:tab/>
              </w:r>
              <w:r w:rsidRPr="00A47B4C">
                <w:rPr>
                  <w:lang w:val="en-US"/>
                  <w:rPrChange w:id="4776" w:author="Borja Gonzalez" w:date="2017-09-28T19:13:00Z">
                    <w:rPr>
                      <w:rFonts w:ascii="Monaco" w:hAnsi="Monaco" w:cs="Monaco"/>
                      <w:sz w:val="32"/>
                      <w:szCs w:val="32"/>
                      <w:lang w:val="en-US"/>
                    </w:rPr>
                  </w:rPrChange>
                </w:rPr>
                <w:tab/>
              </w:r>
              <w:r w:rsidRPr="00A47B4C">
                <w:rPr>
                  <w:lang w:val="en-US"/>
                  <w:rPrChange w:id="4777" w:author="Borja Gonzalez" w:date="2017-09-28T19:13:00Z">
                    <w:rPr>
                      <w:rFonts w:ascii="Monaco" w:hAnsi="Monaco" w:cs="Monaco"/>
                      <w:sz w:val="32"/>
                      <w:szCs w:val="32"/>
                      <w:lang w:val="en-US"/>
                    </w:rPr>
                  </w:rPrChange>
                </w:rPr>
                <w:tab/>
              </w:r>
              <w:r w:rsidRPr="00A47B4C">
                <w:rPr>
                  <w:color w:val="000000"/>
                  <w:lang w:val="en-US"/>
                  <w:rPrChange w:id="4778" w:author="Borja Gonzalez" w:date="2017-09-28T19:13:00Z">
                    <w:rPr>
                      <w:rFonts w:ascii="Monaco" w:hAnsi="Monaco" w:cs="Monaco"/>
                      <w:color w:val="000000"/>
                      <w:sz w:val="32"/>
                      <w:szCs w:val="32"/>
                      <w:lang w:val="en-US"/>
                    </w:rPr>
                  </w:rPrChange>
                </w:rPr>
                <w:t>reader</w:t>
              </w:r>
              <w:r w:rsidRPr="00A47B4C">
                <w:rPr>
                  <w:b/>
                  <w:bCs/>
                  <w:color w:val="000000"/>
                  <w:lang w:val="en-US"/>
                  <w:rPrChange w:id="4779" w:author="Borja Gonzalez" w:date="2017-09-28T19:13:00Z">
                    <w:rPr>
                      <w:rFonts w:ascii="Monaco" w:hAnsi="Monaco" w:cs="Monaco"/>
                      <w:b/>
                      <w:bCs/>
                      <w:color w:val="000000"/>
                      <w:sz w:val="32"/>
                      <w:szCs w:val="32"/>
                      <w:lang w:val="en-US"/>
                    </w:rPr>
                  </w:rPrChange>
                </w:rPr>
                <w:t>.</w:t>
              </w:r>
              <w:r w:rsidRPr="00A47B4C">
                <w:rPr>
                  <w:color w:val="000000"/>
                  <w:lang w:val="en-US"/>
                  <w:rPrChange w:id="4780" w:author="Borja Gonzalez" w:date="2017-09-28T19:13:00Z">
                    <w:rPr>
                      <w:rFonts w:ascii="Monaco" w:hAnsi="Monaco" w:cs="Monaco"/>
                      <w:color w:val="000000"/>
                      <w:sz w:val="32"/>
                      <w:szCs w:val="32"/>
                      <w:lang w:val="en-US"/>
                    </w:rPr>
                  </w:rPrChange>
                </w:rPr>
                <w:t>readAsBinaryString</w:t>
              </w:r>
              <w:r w:rsidRPr="00A47B4C">
                <w:rPr>
                  <w:b/>
                  <w:bCs/>
                  <w:color w:val="000000"/>
                  <w:lang w:val="en-US"/>
                  <w:rPrChange w:id="4781" w:author="Borja Gonzalez" w:date="2017-09-28T19:13:00Z">
                    <w:rPr>
                      <w:rFonts w:ascii="Monaco" w:hAnsi="Monaco" w:cs="Monaco"/>
                      <w:b/>
                      <w:bCs/>
                      <w:color w:val="000000"/>
                      <w:sz w:val="32"/>
                      <w:szCs w:val="32"/>
                      <w:lang w:val="en-US"/>
                    </w:rPr>
                  </w:rPrChange>
                </w:rPr>
                <w:t>(</w:t>
              </w:r>
              <w:r w:rsidRPr="00A47B4C">
                <w:rPr>
                  <w:color w:val="000000"/>
                  <w:lang w:val="en-US"/>
                  <w:rPrChange w:id="4782" w:author="Borja Gonzalez" w:date="2017-09-28T19:13:00Z">
                    <w:rPr>
                      <w:rFonts w:ascii="Monaco" w:hAnsi="Monaco" w:cs="Monaco"/>
                      <w:color w:val="000000"/>
                      <w:sz w:val="32"/>
                      <w:szCs w:val="32"/>
                      <w:lang w:val="en-US"/>
                    </w:rPr>
                  </w:rPrChange>
                </w:rPr>
                <w:t>fileInput</w:t>
              </w:r>
              <w:r w:rsidRPr="00A47B4C">
                <w:rPr>
                  <w:b/>
                  <w:bCs/>
                  <w:color w:val="000000"/>
                  <w:lang w:val="en-US"/>
                  <w:rPrChange w:id="4783" w:author="Borja Gonzalez" w:date="2017-09-28T19:13:00Z">
                    <w:rPr>
                      <w:rFonts w:ascii="Monaco" w:hAnsi="Monaco" w:cs="Monaco"/>
                      <w:b/>
                      <w:bCs/>
                      <w:color w:val="000000"/>
                      <w:sz w:val="32"/>
                      <w:szCs w:val="32"/>
                      <w:lang w:val="en-US"/>
                    </w:rPr>
                  </w:rPrChange>
                </w:rPr>
                <w:t>.</w:t>
              </w:r>
              <w:r w:rsidRPr="00A47B4C">
                <w:rPr>
                  <w:color w:val="000000"/>
                  <w:lang w:val="en-US"/>
                  <w:rPrChange w:id="4784" w:author="Borja Gonzalez" w:date="2017-09-28T19:13:00Z">
                    <w:rPr>
                      <w:rFonts w:ascii="Monaco" w:hAnsi="Monaco" w:cs="Monaco"/>
                      <w:color w:val="000000"/>
                      <w:sz w:val="32"/>
                      <w:szCs w:val="32"/>
                      <w:lang w:val="en-US"/>
                    </w:rPr>
                  </w:rPrChange>
                </w:rPr>
                <w:t>files</w:t>
              </w:r>
              <w:r w:rsidRPr="00A47B4C">
                <w:rPr>
                  <w:b/>
                  <w:bCs/>
                  <w:color w:val="000000"/>
                  <w:lang w:val="en-US"/>
                  <w:rPrChange w:id="4785" w:author="Borja Gonzalez" w:date="2017-09-28T19:13:00Z">
                    <w:rPr>
                      <w:rFonts w:ascii="Monaco" w:hAnsi="Monaco" w:cs="Monaco"/>
                      <w:b/>
                      <w:bCs/>
                      <w:color w:val="000000"/>
                      <w:sz w:val="32"/>
                      <w:szCs w:val="32"/>
                      <w:lang w:val="en-US"/>
                    </w:rPr>
                  </w:rPrChange>
                </w:rPr>
                <w:t>[</w:t>
              </w:r>
              <w:r w:rsidRPr="00A47B4C">
                <w:rPr>
                  <w:b/>
                  <w:bCs/>
                  <w:color w:val="0000CF"/>
                  <w:lang w:val="en-US"/>
                  <w:rPrChange w:id="4786" w:author="Borja Gonzalez" w:date="2017-09-28T19:13:00Z">
                    <w:rPr>
                      <w:rFonts w:ascii="Monaco" w:hAnsi="Monaco" w:cs="Monaco"/>
                      <w:b/>
                      <w:bCs/>
                      <w:color w:val="0000CF"/>
                      <w:sz w:val="32"/>
                      <w:szCs w:val="32"/>
                      <w:lang w:val="en-US"/>
                    </w:rPr>
                  </w:rPrChange>
                </w:rPr>
                <w:t>0</w:t>
              </w:r>
              <w:r w:rsidRPr="00A47B4C">
                <w:rPr>
                  <w:b/>
                  <w:bCs/>
                  <w:color w:val="000000"/>
                  <w:lang w:val="en-US"/>
                  <w:rPrChange w:id="4787"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pPr>
              <w:rPr>
                <w:ins w:id="4788" w:author="Borja Gonzalez" w:date="2017-09-28T19:13:00Z"/>
                <w:lang w:val="en-US"/>
                <w:rPrChange w:id="4789" w:author="Borja Gonzalez" w:date="2017-09-28T19:13:00Z">
                  <w:rPr>
                    <w:ins w:id="4790" w:author="Borja Gonzalez" w:date="2017-09-28T19:13:00Z"/>
                    <w:rFonts w:ascii="Monaco" w:eastAsiaTheme="majorEastAsia" w:hAnsi="Monaco" w:cs="Monaco"/>
                    <w:color w:val="243F60" w:themeColor="accent1" w:themeShade="7F"/>
                    <w:sz w:val="32"/>
                    <w:szCs w:val="32"/>
                    <w:lang w:val="en-US"/>
                  </w:rPr>
                </w:rPrChange>
              </w:rPr>
              <w:pPrChange w:id="4791" w:author="GONZALEZ DIAZ, BORJA" w:date="2017-09-29T19:27:00Z">
                <w:pPr>
                  <w:keepNext/>
                  <w:keepLines/>
                  <w:widowControl w:val="0"/>
                  <w:autoSpaceDE w:val="0"/>
                  <w:autoSpaceDN w:val="0"/>
                  <w:adjustRightInd w:val="0"/>
                  <w:spacing w:before="200"/>
                  <w:outlineLvl w:val="4"/>
                </w:pPr>
              </w:pPrChange>
            </w:pPr>
            <w:ins w:id="4792" w:author="Borja Gonzalez" w:date="2017-09-28T19:13:00Z">
              <w:r w:rsidRPr="00A47B4C">
                <w:rPr>
                  <w:lang w:val="en-US"/>
                  <w:rPrChange w:id="4793" w:author="Borja Gonzalez" w:date="2017-09-28T19:13:00Z">
                    <w:rPr>
                      <w:rFonts w:ascii="Monaco" w:hAnsi="Monaco" w:cs="Monaco"/>
                      <w:sz w:val="32"/>
                      <w:szCs w:val="32"/>
                      <w:lang w:val="en-US"/>
                    </w:rPr>
                  </w:rPrChange>
                </w:rPr>
                <w:tab/>
              </w:r>
              <w:r w:rsidRPr="00A47B4C">
                <w:rPr>
                  <w:lang w:val="en-US"/>
                  <w:rPrChange w:id="4794" w:author="Borja Gonzalez" w:date="2017-09-28T19:13:00Z">
                    <w:rPr>
                      <w:rFonts w:ascii="Monaco" w:hAnsi="Monaco" w:cs="Monaco"/>
                      <w:sz w:val="32"/>
                      <w:szCs w:val="32"/>
                      <w:lang w:val="en-US"/>
                    </w:rPr>
                  </w:rPrChange>
                </w:rPr>
                <w:tab/>
              </w:r>
              <w:r w:rsidRPr="00A47B4C">
                <w:rPr>
                  <w:lang w:val="en-US"/>
                  <w:rPrChange w:id="4795" w:author="Borja Gonzalez" w:date="2017-09-28T19:13:00Z">
                    <w:rPr>
                      <w:rFonts w:ascii="Monaco" w:hAnsi="Monaco" w:cs="Monaco"/>
                      <w:sz w:val="32"/>
                      <w:szCs w:val="32"/>
                      <w:lang w:val="en-US"/>
                    </w:rPr>
                  </w:rPrChange>
                </w:rPr>
                <w:tab/>
              </w:r>
              <w:r w:rsidRPr="00A47B4C">
                <w:rPr>
                  <w:b/>
                  <w:bCs/>
                  <w:color w:val="000000"/>
                  <w:lang w:val="en-US"/>
                  <w:rPrChange w:id="4796" w:author="Borja Gonzalez" w:date="2017-09-28T19:13:00Z">
                    <w:rPr>
                      <w:rFonts w:ascii="Monaco" w:hAnsi="Monaco" w:cs="Monaco"/>
                      <w:b/>
                      <w:bCs/>
                      <w:color w:val="000000"/>
                      <w:sz w:val="32"/>
                      <w:szCs w:val="32"/>
                      <w:lang w:val="en-US"/>
                    </w:rPr>
                  </w:rPrChange>
                </w:rPr>
                <w:t>}</w:t>
              </w:r>
            </w:ins>
          </w:p>
          <w:p w14:paraId="0BBDB99A" w14:textId="77777777" w:rsidR="00A47B4C" w:rsidRPr="00683B90" w:rsidRDefault="00A47B4C">
            <w:pPr>
              <w:rPr>
                <w:ins w:id="4797" w:author="Borja Gonzalez" w:date="2017-09-28T19:13:00Z"/>
                <w:rPrChange w:id="4798" w:author="GONZALEZ DIAZ, BORJA" w:date="2017-09-29T19:44:00Z">
                  <w:rPr>
                    <w:ins w:id="4799" w:author="Borja Gonzalez" w:date="2017-09-28T19:13:00Z"/>
                    <w:rFonts w:ascii="Monaco" w:eastAsiaTheme="majorEastAsia" w:hAnsi="Monaco" w:cs="Monaco"/>
                    <w:color w:val="243F60" w:themeColor="accent1" w:themeShade="7F"/>
                    <w:sz w:val="32"/>
                    <w:szCs w:val="32"/>
                    <w:lang w:val="en-US"/>
                  </w:rPr>
                </w:rPrChange>
              </w:rPr>
              <w:pPrChange w:id="4800" w:author="GONZALEZ DIAZ, BORJA" w:date="2017-09-29T19:27:00Z">
                <w:pPr>
                  <w:keepNext/>
                  <w:keepLines/>
                  <w:widowControl w:val="0"/>
                  <w:autoSpaceDE w:val="0"/>
                  <w:autoSpaceDN w:val="0"/>
                  <w:adjustRightInd w:val="0"/>
                  <w:spacing w:before="200"/>
                  <w:outlineLvl w:val="4"/>
                </w:pPr>
              </w:pPrChange>
            </w:pPr>
            <w:ins w:id="4801" w:author="Borja Gonzalez" w:date="2017-09-28T19:13:00Z">
              <w:r w:rsidRPr="00A47B4C">
                <w:rPr>
                  <w:lang w:val="en-US"/>
                  <w:rPrChange w:id="4802" w:author="Borja Gonzalez" w:date="2017-09-28T19:13:00Z">
                    <w:rPr>
                      <w:rFonts w:ascii="Monaco" w:hAnsi="Monaco" w:cs="Monaco"/>
                      <w:sz w:val="32"/>
                      <w:szCs w:val="32"/>
                      <w:lang w:val="en-US"/>
                    </w:rPr>
                  </w:rPrChange>
                </w:rPr>
                <w:tab/>
              </w:r>
              <w:r w:rsidRPr="00A47B4C">
                <w:rPr>
                  <w:lang w:val="en-US"/>
                  <w:rPrChange w:id="4803" w:author="Borja Gonzalez" w:date="2017-09-28T19:13:00Z">
                    <w:rPr>
                      <w:rFonts w:ascii="Monaco" w:hAnsi="Monaco" w:cs="Monaco"/>
                      <w:sz w:val="32"/>
                      <w:szCs w:val="32"/>
                      <w:lang w:val="en-US"/>
                    </w:rPr>
                  </w:rPrChange>
                </w:rPr>
                <w:tab/>
              </w:r>
              <w:r w:rsidRPr="00A47B4C">
                <w:rPr>
                  <w:lang w:val="en-US"/>
                  <w:rPrChange w:id="4804" w:author="Borja Gonzalez" w:date="2017-09-28T19:13:00Z">
                    <w:rPr>
                      <w:rFonts w:ascii="Monaco" w:hAnsi="Monaco" w:cs="Monaco"/>
                      <w:sz w:val="32"/>
                      <w:szCs w:val="32"/>
                      <w:lang w:val="en-US"/>
                    </w:rPr>
                  </w:rPrChange>
                </w:rPr>
                <w:tab/>
              </w:r>
              <w:r w:rsidRPr="00683B90">
                <w:rPr>
                  <w:b/>
                  <w:bCs/>
                  <w:rPrChange w:id="4805" w:author="GONZALEZ DIAZ, BORJA" w:date="2017-09-29T19:44:00Z">
                    <w:rPr>
                      <w:rFonts w:ascii="Monaco" w:hAnsi="Monaco" w:cs="Monaco"/>
                      <w:b/>
                      <w:bCs/>
                      <w:color w:val="204A87"/>
                      <w:sz w:val="32"/>
                      <w:szCs w:val="32"/>
                      <w:lang w:val="en-US"/>
                    </w:rPr>
                  </w:rPrChange>
                </w:rPr>
                <w:t>else</w:t>
              </w:r>
              <w:r w:rsidRPr="00683B90">
                <w:rPr>
                  <w:b/>
                  <w:bCs/>
                  <w:color w:val="000000"/>
                  <w:rPrChange w:id="4806" w:author="GONZALEZ DIAZ, BORJA" w:date="2017-09-29T19:44:00Z">
                    <w:rPr>
                      <w:rFonts w:ascii="Monaco" w:hAnsi="Monaco" w:cs="Monaco"/>
                      <w:b/>
                      <w:bCs/>
                      <w:color w:val="000000"/>
                      <w:sz w:val="32"/>
                      <w:szCs w:val="32"/>
                      <w:lang w:val="en-US"/>
                    </w:rPr>
                  </w:rPrChange>
                </w:rPr>
                <w:t>{</w:t>
              </w:r>
            </w:ins>
          </w:p>
          <w:p w14:paraId="0885F36F" w14:textId="77777777" w:rsidR="00A47B4C" w:rsidRPr="00683B90" w:rsidRDefault="00A47B4C">
            <w:pPr>
              <w:rPr>
                <w:ins w:id="4807" w:author="Borja Gonzalez" w:date="2017-09-28T19:13:00Z"/>
                <w:rPrChange w:id="4808" w:author="GONZALEZ DIAZ, BORJA" w:date="2017-09-29T19:44:00Z">
                  <w:rPr>
                    <w:ins w:id="4809" w:author="Borja Gonzalez" w:date="2017-09-28T19:13:00Z"/>
                    <w:rFonts w:ascii="Monaco" w:eastAsiaTheme="majorEastAsia" w:hAnsi="Monaco" w:cs="Monaco"/>
                    <w:color w:val="243F60" w:themeColor="accent1" w:themeShade="7F"/>
                    <w:sz w:val="32"/>
                    <w:szCs w:val="32"/>
                    <w:lang w:val="en-US"/>
                  </w:rPr>
                </w:rPrChange>
              </w:rPr>
              <w:pPrChange w:id="4810" w:author="GONZALEZ DIAZ, BORJA" w:date="2017-09-29T19:27:00Z">
                <w:pPr>
                  <w:keepNext/>
                  <w:keepLines/>
                  <w:widowControl w:val="0"/>
                  <w:autoSpaceDE w:val="0"/>
                  <w:autoSpaceDN w:val="0"/>
                  <w:adjustRightInd w:val="0"/>
                  <w:spacing w:before="200"/>
                  <w:outlineLvl w:val="4"/>
                </w:pPr>
              </w:pPrChange>
            </w:pPr>
            <w:ins w:id="4811" w:author="Borja Gonzalez" w:date="2017-09-28T19:13:00Z">
              <w:r w:rsidRPr="00683B90">
                <w:rPr>
                  <w:rPrChange w:id="4812" w:author="GONZALEZ DIAZ, BORJA" w:date="2017-09-29T19:44:00Z">
                    <w:rPr>
                      <w:rFonts w:ascii="Monaco" w:hAnsi="Monaco" w:cs="Monaco"/>
                      <w:sz w:val="32"/>
                      <w:szCs w:val="32"/>
                      <w:lang w:val="en-US"/>
                    </w:rPr>
                  </w:rPrChange>
                </w:rPr>
                <w:tab/>
              </w:r>
              <w:r w:rsidRPr="00683B90">
                <w:rPr>
                  <w:rPrChange w:id="4813" w:author="GONZALEZ DIAZ, BORJA" w:date="2017-09-29T19:44:00Z">
                    <w:rPr>
                      <w:rFonts w:ascii="Monaco" w:hAnsi="Monaco" w:cs="Monaco"/>
                      <w:sz w:val="32"/>
                      <w:szCs w:val="32"/>
                      <w:lang w:val="en-US"/>
                    </w:rPr>
                  </w:rPrChange>
                </w:rPr>
                <w:tab/>
              </w:r>
              <w:r w:rsidRPr="00683B90">
                <w:rPr>
                  <w:rPrChange w:id="4814" w:author="GONZALEZ DIAZ, BORJA" w:date="2017-09-29T19:44:00Z">
                    <w:rPr>
                      <w:rFonts w:ascii="Monaco" w:hAnsi="Monaco" w:cs="Monaco"/>
                      <w:sz w:val="32"/>
                      <w:szCs w:val="32"/>
                      <w:lang w:val="en-US"/>
                    </w:rPr>
                  </w:rPrChange>
                </w:rPr>
                <w:tab/>
              </w:r>
              <w:r w:rsidRPr="00683B90">
                <w:rPr>
                  <w:rPrChange w:id="4815" w:author="GONZALEZ DIAZ, BORJA" w:date="2017-09-29T19:44:00Z">
                    <w:rPr>
                      <w:rFonts w:ascii="Monaco" w:hAnsi="Monaco" w:cs="Monaco"/>
                      <w:sz w:val="32"/>
                      <w:szCs w:val="32"/>
                      <w:lang w:val="en-US"/>
                    </w:rPr>
                  </w:rPrChange>
                </w:rPr>
                <w:tab/>
              </w:r>
              <w:r w:rsidRPr="00683B90">
                <w:rPr>
                  <w:color w:val="000000"/>
                  <w:rPrChange w:id="4816" w:author="GONZALEZ DIAZ, BORJA" w:date="2017-09-29T19:44:00Z">
                    <w:rPr>
                      <w:rFonts w:ascii="Monaco" w:hAnsi="Monaco" w:cs="Monaco"/>
                      <w:color w:val="000000"/>
                      <w:sz w:val="32"/>
                      <w:szCs w:val="32"/>
                      <w:lang w:val="en-US"/>
                    </w:rPr>
                  </w:rPrChange>
                </w:rPr>
                <w:t>alert</w:t>
              </w:r>
              <w:r w:rsidRPr="00683B90">
                <w:rPr>
                  <w:b/>
                  <w:bCs/>
                  <w:color w:val="000000"/>
                  <w:rPrChange w:id="4817" w:author="GONZALEZ DIAZ, BORJA" w:date="2017-09-29T19:44:00Z">
                    <w:rPr>
                      <w:rFonts w:ascii="Monaco" w:hAnsi="Monaco" w:cs="Monaco"/>
                      <w:b/>
                      <w:bCs/>
                      <w:color w:val="000000"/>
                      <w:sz w:val="32"/>
                      <w:szCs w:val="32"/>
                      <w:lang w:val="en-US"/>
                    </w:rPr>
                  </w:rPrChange>
                </w:rPr>
                <w:t>(</w:t>
              </w:r>
              <w:r w:rsidRPr="00683B90">
                <w:rPr>
                  <w:color w:val="4E9A06"/>
                  <w:rPrChange w:id="4818" w:author="GONZALEZ DIAZ, BORJA" w:date="2017-09-29T19:44:00Z">
                    <w:rPr>
                      <w:rFonts w:ascii="Monaco" w:hAnsi="Monaco" w:cs="Monaco"/>
                      <w:color w:val="4E9A06"/>
                      <w:sz w:val="32"/>
                      <w:szCs w:val="32"/>
                      <w:lang w:val="en-US"/>
                    </w:rPr>
                  </w:rPrChange>
                </w:rPr>
                <w:t>"Seleccione un archivo"</w:t>
              </w:r>
              <w:r w:rsidRPr="00683B90">
                <w:rPr>
                  <w:b/>
                  <w:bCs/>
                  <w:color w:val="000000"/>
                  <w:rPrChange w:id="4819" w:author="GONZALEZ DIAZ, BORJA" w:date="2017-09-29T19:44:00Z">
                    <w:rPr>
                      <w:rFonts w:ascii="Monaco" w:hAnsi="Monaco" w:cs="Monaco"/>
                      <w:b/>
                      <w:bCs/>
                      <w:color w:val="000000"/>
                      <w:sz w:val="32"/>
                      <w:szCs w:val="32"/>
                      <w:lang w:val="en-US"/>
                    </w:rPr>
                  </w:rPrChange>
                </w:rPr>
                <w:t>);</w:t>
              </w:r>
            </w:ins>
          </w:p>
          <w:p w14:paraId="15D89C6E" w14:textId="77777777" w:rsidR="00A47B4C" w:rsidRPr="00A47B4C" w:rsidRDefault="00A47B4C">
            <w:pPr>
              <w:rPr>
                <w:ins w:id="4820" w:author="Borja Gonzalez" w:date="2017-09-28T19:13:00Z"/>
                <w:lang w:val="en-US"/>
                <w:rPrChange w:id="4821" w:author="Borja Gonzalez" w:date="2017-09-28T19:13:00Z">
                  <w:rPr>
                    <w:ins w:id="4822" w:author="Borja Gonzalez" w:date="2017-09-28T19:13:00Z"/>
                    <w:rFonts w:ascii="Monaco" w:eastAsiaTheme="majorEastAsia" w:hAnsi="Monaco" w:cs="Monaco"/>
                    <w:color w:val="243F60" w:themeColor="accent1" w:themeShade="7F"/>
                    <w:sz w:val="32"/>
                    <w:szCs w:val="32"/>
                    <w:lang w:val="en-US"/>
                  </w:rPr>
                </w:rPrChange>
              </w:rPr>
              <w:pPrChange w:id="4823" w:author="GONZALEZ DIAZ, BORJA" w:date="2017-09-29T19:27:00Z">
                <w:pPr>
                  <w:keepNext/>
                  <w:keepLines/>
                  <w:widowControl w:val="0"/>
                  <w:autoSpaceDE w:val="0"/>
                  <w:autoSpaceDN w:val="0"/>
                  <w:adjustRightInd w:val="0"/>
                  <w:spacing w:before="200"/>
                  <w:outlineLvl w:val="4"/>
                </w:pPr>
              </w:pPrChange>
            </w:pPr>
            <w:ins w:id="4824" w:author="Borja Gonzalez" w:date="2017-09-28T19:13:00Z">
              <w:r w:rsidRPr="00683B90">
                <w:rPr>
                  <w:rPrChange w:id="4825" w:author="GONZALEZ DIAZ, BORJA" w:date="2017-09-29T19:44:00Z">
                    <w:rPr>
                      <w:rFonts w:ascii="Monaco" w:hAnsi="Monaco" w:cs="Monaco"/>
                      <w:sz w:val="32"/>
                      <w:szCs w:val="32"/>
                      <w:lang w:val="en-US"/>
                    </w:rPr>
                  </w:rPrChange>
                </w:rPr>
                <w:tab/>
              </w:r>
              <w:r w:rsidRPr="00683B90">
                <w:rPr>
                  <w:rPrChange w:id="4826" w:author="GONZALEZ DIAZ, BORJA" w:date="2017-09-29T19:44:00Z">
                    <w:rPr>
                      <w:rFonts w:ascii="Monaco" w:hAnsi="Monaco" w:cs="Monaco"/>
                      <w:sz w:val="32"/>
                      <w:szCs w:val="32"/>
                      <w:lang w:val="en-US"/>
                    </w:rPr>
                  </w:rPrChange>
                </w:rPr>
                <w:tab/>
              </w:r>
              <w:r w:rsidRPr="00683B90">
                <w:rPr>
                  <w:rPrChange w:id="4827" w:author="GONZALEZ DIAZ, BORJA" w:date="2017-09-29T19:44:00Z">
                    <w:rPr>
                      <w:rFonts w:ascii="Monaco" w:hAnsi="Monaco" w:cs="Monaco"/>
                      <w:sz w:val="32"/>
                      <w:szCs w:val="32"/>
                      <w:lang w:val="en-US"/>
                    </w:rPr>
                  </w:rPrChange>
                </w:rPr>
                <w:tab/>
              </w:r>
              <w:r w:rsidRPr="00A47B4C">
                <w:rPr>
                  <w:b/>
                  <w:bCs/>
                  <w:color w:val="000000"/>
                  <w:lang w:val="en-US"/>
                  <w:rPrChange w:id="4828"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pPr>
              <w:rPr>
                <w:ins w:id="4829" w:author="Borja Gonzalez" w:date="2017-09-28T19:13:00Z"/>
                <w:lang w:val="en-US"/>
                <w:rPrChange w:id="4830" w:author="Borja Gonzalez" w:date="2017-09-28T19:13:00Z">
                  <w:rPr>
                    <w:ins w:id="4831" w:author="Borja Gonzalez" w:date="2017-09-28T19:13:00Z"/>
                    <w:rFonts w:ascii="Monaco" w:eastAsiaTheme="majorEastAsia" w:hAnsi="Monaco" w:cs="Monaco"/>
                    <w:color w:val="243F60" w:themeColor="accent1" w:themeShade="7F"/>
                    <w:sz w:val="32"/>
                    <w:szCs w:val="32"/>
                    <w:lang w:val="en-US"/>
                  </w:rPr>
                </w:rPrChange>
              </w:rPr>
              <w:pPrChange w:id="4832" w:author="GONZALEZ DIAZ, BORJA" w:date="2017-09-29T19:27:00Z">
                <w:pPr>
                  <w:keepNext/>
                  <w:keepLines/>
                  <w:widowControl w:val="0"/>
                  <w:autoSpaceDE w:val="0"/>
                  <w:autoSpaceDN w:val="0"/>
                  <w:adjustRightInd w:val="0"/>
                  <w:spacing w:before="200"/>
                  <w:outlineLvl w:val="4"/>
                </w:pPr>
              </w:pPrChange>
            </w:pPr>
            <w:ins w:id="4833" w:author="Borja Gonzalez" w:date="2017-09-28T19:13:00Z">
              <w:r w:rsidRPr="00A47B4C">
                <w:rPr>
                  <w:lang w:val="en-US"/>
                  <w:rPrChange w:id="4834" w:author="Borja Gonzalez" w:date="2017-09-28T19:13:00Z">
                    <w:rPr>
                      <w:rFonts w:ascii="Monaco" w:hAnsi="Monaco" w:cs="Monaco"/>
                      <w:sz w:val="32"/>
                      <w:szCs w:val="32"/>
                      <w:lang w:val="en-US"/>
                    </w:rPr>
                  </w:rPrChange>
                </w:rPr>
                <w:tab/>
              </w:r>
              <w:r w:rsidRPr="00A47B4C">
                <w:rPr>
                  <w:b/>
                  <w:bCs/>
                  <w:color w:val="000000"/>
                  <w:lang w:val="en-US"/>
                  <w:rPrChange w:id="4835"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pPr>
              <w:rPr>
                <w:ins w:id="4836" w:author="Borja Gonzalez" w:date="2017-09-28T19:13:00Z"/>
                <w:lang w:val="en-US"/>
                <w:rPrChange w:id="4837" w:author="Borja Gonzalez" w:date="2017-09-28T19:13:00Z">
                  <w:rPr>
                    <w:ins w:id="4838" w:author="Borja Gonzalez" w:date="2017-09-28T19:13:00Z"/>
                    <w:rFonts w:ascii="Monaco" w:eastAsiaTheme="majorEastAsia" w:hAnsi="Monaco" w:cs="Monaco"/>
                    <w:color w:val="243F60" w:themeColor="accent1" w:themeShade="7F"/>
                    <w:sz w:val="32"/>
                    <w:szCs w:val="32"/>
                    <w:lang w:val="en-US"/>
                  </w:rPr>
                </w:rPrChange>
              </w:rPr>
              <w:pPrChange w:id="4839" w:author="GONZALEZ DIAZ, BORJA" w:date="2017-09-29T19:27:00Z">
                <w:pPr>
                  <w:keepNext/>
                  <w:keepLines/>
                  <w:widowControl w:val="0"/>
                  <w:autoSpaceDE w:val="0"/>
                  <w:autoSpaceDN w:val="0"/>
                  <w:adjustRightInd w:val="0"/>
                  <w:spacing w:before="200"/>
                  <w:outlineLvl w:val="4"/>
                </w:pPr>
              </w:pPrChange>
            </w:pPr>
            <w:ins w:id="4840" w:author="Borja Gonzalez" w:date="2017-09-28T19:13:00Z">
              <w:r w:rsidRPr="00A47B4C">
                <w:rPr>
                  <w:lang w:val="en-US"/>
                  <w:rPrChange w:id="4841" w:author="Borja Gonzalez" w:date="2017-09-28T19:13:00Z">
                    <w:rPr>
                      <w:rFonts w:ascii="Monaco" w:hAnsi="Monaco" w:cs="Monaco"/>
                      <w:sz w:val="32"/>
                      <w:szCs w:val="32"/>
                      <w:lang w:val="en-US"/>
                    </w:rPr>
                  </w:rPrChange>
                </w:rPr>
                <w:tab/>
              </w:r>
              <w:r w:rsidRPr="00A47B4C">
                <w:rPr>
                  <w:color w:val="000000"/>
                  <w:lang w:val="en-US"/>
                  <w:rPrChange w:id="4842" w:author="Borja Gonzalez" w:date="2017-09-28T19:13:00Z">
                    <w:rPr>
                      <w:rFonts w:ascii="Monaco" w:hAnsi="Monaco" w:cs="Monaco"/>
                      <w:color w:val="000000"/>
                      <w:sz w:val="32"/>
                      <w:szCs w:val="32"/>
                      <w:lang w:val="en-US"/>
                    </w:rPr>
                  </w:rPrChange>
                </w:rPr>
                <w:t>Boton_pres</w:t>
              </w:r>
              <w:r w:rsidRPr="00A47B4C">
                <w:rPr>
                  <w:b/>
                  <w:bCs/>
                  <w:color w:val="000000"/>
                  <w:lang w:val="en-US"/>
                  <w:rPrChange w:id="4843" w:author="Borja Gonzalez" w:date="2017-09-28T19:13:00Z">
                    <w:rPr>
                      <w:rFonts w:ascii="Monaco" w:hAnsi="Monaco" w:cs="Monaco"/>
                      <w:b/>
                      <w:bCs/>
                      <w:color w:val="000000"/>
                      <w:sz w:val="32"/>
                      <w:szCs w:val="32"/>
                      <w:lang w:val="en-US"/>
                    </w:rPr>
                  </w:rPrChange>
                </w:rPr>
                <w:t>.</w:t>
              </w:r>
              <w:r w:rsidRPr="00A47B4C">
                <w:rPr>
                  <w:color w:val="000000"/>
                  <w:lang w:val="en-US"/>
                  <w:rPrChange w:id="4844" w:author="Borja Gonzalez" w:date="2017-09-28T19:13:00Z">
                    <w:rPr>
                      <w:rFonts w:ascii="Monaco" w:hAnsi="Monaco" w:cs="Monaco"/>
                      <w:color w:val="000000"/>
                      <w:sz w:val="32"/>
                      <w:szCs w:val="32"/>
                      <w:lang w:val="en-US"/>
                    </w:rPr>
                  </w:rPrChange>
                </w:rPr>
                <w:t>addEventListener</w:t>
              </w:r>
              <w:r w:rsidRPr="00A47B4C">
                <w:rPr>
                  <w:b/>
                  <w:bCs/>
                  <w:color w:val="000000"/>
                  <w:lang w:val="en-US"/>
                  <w:rPrChange w:id="4845" w:author="Borja Gonzalez" w:date="2017-09-28T19:13:00Z">
                    <w:rPr>
                      <w:rFonts w:ascii="Monaco" w:hAnsi="Monaco" w:cs="Monaco"/>
                      <w:b/>
                      <w:bCs/>
                      <w:color w:val="000000"/>
                      <w:sz w:val="32"/>
                      <w:szCs w:val="32"/>
                      <w:lang w:val="en-US"/>
                    </w:rPr>
                  </w:rPrChange>
                </w:rPr>
                <w:t>(</w:t>
              </w:r>
              <w:r w:rsidRPr="00A47B4C">
                <w:rPr>
                  <w:color w:val="4E9A06"/>
                  <w:lang w:val="en-US"/>
                  <w:rPrChange w:id="4846" w:author="Borja Gonzalez" w:date="2017-09-28T19:13:00Z">
                    <w:rPr>
                      <w:rFonts w:ascii="Monaco" w:hAnsi="Monaco" w:cs="Monaco"/>
                      <w:color w:val="4E9A06"/>
                      <w:sz w:val="32"/>
                      <w:szCs w:val="32"/>
                      <w:lang w:val="en-US"/>
                    </w:rPr>
                  </w:rPrChange>
                </w:rPr>
                <w:t>"click"</w:t>
              </w:r>
              <w:r w:rsidRPr="00A47B4C">
                <w:rPr>
                  <w:b/>
                  <w:bCs/>
                  <w:color w:val="000000"/>
                  <w:lang w:val="en-US"/>
                  <w:rPrChange w:id="4847" w:author="Borja Gonzalez" w:date="2017-09-28T19:13:00Z">
                    <w:rPr>
                      <w:rFonts w:ascii="Monaco" w:hAnsi="Monaco" w:cs="Monaco"/>
                      <w:b/>
                      <w:bCs/>
                      <w:color w:val="000000"/>
                      <w:sz w:val="32"/>
                      <w:szCs w:val="32"/>
                      <w:lang w:val="en-US"/>
                    </w:rPr>
                  </w:rPrChange>
                </w:rPr>
                <w:t>,</w:t>
              </w:r>
              <w:r w:rsidRPr="00A47B4C">
                <w:rPr>
                  <w:color w:val="000000"/>
                  <w:lang w:val="en-US"/>
                  <w:rPrChange w:id="4848" w:author="Borja Gonzalez" w:date="2017-09-28T19:13:00Z">
                    <w:rPr>
                      <w:rFonts w:ascii="Monaco" w:hAnsi="Monaco" w:cs="Monaco"/>
                      <w:color w:val="000000"/>
                      <w:sz w:val="32"/>
                      <w:szCs w:val="32"/>
                      <w:lang w:val="en-US"/>
                    </w:rPr>
                  </w:rPrChange>
                </w:rPr>
                <w:t>readFile</w:t>
              </w:r>
              <w:r w:rsidRPr="00A47B4C">
                <w:rPr>
                  <w:b/>
                  <w:bCs/>
                  <w:color w:val="000000"/>
                  <w:lang w:val="en-US"/>
                  <w:rPrChange w:id="4849"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pPr>
              <w:rPr>
                <w:ins w:id="4850" w:author="Borja Gonzalez" w:date="2017-09-28T19:13:00Z"/>
                <w:lang w:val="en-US"/>
                <w:rPrChange w:id="4851" w:author="Borja Gonzalez" w:date="2017-09-28T19:13:00Z">
                  <w:rPr>
                    <w:ins w:id="4852" w:author="Borja Gonzalez" w:date="2017-09-28T19:13:00Z"/>
                    <w:rFonts w:ascii="Monaco" w:eastAsiaTheme="majorEastAsia" w:hAnsi="Monaco" w:cs="Monaco"/>
                    <w:color w:val="243F60" w:themeColor="accent1" w:themeShade="7F"/>
                    <w:sz w:val="32"/>
                    <w:szCs w:val="32"/>
                    <w:lang w:val="en-US"/>
                  </w:rPr>
                </w:rPrChange>
              </w:rPr>
              <w:pPrChange w:id="4853" w:author="GONZALEZ DIAZ, BORJA" w:date="2017-09-29T19:27:00Z">
                <w:pPr>
                  <w:keepNext/>
                  <w:keepLines/>
                  <w:widowControl w:val="0"/>
                  <w:autoSpaceDE w:val="0"/>
                  <w:autoSpaceDN w:val="0"/>
                  <w:adjustRightInd w:val="0"/>
                  <w:spacing w:before="200"/>
                  <w:outlineLvl w:val="4"/>
                </w:pPr>
              </w:pPrChange>
            </w:pPr>
            <w:ins w:id="4854" w:author="Borja Gonzalez" w:date="2017-09-28T19:13:00Z">
              <w:r w:rsidRPr="00A47B4C">
                <w:rPr>
                  <w:b/>
                  <w:bCs/>
                  <w:lang w:val="en-US"/>
                  <w:rPrChange w:id="4855" w:author="Borja Gonzalez" w:date="2017-09-28T19:13:00Z">
                    <w:rPr>
                      <w:rFonts w:ascii="Monaco" w:hAnsi="Monaco" w:cs="Monaco"/>
                      <w:b/>
                      <w:bCs/>
                      <w:color w:val="204A87"/>
                      <w:sz w:val="32"/>
                      <w:szCs w:val="32"/>
                      <w:lang w:val="en-US"/>
                    </w:rPr>
                  </w:rPrChange>
                </w:rPr>
                <w:lastRenderedPageBreak/>
                <w:t>&lt;/script&gt;</w:t>
              </w:r>
            </w:ins>
          </w:p>
          <w:p w14:paraId="3292D742" w14:textId="77777777" w:rsidR="00A47B4C" w:rsidRDefault="00A47B4C" w:rsidP="009A5E2B">
            <w:pPr>
              <w:rPr>
                <w:ins w:id="4856"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2013A41A" w:rsidR="00AA39D1" w:rsidRDefault="00AA39D1" w:rsidP="009A5E2B"/>
    <w:p w14:paraId="3E409E66" w14:textId="77777777" w:rsidR="00A47B4C" w:rsidRDefault="00AA39D1" w:rsidP="009A5E2B">
      <w:pPr>
        <w:rPr>
          <w:ins w:id="4857" w:author="Borja Gonzalez" w:date="2017-09-28T19:14:00Z"/>
        </w:rPr>
      </w:pPr>
      <w:del w:id="4858" w:author="Borja Gonzalez" w:date="2017-09-28T19:14:00Z">
        <w:r w:rsidDel="00A47B4C">
          <w:rPr>
            <w:noProof/>
            <w:lang w:eastAsia="es-ES_tradnl"/>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A47B4C" w14:paraId="4FCCA8DE" w14:textId="77777777" w:rsidTr="00A47B4C">
        <w:trPr>
          <w:ins w:id="4859" w:author="Borja Gonzalez" w:date="2017-09-28T19:14:00Z"/>
        </w:trPr>
        <w:tc>
          <w:tcPr>
            <w:tcW w:w="8856" w:type="dxa"/>
          </w:tcPr>
          <w:p w14:paraId="0D2E36FC" w14:textId="77777777" w:rsidR="00A47B4C" w:rsidRPr="0079203F" w:rsidRDefault="00A47B4C">
            <w:pPr>
              <w:rPr>
                <w:ins w:id="4860" w:author="Borja Gonzalez" w:date="2017-09-28T19:15:00Z"/>
                <w:lang w:val="es-ES"/>
                <w:rPrChange w:id="4861" w:author="Rodrigo García" w:date="2017-09-29T10:06:00Z">
                  <w:rPr>
                    <w:ins w:id="4862" w:author="Borja Gonzalez" w:date="2017-09-28T19:15:00Z"/>
                    <w:rFonts w:ascii="Monaco" w:eastAsiaTheme="majorEastAsia" w:hAnsi="Monaco" w:cs="Monaco"/>
                    <w:color w:val="243F60" w:themeColor="accent1" w:themeShade="7F"/>
                    <w:sz w:val="32"/>
                    <w:szCs w:val="32"/>
                    <w:lang w:val="en-US"/>
                  </w:rPr>
                </w:rPrChange>
              </w:rPr>
              <w:pPrChange w:id="4863" w:author="GONZALEZ DIAZ, BORJA" w:date="2017-09-29T19:27:00Z">
                <w:pPr>
                  <w:keepNext/>
                  <w:keepLines/>
                  <w:widowControl w:val="0"/>
                  <w:autoSpaceDE w:val="0"/>
                  <w:autoSpaceDN w:val="0"/>
                  <w:adjustRightInd w:val="0"/>
                  <w:spacing w:before="200"/>
                  <w:outlineLvl w:val="4"/>
                </w:pPr>
              </w:pPrChange>
            </w:pPr>
            <w:ins w:id="4864" w:author="Borja Gonzalez" w:date="2017-09-28T19:15:00Z">
              <w:r w:rsidRPr="0079203F">
                <w:rPr>
                  <w:b/>
                  <w:bCs/>
                  <w:color w:val="204A87"/>
                  <w:lang w:val="es-ES"/>
                  <w:rPrChange w:id="4865" w:author="Rodrigo García" w:date="2017-09-29T10:06:00Z">
                    <w:rPr>
                      <w:rFonts w:ascii="Monaco" w:hAnsi="Monaco" w:cs="Monaco"/>
                      <w:b/>
                      <w:bCs/>
                      <w:color w:val="204A87"/>
                      <w:sz w:val="32"/>
                      <w:szCs w:val="32"/>
                      <w:lang w:val="en-US"/>
                    </w:rPr>
                  </w:rPrChange>
                </w:rPr>
                <w:t>function</w:t>
              </w:r>
              <w:r w:rsidRPr="0079203F">
                <w:rPr>
                  <w:lang w:val="es-ES"/>
                  <w:rPrChange w:id="4866" w:author="Rodrigo García" w:date="2017-09-29T10:06:00Z">
                    <w:rPr>
                      <w:rFonts w:ascii="Monaco" w:hAnsi="Monaco" w:cs="Monaco"/>
                      <w:sz w:val="32"/>
                      <w:szCs w:val="32"/>
                      <w:lang w:val="en-US"/>
                    </w:rPr>
                  </w:rPrChange>
                </w:rPr>
                <w:t xml:space="preserve"> add_datos</w:t>
              </w:r>
              <w:r w:rsidRPr="0079203F">
                <w:rPr>
                  <w:b/>
                  <w:bCs/>
                  <w:lang w:val="es-ES"/>
                  <w:rPrChange w:id="4867" w:author="Rodrigo García" w:date="2017-09-29T10:06:00Z">
                    <w:rPr>
                      <w:rFonts w:ascii="Monaco" w:hAnsi="Monaco" w:cs="Monaco"/>
                      <w:b/>
                      <w:bCs/>
                      <w:color w:val="000000"/>
                      <w:sz w:val="32"/>
                      <w:szCs w:val="32"/>
                      <w:lang w:val="en-US"/>
                    </w:rPr>
                  </w:rPrChange>
                </w:rPr>
                <w:t>(</w:t>
              </w:r>
              <w:r w:rsidRPr="0079203F">
                <w:rPr>
                  <w:lang w:val="es-ES"/>
                  <w:rPrChange w:id="4868" w:author="Rodrigo García" w:date="2017-09-29T10:06:00Z">
                    <w:rPr>
                      <w:rFonts w:ascii="Monaco" w:hAnsi="Monaco" w:cs="Monaco"/>
                      <w:color w:val="000000"/>
                      <w:sz w:val="32"/>
                      <w:szCs w:val="32"/>
                      <w:lang w:val="en-US"/>
                    </w:rPr>
                  </w:rPrChange>
                </w:rPr>
                <w:t>datos</w:t>
              </w:r>
              <w:r w:rsidRPr="0079203F">
                <w:rPr>
                  <w:b/>
                  <w:bCs/>
                  <w:lang w:val="es-ES"/>
                  <w:rPrChange w:id="4869" w:author="Rodrigo García" w:date="2017-09-29T10:06:00Z">
                    <w:rPr>
                      <w:rFonts w:ascii="Monaco" w:hAnsi="Monaco" w:cs="Monaco"/>
                      <w:b/>
                      <w:bCs/>
                      <w:color w:val="000000"/>
                      <w:sz w:val="32"/>
                      <w:szCs w:val="32"/>
                      <w:lang w:val="en-US"/>
                    </w:rPr>
                  </w:rPrChange>
                </w:rPr>
                <w:t>,</w:t>
              </w:r>
              <w:r w:rsidRPr="0079203F">
                <w:rPr>
                  <w:lang w:val="es-ES"/>
                  <w:rPrChange w:id="4870" w:author="Rodrigo García" w:date="2017-09-29T10:06:00Z">
                    <w:rPr>
                      <w:rFonts w:ascii="Monaco" w:hAnsi="Monaco" w:cs="Monaco"/>
                      <w:color w:val="000000"/>
                      <w:sz w:val="32"/>
                      <w:szCs w:val="32"/>
                      <w:lang w:val="en-US"/>
                    </w:rPr>
                  </w:rPrChange>
                </w:rPr>
                <w:t>fecha</w:t>
              </w:r>
              <w:r w:rsidRPr="0079203F">
                <w:rPr>
                  <w:b/>
                  <w:bCs/>
                  <w:lang w:val="es-ES"/>
                  <w:rPrChange w:id="4871" w:author="Rodrigo García" w:date="2017-09-29T10:06:00Z">
                    <w:rPr>
                      <w:rFonts w:ascii="Monaco" w:hAnsi="Monaco" w:cs="Monaco"/>
                      <w:b/>
                      <w:bCs/>
                      <w:color w:val="000000"/>
                      <w:sz w:val="32"/>
                      <w:szCs w:val="32"/>
                      <w:lang w:val="en-US"/>
                    </w:rPr>
                  </w:rPrChange>
                </w:rPr>
                <w:t>){</w:t>
              </w:r>
            </w:ins>
          </w:p>
          <w:p w14:paraId="41002535" w14:textId="77777777" w:rsidR="00A47B4C" w:rsidRPr="0079203F" w:rsidRDefault="00A47B4C">
            <w:pPr>
              <w:rPr>
                <w:ins w:id="4872" w:author="Borja Gonzalez" w:date="2017-09-28T19:15:00Z"/>
                <w:lang w:val="es-ES"/>
                <w:rPrChange w:id="4873" w:author="Rodrigo García" w:date="2017-09-29T10:06:00Z">
                  <w:rPr>
                    <w:ins w:id="4874" w:author="Borja Gonzalez" w:date="2017-09-28T19:15:00Z"/>
                    <w:rFonts w:ascii="Monaco" w:eastAsiaTheme="majorEastAsia" w:hAnsi="Monaco" w:cs="Monaco"/>
                    <w:color w:val="243F60" w:themeColor="accent1" w:themeShade="7F"/>
                    <w:sz w:val="32"/>
                    <w:szCs w:val="32"/>
                    <w:lang w:val="en-US"/>
                  </w:rPr>
                </w:rPrChange>
              </w:rPr>
              <w:pPrChange w:id="4875" w:author="GONZALEZ DIAZ, BORJA" w:date="2017-09-29T19:27:00Z">
                <w:pPr>
                  <w:keepNext/>
                  <w:keepLines/>
                  <w:widowControl w:val="0"/>
                  <w:autoSpaceDE w:val="0"/>
                  <w:autoSpaceDN w:val="0"/>
                  <w:adjustRightInd w:val="0"/>
                  <w:spacing w:before="200"/>
                  <w:outlineLvl w:val="4"/>
                </w:pPr>
              </w:pPrChange>
            </w:pPr>
            <w:ins w:id="4876" w:author="Borja Gonzalez" w:date="2017-09-28T19:15:00Z">
              <w:r w:rsidRPr="0079203F">
                <w:rPr>
                  <w:lang w:val="es-ES"/>
                  <w:rPrChange w:id="4877" w:author="Rodrigo García" w:date="2017-09-29T10:06:00Z">
                    <w:rPr>
                      <w:rFonts w:ascii="Monaco" w:hAnsi="Monaco" w:cs="Monaco"/>
                      <w:sz w:val="32"/>
                      <w:szCs w:val="32"/>
                      <w:lang w:val="en-US"/>
                    </w:rPr>
                  </w:rPrChange>
                </w:rPr>
                <w:t xml:space="preserve">    </w:t>
              </w:r>
              <w:r w:rsidRPr="0079203F">
                <w:rPr>
                  <w:b/>
                  <w:bCs/>
                  <w:color w:val="204A87"/>
                  <w:lang w:val="es-ES"/>
                  <w:rPrChange w:id="4878" w:author="Rodrigo García" w:date="2017-09-29T10:06:00Z">
                    <w:rPr>
                      <w:rFonts w:ascii="Monaco" w:hAnsi="Monaco" w:cs="Monaco"/>
                      <w:b/>
                      <w:bCs/>
                      <w:color w:val="204A87"/>
                      <w:sz w:val="32"/>
                      <w:szCs w:val="32"/>
                      <w:lang w:val="en-US"/>
                    </w:rPr>
                  </w:rPrChange>
                </w:rPr>
                <w:t>var</w:t>
              </w:r>
              <w:r w:rsidRPr="0079203F">
                <w:rPr>
                  <w:lang w:val="es-ES"/>
                  <w:rPrChange w:id="4879" w:author="Rodrigo García" w:date="2017-09-29T10:06:00Z">
                    <w:rPr>
                      <w:rFonts w:ascii="Monaco" w:hAnsi="Monaco" w:cs="Monaco"/>
                      <w:sz w:val="32"/>
                      <w:szCs w:val="32"/>
                      <w:lang w:val="en-US"/>
                    </w:rPr>
                  </w:rPrChange>
                </w:rPr>
                <w:t xml:space="preserve"> Time </w:t>
              </w:r>
              <w:r w:rsidRPr="0079203F">
                <w:rPr>
                  <w:b/>
                  <w:bCs/>
                  <w:color w:val="CE5C00"/>
                  <w:lang w:val="es-ES"/>
                  <w:rPrChange w:id="4880" w:author="Rodrigo García" w:date="2017-09-29T10:06:00Z">
                    <w:rPr>
                      <w:rFonts w:ascii="Monaco" w:hAnsi="Monaco" w:cs="Monaco"/>
                      <w:b/>
                      <w:bCs/>
                      <w:color w:val="CE5C00"/>
                      <w:sz w:val="32"/>
                      <w:szCs w:val="32"/>
                      <w:lang w:val="en-US"/>
                    </w:rPr>
                  </w:rPrChange>
                </w:rPr>
                <w:t>=</w:t>
              </w:r>
              <w:r w:rsidRPr="0079203F">
                <w:rPr>
                  <w:lang w:val="es-ES"/>
                  <w:rPrChange w:id="4881" w:author="Rodrigo García" w:date="2017-09-29T10:06:00Z">
                    <w:rPr>
                      <w:rFonts w:ascii="Monaco" w:hAnsi="Monaco" w:cs="Monaco"/>
                      <w:sz w:val="32"/>
                      <w:szCs w:val="32"/>
                      <w:lang w:val="en-US"/>
                    </w:rPr>
                  </w:rPrChange>
                </w:rPr>
                <w:t xml:space="preserve"> </w:t>
              </w:r>
              <w:r w:rsidRPr="0079203F">
                <w:rPr>
                  <w:b/>
                  <w:bCs/>
                  <w:lang w:val="es-ES"/>
                  <w:rPrChange w:id="4882" w:author="Rodrigo García" w:date="2017-09-29T10:06:00Z">
                    <w:rPr>
                      <w:rFonts w:ascii="Monaco" w:hAnsi="Monaco" w:cs="Monaco"/>
                      <w:b/>
                      <w:bCs/>
                      <w:color w:val="000000"/>
                      <w:sz w:val="32"/>
                      <w:szCs w:val="32"/>
                      <w:lang w:val="en-US"/>
                    </w:rPr>
                  </w:rPrChange>
                </w:rPr>
                <w:t>[];</w:t>
              </w:r>
            </w:ins>
          </w:p>
          <w:p w14:paraId="3DA03CEB" w14:textId="77777777" w:rsidR="00A47B4C" w:rsidRPr="0079203F" w:rsidRDefault="00A47B4C">
            <w:pPr>
              <w:rPr>
                <w:ins w:id="4883" w:author="Borja Gonzalez" w:date="2017-09-28T19:15:00Z"/>
                <w:lang w:val="es-ES"/>
                <w:rPrChange w:id="4884" w:author="Rodrigo García" w:date="2017-09-29T10:06:00Z">
                  <w:rPr>
                    <w:ins w:id="4885" w:author="Borja Gonzalez" w:date="2017-09-28T19:15:00Z"/>
                    <w:rFonts w:ascii="Monaco" w:eastAsiaTheme="majorEastAsia" w:hAnsi="Monaco" w:cs="Monaco"/>
                    <w:color w:val="243F60" w:themeColor="accent1" w:themeShade="7F"/>
                    <w:sz w:val="32"/>
                    <w:szCs w:val="32"/>
                    <w:lang w:val="en-US"/>
                  </w:rPr>
                </w:rPrChange>
              </w:rPr>
              <w:pPrChange w:id="4886" w:author="GONZALEZ DIAZ, BORJA" w:date="2017-09-29T19:27:00Z">
                <w:pPr>
                  <w:keepNext/>
                  <w:keepLines/>
                  <w:widowControl w:val="0"/>
                  <w:autoSpaceDE w:val="0"/>
                  <w:autoSpaceDN w:val="0"/>
                  <w:adjustRightInd w:val="0"/>
                  <w:spacing w:before="200"/>
                  <w:outlineLvl w:val="4"/>
                </w:pPr>
              </w:pPrChange>
            </w:pPr>
            <w:ins w:id="4887" w:author="Borja Gonzalez" w:date="2017-09-28T19:15:00Z">
              <w:r w:rsidRPr="0079203F">
                <w:rPr>
                  <w:lang w:val="es-ES"/>
                  <w:rPrChange w:id="4888" w:author="Rodrigo García" w:date="2017-09-29T10:06:00Z">
                    <w:rPr>
                      <w:rFonts w:ascii="Monaco" w:hAnsi="Monaco" w:cs="Monaco"/>
                      <w:sz w:val="32"/>
                      <w:szCs w:val="32"/>
                      <w:lang w:val="en-US"/>
                    </w:rPr>
                  </w:rPrChange>
                </w:rPr>
                <w:t xml:space="preserve">    </w:t>
              </w:r>
              <w:r w:rsidRPr="0079203F">
                <w:rPr>
                  <w:b/>
                  <w:bCs/>
                  <w:color w:val="204A87"/>
                  <w:lang w:val="es-ES"/>
                  <w:rPrChange w:id="4889" w:author="Rodrigo García" w:date="2017-09-29T10:06:00Z">
                    <w:rPr>
                      <w:rFonts w:ascii="Monaco" w:hAnsi="Monaco" w:cs="Monaco"/>
                      <w:b/>
                      <w:bCs/>
                      <w:color w:val="204A87"/>
                      <w:sz w:val="32"/>
                      <w:szCs w:val="32"/>
                      <w:lang w:val="en-US"/>
                    </w:rPr>
                  </w:rPrChange>
                </w:rPr>
                <w:t>var</w:t>
              </w:r>
              <w:r w:rsidRPr="0079203F">
                <w:rPr>
                  <w:lang w:val="es-ES"/>
                  <w:rPrChange w:id="4890" w:author="Rodrigo García" w:date="2017-09-29T10:06:00Z">
                    <w:rPr>
                      <w:rFonts w:ascii="Monaco" w:hAnsi="Monaco" w:cs="Monaco"/>
                      <w:sz w:val="32"/>
                      <w:szCs w:val="32"/>
                      <w:lang w:val="en-US"/>
                    </w:rPr>
                  </w:rPrChange>
                </w:rPr>
                <w:t xml:space="preserve"> Coronal </w:t>
              </w:r>
              <w:r w:rsidRPr="0079203F">
                <w:rPr>
                  <w:b/>
                  <w:bCs/>
                  <w:color w:val="CE5C00"/>
                  <w:lang w:val="es-ES"/>
                  <w:rPrChange w:id="4891" w:author="Rodrigo García" w:date="2017-09-29T10:06:00Z">
                    <w:rPr>
                      <w:rFonts w:ascii="Monaco" w:hAnsi="Monaco" w:cs="Monaco"/>
                      <w:b/>
                      <w:bCs/>
                      <w:color w:val="CE5C00"/>
                      <w:sz w:val="32"/>
                      <w:szCs w:val="32"/>
                      <w:lang w:val="en-US"/>
                    </w:rPr>
                  </w:rPrChange>
                </w:rPr>
                <w:t>=</w:t>
              </w:r>
              <w:r w:rsidRPr="0079203F">
                <w:rPr>
                  <w:lang w:val="es-ES"/>
                  <w:rPrChange w:id="4892" w:author="Rodrigo García" w:date="2017-09-29T10:06:00Z">
                    <w:rPr>
                      <w:rFonts w:ascii="Monaco" w:hAnsi="Monaco" w:cs="Monaco"/>
                      <w:sz w:val="32"/>
                      <w:szCs w:val="32"/>
                      <w:lang w:val="en-US"/>
                    </w:rPr>
                  </w:rPrChange>
                </w:rPr>
                <w:t xml:space="preserve"> </w:t>
              </w:r>
              <w:r w:rsidRPr="0079203F">
                <w:rPr>
                  <w:b/>
                  <w:bCs/>
                  <w:lang w:val="es-ES"/>
                  <w:rPrChange w:id="4893" w:author="Rodrigo García" w:date="2017-09-29T10:06:00Z">
                    <w:rPr>
                      <w:rFonts w:ascii="Monaco" w:hAnsi="Monaco" w:cs="Monaco"/>
                      <w:b/>
                      <w:bCs/>
                      <w:color w:val="000000"/>
                      <w:sz w:val="32"/>
                      <w:szCs w:val="32"/>
                      <w:lang w:val="en-US"/>
                    </w:rPr>
                  </w:rPrChange>
                </w:rPr>
                <w:t>[];</w:t>
              </w:r>
            </w:ins>
          </w:p>
          <w:p w14:paraId="474DD4F8" w14:textId="77777777" w:rsidR="00A47B4C" w:rsidRPr="0079203F" w:rsidRDefault="00A47B4C">
            <w:pPr>
              <w:rPr>
                <w:ins w:id="4894" w:author="Borja Gonzalez" w:date="2017-09-28T19:15:00Z"/>
                <w:lang w:val="es-ES"/>
                <w:rPrChange w:id="4895" w:author="Rodrigo García" w:date="2017-09-29T10:06:00Z">
                  <w:rPr>
                    <w:ins w:id="4896" w:author="Borja Gonzalez" w:date="2017-09-28T19:15:00Z"/>
                    <w:rFonts w:ascii="Monaco" w:eastAsiaTheme="majorEastAsia" w:hAnsi="Monaco" w:cs="Monaco"/>
                    <w:color w:val="243F60" w:themeColor="accent1" w:themeShade="7F"/>
                    <w:sz w:val="32"/>
                    <w:szCs w:val="32"/>
                    <w:lang w:val="en-US"/>
                  </w:rPr>
                </w:rPrChange>
              </w:rPr>
              <w:pPrChange w:id="4897" w:author="GONZALEZ DIAZ, BORJA" w:date="2017-09-29T19:27:00Z">
                <w:pPr>
                  <w:keepNext/>
                  <w:keepLines/>
                  <w:widowControl w:val="0"/>
                  <w:autoSpaceDE w:val="0"/>
                  <w:autoSpaceDN w:val="0"/>
                  <w:adjustRightInd w:val="0"/>
                  <w:spacing w:before="200"/>
                  <w:outlineLvl w:val="4"/>
                </w:pPr>
              </w:pPrChange>
            </w:pPr>
            <w:ins w:id="4898" w:author="Borja Gonzalez" w:date="2017-09-28T19:15:00Z">
              <w:r w:rsidRPr="0079203F">
                <w:rPr>
                  <w:lang w:val="es-ES"/>
                  <w:rPrChange w:id="4899" w:author="Rodrigo García" w:date="2017-09-29T10:06:00Z">
                    <w:rPr>
                      <w:rFonts w:ascii="Monaco" w:hAnsi="Monaco" w:cs="Monaco"/>
                      <w:sz w:val="32"/>
                      <w:szCs w:val="32"/>
                      <w:lang w:val="en-US"/>
                    </w:rPr>
                  </w:rPrChange>
                </w:rPr>
                <w:t xml:space="preserve">    </w:t>
              </w:r>
              <w:r w:rsidRPr="0079203F">
                <w:rPr>
                  <w:b/>
                  <w:bCs/>
                  <w:color w:val="204A87"/>
                  <w:lang w:val="es-ES"/>
                  <w:rPrChange w:id="4900" w:author="Rodrigo García" w:date="2017-09-29T10:06:00Z">
                    <w:rPr>
                      <w:rFonts w:ascii="Monaco" w:hAnsi="Monaco" w:cs="Monaco"/>
                      <w:b/>
                      <w:bCs/>
                      <w:color w:val="204A87"/>
                      <w:sz w:val="32"/>
                      <w:szCs w:val="32"/>
                      <w:lang w:val="en-US"/>
                    </w:rPr>
                  </w:rPrChange>
                </w:rPr>
                <w:t>var</w:t>
              </w:r>
              <w:r w:rsidRPr="0079203F">
                <w:rPr>
                  <w:lang w:val="es-ES"/>
                  <w:rPrChange w:id="4901" w:author="Rodrigo García" w:date="2017-09-29T10:06:00Z">
                    <w:rPr>
                      <w:rFonts w:ascii="Monaco" w:hAnsi="Monaco" w:cs="Monaco"/>
                      <w:sz w:val="32"/>
                      <w:szCs w:val="32"/>
                      <w:lang w:val="en-US"/>
                    </w:rPr>
                  </w:rPrChange>
                </w:rPr>
                <w:t xml:space="preserve"> Sagital </w:t>
              </w:r>
              <w:r w:rsidRPr="0079203F">
                <w:rPr>
                  <w:b/>
                  <w:bCs/>
                  <w:color w:val="CE5C00"/>
                  <w:lang w:val="es-ES"/>
                  <w:rPrChange w:id="4902" w:author="Rodrigo García" w:date="2017-09-29T10:06:00Z">
                    <w:rPr>
                      <w:rFonts w:ascii="Monaco" w:hAnsi="Monaco" w:cs="Monaco"/>
                      <w:b/>
                      <w:bCs/>
                      <w:color w:val="CE5C00"/>
                      <w:sz w:val="32"/>
                      <w:szCs w:val="32"/>
                      <w:lang w:val="en-US"/>
                    </w:rPr>
                  </w:rPrChange>
                </w:rPr>
                <w:t>=</w:t>
              </w:r>
              <w:r w:rsidRPr="0079203F">
                <w:rPr>
                  <w:lang w:val="es-ES"/>
                  <w:rPrChange w:id="4903" w:author="Rodrigo García" w:date="2017-09-29T10:06:00Z">
                    <w:rPr>
                      <w:rFonts w:ascii="Monaco" w:hAnsi="Monaco" w:cs="Monaco"/>
                      <w:sz w:val="32"/>
                      <w:szCs w:val="32"/>
                      <w:lang w:val="en-US"/>
                    </w:rPr>
                  </w:rPrChange>
                </w:rPr>
                <w:t xml:space="preserve"> </w:t>
              </w:r>
              <w:r w:rsidRPr="0079203F">
                <w:rPr>
                  <w:b/>
                  <w:bCs/>
                  <w:lang w:val="es-ES"/>
                  <w:rPrChange w:id="4904" w:author="Rodrigo García" w:date="2017-09-29T10:06:00Z">
                    <w:rPr>
                      <w:rFonts w:ascii="Monaco" w:hAnsi="Monaco" w:cs="Monaco"/>
                      <w:b/>
                      <w:bCs/>
                      <w:color w:val="000000"/>
                      <w:sz w:val="32"/>
                      <w:szCs w:val="32"/>
                      <w:lang w:val="en-US"/>
                    </w:rPr>
                  </w:rPrChange>
                </w:rPr>
                <w:t>[];</w:t>
              </w:r>
            </w:ins>
          </w:p>
          <w:p w14:paraId="0FF00085" w14:textId="77777777" w:rsidR="00A47B4C" w:rsidRPr="00A47B4C" w:rsidRDefault="00A47B4C">
            <w:pPr>
              <w:rPr>
                <w:ins w:id="4905" w:author="Borja Gonzalez" w:date="2017-09-28T19:15:00Z"/>
                <w:lang w:val="en-US"/>
                <w:rPrChange w:id="4906" w:author="Borja Gonzalez" w:date="2017-09-28T19:15:00Z">
                  <w:rPr>
                    <w:ins w:id="4907" w:author="Borja Gonzalez" w:date="2017-09-28T19:15:00Z"/>
                    <w:rFonts w:ascii="Monaco" w:eastAsiaTheme="majorEastAsia" w:hAnsi="Monaco" w:cs="Monaco"/>
                    <w:color w:val="243F60" w:themeColor="accent1" w:themeShade="7F"/>
                    <w:sz w:val="32"/>
                    <w:szCs w:val="32"/>
                    <w:lang w:val="en-US"/>
                  </w:rPr>
                </w:rPrChange>
              </w:rPr>
              <w:pPrChange w:id="4908" w:author="GONZALEZ DIAZ, BORJA" w:date="2017-09-29T19:27:00Z">
                <w:pPr>
                  <w:keepNext/>
                  <w:keepLines/>
                  <w:widowControl w:val="0"/>
                  <w:autoSpaceDE w:val="0"/>
                  <w:autoSpaceDN w:val="0"/>
                  <w:adjustRightInd w:val="0"/>
                  <w:spacing w:before="200"/>
                  <w:outlineLvl w:val="4"/>
                </w:pPr>
              </w:pPrChange>
            </w:pPr>
            <w:ins w:id="4909" w:author="Borja Gonzalez" w:date="2017-09-28T19:15:00Z">
              <w:r w:rsidRPr="0079203F">
                <w:rPr>
                  <w:lang w:val="es-ES"/>
                  <w:rPrChange w:id="4910" w:author="Rodrigo García" w:date="2017-09-29T10:06:00Z">
                    <w:rPr>
                      <w:rFonts w:ascii="Monaco" w:hAnsi="Monaco" w:cs="Monaco"/>
                      <w:sz w:val="32"/>
                      <w:szCs w:val="32"/>
                      <w:lang w:val="en-US"/>
                    </w:rPr>
                  </w:rPrChange>
                </w:rPr>
                <w:t xml:space="preserve">    </w:t>
              </w:r>
              <w:r w:rsidRPr="00A47B4C">
                <w:rPr>
                  <w:b/>
                  <w:bCs/>
                  <w:color w:val="204A87"/>
                  <w:lang w:val="en-US"/>
                  <w:rPrChange w:id="4911" w:author="Borja Gonzalez" w:date="2017-09-28T19:15:00Z">
                    <w:rPr>
                      <w:rFonts w:ascii="Monaco" w:hAnsi="Monaco" w:cs="Monaco"/>
                      <w:b/>
                      <w:bCs/>
                      <w:color w:val="204A87"/>
                      <w:sz w:val="32"/>
                      <w:szCs w:val="32"/>
                      <w:lang w:val="en-US"/>
                    </w:rPr>
                  </w:rPrChange>
                </w:rPr>
                <w:t>var</w:t>
              </w:r>
              <w:r w:rsidRPr="00A47B4C">
                <w:rPr>
                  <w:lang w:val="en-US"/>
                  <w:rPrChange w:id="4912" w:author="Borja Gonzalez" w:date="2017-09-28T19:15:00Z">
                    <w:rPr>
                      <w:rFonts w:ascii="Monaco" w:hAnsi="Monaco" w:cs="Monaco"/>
                      <w:sz w:val="32"/>
                      <w:szCs w:val="32"/>
                      <w:lang w:val="en-US"/>
                    </w:rPr>
                  </w:rPrChange>
                </w:rPr>
                <w:t xml:space="preserve"> Transversal </w:t>
              </w:r>
              <w:r w:rsidRPr="00A47B4C">
                <w:rPr>
                  <w:b/>
                  <w:bCs/>
                  <w:color w:val="CE5C00"/>
                  <w:lang w:val="en-US"/>
                  <w:rPrChange w:id="4913" w:author="Borja Gonzalez" w:date="2017-09-28T19:15:00Z">
                    <w:rPr>
                      <w:rFonts w:ascii="Monaco" w:hAnsi="Monaco" w:cs="Monaco"/>
                      <w:b/>
                      <w:bCs/>
                      <w:color w:val="CE5C00"/>
                      <w:sz w:val="32"/>
                      <w:szCs w:val="32"/>
                      <w:lang w:val="en-US"/>
                    </w:rPr>
                  </w:rPrChange>
                </w:rPr>
                <w:t>=</w:t>
              </w:r>
              <w:r w:rsidRPr="00A47B4C">
                <w:rPr>
                  <w:lang w:val="en-US"/>
                  <w:rPrChange w:id="4914" w:author="Borja Gonzalez" w:date="2017-09-28T19:15:00Z">
                    <w:rPr>
                      <w:rFonts w:ascii="Monaco" w:hAnsi="Monaco" w:cs="Monaco"/>
                      <w:sz w:val="32"/>
                      <w:szCs w:val="32"/>
                      <w:lang w:val="en-US"/>
                    </w:rPr>
                  </w:rPrChange>
                </w:rPr>
                <w:t xml:space="preserve"> </w:t>
              </w:r>
              <w:r w:rsidRPr="00A47B4C">
                <w:rPr>
                  <w:b/>
                  <w:bCs/>
                  <w:lang w:val="en-US"/>
                  <w:rPrChange w:id="4915"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pPr>
              <w:rPr>
                <w:ins w:id="4916" w:author="Borja Gonzalez" w:date="2017-09-28T19:15:00Z"/>
                <w:lang w:val="en-US"/>
                <w:rPrChange w:id="4917" w:author="Borja Gonzalez" w:date="2017-09-28T19:15:00Z">
                  <w:rPr>
                    <w:ins w:id="4918" w:author="Borja Gonzalez" w:date="2017-09-28T19:15:00Z"/>
                    <w:rFonts w:ascii="Monaco" w:hAnsi="Monaco" w:cs="Monaco"/>
                    <w:sz w:val="32"/>
                    <w:szCs w:val="32"/>
                    <w:lang w:val="en-US"/>
                  </w:rPr>
                </w:rPrChange>
              </w:rPr>
              <w:pPrChange w:id="4919" w:author="GONZALEZ DIAZ, BORJA" w:date="2017-09-29T19:27:00Z">
                <w:pPr>
                  <w:widowControl w:val="0"/>
                  <w:autoSpaceDE w:val="0"/>
                  <w:autoSpaceDN w:val="0"/>
                  <w:adjustRightInd w:val="0"/>
                </w:pPr>
              </w:pPrChange>
            </w:pPr>
          </w:p>
          <w:p w14:paraId="03A8A84B" w14:textId="77777777" w:rsidR="00A47B4C" w:rsidRPr="00A47B4C" w:rsidRDefault="00A47B4C">
            <w:pPr>
              <w:rPr>
                <w:ins w:id="4920" w:author="Borja Gonzalez" w:date="2017-09-28T19:15:00Z"/>
                <w:lang w:val="en-US"/>
                <w:rPrChange w:id="4921" w:author="Borja Gonzalez" w:date="2017-09-28T19:15:00Z">
                  <w:rPr>
                    <w:ins w:id="4922" w:author="Borja Gonzalez" w:date="2017-09-28T19:15:00Z"/>
                    <w:rFonts w:ascii="Monaco" w:eastAsiaTheme="majorEastAsia" w:hAnsi="Monaco" w:cs="Monaco"/>
                    <w:color w:val="243F60" w:themeColor="accent1" w:themeShade="7F"/>
                    <w:sz w:val="32"/>
                    <w:szCs w:val="32"/>
                    <w:lang w:val="en-US"/>
                  </w:rPr>
                </w:rPrChange>
              </w:rPr>
              <w:pPrChange w:id="4923" w:author="GONZALEZ DIAZ, BORJA" w:date="2017-09-29T19:27:00Z">
                <w:pPr>
                  <w:keepNext/>
                  <w:keepLines/>
                  <w:widowControl w:val="0"/>
                  <w:autoSpaceDE w:val="0"/>
                  <w:autoSpaceDN w:val="0"/>
                  <w:adjustRightInd w:val="0"/>
                  <w:spacing w:before="200"/>
                  <w:outlineLvl w:val="4"/>
                </w:pPr>
              </w:pPrChange>
            </w:pPr>
            <w:ins w:id="4924" w:author="Borja Gonzalez" w:date="2017-09-28T19:15:00Z">
              <w:r w:rsidRPr="00A47B4C">
                <w:rPr>
                  <w:lang w:val="en-US"/>
                  <w:rPrChange w:id="4925" w:author="Borja Gonzalez" w:date="2017-09-28T19:15:00Z">
                    <w:rPr>
                      <w:rFonts w:ascii="Monaco" w:hAnsi="Monaco" w:cs="Monaco"/>
                      <w:sz w:val="32"/>
                      <w:szCs w:val="32"/>
                      <w:lang w:val="en-US"/>
                    </w:rPr>
                  </w:rPrChange>
                </w:rPr>
                <w:t xml:space="preserve">    </w:t>
              </w:r>
              <w:r w:rsidRPr="00A47B4C">
                <w:rPr>
                  <w:b/>
                  <w:bCs/>
                  <w:color w:val="204A87"/>
                  <w:lang w:val="en-US"/>
                  <w:rPrChange w:id="4926" w:author="Borja Gonzalez" w:date="2017-09-28T19:15:00Z">
                    <w:rPr>
                      <w:rFonts w:ascii="Monaco" w:hAnsi="Monaco" w:cs="Monaco"/>
                      <w:b/>
                      <w:bCs/>
                      <w:color w:val="204A87"/>
                      <w:sz w:val="32"/>
                      <w:szCs w:val="32"/>
                      <w:lang w:val="en-US"/>
                    </w:rPr>
                  </w:rPrChange>
                </w:rPr>
                <w:t>for</w:t>
              </w:r>
              <w:r w:rsidRPr="00A47B4C">
                <w:rPr>
                  <w:b/>
                  <w:bCs/>
                  <w:lang w:val="en-US"/>
                  <w:rPrChange w:id="4927" w:author="Borja Gonzalez" w:date="2017-09-28T19:15:00Z">
                    <w:rPr>
                      <w:rFonts w:ascii="Monaco" w:hAnsi="Monaco" w:cs="Monaco"/>
                      <w:b/>
                      <w:bCs/>
                      <w:color w:val="000000"/>
                      <w:sz w:val="32"/>
                      <w:szCs w:val="32"/>
                      <w:lang w:val="en-US"/>
                    </w:rPr>
                  </w:rPrChange>
                </w:rPr>
                <w:t>(</w:t>
              </w:r>
              <w:r w:rsidRPr="00A47B4C">
                <w:rPr>
                  <w:b/>
                  <w:bCs/>
                  <w:color w:val="204A87"/>
                  <w:lang w:val="en-US"/>
                  <w:rPrChange w:id="4928" w:author="Borja Gonzalez" w:date="2017-09-28T19:15:00Z">
                    <w:rPr>
                      <w:rFonts w:ascii="Monaco" w:hAnsi="Monaco" w:cs="Monaco"/>
                      <w:b/>
                      <w:bCs/>
                      <w:color w:val="204A87"/>
                      <w:sz w:val="32"/>
                      <w:szCs w:val="32"/>
                      <w:lang w:val="en-US"/>
                    </w:rPr>
                  </w:rPrChange>
                </w:rPr>
                <w:t>var</w:t>
              </w:r>
              <w:r w:rsidRPr="00A47B4C">
                <w:rPr>
                  <w:lang w:val="en-US"/>
                  <w:rPrChange w:id="4929" w:author="Borja Gonzalez" w:date="2017-09-28T19:15:00Z">
                    <w:rPr>
                      <w:rFonts w:ascii="Monaco" w:hAnsi="Monaco" w:cs="Monaco"/>
                      <w:sz w:val="32"/>
                      <w:szCs w:val="32"/>
                      <w:lang w:val="en-US"/>
                    </w:rPr>
                  </w:rPrChange>
                </w:rPr>
                <w:t xml:space="preserve"> i </w:t>
              </w:r>
              <w:r w:rsidRPr="00A47B4C">
                <w:rPr>
                  <w:b/>
                  <w:bCs/>
                  <w:color w:val="CE5C00"/>
                  <w:lang w:val="en-US"/>
                  <w:rPrChange w:id="4930" w:author="Borja Gonzalez" w:date="2017-09-28T19:15:00Z">
                    <w:rPr>
                      <w:rFonts w:ascii="Monaco" w:hAnsi="Monaco" w:cs="Monaco"/>
                      <w:b/>
                      <w:bCs/>
                      <w:color w:val="CE5C00"/>
                      <w:sz w:val="32"/>
                      <w:szCs w:val="32"/>
                      <w:lang w:val="en-US"/>
                    </w:rPr>
                  </w:rPrChange>
                </w:rPr>
                <w:t>=</w:t>
              </w:r>
              <w:r w:rsidRPr="00A47B4C">
                <w:rPr>
                  <w:lang w:val="en-US"/>
                  <w:rPrChange w:id="4931" w:author="Borja Gonzalez" w:date="2017-09-28T19:15:00Z">
                    <w:rPr>
                      <w:rFonts w:ascii="Monaco" w:hAnsi="Monaco" w:cs="Monaco"/>
                      <w:sz w:val="32"/>
                      <w:szCs w:val="32"/>
                      <w:lang w:val="en-US"/>
                    </w:rPr>
                  </w:rPrChange>
                </w:rPr>
                <w:t xml:space="preserve"> </w:t>
              </w:r>
              <w:r w:rsidRPr="00A47B4C">
                <w:rPr>
                  <w:b/>
                  <w:bCs/>
                  <w:color w:val="0000CF"/>
                  <w:lang w:val="en-US"/>
                  <w:rPrChange w:id="4932" w:author="Borja Gonzalez" w:date="2017-09-28T19:15:00Z">
                    <w:rPr>
                      <w:rFonts w:ascii="Monaco" w:hAnsi="Monaco" w:cs="Monaco"/>
                      <w:b/>
                      <w:bCs/>
                      <w:color w:val="0000CF"/>
                      <w:sz w:val="32"/>
                      <w:szCs w:val="32"/>
                      <w:lang w:val="en-US"/>
                    </w:rPr>
                  </w:rPrChange>
                </w:rPr>
                <w:t>1</w:t>
              </w:r>
              <w:r w:rsidRPr="00A47B4C">
                <w:rPr>
                  <w:b/>
                  <w:bCs/>
                  <w:lang w:val="en-US"/>
                  <w:rPrChange w:id="4933" w:author="Borja Gonzalez" w:date="2017-09-28T19:15:00Z">
                    <w:rPr>
                      <w:rFonts w:ascii="Monaco" w:hAnsi="Monaco" w:cs="Monaco"/>
                      <w:b/>
                      <w:bCs/>
                      <w:color w:val="000000"/>
                      <w:sz w:val="32"/>
                      <w:szCs w:val="32"/>
                      <w:lang w:val="en-US"/>
                    </w:rPr>
                  </w:rPrChange>
                </w:rPr>
                <w:t>;</w:t>
              </w:r>
              <w:r w:rsidRPr="00A47B4C">
                <w:rPr>
                  <w:lang w:val="en-US"/>
                  <w:rPrChange w:id="4934" w:author="Borja Gonzalez" w:date="2017-09-28T19:15:00Z">
                    <w:rPr>
                      <w:rFonts w:ascii="Monaco" w:hAnsi="Monaco" w:cs="Monaco"/>
                      <w:sz w:val="32"/>
                      <w:szCs w:val="32"/>
                      <w:lang w:val="en-US"/>
                    </w:rPr>
                  </w:rPrChange>
                </w:rPr>
                <w:t xml:space="preserve"> i </w:t>
              </w:r>
              <w:r w:rsidRPr="00A47B4C">
                <w:rPr>
                  <w:b/>
                  <w:bCs/>
                  <w:color w:val="CE5C00"/>
                  <w:lang w:val="en-US"/>
                  <w:rPrChange w:id="4935" w:author="Borja Gonzalez" w:date="2017-09-28T19:15:00Z">
                    <w:rPr>
                      <w:rFonts w:ascii="Monaco" w:hAnsi="Monaco" w:cs="Monaco"/>
                      <w:b/>
                      <w:bCs/>
                      <w:color w:val="CE5C00"/>
                      <w:sz w:val="32"/>
                      <w:szCs w:val="32"/>
                      <w:lang w:val="en-US"/>
                    </w:rPr>
                  </w:rPrChange>
                </w:rPr>
                <w:t>&lt;</w:t>
              </w:r>
              <w:r w:rsidRPr="00A47B4C">
                <w:rPr>
                  <w:lang w:val="en-US"/>
                  <w:rPrChange w:id="4936" w:author="Borja Gonzalez" w:date="2017-09-28T19:15:00Z">
                    <w:rPr>
                      <w:rFonts w:ascii="Monaco" w:hAnsi="Monaco" w:cs="Monaco"/>
                      <w:sz w:val="32"/>
                      <w:szCs w:val="32"/>
                      <w:lang w:val="en-US"/>
                    </w:rPr>
                  </w:rPrChange>
                </w:rPr>
                <w:t xml:space="preserve"> datos</w:t>
              </w:r>
              <w:r w:rsidRPr="00A47B4C">
                <w:rPr>
                  <w:b/>
                  <w:bCs/>
                  <w:lang w:val="en-US"/>
                  <w:rPrChange w:id="4937" w:author="Borja Gonzalez" w:date="2017-09-28T19:15:00Z">
                    <w:rPr>
                      <w:rFonts w:ascii="Monaco" w:hAnsi="Monaco" w:cs="Monaco"/>
                      <w:b/>
                      <w:bCs/>
                      <w:color w:val="000000"/>
                      <w:sz w:val="32"/>
                      <w:szCs w:val="32"/>
                      <w:lang w:val="en-US"/>
                    </w:rPr>
                  </w:rPrChange>
                </w:rPr>
                <w:t>.</w:t>
              </w:r>
              <w:r w:rsidRPr="00A47B4C">
                <w:rPr>
                  <w:lang w:val="en-US"/>
                  <w:rPrChange w:id="4938" w:author="Borja Gonzalez" w:date="2017-09-28T19:15:00Z">
                    <w:rPr>
                      <w:rFonts w:ascii="Monaco" w:hAnsi="Monaco" w:cs="Monaco"/>
                      <w:color w:val="000000"/>
                      <w:sz w:val="32"/>
                      <w:szCs w:val="32"/>
                      <w:lang w:val="en-US"/>
                    </w:rPr>
                  </w:rPrChange>
                </w:rPr>
                <w:t>length</w:t>
              </w:r>
              <w:r w:rsidRPr="00A47B4C">
                <w:rPr>
                  <w:b/>
                  <w:bCs/>
                  <w:color w:val="CE5C00"/>
                  <w:lang w:val="en-US"/>
                  <w:rPrChange w:id="4939" w:author="Borja Gonzalez" w:date="2017-09-28T19:15:00Z">
                    <w:rPr>
                      <w:rFonts w:ascii="Monaco" w:hAnsi="Monaco" w:cs="Monaco"/>
                      <w:b/>
                      <w:bCs/>
                      <w:color w:val="CE5C00"/>
                      <w:sz w:val="32"/>
                      <w:szCs w:val="32"/>
                      <w:lang w:val="en-US"/>
                    </w:rPr>
                  </w:rPrChange>
                </w:rPr>
                <w:t>-</w:t>
              </w:r>
              <w:r w:rsidRPr="00A47B4C">
                <w:rPr>
                  <w:b/>
                  <w:bCs/>
                  <w:color w:val="0000CF"/>
                  <w:lang w:val="en-US"/>
                  <w:rPrChange w:id="4940" w:author="Borja Gonzalez" w:date="2017-09-28T19:15:00Z">
                    <w:rPr>
                      <w:rFonts w:ascii="Monaco" w:hAnsi="Monaco" w:cs="Monaco"/>
                      <w:b/>
                      <w:bCs/>
                      <w:color w:val="0000CF"/>
                      <w:sz w:val="32"/>
                      <w:szCs w:val="32"/>
                      <w:lang w:val="en-US"/>
                    </w:rPr>
                  </w:rPrChange>
                </w:rPr>
                <w:t>1</w:t>
              </w:r>
              <w:r w:rsidRPr="00A47B4C">
                <w:rPr>
                  <w:b/>
                  <w:bCs/>
                  <w:lang w:val="en-US"/>
                  <w:rPrChange w:id="4941" w:author="Borja Gonzalez" w:date="2017-09-28T19:15:00Z">
                    <w:rPr>
                      <w:rFonts w:ascii="Monaco" w:hAnsi="Monaco" w:cs="Monaco"/>
                      <w:b/>
                      <w:bCs/>
                      <w:color w:val="000000"/>
                      <w:sz w:val="32"/>
                      <w:szCs w:val="32"/>
                      <w:lang w:val="en-US"/>
                    </w:rPr>
                  </w:rPrChange>
                </w:rPr>
                <w:t>;</w:t>
              </w:r>
              <w:r w:rsidRPr="00A47B4C">
                <w:rPr>
                  <w:lang w:val="en-US"/>
                  <w:rPrChange w:id="4942" w:author="Borja Gonzalez" w:date="2017-09-28T19:15:00Z">
                    <w:rPr>
                      <w:rFonts w:ascii="Monaco" w:hAnsi="Monaco" w:cs="Monaco"/>
                      <w:sz w:val="32"/>
                      <w:szCs w:val="32"/>
                      <w:lang w:val="en-US"/>
                    </w:rPr>
                  </w:rPrChange>
                </w:rPr>
                <w:t xml:space="preserve"> i</w:t>
              </w:r>
              <w:r w:rsidRPr="00A47B4C">
                <w:rPr>
                  <w:b/>
                  <w:bCs/>
                  <w:color w:val="CE5C00"/>
                  <w:lang w:val="en-US"/>
                  <w:rPrChange w:id="4943" w:author="Borja Gonzalez" w:date="2017-09-28T19:15:00Z">
                    <w:rPr>
                      <w:rFonts w:ascii="Monaco" w:hAnsi="Monaco" w:cs="Monaco"/>
                      <w:b/>
                      <w:bCs/>
                      <w:color w:val="CE5C00"/>
                      <w:sz w:val="32"/>
                      <w:szCs w:val="32"/>
                      <w:lang w:val="en-US"/>
                    </w:rPr>
                  </w:rPrChange>
                </w:rPr>
                <w:t>++</w:t>
              </w:r>
              <w:r w:rsidRPr="00A47B4C">
                <w:rPr>
                  <w:b/>
                  <w:bCs/>
                  <w:lang w:val="en-US"/>
                  <w:rPrChange w:id="4944"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pPr>
              <w:rPr>
                <w:ins w:id="4945" w:author="Borja Gonzalez" w:date="2017-09-28T19:15:00Z"/>
                <w:lang w:val="en-US"/>
                <w:rPrChange w:id="4946" w:author="Borja Gonzalez" w:date="2017-09-28T19:15:00Z">
                  <w:rPr>
                    <w:ins w:id="4947" w:author="Borja Gonzalez" w:date="2017-09-28T19:15:00Z"/>
                    <w:rFonts w:ascii="Monaco" w:eastAsiaTheme="majorEastAsia" w:hAnsi="Monaco" w:cs="Monaco"/>
                    <w:color w:val="243F60" w:themeColor="accent1" w:themeShade="7F"/>
                    <w:sz w:val="32"/>
                    <w:szCs w:val="32"/>
                    <w:lang w:val="en-US"/>
                  </w:rPr>
                </w:rPrChange>
              </w:rPr>
              <w:pPrChange w:id="4948" w:author="GONZALEZ DIAZ, BORJA" w:date="2017-09-29T19:27:00Z">
                <w:pPr>
                  <w:keepNext/>
                  <w:keepLines/>
                  <w:widowControl w:val="0"/>
                  <w:autoSpaceDE w:val="0"/>
                  <w:autoSpaceDN w:val="0"/>
                  <w:adjustRightInd w:val="0"/>
                  <w:spacing w:before="200"/>
                  <w:outlineLvl w:val="4"/>
                </w:pPr>
              </w:pPrChange>
            </w:pPr>
            <w:ins w:id="4949" w:author="Borja Gonzalez" w:date="2017-09-28T19:15:00Z">
              <w:r w:rsidRPr="00A47B4C">
                <w:rPr>
                  <w:lang w:val="en-US"/>
                  <w:rPrChange w:id="4950" w:author="Borja Gonzalez" w:date="2017-09-28T19:15:00Z">
                    <w:rPr>
                      <w:rFonts w:ascii="Monaco" w:hAnsi="Monaco" w:cs="Monaco"/>
                      <w:sz w:val="32"/>
                      <w:szCs w:val="32"/>
                      <w:lang w:val="en-US"/>
                    </w:rPr>
                  </w:rPrChange>
                </w:rPr>
                <w:t xml:space="preserve">        Time</w:t>
              </w:r>
              <w:r w:rsidRPr="00A47B4C">
                <w:rPr>
                  <w:b/>
                  <w:bCs/>
                  <w:lang w:val="en-US"/>
                  <w:rPrChange w:id="4951" w:author="Borja Gonzalez" w:date="2017-09-28T19:15:00Z">
                    <w:rPr>
                      <w:rFonts w:ascii="Monaco" w:hAnsi="Monaco" w:cs="Monaco"/>
                      <w:b/>
                      <w:bCs/>
                      <w:color w:val="000000"/>
                      <w:sz w:val="32"/>
                      <w:szCs w:val="32"/>
                      <w:lang w:val="en-US"/>
                    </w:rPr>
                  </w:rPrChange>
                </w:rPr>
                <w:t>.</w:t>
              </w:r>
              <w:r w:rsidRPr="00A47B4C">
                <w:rPr>
                  <w:lang w:val="en-US"/>
                  <w:rPrChange w:id="4952" w:author="Borja Gonzalez" w:date="2017-09-28T19:15:00Z">
                    <w:rPr>
                      <w:rFonts w:ascii="Monaco" w:hAnsi="Monaco" w:cs="Monaco"/>
                      <w:color w:val="000000"/>
                      <w:sz w:val="32"/>
                      <w:szCs w:val="32"/>
                      <w:lang w:val="en-US"/>
                    </w:rPr>
                  </w:rPrChange>
                </w:rPr>
                <w:t>push</w:t>
              </w:r>
              <w:r w:rsidRPr="00A47B4C">
                <w:rPr>
                  <w:b/>
                  <w:bCs/>
                  <w:lang w:val="en-US"/>
                  <w:rPrChange w:id="4953" w:author="Borja Gonzalez" w:date="2017-09-28T19:15:00Z">
                    <w:rPr>
                      <w:rFonts w:ascii="Monaco" w:hAnsi="Monaco" w:cs="Monaco"/>
                      <w:b/>
                      <w:bCs/>
                      <w:color w:val="000000"/>
                      <w:sz w:val="32"/>
                      <w:szCs w:val="32"/>
                      <w:lang w:val="en-US"/>
                    </w:rPr>
                  </w:rPrChange>
                </w:rPr>
                <w:t>(</w:t>
              </w:r>
              <w:r w:rsidRPr="00A47B4C">
                <w:rPr>
                  <w:lang w:val="en-US"/>
                  <w:rPrChange w:id="4954" w:author="Borja Gonzalez" w:date="2017-09-28T19:15:00Z">
                    <w:rPr>
                      <w:rFonts w:ascii="Monaco" w:hAnsi="Monaco" w:cs="Monaco"/>
                      <w:color w:val="000000"/>
                      <w:sz w:val="32"/>
                      <w:szCs w:val="32"/>
                      <w:lang w:val="en-US"/>
                    </w:rPr>
                  </w:rPrChange>
                </w:rPr>
                <w:t>datos</w:t>
              </w:r>
              <w:r w:rsidRPr="00A47B4C">
                <w:rPr>
                  <w:b/>
                  <w:bCs/>
                  <w:lang w:val="en-US"/>
                  <w:rPrChange w:id="4955" w:author="Borja Gonzalez" w:date="2017-09-28T19:15:00Z">
                    <w:rPr>
                      <w:rFonts w:ascii="Monaco" w:hAnsi="Monaco" w:cs="Monaco"/>
                      <w:b/>
                      <w:bCs/>
                      <w:color w:val="000000"/>
                      <w:sz w:val="32"/>
                      <w:szCs w:val="32"/>
                      <w:lang w:val="en-US"/>
                    </w:rPr>
                  </w:rPrChange>
                </w:rPr>
                <w:t>[</w:t>
              </w:r>
              <w:r w:rsidRPr="00A47B4C">
                <w:rPr>
                  <w:lang w:val="en-US"/>
                  <w:rPrChange w:id="4956" w:author="Borja Gonzalez" w:date="2017-09-28T19:15:00Z">
                    <w:rPr>
                      <w:rFonts w:ascii="Monaco" w:hAnsi="Monaco" w:cs="Monaco"/>
                      <w:color w:val="000000"/>
                      <w:sz w:val="32"/>
                      <w:szCs w:val="32"/>
                      <w:lang w:val="en-US"/>
                    </w:rPr>
                  </w:rPrChange>
                </w:rPr>
                <w:t>i</w:t>
              </w:r>
              <w:r w:rsidRPr="00A47B4C">
                <w:rPr>
                  <w:b/>
                  <w:bCs/>
                  <w:lang w:val="en-US"/>
                  <w:rPrChange w:id="4957" w:author="Borja Gonzalez" w:date="2017-09-28T19:15:00Z">
                    <w:rPr>
                      <w:rFonts w:ascii="Monaco" w:hAnsi="Monaco" w:cs="Monaco"/>
                      <w:b/>
                      <w:bCs/>
                      <w:color w:val="000000"/>
                      <w:sz w:val="32"/>
                      <w:szCs w:val="32"/>
                      <w:lang w:val="en-US"/>
                    </w:rPr>
                  </w:rPrChange>
                </w:rPr>
                <w:t>][</w:t>
              </w:r>
              <w:r w:rsidRPr="00A47B4C">
                <w:rPr>
                  <w:b/>
                  <w:bCs/>
                  <w:color w:val="0000CF"/>
                  <w:lang w:val="en-US"/>
                  <w:rPrChange w:id="4958" w:author="Borja Gonzalez" w:date="2017-09-28T19:15:00Z">
                    <w:rPr>
                      <w:rFonts w:ascii="Monaco" w:hAnsi="Monaco" w:cs="Monaco"/>
                      <w:b/>
                      <w:bCs/>
                      <w:color w:val="0000CF"/>
                      <w:sz w:val="32"/>
                      <w:szCs w:val="32"/>
                      <w:lang w:val="en-US"/>
                    </w:rPr>
                  </w:rPrChange>
                </w:rPr>
                <w:t>0</w:t>
              </w:r>
              <w:r w:rsidRPr="00A47B4C">
                <w:rPr>
                  <w:b/>
                  <w:bCs/>
                  <w:lang w:val="en-US"/>
                  <w:rPrChange w:id="4959"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pPr>
              <w:rPr>
                <w:ins w:id="4960" w:author="Borja Gonzalez" w:date="2017-09-28T19:15:00Z"/>
                <w:lang w:val="en-US"/>
                <w:rPrChange w:id="4961" w:author="Borja Gonzalez" w:date="2017-09-28T19:15:00Z">
                  <w:rPr>
                    <w:ins w:id="4962" w:author="Borja Gonzalez" w:date="2017-09-28T19:15:00Z"/>
                    <w:rFonts w:ascii="Monaco" w:eastAsiaTheme="majorEastAsia" w:hAnsi="Monaco" w:cs="Monaco"/>
                    <w:color w:val="243F60" w:themeColor="accent1" w:themeShade="7F"/>
                    <w:sz w:val="32"/>
                    <w:szCs w:val="32"/>
                    <w:lang w:val="en-US"/>
                  </w:rPr>
                </w:rPrChange>
              </w:rPr>
              <w:pPrChange w:id="4963" w:author="GONZALEZ DIAZ, BORJA" w:date="2017-09-29T19:27:00Z">
                <w:pPr>
                  <w:keepNext/>
                  <w:keepLines/>
                  <w:widowControl w:val="0"/>
                  <w:autoSpaceDE w:val="0"/>
                  <w:autoSpaceDN w:val="0"/>
                  <w:adjustRightInd w:val="0"/>
                  <w:spacing w:before="200"/>
                  <w:outlineLvl w:val="4"/>
                </w:pPr>
              </w:pPrChange>
            </w:pPr>
            <w:ins w:id="4964" w:author="Borja Gonzalez" w:date="2017-09-28T19:15:00Z">
              <w:r w:rsidRPr="00A47B4C">
                <w:rPr>
                  <w:lang w:val="en-US"/>
                  <w:rPrChange w:id="4965" w:author="Borja Gonzalez" w:date="2017-09-28T19:15:00Z">
                    <w:rPr>
                      <w:rFonts w:ascii="Monaco" w:hAnsi="Monaco" w:cs="Monaco"/>
                      <w:sz w:val="32"/>
                      <w:szCs w:val="32"/>
                      <w:lang w:val="en-US"/>
                    </w:rPr>
                  </w:rPrChange>
                </w:rPr>
                <w:t xml:space="preserve">        Coronal</w:t>
              </w:r>
              <w:r w:rsidRPr="00A47B4C">
                <w:rPr>
                  <w:b/>
                  <w:bCs/>
                  <w:lang w:val="en-US"/>
                  <w:rPrChange w:id="4966" w:author="Borja Gonzalez" w:date="2017-09-28T19:15:00Z">
                    <w:rPr>
                      <w:rFonts w:ascii="Monaco" w:hAnsi="Monaco" w:cs="Monaco"/>
                      <w:b/>
                      <w:bCs/>
                      <w:color w:val="000000"/>
                      <w:sz w:val="32"/>
                      <w:szCs w:val="32"/>
                      <w:lang w:val="en-US"/>
                    </w:rPr>
                  </w:rPrChange>
                </w:rPr>
                <w:t>.</w:t>
              </w:r>
              <w:r w:rsidRPr="00A47B4C">
                <w:rPr>
                  <w:lang w:val="en-US"/>
                  <w:rPrChange w:id="4967" w:author="Borja Gonzalez" w:date="2017-09-28T19:15:00Z">
                    <w:rPr>
                      <w:rFonts w:ascii="Monaco" w:hAnsi="Monaco" w:cs="Monaco"/>
                      <w:color w:val="000000"/>
                      <w:sz w:val="32"/>
                      <w:szCs w:val="32"/>
                      <w:lang w:val="en-US"/>
                    </w:rPr>
                  </w:rPrChange>
                </w:rPr>
                <w:t>push</w:t>
              </w:r>
              <w:r w:rsidRPr="00A47B4C">
                <w:rPr>
                  <w:b/>
                  <w:bCs/>
                  <w:lang w:val="en-US"/>
                  <w:rPrChange w:id="4968" w:author="Borja Gonzalez" w:date="2017-09-28T19:15:00Z">
                    <w:rPr>
                      <w:rFonts w:ascii="Monaco" w:hAnsi="Monaco" w:cs="Monaco"/>
                      <w:b/>
                      <w:bCs/>
                      <w:color w:val="000000"/>
                      <w:sz w:val="32"/>
                      <w:szCs w:val="32"/>
                      <w:lang w:val="en-US"/>
                    </w:rPr>
                  </w:rPrChange>
                </w:rPr>
                <w:t>(</w:t>
              </w:r>
              <w:r w:rsidRPr="00A47B4C">
                <w:rPr>
                  <w:color w:val="204A87"/>
                  <w:lang w:val="en-US"/>
                  <w:rPrChange w:id="4969" w:author="Borja Gonzalez" w:date="2017-09-28T19:15:00Z">
                    <w:rPr>
                      <w:rFonts w:ascii="Monaco" w:hAnsi="Monaco" w:cs="Monaco"/>
                      <w:color w:val="204A87"/>
                      <w:sz w:val="32"/>
                      <w:szCs w:val="32"/>
                      <w:lang w:val="en-US"/>
                    </w:rPr>
                  </w:rPrChange>
                </w:rPr>
                <w:t>parseFloat</w:t>
              </w:r>
              <w:r w:rsidRPr="00A47B4C">
                <w:rPr>
                  <w:b/>
                  <w:bCs/>
                  <w:lang w:val="en-US"/>
                  <w:rPrChange w:id="4970" w:author="Borja Gonzalez" w:date="2017-09-28T19:15:00Z">
                    <w:rPr>
                      <w:rFonts w:ascii="Monaco" w:hAnsi="Monaco" w:cs="Monaco"/>
                      <w:b/>
                      <w:bCs/>
                      <w:color w:val="000000"/>
                      <w:sz w:val="32"/>
                      <w:szCs w:val="32"/>
                      <w:lang w:val="en-US"/>
                    </w:rPr>
                  </w:rPrChange>
                </w:rPr>
                <w:t>(</w:t>
              </w:r>
              <w:r w:rsidRPr="00A47B4C">
                <w:rPr>
                  <w:lang w:val="en-US"/>
                  <w:rPrChange w:id="4971" w:author="Borja Gonzalez" w:date="2017-09-28T19:15:00Z">
                    <w:rPr>
                      <w:rFonts w:ascii="Monaco" w:hAnsi="Monaco" w:cs="Monaco"/>
                      <w:color w:val="000000"/>
                      <w:sz w:val="32"/>
                      <w:szCs w:val="32"/>
                      <w:lang w:val="en-US"/>
                    </w:rPr>
                  </w:rPrChange>
                </w:rPr>
                <w:t>datos</w:t>
              </w:r>
              <w:r w:rsidRPr="00A47B4C">
                <w:rPr>
                  <w:b/>
                  <w:bCs/>
                  <w:lang w:val="en-US"/>
                  <w:rPrChange w:id="4972" w:author="Borja Gonzalez" w:date="2017-09-28T19:15:00Z">
                    <w:rPr>
                      <w:rFonts w:ascii="Monaco" w:hAnsi="Monaco" w:cs="Monaco"/>
                      <w:b/>
                      <w:bCs/>
                      <w:color w:val="000000"/>
                      <w:sz w:val="32"/>
                      <w:szCs w:val="32"/>
                      <w:lang w:val="en-US"/>
                    </w:rPr>
                  </w:rPrChange>
                </w:rPr>
                <w:t>[</w:t>
              </w:r>
              <w:r w:rsidRPr="00A47B4C">
                <w:rPr>
                  <w:lang w:val="en-US"/>
                  <w:rPrChange w:id="4973" w:author="Borja Gonzalez" w:date="2017-09-28T19:15:00Z">
                    <w:rPr>
                      <w:rFonts w:ascii="Monaco" w:hAnsi="Monaco" w:cs="Monaco"/>
                      <w:color w:val="000000"/>
                      <w:sz w:val="32"/>
                      <w:szCs w:val="32"/>
                      <w:lang w:val="en-US"/>
                    </w:rPr>
                  </w:rPrChange>
                </w:rPr>
                <w:t>i</w:t>
              </w:r>
              <w:r w:rsidRPr="00A47B4C">
                <w:rPr>
                  <w:b/>
                  <w:bCs/>
                  <w:lang w:val="en-US"/>
                  <w:rPrChange w:id="4974" w:author="Borja Gonzalez" w:date="2017-09-28T19:15:00Z">
                    <w:rPr>
                      <w:rFonts w:ascii="Monaco" w:hAnsi="Monaco" w:cs="Monaco"/>
                      <w:b/>
                      <w:bCs/>
                      <w:color w:val="000000"/>
                      <w:sz w:val="32"/>
                      <w:szCs w:val="32"/>
                      <w:lang w:val="en-US"/>
                    </w:rPr>
                  </w:rPrChange>
                </w:rPr>
                <w:t>][</w:t>
              </w:r>
              <w:r w:rsidRPr="00A47B4C">
                <w:rPr>
                  <w:b/>
                  <w:bCs/>
                  <w:color w:val="0000CF"/>
                  <w:lang w:val="en-US"/>
                  <w:rPrChange w:id="4975" w:author="Borja Gonzalez" w:date="2017-09-28T19:15:00Z">
                    <w:rPr>
                      <w:rFonts w:ascii="Monaco" w:hAnsi="Monaco" w:cs="Monaco"/>
                      <w:b/>
                      <w:bCs/>
                      <w:color w:val="0000CF"/>
                      <w:sz w:val="32"/>
                      <w:szCs w:val="32"/>
                      <w:lang w:val="en-US"/>
                    </w:rPr>
                  </w:rPrChange>
                </w:rPr>
                <w:t>1</w:t>
              </w:r>
              <w:r w:rsidRPr="00A47B4C">
                <w:rPr>
                  <w:b/>
                  <w:bCs/>
                  <w:lang w:val="en-US"/>
                  <w:rPrChange w:id="4976" w:author="Borja Gonzalez" w:date="2017-09-28T19:15:00Z">
                    <w:rPr>
                      <w:rFonts w:ascii="Monaco" w:hAnsi="Monaco" w:cs="Monaco"/>
                      <w:b/>
                      <w:bCs/>
                      <w:color w:val="000000"/>
                      <w:sz w:val="32"/>
                      <w:szCs w:val="32"/>
                      <w:lang w:val="en-US"/>
                    </w:rPr>
                  </w:rPrChange>
                </w:rPr>
                <w:t>]).</w:t>
              </w:r>
              <w:r w:rsidRPr="00A47B4C">
                <w:rPr>
                  <w:lang w:val="en-US"/>
                  <w:rPrChange w:id="4977" w:author="Borja Gonzalez" w:date="2017-09-28T19:15:00Z">
                    <w:rPr>
                      <w:rFonts w:ascii="Monaco" w:hAnsi="Monaco" w:cs="Monaco"/>
                      <w:color w:val="000000"/>
                      <w:sz w:val="32"/>
                      <w:szCs w:val="32"/>
                      <w:lang w:val="en-US"/>
                    </w:rPr>
                  </w:rPrChange>
                </w:rPr>
                <w:t>toFixed</w:t>
              </w:r>
              <w:r w:rsidRPr="00A47B4C">
                <w:rPr>
                  <w:b/>
                  <w:bCs/>
                  <w:lang w:val="en-US"/>
                  <w:rPrChange w:id="4978" w:author="Borja Gonzalez" w:date="2017-09-28T19:15:00Z">
                    <w:rPr>
                      <w:rFonts w:ascii="Monaco" w:hAnsi="Monaco" w:cs="Monaco"/>
                      <w:b/>
                      <w:bCs/>
                      <w:color w:val="000000"/>
                      <w:sz w:val="32"/>
                      <w:szCs w:val="32"/>
                      <w:lang w:val="en-US"/>
                    </w:rPr>
                  </w:rPrChange>
                </w:rPr>
                <w:t>(</w:t>
              </w:r>
              <w:r w:rsidRPr="00A47B4C">
                <w:rPr>
                  <w:b/>
                  <w:bCs/>
                  <w:color w:val="0000CF"/>
                  <w:lang w:val="en-US"/>
                  <w:rPrChange w:id="4979" w:author="Borja Gonzalez" w:date="2017-09-28T19:15:00Z">
                    <w:rPr>
                      <w:rFonts w:ascii="Monaco" w:hAnsi="Monaco" w:cs="Monaco"/>
                      <w:b/>
                      <w:bCs/>
                      <w:color w:val="0000CF"/>
                      <w:sz w:val="32"/>
                      <w:szCs w:val="32"/>
                      <w:lang w:val="en-US"/>
                    </w:rPr>
                  </w:rPrChange>
                </w:rPr>
                <w:t>2</w:t>
              </w:r>
              <w:r w:rsidRPr="00A47B4C">
                <w:rPr>
                  <w:b/>
                  <w:bCs/>
                  <w:lang w:val="en-US"/>
                  <w:rPrChange w:id="4980"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pPr>
              <w:rPr>
                <w:ins w:id="4981" w:author="Borja Gonzalez" w:date="2017-09-28T19:15:00Z"/>
                <w:lang w:val="en-US"/>
                <w:rPrChange w:id="4982" w:author="Borja Gonzalez" w:date="2017-09-28T19:15:00Z">
                  <w:rPr>
                    <w:ins w:id="4983" w:author="Borja Gonzalez" w:date="2017-09-28T19:15:00Z"/>
                    <w:rFonts w:ascii="Monaco" w:eastAsiaTheme="majorEastAsia" w:hAnsi="Monaco" w:cs="Monaco"/>
                    <w:color w:val="243F60" w:themeColor="accent1" w:themeShade="7F"/>
                    <w:sz w:val="32"/>
                    <w:szCs w:val="32"/>
                    <w:lang w:val="en-US"/>
                  </w:rPr>
                </w:rPrChange>
              </w:rPr>
              <w:pPrChange w:id="4984" w:author="GONZALEZ DIAZ, BORJA" w:date="2017-09-29T19:27:00Z">
                <w:pPr>
                  <w:keepNext/>
                  <w:keepLines/>
                  <w:widowControl w:val="0"/>
                  <w:autoSpaceDE w:val="0"/>
                  <w:autoSpaceDN w:val="0"/>
                  <w:adjustRightInd w:val="0"/>
                  <w:spacing w:before="200"/>
                  <w:outlineLvl w:val="4"/>
                </w:pPr>
              </w:pPrChange>
            </w:pPr>
            <w:ins w:id="4985" w:author="Borja Gonzalez" w:date="2017-09-28T19:15:00Z">
              <w:r w:rsidRPr="00A47B4C">
                <w:rPr>
                  <w:lang w:val="en-US"/>
                  <w:rPrChange w:id="4986" w:author="Borja Gonzalez" w:date="2017-09-28T19:15:00Z">
                    <w:rPr>
                      <w:rFonts w:ascii="Monaco" w:hAnsi="Monaco" w:cs="Monaco"/>
                      <w:sz w:val="32"/>
                      <w:szCs w:val="32"/>
                      <w:lang w:val="en-US"/>
                    </w:rPr>
                  </w:rPrChange>
                </w:rPr>
                <w:t xml:space="preserve">        Sagital</w:t>
              </w:r>
              <w:r w:rsidRPr="00A47B4C">
                <w:rPr>
                  <w:b/>
                  <w:bCs/>
                  <w:lang w:val="en-US"/>
                  <w:rPrChange w:id="4987" w:author="Borja Gonzalez" w:date="2017-09-28T19:15:00Z">
                    <w:rPr>
                      <w:rFonts w:ascii="Monaco" w:hAnsi="Monaco" w:cs="Monaco"/>
                      <w:b/>
                      <w:bCs/>
                      <w:color w:val="000000"/>
                      <w:sz w:val="32"/>
                      <w:szCs w:val="32"/>
                      <w:lang w:val="en-US"/>
                    </w:rPr>
                  </w:rPrChange>
                </w:rPr>
                <w:t>.</w:t>
              </w:r>
              <w:r w:rsidRPr="00A47B4C">
                <w:rPr>
                  <w:lang w:val="en-US"/>
                  <w:rPrChange w:id="4988" w:author="Borja Gonzalez" w:date="2017-09-28T19:15:00Z">
                    <w:rPr>
                      <w:rFonts w:ascii="Monaco" w:hAnsi="Monaco" w:cs="Monaco"/>
                      <w:color w:val="000000"/>
                      <w:sz w:val="32"/>
                      <w:szCs w:val="32"/>
                      <w:lang w:val="en-US"/>
                    </w:rPr>
                  </w:rPrChange>
                </w:rPr>
                <w:t>push</w:t>
              </w:r>
              <w:r w:rsidRPr="00A47B4C">
                <w:rPr>
                  <w:b/>
                  <w:bCs/>
                  <w:lang w:val="en-US"/>
                  <w:rPrChange w:id="4989" w:author="Borja Gonzalez" w:date="2017-09-28T19:15:00Z">
                    <w:rPr>
                      <w:rFonts w:ascii="Monaco" w:hAnsi="Monaco" w:cs="Monaco"/>
                      <w:b/>
                      <w:bCs/>
                      <w:color w:val="000000"/>
                      <w:sz w:val="32"/>
                      <w:szCs w:val="32"/>
                      <w:lang w:val="en-US"/>
                    </w:rPr>
                  </w:rPrChange>
                </w:rPr>
                <w:t>(</w:t>
              </w:r>
              <w:r w:rsidRPr="00A47B4C">
                <w:rPr>
                  <w:color w:val="204A87"/>
                  <w:lang w:val="en-US"/>
                  <w:rPrChange w:id="4990" w:author="Borja Gonzalez" w:date="2017-09-28T19:15:00Z">
                    <w:rPr>
                      <w:rFonts w:ascii="Monaco" w:hAnsi="Monaco" w:cs="Monaco"/>
                      <w:color w:val="204A87"/>
                      <w:sz w:val="32"/>
                      <w:szCs w:val="32"/>
                      <w:lang w:val="en-US"/>
                    </w:rPr>
                  </w:rPrChange>
                </w:rPr>
                <w:t>parseFloat</w:t>
              </w:r>
              <w:r w:rsidRPr="00A47B4C">
                <w:rPr>
                  <w:b/>
                  <w:bCs/>
                  <w:lang w:val="en-US"/>
                  <w:rPrChange w:id="4991" w:author="Borja Gonzalez" w:date="2017-09-28T19:15:00Z">
                    <w:rPr>
                      <w:rFonts w:ascii="Monaco" w:hAnsi="Monaco" w:cs="Monaco"/>
                      <w:b/>
                      <w:bCs/>
                      <w:color w:val="000000"/>
                      <w:sz w:val="32"/>
                      <w:szCs w:val="32"/>
                      <w:lang w:val="en-US"/>
                    </w:rPr>
                  </w:rPrChange>
                </w:rPr>
                <w:t>(</w:t>
              </w:r>
              <w:r w:rsidRPr="00A47B4C">
                <w:rPr>
                  <w:lang w:val="en-US"/>
                  <w:rPrChange w:id="4992" w:author="Borja Gonzalez" w:date="2017-09-28T19:15:00Z">
                    <w:rPr>
                      <w:rFonts w:ascii="Monaco" w:hAnsi="Monaco" w:cs="Monaco"/>
                      <w:color w:val="000000"/>
                      <w:sz w:val="32"/>
                      <w:szCs w:val="32"/>
                      <w:lang w:val="en-US"/>
                    </w:rPr>
                  </w:rPrChange>
                </w:rPr>
                <w:t>datos</w:t>
              </w:r>
              <w:r w:rsidRPr="00A47B4C">
                <w:rPr>
                  <w:b/>
                  <w:bCs/>
                  <w:lang w:val="en-US"/>
                  <w:rPrChange w:id="4993" w:author="Borja Gonzalez" w:date="2017-09-28T19:15:00Z">
                    <w:rPr>
                      <w:rFonts w:ascii="Monaco" w:hAnsi="Monaco" w:cs="Monaco"/>
                      <w:b/>
                      <w:bCs/>
                      <w:color w:val="000000"/>
                      <w:sz w:val="32"/>
                      <w:szCs w:val="32"/>
                      <w:lang w:val="en-US"/>
                    </w:rPr>
                  </w:rPrChange>
                </w:rPr>
                <w:t>[</w:t>
              </w:r>
              <w:r w:rsidRPr="00A47B4C">
                <w:rPr>
                  <w:lang w:val="en-US"/>
                  <w:rPrChange w:id="4994" w:author="Borja Gonzalez" w:date="2017-09-28T19:15:00Z">
                    <w:rPr>
                      <w:rFonts w:ascii="Monaco" w:hAnsi="Monaco" w:cs="Monaco"/>
                      <w:color w:val="000000"/>
                      <w:sz w:val="32"/>
                      <w:szCs w:val="32"/>
                      <w:lang w:val="en-US"/>
                    </w:rPr>
                  </w:rPrChange>
                </w:rPr>
                <w:t>i</w:t>
              </w:r>
              <w:r w:rsidRPr="00A47B4C">
                <w:rPr>
                  <w:b/>
                  <w:bCs/>
                  <w:lang w:val="en-US"/>
                  <w:rPrChange w:id="4995" w:author="Borja Gonzalez" w:date="2017-09-28T19:15:00Z">
                    <w:rPr>
                      <w:rFonts w:ascii="Monaco" w:hAnsi="Monaco" w:cs="Monaco"/>
                      <w:b/>
                      <w:bCs/>
                      <w:color w:val="000000"/>
                      <w:sz w:val="32"/>
                      <w:szCs w:val="32"/>
                      <w:lang w:val="en-US"/>
                    </w:rPr>
                  </w:rPrChange>
                </w:rPr>
                <w:t>][</w:t>
              </w:r>
              <w:r w:rsidRPr="00A47B4C">
                <w:rPr>
                  <w:b/>
                  <w:bCs/>
                  <w:color w:val="0000CF"/>
                  <w:lang w:val="en-US"/>
                  <w:rPrChange w:id="4996" w:author="Borja Gonzalez" w:date="2017-09-28T19:15:00Z">
                    <w:rPr>
                      <w:rFonts w:ascii="Monaco" w:hAnsi="Monaco" w:cs="Monaco"/>
                      <w:b/>
                      <w:bCs/>
                      <w:color w:val="0000CF"/>
                      <w:sz w:val="32"/>
                      <w:szCs w:val="32"/>
                      <w:lang w:val="en-US"/>
                    </w:rPr>
                  </w:rPrChange>
                </w:rPr>
                <w:t>2</w:t>
              </w:r>
              <w:r w:rsidRPr="00A47B4C">
                <w:rPr>
                  <w:b/>
                  <w:bCs/>
                  <w:lang w:val="en-US"/>
                  <w:rPrChange w:id="4997" w:author="Borja Gonzalez" w:date="2017-09-28T19:15:00Z">
                    <w:rPr>
                      <w:rFonts w:ascii="Monaco" w:hAnsi="Monaco" w:cs="Monaco"/>
                      <w:b/>
                      <w:bCs/>
                      <w:color w:val="000000"/>
                      <w:sz w:val="32"/>
                      <w:szCs w:val="32"/>
                      <w:lang w:val="en-US"/>
                    </w:rPr>
                  </w:rPrChange>
                </w:rPr>
                <w:t>]).</w:t>
              </w:r>
              <w:r w:rsidRPr="00A47B4C">
                <w:rPr>
                  <w:lang w:val="en-US"/>
                  <w:rPrChange w:id="4998" w:author="Borja Gonzalez" w:date="2017-09-28T19:15:00Z">
                    <w:rPr>
                      <w:rFonts w:ascii="Monaco" w:hAnsi="Monaco" w:cs="Monaco"/>
                      <w:color w:val="000000"/>
                      <w:sz w:val="32"/>
                      <w:szCs w:val="32"/>
                      <w:lang w:val="en-US"/>
                    </w:rPr>
                  </w:rPrChange>
                </w:rPr>
                <w:t>toFixed</w:t>
              </w:r>
              <w:r w:rsidRPr="00A47B4C">
                <w:rPr>
                  <w:b/>
                  <w:bCs/>
                  <w:lang w:val="en-US"/>
                  <w:rPrChange w:id="4999" w:author="Borja Gonzalez" w:date="2017-09-28T19:15:00Z">
                    <w:rPr>
                      <w:rFonts w:ascii="Monaco" w:hAnsi="Monaco" w:cs="Monaco"/>
                      <w:b/>
                      <w:bCs/>
                      <w:color w:val="000000"/>
                      <w:sz w:val="32"/>
                      <w:szCs w:val="32"/>
                      <w:lang w:val="en-US"/>
                    </w:rPr>
                  </w:rPrChange>
                </w:rPr>
                <w:t>(</w:t>
              </w:r>
              <w:r w:rsidRPr="00A47B4C">
                <w:rPr>
                  <w:b/>
                  <w:bCs/>
                  <w:color w:val="0000CF"/>
                  <w:lang w:val="en-US"/>
                  <w:rPrChange w:id="5000" w:author="Borja Gonzalez" w:date="2017-09-28T19:15:00Z">
                    <w:rPr>
                      <w:rFonts w:ascii="Monaco" w:hAnsi="Monaco" w:cs="Monaco"/>
                      <w:b/>
                      <w:bCs/>
                      <w:color w:val="0000CF"/>
                      <w:sz w:val="32"/>
                      <w:szCs w:val="32"/>
                      <w:lang w:val="en-US"/>
                    </w:rPr>
                  </w:rPrChange>
                </w:rPr>
                <w:t>2</w:t>
              </w:r>
              <w:r w:rsidRPr="00A47B4C">
                <w:rPr>
                  <w:b/>
                  <w:bCs/>
                  <w:lang w:val="en-US"/>
                  <w:rPrChange w:id="5001"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pPr>
              <w:rPr>
                <w:ins w:id="5002" w:author="Borja Gonzalez" w:date="2017-09-28T19:15:00Z"/>
                <w:lang w:val="en-US"/>
                <w:rPrChange w:id="5003" w:author="Borja Gonzalez" w:date="2017-09-28T19:15:00Z">
                  <w:rPr>
                    <w:ins w:id="5004" w:author="Borja Gonzalez" w:date="2017-09-28T19:15:00Z"/>
                    <w:rFonts w:ascii="Monaco" w:eastAsiaTheme="majorEastAsia" w:hAnsi="Monaco" w:cs="Monaco"/>
                    <w:color w:val="243F60" w:themeColor="accent1" w:themeShade="7F"/>
                    <w:sz w:val="32"/>
                    <w:szCs w:val="32"/>
                    <w:lang w:val="en-US"/>
                  </w:rPr>
                </w:rPrChange>
              </w:rPr>
              <w:pPrChange w:id="5005" w:author="GONZALEZ DIAZ, BORJA" w:date="2017-09-29T19:27:00Z">
                <w:pPr>
                  <w:keepNext/>
                  <w:keepLines/>
                  <w:widowControl w:val="0"/>
                  <w:autoSpaceDE w:val="0"/>
                  <w:autoSpaceDN w:val="0"/>
                  <w:adjustRightInd w:val="0"/>
                  <w:spacing w:before="200"/>
                  <w:outlineLvl w:val="4"/>
                </w:pPr>
              </w:pPrChange>
            </w:pPr>
            <w:ins w:id="5006" w:author="Borja Gonzalez" w:date="2017-09-28T19:15:00Z">
              <w:r w:rsidRPr="00A47B4C">
                <w:rPr>
                  <w:lang w:val="en-US"/>
                  <w:rPrChange w:id="5007" w:author="Borja Gonzalez" w:date="2017-09-28T19:15:00Z">
                    <w:rPr>
                      <w:rFonts w:ascii="Monaco" w:hAnsi="Monaco" w:cs="Monaco"/>
                      <w:sz w:val="32"/>
                      <w:szCs w:val="32"/>
                      <w:lang w:val="en-US"/>
                    </w:rPr>
                  </w:rPrChange>
                </w:rPr>
                <w:t xml:space="preserve">        Transversal</w:t>
              </w:r>
              <w:r w:rsidRPr="00A47B4C">
                <w:rPr>
                  <w:b/>
                  <w:bCs/>
                  <w:lang w:val="en-US"/>
                  <w:rPrChange w:id="5008" w:author="Borja Gonzalez" w:date="2017-09-28T19:15:00Z">
                    <w:rPr>
                      <w:rFonts w:ascii="Monaco" w:hAnsi="Monaco" w:cs="Monaco"/>
                      <w:b/>
                      <w:bCs/>
                      <w:color w:val="000000"/>
                      <w:sz w:val="32"/>
                      <w:szCs w:val="32"/>
                      <w:lang w:val="en-US"/>
                    </w:rPr>
                  </w:rPrChange>
                </w:rPr>
                <w:t>.</w:t>
              </w:r>
              <w:r w:rsidRPr="00A47B4C">
                <w:rPr>
                  <w:lang w:val="en-US"/>
                  <w:rPrChange w:id="5009" w:author="Borja Gonzalez" w:date="2017-09-28T19:15:00Z">
                    <w:rPr>
                      <w:rFonts w:ascii="Monaco" w:hAnsi="Monaco" w:cs="Monaco"/>
                      <w:color w:val="000000"/>
                      <w:sz w:val="32"/>
                      <w:szCs w:val="32"/>
                      <w:lang w:val="en-US"/>
                    </w:rPr>
                  </w:rPrChange>
                </w:rPr>
                <w:t>push</w:t>
              </w:r>
              <w:r w:rsidRPr="00A47B4C">
                <w:rPr>
                  <w:b/>
                  <w:bCs/>
                  <w:lang w:val="en-US"/>
                  <w:rPrChange w:id="5010" w:author="Borja Gonzalez" w:date="2017-09-28T19:15:00Z">
                    <w:rPr>
                      <w:rFonts w:ascii="Monaco" w:hAnsi="Monaco" w:cs="Monaco"/>
                      <w:b/>
                      <w:bCs/>
                      <w:color w:val="000000"/>
                      <w:sz w:val="32"/>
                      <w:szCs w:val="32"/>
                      <w:lang w:val="en-US"/>
                    </w:rPr>
                  </w:rPrChange>
                </w:rPr>
                <w:t>(</w:t>
              </w:r>
              <w:r w:rsidRPr="00A47B4C">
                <w:rPr>
                  <w:color w:val="204A87"/>
                  <w:lang w:val="en-US"/>
                  <w:rPrChange w:id="5011" w:author="Borja Gonzalez" w:date="2017-09-28T19:15:00Z">
                    <w:rPr>
                      <w:rFonts w:ascii="Monaco" w:hAnsi="Monaco" w:cs="Monaco"/>
                      <w:color w:val="204A87"/>
                      <w:sz w:val="32"/>
                      <w:szCs w:val="32"/>
                      <w:lang w:val="en-US"/>
                    </w:rPr>
                  </w:rPrChange>
                </w:rPr>
                <w:t>parseFloat</w:t>
              </w:r>
              <w:r w:rsidRPr="00A47B4C">
                <w:rPr>
                  <w:b/>
                  <w:bCs/>
                  <w:lang w:val="en-US"/>
                  <w:rPrChange w:id="5012" w:author="Borja Gonzalez" w:date="2017-09-28T19:15:00Z">
                    <w:rPr>
                      <w:rFonts w:ascii="Monaco" w:hAnsi="Monaco" w:cs="Monaco"/>
                      <w:b/>
                      <w:bCs/>
                      <w:color w:val="000000"/>
                      <w:sz w:val="32"/>
                      <w:szCs w:val="32"/>
                      <w:lang w:val="en-US"/>
                    </w:rPr>
                  </w:rPrChange>
                </w:rPr>
                <w:t>(</w:t>
              </w:r>
              <w:r w:rsidRPr="00A47B4C">
                <w:rPr>
                  <w:lang w:val="en-US"/>
                  <w:rPrChange w:id="5013" w:author="Borja Gonzalez" w:date="2017-09-28T19:15:00Z">
                    <w:rPr>
                      <w:rFonts w:ascii="Monaco" w:hAnsi="Monaco" w:cs="Monaco"/>
                      <w:color w:val="000000"/>
                      <w:sz w:val="32"/>
                      <w:szCs w:val="32"/>
                      <w:lang w:val="en-US"/>
                    </w:rPr>
                  </w:rPrChange>
                </w:rPr>
                <w:t>datos</w:t>
              </w:r>
              <w:r w:rsidRPr="00A47B4C">
                <w:rPr>
                  <w:b/>
                  <w:bCs/>
                  <w:lang w:val="en-US"/>
                  <w:rPrChange w:id="5014" w:author="Borja Gonzalez" w:date="2017-09-28T19:15:00Z">
                    <w:rPr>
                      <w:rFonts w:ascii="Monaco" w:hAnsi="Monaco" w:cs="Monaco"/>
                      <w:b/>
                      <w:bCs/>
                      <w:color w:val="000000"/>
                      <w:sz w:val="32"/>
                      <w:szCs w:val="32"/>
                      <w:lang w:val="en-US"/>
                    </w:rPr>
                  </w:rPrChange>
                </w:rPr>
                <w:t>[</w:t>
              </w:r>
              <w:r w:rsidRPr="00A47B4C">
                <w:rPr>
                  <w:lang w:val="en-US"/>
                  <w:rPrChange w:id="5015" w:author="Borja Gonzalez" w:date="2017-09-28T19:15:00Z">
                    <w:rPr>
                      <w:rFonts w:ascii="Monaco" w:hAnsi="Monaco" w:cs="Monaco"/>
                      <w:color w:val="000000"/>
                      <w:sz w:val="32"/>
                      <w:szCs w:val="32"/>
                      <w:lang w:val="en-US"/>
                    </w:rPr>
                  </w:rPrChange>
                </w:rPr>
                <w:t>i</w:t>
              </w:r>
              <w:r w:rsidRPr="00A47B4C">
                <w:rPr>
                  <w:b/>
                  <w:bCs/>
                  <w:lang w:val="en-US"/>
                  <w:rPrChange w:id="5016" w:author="Borja Gonzalez" w:date="2017-09-28T19:15:00Z">
                    <w:rPr>
                      <w:rFonts w:ascii="Monaco" w:hAnsi="Monaco" w:cs="Monaco"/>
                      <w:b/>
                      <w:bCs/>
                      <w:color w:val="000000"/>
                      <w:sz w:val="32"/>
                      <w:szCs w:val="32"/>
                      <w:lang w:val="en-US"/>
                    </w:rPr>
                  </w:rPrChange>
                </w:rPr>
                <w:t>][</w:t>
              </w:r>
              <w:r w:rsidRPr="00A47B4C">
                <w:rPr>
                  <w:b/>
                  <w:bCs/>
                  <w:color w:val="0000CF"/>
                  <w:lang w:val="en-US"/>
                  <w:rPrChange w:id="5017" w:author="Borja Gonzalez" w:date="2017-09-28T19:15:00Z">
                    <w:rPr>
                      <w:rFonts w:ascii="Monaco" w:hAnsi="Monaco" w:cs="Monaco"/>
                      <w:b/>
                      <w:bCs/>
                      <w:color w:val="0000CF"/>
                      <w:sz w:val="32"/>
                      <w:szCs w:val="32"/>
                      <w:lang w:val="en-US"/>
                    </w:rPr>
                  </w:rPrChange>
                </w:rPr>
                <w:t>3</w:t>
              </w:r>
              <w:r w:rsidRPr="00A47B4C">
                <w:rPr>
                  <w:b/>
                  <w:bCs/>
                  <w:lang w:val="en-US"/>
                  <w:rPrChange w:id="5018" w:author="Borja Gonzalez" w:date="2017-09-28T19:15:00Z">
                    <w:rPr>
                      <w:rFonts w:ascii="Monaco" w:hAnsi="Monaco" w:cs="Monaco"/>
                      <w:b/>
                      <w:bCs/>
                      <w:color w:val="000000"/>
                      <w:sz w:val="32"/>
                      <w:szCs w:val="32"/>
                      <w:lang w:val="en-US"/>
                    </w:rPr>
                  </w:rPrChange>
                </w:rPr>
                <w:t>]).</w:t>
              </w:r>
              <w:r w:rsidRPr="00A47B4C">
                <w:rPr>
                  <w:lang w:val="en-US"/>
                  <w:rPrChange w:id="5019" w:author="Borja Gonzalez" w:date="2017-09-28T19:15:00Z">
                    <w:rPr>
                      <w:rFonts w:ascii="Monaco" w:hAnsi="Monaco" w:cs="Monaco"/>
                      <w:color w:val="000000"/>
                      <w:sz w:val="32"/>
                      <w:szCs w:val="32"/>
                      <w:lang w:val="en-US"/>
                    </w:rPr>
                  </w:rPrChange>
                </w:rPr>
                <w:t>toFixed</w:t>
              </w:r>
              <w:r w:rsidRPr="00A47B4C">
                <w:rPr>
                  <w:b/>
                  <w:bCs/>
                  <w:lang w:val="en-US"/>
                  <w:rPrChange w:id="5020" w:author="Borja Gonzalez" w:date="2017-09-28T19:15:00Z">
                    <w:rPr>
                      <w:rFonts w:ascii="Monaco" w:hAnsi="Monaco" w:cs="Monaco"/>
                      <w:b/>
                      <w:bCs/>
                      <w:color w:val="000000"/>
                      <w:sz w:val="32"/>
                      <w:szCs w:val="32"/>
                      <w:lang w:val="en-US"/>
                    </w:rPr>
                  </w:rPrChange>
                </w:rPr>
                <w:t>(</w:t>
              </w:r>
              <w:r w:rsidRPr="00A47B4C">
                <w:rPr>
                  <w:b/>
                  <w:bCs/>
                  <w:color w:val="0000CF"/>
                  <w:lang w:val="en-US"/>
                  <w:rPrChange w:id="5021" w:author="Borja Gonzalez" w:date="2017-09-28T19:15:00Z">
                    <w:rPr>
                      <w:rFonts w:ascii="Monaco" w:hAnsi="Monaco" w:cs="Monaco"/>
                      <w:b/>
                      <w:bCs/>
                      <w:color w:val="0000CF"/>
                      <w:sz w:val="32"/>
                      <w:szCs w:val="32"/>
                      <w:lang w:val="en-US"/>
                    </w:rPr>
                  </w:rPrChange>
                </w:rPr>
                <w:t>2</w:t>
              </w:r>
              <w:r w:rsidRPr="00A47B4C">
                <w:rPr>
                  <w:b/>
                  <w:bCs/>
                  <w:lang w:val="en-US"/>
                  <w:rPrChange w:id="5022"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pPr>
              <w:rPr>
                <w:ins w:id="5023" w:author="Borja Gonzalez" w:date="2017-09-28T19:15:00Z"/>
                <w:lang w:val="en-US"/>
                <w:rPrChange w:id="5024" w:author="Borja Gonzalez" w:date="2017-09-28T19:15:00Z">
                  <w:rPr>
                    <w:ins w:id="5025" w:author="Borja Gonzalez" w:date="2017-09-28T19:15:00Z"/>
                    <w:rFonts w:ascii="Monaco" w:eastAsiaTheme="majorEastAsia" w:hAnsi="Monaco" w:cs="Monaco"/>
                    <w:color w:val="243F60" w:themeColor="accent1" w:themeShade="7F"/>
                    <w:sz w:val="32"/>
                    <w:szCs w:val="32"/>
                    <w:lang w:val="en-US"/>
                  </w:rPr>
                </w:rPrChange>
              </w:rPr>
              <w:pPrChange w:id="5026" w:author="GONZALEZ DIAZ, BORJA" w:date="2017-09-29T19:27:00Z">
                <w:pPr>
                  <w:keepNext/>
                  <w:keepLines/>
                  <w:widowControl w:val="0"/>
                  <w:autoSpaceDE w:val="0"/>
                  <w:autoSpaceDN w:val="0"/>
                  <w:adjustRightInd w:val="0"/>
                  <w:spacing w:before="200"/>
                  <w:outlineLvl w:val="4"/>
                </w:pPr>
              </w:pPrChange>
            </w:pPr>
            <w:ins w:id="5027" w:author="Borja Gonzalez" w:date="2017-09-28T19:15:00Z">
              <w:r w:rsidRPr="00A47B4C">
                <w:rPr>
                  <w:lang w:val="en-US"/>
                  <w:rPrChange w:id="5028" w:author="Borja Gonzalez" w:date="2017-09-28T19:15:00Z">
                    <w:rPr>
                      <w:rFonts w:ascii="Monaco" w:hAnsi="Monaco" w:cs="Monaco"/>
                      <w:sz w:val="32"/>
                      <w:szCs w:val="32"/>
                      <w:lang w:val="en-US"/>
                    </w:rPr>
                  </w:rPrChange>
                </w:rPr>
                <w:t xml:space="preserve">    </w:t>
              </w:r>
              <w:r w:rsidRPr="00A47B4C">
                <w:rPr>
                  <w:b/>
                  <w:bCs/>
                  <w:lang w:val="en-US"/>
                  <w:rPrChange w:id="5029"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pPr>
              <w:rPr>
                <w:ins w:id="5030" w:author="Borja Gonzalez" w:date="2017-09-28T19:15:00Z"/>
                <w:lang w:val="en-US"/>
                <w:rPrChange w:id="5031" w:author="Borja Gonzalez" w:date="2017-09-28T19:15:00Z">
                  <w:rPr>
                    <w:ins w:id="5032" w:author="Borja Gonzalez" w:date="2017-09-28T19:15:00Z"/>
                    <w:rFonts w:ascii="Monaco" w:hAnsi="Monaco" w:cs="Monaco"/>
                    <w:sz w:val="32"/>
                    <w:szCs w:val="32"/>
                    <w:lang w:val="en-US"/>
                  </w:rPr>
                </w:rPrChange>
              </w:rPr>
              <w:pPrChange w:id="5033" w:author="GONZALEZ DIAZ, BORJA" w:date="2017-09-29T19:27:00Z">
                <w:pPr>
                  <w:widowControl w:val="0"/>
                  <w:autoSpaceDE w:val="0"/>
                  <w:autoSpaceDN w:val="0"/>
                  <w:adjustRightInd w:val="0"/>
                </w:pPr>
              </w:pPrChange>
            </w:pPr>
          </w:p>
          <w:p w14:paraId="4E945FE1" w14:textId="77777777" w:rsidR="00A47B4C" w:rsidRPr="00A47B4C" w:rsidRDefault="00A47B4C">
            <w:pPr>
              <w:rPr>
                <w:ins w:id="5034" w:author="Borja Gonzalez" w:date="2017-09-28T19:15:00Z"/>
                <w:lang w:val="en-US"/>
                <w:rPrChange w:id="5035" w:author="Borja Gonzalez" w:date="2017-09-28T19:15:00Z">
                  <w:rPr>
                    <w:ins w:id="5036" w:author="Borja Gonzalez" w:date="2017-09-28T19:15:00Z"/>
                    <w:rFonts w:ascii="Monaco" w:eastAsiaTheme="majorEastAsia" w:hAnsi="Monaco" w:cs="Monaco"/>
                    <w:color w:val="243F60" w:themeColor="accent1" w:themeShade="7F"/>
                    <w:sz w:val="32"/>
                    <w:szCs w:val="32"/>
                    <w:lang w:val="en-US"/>
                  </w:rPr>
                </w:rPrChange>
              </w:rPr>
              <w:pPrChange w:id="5037" w:author="GONZALEZ DIAZ, BORJA" w:date="2017-09-29T19:27:00Z">
                <w:pPr>
                  <w:keepNext/>
                  <w:keepLines/>
                  <w:widowControl w:val="0"/>
                  <w:autoSpaceDE w:val="0"/>
                  <w:autoSpaceDN w:val="0"/>
                  <w:adjustRightInd w:val="0"/>
                  <w:spacing w:before="200"/>
                  <w:outlineLvl w:val="4"/>
                </w:pPr>
              </w:pPrChange>
            </w:pPr>
            <w:ins w:id="5038" w:author="Borja Gonzalez" w:date="2017-09-28T19:15:00Z">
              <w:r w:rsidRPr="00A47B4C">
                <w:rPr>
                  <w:lang w:val="en-US"/>
                  <w:rPrChange w:id="5039" w:author="Borja Gonzalez" w:date="2017-09-28T19:15:00Z">
                    <w:rPr>
                      <w:rFonts w:ascii="Monaco" w:hAnsi="Monaco" w:cs="Monaco"/>
                      <w:sz w:val="32"/>
                      <w:szCs w:val="32"/>
                      <w:lang w:val="en-US"/>
                    </w:rPr>
                  </w:rPrChange>
                </w:rPr>
                <w:t xml:space="preserve">    </w:t>
              </w:r>
              <w:r w:rsidRPr="00A47B4C">
                <w:rPr>
                  <w:b/>
                  <w:bCs/>
                  <w:color w:val="204A87"/>
                  <w:lang w:val="en-US"/>
                  <w:rPrChange w:id="5040" w:author="Borja Gonzalez" w:date="2017-09-28T19:15:00Z">
                    <w:rPr>
                      <w:rFonts w:ascii="Monaco" w:hAnsi="Monaco" w:cs="Monaco"/>
                      <w:b/>
                      <w:bCs/>
                      <w:color w:val="204A87"/>
                      <w:sz w:val="32"/>
                      <w:szCs w:val="32"/>
                      <w:lang w:val="en-US"/>
                    </w:rPr>
                  </w:rPrChange>
                </w:rPr>
                <w:t>var</w:t>
              </w:r>
              <w:r w:rsidRPr="00A47B4C">
                <w:rPr>
                  <w:lang w:val="en-US"/>
                  <w:rPrChange w:id="5041" w:author="Borja Gonzalez" w:date="2017-09-28T19:15:00Z">
                    <w:rPr>
                      <w:rFonts w:ascii="Monaco" w:hAnsi="Monaco" w:cs="Monaco"/>
                      <w:sz w:val="32"/>
                      <w:szCs w:val="32"/>
                      <w:lang w:val="en-US"/>
                    </w:rPr>
                  </w:rPrChange>
                </w:rPr>
                <w:t xml:space="preserve"> max_c </w:t>
              </w:r>
              <w:r w:rsidRPr="00A47B4C">
                <w:rPr>
                  <w:b/>
                  <w:bCs/>
                  <w:color w:val="CE5C00"/>
                  <w:lang w:val="en-US"/>
                  <w:rPrChange w:id="5042" w:author="Borja Gonzalez" w:date="2017-09-28T19:15:00Z">
                    <w:rPr>
                      <w:rFonts w:ascii="Monaco" w:hAnsi="Monaco" w:cs="Monaco"/>
                      <w:b/>
                      <w:bCs/>
                      <w:color w:val="CE5C00"/>
                      <w:sz w:val="32"/>
                      <w:szCs w:val="32"/>
                      <w:lang w:val="en-US"/>
                    </w:rPr>
                  </w:rPrChange>
                </w:rPr>
                <w:t>=</w:t>
              </w:r>
              <w:r w:rsidRPr="00A47B4C">
                <w:rPr>
                  <w:lang w:val="en-US"/>
                  <w:rPrChange w:id="5043" w:author="Borja Gonzalez" w:date="2017-09-28T19:15:00Z">
                    <w:rPr>
                      <w:rFonts w:ascii="Monaco" w:hAnsi="Monaco" w:cs="Monaco"/>
                      <w:sz w:val="32"/>
                      <w:szCs w:val="32"/>
                      <w:lang w:val="en-US"/>
                    </w:rPr>
                  </w:rPrChange>
                </w:rPr>
                <w:t xml:space="preserve"> </w:t>
              </w:r>
              <w:r w:rsidRPr="00A47B4C">
                <w:rPr>
                  <w:color w:val="204A87"/>
                  <w:lang w:val="en-US"/>
                  <w:rPrChange w:id="5044" w:author="Borja Gonzalez" w:date="2017-09-28T19:15:00Z">
                    <w:rPr>
                      <w:rFonts w:ascii="Monaco" w:hAnsi="Monaco" w:cs="Monaco"/>
                      <w:color w:val="204A87"/>
                      <w:sz w:val="32"/>
                      <w:szCs w:val="32"/>
                      <w:lang w:val="en-US"/>
                    </w:rPr>
                  </w:rPrChange>
                </w:rPr>
                <w:t>Math</w:t>
              </w:r>
              <w:r w:rsidRPr="00A47B4C">
                <w:rPr>
                  <w:b/>
                  <w:bCs/>
                  <w:lang w:val="en-US"/>
                  <w:rPrChange w:id="5045" w:author="Borja Gonzalez" w:date="2017-09-28T19:15:00Z">
                    <w:rPr>
                      <w:rFonts w:ascii="Monaco" w:hAnsi="Monaco" w:cs="Monaco"/>
                      <w:b/>
                      <w:bCs/>
                      <w:color w:val="000000"/>
                      <w:sz w:val="32"/>
                      <w:szCs w:val="32"/>
                      <w:lang w:val="en-US"/>
                    </w:rPr>
                  </w:rPrChange>
                </w:rPr>
                <w:t>.</w:t>
              </w:r>
              <w:r w:rsidRPr="00A47B4C">
                <w:rPr>
                  <w:lang w:val="en-US"/>
                  <w:rPrChange w:id="5046" w:author="Borja Gonzalez" w:date="2017-09-28T19:15:00Z">
                    <w:rPr>
                      <w:rFonts w:ascii="Monaco" w:hAnsi="Monaco" w:cs="Monaco"/>
                      <w:color w:val="000000"/>
                      <w:sz w:val="32"/>
                      <w:szCs w:val="32"/>
                      <w:lang w:val="en-US"/>
                    </w:rPr>
                  </w:rPrChange>
                </w:rPr>
                <w:t>max</w:t>
              </w:r>
              <w:r w:rsidRPr="00A47B4C">
                <w:rPr>
                  <w:b/>
                  <w:bCs/>
                  <w:lang w:val="en-US"/>
                  <w:rPrChange w:id="5047" w:author="Borja Gonzalez" w:date="2017-09-28T19:15:00Z">
                    <w:rPr>
                      <w:rFonts w:ascii="Monaco" w:hAnsi="Monaco" w:cs="Monaco"/>
                      <w:b/>
                      <w:bCs/>
                      <w:color w:val="000000"/>
                      <w:sz w:val="32"/>
                      <w:szCs w:val="32"/>
                      <w:lang w:val="en-US"/>
                    </w:rPr>
                  </w:rPrChange>
                </w:rPr>
                <w:t>.</w:t>
              </w:r>
              <w:r w:rsidRPr="00A47B4C">
                <w:rPr>
                  <w:lang w:val="en-US"/>
                  <w:rPrChange w:id="5048" w:author="Borja Gonzalez" w:date="2017-09-28T19:15:00Z">
                    <w:rPr>
                      <w:rFonts w:ascii="Monaco" w:hAnsi="Monaco" w:cs="Monaco"/>
                      <w:color w:val="000000"/>
                      <w:sz w:val="32"/>
                      <w:szCs w:val="32"/>
                      <w:lang w:val="en-US"/>
                    </w:rPr>
                  </w:rPrChange>
                </w:rPr>
                <w:t>apply</w:t>
              </w:r>
              <w:r w:rsidRPr="00A47B4C">
                <w:rPr>
                  <w:b/>
                  <w:bCs/>
                  <w:lang w:val="en-US"/>
                  <w:rPrChange w:id="5049" w:author="Borja Gonzalez" w:date="2017-09-28T19:15:00Z">
                    <w:rPr>
                      <w:rFonts w:ascii="Monaco" w:hAnsi="Monaco" w:cs="Monaco"/>
                      <w:b/>
                      <w:bCs/>
                      <w:color w:val="000000"/>
                      <w:sz w:val="32"/>
                      <w:szCs w:val="32"/>
                      <w:lang w:val="en-US"/>
                    </w:rPr>
                  </w:rPrChange>
                </w:rPr>
                <w:t>(</w:t>
              </w:r>
              <w:r w:rsidRPr="00A47B4C">
                <w:rPr>
                  <w:b/>
                  <w:bCs/>
                  <w:color w:val="204A87"/>
                  <w:lang w:val="en-US"/>
                  <w:rPrChange w:id="5050" w:author="Borja Gonzalez" w:date="2017-09-28T19:15:00Z">
                    <w:rPr>
                      <w:rFonts w:ascii="Monaco" w:hAnsi="Monaco" w:cs="Monaco"/>
                      <w:b/>
                      <w:bCs/>
                      <w:color w:val="204A87"/>
                      <w:sz w:val="32"/>
                      <w:szCs w:val="32"/>
                      <w:lang w:val="en-US"/>
                    </w:rPr>
                  </w:rPrChange>
                </w:rPr>
                <w:t>null</w:t>
              </w:r>
              <w:r w:rsidRPr="00A47B4C">
                <w:rPr>
                  <w:b/>
                  <w:bCs/>
                  <w:lang w:val="en-US"/>
                  <w:rPrChange w:id="5051" w:author="Borja Gonzalez" w:date="2017-09-28T19:15:00Z">
                    <w:rPr>
                      <w:rFonts w:ascii="Monaco" w:hAnsi="Monaco" w:cs="Monaco"/>
                      <w:b/>
                      <w:bCs/>
                      <w:color w:val="000000"/>
                      <w:sz w:val="32"/>
                      <w:szCs w:val="32"/>
                      <w:lang w:val="en-US"/>
                    </w:rPr>
                  </w:rPrChange>
                </w:rPr>
                <w:t>,</w:t>
              </w:r>
              <w:r w:rsidRPr="00A47B4C">
                <w:rPr>
                  <w:lang w:val="en-US"/>
                  <w:rPrChange w:id="5052" w:author="Borja Gonzalez" w:date="2017-09-28T19:15:00Z">
                    <w:rPr>
                      <w:rFonts w:ascii="Monaco" w:hAnsi="Monaco" w:cs="Monaco"/>
                      <w:sz w:val="32"/>
                      <w:szCs w:val="32"/>
                      <w:lang w:val="en-US"/>
                    </w:rPr>
                  </w:rPrChange>
                </w:rPr>
                <w:t xml:space="preserve"> Coronal</w:t>
              </w:r>
              <w:r w:rsidRPr="00A47B4C">
                <w:rPr>
                  <w:b/>
                  <w:bCs/>
                  <w:lang w:val="en-US"/>
                  <w:rPrChange w:id="5053"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pPr>
              <w:rPr>
                <w:ins w:id="5054" w:author="Borja Gonzalez" w:date="2017-09-28T19:15:00Z"/>
                <w:lang w:val="en-US"/>
                <w:rPrChange w:id="5055" w:author="Borja Gonzalez" w:date="2017-09-28T19:15:00Z">
                  <w:rPr>
                    <w:ins w:id="5056" w:author="Borja Gonzalez" w:date="2017-09-28T19:15:00Z"/>
                    <w:rFonts w:ascii="Monaco" w:eastAsiaTheme="majorEastAsia" w:hAnsi="Monaco" w:cs="Monaco"/>
                    <w:color w:val="243F60" w:themeColor="accent1" w:themeShade="7F"/>
                    <w:sz w:val="32"/>
                    <w:szCs w:val="32"/>
                    <w:lang w:val="en-US"/>
                  </w:rPr>
                </w:rPrChange>
              </w:rPr>
              <w:pPrChange w:id="5057" w:author="GONZALEZ DIAZ, BORJA" w:date="2017-09-29T19:27:00Z">
                <w:pPr>
                  <w:keepNext/>
                  <w:keepLines/>
                  <w:widowControl w:val="0"/>
                  <w:autoSpaceDE w:val="0"/>
                  <w:autoSpaceDN w:val="0"/>
                  <w:adjustRightInd w:val="0"/>
                  <w:spacing w:before="200"/>
                  <w:outlineLvl w:val="4"/>
                </w:pPr>
              </w:pPrChange>
            </w:pPr>
            <w:ins w:id="5058" w:author="Borja Gonzalez" w:date="2017-09-28T19:15:00Z">
              <w:r w:rsidRPr="00A47B4C">
                <w:rPr>
                  <w:lang w:val="en-US"/>
                  <w:rPrChange w:id="5059" w:author="Borja Gonzalez" w:date="2017-09-28T19:15:00Z">
                    <w:rPr>
                      <w:rFonts w:ascii="Monaco" w:hAnsi="Monaco" w:cs="Monaco"/>
                      <w:sz w:val="32"/>
                      <w:szCs w:val="32"/>
                      <w:lang w:val="en-US"/>
                    </w:rPr>
                  </w:rPrChange>
                </w:rPr>
                <w:t xml:space="preserve">    </w:t>
              </w:r>
              <w:r w:rsidRPr="00A47B4C">
                <w:rPr>
                  <w:b/>
                  <w:bCs/>
                  <w:color w:val="204A87"/>
                  <w:lang w:val="en-US"/>
                  <w:rPrChange w:id="5060" w:author="Borja Gonzalez" w:date="2017-09-28T19:15:00Z">
                    <w:rPr>
                      <w:rFonts w:ascii="Monaco" w:hAnsi="Monaco" w:cs="Monaco"/>
                      <w:b/>
                      <w:bCs/>
                      <w:color w:val="204A87"/>
                      <w:sz w:val="32"/>
                      <w:szCs w:val="32"/>
                      <w:lang w:val="en-US"/>
                    </w:rPr>
                  </w:rPrChange>
                </w:rPr>
                <w:t>var</w:t>
              </w:r>
              <w:r w:rsidRPr="00A47B4C">
                <w:rPr>
                  <w:lang w:val="en-US"/>
                  <w:rPrChange w:id="5061" w:author="Borja Gonzalez" w:date="2017-09-28T19:15:00Z">
                    <w:rPr>
                      <w:rFonts w:ascii="Monaco" w:hAnsi="Monaco" w:cs="Monaco"/>
                      <w:sz w:val="32"/>
                      <w:szCs w:val="32"/>
                      <w:lang w:val="en-US"/>
                    </w:rPr>
                  </w:rPrChange>
                </w:rPr>
                <w:t xml:space="preserve"> min_c </w:t>
              </w:r>
              <w:r w:rsidRPr="00A47B4C">
                <w:rPr>
                  <w:b/>
                  <w:bCs/>
                  <w:color w:val="CE5C00"/>
                  <w:lang w:val="en-US"/>
                  <w:rPrChange w:id="5062" w:author="Borja Gonzalez" w:date="2017-09-28T19:15:00Z">
                    <w:rPr>
                      <w:rFonts w:ascii="Monaco" w:hAnsi="Monaco" w:cs="Monaco"/>
                      <w:b/>
                      <w:bCs/>
                      <w:color w:val="CE5C00"/>
                      <w:sz w:val="32"/>
                      <w:szCs w:val="32"/>
                      <w:lang w:val="en-US"/>
                    </w:rPr>
                  </w:rPrChange>
                </w:rPr>
                <w:t>=</w:t>
              </w:r>
              <w:r w:rsidRPr="00A47B4C">
                <w:rPr>
                  <w:lang w:val="en-US"/>
                  <w:rPrChange w:id="5063" w:author="Borja Gonzalez" w:date="2017-09-28T19:15:00Z">
                    <w:rPr>
                      <w:rFonts w:ascii="Monaco" w:hAnsi="Monaco" w:cs="Monaco"/>
                      <w:sz w:val="32"/>
                      <w:szCs w:val="32"/>
                      <w:lang w:val="en-US"/>
                    </w:rPr>
                  </w:rPrChange>
                </w:rPr>
                <w:t xml:space="preserve"> </w:t>
              </w:r>
              <w:r w:rsidRPr="00A47B4C">
                <w:rPr>
                  <w:color w:val="204A87"/>
                  <w:lang w:val="en-US"/>
                  <w:rPrChange w:id="5064" w:author="Borja Gonzalez" w:date="2017-09-28T19:15:00Z">
                    <w:rPr>
                      <w:rFonts w:ascii="Monaco" w:hAnsi="Monaco" w:cs="Monaco"/>
                      <w:color w:val="204A87"/>
                      <w:sz w:val="32"/>
                      <w:szCs w:val="32"/>
                      <w:lang w:val="en-US"/>
                    </w:rPr>
                  </w:rPrChange>
                </w:rPr>
                <w:t>Math</w:t>
              </w:r>
              <w:r w:rsidRPr="00A47B4C">
                <w:rPr>
                  <w:b/>
                  <w:bCs/>
                  <w:lang w:val="en-US"/>
                  <w:rPrChange w:id="5065" w:author="Borja Gonzalez" w:date="2017-09-28T19:15:00Z">
                    <w:rPr>
                      <w:rFonts w:ascii="Monaco" w:hAnsi="Monaco" w:cs="Monaco"/>
                      <w:b/>
                      <w:bCs/>
                      <w:color w:val="000000"/>
                      <w:sz w:val="32"/>
                      <w:szCs w:val="32"/>
                      <w:lang w:val="en-US"/>
                    </w:rPr>
                  </w:rPrChange>
                </w:rPr>
                <w:t>.</w:t>
              </w:r>
              <w:r w:rsidRPr="00A47B4C">
                <w:rPr>
                  <w:lang w:val="en-US"/>
                  <w:rPrChange w:id="5066" w:author="Borja Gonzalez" w:date="2017-09-28T19:15:00Z">
                    <w:rPr>
                      <w:rFonts w:ascii="Monaco" w:hAnsi="Monaco" w:cs="Monaco"/>
                      <w:color w:val="000000"/>
                      <w:sz w:val="32"/>
                      <w:szCs w:val="32"/>
                      <w:lang w:val="en-US"/>
                    </w:rPr>
                  </w:rPrChange>
                </w:rPr>
                <w:t>min</w:t>
              </w:r>
              <w:r w:rsidRPr="00A47B4C">
                <w:rPr>
                  <w:b/>
                  <w:bCs/>
                  <w:lang w:val="en-US"/>
                  <w:rPrChange w:id="5067" w:author="Borja Gonzalez" w:date="2017-09-28T19:15:00Z">
                    <w:rPr>
                      <w:rFonts w:ascii="Monaco" w:hAnsi="Monaco" w:cs="Monaco"/>
                      <w:b/>
                      <w:bCs/>
                      <w:color w:val="000000"/>
                      <w:sz w:val="32"/>
                      <w:szCs w:val="32"/>
                      <w:lang w:val="en-US"/>
                    </w:rPr>
                  </w:rPrChange>
                </w:rPr>
                <w:t>.</w:t>
              </w:r>
              <w:r w:rsidRPr="00A47B4C">
                <w:rPr>
                  <w:lang w:val="en-US"/>
                  <w:rPrChange w:id="5068" w:author="Borja Gonzalez" w:date="2017-09-28T19:15:00Z">
                    <w:rPr>
                      <w:rFonts w:ascii="Monaco" w:hAnsi="Monaco" w:cs="Monaco"/>
                      <w:color w:val="000000"/>
                      <w:sz w:val="32"/>
                      <w:szCs w:val="32"/>
                      <w:lang w:val="en-US"/>
                    </w:rPr>
                  </w:rPrChange>
                </w:rPr>
                <w:t>apply</w:t>
              </w:r>
              <w:r w:rsidRPr="00A47B4C">
                <w:rPr>
                  <w:b/>
                  <w:bCs/>
                  <w:lang w:val="en-US"/>
                  <w:rPrChange w:id="5069" w:author="Borja Gonzalez" w:date="2017-09-28T19:15:00Z">
                    <w:rPr>
                      <w:rFonts w:ascii="Monaco" w:hAnsi="Monaco" w:cs="Monaco"/>
                      <w:b/>
                      <w:bCs/>
                      <w:color w:val="000000"/>
                      <w:sz w:val="32"/>
                      <w:szCs w:val="32"/>
                      <w:lang w:val="en-US"/>
                    </w:rPr>
                  </w:rPrChange>
                </w:rPr>
                <w:t>(</w:t>
              </w:r>
              <w:r w:rsidRPr="00A47B4C">
                <w:rPr>
                  <w:b/>
                  <w:bCs/>
                  <w:color w:val="204A87"/>
                  <w:lang w:val="en-US"/>
                  <w:rPrChange w:id="5070" w:author="Borja Gonzalez" w:date="2017-09-28T19:15:00Z">
                    <w:rPr>
                      <w:rFonts w:ascii="Monaco" w:hAnsi="Monaco" w:cs="Monaco"/>
                      <w:b/>
                      <w:bCs/>
                      <w:color w:val="204A87"/>
                      <w:sz w:val="32"/>
                      <w:szCs w:val="32"/>
                      <w:lang w:val="en-US"/>
                    </w:rPr>
                  </w:rPrChange>
                </w:rPr>
                <w:t>null</w:t>
              </w:r>
              <w:r w:rsidRPr="00A47B4C">
                <w:rPr>
                  <w:b/>
                  <w:bCs/>
                  <w:lang w:val="en-US"/>
                  <w:rPrChange w:id="5071" w:author="Borja Gonzalez" w:date="2017-09-28T19:15:00Z">
                    <w:rPr>
                      <w:rFonts w:ascii="Monaco" w:hAnsi="Monaco" w:cs="Monaco"/>
                      <w:b/>
                      <w:bCs/>
                      <w:color w:val="000000"/>
                      <w:sz w:val="32"/>
                      <w:szCs w:val="32"/>
                      <w:lang w:val="en-US"/>
                    </w:rPr>
                  </w:rPrChange>
                </w:rPr>
                <w:t>,</w:t>
              </w:r>
              <w:r w:rsidRPr="00A47B4C">
                <w:rPr>
                  <w:lang w:val="en-US"/>
                  <w:rPrChange w:id="5072" w:author="Borja Gonzalez" w:date="2017-09-28T19:15:00Z">
                    <w:rPr>
                      <w:rFonts w:ascii="Monaco" w:hAnsi="Monaco" w:cs="Monaco"/>
                      <w:sz w:val="32"/>
                      <w:szCs w:val="32"/>
                      <w:lang w:val="en-US"/>
                    </w:rPr>
                  </w:rPrChange>
                </w:rPr>
                <w:t xml:space="preserve"> Coronal</w:t>
              </w:r>
              <w:r w:rsidRPr="00A47B4C">
                <w:rPr>
                  <w:b/>
                  <w:bCs/>
                  <w:lang w:val="en-US"/>
                  <w:rPrChange w:id="5073"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pPr>
              <w:rPr>
                <w:ins w:id="5074" w:author="Borja Gonzalez" w:date="2017-09-28T19:15:00Z"/>
                <w:lang w:val="en-US"/>
                <w:rPrChange w:id="5075" w:author="Borja Gonzalez" w:date="2017-09-28T19:15:00Z">
                  <w:rPr>
                    <w:ins w:id="5076" w:author="Borja Gonzalez" w:date="2017-09-28T19:15:00Z"/>
                    <w:rFonts w:ascii="Monaco" w:eastAsiaTheme="majorEastAsia" w:hAnsi="Monaco" w:cs="Monaco"/>
                    <w:color w:val="243F60" w:themeColor="accent1" w:themeShade="7F"/>
                    <w:sz w:val="32"/>
                    <w:szCs w:val="32"/>
                    <w:lang w:val="en-US"/>
                  </w:rPr>
                </w:rPrChange>
              </w:rPr>
              <w:pPrChange w:id="5077" w:author="GONZALEZ DIAZ, BORJA" w:date="2017-09-29T19:27:00Z">
                <w:pPr>
                  <w:keepNext/>
                  <w:keepLines/>
                  <w:widowControl w:val="0"/>
                  <w:autoSpaceDE w:val="0"/>
                  <w:autoSpaceDN w:val="0"/>
                  <w:adjustRightInd w:val="0"/>
                  <w:spacing w:before="200"/>
                  <w:outlineLvl w:val="4"/>
                </w:pPr>
              </w:pPrChange>
            </w:pPr>
            <w:ins w:id="5078" w:author="Borja Gonzalez" w:date="2017-09-28T19:15:00Z">
              <w:r w:rsidRPr="00A47B4C">
                <w:rPr>
                  <w:lang w:val="en-US"/>
                  <w:rPrChange w:id="5079" w:author="Borja Gonzalez" w:date="2017-09-28T19:15:00Z">
                    <w:rPr>
                      <w:rFonts w:ascii="Monaco" w:hAnsi="Monaco" w:cs="Monaco"/>
                      <w:sz w:val="32"/>
                      <w:szCs w:val="32"/>
                      <w:lang w:val="en-US"/>
                    </w:rPr>
                  </w:rPrChange>
                </w:rPr>
                <w:t xml:space="preserve">    </w:t>
              </w:r>
              <w:r w:rsidRPr="00A47B4C">
                <w:rPr>
                  <w:b/>
                  <w:bCs/>
                  <w:color w:val="204A87"/>
                  <w:lang w:val="en-US"/>
                  <w:rPrChange w:id="5080" w:author="Borja Gonzalez" w:date="2017-09-28T19:15:00Z">
                    <w:rPr>
                      <w:rFonts w:ascii="Monaco" w:hAnsi="Monaco" w:cs="Monaco"/>
                      <w:b/>
                      <w:bCs/>
                      <w:color w:val="204A87"/>
                      <w:sz w:val="32"/>
                      <w:szCs w:val="32"/>
                      <w:lang w:val="en-US"/>
                    </w:rPr>
                  </w:rPrChange>
                </w:rPr>
                <w:t>var</w:t>
              </w:r>
              <w:r w:rsidRPr="00A47B4C">
                <w:rPr>
                  <w:lang w:val="en-US"/>
                  <w:rPrChange w:id="5081" w:author="Borja Gonzalez" w:date="2017-09-28T19:15:00Z">
                    <w:rPr>
                      <w:rFonts w:ascii="Monaco" w:hAnsi="Monaco" w:cs="Monaco"/>
                      <w:sz w:val="32"/>
                      <w:szCs w:val="32"/>
                      <w:lang w:val="en-US"/>
                    </w:rPr>
                  </w:rPrChange>
                </w:rPr>
                <w:t xml:space="preserve"> max_t </w:t>
              </w:r>
              <w:r w:rsidRPr="00A47B4C">
                <w:rPr>
                  <w:b/>
                  <w:bCs/>
                  <w:color w:val="CE5C00"/>
                  <w:lang w:val="en-US"/>
                  <w:rPrChange w:id="5082" w:author="Borja Gonzalez" w:date="2017-09-28T19:15:00Z">
                    <w:rPr>
                      <w:rFonts w:ascii="Monaco" w:hAnsi="Monaco" w:cs="Monaco"/>
                      <w:b/>
                      <w:bCs/>
                      <w:color w:val="CE5C00"/>
                      <w:sz w:val="32"/>
                      <w:szCs w:val="32"/>
                      <w:lang w:val="en-US"/>
                    </w:rPr>
                  </w:rPrChange>
                </w:rPr>
                <w:t>=</w:t>
              </w:r>
              <w:r w:rsidRPr="00A47B4C">
                <w:rPr>
                  <w:lang w:val="en-US"/>
                  <w:rPrChange w:id="5083" w:author="Borja Gonzalez" w:date="2017-09-28T19:15:00Z">
                    <w:rPr>
                      <w:rFonts w:ascii="Monaco" w:hAnsi="Monaco" w:cs="Monaco"/>
                      <w:sz w:val="32"/>
                      <w:szCs w:val="32"/>
                      <w:lang w:val="en-US"/>
                    </w:rPr>
                  </w:rPrChange>
                </w:rPr>
                <w:t xml:space="preserve"> </w:t>
              </w:r>
              <w:r w:rsidRPr="00A47B4C">
                <w:rPr>
                  <w:color w:val="204A87"/>
                  <w:lang w:val="en-US"/>
                  <w:rPrChange w:id="5084" w:author="Borja Gonzalez" w:date="2017-09-28T19:15:00Z">
                    <w:rPr>
                      <w:rFonts w:ascii="Monaco" w:hAnsi="Monaco" w:cs="Monaco"/>
                      <w:color w:val="204A87"/>
                      <w:sz w:val="32"/>
                      <w:szCs w:val="32"/>
                      <w:lang w:val="en-US"/>
                    </w:rPr>
                  </w:rPrChange>
                </w:rPr>
                <w:t>Math</w:t>
              </w:r>
              <w:r w:rsidRPr="00A47B4C">
                <w:rPr>
                  <w:b/>
                  <w:bCs/>
                  <w:lang w:val="en-US"/>
                  <w:rPrChange w:id="5085" w:author="Borja Gonzalez" w:date="2017-09-28T19:15:00Z">
                    <w:rPr>
                      <w:rFonts w:ascii="Monaco" w:hAnsi="Monaco" w:cs="Monaco"/>
                      <w:b/>
                      <w:bCs/>
                      <w:color w:val="000000"/>
                      <w:sz w:val="32"/>
                      <w:szCs w:val="32"/>
                      <w:lang w:val="en-US"/>
                    </w:rPr>
                  </w:rPrChange>
                </w:rPr>
                <w:t>.</w:t>
              </w:r>
              <w:r w:rsidRPr="00A47B4C">
                <w:rPr>
                  <w:lang w:val="en-US"/>
                  <w:rPrChange w:id="5086" w:author="Borja Gonzalez" w:date="2017-09-28T19:15:00Z">
                    <w:rPr>
                      <w:rFonts w:ascii="Monaco" w:hAnsi="Monaco" w:cs="Monaco"/>
                      <w:color w:val="000000"/>
                      <w:sz w:val="32"/>
                      <w:szCs w:val="32"/>
                      <w:lang w:val="en-US"/>
                    </w:rPr>
                  </w:rPrChange>
                </w:rPr>
                <w:t>max</w:t>
              </w:r>
              <w:r w:rsidRPr="00A47B4C">
                <w:rPr>
                  <w:b/>
                  <w:bCs/>
                  <w:lang w:val="en-US"/>
                  <w:rPrChange w:id="5087" w:author="Borja Gonzalez" w:date="2017-09-28T19:15:00Z">
                    <w:rPr>
                      <w:rFonts w:ascii="Monaco" w:hAnsi="Monaco" w:cs="Monaco"/>
                      <w:b/>
                      <w:bCs/>
                      <w:color w:val="000000"/>
                      <w:sz w:val="32"/>
                      <w:szCs w:val="32"/>
                      <w:lang w:val="en-US"/>
                    </w:rPr>
                  </w:rPrChange>
                </w:rPr>
                <w:t>.</w:t>
              </w:r>
              <w:r w:rsidRPr="00A47B4C">
                <w:rPr>
                  <w:lang w:val="en-US"/>
                  <w:rPrChange w:id="5088" w:author="Borja Gonzalez" w:date="2017-09-28T19:15:00Z">
                    <w:rPr>
                      <w:rFonts w:ascii="Monaco" w:hAnsi="Monaco" w:cs="Monaco"/>
                      <w:color w:val="000000"/>
                      <w:sz w:val="32"/>
                      <w:szCs w:val="32"/>
                      <w:lang w:val="en-US"/>
                    </w:rPr>
                  </w:rPrChange>
                </w:rPr>
                <w:t>apply</w:t>
              </w:r>
              <w:r w:rsidRPr="00A47B4C">
                <w:rPr>
                  <w:b/>
                  <w:bCs/>
                  <w:lang w:val="en-US"/>
                  <w:rPrChange w:id="5089" w:author="Borja Gonzalez" w:date="2017-09-28T19:15:00Z">
                    <w:rPr>
                      <w:rFonts w:ascii="Monaco" w:hAnsi="Monaco" w:cs="Monaco"/>
                      <w:b/>
                      <w:bCs/>
                      <w:color w:val="000000"/>
                      <w:sz w:val="32"/>
                      <w:szCs w:val="32"/>
                      <w:lang w:val="en-US"/>
                    </w:rPr>
                  </w:rPrChange>
                </w:rPr>
                <w:t>(</w:t>
              </w:r>
              <w:r w:rsidRPr="00A47B4C">
                <w:rPr>
                  <w:b/>
                  <w:bCs/>
                  <w:color w:val="204A87"/>
                  <w:lang w:val="en-US"/>
                  <w:rPrChange w:id="5090" w:author="Borja Gonzalez" w:date="2017-09-28T19:15:00Z">
                    <w:rPr>
                      <w:rFonts w:ascii="Monaco" w:hAnsi="Monaco" w:cs="Monaco"/>
                      <w:b/>
                      <w:bCs/>
                      <w:color w:val="204A87"/>
                      <w:sz w:val="32"/>
                      <w:szCs w:val="32"/>
                      <w:lang w:val="en-US"/>
                    </w:rPr>
                  </w:rPrChange>
                </w:rPr>
                <w:t>null</w:t>
              </w:r>
              <w:r w:rsidRPr="00A47B4C">
                <w:rPr>
                  <w:b/>
                  <w:bCs/>
                  <w:lang w:val="en-US"/>
                  <w:rPrChange w:id="5091" w:author="Borja Gonzalez" w:date="2017-09-28T19:15:00Z">
                    <w:rPr>
                      <w:rFonts w:ascii="Monaco" w:hAnsi="Monaco" w:cs="Monaco"/>
                      <w:b/>
                      <w:bCs/>
                      <w:color w:val="000000"/>
                      <w:sz w:val="32"/>
                      <w:szCs w:val="32"/>
                      <w:lang w:val="en-US"/>
                    </w:rPr>
                  </w:rPrChange>
                </w:rPr>
                <w:t>,</w:t>
              </w:r>
              <w:r w:rsidRPr="00A47B4C">
                <w:rPr>
                  <w:lang w:val="en-US"/>
                  <w:rPrChange w:id="5092" w:author="Borja Gonzalez" w:date="2017-09-28T19:15:00Z">
                    <w:rPr>
                      <w:rFonts w:ascii="Monaco" w:hAnsi="Monaco" w:cs="Monaco"/>
                      <w:sz w:val="32"/>
                      <w:szCs w:val="32"/>
                      <w:lang w:val="en-US"/>
                    </w:rPr>
                  </w:rPrChange>
                </w:rPr>
                <w:t xml:space="preserve"> Transversal</w:t>
              </w:r>
              <w:r w:rsidRPr="00A47B4C">
                <w:rPr>
                  <w:b/>
                  <w:bCs/>
                  <w:lang w:val="en-US"/>
                  <w:rPrChange w:id="5093"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pPr>
              <w:rPr>
                <w:ins w:id="5094" w:author="Borja Gonzalez" w:date="2017-09-28T19:15:00Z"/>
                <w:lang w:val="en-US"/>
                <w:rPrChange w:id="5095" w:author="Borja Gonzalez" w:date="2017-09-28T19:15:00Z">
                  <w:rPr>
                    <w:ins w:id="5096" w:author="Borja Gonzalez" w:date="2017-09-28T19:15:00Z"/>
                    <w:rFonts w:ascii="Monaco" w:eastAsiaTheme="majorEastAsia" w:hAnsi="Monaco" w:cs="Monaco"/>
                    <w:color w:val="243F60" w:themeColor="accent1" w:themeShade="7F"/>
                    <w:sz w:val="32"/>
                    <w:szCs w:val="32"/>
                    <w:lang w:val="en-US"/>
                  </w:rPr>
                </w:rPrChange>
              </w:rPr>
              <w:pPrChange w:id="5097" w:author="GONZALEZ DIAZ, BORJA" w:date="2017-09-29T19:27:00Z">
                <w:pPr>
                  <w:keepNext/>
                  <w:keepLines/>
                  <w:widowControl w:val="0"/>
                  <w:autoSpaceDE w:val="0"/>
                  <w:autoSpaceDN w:val="0"/>
                  <w:adjustRightInd w:val="0"/>
                  <w:spacing w:before="200"/>
                  <w:outlineLvl w:val="4"/>
                </w:pPr>
              </w:pPrChange>
            </w:pPr>
            <w:ins w:id="5098" w:author="Borja Gonzalez" w:date="2017-09-28T19:15:00Z">
              <w:r w:rsidRPr="00A47B4C">
                <w:rPr>
                  <w:lang w:val="en-US"/>
                  <w:rPrChange w:id="5099" w:author="Borja Gonzalez" w:date="2017-09-28T19:15:00Z">
                    <w:rPr>
                      <w:rFonts w:ascii="Monaco" w:hAnsi="Monaco" w:cs="Monaco"/>
                      <w:sz w:val="32"/>
                      <w:szCs w:val="32"/>
                      <w:lang w:val="en-US"/>
                    </w:rPr>
                  </w:rPrChange>
                </w:rPr>
                <w:t xml:space="preserve">    </w:t>
              </w:r>
              <w:r w:rsidRPr="00A47B4C">
                <w:rPr>
                  <w:b/>
                  <w:bCs/>
                  <w:color w:val="204A87"/>
                  <w:lang w:val="en-US"/>
                  <w:rPrChange w:id="5100" w:author="Borja Gonzalez" w:date="2017-09-28T19:15:00Z">
                    <w:rPr>
                      <w:rFonts w:ascii="Monaco" w:hAnsi="Monaco" w:cs="Monaco"/>
                      <w:b/>
                      <w:bCs/>
                      <w:color w:val="204A87"/>
                      <w:sz w:val="32"/>
                      <w:szCs w:val="32"/>
                      <w:lang w:val="en-US"/>
                    </w:rPr>
                  </w:rPrChange>
                </w:rPr>
                <w:t>var</w:t>
              </w:r>
              <w:r w:rsidRPr="00A47B4C">
                <w:rPr>
                  <w:lang w:val="en-US"/>
                  <w:rPrChange w:id="5101" w:author="Borja Gonzalez" w:date="2017-09-28T19:15:00Z">
                    <w:rPr>
                      <w:rFonts w:ascii="Monaco" w:hAnsi="Monaco" w:cs="Monaco"/>
                      <w:sz w:val="32"/>
                      <w:szCs w:val="32"/>
                      <w:lang w:val="en-US"/>
                    </w:rPr>
                  </w:rPrChange>
                </w:rPr>
                <w:t xml:space="preserve"> min_tr </w:t>
              </w:r>
              <w:r w:rsidRPr="00A47B4C">
                <w:rPr>
                  <w:b/>
                  <w:bCs/>
                  <w:color w:val="CE5C00"/>
                  <w:lang w:val="en-US"/>
                  <w:rPrChange w:id="5102" w:author="Borja Gonzalez" w:date="2017-09-28T19:15:00Z">
                    <w:rPr>
                      <w:rFonts w:ascii="Monaco" w:hAnsi="Monaco" w:cs="Monaco"/>
                      <w:b/>
                      <w:bCs/>
                      <w:color w:val="CE5C00"/>
                      <w:sz w:val="32"/>
                      <w:szCs w:val="32"/>
                      <w:lang w:val="en-US"/>
                    </w:rPr>
                  </w:rPrChange>
                </w:rPr>
                <w:t>=</w:t>
              </w:r>
              <w:r w:rsidRPr="00A47B4C">
                <w:rPr>
                  <w:lang w:val="en-US"/>
                  <w:rPrChange w:id="5103" w:author="Borja Gonzalez" w:date="2017-09-28T19:15:00Z">
                    <w:rPr>
                      <w:rFonts w:ascii="Monaco" w:hAnsi="Monaco" w:cs="Monaco"/>
                      <w:sz w:val="32"/>
                      <w:szCs w:val="32"/>
                      <w:lang w:val="en-US"/>
                    </w:rPr>
                  </w:rPrChange>
                </w:rPr>
                <w:t xml:space="preserve"> </w:t>
              </w:r>
              <w:r w:rsidRPr="00A47B4C">
                <w:rPr>
                  <w:color w:val="204A87"/>
                  <w:lang w:val="en-US"/>
                  <w:rPrChange w:id="5104" w:author="Borja Gonzalez" w:date="2017-09-28T19:15:00Z">
                    <w:rPr>
                      <w:rFonts w:ascii="Monaco" w:hAnsi="Monaco" w:cs="Monaco"/>
                      <w:color w:val="204A87"/>
                      <w:sz w:val="32"/>
                      <w:szCs w:val="32"/>
                      <w:lang w:val="en-US"/>
                    </w:rPr>
                  </w:rPrChange>
                </w:rPr>
                <w:t>Math</w:t>
              </w:r>
              <w:r w:rsidRPr="00A47B4C">
                <w:rPr>
                  <w:b/>
                  <w:bCs/>
                  <w:lang w:val="en-US"/>
                  <w:rPrChange w:id="5105" w:author="Borja Gonzalez" w:date="2017-09-28T19:15:00Z">
                    <w:rPr>
                      <w:rFonts w:ascii="Monaco" w:hAnsi="Monaco" w:cs="Monaco"/>
                      <w:b/>
                      <w:bCs/>
                      <w:color w:val="000000"/>
                      <w:sz w:val="32"/>
                      <w:szCs w:val="32"/>
                      <w:lang w:val="en-US"/>
                    </w:rPr>
                  </w:rPrChange>
                </w:rPr>
                <w:t>.</w:t>
              </w:r>
              <w:r w:rsidRPr="00A47B4C">
                <w:rPr>
                  <w:lang w:val="en-US"/>
                  <w:rPrChange w:id="5106" w:author="Borja Gonzalez" w:date="2017-09-28T19:15:00Z">
                    <w:rPr>
                      <w:rFonts w:ascii="Monaco" w:hAnsi="Monaco" w:cs="Monaco"/>
                      <w:color w:val="000000"/>
                      <w:sz w:val="32"/>
                      <w:szCs w:val="32"/>
                      <w:lang w:val="en-US"/>
                    </w:rPr>
                  </w:rPrChange>
                </w:rPr>
                <w:t>min</w:t>
              </w:r>
              <w:r w:rsidRPr="00A47B4C">
                <w:rPr>
                  <w:b/>
                  <w:bCs/>
                  <w:lang w:val="en-US"/>
                  <w:rPrChange w:id="5107" w:author="Borja Gonzalez" w:date="2017-09-28T19:15:00Z">
                    <w:rPr>
                      <w:rFonts w:ascii="Monaco" w:hAnsi="Monaco" w:cs="Monaco"/>
                      <w:b/>
                      <w:bCs/>
                      <w:color w:val="000000"/>
                      <w:sz w:val="32"/>
                      <w:szCs w:val="32"/>
                      <w:lang w:val="en-US"/>
                    </w:rPr>
                  </w:rPrChange>
                </w:rPr>
                <w:t>.</w:t>
              </w:r>
              <w:r w:rsidRPr="00A47B4C">
                <w:rPr>
                  <w:lang w:val="en-US"/>
                  <w:rPrChange w:id="5108" w:author="Borja Gonzalez" w:date="2017-09-28T19:15:00Z">
                    <w:rPr>
                      <w:rFonts w:ascii="Monaco" w:hAnsi="Monaco" w:cs="Monaco"/>
                      <w:color w:val="000000"/>
                      <w:sz w:val="32"/>
                      <w:szCs w:val="32"/>
                      <w:lang w:val="en-US"/>
                    </w:rPr>
                  </w:rPrChange>
                </w:rPr>
                <w:t>apply</w:t>
              </w:r>
              <w:r w:rsidRPr="00A47B4C">
                <w:rPr>
                  <w:b/>
                  <w:bCs/>
                  <w:lang w:val="en-US"/>
                  <w:rPrChange w:id="5109" w:author="Borja Gonzalez" w:date="2017-09-28T19:15:00Z">
                    <w:rPr>
                      <w:rFonts w:ascii="Monaco" w:hAnsi="Monaco" w:cs="Monaco"/>
                      <w:b/>
                      <w:bCs/>
                      <w:color w:val="000000"/>
                      <w:sz w:val="32"/>
                      <w:szCs w:val="32"/>
                      <w:lang w:val="en-US"/>
                    </w:rPr>
                  </w:rPrChange>
                </w:rPr>
                <w:t>(</w:t>
              </w:r>
              <w:r w:rsidRPr="00A47B4C">
                <w:rPr>
                  <w:b/>
                  <w:bCs/>
                  <w:color w:val="204A87"/>
                  <w:lang w:val="en-US"/>
                  <w:rPrChange w:id="5110" w:author="Borja Gonzalez" w:date="2017-09-28T19:15:00Z">
                    <w:rPr>
                      <w:rFonts w:ascii="Monaco" w:hAnsi="Monaco" w:cs="Monaco"/>
                      <w:b/>
                      <w:bCs/>
                      <w:color w:val="204A87"/>
                      <w:sz w:val="32"/>
                      <w:szCs w:val="32"/>
                      <w:lang w:val="en-US"/>
                    </w:rPr>
                  </w:rPrChange>
                </w:rPr>
                <w:t>null</w:t>
              </w:r>
              <w:r w:rsidRPr="00A47B4C">
                <w:rPr>
                  <w:b/>
                  <w:bCs/>
                  <w:lang w:val="en-US"/>
                  <w:rPrChange w:id="5111" w:author="Borja Gonzalez" w:date="2017-09-28T19:15:00Z">
                    <w:rPr>
                      <w:rFonts w:ascii="Monaco" w:hAnsi="Monaco" w:cs="Monaco"/>
                      <w:b/>
                      <w:bCs/>
                      <w:color w:val="000000"/>
                      <w:sz w:val="32"/>
                      <w:szCs w:val="32"/>
                      <w:lang w:val="en-US"/>
                    </w:rPr>
                  </w:rPrChange>
                </w:rPr>
                <w:t>,</w:t>
              </w:r>
              <w:r w:rsidRPr="00A47B4C">
                <w:rPr>
                  <w:lang w:val="en-US"/>
                  <w:rPrChange w:id="5112" w:author="Borja Gonzalez" w:date="2017-09-28T19:15:00Z">
                    <w:rPr>
                      <w:rFonts w:ascii="Monaco" w:hAnsi="Monaco" w:cs="Monaco"/>
                      <w:sz w:val="32"/>
                      <w:szCs w:val="32"/>
                      <w:lang w:val="en-US"/>
                    </w:rPr>
                  </w:rPrChange>
                </w:rPr>
                <w:t xml:space="preserve"> Transversal</w:t>
              </w:r>
              <w:r w:rsidRPr="00A47B4C">
                <w:rPr>
                  <w:b/>
                  <w:bCs/>
                  <w:lang w:val="en-US"/>
                  <w:rPrChange w:id="5113"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pPr>
              <w:rPr>
                <w:ins w:id="5114" w:author="Borja Gonzalez" w:date="2017-09-28T19:15:00Z"/>
                <w:lang w:val="en-US"/>
                <w:rPrChange w:id="5115" w:author="Borja Gonzalez" w:date="2017-09-28T19:15:00Z">
                  <w:rPr>
                    <w:ins w:id="5116" w:author="Borja Gonzalez" w:date="2017-09-28T19:15:00Z"/>
                    <w:rFonts w:ascii="Monaco" w:eastAsiaTheme="majorEastAsia" w:hAnsi="Monaco" w:cs="Monaco"/>
                    <w:color w:val="243F60" w:themeColor="accent1" w:themeShade="7F"/>
                    <w:sz w:val="32"/>
                    <w:szCs w:val="32"/>
                    <w:lang w:val="en-US"/>
                  </w:rPr>
                </w:rPrChange>
              </w:rPr>
              <w:pPrChange w:id="5117" w:author="GONZALEZ DIAZ, BORJA" w:date="2017-09-29T19:27:00Z">
                <w:pPr>
                  <w:keepNext/>
                  <w:keepLines/>
                  <w:widowControl w:val="0"/>
                  <w:autoSpaceDE w:val="0"/>
                  <w:autoSpaceDN w:val="0"/>
                  <w:adjustRightInd w:val="0"/>
                  <w:spacing w:before="200"/>
                  <w:outlineLvl w:val="4"/>
                </w:pPr>
              </w:pPrChange>
            </w:pPr>
            <w:ins w:id="5118" w:author="Borja Gonzalez" w:date="2017-09-28T19:15:00Z">
              <w:r w:rsidRPr="00A47B4C">
                <w:rPr>
                  <w:lang w:val="en-US"/>
                  <w:rPrChange w:id="5119" w:author="Borja Gonzalez" w:date="2017-09-28T19:15:00Z">
                    <w:rPr>
                      <w:rFonts w:ascii="Monaco" w:hAnsi="Monaco" w:cs="Monaco"/>
                      <w:sz w:val="32"/>
                      <w:szCs w:val="32"/>
                      <w:lang w:val="en-US"/>
                    </w:rPr>
                  </w:rPrChange>
                </w:rPr>
                <w:t xml:space="preserve">    </w:t>
              </w:r>
              <w:r w:rsidRPr="00A47B4C">
                <w:rPr>
                  <w:b/>
                  <w:bCs/>
                  <w:color w:val="204A87"/>
                  <w:lang w:val="en-US"/>
                  <w:rPrChange w:id="5120" w:author="Borja Gonzalez" w:date="2017-09-28T19:15:00Z">
                    <w:rPr>
                      <w:rFonts w:ascii="Monaco" w:hAnsi="Monaco" w:cs="Monaco"/>
                      <w:b/>
                      <w:bCs/>
                      <w:color w:val="204A87"/>
                      <w:sz w:val="32"/>
                      <w:szCs w:val="32"/>
                      <w:lang w:val="en-US"/>
                    </w:rPr>
                  </w:rPrChange>
                </w:rPr>
                <w:t>var</w:t>
              </w:r>
              <w:r w:rsidRPr="00A47B4C">
                <w:rPr>
                  <w:lang w:val="en-US"/>
                  <w:rPrChange w:id="5121" w:author="Borja Gonzalez" w:date="2017-09-28T19:15:00Z">
                    <w:rPr>
                      <w:rFonts w:ascii="Monaco" w:hAnsi="Monaco" w:cs="Monaco"/>
                      <w:sz w:val="32"/>
                      <w:szCs w:val="32"/>
                      <w:lang w:val="en-US"/>
                    </w:rPr>
                  </w:rPrChange>
                </w:rPr>
                <w:t xml:space="preserve"> max_s </w:t>
              </w:r>
              <w:r w:rsidRPr="00A47B4C">
                <w:rPr>
                  <w:b/>
                  <w:bCs/>
                  <w:color w:val="CE5C00"/>
                  <w:lang w:val="en-US"/>
                  <w:rPrChange w:id="5122" w:author="Borja Gonzalez" w:date="2017-09-28T19:15:00Z">
                    <w:rPr>
                      <w:rFonts w:ascii="Monaco" w:hAnsi="Monaco" w:cs="Monaco"/>
                      <w:b/>
                      <w:bCs/>
                      <w:color w:val="CE5C00"/>
                      <w:sz w:val="32"/>
                      <w:szCs w:val="32"/>
                      <w:lang w:val="en-US"/>
                    </w:rPr>
                  </w:rPrChange>
                </w:rPr>
                <w:t>=</w:t>
              </w:r>
              <w:r w:rsidRPr="00A47B4C">
                <w:rPr>
                  <w:lang w:val="en-US"/>
                  <w:rPrChange w:id="5123" w:author="Borja Gonzalez" w:date="2017-09-28T19:15:00Z">
                    <w:rPr>
                      <w:rFonts w:ascii="Monaco" w:hAnsi="Monaco" w:cs="Monaco"/>
                      <w:sz w:val="32"/>
                      <w:szCs w:val="32"/>
                      <w:lang w:val="en-US"/>
                    </w:rPr>
                  </w:rPrChange>
                </w:rPr>
                <w:t xml:space="preserve"> </w:t>
              </w:r>
              <w:r w:rsidRPr="00A47B4C">
                <w:rPr>
                  <w:color w:val="204A87"/>
                  <w:lang w:val="en-US"/>
                  <w:rPrChange w:id="5124" w:author="Borja Gonzalez" w:date="2017-09-28T19:15:00Z">
                    <w:rPr>
                      <w:rFonts w:ascii="Monaco" w:hAnsi="Monaco" w:cs="Monaco"/>
                      <w:color w:val="204A87"/>
                      <w:sz w:val="32"/>
                      <w:szCs w:val="32"/>
                      <w:lang w:val="en-US"/>
                    </w:rPr>
                  </w:rPrChange>
                </w:rPr>
                <w:t>Math</w:t>
              </w:r>
              <w:r w:rsidRPr="00A47B4C">
                <w:rPr>
                  <w:b/>
                  <w:bCs/>
                  <w:lang w:val="en-US"/>
                  <w:rPrChange w:id="5125" w:author="Borja Gonzalez" w:date="2017-09-28T19:15:00Z">
                    <w:rPr>
                      <w:rFonts w:ascii="Monaco" w:hAnsi="Monaco" w:cs="Monaco"/>
                      <w:b/>
                      <w:bCs/>
                      <w:color w:val="000000"/>
                      <w:sz w:val="32"/>
                      <w:szCs w:val="32"/>
                      <w:lang w:val="en-US"/>
                    </w:rPr>
                  </w:rPrChange>
                </w:rPr>
                <w:t>.</w:t>
              </w:r>
              <w:r w:rsidRPr="00A47B4C">
                <w:rPr>
                  <w:lang w:val="en-US"/>
                  <w:rPrChange w:id="5126" w:author="Borja Gonzalez" w:date="2017-09-28T19:15:00Z">
                    <w:rPr>
                      <w:rFonts w:ascii="Monaco" w:hAnsi="Monaco" w:cs="Monaco"/>
                      <w:color w:val="000000"/>
                      <w:sz w:val="32"/>
                      <w:szCs w:val="32"/>
                      <w:lang w:val="en-US"/>
                    </w:rPr>
                  </w:rPrChange>
                </w:rPr>
                <w:t>max</w:t>
              </w:r>
              <w:r w:rsidRPr="00A47B4C">
                <w:rPr>
                  <w:b/>
                  <w:bCs/>
                  <w:lang w:val="en-US"/>
                  <w:rPrChange w:id="5127" w:author="Borja Gonzalez" w:date="2017-09-28T19:15:00Z">
                    <w:rPr>
                      <w:rFonts w:ascii="Monaco" w:hAnsi="Monaco" w:cs="Monaco"/>
                      <w:b/>
                      <w:bCs/>
                      <w:color w:val="000000"/>
                      <w:sz w:val="32"/>
                      <w:szCs w:val="32"/>
                      <w:lang w:val="en-US"/>
                    </w:rPr>
                  </w:rPrChange>
                </w:rPr>
                <w:t>.</w:t>
              </w:r>
              <w:r w:rsidRPr="00A47B4C">
                <w:rPr>
                  <w:lang w:val="en-US"/>
                  <w:rPrChange w:id="5128" w:author="Borja Gonzalez" w:date="2017-09-28T19:15:00Z">
                    <w:rPr>
                      <w:rFonts w:ascii="Monaco" w:hAnsi="Monaco" w:cs="Monaco"/>
                      <w:color w:val="000000"/>
                      <w:sz w:val="32"/>
                      <w:szCs w:val="32"/>
                      <w:lang w:val="en-US"/>
                    </w:rPr>
                  </w:rPrChange>
                </w:rPr>
                <w:t>apply</w:t>
              </w:r>
              <w:r w:rsidRPr="00A47B4C">
                <w:rPr>
                  <w:b/>
                  <w:bCs/>
                  <w:lang w:val="en-US"/>
                  <w:rPrChange w:id="5129" w:author="Borja Gonzalez" w:date="2017-09-28T19:15:00Z">
                    <w:rPr>
                      <w:rFonts w:ascii="Monaco" w:hAnsi="Monaco" w:cs="Monaco"/>
                      <w:b/>
                      <w:bCs/>
                      <w:color w:val="000000"/>
                      <w:sz w:val="32"/>
                      <w:szCs w:val="32"/>
                      <w:lang w:val="en-US"/>
                    </w:rPr>
                  </w:rPrChange>
                </w:rPr>
                <w:t>(</w:t>
              </w:r>
              <w:r w:rsidRPr="00A47B4C">
                <w:rPr>
                  <w:b/>
                  <w:bCs/>
                  <w:color w:val="204A87"/>
                  <w:lang w:val="en-US"/>
                  <w:rPrChange w:id="5130" w:author="Borja Gonzalez" w:date="2017-09-28T19:15:00Z">
                    <w:rPr>
                      <w:rFonts w:ascii="Monaco" w:hAnsi="Monaco" w:cs="Monaco"/>
                      <w:b/>
                      <w:bCs/>
                      <w:color w:val="204A87"/>
                      <w:sz w:val="32"/>
                      <w:szCs w:val="32"/>
                      <w:lang w:val="en-US"/>
                    </w:rPr>
                  </w:rPrChange>
                </w:rPr>
                <w:t>null</w:t>
              </w:r>
              <w:r w:rsidRPr="00A47B4C">
                <w:rPr>
                  <w:b/>
                  <w:bCs/>
                  <w:lang w:val="en-US"/>
                  <w:rPrChange w:id="5131" w:author="Borja Gonzalez" w:date="2017-09-28T19:15:00Z">
                    <w:rPr>
                      <w:rFonts w:ascii="Monaco" w:hAnsi="Monaco" w:cs="Monaco"/>
                      <w:b/>
                      <w:bCs/>
                      <w:color w:val="000000"/>
                      <w:sz w:val="32"/>
                      <w:szCs w:val="32"/>
                      <w:lang w:val="en-US"/>
                    </w:rPr>
                  </w:rPrChange>
                </w:rPr>
                <w:t>,</w:t>
              </w:r>
              <w:r w:rsidRPr="00A47B4C">
                <w:rPr>
                  <w:lang w:val="en-US"/>
                  <w:rPrChange w:id="5132" w:author="Borja Gonzalez" w:date="2017-09-28T19:15:00Z">
                    <w:rPr>
                      <w:rFonts w:ascii="Monaco" w:hAnsi="Monaco" w:cs="Monaco"/>
                      <w:sz w:val="32"/>
                      <w:szCs w:val="32"/>
                      <w:lang w:val="en-US"/>
                    </w:rPr>
                  </w:rPrChange>
                </w:rPr>
                <w:t xml:space="preserve"> Sagital</w:t>
              </w:r>
              <w:r w:rsidRPr="00A47B4C">
                <w:rPr>
                  <w:b/>
                  <w:bCs/>
                  <w:lang w:val="en-US"/>
                  <w:rPrChange w:id="5133"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pPr>
              <w:rPr>
                <w:ins w:id="5134" w:author="Borja Gonzalez" w:date="2017-09-28T19:15:00Z"/>
                <w:lang w:val="en-US"/>
                <w:rPrChange w:id="5135" w:author="Borja Gonzalez" w:date="2017-09-28T19:15:00Z">
                  <w:rPr>
                    <w:ins w:id="5136" w:author="Borja Gonzalez" w:date="2017-09-28T19:15:00Z"/>
                    <w:rFonts w:ascii="Monaco" w:eastAsiaTheme="majorEastAsia" w:hAnsi="Monaco" w:cs="Monaco"/>
                    <w:color w:val="243F60" w:themeColor="accent1" w:themeShade="7F"/>
                    <w:sz w:val="32"/>
                    <w:szCs w:val="32"/>
                    <w:lang w:val="en-US"/>
                  </w:rPr>
                </w:rPrChange>
              </w:rPr>
              <w:pPrChange w:id="5137" w:author="GONZALEZ DIAZ, BORJA" w:date="2017-09-29T19:27:00Z">
                <w:pPr>
                  <w:keepNext/>
                  <w:keepLines/>
                  <w:widowControl w:val="0"/>
                  <w:autoSpaceDE w:val="0"/>
                  <w:autoSpaceDN w:val="0"/>
                  <w:adjustRightInd w:val="0"/>
                  <w:spacing w:before="200"/>
                  <w:outlineLvl w:val="4"/>
                </w:pPr>
              </w:pPrChange>
            </w:pPr>
            <w:ins w:id="5138" w:author="Borja Gonzalez" w:date="2017-09-28T19:15:00Z">
              <w:r w:rsidRPr="00A47B4C">
                <w:rPr>
                  <w:lang w:val="en-US"/>
                  <w:rPrChange w:id="5139" w:author="Borja Gonzalez" w:date="2017-09-28T19:15:00Z">
                    <w:rPr>
                      <w:rFonts w:ascii="Monaco" w:hAnsi="Monaco" w:cs="Monaco"/>
                      <w:sz w:val="32"/>
                      <w:szCs w:val="32"/>
                      <w:lang w:val="en-US"/>
                    </w:rPr>
                  </w:rPrChange>
                </w:rPr>
                <w:t xml:space="preserve">    </w:t>
              </w:r>
              <w:r w:rsidRPr="00A47B4C">
                <w:rPr>
                  <w:b/>
                  <w:bCs/>
                  <w:color w:val="204A87"/>
                  <w:lang w:val="en-US"/>
                  <w:rPrChange w:id="5140" w:author="Borja Gonzalez" w:date="2017-09-28T19:15:00Z">
                    <w:rPr>
                      <w:rFonts w:ascii="Monaco" w:hAnsi="Monaco" w:cs="Monaco"/>
                      <w:b/>
                      <w:bCs/>
                      <w:color w:val="204A87"/>
                      <w:sz w:val="32"/>
                      <w:szCs w:val="32"/>
                      <w:lang w:val="en-US"/>
                    </w:rPr>
                  </w:rPrChange>
                </w:rPr>
                <w:t>var</w:t>
              </w:r>
              <w:r w:rsidRPr="00A47B4C">
                <w:rPr>
                  <w:lang w:val="en-US"/>
                  <w:rPrChange w:id="5141" w:author="Borja Gonzalez" w:date="2017-09-28T19:15:00Z">
                    <w:rPr>
                      <w:rFonts w:ascii="Monaco" w:hAnsi="Monaco" w:cs="Monaco"/>
                      <w:sz w:val="32"/>
                      <w:szCs w:val="32"/>
                      <w:lang w:val="en-US"/>
                    </w:rPr>
                  </w:rPrChange>
                </w:rPr>
                <w:t xml:space="preserve"> min_s </w:t>
              </w:r>
              <w:r w:rsidRPr="00A47B4C">
                <w:rPr>
                  <w:b/>
                  <w:bCs/>
                  <w:color w:val="CE5C00"/>
                  <w:lang w:val="en-US"/>
                  <w:rPrChange w:id="5142" w:author="Borja Gonzalez" w:date="2017-09-28T19:15:00Z">
                    <w:rPr>
                      <w:rFonts w:ascii="Monaco" w:hAnsi="Monaco" w:cs="Monaco"/>
                      <w:b/>
                      <w:bCs/>
                      <w:color w:val="CE5C00"/>
                      <w:sz w:val="32"/>
                      <w:szCs w:val="32"/>
                      <w:lang w:val="en-US"/>
                    </w:rPr>
                  </w:rPrChange>
                </w:rPr>
                <w:t>=</w:t>
              </w:r>
              <w:r w:rsidRPr="00A47B4C">
                <w:rPr>
                  <w:lang w:val="en-US"/>
                  <w:rPrChange w:id="5143" w:author="Borja Gonzalez" w:date="2017-09-28T19:15:00Z">
                    <w:rPr>
                      <w:rFonts w:ascii="Monaco" w:hAnsi="Monaco" w:cs="Monaco"/>
                      <w:sz w:val="32"/>
                      <w:szCs w:val="32"/>
                      <w:lang w:val="en-US"/>
                    </w:rPr>
                  </w:rPrChange>
                </w:rPr>
                <w:t xml:space="preserve"> </w:t>
              </w:r>
              <w:r w:rsidRPr="00A47B4C">
                <w:rPr>
                  <w:color w:val="204A87"/>
                  <w:lang w:val="en-US"/>
                  <w:rPrChange w:id="5144" w:author="Borja Gonzalez" w:date="2017-09-28T19:15:00Z">
                    <w:rPr>
                      <w:rFonts w:ascii="Monaco" w:hAnsi="Monaco" w:cs="Monaco"/>
                      <w:color w:val="204A87"/>
                      <w:sz w:val="32"/>
                      <w:szCs w:val="32"/>
                      <w:lang w:val="en-US"/>
                    </w:rPr>
                  </w:rPrChange>
                </w:rPr>
                <w:t>Math</w:t>
              </w:r>
              <w:r w:rsidRPr="00A47B4C">
                <w:rPr>
                  <w:b/>
                  <w:bCs/>
                  <w:lang w:val="en-US"/>
                  <w:rPrChange w:id="5145" w:author="Borja Gonzalez" w:date="2017-09-28T19:15:00Z">
                    <w:rPr>
                      <w:rFonts w:ascii="Monaco" w:hAnsi="Monaco" w:cs="Monaco"/>
                      <w:b/>
                      <w:bCs/>
                      <w:color w:val="000000"/>
                      <w:sz w:val="32"/>
                      <w:szCs w:val="32"/>
                      <w:lang w:val="en-US"/>
                    </w:rPr>
                  </w:rPrChange>
                </w:rPr>
                <w:t>.</w:t>
              </w:r>
              <w:r w:rsidRPr="00A47B4C">
                <w:rPr>
                  <w:lang w:val="en-US"/>
                  <w:rPrChange w:id="5146" w:author="Borja Gonzalez" w:date="2017-09-28T19:15:00Z">
                    <w:rPr>
                      <w:rFonts w:ascii="Monaco" w:hAnsi="Monaco" w:cs="Monaco"/>
                      <w:color w:val="000000"/>
                      <w:sz w:val="32"/>
                      <w:szCs w:val="32"/>
                      <w:lang w:val="en-US"/>
                    </w:rPr>
                  </w:rPrChange>
                </w:rPr>
                <w:t>min</w:t>
              </w:r>
              <w:r w:rsidRPr="00A47B4C">
                <w:rPr>
                  <w:b/>
                  <w:bCs/>
                  <w:lang w:val="en-US"/>
                  <w:rPrChange w:id="5147" w:author="Borja Gonzalez" w:date="2017-09-28T19:15:00Z">
                    <w:rPr>
                      <w:rFonts w:ascii="Monaco" w:hAnsi="Monaco" w:cs="Monaco"/>
                      <w:b/>
                      <w:bCs/>
                      <w:color w:val="000000"/>
                      <w:sz w:val="32"/>
                      <w:szCs w:val="32"/>
                      <w:lang w:val="en-US"/>
                    </w:rPr>
                  </w:rPrChange>
                </w:rPr>
                <w:t>.</w:t>
              </w:r>
              <w:r w:rsidRPr="00A47B4C">
                <w:rPr>
                  <w:lang w:val="en-US"/>
                  <w:rPrChange w:id="5148" w:author="Borja Gonzalez" w:date="2017-09-28T19:15:00Z">
                    <w:rPr>
                      <w:rFonts w:ascii="Monaco" w:hAnsi="Monaco" w:cs="Monaco"/>
                      <w:color w:val="000000"/>
                      <w:sz w:val="32"/>
                      <w:szCs w:val="32"/>
                      <w:lang w:val="en-US"/>
                    </w:rPr>
                  </w:rPrChange>
                </w:rPr>
                <w:t>apply</w:t>
              </w:r>
              <w:r w:rsidRPr="00A47B4C">
                <w:rPr>
                  <w:b/>
                  <w:bCs/>
                  <w:lang w:val="en-US"/>
                  <w:rPrChange w:id="5149" w:author="Borja Gonzalez" w:date="2017-09-28T19:15:00Z">
                    <w:rPr>
                      <w:rFonts w:ascii="Monaco" w:hAnsi="Monaco" w:cs="Monaco"/>
                      <w:b/>
                      <w:bCs/>
                      <w:color w:val="000000"/>
                      <w:sz w:val="32"/>
                      <w:szCs w:val="32"/>
                      <w:lang w:val="en-US"/>
                    </w:rPr>
                  </w:rPrChange>
                </w:rPr>
                <w:t>(</w:t>
              </w:r>
              <w:r w:rsidRPr="00A47B4C">
                <w:rPr>
                  <w:b/>
                  <w:bCs/>
                  <w:color w:val="204A87"/>
                  <w:lang w:val="en-US"/>
                  <w:rPrChange w:id="5150" w:author="Borja Gonzalez" w:date="2017-09-28T19:15:00Z">
                    <w:rPr>
                      <w:rFonts w:ascii="Monaco" w:hAnsi="Monaco" w:cs="Monaco"/>
                      <w:b/>
                      <w:bCs/>
                      <w:color w:val="204A87"/>
                      <w:sz w:val="32"/>
                      <w:szCs w:val="32"/>
                      <w:lang w:val="en-US"/>
                    </w:rPr>
                  </w:rPrChange>
                </w:rPr>
                <w:t>null</w:t>
              </w:r>
              <w:r w:rsidRPr="00A47B4C">
                <w:rPr>
                  <w:b/>
                  <w:bCs/>
                  <w:lang w:val="en-US"/>
                  <w:rPrChange w:id="5151" w:author="Borja Gonzalez" w:date="2017-09-28T19:15:00Z">
                    <w:rPr>
                      <w:rFonts w:ascii="Monaco" w:hAnsi="Monaco" w:cs="Monaco"/>
                      <w:b/>
                      <w:bCs/>
                      <w:color w:val="000000"/>
                      <w:sz w:val="32"/>
                      <w:szCs w:val="32"/>
                      <w:lang w:val="en-US"/>
                    </w:rPr>
                  </w:rPrChange>
                </w:rPr>
                <w:t>,</w:t>
              </w:r>
              <w:r w:rsidRPr="00A47B4C">
                <w:rPr>
                  <w:lang w:val="en-US"/>
                  <w:rPrChange w:id="5152" w:author="Borja Gonzalez" w:date="2017-09-28T19:15:00Z">
                    <w:rPr>
                      <w:rFonts w:ascii="Monaco" w:hAnsi="Monaco" w:cs="Monaco"/>
                      <w:sz w:val="32"/>
                      <w:szCs w:val="32"/>
                      <w:lang w:val="en-US"/>
                    </w:rPr>
                  </w:rPrChange>
                </w:rPr>
                <w:t xml:space="preserve"> Sagital</w:t>
              </w:r>
              <w:r w:rsidRPr="00A47B4C">
                <w:rPr>
                  <w:b/>
                  <w:bCs/>
                  <w:lang w:val="en-US"/>
                  <w:rPrChange w:id="5153"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pPr>
              <w:rPr>
                <w:ins w:id="5154" w:author="Borja Gonzalez" w:date="2017-09-28T19:15:00Z"/>
                <w:lang w:val="en-US"/>
                <w:rPrChange w:id="5155" w:author="Borja Gonzalez" w:date="2017-09-28T19:15:00Z">
                  <w:rPr>
                    <w:ins w:id="5156" w:author="Borja Gonzalez" w:date="2017-09-28T19:15:00Z"/>
                    <w:rFonts w:ascii="Monaco" w:hAnsi="Monaco" w:cs="Monaco"/>
                    <w:sz w:val="32"/>
                    <w:szCs w:val="32"/>
                    <w:lang w:val="en-US"/>
                  </w:rPr>
                </w:rPrChange>
              </w:rPr>
              <w:pPrChange w:id="5157" w:author="GONZALEZ DIAZ, BORJA" w:date="2017-09-29T19:27:00Z">
                <w:pPr>
                  <w:widowControl w:val="0"/>
                  <w:autoSpaceDE w:val="0"/>
                  <w:autoSpaceDN w:val="0"/>
                  <w:adjustRightInd w:val="0"/>
                </w:pPr>
              </w:pPrChange>
            </w:pPr>
          </w:p>
          <w:p w14:paraId="43753AFF" w14:textId="77777777" w:rsidR="00A47B4C" w:rsidRPr="00A47B4C" w:rsidRDefault="00A47B4C">
            <w:pPr>
              <w:rPr>
                <w:ins w:id="5158" w:author="Borja Gonzalez" w:date="2017-09-28T19:15:00Z"/>
                <w:lang w:val="en-US"/>
                <w:rPrChange w:id="5159" w:author="Borja Gonzalez" w:date="2017-09-28T19:15:00Z">
                  <w:rPr>
                    <w:ins w:id="5160" w:author="Borja Gonzalez" w:date="2017-09-28T19:15:00Z"/>
                    <w:rFonts w:ascii="Monaco" w:hAnsi="Monaco" w:cs="Monaco"/>
                    <w:sz w:val="32"/>
                    <w:szCs w:val="32"/>
                    <w:lang w:val="en-US"/>
                  </w:rPr>
                </w:rPrChange>
              </w:rPr>
              <w:pPrChange w:id="5161" w:author="GONZALEZ DIAZ, BORJA" w:date="2017-09-29T19:27:00Z">
                <w:pPr>
                  <w:widowControl w:val="0"/>
                  <w:autoSpaceDE w:val="0"/>
                  <w:autoSpaceDN w:val="0"/>
                  <w:adjustRightInd w:val="0"/>
                </w:pPr>
              </w:pPrChange>
            </w:pPr>
          </w:p>
          <w:p w14:paraId="036512F8" w14:textId="77777777" w:rsidR="00A47B4C" w:rsidRPr="00A47B4C" w:rsidRDefault="00A47B4C">
            <w:pPr>
              <w:rPr>
                <w:ins w:id="5162" w:author="Borja Gonzalez" w:date="2017-09-28T19:15:00Z"/>
                <w:lang w:val="en-US"/>
                <w:rPrChange w:id="5163" w:author="Borja Gonzalez" w:date="2017-09-28T19:15:00Z">
                  <w:rPr>
                    <w:ins w:id="5164" w:author="Borja Gonzalez" w:date="2017-09-28T19:15:00Z"/>
                    <w:rFonts w:ascii="Monaco" w:eastAsiaTheme="majorEastAsia" w:hAnsi="Monaco" w:cs="Monaco"/>
                    <w:color w:val="243F60" w:themeColor="accent1" w:themeShade="7F"/>
                    <w:sz w:val="32"/>
                    <w:szCs w:val="32"/>
                    <w:lang w:val="en-US"/>
                  </w:rPr>
                </w:rPrChange>
              </w:rPr>
              <w:pPrChange w:id="5165" w:author="GONZALEZ DIAZ, BORJA" w:date="2017-09-29T19:27:00Z">
                <w:pPr>
                  <w:keepNext/>
                  <w:keepLines/>
                  <w:widowControl w:val="0"/>
                  <w:autoSpaceDE w:val="0"/>
                  <w:autoSpaceDN w:val="0"/>
                  <w:adjustRightInd w:val="0"/>
                  <w:spacing w:before="200"/>
                  <w:outlineLvl w:val="4"/>
                </w:pPr>
              </w:pPrChange>
            </w:pPr>
            <w:ins w:id="5166" w:author="Borja Gonzalez" w:date="2017-09-28T19:15:00Z">
              <w:r w:rsidRPr="00A47B4C">
                <w:rPr>
                  <w:lang w:val="en-US"/>
                  <w:rPrChange w:id="5167" w:author="Borja Gonzalez" w:date="2017-09-28T19:15:00Z">
                    <w:rPr>
                      <w:rFonts w:ascii="Monaco" w:hAnsi="Monaco" w:cs="Monaco"/>
                      <w:sz w:val="32"/>
                      <w:szCs w:val="32"/>
                      <w:lang w:val="en-US"/>
                    </w:rPr>
                  </w:rPrChange>
                </w:rPr>
                <w:t xml:space="preserve">    </w:t>
              </w:r>
              <w:r w:rsidRPr="00A47B4C">
                <w:rPr>
                  <w:b/>
                  <w:bCs/>
                  <w:color w:val="204A87"/>
                  <w:lang w:val="en-US"/>
                  <w:rPrChange w:id="5168" w:author="Borja Gonzalez" w:date="2017-09-28T19:15:00Z">
                    <w:rPr>
                      <w:rFonts w:ascii="Monaco" w:hAnsi="Monaco" w:cs="Monaco"/>
                      <w:b/>
                      <w:bCs/>
                      <w:color w:val="204A87"/>
                      <w:sz w:val="32"/>
                      <w:szCs w:val="32"/>
                      <w:lang w:val="en-US"/>
                    </w:rPr>
                  </w:rPrChange>
                </w:rPr>
                <w:t>var</w:t>
              </w:r>
              <w:r w:rsidRPr="00A47B4C">
                <w:rPr>
                  <w:lang w:val="en-US"/>
                  <w:rPrChange w:id="5169" w:author="Borja Gonzalez" w:date="2017-09-28T19:15:00Z">
                    <w:rPr>
                      <w:rFonts w:ascii="Monaco" w:hAnsi="Monaco" w:cs="Monaco"/>
                      <w:sz w:val="32"/>
                      <w:szCs w:val="32"/>
                      <w:lang w:val="en-US"/>
                    </w:rPr>
                  </w:rPrChange>
                </w:rPr>
                <w:t xml:space="preserve"> t </w:t>
              </w:r>
              <w:r w:rsidRPr="00A47B4C">
                <w:rPr>
                  <w:b/>
                  <w:bCs/>
                  <w:color w:val="CE5C00"/>
                  <w:lang w:val="en-US"/>
                  <w:rPrChange w:id="5170" w:author="Borja Gonzalez" w:date="2017-09-28T19:15:00Z">
                    <w:rPr>
                      <w:rFonts w:ascii="Monaco" w:hAnsi="Monaco" w:cs="Monaco"/>
                      <w:b/>
                      <w:bCs/>
                      <w:color w:val="CE5C00"/>
                      <w:sz w:val="32"/>
                      <w:szCs w:val="32"/>
                      <w:lang w:val="en-US"/>
                    </w:rPr>
                  </w:rPrChange>
                </w:rPr>
                <w:t>=</w:t>
              </w:r>
              <w:r w:rsidRPr="00A47B4C">
                <w:rPr>
                  <w:lang w:val="en-US"/>
                  <w:rPrChange w:id="5171" w:author="Borja Gonzalez" w:date="2017-09-28T19:15:00Z">
                    <w:rPr>
                      <w:rFonts w:ascii="Monaco" w:hAnsi="Monaco" w:cs="Monaco"/>
                      <w:sz w:val="32"/>
                      <w:szCs w:val="32"/>
                      <w:lang w:val="en-US"/>
                    </w:rPr>
                  </w:rPrChange>
                </w:rPr>
                <w:t xml:space="preserve"> Time</w:t>
              </w:r>
              <w:r w:rsidRPr="00A47B4C">
                <w:rPr>
                  <w:b/>
                  <w:bCs/>
                  <w:lang w:val="en-US"/>
                  <w:rPrChange w:id="5172" w:author="Borja Gonzalez" w:date="2017-09-28T19:15:00Z">
                    <w:rPr>
                      <w:rFonts w:ascii="Monaco" w:hAnsi="Monaco" w:cs="Monaco"/>
                      <w:b/>
                      <w:bCs/>
                      <w:color w:val="000000"/>
                      <w:sz w:val="32"/>
                      <w:szCs w:val="32"/>
                      <w:lang w:val="en-US"/>
                    </w:rPr>
                  </w:rPrChange>
                </w:rPr>
                <w:t>.</w:t>
              </w:r>
              <w:r w:rsidRPr="00A47B4C">
                <w:rPr>
                  <w:lang w:val="en-US"/>
                  <w:rPrChange w:id="5173" w:author="Borja Gonzalez" w:date="2017-09-28T19:15:00Z">
                    <w:rPr>
                      <w:rFonts w:ascii="Monaco" w:hAnsi="Monaco" w:cs="Monaco"/>
                      <w:color w:val="000000"/>
                      <w:sz w:val="32"/>
                      <w:szCs w:val="32"/>
                      <w:lang w:val="en-US"/>
                    </w:rPr>
                  </w:rPrChange>
                </w:rPr>
                <w:t>join</w:t>
              </w:r>
              <w:r w:rsidRPr="00A47B4C">
                <w:rPr>
                  <w:b/>
                  <w:bCs/>
                  <w:lang w:val="en-US"/>
                  <w:rPrChange w:id="5174"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pPr>
              <w:rPr>
                <w:ins w:id="5175" w:author="Borja Gonzalez" w:date="2017-09-28T19:15:00Z"/>
                <w:lang w:val="en-US"/>
                <w:rPrChange w:id="5176" w:author="Borja Gonzalez" w:date="2017-09-28T19:15:00Z">
                  <w:rPr>
                    <w:ins w:id="5177" w:author="Borja Gonzalez" w:date="2017-09-28T19:15:00Z"/>
                    <w:rFonts w:ascii="Monaco" w:eastAsiaTheme="majorEastAsia" w:hAnsi="Monaco" w:cs="Monaco"/>
                    <w:color w:val="243F60" w:themeColor="accent1" w:themeShade="7F"/>
                    <w:sz w:val="32"/>
                    <w:szCs w:val="32"/>
                    <w:lang w:val="en-US"/>
                  </w:rPr>
                </w:rPrChange>
              </w:rPr>
              <w:pPrChange w:id="5178" w:author="GONZALEZ DIAZ, BORJA" w:date="2017-09-29T19:27:00Z">
                <w:pPr>
                  <w:keepNext/>
                  <w:keepLines/>
                  <w:widowControl w:val="0"/>
                  <w:autoSpaceDE w:val="0"/>
                  <w:autoSpaceDN w:val="0"/>
                  <w:adjustRightInd w:val="0"/>
                  <w:spacing w:before="200"/>
                  <w:outlineLvl w:val="4"/>
                </w:pPr>
              </w:pPrChange>
            </w:pPr>
            <w:ins w:id="5179" w:author="Borja Gonzalez" w:date="2017-09-28T19:15:00Z">
              <w:r w:rsidRPr="00A47B4C">
                <w:rPr>
                  <w:lang w:val="en-US"/>
                  <w:rPrChange w:id="5180" w:author="Borja Gonzalez" w:date="2017-09-28T19:15:00Z">
                    <w:rPr>
                      <w:rFonts w:ascii="Monaco" w:hAnsi="Monaco" w:cs="Monaco"/>
                      <w:sz w:val="32"/>
                      <w:szCs w:val="32"/>
                      <w:lang w:val="en-US"/>
                    </w:rPr>
                  </w:rPrChange>
                </w:rPr>
                <w:t xml:space="preserve">    </w:t>
              </w:r>
              <w:r w:rsidRPr="00A47B4C">
                <w:rPr>
                  <w:b/>
                  <w:bCs/>
                  <w:color w:val="204A87"/>
                  <w:lang w:val="en-US"/>
                  <w:rPrChange w:id="5181" w:author="Borja Gonzalez" w:date="2017-09-28T19:15:00Z">
                    <w:rPr>
                      <w:rFonts w:ascii="Monaco" w:hAnsi="Monaco" w:cs="Monaco"/>
                      <w:b/>
                      <w:bCs/>
                      <w:color w:val="204A87"/>
                      <w:sz w:val="32"/>
                      <w:szCs w:val="32"/>
                      <w:lang w:val="en-US"/>
                    </w:rPr>
                  </w:rPrChange>
                </w:rPr>
                <w:t>var</w:t>
              </w:r>
              <w:r w:rsidRPr="00A47B4C">
                <w:rPr>
                  <w:lang w:val="en-US"/>
                  <w:rPrChange w:id="5182" w:author="Borja Gonzalez" w:date="2017-09-28T19:15:00Z">
                    <w:rPr>
                      <w:rFonts w:ascii="Monaco" w:hAnsi="Monaco" w:cs="Monaco"/>
                      <w:sz w:val="32"/>
                      <w:szCs w:val="32"/>
                      <w:lang w:val="en-US"/>
                    </w:rPr>
                  </w:rPrChange>
                </w:rPr>
                <w:t xml:space="preserve"> c </w:t>
              </w:r>
              <w:r w:rsidRPr="00A47B4C">
                <w:rPr>
                  <w:b/>
                  <w:bCs/>
                  <w:color w:val="CE5C00"/>
                  <w:lang w:val="en-US"/>
                  <w:rPrChange w:id="5183" w:author="Borja Gonzalez" w:date="2017-09-28T19:15:00Z">
                    <w:rPr>
                      <w:rFonts w:ascii="Monaco" w:hAnsi="Monaco" w:cs="Monaco"/>
                      <w:b/>
                      <w:bCs/>
                      <w:color w:val="CE5C00"/>
                      <w:sz w:val="32"/>
                      <w:szCs w:val="32"/>
                      <w:lang w:val="en-US"/>
                    </w:rPr>
                  </w:rPrChange>
                </w:rPr>
                <w:t>=</w:t>
              </w:r>
              <w:r w:rsidRPr="00A47B4C">
                <w:rPr>
                  <w:lang w:val="en-US"/>
                  <w:rPrChange w:id="5184" w:author="Borja Gonzalez" w:date="2017-09-28T19:15:00Z">
                    <w:rPr>
                      <w:rFonts w:ascii="Monaco" w:hAnsi="Monaco" w:cs="Monaco"/>
                      <w:sz w:val="32"/>
                      <w:szCs w:val="32"/>
                      <w:lang w:val="en-US"/>
                    </w:rPr>
                  </w:rPrChange>
                </w:rPr>
                <w:t xml:space="preserve"> Coronal</w:t>
              </w:r>
              <w:r w:rsidRPr="00A47B4C">
                <w:rPr>
                  <w:b/>
                  <w:bCs/>
                  <w:lang w:val="en-US"/>
                  <w:rPrChange w:id="5185" w:author="Borja Gonzalez" w:date="2017-09-28T19:15:00Z">
                    <w:rPr>
                      <w:rFonts w:ascii="Monaco" w:hAnsi="Monaco" w:cs="Monaco"/>
                      <w:b/>
                      <w:bCs/>
                      <w:color w:val="000000"/>
                      <w:sz w:val="32"/>
                      <w:szCs w:val="32"/>
                      <w:lang w:val="en-US"/>
                    </w:rPr>
                  </w:rPrChange>
                </w:rPr>
                <w:t>.</w:t>
              </w:r>
              <w:r w:rsidRPr="00A47B4C">
                <w:rPr>
                  <w:lang w:val="en-US"/>
                  <w:rPrChange w:id="5186" w:author="Borja Gonzalez" w:date="2017-09-28T19:15:00Z">
                    <w:rPr>
                      <w:rFonts w:ascii="Monaco" w:hAnsi="Monaco" w:cs="Monaco"/>
                      <w:color w:val="000000"/>
                      <w:sz w:val="32"/>
                      <w:szCs w:val="32"/>
                      <w:lang w:val="en-US"/>
                    </w:rPr>
                  </w:rPrChange>
                </w:rPr>
                <w:t>join</w:t>
              </w:r>
              <w:r w:rsidRPr="00A47B4C">
                <w:rPr>
                  <w:b/>
                  <w:bCs/>
                  <w:lang w:val="en-US"/>
                  <w:rPrChange w:id="5187"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pPr>
              <w:rPr>
                <w:ins w:id="5188" w:author="Borja Gonzalez" w:date="2017-09-28T19:15:00Z"/>
                <w:lang w:val="en-US"/>
                <w:rPrChange w:id="5189" w:author="Borja Gonzalez" w:date="2017-09-28T19:15:00Z">
                  <w:rPr>
                    <w:ins w:id="5190" w:author="Borja Gonzalez" w:date="2017-09-28T19:15:00Z"/>
                    <w:rFonts w:ascii="Monaco" w:eastAsiaTheme="majorEastAsia" w:hAnsi="Monaco" w:cs="Monaco"/>
                    <w:color w:val="243F60" w:themeColor="accent1" w:themeShade="7F"/>
                    <w:sz w:val="32"/>
                    <w:szCs w:val="32"/>
                    <w:lang w:val="en-US"/>
                  </w:rPr>
                </w:rPrChange>
              </w:rPr>
              <w:pPrChange w:id="5191" w:author="GONZALEZ DIAZ, BORJA" w:date="2017-09-29T19:27:00Z">
                <w:pPr>
                  <w:keepNext/>
                  <w:keepLines/>
                  <w:widowControl w:val="0"/>
                  <w:autoSpaceDE w:val="0"/>
                  <w:autoSpaceDN w:val="0"/>
                  <w:adjustRightInd w:val="0"/>
                  <w:spacing w:before="200"/>
                  <w:outlineLvl w:val="4"/>
                </w:pPr>
              </w:pPrChange>
            </w:pPr>
            <w:ins w:id="5192" w:author="Borja Gonzalez" w:date="2017-09-28T19:15:00Z">
              <w:r w:rsidRPr="00A47B4C">
                <w:rPr>
                  <w:lang w:val="en-US"/>
                  <w:rPrChange w:id="5193" w:author="Borja Gonzalez" w:date="2017-09-28T19:15:00Z">
                    <w:rPr>
                      <w:rFonts w:ascii="Monaco" w:hAnsi="Monaco" w:cs="Monaco"/>
                      <w:sz w:val="32"/>
                      <w:szCs w:val="32"/>
                      <w:lang w:val="en-US"/>
                    </w:rPr>
                  </w:rPrChange>
                </w:rPr>
                <w:t xml:space="preserve">    </w:t>
              </w:r>
              <w:r w:rsidRPr="00A47B4C">
                <w:rPr>
                  <w:b/>
                  <w:bCs/>
                  <w:color w:val="204A87"/>
                  <w:lang w:val="en-US"/>
                  <w:rPrChange w:id="5194" w:author="Borja Gonzalez" w:date="2017-09-28T19:15:00Z">
                    <w:rPr>
                      <w:rFonts w:ascii="Monaco" w:hAnsi="Monaco" w:cs="Monaco"/>
                      <w:b/>
                      <w:bCs/>
                      <w:color w:val="204A87"/>
                      <w:sz w:val="32"/>
                      <w:szCs w:val="32"/>
                      <w:lang w:val="en-US"/>
                    </w:rPr>
                  </w:rPrChange>
                </w:rPr>
                <w:t>var</w:t>
              </w:r>
              <w:r w:rsidRPr="00A47B4C">
                <w:rPr>
                  <w:lang w:val="en-US"/>
                  <w:rPrChange w:id="5195" w:author="Borja Gonzalez" w:date="2017-09-28T19:15:00Z">
                    <w:rPr>
                      <w:rFonts w:ascii="Monaco" w:hAnsi="Monaco" w:cs="Monaco"/>
                      <w:sz w:val="32"/>
                      <w:szCs w:val="32"/>
                      <w:lang w:val="en-US"/>
                    </w:rPr>
                  </w:rPrChange>
                </w:rPr>
                <w:t xml:space="preserve"> s </w:t>
              </w:r>
              <w:r w:rsidRPr="00A47B4C">
                <w:rPr>
                  <w:b/>
                  <w:bCs/>
                  <w:color w:val="CE5C00"/>
                  <w:lang w:val="en-US"/>
                  <w:rPrChange w:id="5196" w:author="Borja Gonzalez" w:date="2017-09-28T19:15:00Z">
                    <w:rPr>
                      <w:rFonts w:ascii="Monaco" w:hAnsi="Monaco" w:cs="Monaco"/>
                      <w:b/>
                      <w:bCs/>
                      <w:color w:val="CE5C00"/>
                      <w:sz w:val="32"/>
                      <w:szCs w:val="32"/>
                      <w:lang w:val="en-US"/>
                    </w:rPr>
                  </w:rPrChange>
                </w:rPr>
                <w:t>=</w:t>
              </w:r>
              <w:r w:rsidRPr="00A47B4C">
                <w:rPr>
                  <w:lang w:val="en-US"/>
                  <w:rPrChange w:id="5197" w:author="Borja Gonzalez" w:date="2017-09-28T19:15:00Z">
                    <w:rPr>
                      <w:rFonts w:ascii="Monaco" w:hAnsi="Monaco" w:cs="Monaco"/>
                      <w:sz w:val="32"/>
                      <w:szCs w:val="32"/>
                      <w:lang w:val="en-US"/>
                    </w:rPr>
                  </w:rPrChange>
                </w:rPr>
                <w:t xml:space="preserve"> Sagital</w:t>
              </w:r>
              <w:r w:rsidRPr="00A47B4C">
                <w:rPr>
                  <w:b/>
                  <w:bCs/>
                  <w:lang w:val="en-US"/>
                  <w:rPrChange w:id="5198" w:author="Borja Gonzalez" w:date="2017-09-28T19:15:00Z">
                    <w:rPr>
                      <w:rFonts w:ascii="Monaco" w:hAnsi="Monaco" w:cs="Monaco"/>
                      <w:b/>
                      <w:bCs/>
                      <w:color w:val="000000"/>
                      <w:sz w:val="32"/>
                      <w:szCs w:val="32"/>
                      <w:lang w:val="en-US"/>
                    </w:rPr>
                  </w:rPrChange>
                </w:rPr>
                <w:t>.</w:t>
              </w:r>
              <w:r w:rsidRPr="00A47B4C">
                <w:rPr>
                  <w:lang w:val="en-US"/>
                  <w:rPrChange w:id="5199" w:author="Borja Gonzalez" w:date="2017-09-28T19:15:00Z">
                    <w:rPr>
                      <w:rFonts w:ascii="Monaco" w:hAnsi="Monaco" w:cs="Monaco"/>
                      <w:color w:val="000000"/>
                      <w:sz w:val="32"/>
                      <w:szCs w:val="32"/>
                      <w:lang w:val="en-US"/>
                    </w:rPr>
                  </w:rPrChange>
                </w:rPr>
                <w:t>join</w:t>
              </w:r>
              <w:r w:rsidRPr="00A47B4C">
                <w:rPr>
                  <w:b/>
                  <w:bCs/>
                  <w:lang w:val="en-US"/>
                  <w:rPrChange w:id="5200"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pPr>
              <w:rPr>
                <w:ins w:id="5201" w:author="Borja Gonzalez" w:date="2017-09-28T19:15:00Z"/>
                <w:lang w:val="en-US"/>
                <w:rPrChange w:id="5202" w:author="Borja Gonzalez" w:date="2017-09-28T19:15:00Z">
                  <w:rPr>
                    <w:ins w:id="5203" w:author="Borja Gonzalez" w:date="2017-09-28T19:15:00Z"/>
                    <w:rFonts w:ascii="Monaco" w:eastAsiaTheme="majorEastAsia" w:hAnsi="Monaco" w:cs="Monaco"/>
                    <w:color w:val="243F60" w:themeColor="accent1" w:themeShade="7F"/>
                    <w:sz w:val="32"/>
                    <w:szCs w:val="32"/>
                    <w:lang w:val="en-US"/>
                  </w:rPr>
                </w:rPrChange>
              </w:rPr>
              <w:pPrChange w:id="5204" w:author="GONZALEZ DIAZ, BORJA" w:date="2017-09-29T19:27:00Z">
                <w:pPr>
                  <w:keepNext/>
                  <w:keepLines/>
                  <w:widowControl w:val="0"/>
                  <w:autoSpaceDE w:val="0"/>
                  <w:autoSpaceDN w:val="0"/>
                  <w:adjustRightInd w:val="0"/>
                  <w:spacing w:before="200"/>
                  <w:outlineLvl w:val="4"/>
                </w:pPr>
              </w:pPrChange>
            </w:pPr>
            <w:ins w:id="5205" w:author="Borja Gonzalez" w:date="2017-09-28T19:15:00Z">
              <w:r w:rsidRPr="00A47B4C">
                <w:rPr>
                  <w:lang w:val="en-US"/>
                  <w:rPrChange w:id="5206" w:author="Borja Gonzalez" w:date="2017-09-28T19:15:00Z">
                    <w:rPr>
                      <w:rFonts w:ascii="Monaco" w:hAnsi="Monaco" w:cs="Monaco"/>
                      <w:sz w:val="32"/>
                      <w:szCs w:val="32"/>
                      <w:lang w:val="en-US"/>
                    </w:rPr>
                  </w:rPrChange>
                </w:rPr>
                <w:t xml:space="preserve">    </w:t>
              </w:r>
              <w:r w:rsidRPr="00A47B4C">
                <w:rPr>
                  <w:b/>
                  <w:bCs/>
                  <w:color w:val="204A87"/>
                  <w:lang w:val="en-US"/>
                  <w:rPrChange w:id="5207" w:author="Borja Gonzalez" w:date="2017-09-28T19:15:00Z">
                    <w:rPr>
                      <w:rFonts w:ascii="Monaco" w:hAnsi="Monaco" w:cs="Monaco"/>
                      <w:b/>
                      <w:bCs/>
                      <w:color w:val="204A87"/>
                      <w:sz w:val="32"/>
                      <w:szCs w:val="32"/>
                      <w:lang w:val="en-US"/>
                    </w:rPr>
                  </w:rPrChange>
                </w:rPr>
                <w:t>var</w:t>
              </w:r>
              <w:r w:rsidRPr="00A47B4C">
                <w:rPr>
                  <w:lang w:val="en-US"/>
                  <w:rPrChange w:id="5208" w:author="Borja Gonzalez" w:date="2017-09-28T19:15:00Z">
                    <w:rPr>
                      <w:rFonts w:ascii="Monaco" w:hAnsi="Monaco" w:cs="Monaco"/>
                      <w:sz w:val="32"/>
                      <w:szCs w:val="32"/>
                      <w:lang w:val="en-US"/>
                    </w:rPr>
                  </w:rPrChange>
                </w:rPr>
                <w:t xml:space="preserve"> tr </w:t>
              </w:r>
              <w:r w:rsidRPr="00A47B4C">
                <w:rPr>
                  <w:b/>
                  <w:bCs/>
                  <w:color w:val="CE5C00"/>
                  <w:lang w:val="en-US"/>
                  <w:rPrChange w:id="5209" w:author="Borja Gonzalez" w:date="2017-09-28T19:15:00Z">
                    <w:rPr>
                      <w:rFonts w:ascii="Monaco" w:hAnsi="Monaco" w:cs="Monaco"/>
                      <w:b/>
                      <w:bCs/>
                      <w:color w:val="CE5C00"/>
                      <w:sz w:val="32"/>
                      <w:szCs w:val="32"/>
                      <w:lang w:val="en-US"/>
                    </w:rPr>
                  </w:rPrChange>
                </w:rPr>
                <w:t>=</w:t>
              </w:r>
              <w:r w:rsidRPr="00A47B4C">
                <w:rPr>
                  <w:lang w:val="en-US"/>
                  <w:rPrChange w:id="5210" w:author="Borja Gonzalez" w:date="2017-09-28T19:15:00Z">
                    <w:rPr>
                      <w:rFonts w:ascii="Monaco" w:hAnsi="Monaco" w:cs="Monaco"/>
                      <w:sz w:val="32"/>
                      <w:szCs w:val="32"/>
                      <w:lang w:val="en-US"/>
                    </w:rPr>
                  </w:rPrChange>
                </w:rPr>
                <w:t xml:space="preserve"> Transversal</w:t>
              </w:r>
              <w:r w:rsidRPr="00A47B4C">
                <w:rPr>
                  <w:b/>
                  <w:bCs/>
                  <w:lang w:val="en-US"/>
                  <w:rPrChange w:id="5211" w:author="Borja Gonzalez" w:date="2017-09-28T19:15:00Z">
                    <w:rPr>
                      <w:rFonts w:ascii="Monaco" w:hAnsi="Monaco" w:cs="Monaco"/>
                      <w:b/>
                      <w:bCs/>
                      <w:color w:val="000000"/>
                      <w:sz w:val="32"/>
                      <w:szCs w:val="32"/>
                      <w:lang w:val="en-US"/>
                    </w:rPr>
                  </w:rPrChange>
                </w:rPr>
                <w:t>.</w:t>
              </w:r>
              <w:r w:rsidRPr="00A47B4C">
                <w:rPr>
                  <w:lang w:val="en-US"/>
                  <w:rPrChange w:id="5212" w:author="Borja Gonzalez" w:date="2017-09-28T19:15:00Z">
                    <w:rPr>
                      <w:rFonts w:ascii="Monaco" w:hAnsi="Monaco" w:cs="Monaco"/>
                      <w:color w:val="000000"/>
                      <w:sz w:val="32"/>
                      <w:szCs w:val="32"/>
                      <w:lang w:val="en-US"/>
                    </w:rPr>
                  </w:rPrChange>
                </w:rPr>
                <w:t>join</w:t>
              </w:r>
              <w:r w:rsidRPr="00A47B4C">
                <w:rPr>
                  <w:b/>
                  <w:bCs/>
                  <w:lang w:val="en-US"/>
                  <w:rPrChange w:id="5213"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pPr>
              <w:rPr>
                <w:ins w:id="5214" w:author="Borja Gonzalez" w:date="2017-09-28T19:15:00Z"/>
                <w:lang w:val="en-US"/>
                <w:rPrChange w:id="5215" w:author="Borja Gonzalez" w:date="2017-09-28T19:15:00Z">
                  <w:rPr>
                    <w:ins w:id="5216" w:author="Borja Gonzalez" w:date="2017-09-28T19:15:00Z"/>
                    <w:rFonts w:ascii="Monaco" w:hAnsi="Monaco" w:cs="Monaco"/>
                    <w:sz w:val="32"/>
                    <w:szCs w:val="32"/>
                    <w:lang w:val="en-US"/>
                  </w:rPr>
                </w:rPrChange>
              </w:rPr>
              <w:pPrChange w:id="5217" w:author="GONZALEZ DIAZ, BORJA" w:date="2017-09-29T19:27:00Z">
                <w:pPr>
                  <w:widowControl w:val="0"/>
                  <w:autoSpaceDE w:val="0"/>
                  <w:autoSpaceDN w:val="0"/>
                  <w:adjustRightInd w:val="0"/>
                </w:pPr>
              </w:pPrChange>
            </w:pPr>
          </w:p>
          <w:p w14:paraId="258A5E52" w14:textId="77777777" w:rsidR="00A47B4C" w:rsidRPr="00A47B4C" w:rsidRDefault="00A47B4C">
            <w:pPr>
              <w:rPr>
                <w:ins w:id="5218" w:author="Borja Gonzalez" w:date="2017-09-28T19:15:00Z"/>
                <w:lang w:val="en-US"/>
                <w:rPrChange w:id="5219" w:author="Borja Gonzalez" w:date="2017-09-28T19:15:00Z">
                  <w:rPr>
                    <w:ins w:id="5220" w:author="Borja Gonzalez" w:date="2017-09-28T19:15:00Z"/>
                    <w:rFonts w:ascii="Monaco" w:eastAsiaTheme="majorEastAsia" w:hAnsi="Monaco" w:cs="Monaco"/>
                    <w:color w:val="243F60" w:themeColor="accent1" w:themeShade="7F"/>
                    <w:sz w:val="32"/>
                    <w:szCs w:val="32"/>
                    <w:lang w:val="en-US"/>
                  </w:rPr>
                </w:rPrChange>
              </w:rPr>
              <w:pPrChange w:id="5221" w:author="GONZALEZ DIAZ, BORJA" w:date="2017-09-29T19:27:00Z">
                <w:pPr>
                  <w:keepNext/>
                  <w:keepLines/>
                  <w:widowControl w:val="0"/>
                  <w:autoSpaceDE w:val="0"/>
                  <w:autoSpaceDN w:val="0"/>
                  <w:adjustRightInd w:val="0"/>
                  <w:spacing w:before="200"/>
                  <w:outlineLvl w:val="4"/>
                </w:pPr>
              </w:pPrChange>
            </w:pPr>
            <w:ins w:id="5222" w:author="Borja Gonzalez" w:date="2017-09-28T19:15:00Z">
              <w:r w:rsidRPr="00A47B4C">
                <w:rPr>
                  <w:lang w:val="en-US"/>
                  <w:rPrChange w:id="5223" w:author="Borja Gonzalez" w:date="2017-09-28T19:15:00Z">
                    <w:rPr>
                      <w:rFonts w:ascii="Monaco" w:hAnsi="Monaco" w:cs="Monaco"/>
                      <w:sz w:val="32"/>
                      <w:szCs w:val="32"/>
                      <w:lang w:val="en-US"/>
                    </w:rPr>
                  </w:rPrChange>
                </w:rPr>
                <w:lastRenderedPageBreak/>
                <w:t xml:space="preserve">    </w:t>
              </w:r>
              <w:r w:rsidRPr="00A47B4C">
                <w:rPr>
                  <w:b/>
                  <w:bCs/>
                  <w:color w:val="204A87"/>
                  <w:lang w:val="en-US"/>
                  <w:rPrChange w:id="5224" w:author="Borja Gonzalez" w:date="2017-09-28T19:15:00Z">
                    <w:rPr>
                      <w:rFonts w:ascii="Monaco" w:hAnsi="Monaco" w:cs="Monaco"/>
                      <w:b/>
                      <w:bCs/>
                      <w:color w:val="204A87"/>
                      <w:sz w:val="32"/>
                      <w:szCs w:val="32"/>
                      <w:lang w:val="en-US"/>
                    </w:rPr>
                  </w:rPrChange>
                </w:rPr>
                <w:t>var</w:t>
              </w:r>
              <w:r w:rsidRPr="00A47B4C">
                <w:rPr>
                  <w:lang w:val="en-US"/>
                  <w:rPrChange w:id="5225" w:author="Borja Gonzalez" w:date="2017-09-28T19:15:00Z">
                    <w:rPr>
                      <w:rFonts w:ascii="Monaco" w:hAnsi="Monaco" w:cs="Monaco"/>
                      <w:sz w:val="32"/>
                      <w:szCs w:val="32"/>
                      <w:lang w:val="en-US"/>
                    </w:rPr>
                  </w:rPrChange>
                </w:rPr>
                <w:t xml:space="preserve"> socket </w:t>
              </w:r>
              <w:r w:rsidRPr="00A47B4C">
                <w:rPr>
                  <w:b/>
                  <w:bCs/>
                  <w:color w:val="CE5C00"/>
                  <w:lang w:val="en-US"/>
                  <w:rPrChange w:id="5226" w:author="Borja Gonzalez" w:date="2017-09-28T19:15:00Z">
                    <w:rPr>
                      <w:rFonts w:ascii="Monaco" w:hAnsi="Monaco" w:cs="Monaco"/>
                      <w:b/>
                      <w:bCs/>
                      <w:color w:val="CE5C00"/>
                      <w:sz w:val="32"/>
                      <w:szCs w:val="32"/>
                      <w:lang w:val="en-US"/>
                    </w:rPr>
                  </w:rPrChange>
                </w:rPr>
                <w:t>=</w:t>
              </w:r>
              <w:r w:rsidRPr="00A47B4C">
                <w:rPr>
                  <w:lang w:val="en-US"/>
                  <w:rPrChange w:id="5227" w:author="Borja Gonzalez" w:date="2017-09-28T19:15:00Z">
                    <w:rPr>
                      <w:rFonts w:ascii="Monaco" w:hAnsi="Monaco" w:cs="Monaco"/>
                      <w:sz w:val="32"/>
                      <w:szCs w:val="32"/>
                      <w:lang w:val="en-US"/>
                    </w:rPr>
                  </w:rPrChange>
                </w:rPr>
                <w:t xml:space="preserve"> io</w:t>
              </w:r>
              <w:r w:rsidRPr="00A47B4C">
                <w:rPr>
                  <w:b/>
                  <w:bCs/>
                  <w:lang w:val="en-US"/>
                  <w:rPrChange w:id="5228" w:author="Borja Gonzalez" w:date="2017-09-28T19:15:00Z">
                    <w:rPr>
                      <w:rFonts w:ascii="Monaco" w:hAnsi="Monaco" w:cs="Monaco"/>
                      <w:b/>
                      <w:bCs/>
                      <w:color w:val="000000"/>
                      <w:sz w:val="32"/>
                      <w:szCs w:val="32"/>
                      <w:lang w:val="en-US"/>
                    </w:rPr>
                  </w:rPrChange>
                </w:rPr>
                <w:t>.</w:t>
              </w:r>
              <w:r w:rsidRPr="00A47B4C">
                <w:rPr>
                  <w:lang w:val="en-US"/>
                  <w:rPrChange w:id="5229" w:author="Borja Gonzalez" w:date="2017-09-28T19:15:00Z">
                    <w:rPr>
                      <w:rFonts w:ascii="Monaco" w:hAnsi="Monaco" w:cs="Monaco"/>
                      <w:color w:val="000000"/>
                      <w:sz w:val="32"/>
                      <w:szCs w:val="32"/>
                      <w:lang w:val="en-US"/>
                    </w:rPr>
                  </w:rPrChange>
                </w:rPr>
                <w:t>connect</w:t>
              </w:r>
              <w:r w:rsidRPr="00A47B4C">
                <w:rPr>
                  <w:b/>
                  <w:bCs/>
                  <w:lang w:val="en-US"/>
                  <w:rPrChange w:id="5230" w:author="Borja Gonzalez" w:date="2017-09-28T19:15:00Z">
                    <w:rPr>
                      <w:rFonts w:ascii="Monaco" w:hAnsi="Monaco" w:cs="Monaco"/>
                      <w:b/>
                      <w:bCs/>
                      <w:color w:val="000000"/>
                      <w:sz w:val="32"/>
                      <w:szCs w:val="32"/>
                      <w:lang w:val="en-US"/>
                    </w:rPr>
                  </w:rPrChange>
                </w:rPr>
                <w:t>(</w:t>
              </w:r>
              <w:r w:rsidRPr="00A47B4C">
                <w:rPr>
                  <w:color w:val="4E9A06"/>
                  <w:lang w:val="en-US"/>
                  <w:rPrChange w:id="5231" w:author="Borja Gonzalez" w:date="2017-09-28T19:15:00Z">
                    <w:rPr>
                      <w:rFonts w:ascii="Monaco" w:hAnsi="Monaco" w:cs="Monaco"/>
                      <w:color w:val="4E9A06"/>
                      <w:sz w:val="32"/>
                      <w:szCs w:val="32"/>
                      <w:lang w:val="en-US"/>
                    </w:rPr>
                  </w:rPrChange>
                </w:rPr>
                <w:t>"http://172.20.10.5:8124"</w:t>
              </w:r>
              <w:r w:rsidRPr="00A47B4C">
                <w:rPr>
                  <w:b/>
                  <w:bCs/>
                  <w:lang w:val="en-US"/>
                  <w:rPrChange w:id="5232" w:author="Borja Gonzalez" w:date="2017-09-28T19:15:00Z">
                    <w:rPr>
                      <w:rFonts w:ascii="Monaco" w:hAnsi="Monaco" w:cs="Monaco"/>
                      <w:b/>
                      <w:bCs/>
                      <w:color w:val="000000"/>
                      <w:sz w:val="32"/>
                      <w:szCs w:val="32"/>
                      <w:lang w:val="en-US"/>
                    </w:rPr>
                  </w:rPrChange>
                </w:rPr>
                <w:t>);</w:t>
              </w:r>
              <w:r w:rsidRPr="00A47B4C">
                <w:rPr>
                  <w:lang w:val="en-US"/>
                  <w:rPrChange w:id="5233"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pPr>
              <w:rPr>
                <w:ins w:id="5234" w:author="Borja Gonzalez" w:date="2017-09-28T19:15:00Z"/>
                <w:lang w:val="en-US"/>
                <w:rPrChange w:id="5235" w:author="Borja Gonzalez" w:date="2017-09-28T19:15:00Z">
                  <w:rPr>
                    <w:ins w:id="5236" w:author="Borja Gonzalez" w:date="2017-09-28T19:15:00Z"/>
                    <w:rFonts w:ascii="Monaco" w:hAnsi="Monaco" w:cs="Monaco"/>
                    <w:sz w:val="32"/>
                    <w:szCs w:val="32"/>
                    <w:lang w:val="en-US"/>
                  </w:rPr>
                </w:rPrChange>
              </w:rPr>
              <w:pPrChange w:id="5237" w:author="GONZALEZ DIAZ, BORJA" w:date="2017-09-29T19:27:00Z">
                <w:pPr>
                  <w:widowControl w:val="0"/>
                  <w:autoSpaceDE w:val="0"/>
                  <w:autoSpaceDN w:val="0"/>
                  <w:adjustRightInd w:val="0"/>
                </w:pPr>
              </w:pPrChange>
            </w:pPr>
          </w:p>
          <w:p w14:paraId="6C32D454" w14:textId="77777777" w:rsidR="00A47B4C" w:rsidRPr="00A47B4C" w:rsidRDefault="00A47B4C">
            <w:pPr>
              <w:rPr>
                <w:ins w:id="5238" w:author="Borja Gonzalez" w:date="2017-09-28T19:15:00Z"/>
                <w:lang w:val="en-US"/>
                <w:rPrChange w:id="5239" w:author="Borja Gonzalez" w:date="2017-09-28T19:15:00Z">
                  <w:rPr>
                    <w:ins w:id="5240" w:author="Borja Gonzalez" w:date="2017-09-28T19:15:00Z"/>
                    <w:rFonts w:ascii="Monaco" w:eastAsiaTheme="majorEastAsia" w:hAnsi="Monaco" w:cs="Monaco"/>
                    <w:color w:val="243F60" w:themeColor="accent1" w:themeShade="7F"/>
                    <w:sz w:val="32"/>
                    <w:szCs w:val="32"/>
                    <w:lang w:val="en-US"/>
                  </w:rPr>
                </w:rPrChange>
              </w:rPr>
              <w:pPrChange w:id="5241" w:author="GONZALEZ DIAZ, BORJA" w:date="2017-09-29T19:27:00Z">
                <w:pPr>
                  <w:keepNext/>
                  <w:keepLines/>
                  <w:widowControl w:val="0"/>
                  <w:autoSpaceDE w:val="0"/>
                  <w:autoSpaceDN w:val="0"/>
                  <w:adjustRightInd w:val="0"/>
                  <w:spacing w:before="200"/>
                  <w:outlineLvl w:val="4"/>
                </w:pPr>
              </w:pPrChange>
            </w:pPr>
            <w:ins w:id="5242" w:author="Borja Gonzalez" w:date="2017-09-28T19:15:00Z">
              <w:r w:rsidRPr="00A47B4C">
                <w:rPr>
                  <w:lang w:val="en-US"/>
                  <w:rPrChange w:id="5243" w:author="Borja Gonzalez" w:date="2017-09-28T19:15:00Z">
                    <w:rPr>
                      <w:rFonts w:ascii="Monaco" w:hAnsi="Monaco" w:cs="Monaco"/>
                      <w:sz w:val="32"/>
                      <w:szCs w:val="32"/>
                      <w:lang w:val="en-US"/>
                    </w:rPr>
                  </w:rPrChange>
                </w:rPr>
                <w:t xml:space="preserve">    socket</w:t>
              </w:r>
              <w:r w:rsidRPr="00A47B4C">
                <w:rPr>
                  <w:b/>
                  <w:bCs/>
                  <w:lang w:val="en-US"/>
                  <w:rPrChange w:id="5244" w:author="Borja Gonzalez" w:date="2017-09-28T19:15:00Z">
                    <w:rPr>
                      <w:rFonts w:ascii="Monaco" w:hAnsi="Monaco" w:cs="Monaco"/>
                      <w:b/>
                      <w:bCs/>
                      <w:color w:val="000000"/>
                      <w:sz w:val="32"/>
                      <w:szCs w:val="32"/>
                      <w:lang w:val="en-US"/>
                    </w:rPr>
                  </w:rPrChange>
                </w:rPr>
                <w:t>.</w:t>
              </w:r>
              <w:r w:rsidRPr="00A47B4C">
                <w:rPr>
                  <w:lang w:val="en-US"/>
                  <w:rPrChange w:id="5245" w:author="Borja Gonzalez" w:date="2017-09-28T19:15:00Z">
                    <w:rPr>
                      <w:rFonts w:ascii="Monaco" w:hAnsi="Monaco" w:cs="Monaco"/>
                      <w:color w:val="000000"/>
                      <w:sz w:val="32"/>
                      <w:szCs w:val="32"/>
                      <w:lang w:val="en-US"/>
                    </w:rPr>
                  </w:rPrChange>
                </w:rPr>
                <w:t>on</w:t>
              </w:r>
              <w:r w:rsidRPr="00A47B4C">
                <w:rPr>
                  <w:b/>
                  <w:bCs/>
                  <w:lang w:val="en-US"/>
                  <w:rPrChange w:id="5246" w:author="Borja Gonzalez" w:date="2017-09-28T19:15:00Z">
                    <w:rPr>
                      <w:rFonts w:ascii="Monaco" w:hAnsi="Monaco" w:cs="Monaco"/>
                      <w:b/>
                      <w:bCs/>
                      <w:color w:val="000000"/>
                      <w:sz w:val="32"/>
                      <w:szCs w:val="32"/>
                      <w:lang w:val="en-US"/>
                    </w:rPr>
                  </w:rPrChange>
                </w:rPr>
                <w:t>(</w:t>
              </w:r>
              <w:r w:rsidRPr="00A47B4C">
                <w:rPr>
                  <w:color w:val="4E9A06"/>
                  <w:lang w:val="en-US"/>
                  <w:rPrChange w:id="5247" w:author="Borja Gonzalez" w:date="2017-09-28T19:15:00Z">
                    <w:rPr>
                      <w:rFonts w:ascii="Monaco" w:hAnsi="Monaco" w:cs="Monaco"/>
                      <w:color w:val="4E9A06"/>
                      <w:sz w:val="32"/>
                      <w:szCs w:val="32"/>
                      <w:lang w:val="en-US"/>
                    </w:rPr>
                  </w:rPrChange>
                </w:rPr>
                <w:t>"message"</w:t>
              </w:r>
              <w:r w:rsidRPr="00A47B4C">
                <w:rPr>
                  <w:b/>
                  <w:bCs/>
                  <w:lang w:val="en-US"/>
                  <w:rPrChange w:id="5248" w:author="Borja Gonzalez" w:date="2017-09-28T19:15:00Z">
                    <w:rPr>
                      <w:rFonts w:ascii="Monaco" w:hAnsi="Monaco" w:cs="Monaco"/>
                      <w:b/>
                      <w:bCs/>
                      <w:color w:val="000000"/>
                      <w:sz w:val="32"/>
                      <w:szCs w:val="32"/>
                      <w:lang w:val="en-US"/>
                    </w:rPr>
                  </w:rPrChange>
                </w:rPr>
                <w:t>,</w:t>
              </w:r>
              <w:r w:rsidRPr="00A47B4C">
                <w:rPr>
                  <w:b/>
                  <w:bCs/>
                  <w:color w:val="204A87"/>
                  <w:lang w:val="en-US"/>
                  <w:rPrChange w:id="5249" w:author="Borja Gonzalez" w:date="2017-09-28T19:15:00Z">
                    <w:rPr>
                      <w:rFonts w:ascii="Monaco" w:hAnsi="Monaco" w:cs="Monaco"/>
                      <w:b/>
                      <w:bCs/>
                      <w:color w:val="204A87"/>
                      <w:sz w:val="32"/>
                      <w:szCs w:val="32"/>
                      <w:lang w:val="en-US"/>
                    </w:rPr>
                  </w:rPrChange>
                </w:rPr>
                <w:t>function</w:t>
              </w:r>
              <w:r w:rsidRPr="00A47B4C">
                <w:rPr>
                  <w:b/>
                  <w:bCs/>
                  <w:lang w:val="en-US"/>
                  <w:rPrChange w:id="5250" w:author="Borja Gonzalez" w:date="2017-09-28T19:15:00Z">
                    <w:rPr>
                      <w:rFonts w:ascii="Monaco" w:hAnsi="Monaco" w:cs="Monaco"/>
                      <w:b/>
                      <w:bCs/>
                      <w:color w:val="000000"/>
                      <w:sz w:val="32"/>
                      <w:szCs w:val="32"/>
                      <w:lang w:val="en-US"/>
                    </w:rPr>
                  </w:rPrChange>
                </w:rPr>
                <w:t>(</w:t>
              </w:r>
              <w:r w:rsidRPr="00A47B4C">
                <w:rPr>
                  <w:lang w:val="en-US"/>
                  <w:rPrChange w:id="5251" w:author="Borja Gonzalez" w:date="2017-09-28T19:15:00Z">
                    <w:rPr>
                      <w:rFonts w:ascii="Monaco" w:hAnsi="Monaco" w:cs="Monaco"/>
                      <w:color w:val="000000"/>
                      <w:sz w:val="32"/>
                      <w:szCs w:val="32"/>
                      <w:lang w:val="en-US"/>
                    </w:rPr>
                  </w:rPrChange>
                </w:rPr>
                <w:t>message</w:t>
              </w:r>
              <w:r w:rsidRPr="00A47B4C">
                <w:rPr>
                  <w:b/>
                  <w:bCs/>
                  <w:lang w:val="en-US"/>
                  <w:rPrChange w:id="5252" w:author="Borja Gonzalez" w:date="2017-09-28T19:15:00Z">
                    <w:rPr>
                      <w:rFonts w:ascii="Monaco" w:hAnsi="Monaco" w:cs="Monaco"/>
                      <w:b/>
                      <w:bCs/>
                      <w:color w:val="000000"/>
                      <w:sz w:val="32"/>
                      <w:szCs w:val="32"/>
                      <w:lang w:val="en-US"/>
                    </w:rPr>
                  </w:rPrChange>
                </w:rPr>
                <w:t>){</w:t>
              </w:r>
              <w:r w:rsidRPr="00A47B4C">
                <w:rPr>
                  <w:lang w:val="en-US"/>
                  <w:rPrChange w:id="5253" w:author="Borja Gonzalez" w:date="2017-09-28T19:15:00Z">
                    <w:rPr>
                      <w:rFonts w:ascii="Monaco" w:hAnsi="Monaco" w:cs="Monaco"/>
                      <w:sz w:val="32"/>
                      <w:szCs w:val="32"/>
                      <w:lang w:val="en-US"/>
                    </w:rPr>
                  </w:rPrChange>
                </w:rPr>
                <w:t xml:space="preserve">  </w:t>
              </w:r>
            </w:ins>
          </w:p>
          <w:p w14:paraId="750892FF" w14:textId="77777777" w:rsidR="00A47B4C" w:rsidRPr="0079203F" w:rsidRDefault="00A47B4C">
            <w:pPr>
              <w:rPr>
                <w:ins w:id="5254" w:author="Borja Gonzalez" w:date="2017-09-28T19:15:00Z"/>
                <w:lang w:val="es-ES"/>
                <w:rPrChange w:id="5255" w:author="Rodrigo García" w:date="2017-09-29T10:06:00Z">
                  <w:rPr>
                    <w:ins w:id="5256" w:author="Borja Gonzalez" w:date="2017-09-28T19:15:00Z"/>
                    <w:rFonts w:ascii="Monaco" w:eastAsiaTheme="majorEastAsia" w:hAnsi="Monaco" w:cs="Monaco"/>
                    <w:color w:val="243F60" w:themeColor="accent1" w:themeShade="7F"/>
                    <w:sz w:val="32"/>
                    <w:szCs w:val="32"/>
                    <w:lang w:val="en-US"/>
                  </w:rPr>
                </w:rPrChange>
              </w:rPr>
              <w:pPrChange w:id="5257" w:author="GONZALEZ DIAZ, BORJA" w:date="2017-09-29T19:27:00Z">
                <w:pPr>
                  <w:keepNext/>
                  <w:keepLines/>
                  <w:widowControl w:val="0"/>
                  <w:autoSpaceDE w:val="0"/>
                  <w:autoSpaceDN w:val="0"/>
                  <w:adjustRightInd w:val="0"/>
                  <w:spacing w:before="200"/>
                  <w:outlineLvl w:val="4"/>
                </w:pPr>
              </w:pPrChange>
            </w:pPr>
            <w:ins w:id="5258" w:author="Borja Gonzalez" w:date="2017-09-28T19:15:00Z">
              <w:r w:rsidRPr="00A47B4C">
                <w:rPr>
                  <w:lang w:val="en-US"/>
                  <w:rPrChange w:id="5259" w:author="Borja Gonzalez" w:date="2017-09-28T19:15:00Z">
                    <w:rPr>
                      <w:rFonts w:ascii="Monaco" w:hAnsi="Monaco" w:cs="Monaco"/>
                      <w:sz w:val="32"/>
                      <w:szCs w:val="32"/>
                      <w:lang w:val="en-US"/>
                    </w:rPr>
                  </w:rPrChange>
                </w:rPr>
                <w:t xml:space="preserve">        </w:t>
              </w:r>
              <w:r w:rsidRPr="0079203F">
                <w:rPr>
                  <w:lang w:val="es-ES"/>
                  <w:rPrChange w:id="5260" w:author="Rodrigo García" w:date="2017-09-29T10:06:00Z">
                    <w:rPr>
                      <w:rFonts w:ascii="Monaco" w:hAnsi="Monaco" w:cs="Monaco"/>
                      <w:color w:val="000000"/>
                      <w:sz w:val="32"/>
                      <w:szCs w:val="32"/>
                      <w:lang w:val="en-US"/>
                    </w:rPr>
                  </w:rPrChange>
                </w:rPr>
                <w:t>console</w:t>
              </w:r>
              <w:r w:rsidRPr="0079203F">
                <w:rPr>
                  <w:b/>
                  <w:bCs/>
                  <w:lang w:val="es-ES"/>
                  <w:rPrChange w:id="5261" w:author="Rodrigo García" w:date="2017-09-29T10:06:00Z">
                    <w:rPr>
                      <w:rFonts w:ascii="Monaco" w:hAnsi="Monaco" w:cs="Monaco"/>
                      <w:b/>
                      <w:bCs/>
                      <w:color w:val="000000"/>
                      <w:sz w:val="32"/>
                      <w:szCs w:val="32"/>
                      <w:lang w:val="en-US"/>
                    </w:rPr>
                  </w:rPrChange>
                </w:rPr>
                <w:t>.</w:t>
              </w:r>
              <w:r w:rsidRPr="0079203F">
                <w:rPr>
                  <w:lang w:val="es-ES"/>
                  <w:rPrChange w:id="5262" w:author="Rodrigo García" w:date="2017-09-29T10:06:00Z">
                    <w:rPr>
                      <w:rFonts w:ascii="Monaco" w:hAnsi="Monaco" w:cs="Monaco"/>
                      <w:color w:val="000000"/>
                      <w:sz w:val="32"/>
                      <w:szCs w:val="32"/>
                      <w:lang w:val="en-US"/>
                    </w:rPr>
                  </w:rPrChange>
                </w:rPr>
                <w:t>log</w:t>
              </w:r>
              <w:r w:rsidRPr="0079203F">
                <w:rPr>
                  <w:b/>
                  <w:bCs/>
                  <w:lang w:val="es-ES"/>
                  <w:rPrChange w:id="5263" w:author="Rodrigo García" w:date="2017-09-29T10:06:00Z">
                    <w:rPr>
                      <w:rFonts w:ascii="Monaco" w:hAnsi="Monaco" w:cs="Monaco"/>
                      <w:b/>
                      <w:bCs/>
                      <w:color w:val="000000"/>
                      <w:sz w:val="32"/>
                      <w:szCs w:val="32"/>
                      <w:lang w:val="en-US"/>
                    </w:rPr>
                  </w:rPrChange>
                </w:rPr>
                <w:t>(</w:t>
              </w:r>
              <w:r w:rsidRPr="0079203F">
                <w:rPr>
                  <w:color w:val="4E9A06"/>
                  <w:lang w:val="es-ES"/>
                  <w:rPrChange w:id="5264" w:author="Rodrigo García" w:date="2017-09-29T10:06:00Z">
                    <w:rPr>
                      <w:rFonts w:ascii="Monaco" w:hAnsi="Monaco" w:cs="Monaco"/>
                      <w:color w:val="4E9A06"/>
                      <w:sz w:val="32"/>
                      <w:szCs w:val="32"/>
                      <w:lang w:val="en-US"/>
                    </w:rPr>
                  </w:rPrChange>
                </w:rPr>
                <w:t>"El servidor ha enviado un mensaje:"</w:t>
              </w:r>
              <w:r w:rsidRPr="0079203F">
                <w:rPr>
                  <w:b/>
                  <w:bCs/>
                  <w:lang w:val="es-ES"/>
                  <w:rPrChange w:id="5265" w:author="Rodrigo García" w:date="2017-09-29T10:06:00Z">
                    <w:rPr>
                      <w:rFonts w:ascii="Monaco" w:hAnsi="Monaco" w:cs="Monaco"/>
                      <w:b/>
                      <w:bCs/>
                      <w:color w:val="000000"/>
                      <w:sz w:val="32"/>
                      <w:szCs w:val="32"/>
                      <w:lang w:val="en-US"/>
                    </w:rPr>
                  </w:rPrChange>
                </w:rPr>
                <w:t>);</w:t>
              </w:r>
            </w:ins>
          </w:p>
          <w:p w14:paraId="64FC43D6" w14:textId="77777777" w:rsidR="00A47B4C" w:rsidRPr="00A47B4C" w:rsidRDefault="00A47B4C">
            <w:pPr>
              <w:rPr>
                <w:ins w:id="5266" w:author="Borja Gonzalez" w:date="2017-09-28T19:15:00Z"/>
                <w:lang w:val="en-US"/>
                <w:rPrChange w:id="5267" w:author="Borja Gonzalez" w:date="2017-09-28T19:15:00Z">
                  <w:rPr>
                    <w:ins w:id="5268" w:author="Borja Gonzalez" w:date="2017-09-28T19:15:00Z"/>
                    <w:rFonts w:ascii="Monaco" w:eastAsiaTheme="majorEastAsia" w:hAnsi="Monaco" w:cs="Monaco"/>
                    <w:color w:val="243F60" w:themeColor="accent1" w:themeShade="7F"/>
                    <w:sz w:val="32"/>
                    <w:szCs w:val="32"/>
                    <w:lang w:val="en-US"/>
                  </w:rPr>
                </w:rPrChange>
              </w:rPr>
              <w:pPrChange w:id="5269" w:author="GONZALEZ DIAZ, BORJA" w:date="2017-09-29T19:27:00Z">
                <w:pPr>
                  <w:keepNext/>
                  <w:keepLines/>
                  <w:widowControl w:val="0"/>
                  <w:autoSpaceDE w:val="0"/>
                  <w:autoSpaceDN w:val="0"/>
                  <w:adjustRightInd w:val="0"/>
                  <w:spacing w:before="200"/>
                  <w:outlineLvl w:val="4"/>
                </w:pPr>
              </w:pPrChange>
            </w:pPr>
            <w:ins w:id="5270" w:author="Borja Gonzalez" w:date="2017-09-28T19:15:00Z">
              <w:r w:rsidRPr="0079203F">
                <w:rPr>
                  <w:lang w:val="es-ES"/>
                  <w:rPrChange w:id="5271" w:author="Rodrigo García" w:date="2017-09-29T10:06:00Z">
                    <w:rPr>
                      <w:rFonts w:ascii="Monaco" w:hAnsi="Monaco" w:cs="Monaco"/>
                      <w:sz w:val="32"/>
                      <w:szCs w:val="32"/>
                      <w:lang w:val="en-US"/>
                    </w:rPr>
                  </w:rPrChange>
                </w:rPr>
                <w:t xml:space="preserve">        </w:t>
              </w:r>
              <w:r w:rsidRPr="00A47B4C">
                <w:rPr>
                  <w:lang w:val="en-US"/>
                  <w:rPrChange w:id="5272" w:author="Borja Gonzalez" w:date="2017-09-28T19:15:00Z">
                    <w:rPr>
                      <w:rFonts w:ascii="Monaco" w:hAnsi="Monaco" w:cs="Monaco"/>
                      <w:color w:val="000000"/>
                      <w:sz w:val="32"/>
                      <w:szCs w:val="32"/>
                      <w:lang w:val="en-US"/>
                    </w:rPr>
                  </w:rPrChange>
                </w:rPr>
                <w:t xml:space="preserve">message </w:t>
              </w:r>
              <w:r w:rsidRPr="00A47B4C">
                <w:rPr>
                  <w:b/>
                  <w:bCs/>
                  <w:color w:val="CE5C00"/>
                  <w:lang w:val="en-US"/>
                  <w:rPrChange w:id="5273" w:author="Borja Gonzalez" w:date="2017-09-28T19:15:00Z">
                    <w:rPr>
                      <w:rFonts w:ascii="Monaco" w:hAnsi="Monaco" w:cs="Monaco"/>
                      <w:b/>
                      <w:bCs/>
                      <w:color w:val="CE5C00"/>
                      <w:sz w:val="32"/>
                      <w:szCs w:val="32"/>
                      <w:lang w:val="en-US"/>
                    </w:rPr>
                  </w:rPrChange>
                </w:rPr>
                <w:t>=</w:t>
              </w:r>
              <w:r w:rsidRPr="00A47B4C">
                <w:rPr>
                  <w:lang w:val="en-US"/>
                  <w:rPrChange w:id="5274" w:author="Borja Gonzalez" w:date="2017-09-28T19:15:00Z">
                    <w:rPr>
                      <w:rFonts w:ascii="Monaco" w:hAnsi="Monaco" w:cs="Monaco"/>
                      <w:sz w:val="32"/>
                      <w:szCs w:val="32"/>
                      <w:lang w:val="en-US"/>
                    </w:rPr>
                  </w:rPrChange>
                </w:rPr>
                <w:t xml:space="preserve"> JSON</w:t>
              </w:r>
              <w:r w:rsidRPr="00A47B4C">
                <w:rPr>
                  <w:b/>
                  <w:bCs/>
                  <w:lang w:val="en-US"/>
                  <w:rPrChange w:id="5275" w:author="Borja Gonzalez" w:date="2017-09-28T19:15:00Z">
                    <w:rPr>
                      <w:rFonts w:ascii="Monaco" w:hAnsi="Monaco" w:cs="Monaco"/>
                      <w:b/>
                      <w:bCs/>
                      <w:color w:val="000000"/>
                      <w:sz w:val="32"/>
                      <w:szCs w:val="32"/>
                      <w:lang w:val="en-US"/>
                    </w:rPr>
                  </w:rPrChange>
                </w:rPr>
                <w:t>.</w:t>
              </w:r>
              <w:r w:rsidRPr="00A47B4C">
                <w:rPr>
                  <w:lang w:val="en-US"/>
                  <w:rPrChange w:id="5276" w:author="Borja Gonzalez" w:date="2017-09-28T19:15:00Z">
                    <w:rPr>
                      <w:rFonts w:ascii="Monaco" w:hAnsi="Monaco" w:cs="Monaco"/>
                      <w:color w:val="000000"/>
                      <w:sz w:val="32"/>
                      <w:szCs w:val="32"/>
                      <w:lang w:val="en-US"/>
                    </w:rPr>
                  </w:rPrChange>
                </w:rPr>
                <w:t>parse</w:t>
              </w:r>
              <w:r w:rsidRPr="00A47B4C">
                <w:rPr>
                  <w:b/>
                  <w:bCs/>
                  <w:lang w:val="en-US"/>
                  <w:rPrChange w:id="5277" w:author="Borja Gonzalez" w:date="2017-09-28T19:15:00Z">
                    <w:rPr>
                      <w:rFonts w:ascii="Monaco" w:hAnsi="Monaco" w:cs="Monaco"/>
                      <w:b/>
                      <w:bCs/>
                      <w:color w:val="000000"/>
                      <w:sz w:val="32"/>
                      <w:szCs w:val="32"/>
                      <w:lang w:val="en-US"/>
                    </w:rPr>
                  </w:rPrChange>
                </w:rPr>
                <w:t>(</w:t>
              </w:r>
              <w:r w:rsidRPr="00A47B4C">
                <w:rPr>
                  <w:lang w:val="en-US"/>
                  <w:rPrChange w:id="5278" w:author="Borja Gonzalez" w:date="2017-09-28T19:15:00Z">
                    <w:rPr>
                      <w:rFonts w:ascii="Monaco" w:hAnsi="Monaco" w:cs="Monaco"/>
                      <w:color w:val="000000"/>
                      <w:sz w:val="32"/>
                      <w:szCs w:val="32"/>
                      <w:lang w:val="en-US"/>
                    </w:rPr>
                  </w:rPrChange>
                </w:rPr>
                <w:t>message</w:t>
              </w:r>
              <w:r w:rsidRPr="00A47B4C">
                <w:rPr>
                  <w:b/>
                  <w:bCs/>
                  <w:lang w:val="en-US"/>
                  <w:rPrChange w:id="5279"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pPr>
              <w:rPr>
                <w:ins w:id="5280" w:author="Borja Gonzalez" w:date="2017-09-28T19:15:00Z"/>
                <w:i/>
                <w:iCs/>
                <w:color w:val="8F5902"/>
                <w:lang w:val="en-US"/>
                <w:rPrChange w:id="5281" w:author="Borja Gonzalez" w:date="2017-09-28T19:15:00Z">
                  <w:rPr>
                    <w:ins w:id="5282" w:author="Borja Gonzalez" w:date="2017-09-28T19:15:00Z"/>
                    <w:rFonts w:ascii="Monaco" w:eastAsiaTheme="majorEastAsia" w:hAnsi="Monaco" w:cs="Monaco"/>
                    <w:i/>
                    <w:iCs/>
                    <w:color w:val="8F5902"/>
                    <w:sz w:val="32"/>
                    <w:szCs w:val="32"/>
                    <w:lang w:val="en-US"/>
                  </w:rPr>
                </w:rPrChange>
              </w:rPr>
              <w:pPrChange w:id="5283" w:author="GONZALEZ DIAZ, BORJA" w:date="2017-09-29T19:27:00Z">
                <w:pPr>
                  <w:keepNext/>
                  <w:keepLines/>
                  <w:widowControl w:val="0"/>
                  <w:autoSpaceDE w:val="0"/>
                  <w:autoSpaceDN w:val="0"/>
                  <w:adjustRightInd w:val="0"/>
                  <w:spacing w:before="200"/>
                  <w:outlineLvl w:val="4"/>
                </w:pPr>
              </w:pPrChange>
            </w:pPr>
            <w:ins w:id="5284" w:author="Borja Gonzalez" w:date="2017-09-28T19:15:00Z">
              <w:r w:rsidRPr="00A47B4C">
                <w:rPr>
                  <w:lang w:val="en-US"/>
                  <w:rPrChange w:id="5285" w:author="Borja Gonzalez" w:date="2017-09-28T19:15:00Z">
                    <w:rPr>
                      <w:rFonts w:ascii="Monaco" w:hAnsi="Monaco" w:cs="Monaco"/>
                      <w:sz w:val="32"/>
                      <w:szCs w:val="32"/>
                      <w:lang w:val="en-US"/>
                    </w:rPr>
                  </w:rPrChange>
                </w:rPr>
                <w:t xml:space="preserve">        </w:t>
              </w:r>
              <w:r w:rsidRPr="00A47B4C">
                <w:rPr>
                  <w:i/>
                  <w:iCs/>
                  <w:color w:val="8F5902"/>
                  <w:lang w:val="en-US"/>
                  <w:rPrChange w:id="5286" w:author="Borja Gonzalez" w:date="2017-09-28T19:15:00Z">
                    <w:rPr>
                      <w:rFonts w:ascii="Monaco" w:hAnsi="Monaco" w:cs="Monaco"/>
                      <w:i/>
                      <w:iCs/>
                      <w:color w:val="8F5902"/>
                      <w:sz w:val="32"/>
                      <w:szCs w:val="32"/>
                      <w:lang w:val="en-US"/>
                    </w:rPr>
                  </w:rPrChange>
                </w:rPr>
                <w:t>//console.log(message);</w:t>
              </w:r>
            </w:ins>
          </w:p>
          <w:p w14:paraId="2A2E9C2E" w14:textId="77777777" w:rsidR="00A47B4C" w:rsidRPr="0079203F" w:rsidRDefault="00A47B4C">
            <w:pPr>
              <w:rPr>
                <w:ins w:id="5287" w:author="Borja Gonzalez" w:date="2017-09-28T19:15:00Z"/>
                <w:lang w:val="es-ES"/>
                <w:rPrChange w:id="5288" w:author="Rodrigo García" w:date="2017-09-29T10:06:00Z">
                  <w:rPr>
                    <w:ins w:id="5289" w:author="Borja Gonzalez" w:date="2017-09-28T19:15:00Z"/>
                    <w:rFonts w:ascii="Monaco" w:eastAsiaTheme="majorEastAsia" w:hAnsi="Monaco" w:cs="Monaco"/>
                    <w:color w:val="243F60" w:themeColor="accent1" w:themeShade="7F"/>
                    <w:sz w:val="32"/>
                    <w:szCs w:val="32"/>
                    <w:lang w:val="en-US"/>
                  </w:rPr>
                </w:rPrChange>
              </w:rPr>
              <w:pPrChange w:id="5290" w:author="GONZALEZ DIAZ, BORJA" w:date="2017-09-29T19:27:00Z">
                <w:pPr>
                  <w:keepNext/>
                  <w:keepLines/>
                  <w:widowControl w:val="0"/>
                  <w:autoSpaceDE w:val="0"/>
                  <w:autoSpaceDN w:val="0"/>
                  <w:adjustRightInd w:val="0"/>
                  <w:spacing w:before="200"/>
                  <w:outlineLvl w:val="4"/>
                </w:pPr>
              </w:pPrChange>
            </w:pPr>
            <w:ins w:id="5291" w:author="Borja Gonzalez" w:date="2017-09-28T19:15:00Z">
              <w:r w:rsidRPr="00A47B4C">
                <w:rPr>
                  <w:lang w:val="en-US"/>
                  <w:rPrChange w:id="5292" w:author="Borja Gonzalez" w:date="2017-09-28T19:15:00Z">
                    <w:rPr>
                      <w:rFonts w:ascii="Monaco" w:hAnsi="Monaco" w:cs="Monaco"/>
                      <w:sz w:val="32"/>
                      <w:szCs w:val="32"/>
                      <w:lang w:val="en-US"/>
                    </w:rPr>
                  </w:rPrChange>
                </w:rPr>
                <w:t xml:space="preserve">    </w:t>
              </w:r>
              <w:r w:rsidRPr="0079203F">
                <w:rPr>
                  <w:b/>
                  <w:bCs/>
                  <w:lang w:val="es-ES"/>
                  <w:rPrChange w:id="5293" w:author="Rodrigo García" w:date="2017-09-29T10:06:00Z">
                    <w:rPr>
                      <w:rFonts w:ascii="Monaco" w:hAnsi="Monaco" w:cs="Monaco"/>
                      <w:b/>
                      <w:bCs/>
                      <w:color w:val="000000"/>
                      <w:sz w:val="32"/>
                      <w:szCs w:val="32"/>
                      <w:lang w:val="en-US"/>
                    </w:rPr>
                  </w:rPrChange>
                </w:rPr>
                <w:t>});</w:t>
              </w:r>
            </w:ins>
          </w:p>
          <w:p w14:paraId="592A69CD" w14:textId="77777777" w:rsidR="00A47B4C" w:rsidRPr="0079203F" w:rsidRDefault="00A47B4C">
            <w:pPr>
              <w:rPr>
                <w:ins w:id="5294" w:author="Borja Gonzalez" w:date="2017-09-28T19:15:00Z"/>
                <w:lang w:val="es-ES"/>
                <w:rPrChange w:id="5295" w:author="Rodrigo García" w:date="2017-09-29T10:06:00Z">
                  <w:rPr>
                    <w:ins w:id="5296" w:author="Borja Gonzalez" w:date="2017-09-28T19:15:00Z"/>
                    <w:rFonts w:ascii="Monaco" w:hAnsi="Monaco" w:cs="Monaco"/>
                    <w:sz w:val="32"/>
                    <w:szCs w:val="32"/>
                    <w:lang w:val="en-US"/>
                  </w:rPr>
                </w:rPrChange>
              </w:rPr>
              <w:pPrChange w:id="5297" w:author="GONZALEZ DIAZ, BORJA" w:date="2017-09-29T19:27:00Z">
                <w:pPr>
                  <w:widowControl w:val="0"/>
                  <w:autoSpaceDE w:val="0"/>
                  <w:autoSpaceDN w:val="0"/>
                  <w:adjustRightInd w:val="0"/>
                </w:pPr>
              </w:pPrChange>
            </w:pPr>
          </w:p>
          <w:p w14:paraId="4B29B630" w14:textId="77777777" w:rsidR="00A47B4C" w:rsidRPr="0079203F" w:rsidRDefault="00A47B4C">
            <w:pPr>
              <w:rPr>
                <w:ins w:id="5298" w:author="Borja Gonzalez" w:date="2017-09-28T19:15:00Z"/>
                <w:lang w:val="es-ES"/>
                <w:rPrChange w:id="5299" w:author="Rodrigo García" w:date="2017-09-29T10:06:00Z">
                  <w:rPr>
                    <w:ins w:id="5300" w:author="Borja Gonzalez" w:date="2017-09-28T19:15:00Z"/>
                    <w:rFonts w:ascii="Monaco" w:eastAsiaTheme="majorEastAsia" w:hAnsi="Monaco" w:cs="Monaco"/>
                    <w:color w:val="243F60" w:themeColor="accent1" w:themeShade="7F"/>
                    <w:sz w:val="32"/>
                    <w:szCs w:val="32"/>
                    <w:lang w:val="en-US"/>
                  </w:rPr>
                </w:rPrChange>
              </w:rPr>
              <w:pPrChange w:id="5301" w:author="GONZALEZ DIAZ, BORJA" w:date="2017-09-29T19:27:00Z">
                <w:pPr>
                  <w:keepNext/>
                  <w:keepLines/>
                  <w:widowControl w:val="0"/>
                  <w:autoSpaceDE w:val="0"/>
                  <w:autoSpaceDN w:val="0"/>
                  <w:adjustRightInd w:val="0"/>
                  <w:spacing w:before="200"/>
                  <w:outlineLvl w:val="4"/>
                </w:pPr>
              </w:pPrChange>
            </w:pPr>
            <w:ins w:id="5302" w:author="Borja Gonzalez" w:date="2017-09-28T19:15:00Z">
              <w:r w:rsidRPr="0079203F">
                <w:rPr>
                  <w:lang w:val="es-ES"/>
                  <w:rPrChange w:id="5303" w:author="Rodrigo García" w:date="2017-09-29T10:06:00Z">
                    <w:rPr>
                      <w:rFonts w:ascii="Monaco" w:hAnsi="Monaco" w:cs="Monaco"/>
                      <w:sz w:val="32"/>
                      <w:szCs w:val="32"/>
                      <w:lang w:val="en-US"/>
                    </w:rPr>
                  </w:rPrChange>
                </w:rPr>
                <w:t xml:space="preserve">     </w:t>
              </w:r>
              <w:r w:rsidRPr="0079203F">
                <w:rPr>
                  <w:b/>
                  <w:bCs/>
                  <w:color w:val="204A87"/>
                  <w:lang w:val="es-ES"/>
                  <w:rPrChange w:id="5304" w:author="Rodrigo García" w:date="2017-09-29T10:06:00Z">
                    <w:rPr>
                      <w:rFonts w:ascii="Monaco" w:hAnsi="Monaco" w:cs="Monaco"/>
                      <w:b/>
                      <w:bCs/>
                      <w:color w:val="204A87"/>
                      <w:sz w:val="32"/>
                      <w:szCs w:val="32"/>
                      <w:lang w:val="en-US"/>
                    </w:rPr>
                  </w:rPrChange>
                </w:rPr>
                <w:t>var</w:t>
              </w:r>
              <w:r w:rsidRPr="0079203F">
                <w:rPr>
                  <w:lang w:val="es-ES"/>
                  <w:rPrChange w:id="5305" w:author="Rodrigo García" w:date="2017-09-29T10:06:00Z">
                    <w:rPr>
                      <w:rFonts w:ascii="Monaco" w:hAnsi="Monaco" w:cs="Monaco"/>
                      <w:sz w:val="32"/>
                      <w:szCs w:val="32"/>
                      <w:lang w:val="en-US"/>
                    </w:rPr>
                  </w:rPrChange>
                </w:rPr>
                <w:t xml:space="preserve"> datos3 </w:t>
              </w:r>
              <w:r w:rsidRPr="0079203F">
                <w:rPr>
                  <w:b/>
                  <w:bCs/>
                  <w:color w:val="CE5C00"/>
                  <w:lang w:val="es-ES"/>
                  <w:rPrChange w:id="5306" w:author="Rodrigo García" w:date="2017-09-29T10:06:00Z">
                    <w:rPr>
                      <w:rFonts w:ascii="Monaco" w:hAnsi="Monaco" w:cs="Monaco"/>
                      <w:b/>
                      <w:bCs/>
                      <w:color w:val="CE5C00"/>
                      <w:sz w:val="32"/>
                      <w:szCs w:val="32"/>
                      <w:lang w:val="en-US"/>
                    </w:rPr>
                  </w:rPrChange>
                </w:rPr>
                <w:t>=</w:t>
              </w:r>
              <w:r w:rsidRPr="0079203F">
                <w:rPr>
                  <w:lang w:val="es-ES"/>
                  <w:rPrChange w:id="5307" w:author="Rodrigo García" w:date="2017-09-29T10:06:00Z">
                    <w:rPr>
                      <w:rFonts w:ascii="Monaco" w:hAnsi="Monaco" w:cs="Monaco"/>
                      <w:sz w:val="32"/>
                      <w:szCs w:val="32"/>
                      <w:lang w:val="en-US"/>
                    </w:rPr>
                  </w:rPrChange>
                </w:rPr>
                <w:t xml:space="preserve"> </w:t>
              </w:r>
              <w:r w:rsidRPr="0079203F">
                <w:rPr>
                  <w:b/>
                  <w:bCs/>
                  <w:lang w:val="es-ES"/>
                  <w:rPrChange w:id="5308" w:author="Rodrigo García" w:date="2017-09-29T10:06:00Z">
                    <w:rPr>
                      <w:rFonts w:ascii="Monaco" w:hAnsi="Monaco" w:cs="Monaco"/>
                      <w:b/>
                      <w:bCs/>
                      <w:color w:val="000000"/>
                      <w:sz w:val="32"/>
                      <w:szCs w:val="32"/>
                      <w:lang w:val="en-US"/>
                    </w:rPr>
                  </w:rPrChange>
                </w:rPr>
                <w:t>{</w:t>
              </w:r>
            </w:ins>
          </w:p>
          <w:p w14:paraId="1A3F2BAD" w14:textId="77777777" w:rsidR="00A47B4C" w:rsidRPr="0079203F" w:rsidRDefault="00A47B4C">
            <w:pPr>
              <w:rPr>
                <w:ins w:id="5309" w:author="Borja Gonzalez" w:date="2017-09-28T19:15:00Z"/>
                <w:lang w:val="es-ES"/>
                <w:rPrChange w:id="5310" w:author="Rodrigo García" w:date="2017-09-29T10:06:00Z">
                  <w:rPr>
                    <w:ins w:id="5311" w:author="Borja Gonzalez" w:date="2017-09-28T19:15:00Z"/>
                    <w:rFonts w:ascii="Monaco" w:eastAsiaTheme="majorEastAsia" w:hAnsi="Monaco" w:cs="Monaco"/>
                    <w:color w:val="243F60" w:themeColor="accent1" w:themeShade="7F"/>
                    <w:sz w:val="32"/>
                    <w:szCs w:val="32"/>
                    <w:lang w:val="en-US"/>
                  </w:rPr>
                </w:rPrChange>
              </w:rPr>
              <w:pPrChange w:id="5312" w:author="GONZALEZ DIAZ, BORJA" w:date="2017-09-29T19:27:00Z">
                <w:pPr>
                  <w:keepNext/>
                  <w:keepLines/>
                  <w:widowControl w:val="0"/>
                  <w:autoSpaceDE w:val="0"/>
                  <w:autoSpaceDN w:val="0"/>
                  <w:adjustRightInd w:val="0"/>
                  <w:spacing w:before="200"/>
                  <w:outlineLvl w:val="4"/>
                </w:pPr>
              </w:pPrChange>
            </w:pPr>
            <w:ins w:id="5313" w:author="Borja Gonzalez" w:date="2017-09-28T19:15:00Z">
              <w:r w:rsidRPr="0079203F">
                <w:rPr>
                  <w:lang w:val="es-ES"/>
                  <w:rPrChange w:id="5314" w:author="Rodrigo García" w:date="2017-09-29T10:06:00Z">
                    <w:rPr>
                      <w:rFonts w:ascii="Monaco" w:hAnsi="Monaco" w:cs="Monaco"/>
                      <w:sz w:val="32"/>
                      <w:szCs w:val="32"/>
                      <w:lang w:val="en-US"/>
                    </w:rPr>
                  </w:rPrChange>
                </w:rPr>
                <w:t xml:space="preserve">            operacion</w:t>
              </w:r>
              <w:r w:rsidRPr="0079203F">
                <w:rPr>
                  <w:b/>
                  <w:bCs/>
                  <w:color w:val="CE5C00"/>
                  <w:lang w:val="es-ES"/>
                  <w:rPrChange w:id="5315" w:author="Rodrigo García" w:date="2017-09-29T10:06:00Z">
                    <w:rPr>
                      <w:rFonts w:ascii="Monaco" w:hAnsi="Monaco" w:cs="Monaco"/>
                      <w:b/>
                      <w:bCs/>
                      <w:color w:val="CE5C00"/>
                      <w:sz w:val="32"/>
                      <w:szCs w:val="32"/>
                      <w:lang w:val="en-US"/>
                    </w:rPr>
                  </w:rPrChange>
                </w:rPr>
                <w:t>:</w:t>
              </w:r>
              <w:r w:rsidRPr="0079203F">
                <w:rPr>
                  <w:lang w:val="es-ES"/>
                  <w:rPrChange w:id="5316" w:author="Rodrigo García" w:date="2017-09-29T10:06:00Z">
                    <w:rPr>
                      <w:rFonts w:ascii="Monaco" w:hAnsi="Monaco" w:cs="Monaco"/>
                      <w:sz w:val="32"/>
                      <w:szCs w:val="32"/>
                      <w:lang w:val="en-US"/>
                    </w:rPr>
                  </w:rPrChange>
                </w:rPr>
                <w:t xml:space="preserve"> </w:t>
              </w:r>
              <w:r w:rsidRPr="0079203F">
                <w:rPr>
                  <w:color w:val="4E9A06"/>
                  <w:lang w:val="es-ES"/>
                  <w:rPrChange w:id="5317" w:author="Rodrigo García" w:date="2017-09-29T10:06:00Z">
                    <w:rPr>
                      <w:rFonts w:ascii="Monaco" w:hAnsi="Monaco" w:cs="Monaco"/>
                      <w:color w:val="4E9A06"/>
                      <w:sz w:val="32"/>
                      <w:szCs w:val="32"/>
                      <w:lang w:val="en-US"/>
                    </w:rPr>
                  </w:rPrChange>
                </w:rPr>
                <w:t>"Añadir datos de paciente"</w:t>
              </w:r>
              <w:r w:rsidRPr="0079203F">
                <w:rPr>
                  <w:b/>
                  <w:bCs/>
                  <w:lang w:val="es-ES"/>
                  <w:rPrChange w:id="5318" w:author="Rodrigo García" w:date="2017-09-29T10:06:00Z">
                    <w:rPr>
                      <w:rFonts w:ascii="Monaco" w:hAnsi="Monaco" w:cs="Monaco"/>
                      <w:b/>
                      <w:bCs/>
                      <w:color w:val="000000"/>
                      <w:sz w:val="32"/>
                      <w:szCs w:val="32"/>
                      <w:lang w:val="en-US"/>
                    </w:rPr>
                  </w:rPrChange>
                </w:rPr>
                <w:t>,</w:t>
              </w:r>
            </w:ins>
          </w:p>
          <w:p w14:paraId="047B5655" w14:textId="77777777" w:rsidR="00A47B4C" w:rsidRPr="00A47B4C" w:rsidRDefault="00A47B4C">
            <w:pPr>
              <w:rPr>
                <w:ins w:id="5319" w:author="Borja Gonzalez" w:date="2017-09-28T19:15:00Z"/>
                <w:lang w:val="en-US"/>
                <w:rPrChange w:id="5320" w:author="Borja Gonzalez" w:date="2017-09-28T19:15:00Z">
                  <w:rPr>
                    <w:ins w:id="5321" w:author="Borja Gonzalez" w:date="2017-09-28T19:15:00Z"/>
                    <w:rFonts w:ascii="Monaco" w:eastAsiaTheme="majorEastAsia" w:hAnsi="Monaco" w:cs="Monaco"/>
                    <w:color w:val="243F60" w:themeColor="accent1" w:themeShade="7F"/>
                    <w:sz w:val="32"/>
                    <w:szCs w:val="32"/>
                    <w:lang w:val="en-US"/>
                  </w:rPr>
                </w:rPrChange>
              </w:rPr>
              <w:pPrChange w:id="5322" w:author="GONZALEZ DIAZ, BORJA" w:date="2017-09-29T19:27:00Z">
                <w:pPr>
                  <w:keepNext/>
                  <w:keepLines/>
                  <w:widowControl w:val="0"/>
                  <w:autoSpaceDE w:val="0"/>
                  <w:autoSpaceDN w:val="0"/>
                  <w:adjustRightInd w:val="0"/>
                  <w:spacing w:before="200"/>
                  <w:outlineLvl w:val="4"/>
                </w:pPr>
              </w:pPrChange>
            </w:pPr>
            <w:ins w:id="5323" w:author="Borja Gonzalez" w:date="2017-09-28T19:15:00Z">
              <w:r w:rsidRPr="0079203F">
                <w:rPr>
                  <w:lang w:val="es-ES"/>
                  <w:rPrChange w:id="5324" w:author="Rodrigo García" w:date="2017-09-29T10:06:00Z">
                    <w:rPr>
                      <w:rFonts w:ascii="Monaco" w:hAnsi="Monaco" w:cs="Monaco"/>
                      <w:sz w:val="32"/>
                      <w:szCs w:val="32"/>
                      <w:lang w:val="en-US"/>
                    </w:rPr>
                  </w:rPrChange>
                </w:rPr>
                <w:t xml:space="preserve">            </w:t>
              </w:r>
              <w:r w:rsidRPr="00A47B4C">
                <w:rPr>
                  <w:lang w:val="en-US"/>
                  <w:rPrChange w:id="5325" w:author="Borja Gonzalez" w:date="2017-09-28T19:15:00Z">
                    <w:rPr>
                      <w:rFonts w:ascii="Monaco" w:hAnsi="Monaco" w:cs="Monaco"/>
                      <w:color w:val="000000"/>
                      <w:sz w:val="32"/>
                      <w:szCs w:val="32"/>
                      <w:lang w:val="en-US"/>
                    </w:rPr>
                  </w:rPrChange>
                </w:rPr>
                <w:t>id</w:t>
              </w:r>
              <w:r w:rsidRPr="00A47B4C">
                <w:rPr>
                  <w:b/>
                  <w:bCs/>
                  <w:color w:val="CE5C00"/>
                  <w:lang w:val="en-US"/>
                  <w:rPrChange w:id="5326" w:author="Borja Gonzalez" w:date="2017-09-28T19:15:00Z">
                    <w:rPr>
                      <w:rFonts w:ascii="Monaco" w:hAnsi="Monaco" w:cs="Monaco"/>
                      <w:b/>
                      <w:bCs/>
                      <w:color w:val="CE5C00"/>
                      <w:sz w:val="32"/>
                      <w:szCs w:val="32"/>
                      <w:lang w:val="en-US"/>
                    </w:rPr>
                  </w:rPrChange>
                </w:rPr>
                <w:t>:</w:t>
              </w:r>
              <w:r w:rsidRPr="00A47B4C">
                <w:rPr>
                  <w:lang w:val="en-US"/>
                  <w:rPrChange w:id="5327" w:author="Borja Gonzalez" w:date="2017-09-28T19:15:00Z">
                    <w:rPr>
                      <w:rFonts w:ascii="Monaco" w:hAnsi="Monaco" w:cs="Monaco"/>
                      <w:sz w:val="32"/>
                      <w:szCs w:val="32"/>
                      <w:lang w:val="en-US"/>
                    </w:rPr>
                  </w:rPrChange>
                </w:rPr>
                <w:t xml:space="preserve"> url1</w:t>
              </w:r>
              <w:r w:rsidRPr="00A47B4C">
                <w:rPr>
                  <w:b/>
                  <w:bCs/>
                  <w:lang w:val="en-US"/>
                  <w:rPrChange w:id="5328" w:author="Borja Gonzalez" w:date="2017-09-28T19:15:00Z">
                    <w:rPr>
                      <w:rFonts w:ascii="Monaco" w:hAnsi="Monaco" w:cs="Monaco"/>
                      <w:b/>
                      <w:bCs/>
                      <w:color w:val="000000"/>
                      <w:sz w:val="32"/>
                      <w:szCs w:val="32"/>
                      <w:lang w:val="en-US"/>
                    </w:rPr>
                  </w:rPrChange>
                </w:rPr>
                <w:t>.</w:t>
              </w:r>
              <w:r w:rsidRPr="00A47B4C">
                <w:rPr>
                  <w:lang w:val="en-US"/>
                  <w:rPrChange w:id="5329" w:author="Borja Gonzalez" w:date="2017-09-28T19:15:00Z">
                    <w:rPr>
                      <w:rFonts w:ascii="Monaco" w:hAnsi="Monaco" w:cs="Monaco"/>
                      <w:color w:val="000000"/>
                      <w:sz w:val="32"/>
                      <w:szCs w:val="32"/>
                      <w:lang w:val="en-US"/>
                    </w:rPr>
                  </w:rPrChange>
                </w:rPr>
                <w:t>searchParams</w:t>
              </w:r>
              <w:r w:rsidRPr="00A47B4C">
                <w:rPr>
                  <w:b/>
                  <w:bCs/>
                  <w:lang w:val="en-US"/>
                  <w:rPrChange w:id="5330" w:author="Borja Gonzalez" w:date="2017-09-28T19:15:00Z">
                    <w:rPr>
                      <w:rFonts w:ascii="Monaco" w:hAnsi="Monaco" w:cs="Monaco"/>
                      <w:b/>
                      <w:bCs/>
                      <w:color w:val="000000"/>
                      <w:sz w:val="32"/>
                      <w:szCs w:val="32"/>
                      <w:lang w:val="en-US"/>
                    </w:rPr>
                  </w:rPrChange>
                </w:rPr>
                <w:t>.</w:t>
              </w:r>
              <w:r w:rsidRPr="00A47B4C">
                <w:rPr>
                  <w:lang w:val="en-US"/>
                  <w:rPrChange w:id="5331" w:author="Borja Gonzalez" w:date="2017-09-28T19:15:00Z">
                    <w:rPr>
                      <w:rFonts w:ascii="Monaco" w:hAnsi="Monaco" w:cs="Monaco"/>
                      <w:color w:val="000000"/>
                      <w:sz w:val="32"/>
                      <w:szCs w:val="32"/>
                      <w:lang w:val="en-US"/>
                    </w:rPr>
                  </w:rPrChange>
                </w:rPr>
                <w:t>get</w:t>
              </w:r>
              <w:r w:rsidRPr="00A47B4C">
                <w:rPr>
                  <w:b/>
                  <w:bCs/>
                  <w:lang w:val="en-US"/>
                  <w:rPrChange w:id="5332" w:author="Borja Gonzalez" w:date="2017-09-28T19:15:00Z">
                    <w:rPr>
                      <w:rFonts w:ascii="Monaco" w:hAnsi="Monaco" w:cs="Monaco"/>
                      <w:b/>
                      <w:bCs/>
                      <w:color w:val="000000"/>
                      <w:sz w:val="32"/>
                      <w:szCs w:val="32"/>
                      <w:lang w:val="en-US"/>
                    </w:rPr>
                  </w:rPrChange>
                </w:rPr>
                <w:t>(</w:t>
              </w:r>
              <w:r w:rsidRPr="00A47B4C">
                <w:rPr>
                  <w:color w:val="4E9A06"/>
                  <w:lang w:val="en-US"/>
                  <w:rPrChange w:id="5333" w:author="Borja Gonzalez" w:date="2017-09-28T19:15:00Z">
                    <w:rPr>
                      <w:rFonts w:ascii="Monaco" w:hAnsi="Monaco" w:cs="Monaco"/>
                      <w:color w:val="4E9A06"/>
                      <w:sz w:val="32"/>
                      <w:szCs w:val="32"/>
                      <w:lang w:val="en-US"/>
                    </w:rPr>
                  </w:rPrChange>
                </w:rPr>
                <w:t>"var1"</w:t>
              </w:r>
              <w:r w:rsidRPr="00A47B4C">
                <w:rPr>
                  <w:b/>
                  <w:bCs/>
                  <w:lang w:val="en-US"/>
                  <w:rPrChange w:id="5334" w:author="Borja Gonzalez" w:date="2017-09-28T19:15:00Z">
                    <w:rPr>
                      <w:rFonts w:ascii="Monaco" w:hAnsi="Monaco" w:cs="Monaco"/>
                      <w:b/>
                      <w:bCs/>
                      <w:color w:val="000000"/>
                      <w:sz w:val="32"/>
                      <w:szCs w:val="32"/>
                      <w:lang w:val="en-US"/>
                    </w:rPr>
                  </w:rPrChange>
                </w:rPr>
                <w:t>),</w:t>
              </w:r>
              <w:r w:rsidRPr="00A47B4C">
                <w:rPr>
                  <w:lang w:val="en-US"/>
                  <w:rPrChange w:id="5335" w:author="Borja Gonzalez" w:date="2017-09-28T19:15:00Z">
                    <w:rPr>
                      <w:rFonts w:ascii="Monaco" w:hAnsi="Monaco" w:cs="Monaco"/>
                      <w:sz w:val="32"/>
                      <w:szCs w:val="32"/>
                      <w:lang w:val="en-US"/>
                    </w:rPr>
                  </w:rPrChange>
                </w:rPr>
                <w:t xml:space="preserve">  </w:t>
              </w:r>
              <w:r w:rsidRPr="00A47B4C">
                <w:rPr>
                  <w:i/>
                  <w:iCs/>
                  <w:color w:val="8F5902"/>
                  <w:lang w:val="en-US"/>
                  <w:rPrChange w:id="5336" w:author="Borja Gonzalez" w:date="2017-09-28T19:15:00Z">
                    <w:rPr>
                      <w:rFonts w:ascii="Monaco" w:hAnsi="Monaco" w:cs="Monaco"/>
                      <w:i/>
                      <w:iCs/>
                      <w:color w:val="8F5902"/>
                      <w:sz w:val="32"/>
                      <w:szCs w:val="32"/>
                      <w:lang w:val="en-US"/>
                    </w:rPr>
                  </w:rPrChange>
                </w:rPr>
                <w:t>/*creating a Js ojbect to be sent to the server*/</w:t>
              </w:r>
              <w:r w:rsidRPr="00A47B4C">
                <w:rPr>
                  <w:lang w:val="en-US"/>
                  <w:rPrChange w:id="5337"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pPr>
              <w:rPr>
                <w:ins w:id="5338" w:author="Borja Gonzalez" w:date="2017-09-28T19:15:00Z"/>
                <w:lang w:val="en-US"/>
                <w:rPrChange w:id="5339" w:author="Borja Gonzalez" w:date="2017-09-28T19:15:00Z">
                  <w:rPr>
                    <w:ins w:id="5340" w:author="Borja Gonzalez" w:date="2017-09-28T19:15:00Z"/>
                    <w:rFonts w:ascii="Monaco" w:eastAsiaTheme="majorEastAsia" w:hAnsi="Monaco" w:cs="Monaco"/>
                    <w:color w:val="243F60" w:themeColor="accent1" w:themeShade="7F"/>
                    <w:sz w:val="32"/>
                    <w:szCs w:val="32"/>
                    <w:lang w:val="en-US"/>
                  </w:rPr>
                </w:rPrChange>
              </w:rPr>
              <w:pPrChange w:id="5341" w:author="GONZALEZ DIAZ, BORJA" w:date="2017-09-29T19:27:00Z">
                <w:pPr>
                  <w:keepNext/>
                  <w:keepLines/>
                  <w:widowControl w:val="0"/>
                  <w:autoSpaceDE w:val="0"/>
                  <w:autoSpaceDN w:val="0"/>
                  <w:adjustRightInd w:val="0"/>
                  <w:spacing w:before="200"/>
                  <w:outlineLvl w:val="4"/>
                </w:pPr>
              </w:pPrChange>
            </w:pPr>
            <w:ins w:id="5342" w:author="Borja Gonzalez" w:date="2017-09-28T19:15:00Z">
              <w:r w:rsidRPr="00A47B4C">
                <w:rPr>
                  <w:lang w:val="en-US"/>
                  <w:rPrChange w:id="5343" w:author="Borja Gonzalez" w:date="2017-09-28T19:15:00Z">
                    <w:rPr>
                      <w:rFonts w:ascii="Monaco" w:hAnsi="Monaco" w:cs="Monaco"/>
                      <w:sz w:val="32"/>
                      <w:szCs w:val="32"/>
                      <w:lang w:val="en-US"/>
                    </w:rPr>
                  </w:rPrChange>
                </w:rPr>
                <w:t xml:space="preserve">            n</w:t>
              </w:r>
              <w:r w:rsidRPr="00A47B4C">
                <w:rPr>
                  <w:b/>
                  <w:bCs/>
                  <w:color w:val="CE5C00"/>
                  <w:lang w:val="en-US"/>
                  <w:rPrChange w:id="5344" w:author="Borja Gonzalez" w:date="2017-09-28T19:15:00Z">
                    <w:rPr>
                      <w:rFonts w:ascii="Monaco" w:hAnsi="Monaco" w:cs="Monaco"/>
                      <w:b/>
                      <w:bCs/>
                      <w:color w:val="CE5C00"/>
                      <w:sz w:val="32"/>
                      <w:szCs w:val="32"/>
                      <w:lang w:val="en-US"/>
                    </w:rPr>
                  </w:rPrChange>
                </w:rPr>
                <w:t>:</w:t>
              </w:r>
              <w:r w:rsidRPr="00A47B4C">
                <w:rPr>
                  <w:lang w:val="en-US"/>
                  <w:rPrChange w:id="5345" w:author="Borja Gonzalez" w:date="2017-09-28T19:15:00Z">
                    <w:rPr>
                      <w:rFonts w:ascii="Monaco" w:hAnsi="Monaco" w:cs="Monaco"/>
                      <w:sz w:val="32"/>
                      <w:szCs w:val="32"/>
                      <w:lang w:val="en-US"/>
                    </w:rPr>
                  </w:rPrChange>
                </w:rPr>
                <w:t xml:space="preserve"> url1</w:t>
              </w:r>
              <w:r w:rsidRPr="00A47B4C">
                <w:rPr>
                  <w:b/>
                  <w:bCs/>
                  <w:lang w:val="en-US"/>
                  <w:rPrChange w:id="5346" w:author="Borja Gonzalez" w:date="2017-09-28T19:15:00Z">
                    <w:rPr>
                      <w:rFonts w:ascii="Monaco" w:hAnsi="Monaco" w:cs="Monaco"/>
                      <w:b/>
                      <w:bCs/>
                      <w:color w:val="000000"/>
                      <w:sz w:val="32"/>
                      <w:szCs w:val="32"/>
                      <w:lang w:val="en-US"/>
                    </w:rPr>
                  </w:rPrChange>
                </w:rPr>
                <w:t>.</w:t>
              </w:r>
              <w:r w:rsidRPr="00A47B4C">
                <w:rPr>
                  <w:lang w:val="en-US"/>
                  <w:rPrChange w:id="5347" w:author="Borja Gonzalez" w:date="2017-09-28T19:15:00Z">
                    <w:rPr>
                      <w:rFonts w:ascii="Monaco" w:hAnsi="Monaco" w:cs="Monaco"/>
                      <w:color w:val="000000"/>
                      <w:sz w:val="32"/>
                      <w:szCs w:val="32"/>
                      <w:lang w:val="en-US"/>
                    </w:rPr>
                  </w:rPrChange>
                </w:rPr>
                <w:t>searchParams</w:t>
              </w:r>
              <w:r w:rsidRPr="00A47B4C">
                <w:rPr>
                  <w:b/>
                  <w:bCs/>
                  <w:lang w:val="en-US"/>
                  <w:rPrChange w:id="5348" w:author="Borja Gonzalez" w:date="2017-09-28T19:15:00Z">
                    <w:rPr>
                      <w:rFonts w:ascii="Monaco" w:hAnsi="Monaco" w:cs="Monaco"/>
                      <w:b/>
                      <w:bCs/>
                      <w:color w:val="000000"/>
                      <w:sz w:val="32"/>
                      <w:szCs w:val="32"/>
                      <w:lang w:val="en-US"/>
                    </w:rPr>
                  </w:rPrChange>
                </w:rPr>
                <w:t>.</w:t>
              </w:r>
              <w:r w:rsidRPr="00A47B4C">
                <w:rPr>
                  <w:lang w:val="en-US"/>
                  <w:rPrChange w:id="5349" w:author="Borja Gonzalez" w:date="2017-09-28T19:15:00Z">
                    <w:rPr>
                      <w:rFonts w:ascii="Monaco" w:hAnsi="Monaco" w:cs="Monaco"/>
                      <w:color w:val="000000"/>
                      <w:sz w:val="32"/>
                      <w:szCs w:val="32"/>
                      <w:lang w:val="en-US"/>
                    </w:rPr>
                  </w:rPrChange>
                </w:rPr>
                <w:t>get</w:t>
              </w:r>
              <w:r w:rsidRPr="00A47B4C">
                <w:rPr>
                  <w:b/>
                  <w:bCs/>
                  <w:lang w:val="en-US"/>
                  <w:rPrChange w:id="5350" w:author="Borja Gonzalez" w:date="2017-09-28T19:15:00Z">
                    <w:rPr>
                      <w:rFonts w:ascii="Monaco" w:hAnsi="Monaco" w:cs="Monaco"/>
                      <w:b/>
                      <w:bCs/>
                      <w:color w:val="000000"/>
                      <w:sz w:val="32"/>
                      <w:szCs w:val="32"/>
                      <w:lang w:val="en-US"/>
                    </w:rPr>
                  </w:rPrChange>
                </w:rPr>
                <w:t>(</w:t>
              </w:r>
              <w:r w:rsidRPr="00A47B4C">
                <w:rPr>
                  <w:color w:val="4E9A06"/>
                  <w:lang w:val="en-US"/>
                  <w:rPrChange w:id="5351" w:author="Borja Gonzalez" w:date="2017-09-28T19:15:00Z">
                    <w:rPr>
                      <w:rFonts w:ascii="Monaco" w:hAnsi="Monaco" w:cs="Monaco"/>
                      <w:color w:val="4E9A06"/>
                      <w:sz w:val="32"/>
                      <w:szCs w:val="32"/>
                      <w:lang w:val="en-US"/>
                    </w:rPr>
                  </w:rPrChange>
                </w:rPr>
                <w:t>"var2"</w:t>
              </w:r>
              <w:r w:rsidRPr="00A47B4C">
                <w:rPr>
                  <w:b/>
                  <w:bCs/>
                  <w:lang w:val="en-US"/>
                  <w:rPrChange w:id="5352"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pPr>
              <w:rPr>
                <w:ins w:id="5353" w:author="Borja Gonzalez" w:date="2017-09-28T19:15:00Z"/>
                <w:lang w:val="en-US"/>
                <w:rPrChange w:id="5354" w:author="Borja Gonzalez" w:date="2017-09-28T19:15:00Z">
                  <w:rPr>
                    <w:ins w:id="5355" w:author="Borja Gonzalez" w:date="2017-09-28T19:15:00Z"/>
                    <w:rFonts w:ascii="Monaco" w:eastAsiaTheme="majorEastAsia" w:hAnsi="Monaco" w:cs="Monaco"/>
                    <w:color w:val="243F60" w:themeColor="accent1" w:themeShade="7F"/>
                    <w:sz w:val="32"/>
                    <w:szCs w:val="32"/>
                    <w:lang w:val="en-US"/>
                  </w:rPr>
                </w:rPrChange>
              </w:rPr>
              <w:pPrChange w:id="5356" w:author="GONZALEZ DIAZ, BORJA" w:date="2017-09-29T19:27:00Z">
                <w:pPr>
                  <w:keepNext/>
                  <w:keepLines/>
                  <w:widowControl w:val="0"/>
                  <w:autoSpaceDE w:val="0"/>
                  <w:autoSpaceDN w:val="0"/>
                  <w:adjustRightInd w:val="0"/>
                  <w:spacing w:before="200"/>
                  <w:outlineLvl w:val="4"/>
                </w:pPr>
              </w:pPrChange>
            </w:pPr>
            <w:ins w:id="5357" w:author="Borja Gonzalez" w:date="2017-09-28T19:15:00Z">
              <w:r w:rsidRPr="00A47B4C">
                <w:rPr>
                  <w:lang w:val="en-US"/>
                  <w:rPrChange w:id="5358" w:author="Borja Gonzalez" w:date="2017-09-28T19:15:00Z">
                    <w:rPr>
                      <w:rFonts w:ascii="Monaco" w:hAnsi="Monaco" w:cs="Monaco"/>
                      <w:sz w:val="32"/>
                      <w:szCs w:val="32"/>
                      <w:lang w:val="en-US"/>
                    </w:rPr>
                  </w:rPrChange>
                </w:rPr>
                <w:t xml:space="preserve">            t1</w:t>
              </w:r>
              <w:r w:rsidRPr="00A47B4C">
                <w:rPr>
                  <w:b/>
                  <w:bCs/>
                  <w:color w:val="CE5C00"/>
                  <w:lang w:val="en-US"/>
                  <w:rPrChange w:id="5359" w:author="Borja Gonzalez" w:date="2017-09-28T19:15:00Z">
                    <w:rPr>
                      <w:rFonts w:ascii="Monaco" w:hAnsi="Monaco" w:cs="Monaco"/>
                      <w:b/>
                      <w:bCs/>
                      <w:color w:val="CE5C00"/>
                      <w:sz w:val="32"/>
                      <w:szCs w:val="32"/>
                      <w:lang w:val="en-US"/>
                    </w:rPr>
                  </w:rPrChange>
                </w:rPr>
                <w:t>:</w:t>
              </w:r>
              <w:r w:rsidRPr="00A47B4C">
                <w:rPr>
                  <w:lang w:val="en-US"/>
                  <w:rPrChange w:id="5360" w:author="Borja Gonzalez" w:date="2017-09-28T19:15:00Z">
                    <w:rPr>
                      <w:rFonts w:ascii="Monaco" w:hAnsi="Monaco" w:cs="Monaco"/>
                      <w:sz w:val="32"/>
                      <w:szCs w:val="32"/>
                      <w:lang w:val="en-US"/>
                    </w:rPr>
                  </w:rPrChange>
                </w:rPr>
                <w:t xml:space="preserve"> t</w:t>
              </w:r>
              <w:r w:rsidRPr="00A47B4C">
                <w:rPr>
                  <w:b/>
                  <w:bCs/>
                  <w:lang w:val="en-US"/>
                  <w:rPrChange w:id="5361"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pPr>
              <w:rPr>
                <w:ins w:id="5362" w:author="Borja Gonzalez" w:date="2017-09-28T19:15:00Z"/>
                <w:lang w:val="en-US"/>
                <w:rPrChange w:id="5363" w:author="Borja Gonzalez" w:date="2017-09-28T19:15:00Z">
                  <w:rPr>
                    <w:ins w:id="5364" w:author="Borja Gonzalez" w:date="2017-09-28T19:15:00Z"/>
                    <w:rFonts w:ascii="Monaco" w:eastAsiaTheme="majorEastAsia" w:hAnsi="Monaco" w:cs="Monaco"/>
                    <w:color w:val="243F60" w:themeColor="accent1" w:themeShade="7F"/>
                    <w:sz w:val="32"/>
                    <w:szCs w:val="32"/>
                    <w:lang w:val="en-US"/>
                  </w:rPr>
                </w:rPrChange>
              </w:rPr>
              <w:pPrChange w:id="5365" w:author="GONZALEZ DIAZ, BORJA" w:date="2017-09-29T19:27:00Z">
                <w:pPr>
                  <w:keepNext/>
                  <w:keepLines/>
                  <w:widowControl w:val="0"/>
                  <w:autoSpaceDE w:val="0"/>
                  <w:autoSpaceDN w:val="0"/>
                  <w:adjustRightInd w:val="0"/>
                  <w:spacing w:before="200"/>
                  <w:outlineLvl w:val="4"/>
                </w:pPr>
              </w:pPrChange>
            </w:pPr>
            <w:ins w:id="5366" w:author="Borja Gonzalez" w:date="2017-09-28T19:15:00Z">
              <w:r w:rsidRPr="00A47B4C">
                <w:rPr>
                  <w:lang w:val="en-US"/>
                  <w:rPrChange w:id="5367" w:author="Borja Gonzalez" w:date="2017-09-28T19:15:00Z">
                    <w:rPr>
                      <w:rFonts w:ascii="Monaco" w:hAnsi="Monaco" w:cs="Monaco"/>
                      <w:sz w:val="32"/>
                      <w:szCs w:val="32"/>
                      <w:lang w:val="en-US"/>
                    </w:rPr>
                  </w:rPrChange>
                </w:rPr>
                <w:t xml:space="preserve">            c1</w:t>
              </w:r>
              <w:r w:rsidRPr="00A47B4C">
                <w:rPr>
                  <w:b/>
                  <w:bCs/>
                  <w:color w:val="CE5C00"/>
                  <w:lang w:val="en-US"/>
                  <w:rPrChange w:id="5368" w:author="Borja Gonzalez" w:date="2017-09-28T19:15:00Z">
                    <w:rPr>
                      <w:rFonts w:ascii="Monaco" w:hAnsi="Monaco" w:cs="Monaco"/>
                      <w:b/>
                      <w:bCs/>
                      <w:color w:val="CE5C00"/>
                      <w:sz w:val="32"/>
                      <w:szCs w:val="32"/>
                      <w:lang w:val="en-US"/>
                    </w:rPr>
                  </w:rPrChange>
                </w:rPr>
                <w:t>:</w:t>
              </w:r>
              <w:r w:rsidRPr="00A47B4C">
                <w:rPr>
                  <w:lang w:val="en-US"/>
                  <w:rPrChange w:id="5369" w:author="Borja Gonzalez" w:date="2017-09-28T19:15:00Z">
                    <w:rPr>
                      <w:rFonts w:ascii="Monaco" w:hAnsi="Monaco" w:cs="Monaco"/>
                      <w:sz w:val="32"/>
                      <w:szCs w:val="32"/>
                      <w:lang w:val="en-US"/>
                    </w:rPr>
                  </w:rPrChange>
                </w:rPr>
                <w:t xml:space="preserve"> c</w:t>
              </w:r>
              <w:r w:rsidRPr="00A47B4C">
                <w:rPr>
                  <w:b/>
                  <w:bCs/>
                  <w:lang w:val="en-US"/>
                  <w:rPrChange w:id="5370"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pPr>
              <w:rPr>
                <w:ins w:id="5371" w:author="Borja Gonzalez" w:date="2017-09-28T19:15:00Z"/>
                <w:lang w:val="en-US"/>
                <w:rPrChange w:id="5372" w:author="Borja Gonzalez" w:date="2017-09-28T19:15:00Z">
                  <w:rPr>
                    <w:ins w:id="5373" w:author="Borja Gonzalez" w:date="2017-09-28T19:15:00Z"/>
                    <w:rFonts w:ascii="Monaco" w:eastAsiaTheme="majorEastAsia" w:hAnsi="Monaco" w:cs="Monaco"/>
                    <w:color w:val="243F60" w:themeColor="accent1" w:themeShade="7F"/>
                    <w:sz w:val="32"/>
                    <w:szCs w:val="32"/>
                    <w:lang w:val="en-US"/>
                  </w:rPr>
                </w:rPrChange>
              </w:rPr>
              <w:pPrChange w:id="5374" w:author="GONZALEZ DIAZ, BORJA" w:date="2017-09-29T19:27:00Z">
                <w:pPr>
                  <w:keepNext/>
                  <w:keepLines/>
                  <w:widowControl w:val="0"/>
                  <w:autoSpaceDE w:val="0"/>
                  <w:autoSpaceDN w:val="0"/>
                  <w:adjustRightInd w:val="0"/>
                  <w:spacing w:before="200"/>
                  <w:outlineLvl w:val="4"/>
                </w:pPr>
              </w:pPrChange>
            </w:pPr>
            <w:ins w:id="5375" w:author="Borja Gonzalez" w:date="2017-09-28T19:15:00Z">
              <w:r w:rsidRPr="00A47B4C">
                <w:rPr>
                  <w:lang w:val="en-US"/>
                  <w:rPrChange w:id="5376" w:author="Borja Gonzalez" w:date="2017-09-28T19:15:00Z">
                    <w:rPr>
                      <w:rFonts w:ascii="Monaco" w:hAnsi="Monaco" w:cs="Monaco"/>
                      <w:sz w:val="32"/>
                      <w:szCs w:val="32"/>
                      <w:lang w:val="en-US"/>
                    </w:rPr>
                  </w:rPrChange>
                </w:rPr>
                <w:t xml:space="preserve">            s1</w:t>
              </w:r>
              <w:r w:rsidRPr="00A47B4C">
                <w:rPr>
                  <w:b/>
                  <w:bCs/>
                  <w:color w:val="CE5C00"/>
                  <w:lang w:val="en-US"/>
                  <w:rPrChange w:id="5377" w:author="Borja Gonzalez" w:date="2017-09-28T19:15:00Z">
                    <w:rPr>
                      <w:rFonts w:ascii="Monaco" w:hAnsi="Monaco" w:cs="Monaco"/>
                      <w:b/>
                      <w:bCs/>
                      <w:color w:val="CE5C00"/>
                      <w:sz w:val="32"/>
                      <w:szCs w:val="32"/>
                      <w:lang w:val="en-US"/>
                    </w:rPr>
                  </w:rPrChange>
                </w:rPr>
                <w:t>:</w:t>
              </w:r>
              <w:r w:rsidRPr="00A47B4C">
                <w:rPr>
                  <w:lang w:val="en-US"/>
                  <w:rPrChange w:id="5378" w:author="Borja Gonzalez" w:date="2017-09-28T19:15:00Z">
                    <w:rPr>
                      <w:rFonts w:ascii="Monaco" w:hAnsi="Monaco" w:cs="Monaco"/>
                      <w:sz w:val="32"/>
                      <w:szCs w:val="32"/>
                      <w:lang w:val="en-US"/>
                    </w:rPr>
                  </w:rPrChange>
                </w:rPr>
                <w:t xml:space="preserve"> s</w:t>
              </w:r>
              <w:r w:rsidRPr="00A47B4C">
                <w:rPr>
                  <w:b/>
                  <w:bCs/>
                  <w:lang w:val="en-US"/>
                  <w:rPrChange w:id="5379"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pPr>
              <w:rPr>
                <w:ins w:id="5380" w:author="Borja Gonzalez" w:date="2017-09-28T19:15:00Z"/>
                <w:lang w:val="en-US"/>
                <w:rPrChange w:id="5381" w:author="Borja Gonzalez" w:date="2017-09-28T19:15:00Z">
                  <w:rPr>
                    <w:ins w:id="5382" w:author="Borja Gonzalez" w:date="2017-09-28T19:15:00Z"/>
                    <w:rFonts w:ascii="Monaco" w:eastAsiaTheme="majorEastAsia" w:hAnsi="Monaco" w:cs="Monaco"/>
                    <w:color w:val="243F60" w:themeColor="accent1" w:themeShade="7F"/>
                    <w:sz w:val="32"/>
                    <w:szCs w:val="32"/>
                    <w:lang w:val="en-US"/>
                  </w:rPr>
                </w:rPrChange>
              </w:rPr>
              <w:pPrChange w:id="5383" w:author="GONZALEZ DIAZ, BORJA" w:date="2017-09-29T19:27:00Z">
                <w:pPr>
                  <w:keepNext/>
                  <w:keepLines/>
                  <w:widowControl w:val="0"/>
                  <w:autoSpaceDE w:val="0"/>
                  <w:autoSpaceDN w:val="0"/>
                  <w:adjustRightInd w:val="0"/>
                  <w:spacing w:before="200"/>
                  <w:outlineLvl w:val="4"/>
                </w:pPr>
              </w:pPrChange>
            </w:pPr>
            <w:ins w:id="5384" w:author="Borja Gonzalez" w:date="2017-09-28T19:15:00Z">
              <w:r w:rsidRPr="00A47B4C">
                <w:rPr>
                  <w:lang w:val="en-US"/>
                  <w:rPrChange w:id="5385" w:author="Borja Gonzalez" w:date="2017-09-28T19:15:00Z">
                    <w:rPr>
                      <w:rFonts w:ascii="Monaco" w:hAnsi="Monaco" w:cs="Monaco"/>
                      <w:sz w:val="32"/>
                      <w:szCs w:val="32"/>
                      <w:lang w:val="en-US"/>
                    </w:rPr>
                  </w:rPrChange>
                </w:rPr>
                <w:t xml:space="preserve">            t1</w:t>
              </w:r>
              <w:r w:rsidRPr="00A47B4C">
                <w:rPr>
                  <w:b/>
                  <w:bCs/>
                  <w:color w:val="CE5C00"/>
                  <w:lang w:val="en-US"/>
                  <w:rPrChange w:id="5386" w:author="Borja Gonzalez" w:date="2017-09-28T19:15:00Z">
                    <w:rPr>
                      <w:rFonts w:ascii="Monaco" w:hAnsi="Monaco" w:cs="Monaco"/>
                      <w:b/>
                      <w:bCs/>
                      <w:color w:val="CE5C00"/>
                      <w:sz w:val="32"/>
                      <w:szCs w:val="32"/>
                      <w:lang w:val="en-US"/>
                    </w:rPr>
                  </w:rPrChange>
                </w:rPr>
                <w:t>:</w:t>
              </w:r>
              <w:r w:rsidRPr="00A47B4C">
                <w:rPr>
                  <w:lang w:val="en-US"/>
                  <w:rPrChange w:id="5387" w:author="Borja Gonzalez" w:date="2017-09-28T19:15:00Z">
                    <w:rPr>
                      <w:rFonts w:ascii="Monaco" w:hAnsi="Monaco" w:cs="Monaco"/>
                      <w:sz w:val="32"/>
                      <w:szCs w:val="32"/>
                      <w:lang w:val="en-US"/>
                    </w:rPr>
                  </w:rPrChange>
                </w:rPr>
                <w:t xml:space="preserve"> tr</w:t>
              </w:r>
              <w:r w:rsidRPr="00A47B4C">
                <w:rPr>
                  <w:b/>
                  <w:bCs/>
                  <w:lang w:val="en-US"/>
                  <w:rPrChange w:id="5388"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pPr>
              <w:rPr>
                <w:ins w:id="5389" w:author="Borja Gonzalez" w:date="2017-09-28T19:15:00Z"/>
                <w:lang w:val="en-US"/>
                <w:rPrChange w:id="5390" w:author="Borja Gonzalez" w:date="2017-09-28T19:15:00Z">
                  <w:rPr>
                    <w:ins w:id="5391" w:author="Borja Gonzalez" w:date="2017-09-28T19:15:00Z"/>
                    <w:rFonts w:ascii="Monaco" w:eastAsiaTheme="majorEastAsia" w:hAnsi="Monaco" w:cs="Monaco"/>
                    <w:color w:val="243F60" w:themeColor="accent1" w:themeShade="7F"/>
                    <w:sz w:val="32"/>
                    <w:szCs w:val="32"/>
                    <w:lang w:val="en-US"/>
                  </w:rPr>
                </w:rPrChange>
              </w:rPr>
              <w:pPrChange w:id="5392" w:author="GONZALEZ DIAZ, BORJA" w:date="2017-09-29T19:27:00Z">
                <w:pPr>
                  <w:keepNext/>
                  <w:keepLines/>
                  <w:widowControl w:val="0"/>
                  <w:autoSpaceDE w:val="0"/>
                  <w:autoSpaceDN w:val="0"/>
                  <w:adjustRightInd w:val="0"/>
                  <w:spacing w:before="200"/>
                  <w:outlineLvl w:val="4"/>
                </w:pPr>
              </w:pPrChange>
            </w:pPr>
            <w:ins w:id="5393" w:author="Borja Gonzalez" w:date="2017-09-28T19:15:00Z">
              <w:r w:rsidRPr="00A47B4C">
                <w:rPr>
                  <w:lang w:val="en-US"/>
                  <w:rPrChange w:id="5394" w:author="Borja Gonzalez" w:date="2017-09-28T19:15:00Z">
                    <w:rPr>
                      <w:rFonts w:ascii="Monaco" w:hAnsi="Monaco" w:cs="Monaco"/>
                      <w:sz w:val="32"/>
                      <w:szCs w:val="32"/>
                      <w:lang w:val="en-US"/>
                    </w:rPr>
                  </w:rPrChange>
                </w:rPr>
                <w:t xml:space="preserve">            mxc</w:t>
              </w:r>
              <w:r w:rsidRPr="00A47B4C">
                <w:rPr>
                  <w:b/>
                  <w:bCs/>
                  <w:color w:val="CE5C00"/>
                  <w:lang w:val="en-US"/>
                  <w:rPrChange w:id="5395" w:author="Borja Gonzalez" w:date="2017-09-28T19:15:00Z">
                    <w:rPr>
                      <w:rFonts w:ascii="Monaco" w:hAnsi="Monaco" w:cs="Monaco"/>
                      <w:b/>
                      <w:bCs/>
                      <w:color w:val="CE5C00"/>
                      <w:sz w:val="32"/>
                      <w:szCs w:val="32"/>
                      <w:lang w:val="en-US"/>
                    </w:rPr>
                  </w:rPrChange>
                </w:rPr>
                <w:t>:</w:t>
              </w:r>
              <w:r w:rsidRPr="00A47B4C">
                <w:rPr>
                  <w:lang w:val="en-US"/>
                  <w:rPrChange w:id="5396" w:author="Borja Gonzalez" w:date="2017-09-28T19:15:00Z">
                    <w:rPr>
                      <w:rFonts w:ascii="Monaco" w:hAnsi="Monaco" w:cs="Monaco"/>
                      <w:sz w:val="32"/>
                      <w:szCs w:val="32"/>
                      <w:lang w:val="en-US"/>
                    </w:rPr>
                  </w:rPrChange>
                </w:rPr>
                <w:t xml:space="preserve"> max_c</w:t>
              </w:r>
              <w:r w:rsidRPr="00A47B4C">
                <w:rPr>
                  <w:b/>
                  <w:bCs/>
                  <w:lang w:val="en-US"/>
                  <w:rPrChange w:id="5397"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pPr>
              <w:rPr>
                <w:ins w:id="5398" w:author="Borja Gonzalez" w:date="2017-09-28T19:15:00Z"/>
                <w:lang w:val="en-US"/>
                <w:rPrChange w:id="5399" w:author="Borja Gonzalez" w:date="2017-09-28T19:15:00Z">
                  <w:rPr>
                    <w:ins w:id="5400" w:author="Borja Gonzalez" w:date="2017-09-28T19:15:00Z"/>
                    <w:rFonts w:ascii="Monaco" w:eastAsiaTheme="majorEastAsia" w:hAnsi="Monaco" w:cs="Monaco"/>
                    <w:color w:val="243F60" w:themeColor="accent1" w:themeShade="7F"/>
                    <w:sz w:val="32"/>
                    <w:szCs w:val="32"/>
                    <w:lang w:val="en-US"/>
                  </w:rPr>
                </w:rPrChange>
              </w:rPr>
              <w:pPrChange w:id="5401" w:author="GONZALEZ DIAZ, BORJA" w:date="2017-09-29T19:27:00Z">
                <w:pPr>
                  <w:keepNext/>
                  <w:keepLines/>
                  <w:widowControl w:val="0"/>
                  <w:autoSpaceDE w:val="0"/>
                  <w:autoSpaceDN w:val="0"/>
                  <w:adjustRightInd w:val="0"/>
                  <w:spacing w:before="200"/>
                  <w:outlineLvl w:val="4"/>
                </w:pPr>
              </w:pPrChange>
            </w:pPr>
            <w:ins w:id="5402" w:author="Borja Gonzalez" w:date="2017-09-28T19:15:00Z">
              <w:r w:rsidRPr="00A47B4C">
                <w:rPr>
                  <w:lang w:val="en-US"/>
                  <w:rPrChange w:id="5403" w:author="Borja Gonzalez" w:date="2017-09-28T19:15:00Z">
                    <w:rPr>
                      <w:rFonts w:ascii="Monaco" w:hAnsi="Monaco" w:cs="Monaco"/>
                      <w:sz w:val="32"/>
                      <w:szCs w:val="32"/>
                      <w:lang w:val="en-US"/>
                    </w:rPr>
                  </w:rPrChange>
                </w:rPr>
                <w:t xml:space="preserve">            mnc</w:t>
              </w:r>
              <w:r w:rsidRPr="00A47B4C">
                <w:rPr>
                  <w:b/>
                  <w:bCs/>
                  <w:color w:val="CE5C00"/>
                  <w:lang w:val="en-US"/>
                  <w:rPrChange w:id="5404" w:author="Borja Gonzalez" w:date="2017-09-28T19:15:00Z">
                    <w:rPr>
                      <w:rFonts w:ascii="Monaco" w:hAnsi="Monaco" w:cs="Monaco"/>
                      <w:b/>
                      <w:bCs/>
                      <w:color w:val="CE5C00"/>
                      <w:sz w:val="32"/>
                      <w:szCs w:val="32"/>
                      <w:lang w:val="en-US"/>
                    </w:rPr>
                  </w:rPrChange>
                </w:rPr>
                <w:t>:</w:t>
              </w:r>
              <w:r w:rsidRPr="00A47B4C">
                <w:rPr>
                  <w:lang w:val="en-US"/>
                  <w:rPrChange w:id="5405" w:author="Borja Gonzalez" w:date="2017-09-28T19:15:00Z">
                    <w:rPr>
                      <w:rFonts w:ascii="Monaco" w:hAnsi="Monaco" w:cs="Monaco"/>
                      <w:sz w:val="32"/>
                      <w:szCs w:val="32"/>
                      <w:lang w:val="en-US"/>
                    </w:rPr>
                  </w:rPrChange>
                </w:rPr>
                <w:t xml:space="preserve"> min_c</w:t>
              </w:r>
              <w:r w:rsidRPr="00A47B4C">
                <w:rPr>
                  <w:b/>
                  <w:bCs/>
                  <w:lang w:val="en-US"/>
                  <w:rPrChange w:id="5406"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pPr>
              <w:rPr>
                <w:ins w:id="5407" w:author="Borja Gonzalez" w:date="2017-09-28T19:15:00Z"/>
                <w:lang w:val="en-US"/>
                <w:rPrChange w:id="5408" w:author="Borja Gonzalez" w:date="2017-09-28T19:15:00Z">
                  <w:rPr>
                    <w:ins w:id="5409" w:author="Borja Gonzalez" w:date="2017-09-28T19:15:00Z"/>
                    <w:rFonts w:ascii="Monaco" w:eastAsiaTheme="majorEastAsia" w:hAnsi="Monaco" w:cs="Monaco"/>
                    <w:color w:val="243F60" w:themeColor="accent1" w:themeShade="7F"/>
                    <w:sz w:val="32"/>
                    <w:szCs w:val="32"/>
                    <w:lang w:val="en-US"/>
                  </w:rPr>
                </w:rPrChange>
              </w:rPr>
              <w:pPrChange w:id="5410" w:author="GONZALEZ DIAZ, BORJA" w:date="2017-09-29T19:27:00Z">
                <w:pPr>
                  <w:keepNext/>
                  <w:keepLines/>
                  <w:widowControl w:val="0"/>
                  <w:autoSpaceDE w:val="0"/>
                  <w:autoSpaceDN w:val="0"/>
                  <w:adjustRightInd w:val="0"/>
                  <w:spacing w:before="200"/>
                  <w:outlineLvl w:val="4"/>
                </w:pPr>
              </w:pPrChange>
            </w:pPr>
            <w:ins w:id="5411" w:author="Borja Gonzalez" w:date="2017-09-28T19:15:00Z">
              <w:r w:rsidRPr="00A47B4C">
                <w:rPr>
                  <w:lang w:val="en-US"/>
                  <w:rPrChange w:id="5412" w:author="Borja Gonzalez" w:date="2017-09-28T19:15:00Z">
                    <w:rPr>
                      <w:rFonts w:ascii="Monaco" w:hAnsi="Monaco" w:cs="Monaco"/>
                      <w:sz w:val="32"/>
                      <w:szCs w:val="32"/>
                      <w:lang w:val="en-US"/>
                    </w:rPr>
                  </w:rPrChange>
                </w:rPr>
                <w:t xml:space="preserve">            mxt</w:t>
              </w:r>
              <w:r w:rsidRPr="00A47B4C">
                <w:rPr>
                  <w:b/>
                  <w:bCs/>
                  <w:color w:val="CE5C00"/>
                  <w:lang w:val="en-US"/>
                  <w:rPrChange w:id="5413" w:author="Borja Gonzalez" w:date="2017-09-28T19:15:00Z">
                    <w:rPr>
                      <w:rFonts w:ascii="Monaco" w:hAnsi="Monaco" w:cs="Monaco"/>
                      <w:b/>
                      <w:bCs/>
                      <w:color w:val="CE5C00"/>
                      <w:sz w:val="32"/>
                      <w:szCs w:val="32"/>
                      <w:lang w:val="en-US"/>
                    </w:rPr>
                  </w:rPrChange>
                </w:rPr>
                <w:t>:</w:t>
              </w:r>
              <w:r w:rsidRPr="00A47B4C">
                <w:rPr>
                  <w:lang w:val="en-US"/>
                  <w:rPrChange w:id="5414" w:author="Borja Gonzalez" w:date="2017-09-28T19:15:00Z">
                    <w:rPr>
                      <w:rFonts w:ascii="Monaco" w:hAnsi="Monaco" w:cs="Monaco"/>
                      <w:sz w:val="32"/>
                      <w:szCs w:val="32"/>
                      <w:lang w:val="en-US"/>
                    </w:rPr>
                  </w:rPrChange>
                </w:rPr>
                <w:t xml:space="preserve"> max_t</w:t>
              </w:r>
              <w:r w:rsidRPr="00A47B4C">
                <w:rPr>
                  <w:b/>
                  <w:bCs/>
                  <w:lang w:val="en-US"/>
                  <w:rPrChange w:id="5415"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pPr>
              <w:rPr>
                <w:ins w:id="5416" w:author="Borja Gonzalez" w:date="2017-09-28T19:15:00Z"/>
                <w:lang w:val="en-US"/>
                <w:rPrChange w:id="5417" w:author="Borja Gonzalez" w:date="2017-09-28T19:15:00Z">
                  <w:rPr>
                    <w:ins w:id="5418" w:author="Borja Gonzalez" w:date="2017-09-28T19:15:00Z"/>
                    <w:rFonts w:ascii="Monaco" w:eastAsiaTheme="majorEastAsia" w:hAnsi="Monaco" w:cs="Monaco"/>
                    <w:color w:val="243F60" w:themeColor="accent1" w:themeShade="7F"/>
                    <w:sz w:val="32"/>
                    <w:szCs w:val="32"/>
                    <w:lang w:val="en-US"/>
                  </w:rPr>
                </w:rPrChange>
              </w:rPr>
              <w:pPrChange w:id="5419" w:author="GONZALEZ DIAZ, BORJA" w:date="2017-09-29T19:27:00Z">
                <w:pPr>
                  <w:keepNext/>
                  <w:keepLines/>
                  <w:widowControl w:val="0"/>
                  <w:autoSpaceDE w:val="0"/>
                  <w:autoSpaceDN w:val="0"/>
                  <w:adjustRightInd w:val="0"/>
                  <w:spacing w:before="200"/>
                  <w:outlineLvl w:val="4"/>
                </w:pPr>
              </w:pPrChange>
            </w:pPr>
            <w:ins w:id="5420" w:author="Borja Gonzalez" w:date="2017-09-28T19:15:00Z">
              <w:r w:rsidRPr="00A47B4C">
                <w:rPr>
                  <w:lang w:val="en-US"/>
                  <w:rPrChange w:id="5421" w:author="Borja Gonzalez" w:date="2017-09-28T19:15:00Z">
                    <w:rPr>
                      <w:rFonts w:ascii="Monaco" w:hAnsi="Monaco" w:cs="Monaco"/>
                      <w:sz w:val="32"/>
                      <w:szCs w:val="32"/>
                      <w:lang w:val="en-US"/>
                    </w:rPr>
                  </w:rPrChange>
                </w:rPr>
                <w:t xml:space="preserve">            mntr</w:t>
              </w:r>
              <w:r w:rsidRPr="00A47B4C">
                <w:rPr>
                  <w:b/>
                  <w:bCs/>
                  <w:color w:val="CE5C00"/>
                  <w:lang w:val="en-US"/>
                  <w:rPrChange w:id="5422" w:author="Borja Gonzalez" w:date="2017-09-28T19:15:00Z">
                    <w:rPr>
                      <w:rFonts w:ascii="Monaco" w:hAnsi="Monaco" w:cs="Monaco"/>
                      <w:b/>
                      <w:bCs/>
                      <w:color w:val="CE5C00"/>
                      <w:sz w:val="32"/>
                      <w:szCs w:val="32"/>
                      <w:lang w:val="en-US"/>
                    </w:rPr>
                  </w:rPrChange>
                </w:rPr>
                <w:t>:</w:t>
              </w:r>
              <w:r w:rsidRPr="00A47B4C">
                <w:rPr>
                  <w:lang w:val="en-US"/>
                  <w:rPrChange w:id="5423" w:author="Borja Gonzalez" w:date="2017-09-28T19:15:00Z">
                    <w:rPr>
                      <w:rFonts w:ascii="Monaco" w:hAnsi="Monaco" w:cs="Monaco"/>
                      <w:sz w:val="32"/>
                      <w:szCs w:val="32"/>
                      <w:lang w:val="en-US"/>
                    </w:rPr>
                  </w:rPrChange>
                </w:rPr>
                <w:t xml:space="preserve"> min_tr</w:t>
              </w:r>
              <w:r w:rsidRPr="00A47B4C">
                <w:rPr>
                  <w:b/>
                  <w:bCs/>
                  <w:lang w:val="en-US"/>
                  <w:rPrChange w:id="5424"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pPr>
              <w:rPr>
                <w:ins w:id="5425" w:author="Borja Gonzalez" w:date="2017-09-28T19:15:00Z"/>
                <w:lang w:val="en-US"/>
                <w:rPrChange w:id="5426" w:author="Borja Gonzalez" w:date="2017-09-28T19:15:00Z">
                  <w:rPr>
                    <w:ins w:id="5427" w:author="Borja Gonzalez" w:date="2017-09-28T19:15:00Z"/>
                    <w:rFonts w:ascii="Monaco" w:eastAsiaTheme="majorEastAsia" w:hAnsi="Monaco" w:cs="Monaco"/>
                    <w:color w:val="243F60" w:themeColor="accent1" w:themeShade="7F"/>
                    <w:sz w:val="32"/>
                    <w:szCs w:val="32"/>
                    <w:lang w:val="en-US"/>
                  </w:rPr>
                </w:rPrChange>
              </w:rPr>
              <w:pPrChange w:id="5428" w:author="GONZALEZ DIAZ, BORJA" w:date="2017-09-29T19:27:00Z">
                <w:pPr>
                  <w:keepNext/>
                  <w:keepLines/>
                  <w:widowControl w:val="0"/>
                  <w:autoSpaceDE w:val="0"/>
                  <w:autoSpaceDN w:val="0"/>
                  <w:adjustRightInd w:val="0"/>
                  <w:spacing w:before="200"/>
                  <w:outlineLvl w:val="4"/>
                </w:pPr>
              </w:pPrChange>
            </w:pPr>
            <w:ins w:id="5429" w:author="Borja Gonzalez" w:date="2017-09-28T19:15:00Z">
              <w:r w:rsidRPr="00A47B4C">
                <w:rPr>
                  <w:lang w:val="en-US"/>
                  <w:rPrChange w:id="5430" w:author="Borja Gonzalez" w:date="2017-09-28T19:15:00Z">
                    <w:rPr>
                      <w:rFonts w:ascii="Monaco" w:hAnsi="Monaco" w:cs="Monaco"/>
                      <w:sz w:val="32"/>
                      <w:szCs w:val="32"/>
                      <w:lang w:val="en-US"/>
                    </w:rPr>
                  </w:rPrChange>
                </w:rPr>
                <w:t xml:space="preserve">            mxs</w:t>
              </w:r>
              <w:r w:rsidRPr="00A47B4C">
                <w:rPr>
                  <w:b/>
                  <w:bCs/>
                  <w:color w:val="CE5C00"/>
                  <w:lang w:val="en-US"/>
                  <w:rPrChange w:id="5431" w:author="Borja Gonzalez" w:date="2017-09-28T19:15:00Z">
                    <w:rPr>
                      <w:rFonts w:ascii="Monaco" w:hAnsi="Monaco" w:cs="Monaco"/>
                      <w:b/>
                      <w:bCs/>
                      <w:color w:val="CE5C00"/>
                      <w:sz w:val="32"/>
                      <w:szCs w:val="32"/>
                      <w:lang w:val="en-US"/>
                    </w:rPr>
                  </w:rPrChange>
                </w:rPr>
                <w:t>:</w:t>
              </w:r>
              <w:r w:rsidRPr="00A47B4C">
                <w:rPr>
                  <w:lang w:val="en-US"/>
                  <w:rPrChange w:id="5432" w:author="Borja Gonzalez" w:date="2017-09-28T19:15:00Z">
                    <w:rPr>
                      <w:rFonts w:ascii="Monaco" w:hAnsi="Monaco" w:cs="Monaco"/>
                      <w:sz w:val="32"/>
                      <w:szCs w:val="32"/>
                      <w:lang w:val="en-US"/>
                    </w:rPr>
                  </w:rPrChange>
                </w:rPr>
                <w:t xml:space="preserve"> max_s</w:t>
              </w:r>
              <w:r w:rsidRPr="00A47B4C">
                <w:rPr>
                  <w:b/>
                  <w:bCs/>
                  <w:lang w:val="en-US"/>
                  <w:rPrChange w:id="5433"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pPr>
              <w:rPr>
                <w:ins w:id="5434" w:author="Borja Gonzalez" w:date="2017-09-28T19:15:00Z"/>
                <w:lang w:val="en-US"/>
                <w:rPrChange w:id="5435" w:author="Borja Gonzalez" w:date="2017-09-28T19:15:00Z">
                  <w:rPr>
                    <w:ins w:id="5436" w:author="Borja Gonzalez" w:date="2017-09-28T19:15:00Z"/>
                    <w:rFonts w:ascii="Monaco" w:eastAsiaTheme="majorEastAsia" w:hAnsi="Monaco" w:cs="Monaco"/>
                    <w:color w:val="243F60" w:themeColor="accent1" w:themeShade="7F"/>
                    <w:sz w:val="32"/>
                    <w:szCs w:val="32"/>
                    <w:lang w:val="en-US"/>
                  </w:rPr>
                </w:rPrChange>
              </w:rPr>
              <w:pPrChange w:id="5437" w:author="GONZALEZ DIAZ, BORJA" w:date="2017-09-29T19:27:00Z">
                <w:pPr>
                  <w:keepNext/>
                  <w:keepLines/>
                  <w:widowControl w:val="0"/>
                  <w:autoSpaceDE w:val="0"/>
                  <w:autoSpaceDN w:val="0"/>
                  <w:adjustRightInd w:val="0"/>
                  <w:spacing w:before="200"/>
                  <w:outlineLvl w:val="4"/>
                </w:pPr>
              </w:pPrChange>
            </w:pPr>
            <w:ins w:id="5438" w:author="Borja Gonzalez" w:date="2017-09-28T19:15:00Z">
              <w:r w:rsidRPr="00A47B4C">
                <w:rPr>
                  <w:lang w:val="en-US"/>
                  <w:rPrChange w:id="5439" w:author="Borja Gonzalez" w:date="2017-09-28T19:15:00Z">
                    <w:rPr>
                      <w:rFonts w:ascii="Monaco" w:hAnsi="Monaco" w:cs="Monaco"/>
                      <w:sz w:val="32"/>
                      <w:szCs w:val="32"/>
                      <w:lang w:val="en-US"/>
                    </w:rPr>
                  </w:rPrChange>
                </w:rPr>
                <w:t xml:space="preserve">            mns</w:t>
              </w:r>
              <w:r w:rsidRPr="00A47B4C">
                <w:rPr>
                  <w:b/>
                  <w:bCs/>
                  <w:color w:val="CE5C00"/>
                  <w:lang w:val="en-US"/>
                  <w:rPrChange w:id="5440" w:author="Borja Gonzalez" w:date="2017-09-28T19:15:00Z">
                    <w:rPr>
                      <w:rFonts w:ascii="Monaco" w:hAnsi="Monaco" w:cs="Monaco"/>
                      <w:b/>
                      <w:bCs/>
                      <w:color w:val="CE5C00"/>
                      <w:sz w:val="32"/>
                      <w:szCs w:val="32"/>
                      <w:lang w:val="en-US"/>
                    </w:rPr>
                  </w:rPrChange>
                </w:rPr>
                <w:t>:</w:t>
              </w:r>
              <w:r w:rsidRPr="00A47B4C">
                <w:rPr>
                  <w:lang w:val="en-US"/>
                  <w:rPrChange w:id="5441" w:author="Borja Gonzalez" w:date="2017-09-28T19:15:00Z">
                    <w:rPr>
                      <w:rFonts w:ascii="Monaco" w:hAnsi="Monaco" w:cs="Monaco"/>
                      <w:sz w:val="32"/>
                      <w:szCs w:val="32"/>
                      <w:lang w:val="en-US"/>
                    </w:rPr>
                  </w:rPrChange>
                </w:rPr>
                <w:t xml:space="preserve"> min_s</w:t>
              </w:r>
              <w:r w:rsidRPr="00A47B4C">
                <w:rPr>
                  <w:b/>
                  <w:bCs/>
                  <w:lang w:val="en-US"/>
                  <w:rPrChange w:id="5442"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pPr>
              <w:rPr>
                <w:ins w:id="5443" w:author="Borja Gonzalez" w:date="2017-09-28T19:15:00Z"/>
                <w:lang w:val="en-US"/>
                <w:rPrChange w:id="5444" w:author="Borja Gonzalez" w:date="2017-09-28T19:15:00Z">
                  <w:rPr>
                    <w:ins w:id="5445" w:author="Borja Gonzalez" w:date="2017-09-28T19:15:00Z"/>
                    <w:rFonts w:ascii="Monaco" w:eastAsiaTheme="majorEastAsia" w:hAnsi="Monaco" w:cs="Monaco"/>
                    <w:color w:val="243F60" w:themeColor="accent1" w:themeShade="7F"/>
                    <w:sz w:val="32"/>
                    <w:szCs w:val="32"/>
                    <w:lang w:val="en-US"/>
                  </w:rPr>
                </w:rPrChange>
              </w:rPr>
              <w:pPrChange w:id="5446" w:author="GONZALEZ DIAZ, BORJA" w:date="2017-09-29T19:27:00Z">
                <w:pPr>
                  <w:keepNext/>
                  <w:keepLines/>
                  <w:widowControl w:val="0"/>
                  <w:autoSpaceDE w:val="0"/>
                  <w:autoSpaceDN w:val="0"/>
                  <w:adjustRightInd w:val="0"/>
                  <w:spacing w:before="200"/>
                  <w:outlineLvl w:val="4"/>
                </w:pPr>
              </w:pPrChange>
            </w:pPr>
            <w:ins w:id="5447" w:author="Borja Gonzalez" w:date="2017-09-28T19:15:00Z">
              <w:r w:rsidRPr="00A47B4C">
                <w:rPr>
                  <w:lang w:val="en-US"/>
                  <w:rPrChange w:id="5448" w:author="Borja Gonzalez" w:date="2017-09-28T19:15:00Z">
                    <w:rPr>
                      <w:rFonts w:ascii="Monaco" w:hAnsi="Monaco" w:cs="Monaco"/>
                      <w:sz w:val="32"/>
                      <w:szCs w:val="32"/>
                      <w:lang w:val="en-US"/>
                    </w:rPr>
                  </w:rPrChange>
                </w:rPr>
                <w:t xml:space="preserve">            f</w:t>
              </w:r>
              <w:r w:rsidRPr="00A47B4C">
                <w:rPr>
                  <w:b/>
                  <w:bCs/>
                  <w:color w:val="CE5C00"/>
                  <w:lang w:val="en-US"/>
                  <w:rPrChange w:id="5449" w:author="Borja Gonzalez" w:date="2017-09-28T19:15:00Z">
                    <w:rPr>
                      <w:rFonts w:ascii="Monaco" w:hAnsi="Monaco" w:cs="Monaco"/>
                      <w:b/>
                      <w:bCs/>
                      <w:color w:val="CE5C00"/>
                      <w:sz w:val="32"/>
                      <w:szCs w:val="32"/>
                      <w:lang w:val="en-US"/>
                    </w:rPr>
                  </w:rPrChange>
                </w:rPr>
                <w:t>:</w:t>
              </w:r>
              <w:r w:rsidRPr="00A47B4C">
                <w:rPr>
                  <w:lang w:val="en-US"/>
                  <w:rPrChange w:id="5450" w:author="Borja Gonzalez" w:date="2017-09-28T19:15:00Z">
                    <w:rPr>
                      <w:rFonts w:ascii="Monaco" w:hAnsi="Monaco" w:cs="Monaco"/>
                      <w:sz w:val="32"/>
                      <w:szCs w:val="32"/>
                      <w:lang w:val="en-US"/>
                    </w:rPr>
                  </w:rPrChange>
                </w:rPr>
                <w:t xml:space="preserve"> fecha </w:t>
              </w:r>
            </w:ins>
          </w:p>
          <w:p w14:paraId="4E7F041B" w14:textId="77777777" w:rsidR="00A47B4C" w:rsidRPr="00A47B4C" w:rsidRDefault="00A47B4C">
            <w:pPr>
              <w:rPr>
                <w:ins w:id="5451" w:author="Borja Gonzalez" w:date="2017-09-28T19:15:00Z"/>
                <w:lang w:val="en-US"/>
                <w:rPrChange w:id="5452" w:author="Borja Gonzalez" w:date="2017-09-28T19:15:00Z">
                  <w:rPr>
                    <w:ins w:id="5453" w:author="Borja Gonzalez" w:date="2017-09-28T19:15:00Z"/>
                    <w:rFonts w:ascii="Monaco" w:eastAsiaTheme="majorEastAsia" w:hAnsi="Monaco" w:cs="Monaco"/>
                    <w:color w:val="243F60" w:themeColor="accent1" w:themeShade="7F"/>
                    <w:sz w:val="32"/>
                    <w:szCs w:val="32"/>
                    <w:lang w:val="en-US"/>
                  </w:rPr>
                </w:rPrChange>
              </w:rPr>
              <w:pPrChange w:id="5454" w:author="GONZALEZ DIAZ, BORJA" w:date="2017-09-29T19:27:00Z">
                <w:pPr>
                  <w:keepNext/>
                  <w:keepLines/>
                  <w:widowControl w:val="0"/>
                  <w:autoSpaceDE w:val="0"/>
                  <w:autoSpaceDN w:val="0"/>
                  <w:adjustRightInd w:val="0"/>
                  <w:spacing w:before="200"/>
                  <w:outlineLvl w:val="4"/>
                </w:pPr>
              </w:pPrChange>
            </w:pPr>
            <w:ins w:id="5455" w:author="Borja Gonzalez" w:date="2017-09-28T19:15:00Z">
              <w:r w:rsidRPr="00A47B4C">
                <w:rPr>
                  <w:lang w:val="en-US"/>
                  <w:rPrChange w:id="5456" w:author="Borja Gonzalez" w:date="2017-09-28T19:15:00Z">
                    <w:rPr>
                      <w:rFonts w:ascii="Monaco" w:hAnsi="Monaco" w:cs="Monaco"/>
                      <w:sz w:val="32"/>
                      <w:szCs w:val="32"/>
                      <w:lang w:val="en-US"/>
                    </w:rPr>
                  </w:rPrChange>
                </w:rPr>
                <w:t xml:space="preserve">    </w:t>
              </w:r>
              <w:r w:rsidRPr="00A47B4C">
                <w:rPr>
                  <w:b/>
                  <w:bCs/>
                  <w:lang w:val="en-US"/>
                  <w:rPrChange w:id="5457"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pPr>
              <w:rPr>
                <w:ins w:id="5458" w:author="Borja Gonzalez" w:date="2017-09-28T19:15:00Z"/>
                <w:lang w:val="en-US"/>
                <w:rPrChange w:id="5459" w:author="Borja Gonzalez" w:date="2017-09-28T19:15:00Z">
                  <w:rPr>
                    <w:ins w:id="5460" w:author="Borja Gonzalez" w:date="2017-09-28T19:15:00Z"/>
                    <w:rFonts w:ascii="Monaco" w:eastAsiaTheme="majorEastAsia" w:hAnsi="Monaco" w:cs="Monaco"/>
                    <w:color w:val="243F60" w:themeColor="accent1" w:themeShade="7F"/>
                    <w:sz w:val="32"/>
                    <w:szCs w:val="32"/>
                    <w:lang w:val="en-US"/>
                  </w:rPr>
                </w:rPrChange>
              </w:rPr>
              <w:pPrChange w:id="5461" w:author="GONZALEZ DIAZ, BORJA" w:date="2017-09-29T19:27:00Z">
                <w:pPr>
                  <w:keepNext/>
                  <w:keepLines/>
                  <w:widowControl w:val="0"/>
                  <w:autoSpaceDE w:val="0"/>
                  <w:autoSpaceDN w:val="0"/>
                  <w:adjustRightInd w:val="0"/>
                  <w:spacing w:before="200"/>
                  <w:outlineLvl w:val="4"/>
                </w:pPr>
              </w:pPrChange>
            </w:pPr>
            <w:ins w:id="5462" w:author="Borja Gonzalez" w:date="2017-09-28T19:15:00Z">
              <w:r w:rsidRPr="00A47B4C">
                <w:rPr>
                  <w:lang w:val="en-US"/>
                  <w:rPrChange w:id="5463" w:author="Borja Gonzalez" w:date="2017-09-28T19:15:00Z">
                    <w:rPr>
                      <w:rFonts w:ascii="Monaco" w:hAnsi="Monaco" w:cs="Monaco"/>
                      <w:sz w:val="32"/>
                      <w:szCs w:val="32"/>
                      <w:lang w:val="en-US"/>
                    </w:rPr>
                  </w:rPrChange>
                </w:rPr>
                <w:t xml:space="preserve">    socket</w:t>
              </w:r>
              <w:r w:rsidRPr="00A47B4C">
                <w:rPr>
                  <w:b/>
                  <w:bCs/>
                  <w:lang w:val="en-US"/>
                  <w:rPrChange w:id="5464" w:author="Borja Gonzalez" w:date="2017-09-28T19:15:00Z">
                    <w:rPr>
                      <w:rFonts w:ascii="Monaco" w:hAnsi="Monaco" w:cs="Monaco"/>
                      <w:b/>
                      <w:bCs/>
                      <w:color w:val="000000"/>
                      <w:sz w:val="32"/>
                      <w:szCs w:val="32"/>
                      <w:lang w:val="en-US"/>
                    </w:rPr>
                  </w:rPrChange>
                </w:rPr>
                <w:t>.</w:t>
              </w:r>
              <w:r w:rsidRPr="00A47B4C">
                <w:rPr>
                  <w:lang w:val="en-US"/>
                  <w:rPrChange w:id="5465" w:author="Borja Gonzalez" w:date="2017-09-28T19:15:00Z">
                    <w:rPr>
                      <w:rFonts w:ascii="Monaco" w:hAnsi="Monaco" w:cs="Monaco"/>
                      <w:color w:val="000000"/>
                      <w:sz w:val="32"/>
                      <w:szCs w:val="32"/>
                      <w:lang w:val="en-US"/>
                    </w:rPr>
                  </w:rPrChange>
                </w:rPr>
                <w:t>send</w:t>
              </w:r>
              <w:r w:rsidRPr="00A47B4C">
                <w:rPr>
                  <w:b/>
                  <w:bCs/>
                  <w:lang w:val="en-US"/>
                  <w:rPrChange w:id="5466" w:author="Borja Gonzalez" w:date="2017-09-28T19:15:00Z">
                    <w:rPr>
                      <w:rFonts w:ascii="Monaco" w:hAnsi="Monaco" w:cs="Monaco"/>
                      <w:b/>
                      <w:bCs/>
                      <w:color w:val="000000"/>
                      <w:sz w:val="32"/>
                      <w:szCs w:val="32"/>
                      <w:lang w:val="en-US"/>
                    </w:rPr>
                  </w:rPrChange>
                </w:rPr>
                <w:t>(</w:t>
              </w:r>
              <w:r w:rsidRPr="00A47B4C">
                <w:rPr>
                  <w:lang w:val="en-US"/>
                  <w:rPrChange w:id="5467" w:author="Borja Gonzalez" w:date="2017-09-28T19:15:00Z">
                    <w:rPr>
                      <w:rFonts w:ascii="Monaco" w:hAnsi="Monaco" w:cs="Monaco"/>
                      <w:color w:val="000000"/>
                      <w:sz w:val="32"/>
                      <w:szCs w:val="32"/>
                      <w:lang w:val="en-US"/>
                    </w:rPr>
                  </w:rPrChange>
                </w:rPr>
                <w:t>JSON</w:t>
              </w:r>
              <w:r w:rsidRPr="00A47B4C">
                <w:rPr>
                  <w:b/>
                  <w:bCs/>
                  <w:lang w:val="en-US"/>
                  <w:rPrChange w:id="5468" w:author="Borja Gonzalez" w:date="2017-09-28T19:15:00Z">
                    <w:rPr>
                      <w:rFonts w:ascii="Monaco" w:hAnsi="Monaco" w:cs="Monaco"/>
                      <w:b/>
                      <w:bCs/>
                      <w:color w:val="000000"/>
                      <w:sz w:val="32"/>
                      <w:szCs w:val="32"/>
                      <w:lang w:val="en-US"/>
                    </w:rPr>
                  </w:rPrChange>
                </w:rPr>
                <w:t>.</w:t>
              </w:r>
              <w:r w:rsidRPr="00A47B4C">
                <w:rPr>
                  <w:lang w:val="en-US"/>
                  <w:rPrChange w:id="5469" w:author="Borja Gonzalez" w:date="2017-09-28T19:15:00Z">
                    <w:rPr>
                      <w:rFonts w:ascii="Monaco" w:hAnsi="Monaco" w:cs="Monaco"/>
                      <w:color w:val="000000"/>
                      <w:sz w:val="32"/>
                      <w:szCs w:val="32"/>
                      <w:lang w:val="en-US"/>
                    </w:rPr>
                  </w:rPrChange>
                </w:rPr>
                <w:t>stringify</w:t>
              </w:r>
              <w:r w:rsidRPr="00A47B4C">
                <w:rPr>
                  <w:b/>
                  <w:bCs/>
                  <w:lang w:val="en-US"/>
                  <w:rPrChange w:id="5470" w:author="Borja Gonzalez" w:date="2017-09-28T19:15:00Z">
                    <w:rPr>
                      <w:rFonts w:ascii="Monaco" w:hAnsi="Monaco" w:cs="Monaco"/>
                      <w:b/>
                      <w:bCs/>
                      <w:color w:val="000000"/>
                      <w:sz w:val="32"/>
                      <w:szCs w:val="32"/>
                      <w:lang w:val="en-US"/>
                    </w:rPr>
                  </w:rPrChange>
                </w:rPr>
                <w:t>(</w:t>
              </w:r>
              <w:r w:rsidRPr="00A47B4C">
                <w:rPr>
                  <w:lang w:val="en-US"/>
                  <w:rPrChange w:id="5471" w:author="Borja Gonzalez" w:date="2017-09-28T19:15:00Z">
                    <w:rPr>
                      <w:rFonts w:ascii="Monaco" w:hAnsi="Monaco" w:cs="Monaco"/>
                      <w:color w:val="000000"/>
                      <w:sz w:val="32"/>
                      <w:szCs w:val="32"/>
                      <w:lang w:val="en-US"/>
                    </w:rPr>
                  </w:rPrChange>
                </w:rPr>
                <w:t>datos3</w:t>
              </w:r>
              <w:r w:rsidRPr="00A47B4C">
                <w:rPr>
                  <w:b/>
                  <w:bCs/>
                  <w:lang w:val="en-US"/>
                  <w:rPrChange w:id="5472"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pPr>
              <w:rPr>
                <w:ins w:id="5473" w:author="Borja Gonzalez" w:date="2017-09-28T19:15:00Z"/>
                <w:lang w:val="en-US"/>
                <w:rPrChange w:id="5474" w:author="Borja Gonzalez" w:date="2017-09-28T19:15:00Z">
                  <w:rPr>
                    <w:ins w:id="5475" w:author="Borja Gonzalez" w:date="2017-09-28T19:15:00Z"/>
                    <w:rFonts w:ascii="Monaco" w:hAnsi="Monaco" w:cs="Monaco"/>
                    <w:sz w:val="32"/>
                    <w:szCs w:val="32"/>
                    <w:lang w:val="en-US"/>
                  </w:rPr>
                </w:rPrChange>
              </w:rPr>
              <w:pPrChange w:id="5476" w:author="GONZALEZ DIAZ, BORJA" w:date="2017-09-29T19:27:00Z">
                <w:pPr>
                  <w:widowControl w:val="0"/>
                  <w:autoSpaceDE w:val="0"/>
                  <w:autoSpaceDN w:val="0"/>
                  <w:adjustRightInd w:val="0"/>
                </w:pPr>
              </w:pPrChange>
            </w:pPr>
          </w:p>
          <w:p w14:paraId="14741A1F" w14:textId="77777777" w:rsidR="00A47B4C" w:rsidRPr="00A47B4C" w:rsidRDefault="00A47B4C">
            <w:pPr>
              <w:rPr>
                <w:ins w:id="5477" w:author="Borja Gonzalez" w:date="2017-09-28T19:15:00Z"/>
                <w:lang w:val="en-US"/>
                <w:rPrChange w:id="5478" w:author="Borja Gonzalez" w:date="2017-09-28T19:15:00Z">
                  <w:rPr>
                    <w:ins w:id="5479" w:author="Borja Gonzalez" w:date="2017-09-28T19:15:00Z"/>
                    <w:rFonts w:ascii="Monaco" w:eastAsiaTheme="majorEastAsia" w:hAnsi="Monaco" w:cs="Monaco"/>
                    <w:color w:val="243F60" w:themeColor="accent1" w:themeShade="7F"/>
                    <w:sz w:val="32"/>
                    <w:szCs w:val="32"/>
                    <w:lang w:val="en-US"/>
                  </w:rPr>
                </w:rPrChange>
              </w:rPr>
              <w:pPrChange w:id="5480" w:author="GONZALEZ DIAZ, BORJA" w:date="2017-09-29T19:27:00Z">
                <w:pPr>
                  <w:keepNext/>
                  <w:keepLines/>
                  <w:widowControl w:val="0"/>
                  <w:autoSpaceDE w:val="0"/>
                  <w:autoSpaceDN w:val="0"/>
                  <w:adjustRightInd w:val="0"/>
                  <w:spacing w:before="200"/>
                  <w:outlineLvl w:val="4"/>
                </w:pPr>
              </w:pPrChange>
            </w:pPr>
            <w:ins w:id="5481" w:author="Borja Gonzalez" w:date="2017-09-28T19:15:00Z">
              <w:r w:rsidRPr="00A47B4C">
                <w:rPr>
                  <w:b/>
                  <w:bCs/>
                  <w:lang w:val="en-US"/>
                  <w:rPrChange w:id="5482"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5483"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w:t>
      </w:r>
      <w:r w:rsidR="00E62638">
        <w:lastRenderedPageBreak/>
        <w:t>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Ttulo4"/>
      </w:pPr>
      <w:r>
        <w:t>4.3.5.2.  Funcionalidad en el lado del servidor</w:t>
      </w:r>
    </w:p>
    <w:p w14:paraId="3FF8460F" w14:textId="77777777" w:rsidR="00E77CD8" w:rsidRDefault="00E77CD8" w:rsidP="009A5E2B"/>
    <w:p w14:paraId="203C6A32" w14:textId="0194EA19" w:rsidR="00A47B4C" w:rsidRDefault="00A47B4C" w:rsidP="009A5E2B">
      <w:pPr>
        <w:rPr>
          <w:ins w:id="5484" w:author="Borja Gonzalez" w:date="2017-09-28T19:16:00Z"/>
        </w:rPr>
      </w:pPr>
    </w:p>
    <w:tbl>
      <w:tblPr>
        <w:tblStyle w:val="Tablaconcuadrcula"/>
        <w:tblW w:w="0" w:type="auto"/>
        <w:tblLook w:val="04A0" w:firstRow="1" w:lastRow="0" w:firstColumn="1" w:lastColumn="0" w:noHBand="0" w:noVBand="1"/>
      </w:tblPr>
      <w:tblGrid>
        <w:gridCol w:w="8856"/>
      </w:tblGrid>
      <w:tr w:rsidR="00A47B4C" w14:paraId="154F0E49" w14:textId="77777777" w:rsidTr="00A47B4C">
        <w:trPr>
          <w:ins w:id="5485" w:author="Borja Gonzalez" w:date="2017-09-28T19:16:00Z"/>
        </w:trPr>
        <w:tc>
          <w:tcPr>
            <w:tcW w:w="8856" w:type="dxa"/>
          </w:tcPr>
          <w:p w14:paraId="2163D9A9" w14:textId="77777777" w:rsidR="00D37573" w:rsidRPr="00557475" w:rsidRDefault="00D37573">
            <w:pPr>
              <w:rPr>
                <w:ins w:id="5486" w:author="Borja Gonzalez" w:date="2017-09-28T19:16:00Z"/>
                <w:noProof/>
                <w:lang w:val="en-US"/>
              </w:rPr>
              <w:pPrChange w:id="5487" w:author="GONZALEZ DIAZ, BORJA" w:date="2017-09-29T19:27:00Z">
                <w:pPr>
                  <w:widowControl w:val="0"/>
                  <w:autoSpaceDE w:val="0"/>
                  <w:autoSpaceDN w:val="0"/>
                  <w:adjustRightInd w:val="0"/>
                </w:pPr>
              </w:pPrChange>
            </w:pPr>
            <w:ins w:id="5488" w:author="Borja Gonzalez" w:date="2017-09-28T19:16: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0EA1ED7B" w14:textId="77777777" w:rsidR="00D37573" w:rsidRPr="0079203F" w:rsidRDefault="00D37573">
            <w:pPr>
              <w:rPr>
                <w:ins w:id="5489" w:author="Borja Gonzalez" w:date="2017-09-28T19:16:00Z"/>
                <w:b/>
                <w:bCs/>
                <w:noProof/>
                <w:lang w:val="es-ES"/>
                <w:rPrChange w:id="5490" w:author="Rodrigo García" w:date="2017-09-29T10:06:00Z">
                  <w:rPr>
                    <w:ins w:id="5491" w:author="Borja Gonzalez" w:date="2017-09-28T19:16:00Z"/>
                    <w:rFonts w:ascii="Monaco" w:eastAsiaTheme="majorEastAsia" w:hAnsi="Monaco" w:cs="Monaco"/>
                    <w:b/>
                    <w:bCs/>
                    <w:noProof/>
                    <w:color w:val="000000"/>
                    <w:sz w:val="20"/>
                    <w:szCs w:val="20"/>
                    <w:lang w:val="en-US"/>
                  </w:rPr>
                </w:rPrChange>
              </w:rPr>
              <w:pPrChange w:id="5492" w:author="GONZALEZ DIAZ, BORJA" w:date="2017-09-29T19:27:00Z">
                <w:pPr>
                  <w:keepNext/>
                  <w:keepLines/>
                  <w:widowControl w:val="0"/>
                  <w:autoSpaceDE w:val="0"/>
                  <w:autoSpaceDN w:val="0"/>
                  <w:adjustRightInd w:val="0"/>
                  <w:spacing w:before="200"/>
                  <w:outlineLvl w:val="4"/>
                </w:pPr>
              </w:pPrChange>
            </w:pPr>
            <w:ins w:id="5493" w:author="Borja Gonzalez" w:date="2017-09-28T19:16:00Z">
              <w:r w:rsidRPr="00557475">
                <w:rPr>
                  <w:noProof/>
                  <w:lang w:val="en-US"/>
                </w:rPr>
                <w:t xml:space="preserve">    </w:t>
              </w:r>
              <w:r w:rsidRPr="0079203F">
                <w:rPr>
                  <w:noProof/>
                  <w:lang w:val="es-ES"/>
                  <w:rPrChange w:id="5494" w:author="Rodrigo García" w:date="2017-09-29T10:06:00Z">
                    <w:rPr>
                      <w:rFonts w:ascii="Monaco" w:hAnsi="Monaco" w:cs="Monaco"/>
                      <w:noProof/>
                      <w:color w:val="000000"/>
                      <w:sz w:val="20"/>
                      <w:szCs w:val="20"/>
                      <w:lang w:val="en-US"/>
                    </w:rPr>
                  </w:rPrChange>
                </w:rPr>
                <w:t xml:space="preserve">datos </w:t>
              </w:r>
              <w:r w:rsidRPr="0079203F">
                <w:rPr>
                  <w:b/>
                  <w:bCs/>
                  <w:noProof/>
                  <w:color w:val="CE5C00"/>
                  <w:lang w:val="es-ES"/>
                  <w:rPrChange w:id="5495" w:author="Rodrigo García" w:date="2017-09-29T10:06:00Z">
                    <w:rPr>
                      <w:rFonts w:ascii="Monaco" w:hAnsi="Monaco" w:cs="Monaco"/>
                      <w:b/>
                      <w:bCs/>
                      <w:noProof/>
                      <w:color w:val="CE5C00"/>
                      <w:sz w:val="20"/>
                      <w:szCs w:val="20"/>
                      <w:lang w:val="en-US"/>
                    </w:rPr>
                  </w:rPrChange>
                </w:rPr>
                <w:t>=</w:t>
              </w:r>
              <w:r w:rsidRPr="0079203F">
                <w:rPr>
                  <w:noProof/>
                  <w:lang w:val="es-ES"/>
                  <w:rPrChange w:id="5496" w:author="Rodrigo García" w:date="2017-09-29T10:06:00Z">
                    <w:rPr>
                      <w:rFonts w:ascii="Monaco" w:hAnsi="Monaco" w:cs="Monaco"/>
                      <w:noProof/>
                      <w:sz w:val="20"/>
                      <w:szCs w:val="20"/>
                      <w:lang w:val="en-US"/>
                    </w:rPr>
                  </w:rPrChange>
                </w:rPr>
                <w:t xml:space="preserve"> JSON</w:t>
              </w:r>
              <w:r w:rsidRPr="0079203F">
                <w:rPr>
                  <w:b/>
                  <w:bCs/>
                  <w:noProof/>
                  <w:lang w:val="es-ES"/>
                  <w:rPrChange w:id="5497" w:author="Rodrigo García" w:date="2017-09-29T10:06:00Z">
                    <w:rPr>
                      <w:rFonts w:ascii="Monaco" w:hAnsi="Monaco" w:cs="Monaco"/>
                      <w:b/>
                      <w:bCs/>
                      <w:noProof/>
                      <w:color w:val="000000"/>
                      <w:sz w:val="20"/>
                      <w:szCs w:val="20"/>
                      <w:lang w:val="en-US"/>
                    </w:rPr>
                  </w:rPrChange>
                </w:rPr>
                <w:t>.</w:t>
              </w:r>
              <w:r w:rsidRPr="0079203F">
                <w:rPr>
                  <w:noProof/>
                  <w:lang w:val="es-ES"/>
                  <w:rPrChange w:id="5498" w:author="Rodrigo García" w:date="2017-09-29T10:06:00Z">
                    <w:rPr>
                      <w:rFonts w:ascii="Monaco" w:hAnsi="Monaco" w:cs="Monaco"/>
                      <w:noProof/>
                      <w:color w:val="000000"/>
                      <w:sz w:val="20"/>
                      <w:szCs w:val="20"/>
                      <w:lang w:val="en-US"/>
                    </w:rPr>
                  </w:rPrChange>
                </w:rPr>
                <w:t>parse</w:t>
              </w:r>
              <w:r w:rsidRPr="0079203F">
                <w:rPr>
                  <w:b/>
                  <w:bCs/>
                  <w:noProof/>
                  <w:lang w:val="es-ES"/>
                  <w:rPrChange w:id="5499" w:author="Rodrigo García" w:date="2017-09-29T10:06:00Z">
                    <w:rPr>
                      <w:rFonts w:ascii="Monaco" w:hAnsi="Monaco" w:cs="Monaco"/>
                      <w:b/>
                      <w:bCs/>
                      <w:noProof/>
                      <w:color w:val="000000"/>
                      <w:sz w:val="20"/>
                      <w:szCs w:val="20"/>
                      <w:lang w:val="en-US"/>
                    </w:rPr>
                  </w:rPrChange>
                </w:rPr>
                <w:t>(</w:t>
              </w:r>
              <w:r w:rsidRPr="0079203F">
                <w:rPr>
                  <w:noProof/>
                  <w:lang w:val="es-ES"/>
                  <w:rPrChange w:id="5500" w:author="Rodrigo García" w:date="2017-09-29T10:06:00Z">
                    <w:rPr>
                      <w:rFonts w:ascii="Monaco" w:hAnsi="Monaco" w:cs="Monaco"/>
                      <w:noProof/>
                      <w:color w:val="000000"/>
                      <w:sz w:val="20"/>
                      <w:szCs w:val="20"/>
                      <w:lang w:val="en-US"/>
                    </w:rPr>
                  </w:rPrChange>
                </w:rPr>
                <w:t>info</w:t>
              </w:r>
              <w:r w:rsidRPr="0079203F">
                <w:rPr>
                  <w:b/>
                  <w:bCs/>
                  <w:noProof/>
                  <w:lang w:val="es-ES"/>
                  <w:rPrChange w:id="5501" w:author="Rodrigo García" w:date="2017-09-29T10:06:00Z">
                    <w:rPr>
                      <w:rFonts w:ascii="Monaco" w:hAnsi="Monaco" w:cs="Monaco"/>
                      <w:b/>
                      <w:bCs/>
                      <w:noProof/>
                      <w:color w:val="000000"/>
                      <w:sz w:val="20"/>
                      <w:szCs w:val="20"/>
                      <w:lang w:val="en-US"/>
                    </w:rPr>
                  </w:rPrChange>
                </w:rPr>
                <w:t>);</w:t>
              </w:r>
            </w:ins>
          </w:p>
          <w:p w14:paraId="06270127" w14:textId="77777777" w:rsidR="00D37573" w:rsidRPr="0079203F" w:rsidRDefault="00D37573">
            <w:pPr>
              <w:rPr>
                <w:ins w:id="5502" w:author="Borja Gonzalez" w:date="2017-09-28T19:16:00Z"/>
                <w:b/>
                <w:bCs/>
                <w:color w:val="204A87"/>
                <w:lang w:val="es-ES"/>
                <w:rPrChange w:id="5503" w:author="Rodrigo García" w:date="2017-09-29T10:06:00Z">
                  <w:rPr>
                    <w:ins w:id="5504" w:author="Borja Gonzalez" w:date="2017-09-28T19:16:00Z"/>
                    <w:rFonts w:ascii="Monaco" w:hAnsi="Monaco" w:cs="Monaco"/>
                    <w:b/>
                    <w:bCs/>
                    <w:color w:val="204A87"/>
                    <w:sz w:val="20"/>
                    <w:szCs w:val="20"/>
                    <w:lang w:val="en-US"/>
                  </w:rPr>
                </w:rPrChange>
              </w:rPr>
              <w:pPrChange w:id="5505" w:author="GONZALEZ DIAZ, BORJA" w:date="2017-09-29T19:27:00Z">
                <w:pPr>
                  <w:widowControl w:val="0"/>
                  <w:autoSpaceDE w:val="0"/>
                  <w:autoSpaceDN w:val="0"/>
                  <w:adjustRightInd w:val="0"/>
                </w:pPr>
              </w:pPrChange>
            </w:pPr>
          </w:p>
          <w:p w14:paraId="45DD35C4" w14:textId="77777777" w:rsidR="00A47B4C" w:rsidRPr="0079203F" w:rsidRDefault="00A47B4C">
            <w:pPr>
              <w:rPr>
                <w:ins w:id="5506" w:author="Borja Gonzalez" w:date="2017-09-28T19:16:00Z"/>
                <w:lang w:val="es-ES"/>
                <w:rPrChange w:id="5507" w:author="Rodrigo García" w:date="2017-09-29T10:06:00Z">
                  <w:rPr>
                    <w:ins w:id="5508" w:author="Borja Gonzalez" w:date="2017-09-28T19:16:00Z"/>
                    <w:rFonts w:ascii="Monaco" w:eastAsiaTheme="majorEastAsia" w:hAnsi="Monaco" w:cs="Monaco"/>
                    <w:color w:val="243F60" w:themeColor="accent1" w:themeShade="7F"/>
                    <w:sz w:val="32"/>
                    <w:szCs w:val="32"/>
                    <w:lang w:val="en-US"/>
                  </w:rPr>
                </w:rPrChange>
              </w:rPr>
              <w:pPrChange w:id="5509" w:author="GONZALEZ DIAZ, BORJA" w:date="2017-09-29T19:27:00Z">
                <w:pPr>
                  <w:keepNext/>
                  <w:keepLines/>
                  <w:widowControl w:val="0"/>
                  <w:autoSpaceDE w:val="0"/>
                  <w:autoSpaceDN w:val="0"/>
                  <w:adjustRightInd w:val="0"/>
                  <w:spacing w:before="200"/>
                  <w:outlineLvl w:val="4"/>
                </w:pPr>
              </w:pPrChange>
            </w:pPr>
            <w:ins w:id="5510" w:author="Borja Gonzalez" w:date="2017-09-28T19:16:00Z">
              <w:r w:rsidRPr="0079203F">
                <w:rPr>
                  <w:b/>
                  <w:bCs/>
                  <w:color w:val="204A87"/>
                  <w:lang w:val="es-ES"/>
                  <w:rPrChange w:id="5511" w:author="Rodrigo García" w:date="2017-09-29T10:06:00Z">
                    <w:rPr>
                      <w:rFonts w:ascii="Monaco" w:hAnsi="Monaco" w:cs="Monaco"/>
                      <w:b/>
                      <w:bCs/>
                      <w:color w:val="204A87"/>
                      <w:sz w:val="32"/>
                      <w:szCs w:val="32"/>
                      <w:lang w:val="en-US"/>
                    </w:rPr>
                  </w:rPrChange>
                </w:rPr>
                <w:t>if</w:t>
              </w:r>
              <w:r w:rsidRPr="0079203F">
                <w:rPr>
                  <w:b/>
                  <w:bCs/>
                  <w:lang w:val="es-ES"/>
                  <w:rPrChange w:id="5512" w:author="Rodrigo García" w:date="2017-09-29T10:06:00Z">
                    <w:rPr>
                      <w:rFonts w:ascii="Monaco" w:hAnsi="Monaco" w:cs="Monaco"/>
                      <w:b/>
                      <w:bCs/>
                      <w:color w:val="000000"/>
                      <w:sz w:val="32"/>
                      <w:szCs w:val="32"/>
                      <w:lang w:val="en-US"/>
                    </w:rPr>
                  </w:rPrChange>
                </w:rPr>
                <w:t>(</w:t>
              </w:r>
              <w:r w:rsidRPr="0079203F">
                <w:rPr>
                  <w:lang w:val="es-ES"/>
                  <w:rPrChange w:id="5513" w:author="Rodrigo García" w:date="2017-09-29T10:06:00Z">
                    <w:rPr>
                      <w:rFonts w:ascii="Monaco" w:hAnsi="Monaco" w:cs="Monaco"/>
                      <w:color w:val="000000"/>
                      <w:sz w:val="32"/>
                      <w:szCs w:val="32"/>
                      <w:lang w:val="en-US"/>
                    </w:rPr>
                  </w:rPrChange>
                </w:rPr>
                <w:t>datos</w:t>
              </w:r>
              <w:r w:rsidRPr="0079203F">
                <w:rPr>
                  <w:b/>
                  <w:bCs/>
                  <w:lang w:val="es-ES"/>
                  <w:rPrChange w:id="5514" w:author="Rodrigo García" w:date="2017-09-29T10:06:00Z">
                    <w:rPr>
                      <w:rFonts w:ascii="Monaco" w:hAnsi="Monaco" w:cs="Monaco"/>
                      <w:b/>
                      <w:bCs/>
                      <w:color w:val="000000"/>
                      <w:sz w:val="32"/>
                      <w:szCs w:val="32"/>
                      <w:lang w:val="en-US"/>
                    </w:rPr>
                  </w:rPrChange>
                </w:rPr>
                <w:t>.</w:t>
              </w:r>
              <w:r w:rsidRPr="0079203F">
                <w:rPr>
                  <w:lang w:val="es-ES"/>
                  <w:rPrChange w:id="5515" w:author="Rodrigo García" w:date="2017-09-29T10:06:00Z">
                    <w:rPr>
                      <w:rFonts w:ascii="Monaco" w:hAnsi="Monaco" w:cs="Monaco"/>
                      <w:color w:val="000000"/>
                      <w:sz w:val="32"/>
                      <w:szCs w:val="32"/>
                      <w:lang w:val="en-US"/>
                    </w:rPr>
                  </w:rPrChange>
                </w:rPr>
                <w:t xml:space="preserve">operacion </w:t>
              </w:r>
              <w:r w:rsidRPr="0079203F">
                <w:rPr>
                  <w:b/>
                  <w:bCs/>
                  <w:color w:val="CE5C00"/>
                  <w:lang w:val="es-ES"/>
                  <w:rPrChange w:id="5516" w:author="Rodrigo García" w:date="2017-09-29T10:06:00Z">
                    <w:rPr>
                      <w:rFonts w:ascii="Monaco" w:hAnsi="Monaco" w:cs="Monaco"/>
                      <w:b/>
                      <w:bCs/>
                      <w:color w:val="CE5C00"/>
                      <w:sz w:val="32"/>
                      <w:szCs w:val="32"/>
                      <w:lang w:val="en-US"/>
                    </w:rPr>
                  </w:rPrChange>
                </w:rPr>
                <w:t>==</w:t>
              </w:r>
              <w:r w:rsidRPr="0079203F">
                <w:rPr>
                  <w:lang w:val="es-ES"/>
                  <w:rPrChange w:id="5517" w:author="Rodrigo García" w:date="2017-09-29T10:06:00Z">
                    <w:rPr>
                      <w:rFonts w:ascii="Monaco" w:hAnsi="Monaco" w:cs="Monaco"/>
                      <w:sz w:val="32"/>
                      <w:szCs w:val="32"/>
                      <w:lang w:val="en-US"/>
                    </w:rPr>
                  </w:rPrChange>
                </w:rPr>
                <w:t xml:space="preserve"> </w:t>
              </w:r>
              <w:r w:rsidRPr="0079203F">
                <w:rPr>
                  <w:color w:val="4E9A06"/>
                  <w:lang w:val="es-ES"/>
                  <w:rPrChange w:id="5518" w:author="Rodrigo García" w:date="2017-09-29T10:06:00Z">
                    <w:rPr>
                      <w:rFonts w:ascii="Monaco" w:hAnsi="Monaco" w:cs="Monaco"/>
                      <w:color w:val="4E9A06"/>
                      <w:sz w:val="32"/>
                      <w:szCs w:val="32"/>
                      <w:lang w:val="en-US"/>
                    </w:rPr>
                  </w:rPrChange>
                </w:rPr>
                <w:t>"Añadir datos de paciente"</w:t>
              </w:r>
              <w:r w:rsidRPr="0079203F">
                <w:rPr>
                  <w:b/>
                  <w:bCs/>
                  <w:lang w:val="es-ES"/>
                  <w:rPrChange w:id="5519" w:author="Rodrigo García" w:date="2017-09-29T10:06:00Z">
                    <w:rPr>
                      <w:rFonts w:ascii="Monaco" w:hAnsi="Monaco" w:cs="Monaco"/>
                      <w:b/>
                      <w:bCs/>
                      <w:color w:val="000000"/>
                      <w:sz w:val="32"/>
                      <w:szCs w:val="32"/>
                      <w:lang w:val="en-US"/>
                    </w:rPr>
                  </w:rPrChange>
                </w:rPr>
                <w:t>){</w:t>
              </w:r>
            </w:ins>
          </w:p>
          <w:p w14:paraId="52648B0D" w14:textId="77777777" w:rsidR="00A47B4C" w:rsidRPr="0079203F" w:rsidRDefault="00A47B4C">
            <w:pPr>
              <w:rPr>
                <w:ins w:id="5520" w:author="Borja Gonzalez" w:date="2017-09-28T19:16:00Z"/>
                <w:lang w:val="es-ES"/>
                <w:rPrChange w:id="5521" w:author="Rodrigo García" w:date="2017-09-29T10:06:00Z">
                  <w:rPr>
                    <w:ins w:id="5522" w:author="Borja Gonzalez" w:date="2017-09-28T19:16:00Z"/>
                    <w:rFonts w:ascii="Monaco" w:eastAsiaTheme="majorEastAsia" w:hAnsi="Monaco" w:cs="Monaco"/>
                    <w:color w:val="243F60" w:themeColor="accent1" w:themeShade="7F"/>
                    <w:sz w:val="32"/>
                    <w:szCs w:val="32"/>
                    <w:lang w:val="en-US"/>
                  </w:rPr>
                </w:rPrChange>
              </w:rPr>
              <w:pPrChange w:id="5523" w:author="GONZALEZ DIAZ, BORJA" w:date="2017-09-29T19:27:00Z">
                <w:pPr>
                  <w:keepNext/>
                  <w:keepLines/>
                  <w:widowControl w:val="0"/>
                  <w:autoSpaceDE w:val="0"/>
                  <w:autoSpaceDN w:val="0"/>
                  <w:adjustRightInd w:val="0"/>
                  <w:spacing w:before="200"/>
                  <w:outlineLvl w:val="4"/>
                </w:pPr>
              </w:pPrChange>
            </w:pPr>
            <w:ins w:id="5524" w:author="Borja Gonzalez" w:date="2017-09-28T19:16:00Z">
              <w:r w:rsidRPr="0079203F">
                <w:rPr>
                  <w:lang w:val="es-ES"/>
                  <w:rPrChange w:id="5525" w:author="Rodrigo García" w:date="2017-09-29T10:06:00Z">
                    <w:rPr>
                      <w:rFonts w:ascii="Monaco" w:hAnsi="Monaco" w:cs="Monaco"/>
                      <w:sz w:val="32"/>
                      <w:szCs w:val="32"/>
                      <w:lang w:val="en-US"/>
                    </w:rPr>
                  </w:rPrChange>
                </w:rPr>
                <w:t xml:space="preserve">    console</w:t>
              </w:r>
              <w:r w:rsidRPr="0079203F">
                <w:rPr>
                  <w:b/>
                  <w:bCs/>
                  <w:lang w:val="es-ES"/>
                  <w:rPrChange w:id="5526" w:author="Rodrigo García" w:date="2017-09-29T10:06:00Z">
                    <w:rPr>
                      <w:rFonts w:ascii="Monaco" w:hAnsi="Monaco" w:cs="Monaco"/>
                      <w:b/>
                      <w:bCs/>
                      <w:color w:val="000000"/>
                      <w:sz w:val="32"/>
                      <w:szCs w:val="32"/>
                      <w:lang w:val="en-US"/>
                    </w:rPr>
                  </w:rPrChange>
                </w:rPr>
                <w:t>.</w:t>
              </w:r>
              <w:r w:rsidRPr="0079203F">
                <w:rPr>
                  <w:lang w:val="es-ES"/>
                  <w:rPrChange w:id="5527" w:author="Rodrigo García" w:date="2017-09-29T10:06:00Z">
                    <w:rPr>
                      <w:rFonts w:ascii="Monaco" w:hAnsi="Monaco" w:cs="Monaco"/>
                      <w:color w:val="000000"/>
                      <w:sz w:val="32"/>
                      <w:szCs w:val="32"/>
                      <w:lang w:val="en-US"/>
                    </w:rPr>
                  </w:rPrChange>
                </w:rPr>
                <w:t>log</w:t>
              </w:r>
              <w:r w:rsidRPr="0079203F">
                <w:rPr>
                  <w:b/>
                  <w:bCs/>
                  <w:lang w:val="es-ES"/>
                  <w:rPrChange w:id="5528" w:author="Rodrigo García" w:date="2017-09-29T10:06:00Z">
                    <w:rPr>
                      <w:rFonts w:ascii="Monaco" w:hAnsi="Monaco" w:cs="Monaco"/>
                      <w:b/>
                      <w:bCs/>
                      <w:color w:val="000000"/>
                      <w:sz w:val="32"/>
                      <w:szCs w:val="32"/>
                      <w:lang w:val="en-US"/>
                    </w:rPr>
                  </w:rPrChange>
                </w:rPr>
                <w:t>(</w:t>
              </w:r>
              <w:r w:rsidRPr="0079203F">
                <w:rPr>
                  <w:color w:val="4E9A06"/>
                  <w:lang w:val="es-ES"/>
                  <w:rPrChange w:id="5529" w:author="Rodrigo García" w:date="2017-09-29T10:06:00Z">
                    <w:rPr>
                      <w:rFonts w:ascii="Monaco" w:hAnsi="Monaco" w:cs="Monaco"/>
                      <w:color w:val="4E9A06"/>
                      <w:sz w:val="32"/>
                      <w:szCs w:val="32"/>
                      <w:lang w:val="en-US"/>
                    </w:rPr>
                  </w:rPrChange>
                </w:rPr>
                <w:t>"Paciente a añadir: "</w:t>
              </w:r>
              <w:r w:rsidRPr="0079203F">
                <w:rPr>
                  <w:b/>
                  <w:bCs/>
                  <w:color w:val="CE5C00"/>
                  <w:lang w:val="es-ES"/>
                  <w:rPrChange w:id="5530" w:author="Rodrigo García" w:date="2017-09-29T10:06:00Z">
                    <w:rPr>
                      <w:rFonts w:ascii="Monaco" w:hAnsi="Monaco" w:cs="Monaco"/>
                      <w:b/>
                      <w:bCs/>
                      <w:color w:val="CE5C00"/>
                      <w:sz w:val="32"/>
                      <w:szCs w:val="32"/>
                      <w:lang w:val="en-US"/>
                    </w:rPr>
                  </w:rPrChange>
                </w:rPr>
                <w:t>+</w:t>
              </w:r>
              <w:r w:rsidRPr="0079203F">
                <w:rPr>
                  <w:lang w:val="es-ES"/>
                  <w:rPrChange w:id="5531" w:author="Rodrigo García" w:date="2017-09-29T10:06:00Z">
                    <w:rPr>
                      <w:rFonts w:ascii="Monaco" w:hAnsi="Monaco" w:cs="Monaco"/>
                      <w:color w:val="000000"/>
                      <w:sz w:val="32"/>
                      <w:szCs w:val="32"/>
                      <w:lang w:val="en-US"/>
                    </w:rPr>
                  </w:rPrChange>
                </w:rPr>
                <w:t>datos</w:t>
              </w:r>
              <w:r w:rsidRPr="0079203F">
                <w:rPr>
                  <w:b/>
                  <w:bCs/>
                  <w:lang w:val="es-ES"/>
                  <w:rPrChange w:id="5532" w:author="Rodrigo García" w:date="2017-09-29T10:06:00Z">
                    <w:rPr>
                      <w:rFonts w:ascii="Monaco" w:hAnsi="Monaco" w:cs="Monaco"/>
                      <w:b/>
                      <w:bCs/>
                      <w:color w:val="000000"/>
                      <w:sz w:val="32"/>
                      <w:szCs w:val="32"/>
                      <w:lang w:val="en-US"/>
                    </w:rPr>
                  </w:rPrChange>
                </w:rPr>
                <w:t>.</w:t>
              </w:r>
              <w:r w:rsidRPr="0079203F">
                <w:rPr>
                  <w:lang w:val="es-ES"/>
                  <w:rPrChange w:id="5533" w:author="Rodrigo García" w:date="2017-09-29T10:06:00Z">
                    <w:rPr>
                      <w:rFonts w:ascii="Monaco" w:hAnsi="Monaco" w:cs="Monaco"/>
                      <w:color w:val="000000"/>
                      <w:sz w:val="32"/>
                      <w:szCs w:val="32"/>
                      <w:lang w:val="en-US"/>
                    </w:rPr>
                  </w:rPrChange>
                </w:rPr>
                <w:t>n</w:t>
              </w:r>
              <w:r w:rsidRPr="0079203F">
                <w:rPr>
                  <w:b/>
                  <w:bCs/>
                  <w:lang w:val="es-ES"/>
                  <w:rPrChange w:id="5534" w:author="Rodrigo García" w:date="2017-09-29T10:06:00Z">
                    <w:rPr>
                      <w:rFonts w:ascii="Monaco" w:hAnsi="Monaco" w:cs="Monaco"/>
                      <w:b/>
                      <w:bCs/>
                      <w:color w:val="000000"/>
                      <w:sz w:val="32"/>
                      <w:szCs w:val="32"/>
                      <w:lang w:val="en-US"/>
                    </w:rPr>
                  </w:rPrChange>
                </w:rPr>
                <w:t>);</w:t>
              </w:r>
            </w:ins>
          </w:p>
          <w:p w14:paraId="76374C4F" w14:textId="77777777" w:rsidR="00A47B4C" w:rsidRPr="0079203F" w:rsidRDefault="00A47B4C">
            <w:pPr>
              <w:rPr>
                <w:ins w:id="5535" w:author="Borja Gonzalez" w:date="2017-09-28T19:16:00Z"/>
                <w:lang w:val="es-ES"/>
                <w:rPrChange w:id="5536" w:author="Rodrigo García" w:date="2017-09-29T10:06:00Z">
                  <w:rPr>
                    <w:ins w:id="5537" w:author="Borja Gonzalez" w:date="2017-09-28T19:16:00Z"/>
                    <w:rFonts w:ascii="Monaco" w:hAnsi="Monaco" w:cs="Monaco"/>
                    <w:sz w:val="32"/>
                    <w:szCs w:val="32"/>
                    <w:lang w:val="en-US"/>
                  </w:rPr>
                </w:rPrChange>
              </w:rPr>
              <w:pPrChange w:id="5538" w:author="GONZALEZ DIAZ, BORJA" w:date="2017-09-29T19:27:00Z">
                <w:pPr>
                  <w:widowControl w:val="0"/>
                  <w:autoSpaceDE w:val="0"/>
                  <w:autoSpaceDN w:val="0"/>
                  <w:adjustRightInd w:val="0"/>
                </w:pPr>
              </w:pPrChange>
            </w:pPr>
          </w:p>
          <w:p w14:paraId="427763B1" w14:textId="77777777" w:rsidR="00A47B4C" w:rsidRPr="00A47B4C" w:rsidRDefault="00A47B4C">
            <w:pPr>
              <w:rPr>
                <w:ins w:id="5539" w:author="Borja Gonzalez" w:date="2017-09-28T19:16:00Z"/>
                <w:lang w:val="en-US"/>
                <w:rPrChange w:id="5540" w:author="Borja Gonzalez" w:date="2017-09-28T19:16:00Z">
                  <w:rPr>
                    <w:ins w:id="5541" w:author="Borja Gonzalez" w:date="2017-09-28T19:16:00Z"/>
                    <w:rFonts w:ascii="Monaco" w:eastAsiaTheme="majorEastAsia" w:hAnsi="Monaco" w:cs="Monaco"/>
                    <w:color w:val="243F60" w:themeColor="accent1" w:themeShade="7F"/>
                    <w:sz w:val="32"/>
                    <w:szCs w:val="32"/>
                    <w:lang w:val="en-US"/>
                  </w:rPr>
                </w:rPrChange>
              </w:rPr>
              <w:pPrChange w:id="5542" w:author="GONZALEZ DIAZ, BORJA" w:date="2017-09-29T19:27:00Z">
                <w:pPr>
                  <w:keepNext/>
                  <w:keepLines/>
                  <w:widowControl w:val="0"/>
                  <w:autoSpaceDE w:val="0"/>
                  <w:autoSpaceDN w:val="0"/>
                  <w:adjustRightInd w:val="0"/>
                  <w:spacing w:before="200"/>
                  <w:outlineLvl w:val="4"/>
                </w:pPr>
              </w:pPrChange>
            </w:pPr>
            <w:ins w:id="5543" w:author="Borja Gonzalez" w:date="2017-09-28T19:16:00Z">
              <w:r w:rsidRPr="0079203F">
                <w:rPr>
                  <w:lang w:val="es-ES"/>
                  <w:rPrChange w:id="5544" w:author="Rodrigo García" w:date="2017-09-29T10:06:00Z">
                    <w:rPr>
                      <w:rFonts w:ascii="Monaco" w:hAnsi="Monaco" w:cs="Monaco"/>
                      <w:sz w:val="32"/>
                      <w:szCs w:val="32"/>
                      <w:lang w:val="en-US"/>
                    </w:rPr>
                  </w:rPrChange>
                </w:rPr>
                <w:t xml:space="preserve">    </w:t>
              </w:r>
              <w:r w:rsidRPr="00A47B4C">
                <w:rPr>
                  <w:b/>
                  <w:bCs/>
                  <w:color w:val="204A87"/>
                  <w:lang w:val="en-US"/>
                  <w:rPrChange w:id="5545" w:author="Borja Gonzalez" w:date="2017-09-28T19:16:00Z">
                    <w:rPr>
                      <w:rFonts w:ascii="Monaco" w:hAnsi="Monaco" w:cs="Monaco"/>
                      <w:b/>
                      <w:bCs/>
                      <w:color w:val="204A87"/>
                      <w:sz w:val="32"/>
                      <w:szCs w:val="32"/>
                      <w:lang w:val="en-US"/>
                    </w:rPr>
                  </w:rPrChange>
                </w:rPr>
                <w:t>var</w:t>
              </w:r>
              <w:r w:rsidRPr="00A47B4C">
                <w:rPr>
                  <w:lang w:val="en-US"/>
                  <w:rPrChange w:id="5546" w:author="Borja Gonzalez" w:date="2017-09-28T19:16:00Z">
                    <w:rPr>
                      <w:rFonts w:ascii="Monaco" w:hAnsi="Monaco" w:cs="Monaco"/>
                      <w:sz w:val="32"/>
                      <w:szCs w:val="32"/>
                      <w:lang w:val="en-US"/>
                    </w:rPr>
                  </w:rPrChange>
                </w:rPr>
                <w:t xml:space="preserve"> filebuffer </w:t>
              </w:r>
              <w:r w:rsidRPr="00A47B4C">
                <w:rPr>
                  <w:b/>
                  <w:bCs/>
                  <w:color w:val="CE5C00"/>
                  <w:lang w:val="en-US"/>
                  <w:rPrChange w:id="5547" w:author="Borja Gonzalez" w:date="2017-09-28T19:16:00Z">
                    <w:rPr>
                      <w:rFonts w:ascii="Monaco" w:hAnsi="Monaco" w:cs="Monaco"/>
                      <w:b/>
                      <w:bCs/>
                      <w:color w:val="CE5C00"/>
                      <w:sz w:val="32"/>
                      <w:szCs w:val="32"/>
                      <w:lang w:val="en-US"/>
                    </w:rPr>
                  </w:rPrChange>
                </w:rPr>
                <w:t>=</w:t>
              </w:r>
              <w:r w:rsidRPr="00A47B4C">
                <w:rPr>
                  <w:lang w:val="en-US"/>
                  <w:rPrChange w:id="5548" w:author="Borja Gonzalez" w:date="2017-09-28T19:16:00Z">
                    <w:rPr>
                      <w:rFonts w:ascii="Monaco" w:hAnsi="Monaco" w:cs="Monaco"/>
                      <w:sz w:val="32"/>
                      <w:szCs w:val="32"/>
                      <w:lang w:val="en-US"/>
                    </w:rPr>
                  </w:rPrChange>
                </w:rPr>
                <w:t xml:space="preserve"> fs</w:t>
              </w:r>
              <w:r w:rsidRPr="00A47B4C">
                <w:rPr>
                  <w:b/>
                  <w:bCs/>
                  <w:lang w:val="en-US"/>
                  <w:rPrChange w:id="5549" w:author="Borja Gonzalez" w:date="2017-09-28T19:16:00Z">
                    <w:rPr>
                      <w:rFonts w:ascii="Monaco" w:hAnsi="Monaco" w:cs="Monaco"/>
                      <w:b/>
                      <w:bCs/>
                      <w:color w:val="000000"/>
                      <w:sz w:val="32"/>
                      <w:szCs w:val="32"/>
                      <w:lang w:val="en-US"/>
                    </w:rPr>
                  </w:rPrChange>
                </w:rPr>
                <w:t>.</w:t>
              </w:r>
              <w:r w:rsidRPr="00A47B4C">
                <w:rPr>
                  <w:lang w:val="en-US"/>
                  <w:rPrChange w:id="5550" w:author="Borja Gonzalez" w:date="2017-09-28T19:16:00Z">
                    <w:rPr>
                      <w:rFonts w:ascii="Monaco" w:hAnsi="Monaco" w:cs="Monaco"/>
                      <w:color w:val="000000"/>
                      <w:sz w:val="32"/>
                      <w:szCs w:val="32"/>
                      <w:lang w:val="en-US"/>
                    </w:rPr>
                  </w:rPrChange>
                </w:rPr>
                <w:t>readFileSync</w:t>
              </w:r>
              <w:r w:rsidRPr="00A47B4C">
                <w:rPr>
                  <w:b/>
                  <w:bCs/>
                  <w:lang w:val="en-US"/>
                  <w:rPrChange w:id="5551" w:author="Borja Gonzalez" w:date="2017-09-28T19:16:00Z">
                    <w:rPr>
                      <w:rFonts w:ascii="Monaco" w:hAnsi="Monaco" w:cs="Monaco"/>
                      <w:b/>
                      <w:bCs/>
                      <w:color w:val="000000"/>
                      <w:sz w:val="32"/>
                      <w:szCs w:val="32"/>
                      <w:lang w:val="en-US"/>
                    </w:rPr>
                  </w:rPrChange>
                </w:rPr>
                <w:t>(</w:t>
              </w:r>
              <w:r w:rsidRPr="00A47B4C">
                <w:rPr>
                  <w:color w:val="4E9A06"/>
                  <w:lang w:val="en-US"/>
                  <w:rPrChange w:id="5552" w:author="Borja Gonzalez" w:date="2017-09-28T19:16:00Z">
                    <w:rPr>
                      <w:rFonts w:ascii="Monaco" w:hAnsi="Monaco" w:cs="Monaco"/>
                      <w:color w:val="4E9A06"/>
                      <w:sz w:val="32"/>
                      <w:szCs w:val="32"/>
                      <w:lang w:val="en-US"/>
                    </w:rPr>
                  </w:rPrChange>
                </w:rPr>
                <w:t>'./Pacientes_DB.db'</w:t>
              </w:r>
              <w:r w:rsidRPr="00A47B4C">
                <w:rPr>
                  <w:b/>
                  <w:bCs/>
                  <w:lang w:val="en-US"/>
                  <w:rPrChange w:id="5553"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pPr>
              <w:rPr>
                <w:ins w:id="5554" w:author="Borja Gonzalez" w:date="2017-09-28T19:16:00Z"/>
                <w:lang w:val="en-US"/>
                <w:rPrChange w:id="5555" w:author="Borja Gonzalez" w:date="2017-09-28T19:16:00Z">
                  <w:rPr>
                    <w:ins w:id="5556" w:author="Borja Gonzalez" w:date="2017-09-28T19:16:00Z"/>
                    <w:rFonts w:ascii="Monaco" w:hAnsi="Monaco" w:cs="Monaco"/>
                    <w:sz w:val="32"/>
                    <w:szCs w:val="32"/>
                    <w:lang w:val="en-US"/>
                  </w:rPr>
                </w:rPrChange>
              </w:rPr>
              <w:pPrChange w:id="5557" w:author="GONZALEZ DIAZ, BORJA" w:date="2017-09-29T19:27:00Z">
                <w:pPr>
                  <w:widowControl w:val="0"/>
                  <w:autoSpaceDE w:val="0"/>
                  <w:autoSpaceDN w:val="0"/>
                  <w:adjustRightInd w:val="0"/>
                </w:pPr>
              </w:pPrChange>
            </w:pPr>
          </w:p>
          <w:p w14:paraId="00F55772" w14:textId="77777777" w:rsidR="00A47B4C" w:rsidRPr="00A47B4C" w:rsidRDefault="00A47B4C">
            <w:pPr>
              <w:rPr>
                <w:ins w:id="5558" w:author="Borja Gonzalez" w:date="2017-09-28T19:16:00Z"/>
                <w:lang w:val="en-US"/>
                <w:rPrChange w:id="5559" w:author="Borja Gonzalez" w:date="2017-09-28T19:16:00Z">
                  <w:rPr>
                    <w:ins w:id="5560" w:author="Borja Gonzalez" w:date="2017-09-28T19:16:00Z"/>
                    <w:rFonts w:ascii="Monaco" w:eastAsiaTheme="majorEastAsia" w:hAnsi="Monaco" w:cs="Monaco"/>
                    <w:color w:val="243F60" w:themeColor="accent1" w:themeShade="7F"/>
                    <w:sz w:val="32"/>
                    <w:szCs w:val="32"/>
                    <w:lang w:val="en-US"/>
                  </w:rPr>
                </w:rPrChange>
              </w:rPr>
              <w:pPrChange w:id="5561" w:author="GONZALEZ DIAZ, BORJA" w:date="2017-09-29T19:27:00Z">
                <w:pPr>
                  <w:keepNext/>
                  <w:keepLines/>
                  <w:widowControl w:val="0"/>
                  <w:autoSpaceDE w:val="0"/>
                  <w:autoSpaceDN w:val="0"/>
                  <w:adjustRightInd w:val="0"/>
                  <w:spacing w:before="200"/>
                  <w:outlineLvl w:val="4"/>
                </w:pPr>
              </w:pPrChange>
            </w:pPr>
            <w:ins w:id="5562" w:author="Borja Gonzalez" w:date="2017-09-28T19:16:00Z">
              <w:r w:rsidRPr="00A47B4C">
                <w:rPr>
                  <w:lang w:val="en-US"/>
                  <w:rPrChange w:id="5563" w:author="Borja Gonzalez" w:date="2017-09-28T19:16:00Z">
                    <w:rPr>
                      <w:rFonts w:ascii="Monaco" w:hAnsi="Monaco" w:cs="Monaco"/>
                      <w:sz w:val="32"/>
                      <w:szCs w:val="32"/>
                      <w:lang w:val="en-US"/>
                    </w:rPr>
                  </w:rPrChange>
                </w:rPr>
                <w:t xml:space="preserve">    </w:t>
              </w:r>
              <w:r w:rsidRPr="00A47B4C">
                <w:rPr>
                  <w:b/>
                  <w:bCs/>
                  <w:color w:val="204A87"/>
                  <w:lang w:val="en-US"/>
                  <w:rPrChange w:id="5564" w:author="Borja Gonzalez" w:date="2017-09-28T19:16:00Z">
                    <w:rPr>
                      <w:rFonts w:ascii="Monaco" w:hAnsi="Monaco" w:cs="Monaco"/>
                      <w:b/>
                      <w:bCs/>
                      <w:color w:val="204A87"/>
                      <w:sz w:val="32"/>
                      <w:szCs w:val="32"/>
                      <w:lang w:val="en-US"/>
                    </w:rPr>
                  </w:rPrChange>
                </w:rPr>
                <w:t>var</w:t>
              </w:r>
              <w:r w:rsidRPr="00A47B4C">
                <w:rPr>
                  <w:lang w:val="en-US"/>
                  <w:rPrChange w:id="5565" w:author="Borja Gonzalez" w:date="2017-09-28T19:16:00Z">
                    <w:rPr>
                      <w:rFonts w:ascii="Monaco" w:hAnsi="Monaco" w:cs="Monaco"/>
                      <w:sz w:val="32"/>
                      <w:szCs w:val="32"/>
                      <w:lang w:val="en-US"/>
                    </w:rPr>
                  </w:rPrChange>
                </w:rPr>
                <w:t xml:space="preserve"> db </w:t>
              </w:r>
              <w:r w:rsidRPr="00A47B4C">
                <w:rPr>
                  <w:b/>
                  <w:bCs/>
                  <w:color w:val="CE5C00"/>
                  <w:lang w:val="en-US"/>
                  <w:rPrChange w:id="5566" w:author="Borja Gonzalez" w:date="2017-09-28T19:16:00Z">
                    <w:rPr>
                      <w:rFonts w:ascii="Monaco" w:hAnsi="Monaco" w:cs="Monaco"/>
                      <w:b/>
                      <w:bCs/>
                      <w:color w:val="CE5C00"/>
                      <w:sz w:val="32"/>
                      <w:szCs w:val="32"/>
                      <w:lang w:val="en-US"/>
                    </w:rPr>
                  </w:rPrChange>
                </w:rPr>
                <w:t>=</w:t>
              </w:r>
              <w:r w:rsidRPr="00A47B4C">
                <w:rPr>
                  <w:lang w:val="en-US"/>
                  <w:rPrChange w:id="5567" w:author="Borja Gonzalez" w:date="2017-09-28T19:16:00Z">
                    <w:rPr>
                      <w:rFonts w:ascii="Monaco" w:hAnsi="Monaco" w:cs="Monaco"/>
                      <w:sz w:val="32"/>
                      <w:szCs w:val="32"/>
                      <w:lang w:val="en-US"/>
                    </w:rPr>
                  </w:rPrChange>
                </w:rPr>
                <w:t xml:space="preserve"> </w:t>
              </w:r>
              <w:r w:rsidRPr="00A47B4C">
                <w:rPr>
                  <w:b/>
                  <w:bCs/>
                  <w:color w:val="204A87"/>
                  <w:lang w:val="en-US"/>
                  <w:rPrChange w:id="5568" w:author="Borja Gonzalez" w:date="2017-09-28T19:16:00Z">
                    <w:rPr>
                      <w:rFonts w:ascii="Monaco" w:hAnsi="Monaco" w:cs="Monaco"/>
                      <w:b/>
                      <w:bCs/>
                      <w:color w:val="204A87"/>
                      <w:sz w:val="32"/>
                      <w:szCs w:val="32"/>
                      <w:lang w:val="en-US"/>
                    </w:rPr>
                  </w:rPrChange>
                </w:rPr>
                <w:t>new</w:t>
              </w:r>
              <w:r w:rsidRPr="00A47B4C">
                <w:rPr>
                  <w:lang w:val="en-US"/>
                  <w:rPrChange w:id="5569" w:author="Borja Gonzalez" w:date="2017-09-28T19:16:00Z">
                    <w:rPr>
                      <w:rFonts w:ascii="Monaco" w:hAnsi="Monaco" w:cs="Monaco"/>
                      <w:sz w:val="32"/>
                      <w:szCs w:val="32"/>
                      <w:lang w:val="en-US"/>
                    </w:rPr>
                  </w:rPrChange>
                </w:rPr>
                <w:t xml:space="preserve"> SQL</w:t>
              </w:r>
              <w:r w:rsidRPr="00A47B4C">
                <w:rPr>
                  <w:b/>
                  <w:bCs/>
                  <w:lang w:val="en-US"/>
                  <w:rPrChange w:id="5570" w:author="Borja Gonzalez" w:date="2017-09-28T19:16:00Z">
                    <w:rPr>
                      <w:rFonts w:ascii="Monaco" w:hAnsi="Monaco" w:cs="Monaco"/>
                      <w:b/>
                      <w:bCs/>
                      <w:color w:val="000000"/>
                      <w:sz w:val="32"/>
                      <w:szCs w:val="32"/>
                      <w:lang w:val="en-US"/>
                    </w:rPr>
                  </w:rPrChange>
                </w:rPr>
                <w:t>.</w:t>
              </w:r>
              <w:r w:rsidRPr="00A47B4C">
                <w:rPr>
                  <w:lang w:val="en-US"/>
                  <w:rPrChange w:id="5571" w:author="Borja Gonzalez" w:date="2017-09-28T19:16:00Z">
                    <w:rPr>
                      <w:rFonts w:ascii="Monaco" w:hAnsi="Monaco" w:cs="Monaco"/>
                      <w:color w:val="000000"/>
                      <w:sz w:val="32"/>
                      <w:szCs w:val="32"/>
                      <w:lang w:val="en-US"/>
                    </w:rPr>
                  </w:rPrChange>
                </w:rPr>
                <w:t>Database</w:t>
              </w:r>
              <w:r w:rsidRPr="00A47B4C">
                <w:rPr>
                  <w:b/>
                  <w:bCs/>
                  <w:lang w:val="en-US"/>
                  <w:rPrChange w:id="5572" w:author="Borja Gonzalez" w:date="2017-09-28T19:16:00Z">
                    <w:rPr>
                      <w:rFonts w:ascii="Monaco" w:hAnsi="Monaco" w:cs="Monaco"/>
                      <w:b/>
                      <w:bCs/>
                      <w:color w:val="000000"/>
                      <w:sz w:val="32"/>
                      <w:szCs w:val="32"/>
                      <w:lang w:val="en-US"/>
                    </w:rPr>
                  </w:rPrChange>
                </w:rPr>
                <w:t>(</w:t>
              </w:r>
              <w:r w:rsidRPr="00A47B4C">
                <w:rPr>
                  <w:lang w:val="en-US"/>
                  <w:rPrChange w:id="5573" w:author="Borja Gonzalez" w:date="2017-09-28T19:16:00Z">
                    <w:rPr>
                      <w:rFonts w:ascii="Monaco" w:hAnsi="Monaco" w:cs="Monaco"/>
                      <w:color w:val="000000"/>
                      <w:sz w:val="32"/>
                      <w:szCs w:val="32"/>
                      <w:lang w:val="en-US"/>
                    </w:rPr>
                  </w:rPrChange>
                </w:rPr>
                <w:t>filebuffer</w:t>
              </w:r>
              <w:r w:rsidRPr="00A47B4C">
                <w:rPr>
                  <w:b/>
                  <w:bCs/>
                  <w:lang w:val="en-US"/>
                  <w:rPrChange w:id="5574" w:author="Borja Gonzalez" w:date="2017-09-28T19:16:00Z">
                    <w:rPr>
                      <w:rFonts w:ascii="Monaco" w:hAnsi="Monaco" w:cs="Monaco"/>
                      <w:b/>
                      <w:bCs/>
                      <w:color w:val="000000"/>
                      <w:sz w:val="32"/>
                      <w:szCs w:val="32"/>
                      <w:lang w:val="en-US"/>
                    </w:rPr>
                  </w:rPrChange>
                </w:rPr>
                <w:t>);</w:t>
              </w:r>
            </w:ins>
          </w:p>
          <w:p w14:paraId="5F285919" w14:textId="77777777" w:rsidR="00A47B4C" w:rsidRPr="0079203F" w:rsidRDefault="00A47B4C">
            <w:pPr>
              <w:rPr>
                <w:ins w:id="5575" w:author="Borja Gonzalez" w:date="2017-09-28T19:16:00Z"/>
                <w:lang w:val="es-ES"/>
                <w:rPrChange w:id="5576" w:author="Rodrigo García" w:date="2017-09-29T10:07:00Z">
                  <w:rPr>
                    <w:ins w:id="5577" w:author="Borja Gonzalez" w:date="2017-09-28T19:16:00Z"/>
                    <w:rFonts w:ascii="Monaco" w:eastAsiaTheme="majorEastAsia" w:hAnsi="Monaco" w:cs="Monaco"/>
                    <w:color w:val="243F60" w:themeColor="accent1" w:themeShade="7F"/>
                    <w:sz w:val="32"/>
                    <w:szCs w:val="32"/>
                    <w:lang w:val="en-US"/>
                  </w:rPr>
                </w:rPrChange>
              </w:rPr>
              <w:pPrChange w:id="5578" w:author="GONZALEZ DIAZ, BORJA" w:date="2017-09-29T19:27:00Z">
                <w:pPr>
                  <w:keepNext/>
                  <w:keepLines/>
                  <w:widowControl w:val="0"/>
                  <w:autoSpaceDE w:val="0"/>
                  <w:autoSpaceDN w:val="0"/>
                  <w:adjustRightInd w:val="0"/>
                  <w:spacing w:before="200"/>
                  <w:outlineLvl w:val="4"/>
                </w:pPr>
              </w:pPrChange>
            </w:pPr>
            <w:ins w:id="5579" w:author="Borja Gonzalez" w:date="2017-09-28T19:16:00Z">
              <w:r w:rsidRPr="00A47B4C">
                <w:rPr>
                  <w:lang w:val="en-US"/>
                  <w:rPrChange w:id="5580" w:author="Borja Gonzalez" w:date="2017-09-28T19:16:00Z">
                    <w:rPr>
                      <w:rFonts w:ascii="Monaco" w:hAnsi="Monaco" w:cs="Monaco"/>
                      <w:sz w:val="32"/>
                      <w:szCs w:val="32"/>
                      <w:lang w:val="en-US"/>
                    </w:rPr>
                  </w:rPrChange>
                </w:rPr>
                <w:t xml:space="preserve">    </w:t>
              </w:r>
              <w:r w:rsidRPr="0079203F">
                <w:rPr>
                  <w:lang w:val="es-ES"/>
                  <w:rPrChange w:id="5581" w:author="Rodrigo García" w:date="2017-09-29T10:07:00Z">
                    <w:rPr>
                      <w:rFonts w:ascii="Monaco" w:hAnsi="Monaco" w:cs="Monaco"/>
                      <w:color w:val="000000"/>
                      <w:sz w:val="32"/>
                      <w:szCs w:val="32"/>
                      <w:lang w:val="en-US"/>
                    </w:rPr>
                  </w:rPrChange>
                </w:rPr>
                <w:t>console</w:t>
              </w:r>
              <w:r w:rsidRPr="0079203F">
                <w:rPr>
                  <w:b/>
                  <w:bCs/>
                  <w:lang w:val="es-ES"/>
                  <w:rPrChange w:id="5582" w:author="Rodrigo García" w:date="2017-09-29T10:07:00Z">
                    <w:rPr>
                      <w:rFonts w:ascii="Monaco" w:hAnsi="Monaco" w:cs="Monaco"/>
                      <w:b/>
                      <w:bCs/>
                      <w:color w:val="000000"/>
                      <w:sz w:val="32"/>
                      <w:szCs w:val="32"/>
                      <w:lang w:val="en-US"/>
                    </w:rPr>
                  </w:rPrChange>
                </w:rPr>
                <w:t>.</w:t>
              </w:r>
              <w:r w:rsidRPr="0079203F">
                <w:rPr>
                  <w:lang w:val="es-ES"/>
                  <w:rPrChange w:id="5583" w:author="Rodrigo García" w:date="2017-09-29T10:07:00Z">
                    <w:rPr>
                      <w:rFonts w:ascii="Monaco" w:hAnsi="Monaco" w:cs="Monaco"/>
                      <w:color w:val="000000"/>
                      <w:sz w:val="32"/>
                      <w:szCs w:val="32"/>
                      <w:lang w:val="en-US"/>
                    </w:rPr>
                  </w:rPrChange>
                </w:rPr>
                <w:t>log</w:t>
              </w:r>
              <w:r w:rsidRPr="0079203F">
                <w:rPr>
                  <w:b/>
                  <w:bCs/>
                  <w:lang w:val="es-ES"/>
                  <w:rPrChange w:id="5584" w:author="Rodrigo García" w:date="2017-09-29T10:07:00Z">
                    <w:rPr>
                      <w:rFonts w:ascii="Monaco" w:hAnsi="Monaco" w:cs="Monaco"/>
                      <w:b/>
                      <w:bCs/>
                      <w:color w:val="000000"/>
                      <w:sz w:val="32"/>
                      <w:szCs w:val="32"/>
                      <w:lang w:val="en-US"/>
                    </w:rPr>
                  </w:rPrChange>
                </w:rPr>
                <w:t>(</w:t>
              </w:r>
              <w:r w:rsidRPr="0079203F">
                <w:rPr>
                  <w:lang w:val="es-ES"/>
                  <w:rPrChange w:id="5585" w:author="Rodrigo García" w:date="2017-09-29T10:07:00Z">
                    <w:rPr>
                      <w:rFonts w:ascii="Monaco" w:hAnsi="Monaco" w:cs="Monaco"/>
                      <w:color w:val="000000"/>
                      <w:sz w:val="32"/>
                      <w:szCs w:val="32"/>
                      <w:lang w:val="en-US"/>
                    </w:rPr>
                  </w:rPrChange>
                </w:rPr>
                <w:t>timestamp</w:t>
              </w:r>
              <w:r w:rsidRPr="0079203F">
                <w:rPr>
                  <w:b/>
                  <w:bCs/>
                  <w:lang w:val="es-ES"/>
                  <w:rPrChange w:id="5586" w:author="Rodrigo García" w:date="2017-09-29T10:07:00Z">
                    <w:rPr>
                      <w:rFonts w:ascii="Monaco" w:hAnsi="Monaco" w:cs="Monaco"/>
                      <w:b/>
                      <w:bCs/>
                      <w:color w:val="000000"/>
                      <w:sz w:val="32"/>
                      <w:szCs w:val="32"/>
                      <w:lang w:val="en-US"/>
                    </w:rPr>
                  </w:rPrChange>
                </w:rPr>
                <w:t>(</w:t>
              </w:r>
              <w:r w:rsidRPr="0079203F">
                <w:rPr>
                  <w:color w:val="4E9A06"/>
                  <w:lang w:val="es-ES"/>
                  <w:rPrChange w:id="5587" w:author="Rodrigo García" w:date="2017-09-29T10:07:00Z">
                    <w:rPr>
                      <w:rFonts w:ascii="Monaco" w:hAnsi="Monaco" w:cs="Monaco"/>
                      <w:color w:val="4E9A06"/>
                      <w:sz w:val="32"/>
                      <w:szCs w:val="32"/>
                      <w:lang w:val="en-US"/>
                    </w:rPr>
                  </w:rPrChange>
                </w:rPr>
                <w:t>'hh:mm:ss:iii'</w:t>
              </w:r>
              <w:r w:rsidRPr="0079203F">
                <w:rPr>
                  <w:b/>
                  <w:bCs/>
                  <w:lang w:val="es-ES"/>
                  <w:rPrChange w:id="5588" w:author="Rodrigo García" w:date="2017-09-29T10:07:00Z">
                    <w:rPr>
                      <w:rFonts w:ascii="Monaco" w:hAnsi="Monaco" w:cs="Monaco"/>
                      <w:b/>
                      <w:bCs/>
                      <w:color w:val="000000"/>
                      <w:sz w:val="32"/>
                      <w:szCs w:val="32"/>
                      <w:lang w:val="en-US"/>
                    </w:rPr>
                  </w:rPrChange>
                </w:rPr>
                <w:t>)</w:t>
              </w:r>
              <w:r w:rsidRPr="0079203F">
                <w:rPr>
                  <w:b/>
                  <w:bCs/>
                  <w:color w:val="CE5C00"/>
                  <w:lang w:val="es-ES"/>
                  <w:rPrChange w:id="5589" w:author="Rodrigo García" w:date="2017-09-29T10:07:00Z">
                    <w:rPr>
                      <w:rFonts w:ascii="Monaco" w:hAnsi="Monaco" w:cs="Monaco"/>
                      <w:b/>
                      <w:bCs/>
                      <w:color w:val="CE5C00"/>
                      <w:sz w:val="32"/>
                      <w:szCs w:val="32"/>
                      <w:lang w:val="en-US"/>
                    </w:rPr>
                  </w:rPrChange>
                </w:rPr>
                <w:t>+</w:t>
              </w:r>
              <w:r w:rsidRPr="0079203F">
                <w:rPr>
                  <w:color w:val="4E9A06"/>
                  <w:lang w:val="es-ES"/>
                  <w:rPrChange w:id="5590" w:author="Rodrigo García" w:date="2017-09-29T10:07:00Z">
                    <w:rPr>
                      <w:rFonts w:ascii="Monaco" w:hAnsi="Monaco" w:cs="Monaco"/>
                      <w:color w:val="4E9A06"/>
                      <w:sz w:val="32"/>
                      <w:szCs w:val="32"/>
                      <w:lang w:val="en-US"/>
                    </w:rPr>
                  </w:rPrChange>
                </w:rPr>
                <w:t>" Base de datos abierta"</w:t>
              </w:r>
              <w:r w:rsidRPr="0079203F">
                <w:rPr>
                  <w:b/>
                  <w:bCs/>
                  <w:lang w:val="es-ES"/>
                  <w:rPrChange w:id="5591" w:author="Rodrigo García" w:date="2017-09-29T10:07:00Z">
                    <w:rPr>
                      <w:rFonts w:ascii="Monaco" w:hAnsi="Monaco" w:cs="Monaco"/>
                      <w:b/>
                      <w:bCs/>
                      <w:color w:val="000000"/>
                      <w:sz w:val="32"/>
                      <w:szCs w:val="32"/>
                      <w:lang w:val="en-US"/>
                    </w:rPr>
                  </w:rPrChange>
                </w:rPr>
                <w:t>);</w:t>
              </w:r>
            </w:ins>
          </w:p>
          <w:p w14:paraId="29EF0620" w14:textId="77777777" w:rsidR="00A47B4C" w:rsidRPr="0079203F" w:rsidRDefault="00A47B4C">
            <w:pPr>
              <w:rPr>
                <w:ins w:id="5592" w:author="Borja Gonzalez" w:date="2017-09-28T19:16:00Z"/>
                <w:lang w:val="es-ES"/>
                <w:rPrChange w:id="5593" w:author="Rodrigo García" w:date="2017-09-29T10:07:00Z">
                  <w:rPr>
                    <w:ins w:id="5594" w:author="Borja Gonzalez" w:date="2017-09-28T19:16:00Z"/>
                    <w:rFonts w:ascii="Monaco" w:eastAsiaTheme="majorEastAsia" w:hAnsi="Monaco" w:cs="Monaco"/>
                    <w:color w:val="243F60" w:themeColor="accent1" w:themeShade="7F"/>
                    <w:sz w:val="32"/>
                    <w:szCs w:val="32"/>
                    <w:lang w:val="en-US"/>
                  </w:rPr>
                </w:rPrChange>
              </w:rPr>
              <w:pPrChange w:id="5595" w:author="GONZALEZ DIAZ, BORJA" w:date="2017-09-29T19:27:00Z">
                <w:pPr>
                  <w:keepNext/>
                  <w:keepLines/>
                  <w:widowControl w:val="0"/>
                  <w:autoSpaceDE w:val="0"/>
                  <w:autoSpaceDN w:val="0"/>
                  <w:adjustRightInd w:val="0"/>
                  <w:spacing w:before="200"/>
                  <w:outlineLvl w:val="4"/>
                </w:pPr>
              </w:pPrChange>
            </w:pPr>
            <w:ins w:id="5596" w:author="Borja Gonzalez" w:date="2017-09-28T19:16:00Z">
              <w:r w:rsidRPr="0079203F">
                <w:rPr>
                  <w:lang w:val="es-ES"/>
                  <w:rPrChange w:id="5597" w:author="Rodrigo García" w:date="2017-09-29T10:07:00Z">
                    <w:rPr>
                      <w:rFonts w:ascii="Monaco" w:hAnsi="Monaco" w:cs="Monaco"/>
                      <w:sz w:val="32"/>
                      <w:szCs w:val="32"/>
                      <w:lang w:val="en-US"/>
                    </w:rPr>
                  </w:rPrChange>
                </w:rPr>
                <w:t xml:space="preserve">    db</w:t>
              </w:r>
              <w:r w:rsidRPr="0079203F">
                <w:rPr>
                  <w:b/>
                  <w:bCs/>
                  <w:lang w:val="es-ES"/>
                  <w:rPrChange w:id="5598" w:author="Rodrigo García" w:date="2017-09-29T10:07:00Z">
                    <w:rPr>
                      <w:rFonts w:ascii="Monaco" w:hAnsi="Monaco" w:cs="Monaco"/>
                      <w:b/>
                      <w:bCs/>
                      <w:color w:val="000000"/>
                      <w:sz w:val="32"/>
                      <w:szCs w:val="32"/>
                      <w:lang w:val="en-US"/>
                    </w:rPr>
                  </w:rPrChange>
                </w:rPr>
                <w:t>.</w:t>
              </w:r>
              <w:r w:rsidRPr="0079203F">
                <w:rPr>
                  <w:lang w:val="es-ES"/>
                  <w:rPrChange w:id="5599" w:author="Rodrigo García" w:date="2017-09-29T10:07:00Z">
                    <w:rPr>
                      <w:rFonts w:ascii="Monaco" w:hAnsi="Monaco" w:cs="Monaco"/>
                      <w:color w:val="000000"/>
                      <w:sz w:val="32"/>
                      <w:szCs w:val="32"/>
                      <w:lang w:val="en-US"/>
                    </w:rPr>
                  </w:rPrChange>
                </w:rPr>
                <w:t>run</w:t>
              </w:r>
              <w:r w:rsidRPr="0079203F">
                <w:rPr>
                  <w:b/>
                  <w:bCs/>
                  <w:lang w:val="es-ES"/>
                  <w:rPrChange w:id="5600" w:author="Rodrigo García" w:date="2017-09-29T10:07:00Z">
                    <w:rPr>
                      <w:rFonts w:ascii="Monaco" w:hAnsi="Monaco" w:cs="Monaco"/>
                      <w:b/>
                      <w:bCs/>
                      <w:color w:val="000000"/>
                      <w:sz w:val="32"/>
                      <w:szCs w:val="32"/>
                      <w:lang w:val="en-US"/>
                    </w:rPr>
                  </w:rPrChange>
                </w:rPr>
                <w:t>(</w:t>
              </w:r>
              <w:r w:rsidRPr="0079203F">
                <w:rPr>
                  <w:color w:val="4E9A06"/>
                  <w:lang w:val="es-ES"/>
                  <w:rPrChange w:id="5601" w:author="Rodrigo García" w:date="2017-09-29T10:07: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79203F">
                <w:rPr>
                  <w:b/>
                  <w:bCs/>
                  <w:lang w:val="es-ES"/>
                  <w:rPrChange w:id="5602" w:author="Rodrigo García" w:date="2017-09-29T10:07:00Z">
                    <w:rPr>
                      <w:rFonts w:ascii="Monaco" w:hAnsi="Monaco" w:cs="Monaco"/>
                      <w:b/>
                      <w:bCs/>
                      <w:color w:val="000000"/>
                      <w:sz w:val="32"/>
                      <w:szCs w:val="32"/>
                      <w:lang w:val="en-US"/>
                    </w:rPr>
                  </w:rPrChange>
                </w:rPr>
                <w:t>,</w:t>
              </w:r>
              <w:r w:rsidRPr="0079203F">
                <w:rPr>
                  <w:lang w:val="es-ES"/>
                  <w:rPrChange w:id="5603" w:author="Rodrigo García" w:date="2017-09-29T10:07:00Z">
                    <w:rPr>
                      <w:rFonts w:ascii="Monaco" w:hAnsi="Monaco" w:cs="Monaco"/>
                      <w:sz w:val="32"/>
                      <w:szCs w:val="32"/>
                      <w:lang w:val="en-US"/>
                    </w:rPr>
                  </w:rPrChange>
                </w:rPr>
                <w:t xml:space="preserve"> </w:t>
              </w:r>
              <w:r w:rsidRPr="0079203F">
                <w:rPr>
                  <w:b/>
                  <w:bCs/>
                  <w:lang w:val="es-ES"/>
                  <w:rPrChange w:id="5604" w:author="Rodrigo García" w:date="2017-09-29T10:07:00Z">
                    <w:rPr>
                      <w:rFonts w:ascii="Monaco" w:hAnsi="Monaco" w:cs="Monaco"/>
                      <w:b/>
                      <w:bCs/>
                      <w:color w:val="000000"/>
                      <w:sz w:val="32"/>
                      <w:szCs w:val="32"/>
                      <w:lang w:val="en-US"/>
                    </w:rPr>
                  </w:rPrChange>
                </w:rPr>
                <w:t>{</w:t>
              </w:r>
              <w:r w:rsidRPr="0079203F">
                <w:rPr>
                  <w:color w:val="4E9A06"/>
                  <w:lang w:val="es-ES"/>
                  <w:rPrChange w:id="5605" w:author="Rodrigo García" w:date="2017-09-29T10:07:00Z">
                    <w:rPr>
                      <w:rFonts w:ascii="Monaco" w:hAnsi="Monaco" w:cs="Monaco"/>
                      <w:color w:val="4E9A06"/>
                      <w:sz w:val="32"/>
                      <w:szCs w:val="32"/>
                      <w:lang w:val="en-US"/>
                    </w:rPr>
                  </w:rPrChange>
                </w:rPr>
                <w:t>':Time_ms'</w:t>
              </w:r>
              <w:r w:rsidRPr="0079203F">
                <w:rPr>
                  <w:b/>
                  <w:bCs/>
                  <w:color w:val="CE5C00"/>
                  <w:lang w:val="es-ES"/>
                  <w:rPrChange w:id="5606" w:author="Rodrigo García" w:date="2017-09-29T10:07:00Z">
                    <w:rPr>
                      <w:rFonts w:ascii="Monaco" w:hAnsi="Monaco" w:cs="Monaco"/>
                      <w:b/>
                      <w:bCs/>
                      <w:color w:val="CE5C00"/>
                      <w:sz w:val="32"/>
                      <w:szCs w:val="32"/>
                      <w:lang w:val="en-US"/>
                    </w:rPr>
                  </w:rPrChange>
                </w:rPr>
                <w:t>:</w:t>
              </w:r>
              <w:r w:rsidRPr="0079203F">
                <w:rPr>
                  <w:lang w:val="es-ES"/>
                  <w:rPrChange w:id="5607" w:author="Rodrigo García" w:date="2017-09-29T10:07:00Z">
                    <w:rPr>
                      <w:rFonts w:ascii="Monaco" w:hAnsi="Monaco" w:cs="Monaco"/>
                      <w:color w:val="000000"/>
                      <w:sz w:val="32"/>
                      <w:szCs w:val="32"/>
                      <w:lang w:val="en-US"/>
                    </w:rPr>
                  </w:rPrChange>
                </w:rPr>
                <w:t>datos</w:t>
              </w:r>
              <w:r w:rsidRPr="0079203F">
                <w:rPr>
                  <w:b/>
                  <w:bCs/>
                  <w:lang w:val="es-ES"/>
                  <w:rPrChange w:id="5608" w:author="Rodrigo García" w:date="2017-09-29T10:07:00Z">
                    <w:rPr>
                      <w:rFonts w:ascii="Monaco" w:hAnsi="Monaco" w:cs="Monaco"/>
                      <w:b/>
                      <w:bCs/>
                      <w:color w:val="000000"/>
                      <w:sz w:val="32"/>
                      <w:szCs w:val="32"/>
                      <w:lang w:val="en-US"/>
                    </w:rPr>
                  </w:rPrChange>
                </w:rPr>
                <w:t>.</w:t>
              </w:r>
              <w:r w:rsidRPr="0079203F">
                <w:rPr>
                  <w:lang w:val="es-ES"/>
                  <w:rPrChange w:id="5609" w:author="Rodrigo García" w:date="2017-09-29T10:07:00Z">
                    <w:rPr>
                      <w:rFonts w:ascii="Monaco" w:hAnsi="Monaco" w:cs="Monaco"/>
                      <w:color w:val="000000"/>
                      <w:sz w:val="32"/>
                      <w:szCs w:val="32"/>
                      <w:lang w:val="en-US"/>
                    </w:rPr>
                  </w:rPrChange>
                </w:rPr>
                <w:t>t1</w:t>
              </w:r>
              <w:r w:rsidRPr="0079203F">
                <w:rPr>
                  <w:b/>
                  <w:bCs/>
                  <w:lang w:val="es-ES"/>
                  <w:rPrChange w:id="5610" w:author="Rodrigo García" w:date="2017-09-29T10:07:00Z">
                    <w:rPr>
                      <w:rFonts w:ascii="Monaco" w:hAnsi="Monaco" w:cs="Monaco"/>
                      <w:b/>
                      <w:bCs/>
                      <w:color w:val="000000"/>
                      <w:sz w:val="32"/>
                      <w:szCs w:val="32"/>
                      <w:lang w:val="en-US"/>
                    </w:rPr>
                  </w:rPrChange>
                </w:rPr>
                <w:t>,</w:t>
              </w:r>
              <w:r w:rsidRPr="0079203F">
                <w:rPr>
                  <w:lang w:val="es-ES"/>
                  <w:rPrChange w:id="5611" w:author="Rodrigo García" w:date="2017-09-29T10:07:00Z">
                    <w:rPr>
                      <w:rFonts w:ascii="Monaco" w:hAnsi="Monaco" w:cs="Monaco"/>
                      <w:sz w:val="32"/>
                      <w:szCs w:val="32"/>
                      <w:lang w:val="en-US"/>
                    </w:rPr>
                  </w:rPrChange>
                </w:rPr>
                <w:t xml:space="preserve"> </w:t>
              </w:r>
              <w:r w:rsidRPr="0079203F">
                <w:rPr>
                  <w:color w:val="4E9A06"/>
                  <w:lang w:val="es-ES"/>
                  <w:rPrChange w:id="5612" w:author="Rodrigo García" w:date="2017-09-29T10:07:00Z">
                    <w:rPr>
                      <w:rFonts w:ascii="Monaco" w:hAnsi="Monaco" w:cs="Monaco"/>
                      <w:color w:val="4E9A06"/>
                      <w:sz w:val="32"/>
                      <w:szCs w:val="32"/>
                      <w:lang w:val="en-US"/>
                    </w:rPr>
                  </w:rPrChange>
                </w:rPr>
                <w:t>':Coronal'</w:t>
              </w:r>
              <w:r w:rsidRPr="0079203F">
                <w:rPr>
                  <w:b/>
                  <w:bCs/>
                  <w:color w:val="CE5C00"/>
                  <w:lang w:val="es-ES"/>
                  <w:rPrChange w:id="5613" w:author="Rodrigo García" w:date="2017-09-29T10:07:00Z">
                    <w:rPr>
                      <w:rFonts w:ascii="Monaco" w:hAnsi="Monaco" w:cs="Monaco"/>
                      <w:b/>
                      <w:bCs/>
                      <w:color w:val="CE5C00"/>
                      <w:sz w:val="32"/>
                      <w:szCs w:val="32"/>
                      <w:lang w:val="en-US"/>
                    </w:rPr>
                  </w:rPrChange>
                </w:rPr>
                <w:t>:</w:t>
              </w:r>
              <w:r w:rsidRPr="0079203F">
                <w:rPr>
                  <w:lang w:val="es-ES"/>
                  <w:rPrChange w:id="5614" w:author="Rodrigo García" w:date="2017-09-29T10:07:00Z">
                    <w:rPr>
                      <w:rFonts w:ascii="Monaco" w:hAnsi="Monaco" w:cs="Monaco"/>
                      <w:color w:val="000000"/>
                      <w:sz w:val="32"/>
                      <w:szCs w:val="32"/>
                      <w:lang w:val="en-US"/>
                    </w:rPr>
                  </w:rPrChange>
                </w:rPr>
                <w:t>datos</w:t>
              </w:r>
              <w:r w:rsidRPr="0079203F">
                <w:rPr>
                  <w:b/>
                  <w:bCs/>
                  <w:lang w:val="es-ES"/>
                  <w:rPrChange w:id="5615" w:author="Rodrigo García" w:date="2017-09-29T10:07:00Z">
                    <w:rPr>
                      <w:rFonts w:ascii="Monaco" w:hAnsi="Monaco" w:cs="Monaco"/>
                      <w:b/>
                      <w:bCs/>
                      <w:color w:val="000000"/>
                      <w:sz w:val="32"/>
                      <w:szCs w:val="32"/>
                      <w:lang w:val="en-US"/>
                    </w:rPr>
                  </w:rPrChange>
                </w:rPr>
                <w:t>.</w:t>
              </w:r>
              <w:r w:rsidRPr="0079203F">
                <w:rPr>
                  <w:lang w:val="es-ES"/>
                  <w:rPrChange w:id="5616" w:author="Rodrigo García" w:date="2017-09-29T10:07:00Z">
                    <w:rPr>
                      <w:rFonts w:ascii="Monaco" w:hAnsi="Monaco" w:cs="Monaco"/>
                      <w:color w:val="000000"/>
                      <w:sz w:val="32"/>
                      <w:szCs w:val="32"/>
                      <w:lang w:val="en-US"/>
                    </w:rPr>
                  </w:rPrChange>
                </w:rPr>
                <w:t>c1</w:t>
              </w:r>
              <w:r w:rsidRPr="0079203F">
                <w:rPr>
                  <w:b/>
                  <w:bCs/>
                  <w:lang w:val="es-ES"/>
                  <w:rPrChange w:id="5617" w:author="Rodrigo García" w:date="2017-09-29T10:07:00Z">
                    <w:rPr>
                      <w:rFonts w:ascii="Monaco" w:hAnsi="Monaco" w:cs="Monaco"/>
                      <w:b/>
                      <w:bCs/>
                      <w:color w:val="000000"/>
                      <w:sz w:val="32"/>
                      <w:szCs w:val="32"/>
                      <w:lang w:val="en-US"/>
                    </w:rPr>
                  </w:rPrChange>
                </w:rPr>
                <w:t>,</w:t>
              </w:r>
              <w:r w:rsidRPr="0079203F">
                <w:rPr>
                  <w:color w:val="4E9A06"/>
                  <w:lang w:val="es-ES"/>
                  <w:rPrChange w:id="5618" w:author="Rodrigo García" w:date="2017-09-29T10:07:00Z">
                    <w:rPr>
                      <w:rFonts w:ascii="Monaco" w:hAnsi="Monaco" w:cs="Monaco"/>
                      <w:color w:val="4E9A06"/>
                      <w:sz w:val="32"/>
                      <w:szCs w:val="32"/>
                      <w:lang w:val="en-US"/>
                    </w:rPr>
                  </w:rPrChange>
                </w:rPr>
                <w:t>':Sagital'</w:t>
              </w:r>
              <w:r w:rsidRPr="0079203F">
                <w:rPr>
                  <w:b/>
                  <w:bCs/>
                  <w:color w:val="CE5C00"/>
                  <w:lang w:val="es-ES"/>
                  <w:rPrChange w:id="5619" w:author="Rodrigo García" w:date="2017-09-29T10:07:00Z">
                    <w:rPr>
                      <w:rFonts w:ascii="Monaco" w:hAnsi="Monaco" w:cs="Monaco"/>
                      <w:b/>
                      <w:bCs/>
                      <w:color w:val="CE5C00"/>
                      <w:sz w:val="32"/>
                      <w:szCs w:val="32"/>
                      <w:lang w:val="en-US"/>
                    </w:rPr>
                  </w:rPrChange>
                </w:rPr>
                <w:t>:</w:t>
              </w:r>
              <w:r w:rsidRPr="0079203F">
                <w:rPr>
                  <w:lang w:val="es-ES"/>
                  <w:rPrChange w:id="5620" w:author="Rodrigo García" w:date="2017-09-29T10:07:00Z">
                    <w:rPr>
                      <w:rFonts w:ascii="Monaco" w:hAnsi="Monaco" w:cs="Monaco"/>
                      <w:color w:val="000000"/>
                      <w:sz w:val="32"/>
                      <w:szCs w:val="32"/>
                      <w:lang w:val="en-US"/>
                    </w:rPr>
                  </w:rPrChange>
                </w:rPr>
                <w:t>datos</w:t>
              </w:r>
              <w:r w:rsidRPr="0079203F">
                <w:rPr>
                  <w:b/>
                  <w:bCs/>
                  <w:lang w:val="es-ES"/>
                  <w:rPrChange w:id="5621" w:author="Rodrigo García" w:date="2017-09-29T10:07:00Z">
                    <w:rPr>
                      <w:rFonts w:ascii="Monaco" w:hAnsi="Monaco" w:cs="Monaco"/>
                      <w:b/>
                      <w:bCs/>
                      <w:color w:val="000000"/>
                      <w:sz w:val="32"/>
                      <w:szCs w:val="32"/>
                      <w:lang w:val="en-US"/>
                    </w:rPr>
                  </w:rPrChange>
                </w:rPr>
                <w:t>.</w:t>
              </w:r>
              <w:r w:rsidRPr="0079203F">
                <w:rPr>
                  <w:lang w:val="es-ES"/>
                  <w:rPrChange w:id="5622" w:author="Rodrigo García" w:date="2017-09-29T10:07:00Z">
                    <w:rPr>
                      <w:rFonts w:ascii="Monaco" w:hAnsi="Monaco" w:cs="Monaco"/>
                      <w:color w:val="000000"/>
                      <w:sz w:val="32"/>
                      <w:szCs w:val="32"/>
                      <w:lang w:val="en-US"/>
                    </w:rPr>
                  </w:rPrChange>
                </w:rPr>
                <w:t>s1</w:t>
              </w:r>
              <w:r w:rsidRPr="0079203F">
                <w:rPr>
                  <w:b/>
                  <w:bCs/>
                  <w:lang w:val="es-ES"/>
                  <w:rPrChange w:id="5623" w:author="Rodrigo García" w:date="2017-09-29T10:07:00Z">
                    <w:rPr>
                      <w:rFonts w:ascii="Monaco" w:hAnsi="Monaco" w:cs="Monaco"/>
                      <w:b/>
                      <w:bCs/>
                      <w:color w:val="000000"/>
                      <w:sz w:val="32"/>
                      <w:szCs w:val="32"/>
                      <w:lang w:val="en-US"/>
                    </w:rPr>
                  </w:rPrChange>
                </w:rPr>
                <w:t>,</w:t>
              </w:r>
              <w:r w:rsidRPr="0079203F">
                <w:rPr>
                  <w:lang w:val="es-ES"/>
                  <w:rPrChange w:id="5624" w:author="Rodrigo García" w:date="2017-09-29T10:07:00Z">
                    <w:rPr>
                      <w:rFonts w:ascii="Monaco" w:hAnsi="Monaco" w:cs="Monaco"/>
                      <w:sz w:val="32"/>
                      <w:szCs w:val="32"/>
                      <w:lang w:val="en-US"/>
                    </w:rPr>
                  </w:rPrChange>
                </w:rPr>
                <w:t xml:space="preserve"> </w:t>
              </w:r>
              <w:r w:rsidRPr="0079203F">
                <w:rPr>
                  <w:color w:val="4E9A06"/>
                  <w:lang w:val="es-ES"/>
                  <w:rPrChange w:id="5625" w:author="Rodrigo García" w:date="2017-09-29T10:07:00Z">
                    <w:rPr>
                      <w:rFonts w:ascii="Monaco" w:hAnsi="Monaco" w:cs="Monaco"/>
                      <w:color w:val="4E9A06"/>
                      <w:sz w:val="32"/>
                      <w:szCs w:val="32"/>
                      <w:lang w:val="en-US"/>
                    </w:rPr>
                  </w:rPrChange>
                </w:rPr>
                <w:t>':Transversal'</w:t>
              </w:r>
              <w:r w:rsidRPr="0079203F">
                <w:rPr>
                  <w:b/>
                  <w:bCs/>
                  <w:color w:val="CE5C00"/>
                  <w:lang w:val="es-ES"/>
                  <w:rPrChange w:id="5626" w:author="Rodrigo García" w:date="2017-09-29T10:07:00Z">
                    <w:rPr>
                      <w:rFonts w:ascii="Monaco" w:hAnsi="Monaco" w:cs="Monaco"/>
                      <w:b/>
                      <w:bCs/>
                      <w:color w:val="CE5C00"/>
                      <w:sz w:val="32"/>
                      <w:szCs w:val="32"/>
                      <w:lang w:val="en-US"/>
                    </w:rPr>
                  </w:rPrChange>
                </w:rPr>
                <w:t>:</w:t>
              </w:r>
              <w:r w:rsidRPr="0079203F">
                <w:rPr>
                  <w:lang w:val="es-ES"/>
                  <w:rPrChange w:id="5627" w:author="Rodrigo García" w:date="2017-09-29T10:07:00Z">
                    <w:rPr>
                      <w:rFonts w:ascii="Monaco" w:hAnsi="Monaco" w:cs="Monaco"/>
                      <w:color w:val="000000"/>
                      <w:sz w:val="32"/>
                      <w:szCs w:val="32"/>
                      <w:lang w:val="en-US"/>
                    </w:rPr>
                  </w:rPrChange>
                </w:rPr>
                <w:t>datos</w:t>
              </w:r>
              <w:r w:rsidRPr="0079203F">
                <w:rPr>
                  <w:b/>
                  <w:bCs/>
                  <w:lang w:val="es-ES"/>
                  <w:rPrChange w:id="5628" w:author="Rodrigo García" w:date="2017-09-29T10:07:00Z">
                    <w:rPr>
                      <w:rFonts w:ascii="Monaco" w:hAnsi="Monaco" w:cs="Monaco"/>
                      <w:b/>
                      <w:bCs/>
                      <w:color w:val="000000"/>
                      <w:sz w:val="32"/>
                      <w:szCs w:val="32"/>
                      <w:lang w:val="en-US"/>
                    </w:rPr>
                  </w:rPrChange>
                </w:rPr>
                <w:t>.</w:t>
              </w:r>
              <w:r w:rsidRPr="0079203F">
                <w:rPr>
                  <w:lang w:val="es-ES"/>
                  <w:rPrChange w:id="5629" w:author="Rodrigo García" w:date="2017-09-29T10:07:00Z">
                    <w:rPr>
                      <w:rFonts w:ascii="Monaco" w:hAnsi="Monaco" w:cs="Monaco"/>
                      <w:color w:val="000000"/>
                      <w:sz w:val="32"/>
                      <w:szCs w:val="32"/>
                      <w:lang w:val="en-US"/>
                    </w:rPr>
                  </w:rPrChange>
                </w:rPr>
                <w:t>t1</w:t>
              </w:r>
              <w:r w:rsidRPr="0079203F">
                <w:rPr>
                  <w:b/>
                  <w:bCs/>
                  <w:lang w:val="es-ES"/>
                  <w:rPrChange w:id="5630" w:author="Rodrigo García" w:date="2017-09-29T10:07:00Z">
                    <w:rPr>
                      <w:rFonts w:ascii="Monaco" w:hAnsi="Monaco" w:cs="Monaco"/>
                      <w:b/>
                      <w:bCs/>
                      <w:color w:val="000000"/>
                      <w:sz w:val="32"/>
                      <w:szCs w:val="32"/>
                      <w:lang w:val="en-US"/>
                    </w:rPr>
                  </w:rPrChange>
                </w:rPr>
                <w:t>,</w:t>
              </w:r>
              <w:r w:rsidRPr="0079203F">
                <w:rPr>
                  <w:lang w:val="es-ES"/>
                  <w:rPrChange w:id="5631" w:author="Rodrigo García" w:date="2017-09-29T10:07:00Z">
                    <w:rPr>
                      <w:rFonts w:ascii="Monaco" w:hAnsi="Monaco" w:cs="Monaco"/>
                      <w:sz w:val="32"/>
                      <w:szCs w:val="32"/>
                      <w:lang w:val="en-US"/>
                    </w:rPr>
                  </w:rPrChange>
                </w:rPr>
                <w:t xml:space="preserve"> </w:t>
              </w:r>
              <w:r w:rsidRPr="0079203F">
                <w:rPr>
                  <w:color w:val="4E9A06"/>
                  <w:lang w:val="es-ES"/>
                  <w:rPrChange w:id="5632" w:author="Rodrigo García" w:date="2017-09-29T10:07:00Z">
                    <w:rPr>
                      <w:rFonts w:ascii="Monaco" w:hAnsi="Monaco" w:cs="Monaco"/>
                      <w:color w:val="4E9A06"/>
                      <w:sz w:val="32"/>
                      <w:szCs w:val="32"/>
                      <w:lang w:val="en-US"/>
                    </w:rPr>
                  </w:rPrChange>
                </w:rPr>
                <w:t>':N_Paciente'</w:t>
              </w:r>
              <w:r w:rsidRPr="0079203F">
                <w:rPr>
                  <w:b/>
                  <w:bCs/>
                  <w:color w:val="CE5C00"/>
                  <w:lang w:val="es-ES"/>
                  <w:rPrChange w:id="5633" w:author="Rodrigo García" w:date="2017-09-29T10:07:00Z">
                    <w:rPr>
                      <w:rFonts w:ascii="Monaco" w:hAnsi="Monaco" w:cs="Monaco"/>
                      <w:b/>
                      <w:bCs/>
                      <w:color w:val="CE5C00"/>
                      <w:sz w:val="32"/>
                      <w:szCs w:val="32"/>
                      <w:lang w:val="en-US"/>
                    </w:rPr>
                  </w:rPrChange>
                </w:rPr>
                <w:t>:</w:t>
              </w:r>
              <w:r w:rsidRPr="0079203F">
                <w:rPr>
                  <w:lang w:val="es-ES"/>
                  <w:rPrChange w:id="5634" w:author="Rodrigo García" w:date="2017-09-29T10:07:00Z">
                    <w:rPr>
                      <w:rFonts w:ascii="Monaco" w:hAnsi="Monaco" w:cs="Monaco"/>
                      <w:color w:val="000000"/>
                      <w:sz w:val="32"/>
                      <w:szCs w:val="32"/>
                      <w:lang w:val="en-US"/>
                    </w:rPr>
                  </w:rPrChange>
                </w:rPr>
                <w:t>datos</w:t>
              </w:r>
              <w:r w:rsidRPr="0079203F">
                <w:rPr>
                  <w:b/>
                  <w:bCs/>
                  <w:lang w:val="es-ES"/>
                  <w:rPrChange w:id="5635" w:author="Rodrigo García" w:date="2017-09-29T10:07:00Z">
                    <w:rPr>
                      <w:rFonts w:ascii="Monaco" w:hAnsi="Monaco" w:cs="Monaco"/>
                      <w:b/>
                      <w:bCs/>
                      <w:color w:val="000000"/>
                      <w:sz w:val="32"/>
                      <w:szCs w:val="32"/>
                      <w:lang w:val="en-US"/>
                    </w:rPr>
                  </w:rPrChange>
                </w:rPr>
                <w:t>.</w:t>
              </w:r>
              <w:r w:rsidRPr="0079203F">
                <w:rPr>
                  <w:lang w:val="es-ES"/>
                  <w:rPrChange w:id="5636" w:author="Rodrigo García" w:date="2017-09-29T10:07:00Z">
                    <w:rPr>
                      <w:rFonts w:ascii="Monaco" w:hAnsi="Monaco" w:cs="Monaco"/>
                      <w:color w:val="000000"/>
                      <w:sz w:val="32"/>
                      <w:szCs w:val="32"/>
                      <w:lang w:val="en-US"/>
                    </w:rPr>
                  </w:rPrChange>
                </w:rPr>
                <w:t>id</w:t>
              </w:r>
              <w:r w:rsidRPr="0079203F">
                <w:rPr>
                  <w:b/>
                  <w:bCs/>
                  <w:lang w:val="es-ES"/>
                  <w:rPrChange w:id="5637" w:author="Rodrigo García" w:date="2017-09-29T10:07:00Z">
                    <w:rPr>
                      <w:rFonts w:ascii="Monaco" w:hAnsi="Monaco" w:cs="Monaco"/>
                      <w:b/>
                      <w:bCs/>
                      <w:color w:val="000000"/>
                      <w:sz w:val="32"/>
                      <w:szCs w:val="32"/>
                      <w:lang w:val="en-US"/>
                    </w:rPr>
                  </w:rPrChange>
                </w:rPr>
                <w:t>,</w:t>
              </w:r>
              <w:r w:rsidRPr="0079203F">
                <w:rPr>
                  <w:lang w:val="es-ES"/>
                  <w:rPrChange w:id="5638" w:author="Rodrigo García" w:date="2017-09-29T10:07:00Z">
                    <w:rPr>
                      <w:rFonts w:ascii="Monaco" w:hAnsi="Monaco" w:cs="Monaco"/>
                      <w:sz w:val="32"/>
                      <w:szCs w:val="32"/>
                      <w:lang w:val="en-US"/>
                    </w:rPr>
                  </w:rPrChange>
                </w:rPr>
                <w:t xml:space="preserve"> </w:t>
              </w:r>
              <w:r w:rsidRPr="0079203F">
                <w:rPr>
                  <w:color w:val="4E9A06"/>
                  <w:lang w:val="es-ES"/>
                  <w:rPrChange w:id="5639" w:author="Rodrigo García" w:date="2017-09-29T10:07:00Z">
                    <w:rPr>
                      <w:rFonts w:ascii="Monaco" w:hAnsi="Monaco" w:cs="Monaco"/>
                      <w:color w:val="4E9A06"/>
                      <w:sz w:val="32"/>
                      <w:szCs w:val="32"/>
                      <w:lang w:val="en-US"/>
                    </w:rPr>
                  </w:rPrChange>
                </w:rPr>
                <w:t>':Fecha'</w:t>
              </w:r>
              <w:r w:rsidRPr="0079203F">
                <w:rPr>
                  <w:b/>
                  <w:bCs/>
                  <w:color w:val="CE5C00"/>
                  <w:lang w:val="es-ES"/>
                  <w:rPrChange w:id="5640" w:author="Rodrigo García" w:date="2017-09-29T10:07:00Z">
                    <w:rPr>
                      <w:rFonts w:ascii="Monaco" w:hAnsi="Monaco" w:cs="Monaco"/>
                      <w:b/>
                      <w:bCs/>
                      <w:color w:val="CE5C00"/>
                      <w:sz w:val="32"/>
                      <w:szCs w:val="32"/>
                      <w:lang w:val="en-US"/>
                    </w:rPr>
                  </w:rPrChange>
                </w:rPr>
                <w:t>:</w:t>
              </w:r>
              <w:r w:rsidRPr="0079203F">
                <w:rPr>
                  <w:lang w:val="es-ES"/>
                  <w:rPrChange w:id="5641" w:author="Rodrigo García" w:date="2017-09-29T10:07:00Z">
                    <w:rPr>
                      <w:rFonts w:ascii="Monaco" w:hAnsi="Monaco" w:cs="Monaco"/>
                      <w:color w:val="000000"/>
                      <w:sz w:val="32"/>
                      <w:szCs w:val="32"/>
                      <w:lang w:val="en-US"/>
                    </w:rPr>
                  </w:rPrChange>
                </w:rPr>
                <w:t>datos</w:t>
              </w:r>
              <w:r w:rsidRPr="0079203F">
                <w:rPr>
                  <w:b/>
                  <w:bCs/>
                  <w:lang w:val="es-ES"/>
                  <w:rPrChange w:id="5642" w:author="Rodrigo García" w:date="2017-09-29T10:07:00Z">
                    <w:rPr>
                      <w:rFonts w:ascii="Monaco" w:hAnsi="Monaco" w:cs="Monaco"/>
                      <w:b/>
                      <w:bCs/>
                      <w:color w:val="000000"/>
                      <w:sz w:val="32"/>
                      <w:szCs w:val="32"/>
                      <w:lang w:val="en-US"/>
                    </w:rPr>
                  </w:rPrChange>
                </w:rPr>
                <w:t>.</w:t>
              </w:r>
              <w:r w:rsidRPr="0079203F">
                <w:rPr>
                  <w:lang w:val="es-ES"/>
                  <w:rPrChange w:id="5643" w:author="Rodrigo García" w:date="2017-09-29T10:07:00Z">
                    <w:rPr>
                      <w:rFonts w:ascii="Monaco" w:hAnsi="Monaco" w:cs="Monaco"/>
                      <w:color w:val="000000"/>
                      <w:sz w:val="32"/>
                      <w:szCs w:val="32"/>
                      <w:lang w:val="en-US"/>
                    </w:rPr>
                  </w:rPrChange>
                </w:rPr>
                <w:t>f</w:t>
              </w:r>
              <w:r w:rsidRPr="0079203F">
                <w:rPr>
                  <w:b/>
                  <w:bCs/>
                  <w:lang w:val="es-ES"/>
                  <w:rPrChange w:id="5644" w:author="Rodrigo García" w:date="2017-09-29T10:07:00Z">
                    <w:rPr>
                      <w:rFonts w:ascii="Monaco" w:hAnsi="Monaco" w:cs="Monaco"/>
                      <w:b/>
                      <w:bCs/>
                      <w:color w:val="000000"/>
                      <w:sz w:val="32"/>
                      <w:szCs w:val="32"/>
                      <w:lang w:val="en-US"/>
                    </w:rPr>
                  </w:rPrChange>
                </w:rPr>
                <w:t>,</w:t>
              </w:r>
              <w:r w:rsidRPr="0079203F">
                <w:rPr>
                  <w:lang w:val="es-ES"/>
                  <w:rPrChange w:id="5645" w:author="Rodrigo García" w:date="2017-09-29T10:07:00Z">
                    <w:rPr>
                      <w:rFonts w:ascii="Monaco" w:hAnsi="Monaco" w:cs="Monaco"/>
                      <w:sz w:val="32"/>
                      <w:szCs w:val="32"/>
                      <w:lang w:val="en-US"/>
                    </w:rPr>
                  </w:rPrChange>
                </w:rPr>
                <w:t xml:space="preserve"> </w:t>
              </w:r>
              <w:r w:rsidRPr="0079203F">
                <w:rPr>
                  <w:color w:val="4E9A06"/>
                  <w:lang w:val="es-ES"/>
                  <w:rPrChange w:id="5646" w:author="Rodrigo García" w:date="2017-09-29T10:07:00Z">
                    <w:rPr>
                      <w:rFonts w:ascii="Monaco" w:hAnsi="Monaco" w:cs="Monaco"/>
                      <w:color w:val="4E9A06"/>
                      <w:sz w:val="32"/>
                      <w:szCs w:val="32"/>
                      <w:lang w:val="en-US"/>
                    </w:rPr>
                  </w:rPrChange>
                </w:rPr>
                <w:t>':max_c'</w:t>
              </w:r>
              <w:r w:rsidRPr="0079203F">
                <w:rPr>
                  <w:b/>
                  <w:bCs/>
                  <w:color w:val="CE5C00"/>
                  <w:lang w:val="es-ES"/>
                  <w:rPrChange w:id="5647" w:author="Rodrigo García" w:date="2017-09-29T10:07:00Z">
                    <w:rPr>
                      <w:rFonts w:ascii="Monaco" w:hAnsi="Monaco" w:cs="Monaco"/>
                      <w:b/>
                      <w:bCs/>
                      <w:color w:val="CE5C00"/>
                      <w:sz w:val="32"/>
                      <w:szCs w:val="32"/>
                      <w:lang w:val="en-US"/>
                    </w:rPr>
                  </w:rPrChange>
                </w:rPr>
                <w:t>:</w:t>
              </w:r>
              <w:r w:rsidRPr="0079203F">
                <w:rPr>
                  <w:lang w:val="es-ES"/>
                  <w:rPrChange w:id="5648" w:author="Rodrigo García" w:date="2017-09-29T10:07:00Z">
                    <w:rPr>
                      <w:rFonts w:ascii="Monaco" w:hAnsi="Monaco" w:cs="Monaco"/>
                      <w:color w:val="000000"/>
                      <w:sz w:val="32"/>
                      <w:szCs w:val="32"/>
                      <w:lang w:val="en-US"/>
                    </w:rPr>
                  </w:rPrChange>
                </w:rPr>
                <w:t>datos</w:t>
              </w:r>
              <w:r w:rsidRPr="0079203F">
                <w:rPr>
                  <w:b/>
                  <w:bCs/>
                  <w:lang w:val="es-ES"/>
                  <w:rPrChange w:id="5649" w:author="Rodrigo García" w:date="2017-09-29T10:07:00Z">
                    <w:rPr>
                      <w:rFonts w:ascii="Monaco" w:hAnsi="Monaco" w:cs="Monaco"/>
                      <w:b/>
                      <w:bCs/>
                      <w:color w:val="000000"/>
                      <w:sz w:val="32"/>
                      <w:szCs w:val="32"/>
                      <w:lang w:val="en-US"/>
                    </w:rPr>
                  </w:rPrChange>
                </w:rPr>
                <w:t>.</w:t>
              </w:r>
              <w:r w:rsidRPr="0079203F">
                <w:rPr>
                  <w:lang w:val="es-ES"/>
                  <w:rPrChange w:id="5650" w:author="Rodrigo García" w:date="2017-09-29T10:07:00Z">
                    <w:rPr>
                      <w:rFonts w:ascii="Monaco" w:hAnsi="Monaco" w:cs="Monaco"/>
                      <w:color w:val="000000"/>
                      <w:sz w:val="32"/>
                      <w:szCs w:val="32"/>
                      <w:lang w:val="en-US"/>
                    </w:rPr>
                  </w:rPrChange>
                </w:rPr>
                <w:t>mxc</w:t>
              </w:r>
              <w:r w:rsidRPr="0079203F">
                <w:rPr>
                  <w:b/>
                  <w:bCs/>
                  <w:lang w:val="es-ES"/>
                  <w:rPrChange w:id="5651" w:author="Rodrigo García" w:date="2017-09-29T10:07:00Z">
                    <w:rPr>
                      <w:rFonts w:ascii="Monaco" w:hAnsi="Monaco" w:cs="Monaco"/>
                      <w:b/>
                      <w:bCs/>
                      <w:color w:val="000000"/>
                      <w:sz w:val="32"/>
                      <w:szCs w:val="32"/>
                      <w:lang w:val="en-US"/>
                    </w:rPr>
                  </w:rPrChange>
                </w:rPr>
                <w:t>,</w:t>
              </w:r>
              <w:r w:rsidRPr="0079203F">
                <w:rPr>
                  <w:lang w:val="es-ES"/>
                  <w:rPrChange w:id="5652" w:author="Rodrigo García" w:date="2017-09-29T10:07:00Z">
                    <w:rPr>
                      <w:rFonts w:ascii="Monaco" w:hAnsi="Monaco" w:cs="Monaco"/>
                      <w:sz w:val="32"/>
                      <w:szCs w:val="32"/>
                      <w:lang w:val="en-US"/>
                    </w:rPr>
                  </w:rPrChange>
                </w:rPr>
                <w:t xml:space="preserve"> </w:t>
              </w:r>
              <w:r w:rsidRPr="0079203F">
                <w:rPr>
                  <w:color w:val="4E9A06"/>
                  <w:lang w:val="es-ES"/>
                  <w:rPrChange w:id="5653" w:author="Rodrigo García" w:date="2017-09-29T10:07:00Z">
                    <w:rPr>
                      <w:rFonts w:ascii="Monaco" w:hAnsi="Monaco" w:cs="Monaco"/>
                      <w:color w:val="4E9A06"/>
                      <w:sz w:val="32"/>
                      <w:szCs w:val="32"/>
                      <w:lang w:val="en-US"/>
                    </w:rPr>
                  </w:rPrChange>
                </w:rPr>
                <w:t>':min_c'</w:t>
              </w:r>
              <w:r w:rsidRPr="0079203F">
                <w:rPr>
                  <w:b/>
                  <w:bCs/>
                  <w:color w:val="CE5C00"/>
                  <w:lang w:val="es-ES"/>
                  <w:rPrChange w:id="5654" w:author="Rodrigo García" w:date="2017-09-29T10:07:00Z">
                    <w:rPr>
                      <w:rFonts w:ascii="Monaco" w:hAnsi="Monaco" w:cs="Monaco"/>
                      <w:b/>
                      <w:bCs/>
                      <w:color w:val="CE5C00"/>
                      <w:sz w:val="32"/>
                      <w:szCs w:val="32"/>
                      <w:lang w:val="en-US"/>
                    </w:rPr>
                  </w:rPrChange>
                </w:rPr>
                <w:t>:</w:t>
              </w:r>
              <w:r w:rsidRPr="0079203F">
                <w:rPr>
                  <w:lang w:val="es-ES"/>
                  <w:rPrChange w:id="5655" w:author="Rodrigo García" w:date="2017-09-29T10:07:00Z">
                    <w:rPr>
                      <w:rFonts w:ascii="Monaco" w:hAnsi="Monaco" w:cs="Monaco"/>
                      <w:color w:val="000000"/>
                      <w:sz w:val="32"/>
                      <w:szCs w:val="32"/>
                      <w:lang w:val="en-US"/>
                    </w:rPr>
                  </w:rPrChange>
                </w:rPr>
                <w:t>datos</w:t>
              </w:r>
              <w:r w:rsidRPr="0079203F">
                <w:rPr>
                  <w:b/>
                  <w:bCs/>
                  <w:lang w:val="es-ES"/>
                  <w:rPrChange w:id="5656" w:author="Rodrigo García" w:date="2017-09-29T10:07:00Z">
                    <w:rPr>
                      <w:rFonts w:ascii="Monaco" w:hAnsi="Monaco" w:cs="Monaco"/>
                      <w:b/>
                      <w:bCs/>
                      <w:color w:val="000000"/>
                      <w:sz w:val="32"/>
                      <w:szCs w:val="32"/>
                      <w:lang w:val="en-US"/>
                    </w:rPr>
                  </w:rPrChange>
                </w:rPr>
                <w:t>.</w:t>
              </w:r>
              <w:r w:rsidRPr="0079203F">
                <w:rPr>
                  <w:lang w:val="es-ES"/>
                  <w:rPrChange w:id="5657" w:author="Rodrigo García" w:date="2017-09-29T10:07:00Z">
                    <w:rPr>
                      <w:rFonts w:ascii="Monaco" w:hAnsi="Monaco" w:cs="Monaco"/>
                      <w:color w:val="000000"/>
                      <w:sz w:val="32"/>
                      <w:szCs w:val="32"/>
                      <w:lang w:val="en-US"/>
                    </w:rPr>
                  </w:rPrChange>
                </w:rPr>
                <w:t>mnc</w:t>
              </w:r>
              <w:r w:rsidRPr="0079203F">
                <w:rPr>
                  <w:b/>
                  <w:bCs/>
                  <w:lang w:val="es-ES"/>
                  <w:rPrChange w:id="5658" w:author="Rodrigo García" w:date="2017-09-29T10:07:00Z">
                    <w:rPr>
                      <w:rFonts w:ascii="Monaco" w:hAnsi="Monaco" w:cs="Monaco"/>
                      <w:b/>
                      <w:bCs/>
                      <w:color w:val="000000"/>
                      <w:sz w:val="32"/>
                      <w:szCs w:val="32"/>
                      <w:lang w:val="en-US"/>
                    </w:rPr>
                  </w:rPrChange>
                </w:rPr>
                <w:t>,</w:t>
              </w:r>
              <w:r w:rsidRPr="0079203F">
                <w:rPr>
                  <w:lang w:val="es-ES"/>
                  <w:rPrChange w:id="5659" w:author="Rodrigo García" w:date="2017-09-29T10:07:00Z">
                    <w:rPr>
                      <w:rFonts w:ascii="Monaco" w:hAnsi="Monaco" w:cs="Monaco"/>
                      <w:sz w:val="32"/>
                      <w:szCs w:val="32"/>
                      <w:lang w:val="en-US"/>
                    </w:rPr>
                  </w:rPrChange>
                </w:rPr>
                <w:t xml:space="preserve"> </w:t>
              </w:r>
              <w:r w:rsidRPr="0079203F">
                <w:rPr>
                  <w:color w:val="4E9A06"/>
                  <w:lang w:val="es-ES"/>
                  <w:rPrChange w:id="5660" w:author="Rodrigo García" w:date="2017-09-29T10:07:00Z">
                    <w:rPr>
                      <w:rFonts w:ascii="Monaco" w:hAnsi="Monaco" w:cs="Monaco"/>
                      <w:color w:val="4E9A06"/>
                      <w:sz w:val="32"/>
                      <w:szCs w:val="32"/>
                      <w:lang w:val="en-US"/>
                    </w:rPr>
                  </w:rPrChange>
                </w:rPr>
                <w:t>':max_s'</w:t>
              </w:r>
              <w:r w:rsidRPr="0079203F">
                <w:rPr>
                  <w:b/>
                  <w:bCs/>
                  <w:color w:val="CE5C00"/>
                  <w:lang w:val="es-ES"/>
                  <w:rPrChange w:id="5661" w:author="Rodrigo García" w:date="2017-09-29T10:07:00Z">
                    <w:rPr>
                      <w:rFonts w:ascii="Monaco" w:hAnsi="Monaco" w:cs="Monaco"/>
                      <w:b/>
                      <w:bCs/>
                      <w:color w:val="CE5C00"/>
                      <w:sz w:val="32"/>
                      <w:szCs w:val="32"/>
                      <w:lang w:val="en-US"/>
                    </w:rPr>
                  </w:rPrChange>
                </w:rPr>
                <w:t>:</w:t>
              </w:r>
              <w:r w:rsidRPr="0079203F">
                <w:rPr>
                  <w:lang w:val="es-ES"/>
                  <w:rPrChange w:id="5662" w:author="Rodrigo García" w:date="2017-09-29T10:07:00Z">
                    <w:rPr>
                      <w:rFonts w:ascii="Monaco" w:hAnsi="Monaco" w:cs="Monaco"/>
                      <w:color w:val="000000"/>
                      <w:sz w:val="32"/>
                      <w:szCs w:val="32"/>
                      <w:lang w:val="en-US"/>
                    </w:rPr>
                  </w:rPrChange>
                </w:rPr>
                <w:t>datos</w:t>
              </w:r>
              <w:r w:rsidRPr="0079203F">
                <w:rPr>
                  <w:b/>
                  <w:bCs/>
                  <w:lang w:val="es-ES"/>
                  <w:rPrChange w:id="5663" w:author="Rodrigo García" w:date="2017-09-29T10:07:00Z">
                    <w:rPr>
                      <w:rFonts w:ascii="Monaco" w:hAnsi="Monaco" w:cs="Monaco"/>
                      <w:b/>
                      <w:bCs/>
                      <w:color w:val="000000"/>
                      <w:sz w:val="32"/>
                      <w:szCs w:val="32"/>
                      <w:lang w:val="en-US"/>
                    </w:rPr>
                  </w:rPrChange>
                </w:rPr>
                <w:t>.</w:t>
              </w:r>
              <w:r w:rsidRPr="0079203F">
                <w:rPr>
                  <w:lang w:val="es-ES"/>
                  <w:rPrChange w:id="5664" w:author="Rodrigo García" w:date="2017-09-29T10:07:00Z">
                    <w:rPr>
                      <w:rFonts w:ascii="Monaco" w:hAnsi="Monaco" w:cs="Monaco"/>
                      <w:color w:val="000000"/>
                      <w:sz w:val="32"/>
                      <w:szCs w:val="32"/>
                      <w:lang w:val="en-US"/>
                    </w:rPr>
                  </w:rPrChange>
                </w:rPr>
                <w:t>mxs</w:t>
              </w:r>
              <w:r w:rsidRPr="0079203F">
                <w:rPr>
                  <w:b/>
                  <w:bCs/>
                  <w:lang w:val="es-ES"/>
                  <w:rPrChange w:id="5665" w:author="Rodrigo García" w:date="2017-09-29T10:07:00Z">
                    <w:rPr>
                      <w:rFonts w:ascii="Monaco" w:hAnsi="Monaco" w:cs="Monaco"/>
                      <w:b/>
                      <w:bCs/>
                      <w:color w:val="000000"/>
                      <w:sz w:val="32"/>
                      <w:szCs w:val="32"/>
                      <w:lang w:val="en-US"/>
                    </w:rPr>
                  </w:rPrChange>
                </w:rPr>
                <w:t>,</w:t>
              </w:r>
              <w:r w:rsidRPr="0079203F">
                <w:rPr>
                  <w:lang w:val="es-ES"/>
                  <w:rPrChange w:id="5666" w:author="Rodrigo García" w:date="2017-09-29T10:07:00Z">
                    <w:rPr>
                      <w:rFonts w:ascii="Monaco" w:hAnsi="Monaco" w:cs="Monaco"/>
                      <w:sz w:val="32"/>
                      <w:szCs w:val="32"/>
                      <w:lang w:val="en-US"/>
                    </w:rPr>
                  </w:rPrChange>
                </w:rPr>
                <w:t xml:space="preserve"> </w:t>
              </w:r>
              <w:r w:rsidRPr="0079203F">
                <w:rPr>
                  <w:color w:val="4E9A06"/>
                  <w:lang w:val="es-ES"/>
                  <w:rPrChange w:id="5667" w:author="Rodrigo García" w:date="2017-09-29T10:07:00Z">
                    <w:rPr>
                      <w:rFonts w:ascii="Monaco" w:hAnsi="Monaco" w:cs="Monaco"/>
                      <w:color w:val="4E9A06"/>
                      <w:sz w:val="32"/>
                      <w:szCs w:val="32"/>
                      <w:lang w:val="en-US"/>
                    </w:rPr>
                  </w:rPrChange>
                </w:rPr>
                <w:t>':min_s'</w:t>
              </w:r>
              <w:r w:rsidRPr="0079203F">
                <w:rPr>
                  <w:b/>
                  <w:bCs/>
                  <w:color w:val="CE5C00"/>
                  <w:lang w:val="es-ES"/>
                  <w:rPrChange w:id="5668" w:author="Rodrigo García" w:date="2017-09-29T10:07:00Z">
                    <w:rPr>
                      <w:rFonts w:ascii="Monaco" w:hAnsi="Monaco" w:cs="Monaco"/>
                      <w:b/>
                      <w:bCs/>
                      <w:color w:val="CE5C00"/>
                      <w:sz w:val="32"/>
                      <w:szCs w:val="32"/>
                      <w:lang w:val="en-US"/>
                    </w:rPr>
                  </w:rPrChange>
                </w:rPr>
                <w:t>:</w:t>
              </w:r>
              <w:r w:rsidRPr="0079203F">
                <w:rPr>
                  <w:lang w:val="es-ES"/>
                  <w:rPrChange w:id="5669" w:author="Rodrigo García" w:date="2017-09-29T10:07:00Z">
                    <w:rPr>
                      <w:rFonts w:ascii="Monaco" w:hAnsi="Monaco" w:cs="Monaco"/>
                      <w:color w:val="000000"/>
                      <w:sz w:val="32"/>
                      <w:szCs w:val="32"/>
                      <w:lang w:val="en-US"/>
                    </w:rPr>
                  </w:rPrChange>
                </w:rPr>
                <w:t>datos</w:t>
              </w:r>
              <w:r w:rsidRPr="0079203F">
                <w:rPr>
                  <w:b/>
                  <w:bCs/>
                  <w:lang w:val="es-ES"/>
                  <w:rPrChange w:id="5670" w:author="Rodrigo García" w:date="2017-09-29T10:07:00Z">
                    <w:rPr>
                      <w:rFonts w:ascii="Monaco" w:hAnsi="Monaco" w:cs="Monaco"/>
                      <w:b/>
                      <w:bCs/>
                      <w:color w:val="000000"/>
                      <w:sz w:val="32"/>
                      <w:szCs w:val="32"/>
                      <w:lang w:val="en-US"/>
                    </w:rPr>
                  </w:rPrChange>
                </w:rPr>
                <w:t>.</w:t>
              </w:r>
              <w:r w:rsidRPr="0079203F">
                <w:rPr>
                  <w:lang w:val="es-ES"/>
                  <w:rPrChange w:id="5671" w:author="Rodrigo García" w:date="2017-09-29T10:07:00Z">
                    <w:rPr>
                      <w:rFonts w:ascii="Monaco" w:hAnsi="Monaco" w:cs="Monaco"/>
                      <w:color w:val="000000"/>
                      <w:sz w:val="32"/>
                      <w:szCs w:val="32"/>
                      <w:lang w:val="en-US"/>
                    </w:rPr>
                  </w:rPrChange>
                </w:rPr>
                <w:t>mns</w:t>
              </w:r>
              <w:r w:rsidRPr="0079203F">
                <w:rPr>
                  <w:b/>
                  <w:bCs/>
                  <w:lang w:val="es-ES"/>
                  <w:rPrChange w:id="5672" w:author="Rodrigo García" w:date="2017-09-29T10:07:00Z">
                    <w:rPr>
                      <w:rFonts w:ascii="Monaco" w:hAnsi="Monaco" w:cs="Monaco"/>
                      <w:b/>
                      <w:bCs/>
                      <w:color w:val="000000"/>
                      <w:sz w:val="32"/>
                      <w:szCs w:val="32"/>
                      <w:lang w:val="en-US"/>
                    </w:rPr>
                  </w:rPrChange>
                </w:rPr>
                <w:t>,</w:t>
              </w:r>
              <w:r w:rsidRPr="0079203F">
                <w:rPr>
                  <w:lang w:val="es-ES"/>
                  <w:rPrChange w:id="5673" w:author="Rodrigo García" w:date="2017-09-29T10:07:00Z">
                    <w:rPr>
                      <w:rFonts w:ascii="Monaco" w:hAnsi="Monaco" w:cs="Monaco"/>
                      <w:sz w:val="32"/>
                      <w:szCs w:val="32"/>
                      <w:lang w:val="en-US"/>
                    </w:rPr>
                  </w:rPrChange>
                </w:rPr>
                <w:t xml:space="preserve"> </w:t>
              </w:r>
              <w:r w:rsidRPr="0079203F">
                <w:rPr>
                  <w:color w:val="4E9A06"/>
                  <w:lang w:val="es-ES"/>
                  <w:rPrChange w:id="5674" w:author="Rodrigo García" w:date="2017-09-29T10:07:00Z">
                    <w:rPr>
                      <w:rFonts w:ascii="Monaco" w:hAnsi="Monaco" w:cs="Monaco"/>
                      <w:color w:val="4E9A06"/>
                      <w:sz w:val="32"/>
                      <w:szCs w:val="32"/>
                      <w:lang w:val="en-US"/>
                    </w:rPr>
                  </w:rPrChange>
                </w:rPr>
                <w:t>':max_t'</w:t>
              </w:r>
              <w:r w:rsidRPr="0079203F">
                <w:rPr>
                  <w:b/>
                  <w:bCs/>
                  <w:color w:val="CE5C00"/>
                  <w:lang w:val="es-ES"/>
                  <w:rPrChange w:id="5675" w:author="Rodrigo García" w:date="2017-09-29T10:07:00Z">
                    <w:rPr>
                      <w:rFonts w:ascii="Monaco" w:hAnsi="Monaco" w:cs="Monaco"/>
                      <w:b/>
                      <w:bCs/>
                      <w:color w:val="CE5C00"/>
                      <w:sz w:val="32"/>
                      <w:szCs w:val="32"/>
                      <w:lang w:val="en-US"/>
                    </w:rPr>
                  </w:rPrChange>
                </w:rPr>
                <w:t>:</w:t>
              </w:r>
              <w:r w:rsidRPr="0079203F">
                <w:rPr>
                  <w:lang w:val="es-ES"/>
                  <w:rPrChange w:id="5676" w:author="Rodrigo García" w:date="2017-09-29T10:07:00Z">
                    <w:rPr>
                      <w:rFonts w:ascii="Monaco" w:hAnsi="Monaco" w:cs="Monaco"/>
                      <w:color w:val="000000"/>
                      <w:sz w:val="32"/>
                      <w:szCs w:val="32"/>
                      <w:lang w:val="en-US"/>
                    </w:rPr>
                  </w:rPrChange>
                </w:rPr>
                <w:t>datos</w:t>
              </w:r>
              <w:r w:rsidRPr="0079203F">
                <w:rPr>
                  <w:b/>
                  <w:bCs/>
                  <w:lang w:val="es-ES"/>
                  <w:rPrChange w:id="5677" w:author="Rodrigo García" w:date="2017-09-29T10:07:00Z">
                    <w:rPr>
                      <w:rFonts w:ascii="Monaco" w:hAnsi="Monaco" w:cs="Monaco"/>
                      <w:b/>
                      <w:bCs/>
                      <w:color w:val="000000"/>
                      <w:sz w:val="32"/>
                      <w:szCs w:val="32"/>
                      <w:lang w:val="en-US"/>
                    </w:rPr>
                  </w:rPrChange>
                </w:rPr>
                <w:t>.</w:t>
              </w:r>
              <w:r w:rsidRPr="0079203F">
                <w:rPr>
                  <w:lang w:val="es-ES"/>
                  <w:rPrChange w:id="5678" w:author="Rodrigo García" w:date="2017-09-29T10:07:00Z">
                    <w:rPr>
                      <w:rFonts w:ascii="Monaco" w:hAnsi="Monaco" w:cs="Monaco"/>
                      <w:color w:val="000000"/>
                      <w:sz w:val="32"/>
                      <w:szCs w:val="32"/>
                      <w:lang w:val="en-US"/>
                    </w:rPr>
                  </w:rPrChange>
                </w:rPr>
                <w:t>mxt</w:t>
              </w:r>
              <w:r w:rsidRPr="0079203F">
                <w:rPr>
                  <w:b/>
                  <w:bCs/>
                  <w:lang w:val="es-ES"/>
                  <w:rPrChange w:id="5679" w:author="Rodrigo García" w:date="2017-09-29T10:07:00Z">
                    <w:rPr>
                      <w:rFonts w:ascii="Monaco" w:hAnsi="Monaco" w:cs="Monaco"/>
                      <w:b/>
                      <w:bCs/>
                      <w:color w:val="000000"/>
                      <w:sz w:val="32"/>
                      <w:szCs w:val="32"/>
                      <w:lang w:val="en-US"/>
                    </w:rPr>
                  </w:rPrChange>
                </w:rPr>
                <w:t>,</w:t>
              </w:r>
              <w:r w:rsidRPr="0079203F">
                <w:rPr>
                  <w:lang w:val="es-ES"/>
                  <w:rPrChange w:id="5680" w:author="Rodrigo García" w:date="2017-09-29T10:07:00Z">
                    <w:rPr>
                      <w:rFonts w:ascii="Monaco" w:hAnsi="Monaco" w:cs="Monaco"/>
                      <w:sz w:val="32"/>
                      <w:szCs w:val="32"/>
                      <w:lang w:val="en-US"/>
                    </w:rPr>
                  </w:rPrChange>
                </w:rPr>
                <w:t xml:space="preserve"> </w:t>
              </w:r>
              <w:r w:rsidRPr="0079203F">
                <w:rPr>
                  <w:color w:val="4E9A06"/>
                  <w:lang w:val="es-ES"/>
                  <w:rPrChange w:id="5681" w:author="Rodrigo García" w:date="2017-09-29T10:07:00Z">
                    <w:rPr>
                      <w:rFonts w:ascii="Monaco" w:hAnsi="Monaco" w:cs="Monaco"/>
                      <w:color w:val="4E9A06"/>
                      <w:sz w:val="32"/>
                      <w:szCs w:val="32"/>
                      <w:lang w:val="en-US"/>
                    </w:rPr>
                  </w:rPrChange>
                </w:rPr>
                <w:t>':min_t'</w:t>
              </w:r>
              <w:r w:rsidRPr="0079203F">
                <w:rPr>
                  <w:b/>
                  <w:bCs/>
                  <w:color w:val="CE5C00"/>
                  <w:lang w:val="es-ES"/>
                  <w:rPrChange w:id="5682" w:author="Rodrigo García" w:date="2017-09-29T10:07:00Z">
                    <w:rPr>
                      <w:rFonts w:ascii="Monaco" w:hAnsi="Monaco" w:cs="Monaco"/>
                      <w:b/>
                      <w:bCs/>
                      <w:color w:val="CE5C00"/>
                      <w:sz w:val="32"/>
                      <w:szCs w:val="32"/>
                      <w:lang w:val="en-US"/>
                    </w:rPr>
                  </w:rPrChange>
                </w:rPr>
                <w:t>:</w:t>
              </w:r>
              <w:r w:rsidRPr="0079203F">
                <w:rPr>
                  <w:lang w:val="es-ES"/>
                  <w:rPrChange w:id="5683" w:author="Rodrigo García" w:date="2017-09-29T10:07:00Z">
                    <w:rPr>
                      <w:rFonts w:ascii="Monaco" w:hAnsi="Monaco" w:cs="Monaco"/>
                      <w:color w:val="000000"/>
                      <w:sz w:val="32"/>
                      <w:szCs w:val="32"/>
                      <w:lang w:val="en-US"/>
                    </w:rPr>
                  </w:rPrChange>
                </w:rPr>
                <w:t>datos</w:t>
              </w:r>
              <w:r w:rsidRPr="0079203F">
                <w:rPr>
                  <w:b/>
                  <w:bCs/>
                  <w:lang w:val="es-ES"/>
                  <w:rPrChange w:id="5684" w:author="Rodrigo García" w:date="2017-09-29T10:07:00Z">
                    <w:rPr>
                      <w:rFonts w:ascii="Monaco" w:hAnsi="Monaco" w:cs="Monaco"/>
                      <w:b/>
                      <w:bCs/>
                      <w:color w:val="000000"/>
                      <w:sz w:val="32"/>
                      <w:szCs w:val="32"/>
                      <w:lang w:val="en-US"/>
                    </w:rPr>
                  </w:rPrChange>
                </w:rPr>
                <w:t>.</w:t>
              </w:r>
              <w:r w:rsidRPr="0079203F">
                <w:rPr>
                  <w:lang w:val="es-ES"/>
                  <w:rPrChange w:id="5685" w:author="Rodrigo García" w:date="2017-09-29T10:07:00Z">
                    <w:rPr>
                      <w:rFonts w:ascii="Monaco" w:hAnsi="Monaco" w:cs="Monaco"/>
                      <w:color w:val="000000"/>
                      <w:sz w:val="32"/>
                      <w:szCs w:val="32"/>
                      <w:lang w:val="en-US"/>
                    </w:rPr>
                  </w:rPrChange>
                </w:rPr>
                <w:t>mntr</w:t>
              </w:r>
              <w:r w:rsidRPr="0079203F">
                <w:rPr>
                  <w:b/>
                  <w:bCs/>
                  <w:lang w:val="es-ES"/>
                  <w:rPrChange w:id="5686" w:author="Rodrigo García" w:date="2017-09-29T10:07:00Z">
                    <w:rPr>
                      <w:rFonts w:ascii="Monaco" w:hAnsi="Monaco" w:cs="Monaco"/>
                      <w:b/>
                      <w:bCs/>
                      <w:color w:val="000000"/>
                      <w:sz w:val="32"/>
                      <w:szCs w:val="32"/>
                      <w:lang w:val="en-US"/>
                    </w:rPr>
                  </w:rPrChange>
                </w:rPr>
                <w:t>});</w:t>
              </w:r>
            </w:ins>
          </w:p>
          <w:p w14:paraId="51CACA19" w14:textId="77777777" w:rsidR="00A47B4C" w:rsidRPr="00A47B4C" w:rsidRDefault="00A47B4C">
            <w:pPr>
              <w:rPr>
                <w:ins w:id="5687" w:author="Borja Gonzalez" w:date="2017-09-28T19:16:00Z"/>
                <w:lang w:val="en-US"/>
                <w:rPrChange w:id="5688" w:author="Borja Gonzalez" w:date="2017-09-28T19:16:00Z">
                  <w:rPr>
                    <w:ins w:id="5689" w:author="Borja Gonzalez" w:date="2017-09-28T19:16:00Z"/>
                    <w:rFonts w:ascii="Monaco" w:eastAsiaTheme="majorEastAsia" w:hAnsi="Monaco" w:cs="Monaco"/>
                    <w:color w:val="243F60" w:themeColor="accent1" w:themeShade="7F"/>
                    <w:sz w:val="32"/>
                    <w:szCs w:val="32"/>
                    <w:lang w:val="en-US"/>
                  </w:rPr>
                </w:rPrChange>
              </w:rPr>
              <w:pPrChange w:id="5690" w:author="GONZALEZ DIAZ, BORJA" w:date="2017-09-29T19:27:00Z">
                <w:pPr>
                  <w:keepNext/>
                  <w:keepLines/>
                  <w:widowControl w:val="0"/>
                  <w:autoSpaceDE w:val="0"/>
                  <w:autoSpaceDN w:val="0"/>
                  <w:adjustRightInd w:val="0"/>
                  <w:spacing w:before="200"/>
                  <w:outlineLvl w:val="4"/>
                </w:pPr>
              </w:pPrChange>
            </w:pPr>
            <w:ins w:id="5691" w:author="Borja Gonzalez" w:date="2017-09-28T19:16:00Z">
              <w:r w:rsidRPr="0079203F">
                <w:rPr>
                  <w:lang w:val="es-ES"/>
                  <w:rPrChange w:id="5692" w:author="Rodrigo García" w:date="2017-09-29T10:07:00Z">
                    <w:rPr>
                      <w:rFonts w:ascii="Monaco" w:hAnsi="Monaco" w:cs="Monaco"/>
                      <w:sz w:val="32"/>
                      <w:szCs w:val="32"/>
                      <w:lang w:val="en-US"/>
                    </w:rPr>
                  </w:rPrChange>
                </w:rPr>
                <w:t xml:space="preserve">    </w:t>
              </w:r>
              <w:r w:rsidRPr="00A47B4C">
                <w:rPr>
                  <w:b/>
                  <w:bCs/>
                  <w:color w:val="204A87"/>
                  <w:lang w:val="en-US"/>
                  <w:rPrChange w:id="5693" w:author="Borja Gonzalez" w:date="2017-09-28T19:16:00Z">
                    <w:rPr>
                      <w:rFonts w:ascii="Monaco" w:hAnsi="Monaco" w:cs="Monaco"/>
                      <w:b/>
                      <w:bCs/>
                      <w:color w:val="204A87"/>
                      <w:sz w:val="32"/>
                      <w:szCs w:val="32"/>
                      <w:lang w:val="en-US"/>
                    </w:rPr>
                  </w:rPrChange>
                </w:rPr>
                <w:t>var</w:t>
              </w:r>
              <w:r w:rsidRPr="00A47B4C">
                <w:rPr>
                  <w:lang w:val="en-US"/>
                  <w:rPrChange w:id="5694" w:author="Borja Gonzalez" w:date="2017-09-28T19:16:00Z">
                    <w:rPr>
                      <w:rFonts w:ascii="Monaco" w:hAnsi="Monaco" w:cs="Monaco"/>
                      <w:sz w:val="32"/>
                      <w:szCs w:val="32"/>
                      <w:lang w:val="en-US"/>
                    </w:rPr>
                  </w:rPrChange>
                </w:rPr>
                <w:t xml:space="preserve"> data </w:t>
              </w:r>
              <w:r w:rsidRPr="00A47B4C">
                <w:rPr>
                  <w:b/>
                  <w:bCs/>
                  <w:color w:val="CE5C00"/>
                  <w:lang w:val="en-US"/>
                  <w:rPrChange w:id="5695" w:author="Borja Gonzalez" w:date="2017-09-28T19:16:00Z">
                    <w:rPr>
                      <w:rFonts w:ascii="Monaco" w:hAnsi="Monaco" w:cs="Monaco"/>
                      <w:b/>
                      <w:bCs/>
                      <w:color w:val="CE5C00"/>
                      <w:sz w:val="32"/>
                      <w:szCs w:val="32"/>
                      <w:lang w:val="en-US"/>
                    </w:rPr>
                  </w:rPrChange>
                </w:rPr>
                <w:t>=</w:t>
              </w:r>
              <w:r w:rsidRPr="00A47B4C">
                <w:rPr>
                  <w:lang w:val="en-US"/>
                  <w:rPrChange w:id="5696" w:author="Borja Gonzalez" w:date="2017-09-28T19:16:00Z">
                    <w:rPr>
                      <w:rFonts w:ascii="Monaco" w:hAnsi="Monaco" w:cs="Monaco"/>
                      <w:sz w:val="32"/>
                      <w:szCs w:val="32"/>
                      <w:lang w:val="en-US"/>
                    </w:rPr>
                  </w:rPrChange>
                </w:rPr>
                <w:t xml:space="preserve"> db</w:t>
              </w:r>
              <w:r w:rsidRPr="00A47B4C">
                <w:rPr>
                  <w:b/>
                  <w:bCs/>
                  <w:lang w:val="en-US"/>
                  <w:rPrChange w:id="5697" w:author="Borja Gonzalez" w:date="2017-09-28T19:16:00Z">
                    <w:rPr>
                      <w:rFonts w:ascii="Monaco" w:hAnsi="Monaco" w:cs="Monaco"/>
                      <w:b/>
                      <w:bCs/>
                      <w:color w:val="000000"/>
                      <w:sz w:val="32"/>
                      <w:szCs w:val="32"/>
                      <w:lang w:val="en-US"/>
                    </w:rPr>
                  </w:rPrChange>
                </w:rPr>
                <w:t>.</w:t>
              </w:r>
              <w:r w:rsidRPr="00A47B4C">
                <w:rPr>
                  <w:b/>
                  <w:bCs/>
                  <w:color w:val="204A87"/>
                  <w:lang w:val="en-US"/>
                  <w:rPrChange w:id="5698" w:author="Borja Gonzalez" w:date="2017-09-28T19:16:00Z">
                    <w:rPr>
                      <w:rFonts w:ascii="Monaco" w:hAnsi="Monaco" w:cs="Monaco"/>
                      <w:b/>
                      <w:bCs/>
                      <w:color w:val="204A87"/>
                      <w:sz w:val="32"/>
                      <w:szCs w:val="32"/>
                      <w:lang w:val="en-US"/>
                    </w:rPr>
                  </w:rPrChange>
                </w:rPr>
                <w:t>export</w:t>
              </w:r>
              <w:r w:rsidRPr="00A47B4C">
                <w:rPr>
                  <w:b/>
                  <w:bCs/>
                  <w:lang w:val="en-US"/>
                  <w:rPrChange w:id="5699"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pPr>
              <w:rPr>
                <w:ins w:id="5700" w:author="Borja Gonzalez" w:date="2017-09-28T19:16:00Z"/>
                <w:lang w:val="en-US"/>
                <w:rPrChange w:id="5701" w:author="Borja Gonzalez" w:date="2017-09-28T19:16:00Z">
                  <w:rPr>
                    <w:ins w:id="5702" w:author="Borja Gonzalez" w:date="2017-09-28T19:16:00Z"/>
                    <w:rFonts w:ascii="Monaco" w:eastAsiaTheme="majorEastAsia" w:hAnsi="Monaco" w:cs="Monaco"/>
                    <w:color w:val="243F60" w:themeColor="accent1" w:themeShade="7F"/>
                    <w:sz w:val="32"/>
                    <w:szCs w:val="32"/>
                    <w:lang w:val="en-US"/>
                  </w:rPr>
                </w:rPrChange>
              </w:rPr>
              <w:pPrChange w:id="5703" w:author="GONZALEZ DIAZ, BORJA" w:date="2017-09-29T19:27:00Z">
                <w:pPr>
                  <w:keepNext/>
                  <w:keepLines/>
                  <w:widowControl w:val="0"/>
                  <w:autoSpaceDE w:val="0"/>
                  <w:autoSpaceDN w:val="0"/>
                  <w:adjustRightInd w:val="0"/>
                  <w:spacing w:before="200"/>
                  <w:outlineLvl w:val="4"/>
                </w:pPr>
              </w:pPrChange>
            </w:pPr>
            <w:ins w:id="5704" w:author="Borja Gonzalez" w:date="2017-09-28T19:16:00Z">
              <w:r w:rsidRPr="00A47B4C">
                <w:rPr>
                  <w:lang w:val="en-US"/>
                  <w:rPrChange w:id="5705" w:author="Borja Gonzalez" w:date="2017-09-28T19:16:00Z">
                    <w:rPr>
                      <w:rFonts w:ascii="Monaco" w:hAnsi="Monaco" w:cs="Monaco"/>
                      <w:sz w:val="32"/>
                      <w:szCs w:val="32"/>
                      <w:lang w:val="en-US"/>
                    </w:rPr>
                  </w:rPrChange>
                </w:rPr>
                <w:t xml:space="preserve">    </w:t>
              </w:r>
              <w:r w:rsidRPr="00A47B4C">
                <w:rPr>
                  <w:b/>
                  <w:bCs/>
                  <w:color w:val="204A87"/>
                  <w:lang w:val="en-US"/>
                  <w:rPrChange w:id="5706" w:author="Borja Gonzalez" w:date="2017-09-28T19:16:00Z">
                    <w:rPr>
                      <w:rFonts w:ascii="Monaco" w:hAnsi="Monaco" w:cs="Monaco"/>
                      <w:b/>
                      <w:bCs/>
                      <w:color w:val="204A87"/>
                      <w:sz w:val="32"/>
                      <w:szCs w:val="32"/>
                      <w:lang w:val="en-US"/>
                    </w:rPr>
                  </w:rPrChange>
                </w:rPr>
                <w:t>var</w:t>
              </w:r>
              <w:r w:rsidRPr="00A47B4C">
                <w:rPr>
                  <w:lang w:val="en-US"/>
                  <w:rPrChange w:id="5707" w:author="Borja Gonzalez" w:date="2017-09-28T19:16:00Z">
                    <w:rPr>
                      <w:rFonts w:ascii="Monaco" w:hAnsi="Monaco" w:cs="Monaco"/>
                      <w:sz w:val="32"/>
                      <w:szCs w:val="32"/>
                      <w:lang w:val="en-US"/>
                    </w:rPr>
                  </w:rPrChange>
                </w:rPr>
                <w:t xml:space="preserve"> buffer </w:t>
              </w:r>
              <w:r w:rsidRPr="00A47B4C">
                <w:rPr>
                  <w:b/>
                  <w:bCs/>
                  <w:color w:val="CE5C00"/>
                  <w:lang w:val="en-US"/>
                  <w:rPrChange w:id="5708" w:author="Borja Gonzalez" w:date="2017-09-28T19:16:00Z">
                    <w:rPr>
                      <w:rFonts w:ascii="Monaco" w:hAnsi="Monaco" w:cs="Monaco"/>
                      <w:b/>
                      <w:bCs/>
                      <w:color w:val="CE5C00"/>
                      <w:sz w:val="32"/>
                      <w:szCs w:val="32"/>
                      <w:lang w:val="en-US"/>
                    </w:rPr>
                  </w:rPrChange>
                </w:rPr>
                <w:t>=</w:t>
              </w:r>
              <w:r w:rsidRPr="00A47B4C">
                <w:rPr>
                  <w:lang w:val="en-US"/>
                  <w:rPrChange w:id="5709" w:author="Borja Gonzalez" w:date="2017-09-28T19:16:00Z">
                    <w:rPr>
                      <w:rFonts w:ascii="Monaco" w:hAnsi="Monaco" w:cs="Monaco"/>
                      <w:sz w:val="32"/>
                      <w:szCs w:val="32"/>
                      <w:lang w:val="en-US"/>
                    </w:rPr>
                  </w:rPrChange>
                </w:rPr>
                <w:t xml:space="preserve"> </w:t>
              </w:r>
              <w:r w:rsidRPr="00A47B4C">
                <w:rPr>
                  <w:b/>
                  <w:bCs/>
                  <w:color w:val="204A87"/>
                  <w:lang w:val="en-US"/>
                  <w:rPrChange w:id="5710" w:author="Borja Gonzalez" w:date="2017-09-28T19:16:00Z">
                    <w:rPr>
                      <w:rFonts w:ascii="Monaco" w:hAnsi="Monaco" w:cs="Monaco"/>
                      <w:b/>
                      <w:bCs/>
                      <w:color w:val="204A87"/>
                      <w:sz w:val="32"/>
                      <w:szCs w:val="32"/>
                      <w:lang w:val="en-US"/>
                    </w:rPr>
                  </w:rPrChange>
                </w:rPr>
                <w:t>new</w:t>
              </w:r>
              <w:r w:rsidRPr="00A47B4C">
                <w:rPr>
                  <w:lang w:val="en-US"/>
                  <w:rPrChange w:id="5711" w:author="Borja Gonzalez" w:date="2017-09-28T19:16:00Z">
                    <w:rPr>
                      <w:rFonts w:ascii="Monaco" w:hAnsi="Monaco" w:cs="Monaco"/>
                      <w:sz w:val="32"/>
                      <w:szCs w:val="32"/>
                      <w:lang w:val="en-US"/>
                    </w:rPr>
                  </w:rPrChange>
                </w:rPr>
                <w:t xml:space="preserve"> Buffer</w:t>
              </w:r>
              <w:r w:rsidRPr="00A47B4C">
                <w:rPr>
                  <w:b/>
                  <w:bCs/>
                  <w:lang w:val="en-US"/>
                  <w:rPrChange w:id="5712" w:author="Borja Gonzalez" w:date="2017-09-28T19:16:00Z">
                    <w:rPr>
                      <w:rFonts w:ascii="Monaco" w:hAnsi="Monaco" w:cs="Monaco"/>
                      <w:b/>
                      <w:bCs/>
                      <w:color w:val="000000"/>
                      <w:sz w:val="32"/>
                      <w:szCs w:val="32"/>
                      <w:lang w:val="en-US"/>
                    </w:rPr>
                  </w:rPrChange>
                </w:rPr>
                <w:t>(</w:t>
              </w:r>
              <w:r w:rsidRPr="00A47B4C">
                <w:rPr>
                  <w:lang w:val="en-US"/>
                  <w:rPrChange w:id="5713" w:author="Borja Gonzalez" w:date="2017-09-28T19:16:00Z">
                    <w:rPr>
                      <w:rFonts w:ascii="Monaco" w:hAnsi="Monaco" w:cs="Monaco"/>
                      <w:color w:val="000000"/>
                      <w:sz w:val="32"/>
                      <w:szCs w:val="32"/>
                      <w:lang w:val="en-US"/>
                    </w:rPr>
                  </w:rPrChange>
                </w:rPr>
                <w:t>data</w:t>
              </w:r>
              <w:r w:rsidRPr="00A47B4C">
                <w:rPr>
                  <w:b/>
                  <w:bCs/>
                  <w:lang w:val="en-US"/>
                  <w:rPrChange w:id="5714"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pPr>
              <w:rPr>
                <w:ins w:id="5715" w:author="Borja Gonzalez" w:date="2017-09-28T19:16:00Z"/>
                <w:lang w:val="en-US"/>
                <w:rPrChange w:id="5716" w:author="Borja Gonzalez" w:date="2017-09-28T19:16:00Z">
                  <w:rPr>
                    <w:ins w:id="5717" w:author="Borja Gonzalez" w:date="2017-09-28T19:16:00Z"/>
                    <w:rFonts w:ascii="Monaco" w:eastAsiaTheme="majorEastAsia" w:hAnsi="Monaco" w:cs="Monaco"/>
                    <w:color w:val="243F60" w:themeColor="accent1" w:themeShade="7F"/>
                    <w:sz w:val="32"/>
                    <w:szCs w:val="32"/>
                    <w:lang w:val="en-US"/>
                  </w:rPr>
                </w:rPrChange>
              </w:rPr>
              <w:pPrChange w:id="5718" w:author="GONZALEZ DIAZ, BORJA" w:date="2017-09-29T19:27:00Z">
                <w:pPr>
                  <w:keepNext/>
                  <w:keepLines/>
                  <w:widowControl w:val="0"/>
                  <w:autoSpaceDE w:val="0"/>
                  <w:autoSpaceDN w:val="0"/>
                  <w:adjustRightInd w:val="0"/>
                  <w:spacing w:before="200"/>
                  <w:outlineLvl w:val="4"/>
                </w:pPr>
              </w:pPrChange>
            </w:pPr>
            <w:ins w:id="5719" w:author="Borja Gonzalez" w:date="2017-09-28T19:16:00Z">
              <w:r w:rsidRPr="00A47B4C">
                <w:rPr>
                  <w:lang w:val="en-US"/>
                  <w:rPrChange w:id="5720" w:author="Borja Gonzalez" w:date="2017-09-28T19:16:00Z">
                    <w:rPr>
                      <w:rFonts w:ascii="Monaco" w:hAnsi="Monaco" w:cs="Monaco"/>
                      <w:sz w:val="32"/>
                      <w:szCs w:val="32"/>
                      <w:lang w:val="en-US"/>
                    </w:rPr>
                  </w:rPrChange>
                </w:rPr>
                <w:t xml:space="preserve">    fs</w:t>
              </w:r>
              <w:r w:rsidRPr="00A47B4C">
                <w:rPr>
                  <w:b/>
                  <w:bCs/>
                  <w:lang w:val="en-US"/>
                  <w:rPrChange w:id="5721" w:author="Borja Gonzalez" w:date="2017-09-28T19:16:00Z">
                    <w:rPr>
                      <w:rFonts w:ascii="Monaco" w:hAnsi="Monaco" w:cs="Monaco"/>
                      <w:b/>
                      <w:bCs/>
                      <w:color w:val="000000"/>
                      <w:sz w:val="32"/>
                      <w:szCs w:val="32"/>
                      <w:lang w:val="en-US"/>
                    </w:rPr>
                  </w:rPrChange>
                </w:rPr>
                <w:t>.</w:t>
              </w:r>
              <w:r w:rsidRPr="00A47B4C">
                <w:rPr>
                  <w:lang w:val="en-US"/>
                  <w:rPrChange w:id="5722" w:author="Borja Gonzalez" w:date="2017-09-28T19:16:00Z">
                    <w:rPr>
                      <w:rFonts w:ascii="Monaco" w:hAnsi="Monaco" w:cs="Monaco"/>
                      <w:color w:val="000000"/>
                      <w:sz w:val="32"/>
                      <w:szCs w:val="32"/>
                      <w:lang w:val="en-US"/>
                    </w:rPr>
                  </w:rPrChange>
                </w:rPr>
                <w:t>writeFileSync</w:t>
              </w:r>
              <w:r w:rsidRPr="00A47B4C">
                <w:rPr>
                  <w:b/>
                  <w:bCs/>
                  <w:lang w:val="en-US"/>
                  <w:rPrChange w:id="5723" w:author="Borja Gonzalez" w:date="2017-09-28T19:16:00Z">
                    <w:rPr>
                      <w:rFonts w:ascii="Monaco" w:hAnsi="Monaco" w:cs="Monaco"/>
                      <w:b/>
                      <w:bCs/>
                      <w:color w:val="000000"/>
                      <w:sz w:val="32"/>
                      <w:szCs w:val="32"/>
                      <w:lang w:val="en-US"/>
                    </w:rPr>
                  </w:rPrChange>
                </w:rPr>
                <w:t>(</w:t>
              </w:r>
              <w:r w:rsidRPr="00A47B4C">
                <w:rPr>
                  <w:color w:val="4E9A06"/>
                  <w:lang w:val="en-US"/>
                  <w:rPrChange w:id="5724" w:author="Borja Gonzalez" w:date="2017-09-28T19:16:00Z">
                    <w:rPr>
                      <w:rFonts w:ascii="Monaco" w:hAnsi="Monaco" w:cs="Monaco"/>
                      <w:color w:val="4E9A06"/>
                      <w:sz w:val="32"/>
                      <w:szCs w:val="32"/>
                      <w:lang w:val="en-US"/>
                    </w:rPr>
                  </w:rPrChange>
                </w:rPr>
                <w:t>"./Pacientes_DB.db"</w:t>
              </w:r>
              <w:r w:rsidRPr="00A47B4C">
                <w:rPr>
                  <w:b/>
                  <w:bCs/>
                  <w:lang w:val="en-US"/>
                  <w:rPrChange w:id="5725" w:author="Borja Gonzalez" w:date="2017-09-28T19:16:00Z">
                    <w:rPr>
                      <w:rFonts w:ascii="Monaco" w:hAnsi="Monaco" w:cs="Monaco"/>
                      <w:b/>
                      <w:bCs/>
                      <w:color w:val="000000"/>
                      <w:sz w:val="32"/>
                      <w:szCs w:val="32"/>
                      <w:lang w:val="en-US"/>
                    </w:rPr>
                  </w:rPrChange>
                </w:rPr>
                <w:t>,</w:t>
              </w:r>
              <w:r w:rsidRPr="00A47B4C">
                <w:rPr>
                  <w:lang w:val="en-US"/>
                  <w:rPrChange w:id="5726" w:author="Borja Gonzalez" w:date="2017-09-28T19:16:00Z">
                    <w:rPr>
                      <w:rFonts w:ascii="Monaco" w:hAnsi="Monaco" w:cs="Monaco"/>
                      <w:sz w:val="32"/>
                      <w:szCs w:val="32"/>
                      <w:lang w:val="en-US"/>
                    </w:rPr>
                  </w:rPrChange>
                </w:rPr>
                <w:t xml:space="preserve"> buffer</w:t>
              </w:r>
              <w:r w:rsidRPr="00A47B4C">
                <w:rPr>
                  <w:b/>
                  <w:bCs/>
                  <w:lang w:val="en-US"/>
                  <w:rPrChange w:id="5727" w:author="Borja Gonzalez" w:date="2017-09-28T19:16:00Z">
                    <w:rPr>
                      <w:rFonts w:ascii="Monaco" w:hAnsi="Monaco" w:cs="Monaco"/>
                      <w:b/>
                      <w:bCs/>
                      <w:color w:val="000000"/>
                      <w:sz w:val="32"/>
                      <w:szCs w:val="32"/>
                      <w:lang w:val="en-US"/>
                    </w:rPr>
                  </w:rPrChange>
                </w:rPr>
                <w:t>);</w:t>
              </w:r>
            </w:ins>
          </w:p>
          <w:p w14:paraId="272A2B95" w14:textId="77777777" w:rsidR="00A47B4C" w:rsidRPr="0079203F" w:rsidRDefault="00A47B4C">
            <w:pPr>
              <w:rPr>
                <w:ins w:id="5728" w:author="Borja Gonzalez" w:date="2017-09-28T19:16:00Z"/>
                <w:lang w:val="es-ES"/>
                <w:rPrChange w:id="5729" w:author="Rodrigo García" w:date="2017-09-29T10:07:00Z">
                  <w:rPr>
                    <w:ins w:id="5730" w:author="Borja Gonzalez" w:date="2017-09-28T19:16:00Z"/>
                    <w:rFonts w:ascii="Monaco" w:eastAsiaTheme="majorEastAsia" w:hAnsi="Monaco" w:cs="Monaco"/>
                    <w:color w:val="243F60" w:themeColor="accent1" w:themeShade="7F"/>
                    <w:sz w:val="32"/>
                    <w:szCs w:val="32"/>
                    <w:lang w:val="en-US"/>
                  </w:rPr>
                </w:rPrChange>
              </w:rPr>
              <w:pPrChange w:id="5731" w:author="GONZALEZ DIAZ, BORJA" w:date="2017-09-29T19:27:00Z">
                <w:pPr>
                  <w:keepNext/>
                  <w:keepLines/>
                  <w:widowControl w:val="0"/>
                  <w:autoSpaceDE w:val="0"/>
                  <w:autoSpaceDN w:val="0"/>
                  <w:adjustRightInd w:val="0"/>
                  <w:spacing w:before="200"/>
                  <w:outlineLvl w:val="4"/>
                </w:pPr>
              </w:pPrChange>
            </w:pPr>
            <w:ins w:id="5732" w:author="Borja Gonzalez" w:date="2017-09-28T19:16:00Z">
              <w:r w:rsidRPr="00A47B4C">
                <w:rPr>
                  <w:lang w:val="en-US"/>
                  <w:rPrChange w:id="5733" w:author="Borja Gonzalez" w:date="2017-09-28T19:16:00Z">
                    <w:rPr>
                      <w:rFonts w:ascii="Monaco" w:hAnsi="Monaco" w:cs="Monaco"/>
                      <w:sz w:val="32"/>
                      <w:szCs w:val="32"/>
                      <w:lang w:val="en-US"/>
                    </w:rPr>
                  </w:rPrChange>
                </w:rPr>
                <w:t xml:space="preserve">    </w:t>
              </w:r>
              <w:r w:rsidRPr="0079203F">
                <w:rPr>
                  <w:lang w:val="es-ES"/>
                  <w:rPrChange w:id="5734" w:author="Rodrigo García" w:date="2017-09-29T10:07:00Z">
                    <w:rPr>
                      <w:rFonts w:ascii="Monaco" w:hAnsi="Monaco" w:cs="Monaco"/>
                      <w:color w:val="000000"/>
                      <w:sz w:val="32"/>
                      <w:szCs w:val="32"/>
                      <w:lang w:val="en-US"/>
                    </w:rPr>
                  </w:rPrChange>
                </w:rPr>
                <w:t>db</w:t>
              </w:r>
              <w:r w:rsidRPr="0079203F">
                <w:rPr>
                  <w:b/>
                  <w:bCs/>
                  <w:lang w:val="es-ES"/>
                  <w:rPrChange w:id="5735" w:author="Rodrigo García" w:date="2017-09-29T10:07:00Z">
                    <w:rPr>
                      <w:rFonts w:ascii="Monaco" w:hAnsi="Monaco" w:cs="Monaco"/>
                      <w:b/>
                      <w:bCs/>
                      <w:color w:val="000000"/>
                      <w:sz w:val="32"/>
                      <w:szCs w:val="32"/>
                      <w:lang w:val="en-US"/>
                    </w:rPr>
                  </w:rPrChange>
                </w:rPr>
                <w:t>.</w:t>
              </w:r>
              <w:r w:rsidRPr="0079203F">
                <w:rPr>
                  <w:lang w:val="es-ES"/>
                  <w:rPrChange w:id="5736" w:author="Rodrigo García" w:date="2017-09-29T10:07:00Z">
                    <w:rPr>
                      <w:rFonts w:ascii="Monaco" w:hAnsi="Monaco" w:cs="Monaco"/>
                      <w:color w:val="000000"/>
                      <w:sz w:val="32"/>
                      <w:szCs w:val="32"/>
                      <w:lang w:val="en-US"/>
                    </w:rPr>
                  </w:rPrChange>
                </w:rPr>
                <w:t>close</w:t>
              </w:r>
              <w:r w:rsidRPr="0079203F">
                <w:rPr>
                  <w:b/>
                  <w:bCs/>
                  <w:lang w:val="es-ES"/>
                  <w:rPrChange w:id="5737" w:author="Rodrigo García" w:date="2017-09-29T10:07:00Z">
                    <w:rPr>
                      <w:rFonts w:ascii="Monaco" w:hAnsi="Monaco" w:cs="Monaco"/>
                      <w:b/>
                      <w:bCs/>
                      <w:color w:val="000000"/>
                      <w:sz w:val="32"/>
                      <w:szCs w:val="32"/>
                      <w:lang w:val="en-US"/>
                    </w:rPr>
                  </w:rPrChange>
                </w:rPr>
                <w:t>();</w:t>
              </w:r>
            </w:ins>
          </w:p>
          <w:p w14:paraId="17D6AABA" w14:textId="77777777" w:rsidR="00A47B4C" w:rsidRPr="0079203F" w:rsidRDefault="00A47B4C">
            <w:pPr>
              <w:rPr>
                <w:ins w:id="5738" w:author="Borja Gonzalez" w:date="2017-09-28T19:16:00Z"/>
                <w:lang w:val="es-ES"/>
                <w:rPrChange w:id="5739" w:author="Rodrigo García" w:date="2017-09-29T10:07:00Z">
                  <w:rPr>
                    <w:ins w:id="5740" w:author="Borja Gonzalez" w:date="2017-09-28T19:16:00Z"/>
                    <w:rFonts w:ascii="Monaco" w:eastAsiaTheme="majorEastAsia" w:hAnsi="Monaco" w:cs="Monaco"/>
                    <w:color w:val="243F60" w:themeColor="accent1" w:themeShade="7F"/>
                    <w:sz w:val="32"/>
                    <w:szCs w:val="32"/>
                    <w:lang w:val="en-US"/>
                  </w:rPr>
                </w:rPrChange>
              </w:rPr>
              <w:pPrChange w:id="5741" w:author="GONZALEZ DIAZ, BORJA" w:date="2017-09-29T19:27:00Z">
                <w:pPr>
                  <w:keepNext/>
                  <w:keepLines/>
                  <w:widowControl w:val="0"/>
                  <w:autoSpaceDE w:val="0"/>
                  <w:autoSpaceDN w:val="0"/>
                  <w:adjustRightInd w:val="0"/>
                  <w:spacing w:before="200"/>
                  <w:outlineLvl w:val="4"/>
                </w:pPr>
              </w:pPrChange>
            </w:pPr>
            <w:ins w:id="5742" w:author="Borja Gonzalez" w:date="2017-09-28T19:16:00Z">
              <w:r w:rsidRPr="0079203F">
                <w:rPr>
                  <w:lang w:val="es-ES"/>
                  <w:rPrChange w:id="5743" w:author="Rodrigo García" w:date="2017-09-29T10:07:00Z">
                    <w:rPr>
                      <w:rFonts w:ascii="Monaco" w:hAnsi="Monaco" w:cs="Monaco"/>
                      <w:sz w:val="32"/>
                      <w:szCs w:val="32"/>
                      <w:lang w:val="en-US"/>
                    </w:rPr>
                  </w:rPrChange>
                </w:rPr>
                <w:t xml:space="preserve">    console</w:t>
              </w:r>
              <w:r w:rsidRPr="0079203F">
                <w:rPr>
                  <w:b/>
                  <w:bCs/>
                  <w:lang w:val="es-ES"/>
                  <w:rPrChange w:id="5744" w:author="Rodrigo García" w:date="2017-09-29T10:07:00Z">
                    <w:rPr>
                      <w:rFonts w:ascii="Monaco" w:hAnsi="Monaco" w:cs="Monaco"/>
                      <w:b/>
                      <w:bCs/>
                      <w:color w:val="000000"/>
                      <w:sz w:val="32"/>
                      <w:szCs w:val="32"/>
                      <w:lang w:val="en-US"/>
                    </w:rPr>
                  </w:rPrChange>
                </w:rPr>
                <w:t>.</w:t>
              </w:r>
              <w:r w:rsidRPr="0079203F">
                <w:rPr>
                  <w:lang w:val="es-ES"/>
                  <w:rPrChange w:id="5745" w:author="Rodrigo García" w:date="2017-09-29T10:07:00Z">
                    <w:rPr>
                      <w:rFonts w:ascii="Monaco" w:hAnsi="Monaco" w:cs="Monaco"/>
                      <w:color w:val="000000"/>
                      <w:sz w:val="32"/>
                      <w:szCs w:val="32"/>
                      <w:lang w:val="en-US"/>
                    </w:rPr>
                  </w:rPrChange>
                </w:rPr>
                <w:t>log</w:t>
              </w:r>
              <w:r w:rsidRPr="0079203F">
                <w:rPr>
                  <w:b/>
                  <w:bCs/>
                  <w:lang w:val="es-ES"/>
                  <w:rPrChange w:id="5746" w:author="Rodrigo García" w:date="2017-09-29T10:07:00Z">
                    <w:rPr>
                      <w:rFonts w:ascii="Monaco" w:hAnsi="Monaco" w:cs="Monaco"/>
                      <w:b/>
                      <w:bCs/>
                      <w:color w:val="000000"/>
                      <w:sz w:val="32"/>
                      <w:szCs w:val="32"/>
                      <w:lang w:val="en-US"/>
                    </w:rPr>
                  </w:rPrChange>
                </w:rPr>
                <w:t>(</w:t>
              </w:r>
              <w:r w:rsidRPr="0079203F">
                <w:rPr>
                  <w:lang w:val="es-ES"/>
                  <w:rPrChange w:id="5747" w:author="Rodrigo García" w:date="2017-09-29T10:07:00Z">
                    <w:rPr>
                      <w:rFonts w:ascii="Monaco" w:hAnsi="Monaco" w:cs="Monaco"/>
                      <w:color w:val="000000"/>
                      <w:sz w:val="32"/>
                      <w:szCs w:val="32"/>
                      <w:lang w:val="en-US"/>
                    </w:rPr>
                  </w:rPrChange>
                </w:rPr>
                <w:t>timestamp</w:t>
              </w:r>
              <w:r w:rsidRPr="0079203F">
                <w:rPr>
                  <w:b/>
                  <w:bCs/>
                  <w:lang w:val="es-ES"/>
                  <w:rPrChange w:id="5748" w:author="Rodrigo García" w:date="2017-09-29T10:07:00Z">
                    <w:rPr>
                      <w:rFonts w:ascii="Monaco" w:hAnsi="Monaco" w:cs="Monaco"/>
                      <w:b/>
                      <w:bCs/>
                      <w:color w:val="000000"/>
                      <w:sz w:val="32"/>
                      <w:szCs w:val="32"/>
                      <w:lang w:val="en-US"/>
                    </w:rPr>
                  </w:rPrChange>
                </w:rPr>
                <w:t>(</w:t>
              </w:r>
              <w:r w:rsidRPr="0079203F">
                <w:rPr>
                  <w:color w:val="4E9A06"/>
                  <w:lang w:val="es-ES"/>
                  <w:rPrChange w:id="5749" w:author="Rodrigo García" w:date="2017-09-29T10:07:00Z">
                    <w:rPr>
                      <w:rFonts w:ascii="Monaco" w:hAnsi="Monaco" w:cs="Monaco"/>
                      <w:color w:val="4E9A06"/>
                      <w:sz w:val="32"/>
                      <w:szCs w:val="32"/>
                      <w:lang w:val="en-US"/>
                    </w:rPr>
                  </w:rPrChange>
                </w:rPr>
                <w:t>'hh:mm:ss:iii'</w:t>
              </w:r>
              <w:r w:rsidRPr="0079203F">
                <w:rPr>
                  <w:b/>
                  <w:bCs/>
                  <w:lang w:val="es-ES"/>
                  <w:rPrChange w:id="5750" w:author="Rodrigo García" w:date="2017-09-29T10:07:00Z">
                    <w:rPr>
                      <w:rFonts w:ascii="Monaco" w:hAnsi="Monaco" w:cs="Monaco"/>
                      <w:b/>
                      <w:bCs/>
                      <w:color w:val="000000"/>
                      <w:sz w:val="32"/>
                      <w:szCs w:val="32"/>
                      <w:lang w:val="en-US"/>
                    </w:rPr>
                  </w:rPrChange>
                </w:rPr>
                <w:t>)</w:t>
              </w:r>
              <w:r w:rsidRPr="0079203F">
                <w:rPr>
                  <w:b/>
                  <w:bCs/>
                  <w:color w:val="CE5C00"/>
                  <w:lang w:val="es-ES"/>
                  <w:rPrChange w:id="5751" w:author="Rodrigo García" w:date="2017-09-29T10:07:00Z">
                    <w:rPr>
                      <w:rFonts w:ascii="Monaco" w:hAnsi="Monaco" w:cs="Monaco"/>
                      <w:b/>
                      <w:bCs/>
                      <w:color w:val="CE5C00"/>
                      <w:sz w:val="32"/>
                      <w:szCs w:val="32"/>
                      <w:lang w:val="en-US"/>
                    </w:rPr>
                  </w:rPrChange>
                </w:rPr>
                <w:t>+</w:t>
              </w:r>
              <w:r w:rsidRPr="0079203F">
                <w:rPr>
                  <w:color w:val="4E9A06"/>
                  <w:lang w:val="es-ES"/>
                  <w:rPrChange w:id="5752" w:author="Rodrigo García" w:date="2017-09-29T10:07:00Z">
                    <w:rPr>
                      <w:rFonts w:ascii="Monaco" w:hAnsi="Monaco" w:cs="Monaco"/>
                      <w:color w:val="4E9A06"/>
                      <w:sz w:val="32"/>
                      <w:szCs w:val="32"/>
                      <w:lang w:val="en-US"/>
                    </w:rPr>
                  </w:rPrChange>
                </w:rPr>
                <w:t>" Base de datos cerrada"</w:t>
              </w:r>
              <w:r w:rsidRPr="0079203F">
                <w:rPr>
                  <w:b/>
                  <w:bCs/>
                  <w:lang w:val="es-ES"/>
                  <w:rPrChange w:id="5753" w:author="Rodrigo García" w:date="2017-09-29T10:07:00Z">
                    <w:rPr>
                      <w:rFonts w:ascii="Monaco" w:hAnsi="Monaco" w:cs="Monaco"/>
                      <w:b/>
                      <w:bCs/>
                      <w:color w:val="000000"/>
                      <w:sz w:val="32"/>
                      <w:szCs w:val="32"/>
                      <w:lang w:val="en-US"/>
                    </w:rPr>
                  </w:rPrChange>
                </w:rPr>
                <w:t>);</w:t>
              </w:r>
            </w:ins>
          </w:p>
          <w:p w14:paraId="216072DF" w14:textId="77777777" w:rsidR="00A47B4C" w:rsidRPr="0079203F" w:rsidRDefault="00A47B4C">
            <w:pPr>
              <w:rPr>
                <w:ins w:id="5754" w:author="Borja Gonzalez" w:date="2017-09-28T19:16:00Z"/>
                <w:lang w:val="es-ES"/>
                <w:rPrChange w:id="5755" w:author="Rodrigo García" w:date="2017-09-29T10:07:00Z">
                  <w:rPr>
                    <w:ins w:id="5756" w:author="Borja Gonzalez" w:date="2017-09-28T19:16:00Z"/>
                    <w:rFonts w:ascii="Monaco" w:eastAsiaTheme="majorEastAsia" w:hAnsi="Monaco" w:cs="Monaco"/>
                    <w:color w:val="243F60" w:themeColor="accent1" w:themeShade="7F"/>
                    <w:sz w:val="32"/>
                    <w:szCs w:val="32"/>
                    <w:lang w:val="en-US"/>
                  </w:rPr>
                </w:rPrChange>
              </w:rPr>
              <w:pPrChange w:id="5757" w:author="GONZALEZ DIAZ, BORJA" w:date="2017-09-29T19:27:00Z">
                <w:pPr>
                  <w:keepNext/>
                  <w:keepLines/>
                  <w:widowControl w:val="0"/>
                  <w:autoSpaceDE w:val="0"/>
                  <w:autoSpaceDN w:val="0"/>
                  <w:adjustRightInd w:val="0"/>
                  <w:spacing w:before="200"/>
                  <w:outlineLvl w:val="4"/>
                </w:pPr>
              </w:pPrChange>
            </w:pPr>
            <w:ins w:id="5758" w:author="Borja Gonzalez" w:date="2017-09-28T19:16:00Z">
              <w:r w:rsidRPr="0079203F">
                <w:rPr>
                  <w:lang w:val="es-ES"/>
                  <w:rPrChange w:id="5759" w:author="Rodrigo García" w:date="2017-09-29T10:07:00Z">
                    <w:rPr>
                      <w:rFonts w:ascii="Monaco" w:hAnsi="Monaco" w:cs="Monaco"/>
                      <w:sz w:val="32"/>
                      <w:szCs w:val="32"/>
                      <w:lang w:val="en-US"/>
                    </w:rPr>
                  </w:rPrChange>
                </w:rPr>
                <w:t xml:space="preserve">    </w:t>
              </w:r>
              <w:r w:rsidRPr="0079203F">
                <w:rPr>
                  <w:b/>
                  <w:bCs/>
                  <w:color w:val="204A87"/>
                  <w:lang w:val="es-ES"/>
                  <w:rPrChange w:id="5760" w:author="Rodrigo García" w:date="2017-09-29T10:07:00Z">
                    <w:rPr>
                      <w:rFonts w:ascii="Monaco" w:hAnsi="Monaco" w:cs="Monaco"/>
                      <w:b/>
                      <w:bCs/>
                      <w:color w:val="204A87"/>
                      <w:sz w:val="32"/>
                      <w:szCs w:val="32"/>
                      <w:lang w:val="en-US"/>
                    </w:rPr>
                  </w:rPrChange>
                </w:rPr>
                <w:t>var</w:t>
              </w:r>
              <w:r w:rsidRPr="0079203F">
                <w:rPr>
                  <w:lang w:val="es-ES"/>
                  <w:rPrChange w:id="5761" w:author="Rodrigo García" w:date="2017-09-29T10:07:00Z">
                    <w:rPr>
                      <w:rFonts w:ascii="Monaco" w:hAnsi="Monaco" w:cs="Monaco"/>
                      <w:sz w:val="32"/>
                      <w:szCs w:val="32"/>
                      <w:lang w:val="en-US"/>
                    </w:rPr>
                  </w:rPrChange>
                </w:rPr>
                <w:t xml:space="preserve"> ack_to_client </w:t>
              </w:r>
              <w:r w:rsidRPr="0079203F">
                <w:rPr>
                  <w:b/>
                  <w:bCs/>
                  <w:color w:val="CE5C00"/>
                  <w:lang w:val="es-ES"/>
                  <w:rPrChange w:id="5762" w:author="Rodrigo García" w:date="2017-09-29T10:07:00Z">
                    <w:rPr>
                      <w:rFonts w:ascii="Monaco" w:hAnsi="Monaco" w:cs="Monaco"/>
                      <w:b/>
                      <w:bCs/>
                      <w:color w:val="CE5C00"/>
                      <w:sz w:val="32"/>
                      <w:szCs w:val="32"/>
                      <w:lang w:val="en-US"/>
                    </w:rPr>
                  </w:rPrChange>
                </w:rPr>
                <w:t>=</w:t>
              </w:r>
              <w:r w:rsidRPr="0079203F">
                <w:rPr>
                  <w:lang w:val="es-ES"/>
                  <w:rPrChange w:id="5763" w:author="Rodrigo García" w:date="2017-09-29T10:07:00Z">
                    <w:rPr>
                      <w:rFonts w:ascii="Monaco" w:hAnsi="Monaco" w:cs="Monaco"/>
                      <w:sz w:val="32"/>
                      <w:szCs w:val="32"/>
                      <w:lang w:val="en-US"/>
                    </w:rPr>
                  </w:rPrChange>
                </w:rPr>
                <w:t xml:space="preserve"> </w:t>
              </w:r>
              <w:r w:rsidRPr="0079203F">
                <w:rPr>
                  <w:b/>
                  <w:bCs/>
                  <w:lang w:val="es-ES"/>
                  <w:rPrChange w:id="5764" w:author="Rodrigo García" w:date="2017-09-29T10:07:00Z">
                    <w:rPr>
                      <w:rFonts w:ascii="Monaco" w:hAnsi="Monaco" w:cs="Monaco"/>
                      <w:b/>
                      <w:bCs/>
                      <w:color w:val="000000"/>
                      <w:sz w:val="32"/>
                      <w:szCs w:val="32"/>
                      <w:lang w:val="en-US"/>
                    </w:rPr>
                  </w:rPrChange>
                </w:rPr>
                <w:t>{</w:t>
              </w:r>
            </w:ins>
          </w:p>
          <w:p w14:paraId="0C238B90" w14:textId="77777777" w:rsidR="00A47B4C" w:rsidRPr="0079203F" w:rsidRDefault="00A47B4C">
            <w:pPr>
              <w:rPr>
                <w:ins w:id="5765" w:author="Borja Gonzalez" w:date="2017-09-28T19:16:00Z"/>
                <w:lang w:val="es-ES"/>
                <w:rPrChange w:id="5766" w:author="Rodrigo García" w:date="2017-09-29T10:07:00Z">
                  <w:rPr>
                    <w:ins w:id="5767" w:author="Borja Gonzalez" w:date="2017-09-28T19:16:00Z"/>
                    <w:rFonts w:ascii="Monaco" w:eastAsiaTheme="majorEastAsia" w:hAnsi="Monaco" w:cs="Monaco"/>
                    <w:color w:val="243F60" w:themeColor="accent1" w:themeShade="7F"/>
                    <w:sz w:val="32"/>
                    <w:szCs w:val="32"/>
                    <w:lang w:val="en-US"/>
                  </w:rPr>
                </w:rPrChange>
              </w:rPr>
              <w:pPrChange w:id="5768" w:author="GONZALEZ DIAZ, BORJA" w:date="2017-09-29T19:27:00Z">
                <w:pPr>
                  <w:keepNext/>
                  <w:keepLines/>
                  <w:widowControl w:val="0"/>
                  <w:autoSpaceDE w:val="0"/>
                  <w:autoSpaceDN w:val="0"/>
                  <w:adjustRightInd w:val="0"/>
                  <w:spacing w:before="200"/>
                  <w:outlineLvl w:val="4"/>
                </w:pPr>
              </w:pPrChange>
            </w:pPr>
            <w:ins w:id="5769" w:author="Borja Gonzalez" w:date="2017-09-28T19:16:00Z">
              <w:r w:rsidRPr="0079203F">
                <w:rPr>
                  <w:lang w:val="es-ES"/>
                  <w:rPrChange w:id="5770" w:author="Rodrigo García" w:date="2017-09-29T10:07:00Z">
                    <w:rPr>
                      <w:rFonts w:ascii="Monaco" w:hAnsi="Monaco" w:cs="Monaco"/>
                      <w:sz w:val="32"/>
                      <w:szCs w:val="32"/>
                      <w:lang w:val="en-US"/>
                    </w:rPr>
                  </w:rPrChange>
                </w:rPr>
                <w:t xml:space="preserve">        data</w:t>
              </w:r>
              <w:r w:rsidRPr="0079203F">
                <w:rPr>
                  <w:b/>
                  <w:bCs/>
                  <w:color w:val="CE5C00"/>
                  <w:lang w:val="es-ES"/>
                  <w:rPrChange w:id="5771" w:author="Rodrigo García" w:date="2017-09-29T10:07:00Z">
                    <w:rPr>
                      <w:rFonts w:ascii="Monaco" w:hAnsi="Monaco" w:cs="Monaco"/>
                      <w:b/>
                      <w:bCs/>
                      <w:color w:val="CE5C00"/>
                      <w:sz w:val="32"/>
                      <w:szCs w:val="32"/>
                      <w:lang w:val="en-US"/>
                    </w:rPr>
                  </w:rPrChange>
                </w:rPr>
                <w:t>:</w:t>
              </w:r>
              <w:r w:rsidRPr="0079203F">
                <w:rPr>
                  <w:color w:val="4E9A06"/>
                  <w:lang w:val="es-ES"/>
                  <w:rPrChange w:id="5772" w:author="Rodrigo García" w:date="2017-09-29T10:07: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pPr>
              <w:rPr>
                <w:ins w:id="5773" w:author="Borja Gonzalez" w:date="2017-09-28T19:16:00Z"/>
                <w:lang w:val="en-US"/>
                <w:rPrChange w:id="5774" w:author="Borja Gonzalez" w:date="2017-09-28T19:16:00Z">
                  <w:rPr>
                    <w:ins w:id="5775" w:author="Borja Gonzalez" w:date="2017-09-28T19:16:00Z"/>
                    <w:rFonts w:ascii="Monaco" w:eastAsiaTheme="majorEastAsia" w:hAnsi="Monaco" w:cs="Monaco"/>
                    <w:color w:val="243F60" w:themeColor="accent1" w:themeShade="7F"/>
                    <w:sz w:val="32"/>
                    <w:szCs w:val="32"/>
                    <w:lang w:val="en-US"/>
                  </w:rPr>
                </w:rPrChange>
              </w:rPr>
              <w:pPrChange w:id="5776" w:author="GONZALEZ DIAZ, BORJA" w:date="2017-09-29T19:27:00Z">
                <w:pPr>
                  <w:keepNext/>
                  <w:keepLines/>
                  <w:widowControl w:val="0"/>
                  <w:autoSpaceDE w:val="0"/>
                  <w:autoSpaceDN w:val="0"/>
                  <w:adjustRightInd w:val="0"/>
                  <w:spacing w:before="200"/>
                  <w:outlineLvl w:val="4"/>
                </w:pPr>
              </w:pPrChange>
            </w:pPr>
            <w:ins w:id="5777" w:author="Borja Gonzalez" w:date="2017-09-28T19:16:00Z">
              <w:r w:rsidRPr="0079203F">
                <w:rPr>
                  <w:lang w:val="es-ES"/>
                  <w:rPrChange w:id="5778" w:author="Rodrigo García" w:date="2017-09-29T10:07:00Z">
                    <w:rPr>
                      <w:rFonts w:ascii="Monaco" w:hAnsi="Monaco" w:cs="Monaco"/>
                      <w:sz w:val="32"/>
                      <w:szCs w:val="32"/>
                      <w:lang w:val="en-US"/>
                    </w:rPr>
                  </w:rPrChange>
                </w:rPr>
                <w:t xml:space="preserve">    </w:t>
              </w:r>
              <w:r w:rsidRPr="00A47B4C">
                <w:rPr>
                  <w:b/>
                  <w:bCs/>
                  <w:lang w:val="en-US"/>
                  <w:rPrChange w:id="5779"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pPr>
              <w:rPr>
                <w:ins w:id="5780" w:author="Borja Gonzalez" w:date="2017-09-28T19:16:00Z"/>
                <w:lang w:val="en-US"/>
                <w:rPrChange w:id="5781" w:author="Borja Gonzalez" w:date="2017-09-28T19:16:00Z">
                  <w:rPr>
                    <w:ins w:id="5782" w:author="Borja Gonzalez" w:date="2017-09-28T19:16:00Z"/>
                    <w:rFonts w:ascii="Monaco" w:eastAsiaTheme="majorEastAsia" w:hAnsi="Monaco" w:cs="Monaco"/>
                    <w:color w:val="243F60" w:themeColor="accent1" w:themeShade="7F"/>
                    <w:sz w:val="32"/>
                    <w:szCs w:val="32"/>
                    <w:lang w:val="en-US"/>
                  </w:rPr>
                </w:rPrChange>
              </w:rPr>
              <w:pPrChange w:id="5783" w:author="GONZALEZ DIAZ, BORJA" w:date="2017-09-29T19:27:00Z">
                <w:pPr>
                  <w:keepNext/>
                  <w:keepLines/>
                  <w:widowControl w:val="0"/>
                  <w:autoSpaceDE w:val="0"/>
                  <w:autoSpaceDN w:val="0"/>
                  <w:adjustRightInd w:val="0"/>
                  <w:spacing w:before="200"/>
                  <w:outlineLvl w:val="4"/>
                </w:pPr>
              </w:pPrChange>
            </w:pPr>
            <w:ins w:id="5784" w:author="Borja Gonzalez" w:date="2017-09-28T19:16:00Z">
              <w:r w:rsidRPr="00A47B4C">
                <w:rPr>
                  <w:lang w:val="en-US"/>
                  <w:rPrChange w:id="5785" w:author="Borja Gonzalez" w:date="2017-09-28T19:16:00Z">
                    <w:rPr>
                      <w:rFonts w:ascii="Monaco" w:hAnsi="Monaco" w:cs="Monaco"/>
                      <w:sz w:val="32"/>
                      <w:szCs w:val="32"/>
                      <w:lang w:val="en-US"/>
                    </w:rPr>
                  </w:rPrChange>
                </w:rPr>
                <w:t xml:space="preserve">    socket</w:t>
              </w:r>
              <w:r w:rsidRPr="00A47B4C">
                <w:rPr>
                  <w:b/>
                  <w:bCs/>
                  <w:lang w:val="en-US"/>
                  <w:rPrChange w:id="5786" w:author="Borja Gonzalez" w:date="2017-09-28T19:16:00Z">
                    <w:rPr>
                      <w:rFonts w:ascii="Monaco" w:hAnsi="Monaco" w:cs="Monaco"/>
                      <w:b/>
                      <w:bCs/>
                      <w:color w:val="000000"/>
                      <w:sz w:val="32"/>
                      <w:szCs w:val="32"/>
                      <w:lang w:val="en-US"/>
                    </w:rPr>
                  </w:rPrChange>
                </w:rPr>
                <w:t>.</w:t>
              </w:r>
              <w:r w:rsidRPr="00A47B4C">
                <w:rPr>
                  <w:lang w:val="en-US"/>
                  <w:rPrChange w:id="5787" w:author="Borja Gonzalez" w:date="2017-09-28T19:16:00Z">
                    <w:rPr>
                      <w:rFonts w:ascii="Monaco" w:hAnsi="Monaco" w:cs="Monaco"/>
                      <w:color w:val="000000"/>
                      <w:sz w:val="32"/>
                      <w:szCs w:val="32"/>
                      <w:lang w:val="en-US"/>
                    </w:rPr>
                  </w:rPrChange>
                </w:rPr>
                <w:t>send</w:t>
              </w:r>
              <w:r w:rsidRPr="00A47B4C">
                <w:rPr>
                  <w:b/>
                  <w:bCs/>
                  <w:lang w:val="en-US"/>
                  <w:rPrChange w:id="5788" w:author="Borja Gonzalez" w:date="2017-09-28T19:16:00Z">
                    <w:rPr>
                      <w:rFonts w:ascii="Monaco" w:hAnsi="Monaco" w:cs="Monaco"/>
                      <w:b/>
                      <w:bCs/>
                      <w:color w:val="000000"/>
                      <w:sz w:val="32"/>
                      <w:szCs w:val="32"/>
                      <w:lang w:val="en-US"/>
                    </w:rPr>
                  </w:rPrChange>
                </w:rPr>
                <w:t>(</w:t>
              </w:r>
              <w:r w:rsidRPr="00A47B4C">
                <w:rPr>
                  <w:lang w:val="en-US"/>
                  <w:rPrChange w:id="5789" w:author="Borja Gonzalez" w:date="2017-09-28T19:16:00Z">
                    <w:rPr>
                      <w:rFonts w:ascii="Monaco" w:hAnsi="Monaco" w:cs="Monaco"/>
                      <w:color w:val="000000"/>
                      <w:sz w:val="32"/>
                      <w:szCs w:val="32"/>
                      <w:lang w:val="en-US"/>
                    </w:rPr>
                  </w:rPrChange>
                </w:rPr>
                <w:t>JSON</w:t>
              </w:r>
              <w:r w:rsidRPr="00A47B4C">
                <w:rPr>
                  <w:b/>
                  <w:bCs/>
                  <w:lang w:val="en-US"/>
                  <w:rPrChange w:id="5790" w:author="Borja Gonzalez" w:date="2017-09-28T19:16:00Z">
                    <w:rPr>
                      <w:rFonts w:ascii="Monaco" w:hAnsi="Monaco" w:cs="Monaco"/>
                      <w:b/>
                      <w:bCs/>
                      <w:color w:val="000000"/>
                      <w:sz w:val="32"/>
                      <w:szCs w:val="32"/>
                      <w:lang w:val="en-US"/>
                    </w:rPr>
                  </w:rPrChange>
                </w:rPr>
                <w:t>.</w:t>
              </w:r>
              <w:r w:rsidRPr="00A47B4C">
                <w:rPr>
                  <w:lang w:val="en-US"/>
                  <w:rPrChange w:id="5791" w:author="Borja Gonzalez" w:date="2017-09-28T19:16:00Z">
                    <w:rPr>
                      <w:rFonts w:ascii="Monaco" w:hAnsi="Monaco" w:cs="Monaco"/>
                      <w:color w:val="000000"/>
                      <w:sz w:val="32"/>
                      <w:szCs w:val="32"/>
                      <w:lang w:val="en-US"/>
                    </w:rPr>
                  </w:rPrChange>
                </w:rPr>
                <w:t>stringify</w:t>
              </w:r>
              <w:r w:rsidRPr="00A47B4C">
                <w:rPr>
                  <w:b/>
                  <w:bCs/>
                  <w:lang w:val="en-US"/>
                  <w:rPrChange w:id="5792" w:author="Borja Gonzalez" w:date="2017-09-28T19:16:00Z">
                    <w:rPr>
                      <w:rFonts w:ascii="Monaco" w:hAnsi="Monaco" w:cs="Monaco"/>
                      <w:b/>
                      <w:bCs/>
                      <w:color w:val="000000"/>
                      <w:sz w:val="32"/>
                      <w:szCs w:val="32"/>
                      <w:lang w:val="en-US"/>
                    </w:rPr>
                  </w:rPrChange>
                </w:rPr>
                <w:t>(</w:t>
              </w:r>
              <w:r w:rsidRPr="00A47B4C">
                <w:rPr>
                  <w:lang w:val="en-US"/>
                  <w:rPrChange w:id="5793" w:author="Borja Gonzalez" w:date="2017-09-28T19:16:00Z">
                    <w:rPr>
                      <w:rFonts w:ascii="Monaco" w:hAnsi="Monaco" w:cs="Monaco"/>
                      <w:color w:val="000000"/>
                      <w:sz w:val="32"/>
                      <w:szCs w:val="32"/>
                      <w:lang w:val="en-US"/>
                    </w:rPr>
                  </w:rPrChange>
                </w:rPr>
                <w:t>ack_to_client</w:t>
              </w:r>
              <w:r w:rsidRPr="00A47B4C">
                <w:rPr>
                  <w:b/>
                  <w:bCs/>
                  <w:lang w:val="en-US"/>
                  <w:rPrChange w:id="5794"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pPr>
              <w:rPr>
                <w:ins w:id="5795" w:author="Borja Gonzalez" w:date="2017-09-28T19:16:00Z"/>
                <w:lang w:val="en-US"/>
                <w:rPrChange w:id="5796" w:author="Borja Gonzalez" w:date="2017-09-28T19:16:00Z">
                  <w:rPr>
                    <w:ins w:id="5797" w:author="Borja Gonzalez" w:date="2017-09-28T19:16:00Z"/>
                    <w:rFonts w:ascii="Monaco" w:eastAsiaTheme="majorEastAsia" w:hAnsi="Monaco" w:cs="Monaco"/>
                    <w:color w:val="243F60" w:themeColor="accent1" w:themeShade="7F"/>
                    <w:sz w:val="32"/>
                    <w:szCs w:val="32"/>
                    <w:lang w:val="en-US"/>
                  </w:rPr>
                </w:rPrChange>
              </w:rPr>
              <w:pPrChange w:id="5798" w:author="GONZALEZ DIAZ, BORJA" w:date="2017-09-29T19:27:00Z">
                <w:pPr>
                  <w:keepNext/>
                  <w:keepLines/>
                  <w:widowControl w:val="0"/>
                  <w:autoSpaceDE w:val="0"/>
                  <w:autoSpaceDN w:val="0"/>
                  <w:adjustRightInd w:val="0"/>
                  <w:spacing w:before="200"/>
                  <w:outlineLvl w:val="4"/>
                </w:pPr>
              </w:pPrChange>
            </w:pPr>
            <w:ins w:id="5799" w:author="Borja Gonzalez" w:date="2017-09-28T19:16:00Z">
              <w:r w:rsidRPr="00A47B4C">
                <w:rPr>
                  <w:lang w:val="en-US"/>
                  <w:rPrChange w:id="5800" w:author="Borja Gonzalez" w:date="2017-09-28T19:16:00Z">
                    <w:rPr>
                      <w:rFonts w:ascii="Monaco" w:hAnsi="Monaco" w:cs="Monaco"/>
                      <w:sz w:val="32"/>
                      <w:szCs w:val="32"/>
                      <w:lang w:val="en-US"/>
                    </w:rPr>
                  </w:rPrChange>
                </w:rPr>
                <w:t xml:space="preserve">    io</w:t>
              </w:r>
              <w:r w:rsidRPr="00A47B4C">
                <w:rPr>
                  <w:b/>
                  <w:bCs/>
                  <w:lang w:val="en-US"/>
                  <w:rPrChange w:id="5801" w:author="Borja Gonzalez" w:date="2017-09-28T19:16:00Z">
                    <w:rPr>
                      <w:rFonts w:ascii="Monaco" w:hAnsi="Monaco" w:cs="Monaco"/>
                      <w:b/>
                      <w:bCs/>
                      <w:color w:val="000000"/>
                      <w:sz w:val="32"/>
                      <w:szCs w:val="32"/>
                      <w:lang w:val="en-US"/>
                    </w:rPr>
                  </w:rPrChange>
                </w:rPr>
                <w:t>.</w:t>
              </w:r>
              <w:r w:rsidRPr="00A47B4C">
                <w:rPr>
                  <w:lang w:val="en-US"/>
                  <w:rPrChange w:id="5802" w:author="Borja Gonzalez" w:date="2017-09-28T19:16:00Z">
                    <w:rPr>
                      <w:rFonts w:ascii="Monaco" w:hAnsi="Monaco" w:cs="Monaco"/>
                      <w:color w:val="000000"/>
                      <w:sz w:val="32"/>
                      <w:szCs w:val="32"/>
                      <w:lang w:val="en-US"/>
                    </w:rPr>
                  </w:rPrChange>
                </w:rPr>
                <w:t>sockets</w:t>
              </w:r>
              <w:r w:rsidRPr="00A47B4C">
                <w:rPr>
                  <w:b/>
                  <w:bCs/>
                  <w:lang w:val="en-US"/>
                  <w:rPrChange w:id="5803" w:author="Borja Gonzalez" w:date="2017-09-28T19:16:00Z">
                    <w:rPr>
                      <w:rFonts w:ascii="Monaco" w:hAnsi="Monaco" w:cs="Monaco"/>
                      <w:b/>
                      <w:bCs/>
                      <w:color w:val="000000"/>
                      <w:sz w:val="32"/>
                      <w:szCs w:val="32"/>
                      <w:lang w:val="en-US"/>
                    </w:rPr>
                  </w:rPrChange>
                </w:rPr>
                <w:t>.</w:t>
              </w:r>
              <w:r w:rsidRPr="00A47B4C">
                <w:rPr>
                  <w:lang w:val="en-US"/>
                  <w:rPrChange w:id="5804" w:author="Borja Gonzalez" w:date="2017-09-28T19:16:00Z">
                    <w:rPr>
                      <w:rFonts w:ascii="Monaco" w:hAnsi="Monaco" w:cs="Monaco"/>
                      <w:color w:val="000000"/>
                      <w:sz w:val="32"/>
                      <w:szCs w:val="32"/>
                      <w:lang w:val="en-US"/>
                    </w:rPr>
                  </w:rPrChange>
                </w:rPr>
                <w:t>emit</w:t>
              </w:r>
              <w:r w:rsidRPr="00A47B4C">
                <w:rPr>
                  <w:b/>
                  <w:bCs/>
                  <w:lang w:val="en-US"/>
                  <w:rPrChange w:id="5805" w:author="Borja Gonzalez" w:date="2017-09-28T19:16:00Z">
                    <w:rPr>
                      <w:rFonts w:ascii="Monaco" w:hAnsi="Monaco" w:cs="Monaco"/>
                      <w:b/>
                      <w:bCs/>
                      <w:color w:val="000000"/>
                      <w:sz w:val="32"/>
                      <w:szCs w:val="32"/>
                      <w:lang w:val="en-US"/>
                    </w:rPr>
                  </w:rPrChange>
                </w:rPr>
                <w:t>(</w:t>
              </w:r>
              <w:r w:rsidRPr="00A47B4C">
                <w:rPr>
                  <w:color w:val="4E9A06"/>
                  <w:lang w:val="en-US"/>
                  <w:rPrChange w:id="5806" w:author="Borja Gonzalez" w:date="2017-09-28T19:16:00Z">
                    <w:rPr>
                      <w:rFonts w:ascii="Monaco" w:hAnsi="Monaco" w:cs="Monaco"/>
                      <w:color w:val="4E9A06"/>
                      <w:sz w:val="32"/>
                      <w:szCs w:val="32"/>
                      <w:lang w:val="en-US"/>
                    </w:rPr>
                  </w:rPrChange>
                </w:rPr>
                <w:t>"reload"</w:t>
              </w:r>
              <w:r w:rsidRPr="00A47B4C">
                <w:rPr>
                  <w:b/>
                  <w:bCs/>
                  <w:lang w:val="en-US"/>
                  <w:rPrChange w:id="5807" w:author="Borja Gonzalez" w:date="2017-09-28T19:16:00Z">
                    <w:rPr>
                      <w:rFonts w:ascii="Monaco" w:hAnsi="Monaco" w:cs="Monaco"/>
                      <w:b/>
                      <w:bCs/>
                      <w:color w:val="000000"/>
                      <w:sz w:val="32"/>
                      <w:szCs w:val="32"/>
                      <w:lang w:val="en-US"/>
                    </w:rPr>
                  </w:rPrChange>
                </w:rPr>
                <w:t>,{});</w:t>
              </w:r>
            </w:ins>
          </w:p>
          <w:p w14:paraId="6B2385E0" w14:textId="77777777" w:rsidR="00A47B4C" w:rsidRDefault="00A47B4C">
            <w:pPr>
              <w:rPr>
                <w:ins w:id="5808" w:author="Borja Gonzalez" w:date="2017-09-28T19:16:00Z"/>
                <w:sz w:val="32"/>
                <w:szCs w:val="32"/>
                <w:lang w:val="en-US"/>
              </w:rPr>
              <w:pPrChange w:id="5809" w:author="GONZALEZ DIAZ, BORJA" w:date="2017-09-29T19:27:00Z">
                <w:pPr>
                  <w:widowControl w:val="0"/>
                  <w:autoSpaceDE w:val="0"/>
                  <w:autoSpaceDN w:val="0"/>
                  <w:adjustRightInd w:val="0"/>
                </w:pPr>
              </w:pPrChange>
            </w:pPr>
            <w:ins w:id="5810" w:author="Borja Gonzalez" w:date="2017-09-28T19:16:00Z">
              <w:r w:rsidRPr="00A47B4C">
                <w:rPr>
                  <w:lang w:val="en-US"/>
                  <w:rPrChange w:id="5811" w:author="Borja Gonzalez" w:date="2017-09-28T19:16:00Z">
                    <w:rPr>
                      <w:rFonts w:ascii="Monaco" w:hAnsi="Monaco" w:cs="Monaco"/>
                      <w:sz w:val="32"/>
                      <w:szCs w:val="32"/>
                      <w:lang w:val="en-US"/>
                    </w:rPr>
                  </w:rPrChange>
                </w:rPr>
                <w:t xml:space="preserve">  </w:t>
              </w:r>
              <w:r w:rsidRPr="00A47B4C">
                <w:rPr>
                  <w:b/>
                  <w:bCs/>
                  <w:lang w:val="en-US"/>
                  <w:rPrChange w:id="5812"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813" w:author="Borja Gonzalez" w:date="2017-09-28T19:16:00Z"/>
              </w:rPr>
            </w:pPr>
          </w:p>
        </w:tc>
      </w:tr>
    </w:tbl>
    <w:p w14:paraId="091BDBBA" w14:textId="498F79B1" w:rsidR="00E77CD8" w:rsidRDefault="00E77CD8" w:rsidP="009A5E2B"/>
    <w:p w14:paraId="22989E64" w14:textId="48E561AD" w:rsidR="00E77CD8" w:rsidRDefault="00E77CD8" w:rsidP="009A5E2B"/>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Ttulo3"/>
      </w:pPr>
      <w:bookmarkStart w:id="5814" w:name="_Toc494476022"/>
      <w:r>
        <w:lastRenderedPageBreak/>
        <w:t>4.3.6.  Borrar un</w:t>
      </w:r>
      <w:ins w:id="5815" w:author="Borja Gonzalez" w:date="2017-09-28T20:51:00Z">
        <w:r w:rsidR="00F93CA9">
          <w:t>a</w:t>
        </w:r>
      </w:ins>
      <w:r>
        <w:t xml:space="preserve"> sesión</w:t>
      </w:r>
      <w:r w:rsidR="00C54FE7">
        <w:t xml:space="preserve"> de movimiento</w:t>
      </w:r>
      <w:r>
        <w:t>s</w:t>
      </w:r>
      <w:bookmarkEnd w:id="5814"/>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Ttulo4"/>
      </w:pPr>
      <w:r>
        <w:t>4.3.6.1.  Funcionalidad en el lado del cliente</w:t>
      </w:r>
    </w:p>
    <w:p w14:paraId="76AEBD60" w14:textId="77777777" w:rsidR="008C4885" w:rsidRDefault="008C4885"/>
    <w:p w14:paraId="40CAE2FB" w14:textId="22E10437" w:rsidR="00301ECB" w:rsidRDefault="00301ECB">
      <w:pPr>
        <w:rPr>
          <w:ins w:id="5816" w:author="Borja Gonzalez" w:date="2017-09-28T19:17:00Z"/>
        </w:rPr>
      </w:pPr>
    </w:p>
    <w:tbl>
      <w:tblPr>
        <w:tblStyle w:val="Tablaconcuadrcula"/>
        <w:tblW w:w="0" w:type="auto"/>
        <w:tblLook w:val="04A0" w:firstRow="1" w:lastRow="0" w:firstColumn="1" w:lastColumn="0" w:noHBand="0" w:noVBand="1"/>
      </w:tblPr>
      <w:tblGrid>
        <w:gridCol w:w="8856"/>
      </w:tblGrid>
      <w:tr w:rsidR="00301ECB" w:rsidRPr="00683B90" w14:paraId="05D41E67" w14:textId="77777777" w:rsidTr="00301ECB">
        <w:trPr>
          <w:ins w:id="5817"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818" w:author="Borja Gonzalez" w:date="2017-09-28T19:17:00Z"/>
                <w:rFonts w:ascii="Monaco" w:hAnsi="Monaco" w:cs="Monaco"/>
                <w:sz w:val="20"/>
                <w:szCs w:val="20"/>
                <w:lang w:val="en-US"/>
                <w:rPrChange w:id="5819" w:author="Borja Gonzalez" w:date="2017-09-28T19:18:00Z">
                  <w:rPr>
                    <w:ins w:id="5820" w:author="Borja Gonzalez" w:date="2017-09-28T19:17:00Z"/>
                    <w:rFonts w:ascii="Monaco" w:eastAsiaTheme="majorEastAsia" w:hAnsi="Monaco" w:cs="Monaco"/>
                    <w:color w:val="243F60" w:themeColor="accent1" w:themeShade="7F"/>
                    <w:sz w:val="32"/>
                    <w:szCs w:val="32"/>
                    <w:lang w:val="en-US"/>
                  </w:rPr>
                </w:rPrChange>
              </w:rPr>
            </w:pPr>
            <w:ins w:id="5821" w:author="Borja Gonzalez" w:date="2017-09-28T19:17:00Z">
              <w:r w:rsidRPr="00301ECB">
                <w:rPr>
                  <w:rFonts w:ascii="Monaco" w:hAnsi="Monaco" w:cs="Monaco"/>
                  <w:sz w:val="20"/>
                  <w:szCs w:val="20"/>
                  <w:lang w:val="en-US"/>
                  <w:rPrChange w:id="5822"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823" w:author="Borja Gonzalez" w:date="2017-09-28T19:17:00Z"/>
                <w:rFonts w:ascii="Monaco" w:hAnsi="Monaco" w:cs="Monaco"/>
                <w:sz w:val="20"/>
                <w:szCs w:val="20"/>
                <w:lang w:val="en-US"/>
                <w:rPrChange w:id="5824" w:author="Borja Gonzalez" w:date="2017-09-28T19:18:00Z">
                  <w:rPr>
                    <w:ins w:id="5825" w:author="Borja Gonzalez" w:date="2017-09-28T19:17:00Z"/>
                    <w:rFonts w:ascii="Monaco" w:eastAsiaTheme="majorEastAsia" w:hAnsi="Monaco" w:cs="Monaco"/>
                    <w:color w:val="243F60" w:themeColor="accent1" w:themeShade="7F"/>
                    <w:sz w:val="32"/>
                    <w:szCs w:val="32"/>
                    <w:lang w:val="en-US"/>
                  </w:rPr>
                </w:rPrChange>
              </w:rPr>
            </w:pPr>
            <w:ins w:id="5826" w:author="Borja Gonzalez" w:date="2017-09-28T19:17:00Z">
              <w:r w:rsidRPr="00301ECB">
                <w:rPr>
                  <w:rFonts w:ascii="Monaco" w:hAnsi="Monaco" w:cs="Monaco"/>
                  <w:sz w:val="20"/>
                  <w:szCs w:val="20"/>
                  <w:lang w:val="en-US"/>
                  <w:rPrChange w:id="5827"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828" w:author="Borja Gonzalez" w:date="2017-09-28T19:17:00Z"/>
                <w:rFonts w:ascii="Monaco" w:hAnsi="Monaco" w:cs="Monaco"/>
                <w:sz w:val="20"/>
                <w:szCs w:val="20"/>
                <w:lang w:val="en-US"/>
                <w:rPrChange w:id="5829" w:author="Borja Gonzalez" w:date="2017-09-28T19:18:00Z">
                  <w:rPr>
                    <w:ins w:id="5830" w:author="Borja Gonzalez" w:date="2017-09-28T19:17:00Z"/>
                    <w:rFonts w:ascii="Monaco" w:eastAsiaTheme="majorEastAsia" w:hAnsi="Monaco" w:cs="Monaco"/>
                    <w:color w:val="243F60" w:themeColor="accent1" w:themeShade="7F"/>
                    <w:sz w:val="32"/>
                    <w:szCs w:val="32"/>
                    <w:lang w:val="en-US"/>
                  </w:rPr>
                </w:rPrChange>
              </w:rPr>
            </w:pPr>
            <w:ins w:id="5831" w:author="Borja Gonzalez" w:date="2017-09-28T19:17:00Z">
              <w:r w:rsidRPr="00301ECB">
                <w:rPr>
                  <w:rFonts w:ascii="Monaco" w:hAnsi="Monaco" w:cs="Monaco"/>
                  <w:sz w:val="20"/>
                  <w:szCs w:val="20"/>
                  <w:lang w:val="en-US"/>
                  <w:rPrChange w:id="5832"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833"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834"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835"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836"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837"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838"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839"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84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841"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842"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843"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844" w:author="Borja Gonzalez" w:date="2017-09-28T19:18:00Z">
                    <w:rPr>
                      <w:rFonts w:ascii="Monaco" w:hAnsi="Monaco" w:cs="Monaco"/>
                      <w:sz w:val="32"/>
                      <w:szCs w:val="32"/>
                      <w:lang w:val="en-US"/>
                    </w:rPr>
                  </w:rPrChange>
                </w:rPr>
                <w:t>';</w:t>
              </w:r>
            </w:ins>
          </w:p>
          <w:p w14:paraId="406BE244" w14:textId="77777777" w:rsidR="00301ECB" w:rsidRPr="0079203F" w:rsidRDefault="00301ECB">
            <w:pPr>
              <w:rPr>
                <w:ins w:id="5845" w:author="Borja Gonzalez" w:date="2017-09-28T19:17:00Z"/>
                <w:lang w:val="en-US"/>
                <w:rPrChange w:id="5846" w:author="Rodrigo García" w:date="2017-09-29T10:07:00Z">
                  <w:rPr>
                    <w:ins w:id="5847" w:author="Borja Gonzalez" w:date="2017-09-28T19:17:00Z"/>
                  </w:rPr>
                </w:rPrChange>
              </w:rPr>
            </w:pPr>
          </w:p>
        </w:tc>
      </w:tr>
    </w:tbl>
    <w:p w14:paraId="4BFE63F5" w14:textId="19893BE1" w:rsidR="008C4885" w:rsidRPr="0079203F" w:rsidRDefault="008C4885">
      <w:pPr>
        <w:rPr>
          <w:lang w:val="en-US"/>
          <w:rPrChange w:id="5848" w:author="Rodrigo García" w:date="2017-09-29T10:07:00Z">
            <w:rPr/>
          </w:rPrChange>
        </w:rPr>
      </w:pPr>
    </w:p>
    <w:p w14:paraId="70D3C8A9" w14:textId="77777777" w:rsidR="008C4885" w:rsidRPr="0079203F" w:rsidRDefault="008C4885">
      <w:pPr>
        <w:rPr>
          <w:lang w:val="en-US"/>
          <w:rPrChange w:id="5849" w:author="Rodrigo García" w:date="2017-09-29T10:07:00Z">
            <w:rPr/>
          </w:rPrChange>
        </w:rPr>
      </w:pPr>
    </w:p>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2D6B732B" w:rsidR="00301ECB" w:rsidRDefault="00301ECB">
      <w:pPr>
        <w:rPr>
          <w:ins w:id="5850" w:author="Borja Gonzalez" w:date="2017-09-28T19:19:00Z"/>
        </w:rPr>
      </w:pPr>
    </w:p>
    <w:tbl>
      <w:tblPr>
        <w:tblStyle w:val="Tablaconcuadrcula"/>
        <w:tblW w:w="0" w:type="auto"/>
        <w:tblLook w:val="04A0" w:firstRow="1" w:lastRow="0" w:firstColumn="1" w:lastColumn="0" w:noHBand="0" w:noVBand="1"/>
      </w:tblPr>
      <w:tblGrid>
        <w:gridCol w:w="8856"/>
      </w:tblGrid>
      <w:tr w:rsidR="00301ECB" w14:paraId="16C9731E" w14:textId="77777777" w:rsidTr="00301ECB">
        <w:trPr>
          <w:ins w:id="5851" w:author="Borja Gonzalez" w:date="2017-09-28T19:19:00Z"/>
        </w:trPr>
        <w:tc>
          <w:tcPr>
            <w:tcW w:w="8856" w:type="dxa"/>
          </w:tcPr>
          <w:p w14:paraId="24CC7805" w14:textId="77777777" w:rsidR="00301ECB" w:rsidRPr="0079203F" w:rsidRDefault="00301ECB">
            <w:pPr>
              <w:rPr>
                <w:ins w:id="5852" w:author="Borja Gonzalez" w:date="2017-09-28T19:19:00Z"/>
                <w:lang w:val="es-ES"/>
                <w:rPrChange w:id="5853" w:author="Rodrigo García" w:date="2017-09-29T10:07:00Z">
                  <w:rPr>
                    <w:ins w:id="5854" w:author="Borja Gonzalez" w:date="2017-09-28T19:19:00Z"/>
                    <w:rFonts w:ascii="Monaco" w:eastAsiaTheme="majorEastAsia" w:hAnsi="Monaco" w:cs="Monaco"/>
                    <w:color w:val="243F60" w:themeColor="accent1" w:themeShade="7F"/>
                    <w:sz w:val="32"/>
                    <w:szCs w:val="32"/>
                    <w:lang w:val="en-US"/>
                  </w:rPr>
                </w:rPrChange>
              </w:rPr>
              <w:pPrChange w:id="5855" w:author="GONZALEZ DIAZ, BORJA" w:date="2017-09-29T19:27:00Z">
                <w:pPr>
                  <w:keepNext/>
                  <w:keepLines/>
                  <w:widowControl w:val="0"/>
                  <w:autoSpaceDE w:val="0"/>
                  <w:autoSpaceDN w:val="0"/>
                  <w:adjustRightInd w:val="0"/>
                  <w:spacing w:before="200"/>
                  <w:outlineLvl w:val="4"/>
                </w:pPr>
              </w:pPrChange>
            </w:pPr>
            <w:ins w:id="5856" w:author="Borja Gonzalez" w:date="2017-09-28T19:19:00Z">
              <w:r w:rsidRPr="0079203F">
                <w:rPr>
                  <w:b/>
                  <w:bCs/>
                  <w:color w:val="204A87"/>
                  <w:lang w:val="es-ES"/>
                  <w:rPrChange w:id="5857" w:author="Rodrigo García" w:date="2017-09-29T10:07:00Z">
                    <w:rPr>
                      <w:rFonts w:ascii="Monaco" w:hAnsi="Monaco" w:cs="Monaco"/>
                      <w:b/>
                      <w:bCs/>
                      <w:color w:val="204A87"/>
                      <w:sz w:val="32"/>
                      <w:szCs w:val="32"/>
                      <w:lang w:val="en-US"/>
                    </w:rPr>
                  </w:rPrChange>
                </w:rPr>
                <w:t>function</w:t>
              </w:r>
              <w:r w:rsidRPr="0079203F">
                <w:rPr>
                  <w:lang w:val="es-ES"/>
                  <w:rPrChange w:id="5858" w:author="Rodrigo García" w:date="2017-09-29T10:07:00Z">
                    <w:rPr>
                      <w:rFonts w:ascii="Monaco" w:hAnsi="Monaco" w:cs="Monaco"/>
                      <w:sz w:val="32"/>
                      <w:szCs w:val="32"/>
                      <w:lang w:val="en-US"/>
                    </w:rPr>
                  </w:rPrChange>
                </w:rPr>
                <w:t xml:space="preserve"> borrar_datos</w:t>
              </w:r>
              <w:r w:rsidRPr="0079203F">
                <w:rPr>
                  <w:b/>
                  <w:bCs/>
                  <w:lang w:val="es-ES"/>
                  <w:rPrChange w:id="5859" w:author="Rodrigo García" w:date="2017-09-29T10:07:00Z">
                    <w:rPr>
                      <w:rFonts w:ascii="Monaco" w:hAnsi="Monaco" w:cs="Monaco"/>
                      <w:b/>
                      <w:bCs/>
                      <w:color w:val="000000"/>
                      <w:sz w:val="32"/>
                      <w:szCs w:val="32"/>
                      <w:lang w:val="en-US"/>
                    </w:rPr>
                  </w:rPrChange>
                </w:rPr>
                <w:t>(</w:t>
              </w:r>
              <w:r w:rsidRPr="0079203F">
                <w:rPr>
                  <w:lang w:val="es-ES"/>
                  <w:rPrChange w:id="5860" w:author="Rodrigo García" w:date="2017-09-29T10:07:00Z">
                    <w:rPr>
                      <w:rFonts w:ascii="Monaco" w:hAnsi="Monaco" w:cs="Monaco"/>
                      <w:color w:val="000000"/>
                      <w:sz w:val="32"/>
                      <w:szCs w:val="32"/>
                      <w:lang w:val="en-US"/>
                    </w:rPr>
                  </w:rPrChange>
                </w:rPr>
                <w:t>N_p</w:t>
              </w:r>
              <w:r w:rsidRPr="0079203F">
                <w:rPr>
                  <w:b/>
                  <w:bCs/>
                  <w:lang w:val="es-ES"/>
                  <w:rPrChange w:id="5861" w:author="Rodrigo García" w:date="2017-09-29T10:07:00Z">
                    <w:rPr>
                      <w:rFonts w:ascii="Monaco" w:hAnsi="Monaco" w:cs="Monaco"/>
                      <w:b/>
                      <w:bCs/>
                      <w:color w:val="000000"/>
                      <w:sz w:val="32"/>
                      <w:szCs w:val="32"/>
                      <w:lang w:val="en-US"/>
                    </w:rPr>
                  </w:rPrChange>
                </w:rPr>
                <w:t>,</w:t>
              </w:r>
              <w:r w:rsidRPr="0079203F">
                <w:rPr>
                  <w:lang w:val="es-ES"/>
                  <w:rPrChange w:id="5862" w:author="Rodrigo García" w:date="2017-09-29T10:07:00Z">
                    <w:rPr>
                      <w:rFonts w:ascii="Monaco" w:hAnsi="Monaco" w:cs="Monaco"/>
                      <w:color w:val="000000"/>
                      <w:sz w:val="32"/>
                      <w:szCs w:val="32"/>
                      <w:lang w:val="en-US"/>
                    </w:rPr>
                  </w:rPrChange>
                </w:rPr>
                <w:t>nombre</w:t>
              </w:r>
              <w:r w:rsidRPr="0079203F">
                <w:rPr>
                  <w:b/>
                  <w:bCs/>
                  <w:lang w:val="es-ES"/>
                  <w:rPrChange w:id="5863" w:author="Rodrigo García" w:date="2017-09-29T10:07:00Z">
                    <w:rPr>
                      <w:rFonts w:ascii="Monaco" w:hAnsi="Monaco" w:cs="Monaco"/>
                      <w:b/>
                      <w:bCs/>
                      <w:color w:val="000000"/>
                      <w:sz w:val="32"/>
                      <w:szCs w:val="32"/>
                      <w:lang w:val="en-US"/>
                    </w:rPr>
                  </w:rPrChange>
                </w:rPr>
                <w:t>){</w:t>
              </w:r>
            </w:ins>
          </w:p>
          <w:p w14:paraId="53251E06" w14:textId="77777777" w:rsidR="00301ECB" w:rsidRPr="0079203F" w:rsidRDefault="00301ECB">
            <w:pPr>
              <w:rPr>
                <w:ins w:id="5864" w:author="Borja Gonzalez" w:date="2017-09-28T19:19:00Z"/>
                <w:lang w:val="es-ES"/>
                <w:rPrChange w:id="5865" w:author="Rodrigo García" w:date="2017-09-29T10:07:00Z">
                  <w:rPr>
                    <w:ins w:id="5866" w:author="Borja Gonzalez" w:date="2017-09-28T19:19:00Z"/>
                    <w:rFonts w:ascii="Monaco" w:eastAsiaTheme="majorEastAsia" w:hAnsi="Monaco" w:cs="Monaco"/>
                    <w:color w:val="243F60" w:themeColor="accent1" w:themeShade="7F"/>
                    <w:sz w:val="32"/>
                    <w:szCs w:val="32"/>
                    <w:lang w:val="en-US"/>
                  </w:rPr>
                </w:rPrChange>
              </w:rPr>
              <w:pPrChange w:id="5867" w:author="GONZALEZ DIAZ, BORJA" w:date="2017-09-29T19:27:00Z">
                <w:pPr>
                  <w:keepNext/>
                  <w:keepLines/>
                  <w:widowControl w:val="0"/>
                  <w:autoSpaceDE w:val="0"/>
                  <w:autoSpaceDN w:val="0"/>
                  <w:adjustRightInd w:val="0"/>
                  <w:spacing w:before="200"/>
                  <w:outlineLvl w:val="4"/>
                </w:pPr>
              </w:pPrChange>
            </w:pPr>
            <w:ins w:id="5868" w:author="Borja Gonzalez" w:date="2017-09-28T19:19:00Z">
              <w:r w:rsidRPr="0079203F">
                <w:rPr>
                  <w:lang w:val="es-ES"/>
                  <w:rPrChange w:id="5869" w:author="Rodrigo García" w:date="2017-09-29T10:07:00Z">
                    <w:rPr>
                      <w:rFonts w:ascii="Monaco" w:hAnsi="Monaco" w:cs="Monaco"/>
                      <w:sz w:val="32"/>
                      <w:szCs w:val="32"/>
                      <w:lang w:val="en-US"/>
                    </w:rPr>
                  </w:rPrChange>
                </w:rPr>
                <w:t xml:space="preserve">    </w:t>
              </w:r>
              <w:r w:rsidRPr="0079203F">
                <w:rPr>
                  <w:b/>
                  <w:bCs/>
                  <w:color w:val="204A87"/>
                  <w:lang w:val="es-ES"/>
                  <w:rPrChange w:id="5870" w:author="Rodrigo García" w:date="2017-09-29T10:07:00Z">
                    <w:rPr>
                      <w:rFonts w:ascii="Monaco" w:hAnsi="Monaco" w:cs="Monaco"/>
                      <w:b/>
                      <w:bCs/>
                      <w:color w:val="204A87"/>
                      <w:sz w:val="32"/>
                      <w:szCs w:val="32"/>
                      <w:lang w:val="en-US"/>
                    </w:rPr>
                  </w:rPrChange>
                </w:rPr>
                <w:t>var</w:t>
              </w:r>
              <w:r w:rsidRPr="0079203F">
                <w:rPr>
                  <w:lang w:val="es-ES"/>
                  <w:rPrChange w:id="5871" w:author="Rodrigo García" w:date="2017-09-29T10:07:00Z">
                    <w:rPr>
                      <w:rFonts w:ascii="Monaco" w:hAnsi="Monaco" w:cs="Monaco"/>
                      <w:sz w:val="32"/>
                      <w:szCs w:val="32"/>
                      <w:lang w:val="en-US"/>
                    </w:rPr>
                  </w:rPrChange>
                </w:rPr>
                <w:t xml:space="preserve"> r </w:t>
              </w:r>
              <w:r w:rsidRPr="0079203F">
                <w:rPr>
                  <w:b/>
                  <w:bCs/>
                  <w:color w:val="CE5C00"/>
                  <w:lang w:val="es-ES"/>
                  <w:rPrChange w:id="5872" w:author="Rodrigo García" w:date="2017-09-29T10:07:00Z">
                    <w:rPr>
                      <w:rFonts w:ascii="Monaco" w:hAnsi="Monaco" w:cs="Monaco"/>
                      <w:b/>
                      <w:bCs/>
                      <w:color w:val="CE5C00"/>
                      <w:sz w:val="32"/>
                      <w:szCs w:val="32"/>
                      <w:lang w:val="en-US"/>
                    </w:rPr>
                  </w:rPrChange>
                </w:rPr>
                <w:t>=</w:t>
              </w:r>
              <w:r w:rsidRPr="0079203F">
                <w:rPr>
                  <w:lang w:val="es-ES"/>
                  <w:rPrChange w:id="5873" w:author="Rodrigo García" w:date="2017-09-29T10:07:00Z">
                    <w:rPr>
                      <w:rFonts w:ascii="Monaco" w:hAnsi="Monaco" w:cs="Monaco"/>
                      <w:sz w:val="32"/>
                      <w:szCs w:val="32"/>
                      <w:lang w:val="en-US"/>
                    </w:rPr>
                  </w:rPrChange>
                </w:rPr>
                <w:t xml:space="preserve"> confirm</w:t>
              </w:r>
              <w:r w:rsidRPr="0079203F">
                <w:rPr>
                  <w:b/>
                  <w:bCs/>
                  <w:lang w:val="es-ES"/>
                  <w:rPrChange w:id="5874" w:author="Rodrigo García" w:date="2017-09-29T10:07:00Z">
                    <w:rPr>
                      <w:rFonts w:ascii="Monaco" w:hAnsi="Monaco" w:cs="Monaco"/>
                      <w:b/>
                      <w:bCs/>
                      <w:color w:val="000000"/>
                      <w:sz w:val="32"/>
                      <w:szCs w:val="32"/>
                      <w:lang w:val="en-US"/>
                    </w:rPr>
                  </w:rPrChange>
                </w:rPr>
                <w:t>(</w:t>
              </w:r>
              <w:r w:rsidRPr="0079203F">
                <w:rPr>
                  <w:color w:val="4E9A06"/>
                  <w:lang w:val="es-ES"/>
                  <w:rPrChange w:id="5875" w:author="Rodrigo García" w:date="2017-09-29T10:07:00Z">
                    <w:rPr>
                      <w:rFonts w:ascii="Monaco" w:hAnsi="Monaco" w:cs="Monaco"/>
                      <w:color w:val="4E9A06"/>
                      <w:sz w:val="32"/>
                      <w:szCs w:val="32"/>
                      <w:lang w:val="en-US"/>
                    </w:rPr>
                  </w:rPrChange>
                </w:rPr>
                <w:t>"¿Esta seguro de que quiere borrar estos datos?"</w:t>
              </w:r>
              <w:r w:rsidRPr="0079203F">
                <w:rPr>
                  <w:b/>
                  <w:bCs/>
                  <w:lang w:val="es-ES"/>
                  <w:rPrChange w:id="5876" w:author="Rodrigo García" w:date="2017-09-29T10:07:00Z">
                    <w:rPr>
                      <w:rFonts w:ascii="Monaco" w:hAnsi="Monaco" w:cs="Monaco"/>
                      <w:b/>
                      <w:bCs/>
                      <w:color w:val="000000"/>
                      <w:sz w:val="32"/>
                      <w:szCs w:val="32"/>
                      <w:lang w:val="en-US"/>
                    </w:rPr>
                  </w:rPrChange>
                </w:rPr>
                <w:t>);</w:t>
              </w:r>
            </w:ins>
          </w:p>
          <w:p w14:paraId="51FDAD96" w14:textId="77777777" w:rsidR="00301ECB" w:rsidRPr="00301ECB" w:rsidRDefault="00301ECB">
            <w:pPr>
              <w:rPr>
                <w:ins w:id="5877" w:author="Borja Gonzalez" w:date="2017-09-28T19:19:00Z"/>
                <w:lang w:val="en-US"/>
                <w:rPrChange w:id="5878" w:author="Borja Gonzalez" w:date="2017-09-28T19:19:00Z">
                  <w:rPr>
                    <w:ins w:id="5879" w:author="Borja Gonzalez" w:date="2017-09-28T19:19:00Z"/>
                    <w:rFonts w:ascii="Monaco" w:eastAsiaTheme="majorEastAsia" w:hAnsi="Monaco" w:cs="Monaco"/>
                    <w:color w:val="243F60" w:themeColor="accent1" w:themeShade="7F"/>
                    <w:sz w:val="32"/>
                    <w:szCs w:val="32"/>
                    <w:lang w:val="en-US"/>
                  </w:rPr>
                </w:rPrChange>
              </w:rPr>
              <w:pPrChange w:id="5880" w:author="GONZALEZ DIAZ, BORJA" w:date="2017-09-29T19:27:00Z">
                <w:pPr>
                  <w:keepNext/>
                  <w:keepLines/>
                  <w:widowControl w:val="0"/>
                  <w:autoSpaceDE w:val="0"/>
                  <w:autoSpaceDN w:val="0"/>
                  <w:adjustRightInd w:val="0"/>
                  <w:spacing w:before="200"/>
                  <w:outlineLvl w:val="4"/>
                </w:pPr>
              </w:pPrChange>
            </w:pPr>
            <w:ins w:id="5881" w:author="Borja Gonzalez" w:date="2017-09-28T19:19:00Z">
              <w:r w:rsidRPr="0079203F">
                <w:rPr>
                  <w:lang w:val="es-ES"/>
                  <w:rPrChange w:id="5882" w:author="Rodrigo García" w:date="2017-09-29T10:07:00Z">
                    <w:rPr>
                      <w:rFonts w:ascii="Monaco" w:hAnsi="Monaco" w:cs="Monaco"/>
                      <w:sz w:val="32"/>
                      <w:szCs w:val="32"/>
                      <w:lang w:val="en-US"/>
                    </w:rPr>
                  </w:rPrChange>
                </w:rPr>
                <w:t xml:space="preserve">    </w:t>
              </w:r>
              <w:r w:rsidRPr="00301ECB">
                <w:rPr>
                  <w:b/>
                  <w:bCs/>
                  <w:color w:val="204A87"/>
                  <w:lang w:val="en-US"/>
                  <w:rPrChange w:id="5883" w:author="Borja Gonzalez" w:date="2017-09-28T19:19:00Z">
                    <w:rPr>
                      <w:rFonts w:ascii="Monaco" w:hAnsi="Monaco" w:cs="Monaco"/>
                      <w:b/>
                      <w:bCs/>
                      <w:color w:val="204A87"/>
                      <w:sz w:val="32"/>
                      <w:szCs w:val="32"/>
                      <w:lang w:val="en-US"/>
                    </w:rPr>
                  </w:rPrChange>
                </w:rPr>
                <w:t>if</w:t>
              </w:r>
              <w:r w:rsidRPr="00301ECB">
                <w:rPr>
                  <w:lang w:val="en-US"/>
                  <w:rPrChange w:id="5884" w:author="Borja Gonzalez" w:date="2017-09-28T19:19:00Z">
                    <w:rPr>
                      <w:rFonts w:ascii="Monaco" w:hAnsi="Monaco" w:cs="Monaco"/>
                      <w:sz w:val="32"/>
                      <w:szCs w:val="32"/>
                      <w:lang w:val="en-US"/>
                    </w:rPr>
                  </w:rPrChange>
                </w:rPr>
                <w:t xml:space="preserve"> </w:t>
              </w:r>
              <w:r w:rsidRPr="00301ECB">
                <w:rPr>
                  <w:b/>
                  <w:bCs/>
                  <w:lang w:val="en-US"/>
                  <w:rPrChange w:id="5885" w:author="Borja Gonzalez" w:date="2017-09-28T19:19:00Z">
                    <w:rPr>
                      <w:rFonts w:ascii="Monaco" w:hAnsi="Monaco" w:cs="Monaco"/>
                      <w:b/>
                      <w:bCs/>
                      <w:color w:val="000000"/>
                      <w:sz w:val="32"/>
                      <w:szCs w:val="32"/>
                      <w:lang w:val="en-US"/>
                    </w:rPr>
                  </w:rPrChange>
                </w:rPr>
                <w:t>(</w:t>
              </w:r>
              <w:r w:rsidRPr="00301ECB">
                <w:rPr>
                  <w:lang w:val="en-US"/>
                  <w:rPrChange w:id="5886" w:author="Borja Gonzalez" w:date="2017-09-28T19:19:00Z">
                    <w:rPr>
                      <w:rFonts w:ascii="Monaco" w:hAnsi="Monaco" w:cs="Monaco"/>
                      <w:color w:val="000000"/>
                      <w:sz w:val="32"/>
                      <w:szCs w:val="32"/>
                      <w:lang w:val="en-US"/>
                    </w:rPr>
                  </w:rPrChange>
                </w:rPr>
                <w:t xml:space="preserve">r </w:t>
              </w:r>
              <w:r w:rsidRPr="00301ECB">
                <w:rPr>
                  <w:b/>
                  <w:bCs/>
                  <w:color w:val="CE5C00"/>
                  <w:lang w:val="en-US"/>
                  <w:rPrChange w:id="5887" w:author="Borja Gonzalez" w:date="2017-09-28T19:19:00Z">
                    <w:rPr>
                      <w:rFonts w:ascii="Monaco" w:hAnsi="Monaco" w:cs="Monaco"/>
                      <w:b/>
                      <w:bCs/>
                      <w:color w:val="CE5C00"/>
                      <w:sz w:val="32"/>
                      <w:szCs w:val="32"/>
                      <w:lang w:val="en-US"/>
                    </w:rPr>
                  </w:rPrChange>
                </w:rPr>
                <w:t>==</w:t>
              </w:r>
              <w:r w:rsidRPr="00301ECB">
                <w:rPr>
                  <w:lang w:val="en-US"/>
                  <w:rPrChange w:id="5888" w:author="Borja Gonzalez" w:date="2017-09-28T19:19:00Z">
                    <w:rPr>
                      <w:rFonts w:ascii="Monaco" w:hAnsi="Monaco" w:cs="Monaco"/>
                      <w:sz w:val="32"/>
                      <w:szCs w:val="32"/>
                      <w:lang w:val="en-US"/>
                    </w:rPr>
                  </w:rPrChange>
                </w:rPr>
                <w:t xml:space="preserve"> </w:t>
              </w:r>
              <w:r w:rsidRPr="00301ECB">
                <w:rPr>
                  <w:b/>
                  <w:bCs/>
                  <w:color w:val="204A87"/>
                  <w:lang w:val="en-US"/>
                  <w:rPrChange w:id="5889" w:author="Borja Gonzalez" w:date="2017-09-28T19:19:00Z">
                    <w:rPr>
                      <w:rFonts w:ascii="Monaco" w:hAnsi="Monaco" w:cs="Monaco"/>
                      <w:b/>
                      <w:bCs/>
                      <w:color w:val="204A87"/>
                      <w:sz w:val="32"/>
                      <w:szCs w:val="32"/>
                      <w:lang w:val="en-US"/>
                    </w:rPr>
                  </w:rPrChange>
                </w:rPr>
                <w:t>true</w:t>
              </w:r>
              <w:r w:rsidRPr="00301ECB">
                <w:rPr>
                  <w:b/>
                  <w:bCs/>
                  <w:lang w:val="en-US"/>
                  <w:rPrChange w:id="5890"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pPr>
              <w:rPr>
                <w:ins w:id="5891" w:author="Borja Gonzalez" w:date="2017-09-28T19:19:00Z"/>
                <w:lang w:val="en-US"/>
                <w:rPrChange w:id="5892" w:author="Borja Gonzalez" w:date="2017-09-28T19:19:00Z">
                  <w:rPr>
                    <w:ins w:id="5893" w:author="Borja Gonzalez" w:date="2017-09-28T19:19:00Z"/>
                    <w:rFonts w:ascii="Monaco" w:eastAsiaTheme="majorEastAsia" w:hAnsi="Monaco" w:cs="Monaco"/>
                    <w:color w:val="243F60" w:themeColor="accent1" w:themeShade="7F"/>
                    <w:sz w:val="32"/>
                    <w:szCs w:val="32"/>
                    <w:lang w:val="en-US"/>
                  </w:rPr>
                </w:rPrChange>
              </w:rPr>
              <w:pPrChange w:id="5894" w:author="GONZALEZ DIAZ, BORJA" w:date="2017-09-29T19:27:00Z">
                <w:pPr>
                  <w:keepNext/>
                  <w:keepLines/>
                  <w:widowControl w:val="0"/>
                  <w:autoSpaceDE w:val="0"/>
                  <w:autoSpaceDN w:val="0"/>
                  <w:adjustRightInd w:val="0"/>
                  <w:spacing w:before="200"/>
                  <w:outlineLvl w:val="4"/>
                </w:pPr>
              </w:pPrChange>
            </w:pPr>
            <w:ins w:id="5895" w:author="Borja Gonzalez" w:date="2017-09-28T19:19:00Z">
              <w:r w:rsidRPr="00301ECB">
                <w:rPr>
                  <w:lang w:val="en-US"/>
                  <w:rPrChange w:id="5896"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pPr>
              <w:rPr>
                <w:ins w:id="5897" w:author="Borja Gonzalez" w:date="2017-09-28T19:19:00Z"/>
                <w:lang w:val="en-US"/>
                <w:rPrChange w:id="5898" w:author="Borja Gonzalez" w:date="2017-09-28T19:19:00Z">
                  <w:rPr>
                    <w:ins w:id="5899" w:author="Borja Gonzalez" w:date="2017-09-28T19:19:00Z"/>
                    <w:rFonts w:ascii="Monaco" w:eastAsiaTheme="majorEastAsia" w:hAnsi="Monaco" w:cs="Monaco"/>
                    <w:color w:val="243F60" w:themeColor="accent1" w:themeShade="7F"/>
                    <w:sz w:val="32"/>
                    <w:szCs w:val="32"/>
                    <w:lang w:val="en-US"/>
                  </w:rPr>
                </w:rPrChange>
              </w:rPr>
              <w:pPrChange w:id="5900" w:author="GONZALEZ DIAZ, BORJA" w:date="2017-09-29T19:27:00Z">
                <w:pPr>
                  <w:keepNext/>
                  <w:keepLines/>
                  <w:widowControl w:val="0"/>
                  <w:autoSpaceDE w:val="0"/>
                  <w:autoSpaceDN w:val="0"/>
                  <w:adjustRightInd w:val="0"/>
                  <w:spacing w:before="200"/>
                  <w:outlineLvl w:val="4"/>
                </w:pPr>
              </w:pPrChange>
            </w:pPr>
            <w:ins w:id="5901" w:author="Borja Gonzalez" w:date="2017-09-28T19:19:00Z">
              <w:r w:rsidRPr="00301ECB">
                <w:rPr>
                  <w:lang w:val="en-US"/>
                  <w:rPrChange w:id="5902" w:author="Borja Gonzalez" w:date="2017-09-28T19:19:00Z">
                    <w:rPr>
                      <w:rFonts w:ascii="Monaco" w:hAnsi="Monaco" w:cs="Monaco"/>
                      <w:sz w:val="32"/>
                      <w:szCs w:val="32"/>
                      <w:lang w:val="en-US"/>
                    </w:rPr>
                  </w:rPrChange>
                </w:rPr>
                <w:t xml:space="preserve">        </w:t>
              </w:r>
              <w:r w:rsidRPr="00301ECB">
                <w:rPr>
                  <w:b/>
                  <w:bCs/>
                  <w:color w:val="204A87"/>
                  <w:lang w:val="en-US"/>
                  <w:rPrChange w:id="5903" w:author="Borja Gonzalez" w:date="2017-09-28T19:19:00Z">
                    <w:rPr>
                      <w:rFonts w:ascii="Monaco" w:hAnsi="Monaco" w:cs="Monaco"/>
                      <w:b/>
                      <w:bCs/>
                      <w:color w:val="204A87"/>
                      <w:sz w:val="32"/>
                      <w:szCs w:val="32"/>
                      <w:lang w:val="en-US"/>
                    </w:rPr>
                  </w:rPrChange>
                </w:rPr>
                <w:t>var</w:t>
              </w:r>
              <w:r w:rsidRPr="00301ECB">
                <w:rPr>
                  <w:lang w:val="en-US"/>
                  <w:rPrChange w:id="5904" w:author="Borja Gonzalez" w:date="2017-09-28T19:19:00Z">
                    <w:rPr>
                      <w:rFonts w:ascii="Monaco" w:hAnsi="Monaco" w:cs="Monaco"/>
                      <w:sz w:val="32"/>
                      <w:szCs w:val="32"/>
                      <w:lang w:val="en-US"/>
                    </w:rPr>
                  </w:rPrChange>
                </w:rPr>
                <w:t xml:space="preserve"> socket </w:t>
              </w:r>
              <w:r w:rsidRPr="00301ECB">
                <w:rPr>
                  <w:b/>
                  <w:bCs/>
                  <w:color w:val="CE5C00"/>
                  <w:lang w:val="en-US"/>
                  <w:rPrChange w:id="5905" w:author="Borja Gonzalez" w:date="2017-09-28T19:19:00Z">
                    <w:rPr>
                      <w:rFonts w:ascii="Monaco" w:hAnsi="Monaco" w:cs="Monaco"/>
                      <w:b/>
                      <w:bCs/>
                      <w:color w:val="CE5C00"/>
                      <w:sz w:val="32"/>
                      <w:szCs w:val="32"/>
                      <w:lang w:val="en-US"/>
                    </w:rPr>
                  </w:rPrChange>
                </w:rPr>
                <w:t>=</w:t>
              </w:r>
              <w:r w:rsidRPr="00301ECB">
                <w:rPr>
                  <w:lang w:val="en-US"/>
                  <w:rPrChange w:id="5906" w:author="Borja Gonzalez" w:date="2017-09-28T19:19:00Z">
                    <w:rPr>
                      <w:rFonts w:ascii="Monaco" w:hAnsi="Monaco" w:cs="Monaco"/>
                      <w:sz w:val="32"/>
                      <w:szCs w:val="32"/>
                      <w:lang w:val="en-US"/>
                    </w:rPr>
                  </w:rPrChange>
                </w:rPr>
                <w:t xml:space="preserve"> io</w:t>
              </w:r>
              <w:r w:rsidRPr="00301ECB">
                <w:rPr>
                  <w:b/>
                  <w:bCs/>
                  <w:lang w:val="en-US"/>
                  <w:rPrChange w:id="5907" w:author="Borja Gonzalez" w:date="2017-09-28T19:19:00Z">
                    <w:rPr>
                      <w:rFonts w:ascii="Monaco" w:hAnsi="Monaco" w:cs="Monaco"/>
                      <w:b/>
                      <w:bCs/>
                      <w:color w:val="000000"/>
                      <w:sz w:val="32"/>
                      <w:szCs w:val="32"/>
                      <w:lang w:val="en-US"/>
                    </w:rPr>
                  </w:rPrChange>
                </w:rPr>
                <w:t>.</w:t>
              </w:r>
              <w:r w:rsidRPr="00301ECB">
                <w:rPr>
                  <w:lang w:val="en-US"/>
                  <w:rPrChange w:id="5908" w:author="Borja Gonzalez" w:date="2017-09-28T19:19:00Z">
                    <w:rPr>
                      <w:rFonts w:ascii="Monaco" w:hAnsi="Monaco" w:cs="Monaco"/>
                      <w:color w:val="000000"/>
                      <w:sz w:val="32"/>
                      <w:szCs w:val="32"/>
                      <w:lang w:val="en-US"/>
                    </w:rPr>
                  </w:rPrChange>
                </w:rPr>
                <w:t>connect</w:t>
              </w:r>
              <w:r w:rsidRPr="00301ECB">
                <w:rPr>
                  <w:b/>
                  <w:bCs/>
                  <w:lang w:val="en-US"/>
                  <w:rPrChange w:id="5909" w:author="Borja Gonzalez" w:date="2017-09-28T19:19:00Z">
                    <w:rPr>
                      <w:rFonts w:ascii="Monaco" w:hAnsi="Monaco" w:cs="Monaco"/>
                      <w:b/>
                      <w:bCs/>
                      <w:color w:val="000000"/>
                      <w:sz w:val="32"/>
                      <w:szCs w:val="32"/>
                      <w:lang w:val="en-US"/>
                    </w:rPr>
                  </w:rPrChange>
                </w:rPr>
                <w:t>(</w:t>
              </w:r>
              <w:r w:rsidRPr="00301ECB">
                <w:rPr>
                  <w:color w:val="4E9A06"/>
                  <w:lang w:val="en-US"/>
                  <w:rPrChange w:id="5910" w:author="Borja Gonzalez" w:date="2017-09-28T19:19:00Z">
                    <w:rPr>
                      <w:rFonts w:ascii="Monaco" w:hAnsi="Monaco" w:cs="Monaco"/>
                      <w:color w:val="4E9A06"/>
                      <w:sz w:val="32"/>
                      <w:szCs w:val="32"/>
                      <w:lang w:val="en-US"/>
                    </w:rPr>
                  </w:rPrChange>
                </w:rPr>
                <w:t>"http://172.20.10.5:8124"</w:t>
              </w:r>
              <w:r w:rsidRPr="00301ECB">
                <w:rPr>
                  <w:b/>
                  <w:bCs/>
                  <w:lang w:val="en-US"/>
                  <w:rPrChange w:id="5911"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pPr>
              <w:rPr>
                <w:ins w:id="5912" w:author="Borja Gonzalez" w:date="2017-09-28T19:19:00Z"/>
                <w:lang w:val="en-US"/>
                <w:rPrChange w:id="5913" w:author="Borja Gonzalez" w:date="2017-09-28T19:19:00Z">
                  <w:rPr>
                    <w:ins w:id="5914" w:author="Borja Gonzalez" w:date="2017-09-28T19:19:00Z"/>
                    <w:rFonts w:ascii="Monaco" w:hAnsi="Monaco" w:cs="Monaco"/>
                    <w:sz w:val="32"/>
                    <w:szCs w:val="32"/>
                    <w:lang w:val="en-US"/>
                  </w:rPr>
                </w:rPrChange>
              </w:rPr>
              <w:pPrChange w:id="5915" w:author="GONZALEZ DIAZ, BORJA" w:date="2017-09-29T19:27:00Z">
                <w:pPr>
                  <w:widowControl w:val="0"/>
                  <w:autoSpaceDE w:val="0"/>
                  <w:autoSpaceDN w:val="0"/>
                  <w:adjustRightInd w:val="0"/>
                </w:pPr>
              </w:pPrChange>
            </w:pPr>
          </w:p>
          <w:p w14:paraId="76C9D41F" w14:textId="77777777" w:rsidR="00301ECB" w:rsidRPr="00301ECB" w:rsidRDefault="00301ECB">
            <w:pPr>
              <w:rPr>
                <w:ins w:id="5916" w:author="Borja Gonzalez" w:date="2017-09-28T19:19:00Z"/>
                <w:lang w:val="en-US"/>
                <w:rPrChange w:id="5917" w:author="Borja Gonzalez" w:date="2017-09-28T19:19:00Z">
                  <w:rPr>
                    <w:ins w:id="5918" w:author="Borja Gonzalez" w:date="2017-09-28T19:19:00Z"/>
                    <w:rFonts w:ascii="Monaco" w:eastAsiaTheme="majorEastAsia" w:hAnsi="Monaco" w:cs="Monaco"/>
                    <w:color w:val="243F60" w:themeColor="accent1" w:themeShade="7F"/>
                    <w:sz w:val="32"/>
                    <w:szCs w:val="32"/>
                    <w:lang w:val="en-US"/>
                  </w:rPr>
                </w:rPrChange>
              </w:rPr>
              <w:pPrChange w:id="5919" w:author="GONZALEZ DIAZ, BORJA" w:date="2017-09-29T19:27:00Z">
                <w:pPr>
                  <w:keepNext/>
                  <w:keepLines/>
                  <w:widowControl w:val="0"/>
                  <w:autoSpaceDE w:val="0"/>
                  <w:autoSpaceDN w:val="0"/>
                  <w:adjustRightInd w:val="0"/>
                  <w:spacing w:before="200"/>
                  <w:outlineLvl w:val="4"/>
                </w:pPr>
              </w:pPrChange>
            </w:pPr>
            <w:ins w:id="5920" w:author="Borja Gonzalez" w:date="2017-09-28T19:19:00Z">
              <w:r w:rsidRPr="00301ECB">
                <w:rPr>
                  <w:lang w:val="en-US"/>
                  <w:rPrChange w:id="5921" w:author="Borja Gonzalez" w:date="2017-09-28T19:19:00Z">
                    <w:rPr>
                      <w:rFonts w:ascii="Monaco" w:hAnsi="Monaco" w:cs="Monaco"/>
                      <w:sz w:val="32"/>
                      <w:szCs w:val="32"/>
                      <w:lang w:val="en-US"/>
                    </w:rPr>
                  </w:rPrChange>
                </w:rPr>
                <w:t xml:space="preserve">            socket</w:t>
              </w:r>
              <w:r w:rsidRPr="00301ECB">
                <w:rPr>
                  <w:b/>
                  <w:bCs/>
                  <w:lang w:val="en-US"/>
                  <w:rPrChange w:id="5922" w:author="Borja Gonzalez" w:date="2017-09-28T19:19:00Z">
                    <w:rPr>
                      <w:rFonts w:ascii="Monaco" w:hAnsi="Monaco" w:cs="Monaco"/>
                      <w:b/>
                      <w:bCs/>
                      <w:color w:val="000000"/>
                      <w:sz w:val="32"/>
                      <w:szCs w:val="32"/>
                      <w:lang w:val="en-US"/>
                    </w:rPr>
                  </w:rPrChange>
                </w:rPr>
                <w:t>.</w:t>
              </w:r>
              <w:r w:rsidRPr="00301ECB">
                <w:rPr>
                  <w:lang w:val="en-US"/>
                  <w:rPrChange w:id="5923" w:author="Borja Gonzalez" w:date="2017-09-28T19:19:00Z">
                    <w:rPr>
                      <w:rFonts w:ascii="Monaco" w:hAnsi="Monaco" w:cs="Monaco"/>
                      <w:color w:val="000000"/>
                      <w:sz w:val="32"/>
                      <w:szCs w:val="32"/>
                      <w:lang w:val="en-US"/>
                    </w:rPr>
                  </w:rPrChange>
                </w:rPr>
                <w:t>on</w:t>
              </w:r>
              <w:r w:rsidRPr="00301ECB">
                <w:rPr>
                  <w:b/>
                  <w:bCs/>
                  <w:lang w:val="en-US"/>
                  <w:rPrChange w:id="5924" w:author="Borja Gonzalez" w:date="2017-09-28T19:19:00Z">
                    <w:rPr>
                      <w:rFonts w:ascii="Monaco" w:hAnsi="Monaco" w:cs="Monaco"/>
                      <w:b/>
                      <w:bCs/>
                      <w:color w:val="000000"/>
                      <w:sz w:val="32"/>
                      <w:szCs w:val="32"/>
                      <w:lang w:val="en-US"/>
                    </w:rPr>
                  </w:rPrChange>
                </w:rPr>
                <w:t>(</w:t>
              </w:r>
              <w:r w:rsidRPr="00301ECB">
                <w:rPr>
                  <w:color w:val="4E9A06"/>
                  <w:lang w:val="en-US"/>
                  <w:rPrChange w:id="5925" w:author="Borja Gonzalez" w:date="2017-09-28T19:19:00Z">
                    <w:rPr>
                      <w:rFonts w:ascii="Monaco" w:hAnsi="Monaco" w:cs="Monaco"/>
                      <w:color w:val="4E9A06"/>
                      <w:sz w:val="32"/>
                      <w:szCs w:val="32"/>
                      <w:lang w:val="en-US"/>
                    </w:rPr>
                  </w:rPrChange>
                </w:rPr>
                <w:t>"message"</w:t>
              </w:r>
              <w:r w:rsidRPr="00301ECB">
                <w:rPr>
                  <w:b/>
                  <w:bCs/>
                  <w:lang w:val="en-US"/>
                  <w:rPrChange w:id="5926" w:author="Borja Gonzalez" w:date="2017-09-28T19:19:00Z">
                    <w:rPr>
                      <w:rFonts w:ascii="Monaco" w:hAnsi="Monaco" w:cs="Monaco"/>
                      <w:b/>
                      <w:bCs/>
                      <w:color w:val="000000"/>
                      <w:sz w:val="32"/>
                      <w:szCs w:val="32"/>
                      <w:lang w:val="en-US"/>
                    </w:rPr>
                  </w:rPrChange>
                </w:rPr>
                <w:t>,</w:t>
              </w:r>
              <w:r w:rsidRPr="00301ECB">
                <w:rPr>
                  <w:b/>
                  <w:bCs/>
                  <w:color w:val="204A87"/>
                  <w:lang w:val="en-US"/>
                  <w:rPrChange w:id="5927" w:author="Borja Gonzalez" w:date="2017-09-28T19:19:00Z">
                    <w:rPr>
                      <w:rFonts w:ascii="Monaco" w:hAnsi="Monaco" w:cs="Monaco"/>
                      <w:b/>
                      <w:bCs/>
                      <w:color w:val="204A87"/>
                      <w:sz w:val="32"/>
                      <w:szCs w:val="32"/>
                      <w:lang w:val="en-US"/>
                    </w:rPr>
                  </w:rPrChange>
                </w:rPr>
                <w:t>function</w:t>
              </w:r>
              <w:r w:rsidRPr="00301ECB">
                <w:rPr>
                  <w:b/>
                  <w:bCs/>
                  <w:lang w:val="en-US"/>
                  <w:rPrChange w:id="5928" w:author="Borja Gonzalez" w:date="2017-09-28T19:19:00Z">
                    <w:rPr>
                      <w:rFonts w:ascii="Monaco" w:hAnsi="Monaco" w:cs="Monaco"/>
                      <w:b/>
                      <w:bCs/>
                      <w:color w:val="000000"/>
                      <w:sz w:val="32"/>
                      <w:szCs w:val="32"/>
                      <w:lang w:val="en-US"/>
                    </w:rPr>
                  </w:rPrChange>
                </w:rPr>
                <w:t>(</w:t>
              </w:r>
              <w:r w:rsidRPr="00301ECB">
                <w:rPr>
                  <w:lang w:val="en-US"/>
                  <w:rPrChange w:id="5929" w:author="Borja Gonzalez" w:date="2017-09-28T19:19:00Z">
                    <w:rPr>
                      <w:rFonts w:ascii="Monaco" w:hAnsi="Monaco" w:cs="Monaco"/>
                      <w:color w:val="000000"/>
                      <w:sz w:val="32"/>
                      <w:szCs w:val="32"/>
                      <w:lang w:val="en-US"/>
                    </w:rPr>
                  </w:rPrChange>
                </w:rPr>
                <w:t>message</w:t>
              </w:r>
              <w:r w:rsidRPr="00301ECB">
                <w:rPr>
                  <w:b/>
                  <w:bCs/>
                  <w:lang w:val="en-US"/>
                  <w:rPrChange w:id="5930" w:author="Borja Gonzalez" w:date="2017-09-28T19:19:00Z">
                    <w:rPr>
                      <w:rFonts w:ascii="Monaco" w:hAnsi="Monaco" w:cs="Monaco"/>
                      <w:b/>
                      <w:bCs/>
                      <w:color w:val="000000"/>
                      <w:sz w:val="32"/>
                      <w:szCs w:val="32"/>
                      <w:lang w:val="en-US"/>
                    </w:rPr>
                  </w:rPrChange>
                </w:rPr>
                <w:t>){</w:t>
              </w:r>
            </w:ins>
          </w:p>
          <w:p w14:paraId="37DB9921" w14:textId="77777777" w:rsidR="00301ECB" w:rsidRPr="0079203F" w:rsidRDefault="00301ECB">
            <w:pPr>
              <w:rPr>
                <w:ins w:id="5931" w:author="Borja Gonzalez" w:date="2017-09-28T19:19:00Z"/>
                <w:lang w:val="es-ES"/>
                <w:rPrChange w:id="5932" w:author="Rodrigo García" w:date="2017-09-29T10:07:00Z">
                  <w:rPr>
                    <w:ins w:id="5933" w:author="Borja Gonzalez" w:date="2017-09-28T19:19:00Z"/>
                    <w:rFonts w:ascii="Monaco" w:eastAsiaTheme="majorEastAsia" w:hAnsi="Monaco" w:cs="Monaco"/>
                    <w:color w:val="243F60" w:themeColor="accent1" w:themeShade="7F"/>
                    <w:sz w:val="32"/>
                    <w:szCs w:val="32"/>
                    <w:lang w:val="en-US"/>
                  </w:rPr>
                </w:rPrChange>
              </w:rPr>
              <w:pPrChange w:id="5934" w:author="GONZALEZ DIAZ, BORJA" w:date="2017-09-29T19:27:00Z">
                <w:pPr>
                  <w:keepNext/>
                  <w:keepLines/>
                  <w:widowControl w:val="0"/>
                  <w:autoSpaceDE w:val="0"/>
                  <w:autoSpaceDN w:val="0"/>
                  <w:adjustRightInd w:val="0"/>
                  <w:spacing w:before="200"/>
                  <w:outlineLvl w:val="4"/>
                </w:pPr>
              </w:pPrChange>
            </w:pPr>
            <w:ins w:id="5935" w:author="Borja Gonzalez" w:date="2017-09-28T19:19:00Z">
              <w:r w:rsidRPr="00301ECB">
                <w:rPr>
                  <w:lang w:val="en-US"/>
                  <w:rPrChange w:id="5936" w:author="Borja Gonzalez" w:date="2017-09-28T19:19:00Z">
                    <w:rPr>
                      <w:rFonts w:ascii="Monaco" w:hAnsi="Monaco" w:cs="Monaco"/>
                      <w:sz w:val="32"/>
                      <w:szCs w:val="32"/>
                      <w:lang w:val="en-US"/>
                    </w:rPr>
                  </w:rPrChange>
                </w:rPr>
                <w:t xml:space="preserve">                </w:t>
              </w:r>
              <w:r w:rsidRPr="0079203F">
                <w:rPr>
                  <w:lang w:val="es-ES"/>
                  <w:rPrChange w:id="5937" w:author="Rodrigo García" w:date="2017-09-29T10:07:00Z">
                    <w:rPr>
                      <w:rFonts w:ascii="Monaco" w:hAnsi="Monaco" w:cs="Monaco"/>
                      <w:color w:val="000000"/>
                      <w:sz w:val="32"/>
                      <w:szCs w:val="32"/>
                      <w:lang w:val="en-US"/>
                    </w:rPr>
                  </w:rPrChange>
                </w:rPr>
                <w:t>console</w:t>
              </w:r>
              <w:r w:rsidRPr="0079203F">
                <w:rPr>
                  <w:b/>
                  <w:bCs/>
                  <w:lang w:val="es-ES"/>
                  <w:rPrChange w:id="5938" w:author="Rodrigo García" w:date="2017-09-29T10:07:00Z">
                    <w:rPr>
                      <w:rFonts w:ascii="Monaco" w:hAnsi="Monaco" w:cs="Monaco"/>
                      <w:b/>
                      <w:bCs/>
                      <w:color w:val="000000"/>
                      <w:sz w:val="32"/>
                      <w:szCs w:val="32"/>
                      <w:lang w:val="en-US"/>
                    </w:rPr>
                  </w:rPrChange>
                </w:rPr>
                <w:t>.</w:t>
              </w:r>
              <w:r w:rsidRPr="0079203F">
                <w:rPr>
                  <w:lang w:val="es-ES"/>
                  <w:rPrChange w:id="5939" w:author="Rodrigo García" w:date="2017-09-29T10:07:00Z">
                    <w:rPr>
                      <w:rFonts w:ascii="Monaco" w:hAnsi="Monaco" w:cs="Monaco"/>
                      <w:color w:val="000000"/>
                      <w:sz w:val="32"/>
                      <w:szCs w:val="32"/>
                      <w:lang w:val="en-US"/>
                    </w:rPr>
                  </w:rPrChange>
                </w:rPr>
                <w:t>log</w:t>
              </w:r>
              <w:r w:rsidRPr="0079203F">
                <w:rPr>
                  <w:b/>
                  <w:bCs/>
                  <w:lang w:val="es-ES"/>
                  <w:rPrChange w:id="5940" w:author="Rodrigo García" w:date="2017-09-29T10:07:00Z">
                    <w:rPr>
                      <w:rFonts w:ascii="Monaco" w:hAnsi="Monaco" w:cs="Monaco"/>
                      <w:b/>
                      <w:bCs/>
                      <w:color w:val="000000"/>
                      <w:sz w:val="32"/>
                      <w:szCs w:val="32"/>
                      <w:lang w:val="en-US"/>
                    </w:rPr>
                  </w:rPrChange>
                </w:rPr>
                <w:t>(</w:t>
              </w:r>
              <w:r w:rsidRPr="0079203F">
                <w:rPr>
                  <w:color w:val="4E9A06"/>
                  <w:lang w:val="es-ES"/>
                  <w:rPrChange w:id="5941" w:author="Rodrigo García" w:date="2017-09-29T10:07:00Z">
                    <w:rPr>
                      <w:rFonts w:ascii="Monaco" w:hAnsi="Monaco" w:cs="Monaco"/>
                      <w:color w:val="4E9A06"/>
                      <w:sz w:val="32"/>
                      <w:szCs w:val="32"/>
                      <w:lang w:val="en-US"/>
                    </w:rPr>
                  </w:rPrChange>
                </w:rPr>
                <w:t>"El servidor ha enviado un mensaje:"</w:t>
              </w:r>
              <w:r w:rsidRPr="0079203F">
                <w:rPr>
                  <w:b/>
                  <w:bCs/>
                  <w:lang w:val="es-ES"/>
                  <w:rPrChange w:id="5942" w:author="Rodrigo García" w:date="2017-09-29T10:07:00Z">
                    <w:rPr>
                      <w:rFonts w:ascii="Monaco" w:hAnsi="Monaco" w:cs="Monaco"/>
                      <w:b/>
                      <w:bCs/>
                      <w:color w:val="000000"/>
                      <w:sz w:val="32"/>
                      <w:szCs w:val="32"/>
                      <w:lang w:val="en-US"/>
                    </w:rPr>
                  </w:rPrChange>
                </w:rPr>
                <w:t>);</w:t>
              </w:r>
            </w:ins>
          </w:p>
          <w:p w14:paraId="7E8E682B" w14:textId="77777777" w:rsidR="00301ECB" w:rsidRPr="00301ECB" w:rsidRDefault="00301ECB">
            <w:pPr>
              <w:rPr>
                <w:ins w:id="5943" w:author="Borja Gonzalez" w:date="2017-09-28T19:19:00Z"/>
                <w:lang w:val="en-US"/>
                <w:rPrChange w:id="5944" w:author="Borja Gonzalez" w:date="2017-09-28T19:19:00Z">
                  <w:rPr>
                    <w:ins w:id="5945" w:author="Borja Gonzalez" w:date="2017-09-28T19:19:00Z"/>
                    <w:rFonts w:ascii="Monaco" w:eastAsiaTheme="majorEastAsia" w:hAnsi="Monaco" w:cs="Monaco"/>
                    <w:color w:val="243F60" w:themeColor="accent1" w:themeShade="7F"/>
                    <w:sz w:val="32"/>
                    <w:szCs w:val="32"/>
                    <w:lang w:val="en-US"/>
                  </w:rPr>
                </w:rPrChange>
              </w:rPr>
              <w:pPrChange w:id="5946" w:author="GONZALEZ DIAZ, BORJA" w:date="2017-09-29T19:27:00Z">
                <w:pPr>
                  <w:keepNext/>
                  <w:keepLines/>
                  <w:widowControl w:val="0"/>
                  <w:autoSpaceDE w:val="0"/>
                  <w:autoSpaceDN w:val="0"/>
                  <w:adjustRightInd w:val="0"/>
                  <w:spacing w:before="200"/>
                  <w:outlineLvl w:val="4"/>
                </w:pPr>
              </w:pPrChange>
            </w:pPr>
            <w:ins w:id="5947" w:author="Borja Gonzalez" w:date="2017-09-28T19:19:00Z">
              <w:r w:rsidRPr="0079203F">
                <w:rPr>
                  <w:lang w:val="es-ES"/>
                  <w:rPrChange w:id="5948" w:author="Rodrigo García" w:date="2017-09-29T10:07:00Z">
                    <w:rPr>
                      <w:rFonts w:ascii="Monaco" w:hAnsi="Monaco" w:cs="Monaco"/>
                      <w:sz w:val="32"/>
                      <w:szCs w:val="32"/>
                      <w:lang w:val="en-US"/>
                    </w:rPr>
                  </w:rPrChange>
                </w:rPr>
                <w:t xml:space="preserve">                </w:t>
              </w:r>
              <w:r w:rsidRPr="00301ECB">
                <w:rPr>
                  <w:lang w:val="en-US"/>
                  <w:rPrChange w:id="5949" w:author="Borja Gonzalez" w:date="2017-09-28T19:19:00Z">
                    <w:rPr>
                      <w:rFonts w:ascii="Monaco" w:hAnsi="Monaco" w:cs="Monaco"/>
                      <w:color w:val="000000"/>
                      <w:sz w:val="32"/>
                      <w:szCs w:val="32"/>
                      <w:lang w:val="en-US"/>
                    </w:rPr>
                  </w:rPrChange>
                </w:rPr>
                <w:t xml:space="preserve">message </w:t>
              </w:r>
              <w:r w:rsidRPr="00301ECB">
                <w:rPr>
                  <w:b/>
                  <w:bCs/>
                  <w:color w:val="CE5C00"/>
                  <w:lang w:val="en-US"/>
                  <w:rPrChange w:id="5950" w:author="Borja Gonzalez" w:date="2017-09-28T19:19:00Z">
                    <w:rPr>
                      <w:rFonts w:ascii="Monaco" w:hAnsi="Monaco" w:cs="Monaco"/>
                      <w:b/>
                      <w:bCs/>
                      <w:color w:val="CE5C00"/>
                      <w:sz w:val="32"/>
                      <w:szCs w:val="32"/>
                      <w:lang w:val="en-US"/>
                    </w:rPr>
                  </w:rPrChange>
                </w:rPr>
                <w:t>=</w:t>
              </w:r>
              <w:r w:rsidRPr="00301ECB">
                <w:rPr>
                  <w:lang w:val="en-US"/>
                  <w:rPrChange w:id="5951" w:author="Borja Gonzalez" w:date="2017-09-28T19:19:00Z">
                    <w:rPr>
                      <w:rFonts w:ascii="Monaco" w:hAnsi="Monaco" w:cs="Monaco"/>
                      <w:sz w:val="32"/>
                      <w:szCs w:val="32"/>
                      <w:lang w:val="en-US"/>
                    </w:rPr>
                  </w:rPrChange>
                </w:rPr>
                <w:t xml:space="preserve"> JSON</w:t>
              </w:r>
              <w:r w:rsidRPr="00301ECB">
                <w:rPr>
                  <w:b/>
                  <w:bCs/>
                  <w:lang w:val="en-US"/>
                  <w:rPrChange w:id="5952" w:author="Borja Gonzalez" w:date="2017-09-28T19:19:00Z">
                    <w:rPr>
                      <w:rFonts w:ascii="Monaco" w:hAnsi="Monaco" w:cs="Monaco"/>
                      <w:b/>
                      <w:bCs/>
                      <w:color w:val="000000"/>
                      <w:sz w:val="32"/>
                      <w:szCs w:val="32"/>
                      <w:lang w:val="en-US"/>
                    </w:rPr>
                  </w:rPrChange>
                </w:rPr>
                <w:t>.</w:t>
              </w:r>
              <w:r w:rsidRPr="00301ECB">
                <w:rPr>
                  <w:lang w:val="en-US"/>
                  <w:rPrChange w:id="5953" w:author="Borja Gonzalez" w:date="2017-09-28T19:19:00Z">
                    <w:rPr>
                      <w:rFonts w:ascii="Monaco" w:hAnsi="Monaco" w:cs="Monaco"/>
                      <w:color w:val="000000"/>
                      <w:sz w:val="32"/>
                      <w:szCs w:val="32"/>
                      <w:lang w:val="en-US"/>
                    </w:rPr>
                  </w:rPrChange>
                </w:rPr>
                <w:t>parse</w:t>
              </w:r>
              <w:r w:rsidRPr="00301ECB">
                <w:rPr>
                  <w:b/>
                  <w:bCs/>
                  <w:lang w:val="en-US"/>
                  <w:rPrChange w:id="5954" w:author="Borja Gonzalez" w:date="2017-09-28T19:19:00Z">
                    <w:rPr>
                      <w:rFonts w:ascii="Monaco" w:hAnsi="Monaco" w:cs="Monaco"/>
                      <w:b/>
                      <w:bCs/>
                      <w:color w:val="000000"/>
                      <w:sz w:val="32"/>
                      <w:szCs w:val="32"/>
                      <w:lang w:val="en-US"/>
                    </w:rPr>
                  </w:rPrChange>
                </w:rPr>
                <w:t>(</w:t>
              </w:r>
              <w:r w:rsidRPr="00301ECB">
                <w:rPr>
                  <w:lang w:val="en-US"/>
                  <w:rPrChange w:id="5955" w:author="Borja Gonzalez" w:date="2017-09-28T19:19:00Z">
                    <w:rPr>
                      <w:rFonts w:ascii="Monaco" w:hAnsi="Monaco" w:cs="Monaco"/>
                      <w:color w:val="000000"/>
                      <w:sz w:val="32"/>
                      <w:szCs w:val="32"/>
                      <w:lang w:val="en-US"/>
                    </w:rPr>
                  </w:rPrChange>
                </w:rPr>
                <w:t>message</w:t>
              </w:r>
              <w:r w:rsidRPr="00301ECB">
                <w:rPr>
                  <w:b/>
                  <w:bCs/>
                  <w:lang w:val="en-US"/>
                  <w:rPrChange w:id="5956"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pPr>
              <w:rPr>
                <w:ins w:id="5957" w:author="Borja Gonzalez" w:date="2017-09-28T19:19:00Z"/>
                <w:i/>
                <w:iCs/>
                <w:color w:val="8F5902"/>
                <w:lang w:val="en-US"/>
                <w:rPrChange w:id="5958" w:author="Borja Gonzalez" w:date="2017-09-28T19:19:00Z">
                  <w:rPr>
                    <w:ins w:id="5959" w:author="Borja Gonzalez" w:date="2017-09-28T19:19:00Z"/>
                    <w:rFonts w:ascii="Monaco" w:eastAsiaTheme="majorEastAsia" w:hAnsi="Monaco" w:cs="Monaco"/>
                    <w:i/>
                    <w:iCs/>
                    <w:color w:val="8F5902"/>
                    <w:sz w:val="32"/>
                    <w:szCs w:val="32"/>
                    <w:lang w:val="en-US"/>
                  </w:rPr>
                </w:rPrChange>
              </w:rPr>
              <w:pPrChange w:id="5960" w:author="GONZALEZ DIAZ, BORJA" w:date="2017-09-29T19:27:00Z">
                <w:pPr>
                  <w:keepNext/>
                  <w:keepLines/>
                  <w:widowControl w:val="0"/>
                  <w:autoSpaceDE w:val="0"/>
                  <w:autoSpaceDN w:val="0"/>
                  <w:adjustRightInd w:val="0"/>
                  <w:spacing w:before="200"/>
                  <w:outlineLvl w:val="4"/>
                </w:pPr>
              </w:pPrChange>
            </w:pPr>
            <w:ins w:id="5961" w:author="Borja Gonzalez" w:date="2017-09-28T19:19:00Z">
              <w:r w:rsidRPr="00301ECB">
                <w:rPr>
                  <w:lang w:val="en-US"/>
                  <w:rPrChange w:id="5962" w:author="Borja Gonzalez" w:date="2017-09-28T19:19:00Z">
                    <w:rPr>
                      <w:rFonts w:ascii="Monaco" w:hAnsi="Monaco" w:cs="Monaco"/>
                      <w:sz w:val="32"/>
                      <w:szCs w:val="32"/>
                      <w:lang w:val="en-US"/>
                    </w:rPr>
                  </w:rPrChange>
                </w:rPr>
                <w:t xml:space="preserve">                </w:t>
              </w:r>
              <w:r w:rsidRPr="00301ECB">
                <w:rPr>
                  <w:i/>
                  <w:iCs/>
                  <w:color w:val="8F5902"/>
                  <w:lang w:val="en-US"/>
                  <w:rPrChange w:id="5963" w:author="Borja Gonzalez" w:date="2017-09-28T19:19:00Z">
                    <w:rPr>
                      <w:rFonts w:ascii="Monaco" w:hAnsi="Monaco" w:cs="Monaco"/>
                      <w:i/>
                      <w:iCs/>
                      <w:color w:val="8F5902"/>
                      <w:sz w:val="32"/>
                      <w:szCs w:val="32"/>
                      <w:lang w:val="en-US"/>
                    </w:rPr>
                  </w:rPrChange>
                </w:rPr>
                <w:t>//console.log(message);</w:t>
              </w:r>
            </w:ins>
          </w:p>
          <w:p w14:paraId="6A3BA09C" w14:textId="77777777" w:rsidR="00301ECB" w:rsidRPr="0079203F" w:rsidRDefault="00301ECB">
            <w:pPr>
              <w:rPr>
                <w:ins w:id="5964" w:author="Borja Gonzalez" w:date="2017-09-28T19:19:00Z"/>
                <w:lang w:val="es-ES"/>
                <w:rPrChange w:id="5965" w:author="Rodrigo García" w:date="2017-09-29T10:07:00Z">
                  <w:rPr>
                    <w:ins w:id="5966" w:author="Borja Gonzalez" w:date="2017-09-28T19:19:00Z"/>
                    <w:rFonts w:ascii="Monaco" w:eastAsiaTheme="majorEastAsia" w:hAnsi="Monaco" w:cs="Monaco"/>
                    <w:color w:val="243F60" w:themeColor="accent1" w:themeShade="7F"/>
                    <w:sz w:val="32"/>
                    <w:szCs w:val="32"/>
                    <w:lang w:val="en-US"/>
                  </w:rPr>
                </w:rPrChange>
              </w:rPr>
              <w:pPrChange w:id="5967" w:author="GONZALEZ DIAZ, BORJA" w:date="2017-09-29T19:27:00Z">
                <w:pPr>
                  <w:keepNext/>
                  <w:keepLines/>
                  <w:widowControl w:val="0"/>
                  <w:autoSpaceDE w:val="0"/>
                  <w:autoSpaceDN w:val="0"/>
                  <w:adjustRightInd w:val="0"/>
                  <w:spacing w:before="200"/>
                  <w:outlineLvl w:val="4"/>
                </w:pPr>
              </w:pPrChange>
            </w:pPr>
            <w:ins w:id="5968" w:author="Borja Gonzalez" w:date="2017-09-28T19:19:00Z">
              <w:r w:rsidRPr="00301ECB">
                <w:rPr>
                  <w:lang w:val="en-US"/>
                  <w:rPrChange w:id="5969" w:author="Borja Gonzalez" w:date="2017-09-28T19:19:00Z">
                    <w:rPr>
                      <w:rFonts w:ascii="Monaco" w:hAnsi="Monaco" w:cs="Monaco"/>
                      <w:sz w:val="32"/>
                      <w:szCs w:val="32"/>
                      <w:lang w:val="en-US"/>
                    </w:rPr>
                  </w:rPrChange>
                </w:rPr>
                <w:t xml:space="preserve">            </w:t>
              </w:r>
              <w:r w:rsidRPr="0079203F">
                <w:rPr>
                  <w:b/>
                  <w:bCs/>
                  <w:lang w:val="es-ES"/>
                  <w:rPrChange w:id="5970" w:author="Rodrigo García" w:date="2017-09-29T10:07:00Z">
                    <w:rPr>
                      <w:rFonts w:ascii="Monaco" w:hAnsi="Monaco" w:cs="Monaco"/>
                      <w:b/>
                      <w:bCs/>
                      <w:color w:val="000000"/>
                      <w:sz w:val="32"/>
                      <w:szCs w:val="32"/>
                      <w:lang w:val="en-US"/>
                    </w:rPr>
                  </w:rPrChange>
                </w:rPr>
                <w:t>});</w:t>
              </w:r>
            </w:ins>
          </w:p>
          <w:p w14:paraId="0C8D739E" w14:textId="77777777" w:rsidR="00301ECB" w:rsidRPr="0079203F" w:rsidRDefault="00301ECB">
            <w:pPr>
              <w:rPr>
                <w:ins w:id="5971" w:author="Borja Gonzalez" w:date="2017-09-28T19:19:00Z"/>
                <w:lang w:val="es-ES"/>
                <w:rPrChange w:id="5972" w:author="Rodrigo García" w:date="2017-09-29T10:07:00Z">
                  <w:rPr>
                    <w:ins w:id="5973" w:author="Borja Gonzalez" w:date="2017-09-28T19:19:00Z"/>
                    <w:rFonts w:ascii="Monaco" w:hAnsi="Monaco" w:cs="Monaco"/>
                    <w:sz w:val="32"/>
                    <w:szCs w:val="32"/>
                    <w:lang w:val="en-US"/>
                  </w:rPr>
                </w:rPrChange>
              </w:rPr>
              <w:pPrChange w:id="5974" w:author="GONZALEZ DIAZ, BORJA" w:date="2017-09-29T19:27:00Z">
                <w:pPr>
                  <w:widowControl w:val="0"/>
                  <w:autoSpaceDE w:val="0"/>
                  <w:autoSpaceDN w:val="0"/>
                  <w:adjustRightInd w:val="0"/>
                </w:pPr>
              </w:pPrChange>
            </w:pPr>
          </w:p>
          <w:p w14:paraId="299919F0" w14:textId="77777777" w:rsidR="00301ECB" w:rsidRPr="0079203F" w:rsidRDefault="00301ECB">
            <w:pPr>
              <w:rPr>
                <w:ins w:id="5975" w:author="Borja Gonzalez" w:date="2017-09-28T19:19:00Z"/>
                <w:lang w:val="es-ES"/>
                <w:rPrChange w:id="5976" w:author="Rodrigo García" w:date="2017-09-29T10:07:00Z">
                  <w:rPr>
                    <w:ins w:id="5977" w:author="Borja Gonzalez" w:date="2017-09-28T19:19:00Z"/>
                    <w:rFonts w:ascii="Monaco" w:eastAsiaTheme="majorEastAsia" w:hAnsi="Monaco" w:cs="Monaco"/>
                    <w:color w:val="243F60" w:themeColor="accent1" w:themeShade="7F"/>
                    <w:sz w:val="32"/>
                    <w:szCs w:val="32"/>
                    <w:lang w:val="en-US"/>
                  </w:rPr>
                </w:rPrChange>
              </w:rPr>
              <w:pPrChange w:id="5978" w:author="GONZALEZ DIAZ, BORJA" w:date="2017-09-29T19:27:00Z">
                <w:pPr>
                  <w:keepNext/>
                  <w:keepLines/>
                  <w:widowControl w:val="0"/>
                  <w:autoSpaceDE w:val="0"/>
                  <w:autoSpaceDN w:val="0"/>
                  <w:adjustRightInd w:val="0"/>
                  <w:spacing w:before="200"/>
                  <w:outlineLvl w:val="4"/>
                </w:pPr>
              </w:pPrChange>
            </w:pPr>
            <w:ins w:id="5979" w:author="Borja Gonzalez" w:date="2017-09-28T19:19:00Z">
              <w:r w:rsidRPr="0079203F">
                <w:rPr>
                  <w:lang w:val="es-ES"/>
                  <w:rPrChange w:id="5980" w:author="Rodrigo García" w:date="2017-09-29T10:07:00Z">
                    <w:rPr>
                      <w:rFonts w:ascii="Monaco" w:hAnsi="Monaco" w:cs="Monaco"/>
                      <w:sz w:val="32"/>
                      <w:szCs w:val="32"/>
                      <w:lang w:val="en-US"/>
                    </w:rPr>
                  </w:rPrChange>
                </w:rPr>
                <w:t xml:space="preserve">            </w:t>
              </w:r>
              <w:r w:rsidRPr="0079203F">
                <w:rPr>
                  <w:b/>
                  <w:bCs/>
                  <w:color w:val="204A87"/>
                  <w:lang w:val="es-ES"/>
                  <w:rPrChange w:id="5981" w:author="Rodrigo García" w:date="2017-09-29T10:07:00Z">
                    <w:rPr>
                      <w:rFonts w:ascii="Monaco" w:hAnsi="Monaco" w:cs="Monaco"/>
                      <w:b/>
                      <w:bCs/>
                      <w:color w:val="204A87"/>
                      <w:sz w:val="32"/>
                      <w:szCs w:val="32"/>
                      <w:lang w:val="en-US"/>
                    </w:rPr>
                  </w:rPrChange>
                </w:rPr>
                <w:t>var</w:t>
              </w:r>
              <w:r w:rsidRPr="0079203F">
                <w:rPr>
                  <w:lang w:val="es-ES"/>
                  <w:rPrChange w:id="5982" w:author="Rodrigo García" w:date="2017-09-29T10:07:00Z">
                    <w:rPr>
                      <w:rFonts w:ascii="Monaco" w:hAnsi="Monaco" w:cs="Monaco"/>
                      <w:sz w:val="32"/>
                      <w:szCs w:val="32"/>
                      <w:lang w:val="en-US"/>
                    </w:rPr>
                  </w:rPrChange>
                </w:rPr>
                <w:t xml:space="preserve"> data </w:t>
              </w:r>
              <w:r w:rsidRPr="0079203F">
                <w:rPr>
                  <w:b/>
                  <w:bCs/>
                  <w:color w:val="CE5C00"/>
                  <w:lang w:val="es-ES"/>
                  <w:rPrChange w:id="5983" w:author="Rodrigo García" w:date="2017-09-29T10:07:00Z">
                    <w:rPr>
                      <w:rFonts w:ascii="Monaco" w:hAnsi="Monaco" w:cs="Monaco"/>
                      <w:b/>
                      <w:bCs/>
                      <w:color w:val="CE5C00"/>
                      <w:sz w:val="32"/>
                      <w:szCs w:val="32"/>
                      <w:lang w:val="en-US"/>
                    </w:rPr>
                  </w:rPrChange>
                </w:rPr>
                <w:t>=</w:t>
              </w:r>
              <w:r w:rsidRPr="0079203F">
                <w:rPr>
                  <w:lang w:val="es-ES"/>
                  <w:rPrChange w:id="5984" w:author="Rodrigo García" w:date="2017-09-29T10:07:00Z">
                    <w:rPr>
                      <w:rFonts w:ascii="Monaco" w:hAnsi="Monaco" w:cs="Monaco"/>
                      <w:sz w:val="32"/>
                      <w:szCs w:val="32"/>
                      <w:lang w:val="en-US"/>
                    </w:rPr>
                  </w:rPrChange>
                </w:rPr>
                <w:t xml:space="preserve"> </w:t>
              </w:r>
              <w:r w:rsidRPr="0079203F">
                <w:rPr>
                  <w:b/>
                  <w:bCs/>
                  <w:lang w:val="es-ES"/>
                  <w:rPrChange w:id="5985" w:author="Rodrigo García" w:date="2017-09-29T10:07:00Z">
                    <w:rPr>
                      <w:rFonts w:ascii="Monaco" w:hAnsi="Monaco" w:cs="Monaco"/>
                      <w:b/>
                      <w:bCs/>
                      <w:color w:val="000000"/>
                      <w:sz w:val="32"/>
                      <w:szCs w:val="32"/>
                      <w:lang w:val="en-US"/>
                    </w:rPr>
                  </w:rPrChange>
                </w:rPr>
                <w:t>{</w:t>
              </w:r>
              <w:r w:rsidRPr="0079203F">
                <w:rPr>
                  <w:lang w:val="es-ES"/>
                  <w:rPrChange w:id="5986" w:author="Rodrigo García" w:date="2017-09-29T10:07:00Z">
                    <w:rPr>
                      <w:rFonts w:ascii="Monaco" w:hAnsi="Monaco" w:cs="Monaco"/>
                      <w:sz w:val="32"/>
                      <w:szCs w:val="32"/>
                      <w:lang w:val="en-US"/>
                    </w:rPr>
                  </w:rPrChange>
                </w:rPr>
                <w:t xml:space="preserve"> </w:t>
              </w:r>
            </w:ins>
          </w:p>
          <w:p w14:paraId="7184E619" w14:textId="77777777" w:rsidR="00301ECB" w:rsidRPr="0079203F" w:rsidRDefault="00301ECB">
            <w:pPr>
              <w:rPr>
                <w:ins w:id="5987" w:author="Borja Gonzalez" w:date="2017-09-28T19:19:00Z"/>
                <w:lang w:val="es-ES"/>
                <w:rPrChange w:id="5988" w:author="Rodrigo García" w:date="2017-09-29T10:07:00Z">
                  <w:rPr>
                    <w:ins w:id="5989" w:author="Borja Gonzalez" w:date="2017-09-28T19:19:00Z"/>
                    <w:rFonts w:ascii="Monaco" w:eastAsiaTheme="majorEastAsia" w:hAnsi="Monaco" w:cs="Monaco"/>
                    <w:color w:val="243F60" w:themeColor="accent1" w:themeShade="7F"/>
                    <w:sz w:val="32"/>
                    <w:szCs w:val="32"/>
                    <w:lang w:val="en-US"/>
                  </w:rPr>
                </w:rPrChange>
              </w:rPr>
              <w:pPrChange w:id="5990" w:author="GONZALEZ DIAZ, BORJA" w:date="2017-09-29T19:27:00Z">
                <w:pPr>
                  <w:keepNext/>
                  <w:keepLines/>
                  <w:widowControl w:val="0"/>
                  <w:autoSpaceDE w:val="0"/>
                  <w:autoSpaceDN w:val="0"/>
                  <w:adjustRightInd w:val="0"/>
                  <w:spacing w:before="200"/>
                  <w:outlineLvl w:val="4"/>
                </w:pPr>
              </w:pPrChange>
            </w:pPr>
            <w:ins w:id="5991" w:author="Borja Gonzalez" w:date="2017-09-28T19:19:00Z">
              <w:r w:rsidRPr="0079203F">
                <w:rPr>
                  <w:lang w:val="es-ES"/>
                  <w:rPrChange w:id="5992" w:author="Rodrigo García" w:date="2017-09-29T10:07:00Z">
                    <w:rPr>
                      <w:rFonts w:ascii="Monaco" w:hAnsi="Monaco" w:cs="Monaco"/>
                      <w:sz w:val="32"/>
                      <w:szCs w:val="32"/>
                      <w:lang w:val="en-US"/>
                    </w:rPr>
                  </w:rPrChange>
                </w:rPr>
                <w:t xml:space="preserve">                operacion</w:t>
              </w:r>
              <w:r w:rsidRPr="0079203F">
                <w:rPr>
                  <w:b/>
                  <w:bCs/>
                  <w:color w:val="CE5C00"/>
                  <w:lang w:val="es-ES"/>
                  <w:rPrChange w:id="5993" w:author="Rodrigo García" w:date="2017-09-29T10:07:00Z">
                    <w:rPr>
                      <w:rFonts w:ascii="Monaco" w:hAnsi="Monaco" w:cs="Monaco"/>
                      <w:b/>
                      <w:bCs/>
                      <w:color w:val="CE5C00"/>
                      <w:sz w:val="32"/>
                      <w:szCs w:val="32"/>
                      <w:lang w:val="en-US"/>
                    </w:rPr>
                  </w:rPrChange>
                </w:rPr>
                <w:t>:</w:t>
              </w:r>
              <w:r w:rsidRPr="0079203F">
                <w:rPr>
                  <w:lang w:val="es-ES"/>
                  <w:rPrChange w:id="5994" w:author="Rodrigo García" w:date="2017-09-29T10:07:00Z">
                    <w:rPr>
                      <w:rFonts w:ascii="Monaco" w:hAnsi="Monaco" w:cs="Monaco"/>
                      <w:sz w:val="32"/>
                      <w:szCs w:val="32"/>
                      <w:lang w:val="en-US"/>
                    </w:rPr>
                  </w:rPrChange>
                </w:rPr>
                <w:t xml:space="preserve"> </w:t>
              </w:r>
              <w:r w:rsidRPr="0079203F">
                <w:rPr>
                  <w:color w:val="4E9A06"/>
                  <w:lang w:val="es-ES"/>
                  <w:rPrChange w:id="5995" w:author="Rodrigo García" w:date="2017-09-29T10:07:00Z">
                    <w:rPr>
                      <w:rFonts w:ascii="Monaco" w:hAnsi="Monaco" w:cs="Monaco"/>
                      <w:color w:val="4E9A06"/>
                      <w:sz w:val="32"/>
                      <w:szCs w:val="32"/>
                      <w:lang w:val="en-US"/>
                    </w:rPr>
                  </w:rPrChange>
                </w:rPr>
                <w:t>"Borrar datos de paciente"</w:t>
              </w:r>
              <w:r w:rsidRPr="0079203F">
                <w:rPr>
                  <w:b/>
                  <w:bCs/>
                  <w:lang w:val="es-ES"/>
                  <w:rPrChange w:id="5996" w:author="Rodrigo García" w:date="2017-09-29T10:07:00Z">
                    <w:rPr>
                      <w:rFonts w:ascii="Monaco" w:hAnsi="Monaco" w:cs="Monaco"/>
                      <w:b/>
                      <w:bCs/>
                      <w:color w:val="000000"/>
                      <w:sz w:val="32"/>
                      <w:szCs w:val="32"/>
                      <w:lang w:val="en-US"/>
                    </w:rPr>
                  </w:rPrChange>
                </w:rPr>
                <w:t>,</w:t>
              </w:r>
            </w:ins>
          </w:p>
          <w:p w14:paraId="127C4C17" w14:textId="77777777" w:rsidR="00301ECB" w:rsidRPr="0079203F" w:rsidRDefault="00301ECB">
            <w:pPr>
              <w:rPr>
                <w:ins w:id="5997" w:author="Borja Gonzalez" w:date="2017-09-28T19:19:00Z"/>
                <w:lang w:val="es-ES"/>
                <w:rPrChange w:id="5998" w:author="Rodrigo García" w:date="2017-09-29T10:07:00Z">
                  <w:rPr>
                    <w:ins w:id="5999" w:author="Borja Gonzalez" w:date="2017-09-28T19:19:00Z"/>
                    <w:rFonts w:ascii="Monaco" w:eastAsiaTheme="majorEastAsia" w:hAnsi="Monaco" w:cs="Monaco"/>
                    <w:color w:val="243F60" w:themeColor="accent1" w:themeShade="7F"/>
                    <w:sz w:val="32"/>
                    <w:szCs w:val="32"/>
                    <w:lang w:val="en-US"/>
                  </w:rPr>
                </w:rPrChange>
              </w:rPr>
              <w:pPrChange w:id="6000" w:author="GONZALEZ DIAZ, BORJA" w:date="2017-09-29T19:27:00Z">
                <w:pPr>
                  <w:keepNext/>
                  <w:keepLines/>
                  <w:widowControl w:val="0"/>
                  <w:autoSpaceDE w:val="0"/>
                  <w:autoSpaceDN w:val="0"/>
                  <w:adjustRightInd w:val="0"/>
                  <w:spacing w:before="200"/>
                  <w:outlineLvl w:val="4"/>
                </w:pPr>
              </w:pPrChange>
            </w:pPr>
            <w:ins w:id="6001" w:author="Borja Gonzalez" w:date="2017-09-28T19:19:00Z">
              <w:r w:rsidRPr="0079203F">
                <w:rPr>
                  <w:lang w:val="es-ES"/>
                  <w:rPrChange w:id="6002" w:author="Rodrigo García" w:date="2017-09-29T10:07:00Z">
                    <w:rPr>
                      <w:rFonts w:ascii="Monaco" w:hAnsi="Monaco" w:cs="Monaco"/>
                      <w:sz w:val="32"/>
                      <w:szCs w:val="32"/>
                      <w:lang w:val="en-US"/>
                    </w:rPr>
                  </w:rPrChange>
                </w:rPr>
                <w:t xml:space="preserve">                id</w:t>
              </w:r>
              <w:r w:rsidRPr="0079203F">
                <w:rPr>
                  <w:b/>
                  <w:bCs/>
                  <w:color w:val="CE5C00"/>
                  <w:lang w:val="es-ES"/>
                  <w:rPrChange w:id="6003" w:author="Rodrigo García" w:date="2017-09-29T10:07:00Z">
                    <w:rPr>
                      <w:rFonts w:ascii="Monaco" w:hAnsi="Monaco" w:cs="Monaco"/>
                      <w:b/>
                      <w:bCs/>
                      <w:color w:val="CE5C00"/>
                      <w:sz w:val="32"/>
                      <w:szCs w:val="32"/>
                      <w:lang w:val="en-US"/>
                    </w:rPr>
                  </w:rPrChange>
                </w:rPr>
                <w:t>:</w:t>
              </w:r>
              <w:r w:rsidRPr="0079203F">
                <w:rPr>
                  <w:lang w:val="es-ES"/>
                  <w:rPrChange w:id="6004" w:author="Rodrigo García" w:date="2017-09-29T10:07:00Z">
                    <w:rPr>
                      <w:rFonts w:ascii="Monaco" w:hAnsi="Monaco" w:cs="Monaco"/>
                      <w:sz w:val="32"/>
                      <w:szCs w:val="32"/>
                      <w:lang w:val="en-US"/>
                    </w:rPr>
                  </w:rPrChange>
                </w:rPr>
                <w:t xml:space="preserve"> N_p</w:t>
              </w:r>
              <w:r w:rsidRPr="0079203F">
                <w:rPr>
                  <w:b/>
                  <w:bCs/>
                  <w:lang w:val="es-ES"/>
                  <w:rPrChange w:id="6005" w:author="Rodrigo García" w:date="2017-09-29T10:07:00Z">
                    <w:rPr>
                      <w:rFonts w:ascii="Monaco" w:hAnsi="Monaco" w:cs="Monaco"/>
                      <w:b/>
                      <w:bCs/>
                      <w:color w:val="000000"/>
                      <w:sz w:val="32"/>
                      <w:szCs w:val="32"/>
                      <w:lang w:val="en-US"/>
                    </w:rPr>
                  </w:rPrChange>
                </w:rPr>
                <w:t>,</w:t>
              </w:r>
              <w:r w:rsidRPr="0079203F">
                <w:rPr>
                  <w:lang w:val="es-ES"/>
                  <w:rPrChange w:id="6006" w:author="Rodrigo García" w:date="2017-09-29T10:07:00Z">
                    <w:rPr>
                      <w:rFonts w:ascii="Monaco" w:hAnsi="Monaco" w:cs="Monaco"/>
                      <w:sz w:val="32"/>
                      <w:szCs w:val="32"/>
                      <w:lang w:val="en-US"/>
                    </w:rPr>
                  </w:rPrChange>
                </w:rPr>
                <w:t xml:space="preserve"> </w:t>
              </w:r>
            </w:ins>
          </w:p>
          <w:p w14:paraId="457FBD56" w14:textId="77777777" w:rsidR="00301ECB" w:rsidRPr="0079203F" w:rsidRDefault="00301ECB">
            <w:pPr>
              <w:rPr>
                <w:ins w:id="6007" w:author="Borja Gonzalez" w:date="2017-09-28T19:19:00Z"/>
                <w:lang w:val="es-ES"/>
                <w:rPrChange w:id="6008" w:author="Rodrigo García" w:date="2017-09-29T10:07:00Z">
                  <w:rPr>
                    <w:ins w:id="6009" w:author="Borja Gonzalez" w:date="2017-09-28T19:19:00Z"/>
                    <w:rFonts w:ascii="Monaco" w:eastAsiaTheme="majorEastAsia" w:hAnsi="Monaco" w:cs="Monaco"/>
                    <w:color w:val="243F60" w:themeColor="accent1" w:themeShade="7F"/>
                    <w:sz w:val="32"/>
                    <w:szCs w:val="32"/>
                    <w:lang w:val="en-US"/>
                  </w:rPr>
                </w:rPrChange>
              </w:rPr>
              <w:pPrChange w:id="6010" w:author="GONZALEZ DIAZ, BORJA" w:date="2017-09-29T19:27:00Z">
                <w:pPr>
                  <w:keepNext/>
                  <w:keepLines/>
                  <w:widowControl w:val="0"/>
                  <w:autoSpaceDE w:val="0"/>
                  <w:autoSpaceDN w:val="0"/>
                  <w:adjustRightInd w:val="0"/>
                  <w:spacing w:before="200"/>
                  <w:outlineLvl w:val="4"/>
                </w:pPr>
              </w:pPrChange>
            </w:pPr>
            <w:ins w:id="6011" w:author="Borja Gonzalez" w:date="2017-09-28T19:19:00Z">
              <w:r w:rsidRPr="0079203F">
                <w:rPr>
                  <w:lang w:val="es-ES"/>
                  <w:rPrChange w:id="6012" w:author="Rodrigo García" w:date="2017-09-29T10:07:00Z">
                    <w:rPr>
                      <w:rFonts w:ascii="Monaco" w:hAnsi="Monaco" w:cs="Monaco"/>
                      <w:sz w:val="32"/>
                      <w:szCs w:val="32"/>
                      <w:lang w:val="en-US"/>
                    </w:rPr>
                  </w:rPrChange>
                </w:rPr>
                <w:t xml:space="preserve">                n</w:t>
              </w:r>
              <w:r w:rsidRPr="0079203F">
                <w:rPr>
                  <w:b/>
                  <w:bCs/>
                  <w:color w:val="CE5C00"/>
                  <w:lang w:val="es-ES"/>
                  <w:rPrChange w:id="6013" w:author="Rodrigo García" w:date="2017-09-29T10:07:00Z">
                    <w:rPr>
                      <w:rFonts w:ascii="Monaco" w:hAnsi="Monaco" w:cs="Monaco"/>
                      <w:b/>
                      <w:bCs/>
                      <w:color w:val="CE5C00"/>
                      <w:sz w:val="32"/>
                      <w:szCs w:val="32"/>
                      <w:lang w:val="en-US"/>
                    </w:rPr>
                  </w:rPrChange>
                </w:rPr>
                <w:t>:</w:t>
              </w:r>
              <w:r w:rsidRPr="0079203F">
                <w:rPr>
                  <w:lang w:val="es-ES"/>
                  <w:rPrChange w:id="6014" w:author="Rodrigo García" w:date="2017-09-29T10:07:00Z">
                    <w:rPr>
                      <w:rFonts w:ascii="Monaco" w:hAnsi="Monaco" w:cs="Monaco"/>
                      <w:sz w:val="32"/>
                      <w:szCs w:val="32"/>
                      <w:lang w:val="en-US"/>
                    </w:rPr>
                  </w:rPrChange>
                </w:rPr>
                <w:t xml:space="preserve"> nombre</w:t>
              </w:r>
            </w:ins>
          </w:p>
          <w:p w14:paraId="508F61CF" w14:textId="77777777" w:rsidR="00301ECB" w:rsidRPr="0079203F" w:rsidRDefault="00301ECB">
            <w:pPr>
              <w:rPr>
                <w:ins w:id="6015" w:author="Borja Gonzalez" w:date="2017-09-28T19:19:00Z"/>
                <w:lang w:val="es-ES"/>
                <w:rPrChange w:id="6016" w:author="Rodrigo García" w:date="2017-09-29T10:07:00Z">
                  <w:rPr>
                    <w:ins w:id="6017" w:author="Borja Gonzalez" w:date="2017-09-28T19:19:00Z"/>
                    <w:rFonts w:ascii="Monaco" w:eastAsiaTheme="majorEastAsia" w:hAnsi="Monaco" w:cs="Monaco"/>
                    <w:color w:val="243F60" w:themeColor="accent1" w:themeShade="7F"/>
                    <w:sz w:val="32"/>
                    <w:szCs w:val="32"/>
                    <w:lang w:val="en-US"/>
                  </w:rPr>
                </w:rPrChange>
              </w:rPr>
              <w:pPrChange w:id="6018" w:author="GONZALEZ DIAZ, BORJA" w:date="2017-09-29T19:27:00Z">
                <w:pPr>
                  <w:keepNext/>
                  <w:keepLines/>
                  <w:widowControl w:val="0"/>
                  <w:autoSpaceDE w:val="0"/>
                  <w:autoSpaceDN w:val="0"/>
                  <w:adjustRightInd w:val="0"/>
                  <w:spacing w:before="200"/>
                  <w:outlineLvl w:val="4"/>
                </w:pPr>
              </w:pPrChange>
            </w:pPr>
            <w:ins w:id="6019" w:author="Borja Gonzalez" w:date="2017-09-28T19:19:00Z">
              <w:r w:rsidRPr="0079203F">
                <w:rPr>
                  <w:lang w:val="es-ES"/>
                  <w:rPrChange w:id="6020" w:author="Rodrigo García" w:date="2017-09-29T10:07:00Z">
                    <w:rPr>
                      <w:rFonts w:ascii="Monaco" w:hAnsi="Monaco" w:cs="Monaco"/>
                      <w:sz w:val="32"/>
                      <w:szCs w:val="32"/>
                      <w:lang w:val="en-US"/>
                    </w:rPr>
                  </w:rPrChange>
                </w:rPr>
                <w:t xml:space="preserve">            </w:t>
              </w:r>
              <w:r w:rsidRPr="0079203F">
                <w:rPr>
                  <w:b/>
                  <w:bCs/>
                  <w:lang w:val="es-ES"/>
                  <w:rPrChange w:id="6021" w:author="Rodrigo García" w:date="2017-09-29T10:07:00Z">
                    <w:rPr>
                      <w:rFonts w:ascii="Monaco" w:hAnsi="Monaco" w:cs="Monaco"/>
                      <w:b/>
                      <w:bCs/>
                      <w:color w:val="000000"/>
                      <w:sz w:val="32"/>
                      <w:szCs w:val="32"/>
                      <w:lang w:val="en-US"/>
                    </w:rPr>
                  </w:rPrChange>
                </w:rPr>
                <w:t>}</w:t>
              </w:r>
            </w:ins>
          </w:p>
          <w:p w14:paraId="27A82CAD" w14:textId="77777777" w:rsidR="00301ECB" w:rsidRPr="00301ECB" w:rsidRDefault="00301ECB">
            <w:pPr>
              <w:rPr>
                <w:ins w:id="6022" w:author="Borja Gonzalez" w:date="2017-09-28T19:19:00Z"/>
                <w:lang w:val="en-US"/>
                <w:rPrChange w:id="6023" w:author="Borja Gonzalez" w:date="2017-09-28T19:19:00Z">
                  <w:rPr>
                    <w:ins w:id="6024" w:author="Borja Gonzalez" w:date="2017-09-28T19:19:00Z"/>
                    <w:rFonts w:ascii="Monaco" w:eastAsiaTheme="majorEastAsia" w:hAnsi="Monaco" w:cs="Monaco"/>
                    <w:color w:val="243F60" w:themeColor="accent1" w:themeShade="7F"/>
                    <w:sz w:val="32"/>
                    <w:szCs w:val="32"/>
                    <w:lang w:val="en-US"/>
                  </w:rPr>
                </w:rPrChange>
              </w:rPr>
              <w:pPrChange w:id="6025" w:author="GONZALEZ DIAZ, BORJA" w:date="2017-09-29T19:27:00Z">
                <w:pPr>
                  <w:keepNext/>
                  <w:keepLines/>
                  <w:widowControl w:val="0"/>
                  <w:autoSpaceDE w:val="0"/>
                  <w:autoSpaceDN w:val="0"/>
                  <w:adjustRightInd w:val="0"/>
                  <w:spacing w:before="200"/>
                  <w:outlineLvl w:val="4"/>
                </w:pPr>
              </w:pPrChange>
            </w:pPr>
            <w:ins w:id="6026" w:author="Borja Gonzalez" w:date="2017-09-28T19:19:00Z">
              <w:r w:rsidRPr="0079203F">
                <w:rPr>
                  <w:lang w:val="es-ES"/>
                  <w:rPrChange w:id="6027" w:author="Rodrigo García" w:date="2017-09-29T10:07:00Z">
                    <w:rPr>
                      <w:rFonts w:ascii="Monaco" w:hAnsi="Monaco" w:cs="Monaco"/>
                      <w:sz w:val="32"/>
                      <w:szCs w:val="32"/>
                      <w:lang w:val="en-US"/>
                    </w:rPr>
                  </w:rPrChange>
                </w:rPr>
                <w:t xml:space="preserve">            </w:t>
              </w:r>
              <w:r w:rsidRPr="00301ECB">
                <w:rPr>
                  <w:lang w:val="en-US"/>
                  <w:rPrChange w:id="6028" w:author="Borja Gonzalez" w:date="2017-09-28T19:19:00Z">
                    <w:rPr>
                      <w:rFonts w:ascii="Monaco" w:hAnsi="Monaco" w:cs="Monaco"/>
                      <w:color w:val="000000"/>
                      <w:sz w:val="32"/>
                      <w:szCs w:val="32"/>
                      <w:lang w:val="en-US"/>
                    </w:rPr>
                  </w:rPrChange>
                </w:rPr>
                <w:t>socket</w:t>
              </w:r>
              <w:r w:rsidRPr="00301ECB">
                <w:rPr>
                  <w:b/>
                  <w:bCs/>
                  <w:lang w:val="en-US"/>
                  <w:rPrChange w:id="6029" w:author="Borja Gonzalez" w:date="2017-09-28T19:19:00Z">
                    <w:rPr>
                      <w:rFonts w:ascii="Monaco" w:hAnsi="Monaco" w:cs="Monaco"/>
                      <w:b/>
                      <w:bCs/>
                      <w:color w:val="000000"/>
                      <w:sz w:val="32"/>
                      <w:szCs w:val="32"/>
                      <w:lang w:val="en-US"/>
                    </w:rPr>
                  </w:rPrChange>
                </w:rPr>
                <w:t>.</w:t>
              </w:r>
              <w:r w:rsidRPr="00301ECB">
                <w:rPr>
                  <w:lang w:val="en-US"/>
                  <w:rPrChange w:id="6030" w:author="Borja Gonzalez" w:date="2017-09-28T19:19:00Z">
                    <w:rPr>
                      <w:rFonts w:ascii="Monaco" w:hAnsi="Monaco" w:cs="Monaco"/>
                      <w:color w:val="000000"/>
                      <w:sz w:val="32"/>
                      <w:szCs w:val="32"/>
                      <w:lang w:val="en-US"/>
                    </w:rPr>
                  </w:rPrChange>
                </w:rPr>
                <w:t>send</w:t>
              </w:r>
              <w:r w:rsidRPr="00301ECB">
                <w:rPr>
                  <w:b/>
                  <w:bCs/>
                  <w:lang w:val="en-US"/>
                  <w:rPrChange w:id="6031" w:author="Borja Gonzalez" w:date="2017-09-28T19:19:00Z">
                    <w:rPr>
                      <w:rFonts w:ascii="Monaco" w:hAnsi="Monaco" w:cs="Monaco"/>
                      <w:b/>
                      <w:bCs/>
                      <w:color w:val="000000"/>
                      <w:sz w:val="32"/>
                      <w:szCs w:val="32"/>
                      <w:lang w:val="en-US"/>
                    </w:rPr>
                  </w:rPrChange>
                </w:rPr>
                <w:t>(</w:t>
              </w:r>
              <w:r w:rsidRPr="00301ECB">
                <w:rPr>
                  <w:lang w:val="en-US"/>
                  <w:rPrChange w:id="6032" w:author="Borja Gonzalez" w:date="2017-09-28T19:19:00Z">
                    <w:rPr>
                      <w:rFonts w:ascii="Monaco" w:hAnsi="Monaco" w:cs="Monaco"/>
                      <w:color w:val="000000"/>
                      <w:sz w:val="32"/>
                      <w:szCs w:val="32"/>
                      <w:lang w:val="en-US"/>
                    </w:rPr>
                  </w:rPrChange>
                </w:rPr>
                <w:t>JSON</w:t>
              </w:r>
              <w:r w:rsidRPr="00301ECB">
                <w:rPr>
                  <w:b/>
                  <w:bCs/>
                  <w:lang w:val="en-US"/>
                  <w:rPrChange w:id="6033" w:author="Borja Gonzalez" w:date="2017-09-28T19:19:00Z">
                    <w:rPr>
                      <w:rFonts w:ascii="Monaco" w:hAnsi="Monaco" w:cs="Monaco"/>
                      <w:b/>
                      <w:bCs/>
                      <w:color w:val="000000"/>
                      <w:sz w:val="32"/>
                      <w:szCs w:val="32"/>
                      <w:lang w:val="en-US"/>
                    </w:rPr>
                  </w:rPrChange>
                </w:rPr>
                <w:t>.</w:t>
              </w:r>
              <w:r w:rsidRPr="00301ECB">
                <w:rPr>
                  <w:lang w:val="en-US"/>
                  <w:rPrChange w:id="6034" w:author="Borja Gonzalez" w:date="2017-09-28T19:19:00Z">
                    <w:rPr>
                      <w:rFonts w:ascii="Monaco" w:hAnsi="Monaco" w:cs="Monaco"/>
                      <w:color w:val="000000"/>
                      <w:sz w:val="32"/>
                      <w:szCs w:val="32"/>
                      <w:lang w:val="en-US"/>
                    </w:rPr>
                  </w:rPrChange>
                </w:rPr>
                <w:t>stringify</w:t>
              </w:r>
              <w:r w:rsidRPr="00301ECB">
                <w:rPr>
                  <w:b/>
                  <w:bCs/>
                  <w:lang w:val="en-US"/>
                  <w:rPrChange w:id="6035" w:author="Borja Gonzalez" w:date="2017-09-28T19:19:00Z">
                    <w:rPr>
                      <w:rFonts w:ascii="Monaco" w:hAnsi="Monaco" w:cs="Monaco"/>
                      <w:b/>
                      <w:bCs/>
                      <w:color w:val="000000"/>
                      <w:sz w:val="32"/>
                      <w:szCs w:val="32"/>
                      <w:lang w:val="en-US"/>
                    </w:rPr>
                  </w:rPrChange>
                </w:rPr>
                <w:t>(</w:t>
              </w:r>
              <w:r w:rsidRPr="00301ECB">
                <w:rPr>
                  <w:lang w:val="en-US"/>
                  <w:rPrChange w:id="6036" w:author="Borja Gonzalez" w:date="2017-09-28T19:19:00Z">
                    <w:rPr>
                      <w:rFonts w:ascii="Monaco" w:hAnsi="Monaco" w:cs="Monaco"/>
                      <w:color w:val="000000"/>
                      <w:sz w:val="32"/>
                      <w:szCs w:val="32"/>
                      <w:lang w:val="en-US"/>
                    </w:rPr>
                  </w:rPrChange>
                </w:rPr>
                <w:t>data</w:t>
              </w:r>
              <w:r w:rsidRPr="00301ECB">
                <w:rPr>
                  <w:b/>
                  <w:bCs/>
                  <w:lang w:val="en-US"/>
                  <w:rPrChange w:id="6037" w:author="Borja Gonzalez" w:date="2017-09-28T19:19:00Z">
                    <w:rPr>
                      <w:rFonts w:ascii="Monaco" w:hAnsi="Monaco" w:cs="Monaco"/>
                      <w:b/>
                      <w:bCs/>
                      <w:color w:val="000000"/>
                      <w:sz w:val="32"/>
                      <w:szCs w:val="32"/>
                      <w:lang w:val="en-US"/>
                    </w:rPr>
                  </w:rPrChange>
                </w:rPr>
                <w:t>));</w:t>
              </w:r>
            </w:ins>
          </w:p>
          <w:p w14:paraId="79C6A097" w14:textId="77777777" w:rsidR="00301ECB" w:rsidRPr="0079203F" w:rsidRDefault="00301ECB">
            <w:pPr>
              <w:rPr>
                <w:ins w:id="6038" w:author="Borja Gonzalez" w:date="2017-09-28T19:19:00Z"/>
                <w:lang w:val="es-ES"/>
                <w:rPrChange w:id="6039" w:author="Rodrigo García" w:date="2017-09-29T10:07:00Z">
                  <w:rPr>
                    <w:ins w:id="6040" w:author="Borja Gonzalez" w:date="2017-09-28T19:19:00Z"/>
                    <w:rFonts w:ascii="Monaco" w:eastAsiaTheme="majorEastAsia" w:hAnsi="Monaco" w:cs="Monaco"/>
                    <w:color w:val="243F60" w:themeColor="accent1" w:themeShade="7F"/>
                    <w:sz w:val="32"/>
                    <w:szCs w:val="32"/>
                    <w:lang w:val="en-US"/>
                  </w:rPr>
                </w:rPrChange>
              </w:rPr>
              <w:pPrChange w:id="6041" w:author="GONZALEZ DIAZ, BORJA" w:date="2017-09-29T19:27:00Z">
                <w:pPr>
                  <w:keepNext/>
                  <w:keepLines/>
                  <w:widowControl w:val="0"/>
                  <w:autoSpaceDE w:val="0"/>
                  <w:autoSpaceDN w:val="0"/>
                  <w:adjustRightInd w:val="0"/>
                  <w:spacing w:before="200"/>
                  <w:outlineLvl w:val="4"/>
                </w:pPr>
              </w:pPrChange>
            </w:pPr>
            <w:ins w:id="6042" w:author="Borja Gonzalez" w:date="2017-09-28T19:19:00Z">
              <w:r w:rsidRPr="00301ECB">
                <w:rPr>
                  <w:lang w:val="en-US"/>
                  <w:rPrChange w:id="6043" w:author="Borja Gonzalez" w:date="2017-09-28T19:19:00Z">
                    <w:rPr>
                      <w:rFonts w:ascii="Monaco" w:hAnsi="Monaco" w:cs="Monaco"/>
                      <w:sz w:val="32"/>
                      <w:szCs w:val="32"/>
                      <w:lang w:val="en-US"/>
                    </w:rPr>
                  </w:rPrChange>
                </w:rPr>
                <w:lastRenderedPageBreak/>
                <w:t xml:space="preserve">    </w:t>
              </w:r>
              <w:r w:rsidRPr="0079203F">
                <w:rPr>
                  <w:b/>
                  <w:bCs/>
                  <w:lang w:val="es-ES"/>
                  <w:rPrChange w:id="6044" w:author="Rodrigo García" w:date="2017-09-29T10:07:00Z">
                    <w:rPr>
                      <w:rFonts w:ascii="Monaco" w:hAnsi="Monaco" w:cs="Monaco"/>
                      <w:b/>
                      <w:bCs/>
                      <w:color w:val="000000"/>
                      <w:sz w:val="32"/>
                      <w:szCs w:val="32"/>
                      <w:lang w:val="en-US"/>
                    </w:rPr>
                  </w:rPrChange>
                </w:rPr>
                <w:t>}</w:t>
              </w:r>
            </w:ins>
          </w:p>
          <w:p w14:paraId="540BC674" w14:textId="77777777" w:rsidR="00301ECB" w:rsidRPr="0079203F" w:rsidRDefault="00301ECB">
            <w:pPr>
              <w:rPr>
                <w:ins w:id="6045" w:author="Borja Gonzalez" w:date="2017-09-28T19:19:00Z"/>
                <w:lang w:val="es-ES"/>
                <w:rPrChange w:id="6046" w:author="Rodrigo García" w:date="2017-09-29T10:07:00Z">
                  <w:rPr>
                    <w:ins w:id="6047" w:author="Borja Gonzalez" w:date="2017-09-28T19:19:00Z"/>
                    <w:rFonts w:ascii="Monaco" w:eastAsiaTheme="majorEastAsia" w:hAnsi="Monaco" w:cs="Monaco"/>
                    <w:color w:val="243F60" w:themeColor="accent1" w:themeShade="7F"/>
                    <w:sz w:val="32"/>
                    <w:szCs w:val="32"/>
                    <w:lang w:val="en-US"/>
                  </w:rPr>
                </w:rPrChange>
              </w:rPr>
              <w:pPrChange w:id="6048" w:author="GONZALEZ DIAZ, BORJA" w:date="2017-09-29T19:27:00Z">
                <w:pPr>
                  <w:keepNext/>
                  <w:keepLines/>
                  <w:widowControl w:val="0"/>
                  <w:autoSpaceDE w:val="0"/>
                  <w:autoSpaceDN w:val="0"/>
                  <w:adjustRightInd w:val="0"/>
                  <w:spacing w:before="200"/>
                  <w:outlineLvl w:val="4"/>
                </w:pPr>
              </w:pPrChange>
            </w:pPr>
            <w:ins w:id="6049" w:author="Borja Gonzalez" w:date="2017-09-28T19:19:00Z">
              <w:r w:rsidRPr="0079203F">
                <w:rPr>
                  <w:lang w:val="es-ES"/>
                  <w:rPrChange w:id="6050" w:author="Rodrigo García" w:date="2017-09-29T10:07:00Z">
                    <w:rPr>
                      <w:rFonts w:ascii="Monaco" w:hAnsi="Monaco" w:cs="Monaco"/>
                      <w:sz w:val="32"/>
                      <w:szCs w:val="32"/>
                      <w:lang w:val="en-US"/>
                    </w:rPr>
                  </w:rPrChange>
                </w:rPr>
                <w:t xml:space="preserve">    </w:t>
              </w:r>
              <w:r w:rsidRPr="0079203F">
                <w:rPr>
                  <w:b/>
                  <w:bCs/>
                  <w:color w:val="204A87"/>
                  <w:lang w:val="es-ES"/>
                  <w:rPrChange w:id="6051" w:author="Rodrigo García" w:date="2017-09-29T10:07:00Z">
                    <w:rPr>
                      <w:rFonts w:ascii="Monaco" w:hAnsi="Monaco" w:cs="Monaco"/>
                      <w:b/>
                      <w:bCs/>
                      <w:color w:val="204A87"/>
                      <w:sz w:val="32"/>
                      <w:szCs w:val="32"/>
                      <w:lang w:val="en-US"/>
                    </w:rPr>
                  </w:rPrChange>
                </w:rPr>
                <w:t>else</w:t>
              </w:r>
              <w:r w:rsidRPr="0079203F">
                <w:rPr>
                  <w:b/>
                  <w:bCs/>
                  <w:lang w:val="es-ES"/>
                  <w:rPrChange w:id="6052" w:author="Rodrigo García" w:date="2017-09-29T10:07:00Z">
                    <w:rPr>
                      <w:rFonts w:ascii="Monaco" w:hAnsi="Monaco" w:cs="Monaco"/>
                      <w:b/>
                      <w:bCs/>
                      <w:color w:val="000000"/>
                      <w:sz w:val="32"/>
                      <w:szCs w:val="32"/>
                      <w:lang w:val="en-US"/>
                    </w:rPr>
                  </w:rPrChange>
                </w:rPr>
                <w:t>{</w:t>
              </w:r>
            </w:ins>
          </w:p>
          <w:p w14:paraId="62C924E2" w14:textId="77777777" w:rsidR="00301ECB" w:rsidRPr="0079203F" w:rsidRDefault="00301ECB">
            <w:pPr>
              <w:rPr>
                <w:ins w:id="6053" w:author="Borja Gonzalez" w:date="2017-09-28T19:19:00Z"/>
                <w:lang w:val="es-ES"/>
                <w:rPrChange w:id="6054" w:author="Rodrigo García" w:date="2017-09-29T10:07:00Z">
                  <w:rPr>
                    <w:ins w:id="6055" w:author="Borja Gonzalez" w:date="2017-09-28T19:19:00Z"/>
                    <w:rFonts w:ascii="Monaco" w:eastAsiaTheme="majorEastAsia" w:hAnsi="Monaco" w:cs="Monaco"/>
                    <w:color w:val="243F60" w:themeColor="accent1" w:themeShade="7F"/>
                    <w:sz w:val="32"/>
                    <w:szCs w:val="32"/>
                    <w:lang w:val="en-US"/>
                  </w:rPr>
                </w:rPrChange>
              </w:rPr>
              <w:pPrChange w:id="6056" w:author="GONZALEZ DIAZ, BORJA" w:date="2017-09-29T19:27:00Z">
                <w:pPr>
                  <w:keepNext/>
                  <w:keepLines/>
                  <w:widowControl w:val="0"/>
                  <w:autoSpaceDE w:val="0"/>
                  <w:autoSpaceDN w:val="0"/>
                  <w:adjustRightInd w:val="0"/>
                  <w:spacing w:before="200"/>
                  <w:outlineLvl w:val="4"/>
                </w:pPr>
              </w:pPrChange>
            </w:pPr>
            <w:ins w:id="6057" w:author="Borja Gonzalez" w:date="2017-09-28T19:19:00Z">
              <w:r w:rsidRPr="0079203F">
                <w:rPr>
                  <w:lang w:val="es-ES"/>
                  <w:rPrChange w:id="6058" w:author="Rodrigo García" w:date="2017-09-29T10:07:00Z">
                    <w:rPr>
                      <w:rFonts w:ascii="Monaco" w:hAnsi="Monaco" w:cs="Monaco"/>
                      <w:sz w:val="32"/>
                      <w:szCs w:val="32"/>
                      <w:lang w:val="en-US"/>
                    </w:rPr>
                  </w:rPrChange>
                </w:rPr>
                <w:t xml:space="preserve">        console</w:t>
              </w:r>
              <w:r w:rsidRPr="0079203F">
                <w:rPr>
                  <w:b/>
                  <w:bCs/>
                  <w:lang w:val="es-ES"/>
                  <w:rPrChange w:id="6059" w:author="Rodrigo García" w:date="2017-09-29T10:07:00Z">
                    <w:rPr>
                      <w:rFonts w:ascii="Monaco" w:hAnsi="Monaco" w:cs="Monaco"/>
                      <w:b/>
                      <w:bCs/>
                      <w:color w:val="000000"/>
                      <w:sz w:val="32"/>
                      <w:szCs w:val="32"/>
                      <w:lang w:val="en-US"/>
                    </w:rPr>
                  </w:rPrChange>
                </w:rPr>
                <w:t>.</w:t>
              </w:r>
              <w:r w:rsidRPr="0079203F">
                <w:rPr>
                  <w:lang w:val="es-ES"/>
                  <w:rPrChange w:id="6060" w:author="Rodrigo García" w:date="2017-09-29T10:07:00Z">
                    <w:rPr>
                      <w:rFonts w:ascii="Monaco" w:hAnsi="Monaco" w:cs="Monaco"/>
                      <w:color w:val="000000"/>
                      <w:sz w:val="32"/>
                      <w:szCs w:val="32"/>
                      <w:lang w:val="en-US"/>
                    </w:rPr>
                  </w:rPrChange>
                </w:rPr>
                <w:t>log</w:t>
              </w:r>
              <w:r w:rsidRPr="0079203F">
                <w:rPr>
                  <w:b/>
                  <w:bCs/>
                  <w:lang w:val="es-ES"/>
                  <w:rPrChange w:id="6061" w:author="Rodrigo García" w:date="2017-09-29T10:07:00Z">
                    <w:rPr>
                      <w:rFonts w:ascii="Monaco" w:hAnsi="Monaco" w:cs="Monaco"/>
                      <w:b/>
                      <w:bCs/>
                      <w:color w:val="000000"/>
                      <w:sz w:val="32"/>
                      <w:szCs w:val="32"/>
                      <w:lang w:val="en-US"/>
                    </w:rPr>
                  </w:rPrChange>
                </w:rPr>
                <w:t>(</w:t>
              </w:r>
              <w:r w:rsidRPr="0079203F">
                <w:rPr>
                  <w:color w:val="4E9A06"/>
                  <w:lang w:val="es-ES"/>
                  <w:rPrChange w:id="6062" w:author="Rodrigo García" w:date="2017-09-29T10:07:00Z">
                    <w:rPr>
                      <w:rFonts w:ascii="Monaco" w:hAnsi="Monaco" w:cs="Monaco"/>
                      <w:color w:val="4E9A06"/>
                      <w:sz w:val="32"/>
                      <w:szCs w:val="32"/>
                      <w:lang w:val="en-US"/>
                    </w:rPr>
                  </w:rPrChange>
                </w:rPr>
                <w:t>"Datos no borrados"</w:t>
              </w:r>
              <w:r w:rsidRPr="0079203F">
                <w:rPr>
                  <w:b/>
                  <w:bCs/>
                  <w:lang w:val="es-ES"/>
                  <w:rPrChange w:id="6063" w:author="Rodrigo García" w:date="2017-09-29T10:07:00Z">
                    <w:rPr>
                      <w:rFonts w:ascii="Monaco" w:hAnsi="Monaco" w:cs="Monaco"/>
                      <w:b/>
                      <w:bCs/>
                      <w:color w:val="000000"/>
                      <w:sz w:val="32"/>
                      <w:szCs w:val="32"/>
                      <w:lang w:val="en-US"/>
                    </w:rPr>
                  </w:rPrChange>
                </w:rPr>
                <w:t>);</w:t>
              </w:r>
            </w:ins>
          </w:p>
          <w:p w14:paraId="5998DCA6" w14:textId="77777777" w:rsidR="00301ECB" w:rsidRPr="00301ECB" w:rsidRDefault="00301ECB">
            <w:pPr>
              <w:rPr>
                <w:ins w:id="6064" w:author="Borja Gonzalez" w:date="2017-09-28T19:19:00Z"/>
                <w:lang w:val="en-US"/>
                <w:rPrChange w:id="6065" w:author="Borja Gonzalez" w:date="2017-09-28T19:19:00Z">
                  <w:rPr>
                    <w:ins w:id="6066" w:author="Borja Gonzalez" w:date="2017-09-28T19:19:00Z"/>
                    <w:rFonts w:ascii="Monaco" w:eastAsiaTheme="majorEastAsia" w:hAnsi="Monaco" w:cs="Monaco"/>
                    <w:color w:val="243F60" w:themeColor="accent1" w:themeShade="7F"/>
                    <w:sz w:val="32"/>
                    <w:szCs w:val="32"/>
                    <w:lang w:val="en-US"/>
                  </w:rPr>
                </w:rPrChange>
              </w:rPr>
              <w:pPrChange w:id="6067" w:author="GONZALEZ DIAZ, BORJA" w:date="2017-09-29T19:27:00Z">
                <w:pPr>
                  <w:keepNext/>
                  <w:keepLines/>
                  <w:widowControl w:val="0"/>
                  <w:autoSpaceDE w:val="0"/>
                  <w:autoSpaceDN w:val="0"/>
                  <w:adjustRightInd w:val="0"/>
                  <w:spacing w:before="200"/>
                  <w:outlineLvl w:val="4"/>
                </w:pPr>
              </w:pPrChange>
            </w:pPr>
            <w:ins w:id="6068" w:author="Borja Gonzalez" w:date="2017-09-28T19:19:00Z">
              <w:r w:rsidRPr="0079203F">
                <w:rPr>
                  <w:lang w:val="es-ES"/>
                  <w:rPrChange w:id="6069" w:author="Rodrigo García" w:date="2017-09-29T10:07:00Z">
                    <w:rPr>
                      <w:rFonts w:ascii="Monaco" w:hAnsi="Monaco" w:cs="Monaco"/>
                      <w:sz w:val="32"/>
                      <w:szCs w:val="32"/>
                      <w:lang w:val="en-US"/>
                    </w:rPr>
                  </w:rPrChange>
                </w:rPr>
                <w:t xml:space="preserve">    </w:t>
              </w:r>
              <w:r w:rsidRPr="00301ECB">
                <w:rPr>
                  <w:b/>
                  <w:bCs/>
                  <w:lang w:val="en-US"/>
                  <w:rPrChange w:id="6070"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pPr>
              <w:rPr>
                <w:ins w:id="6071" w:author="Borja Gonzalez" w:date="2017-09-28T19:19:00Z"/>
                <w:lang w:val="en-US"/>
                <w:rPrChange w:id="6072" w:author="Borja Gonzalez" w:date="2017-09-28T19:19:00Z">
                  <w:rPr>
                    <w:ins w:id="6073" w:author="Borja Gonzalez" w:date="2017-09-28T19:19:00Z"/>
                    <w:rFonts w:ascii="Monaco" w:eastAsiaTheme="majorEastAsia" w:hAnsi="Monaco" w:cs="Monaco"/>
                    <w:color w:val="243F60" w:themeColor="accent1" w:themeShade="7F"/>
                    <w:sz w:val="32"/>
                    <w:szCs w:val="32"/>
                    <w:lang w:val="en-US"/>
                  </w:rPr>
                </w:rPrChange>
              </w:rPr>
              <w:pPrChange w:id="6074" w:author="GONZALEZ DIAZ, BORJA" w:date="2017-09-29T19:27:00Z">
                <w:pPr>
                  <w:keepNext/>
                  <w:keepLines/>
                  <w:widowControl w:val="0"/>
                  <w:autoSpaceDE w:val="0"/>
                  <w:autoSpaceDN w:val="0"/>
                  <w:adjustRightInd w:val="0"/>
                  <w:spacing w:before="200"/>
                  <w:outlineLvl w:val="4"/>
                </w:pPr>
              </w:pPrChange>
            </w:pPr>
            <w:ins w:id="6075" w:author="Borja Gonzalez" w:date="2017-09-28T19:19:00Z">
              <w:r w:rsidRPr="00301ECB">
                <w:rPr>
                  <w:b/>
                  <w:bCs/>
                  <w:lang w:val="en-US"/>
                  <w:rPrChange w:id="6076"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6077"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0E2E1383" w:rsidR="00301ECB" w:rsidRDefault="00301ECB" w:rsidP="0037218C">
      <w:pPr>
        <w:rPr>
          <w:ins w:id="6078" w:author="Borja Gonzalez" w:date="2017-09-28T19:20:00Z"/>
        </w:rPr>
      </w:pPr>
    </w:p>
    <w:tbl>
      <w:tblPr>
        <w:tblStyle w:val="Tablaconcuadrcula"/>
        <w:tblW w:w="0" w:type="auto"/>
        <w:tblLook w:val="04A0" w:firstRow="1" w:lastRow="0" w:firstColumn="1" w:lastColumn="0" w:noHBand="0" w:noVBand="1"/>
      </w:tblPr>
      <w:tblGrid>
        <w:gridCol w:w="8856"/>
      </w:tblGrid>
      <w:tr w:rsidR="00301ECB" w14:paraId="01EB8BE9" w14:textId="77777777" w:rsidTr="00301ECB">
        <w:trPr>
          <w:ins w:id="6079" w:author="Borja Gonzalez" w:date="2017-09-28T19:20:00Z"/>
        </w:trPr>
        <w:tc>
          <w:tcPr>
            <w:tcW w:w="8856" w:type="dxa"/>
          </w:tcPr>
          <w:p w14:paraId="76A0C795" w14:textId="77777777" w:rsidR="00301ECB" w:rsidRPr="00301ECB" w:rsidRDefault="00301ECB">
            <w:pPr>
              <w:rPr>
                <w:ins w:id="6080" w:author="Borja Gonzalez" w:date="2017-09-28T19:20:00Z"/>
                <w:lang w:val="en-US"/>
                <w:rPrChange w:id="6081" w:author="Borja Gonzalez" w:date="2017-09-28T19:20:00Z">
                  <w:rPr>
                    <w:ins w:id="6082" w:author="Borja Gonzalez" w:date="2017-09-28T19:20:00Z"/>
                    <w:rFonts w:ascii="Monaco" w:eastAsiaTheme="majorEastAsia" w:hAnsi="Monaco" w:cs="Monaco"/>
                    <w:color w:val="243F60" w:themeColor="accent1" w:themeShade="7F"/>
                    <w:sz w:val="32"/>
                    <w:szCs w:val="32"/>
                    <w:lang w:val="en-US"/>
                  </w:rPr>
                </w:rPrChange>
              </w:rPr>
              <w:pPrChange w:id="6083" w:author="GONZALEZ DIAZ, BORJA" w:date="2017-09-29T19:26:00Z">
                <w:pPr>
                  <w:keepNext/>
                  <w:keepLines/>
                  <w:widowControl w:val="0"/>
                  <w:autoSpaceDE w:val="0"/>
                  <w:autoSpaceDN w:val="0"/>
                  <w:adjustRightInd w:val="0"/>
                  <w:spacing w:before="200"/>
                  <w:outlineLvl w:val="4"/>
                </w:pPr>
              </w:pPrChange>
            </w:pPr>
            <w:ins w:id="6084" w:author="Borja Gonzalez" w:date="2017-09-28T19:20:00Z">
              <w:r w:rsidRPr="00301ECB">
                <w:rPr>
                  <w:b/>
                  <w:bCs/>
                  <w:color w:val="204A87"/>
                  <w:lang w:val="en-US"/>
                  <w:rPrChange w:id="6085" w:author="Borja Gonzalez" w:date="2017-09-28T19:20:00Z">
                    <w:rPr>
                      <w:rFonts w:ascii="Monaco" w:hAnsi="Monaco" w:cs="Monaco"/>
                      <w:b/>
                      <w:bCs/>
                      <w:color w:val="204A87"/>
                      <w:sz w:val="32"/>
                      <w:szCs w:val="32"/>
                      <w:lang w:val="en-US"/>
                    </w:rPr>
                  </w:rPrChange>
                </w:rPr>
                <w:t>var</w:t>
              </w:r>
              <w:r w:rsidRPr="00301ECB">
                <w:rPr>
                  <w:lang w:val="en-US"/>
                  <w:rPrChange w:id="6086" w:author="Borja Gonzalez" w:date="2017-09-28T19:20:00Z">
                    <w:rPr>
                      <w:rFonts w:ascii="Monaco" w:hAnsi="Monaco" w:cs="Monaco"/>
                      <w:sz w:val="32"/>
                      <w:szCs w:val="32"/>
                      <w:lang w:val="en-US"/>
                    </w:rPr>
                  </w:rPrChange>
                </w:rPr>
                <w:t xml:space="preserve"> </w:t>
              </w:r>
              <w:r w:rsidRPr="00301ECB">
                <w:rPr>
                  <w:color w:val="000000"/>
                  <w:lang w:val="en-US"/>
                  <w:rPrChange w:id="6087" w:author="Borja Gonzalez" w:date="2017-09-28T19:20:00Z">
                    <w:rPr>
                      <w:rFonts w:ascii="Monaco" w:hAnsi="Monaco" w:cs="Monaco"/>
                      <w:color w:val="000000"/>
                      <w:sz w:val="32"/>
                      <w:szCs w:val="32"/>
                      <w:lang w:val="en-US"/>
                    </w:rPr>
                  </w:rPrChange>
                </w:rPr>
                <w:t>socket</w:t>
              </w:r>
              <w:r w:rsidRPr="00301ECB">
                <w:rPr>
                  <w:lang w:val="en-US"/>
                  <w:rPrChange w:id="6088" w:author="Borja Gonzalez" w:date="2017-09-28T19:20:00Z">
                    <w:rPr>
                      <w:rFonts w:ascii="Monaco" w:hAnsi="Monaco" w:cs="Monaco"/>
                      <w:sz w:val="32"/>
                      <w:szCs w:val="32"/>
                      <w:lang w:val="en-US"/>
                    </w:rPr>
                  </w:rPrChange>
                </w:rPr>
                <w:t xml:space="preserve"> </w:t>
              </w:r>
              <w:r w:rsidRPr="00301ECB">
                <w:rPr>
                  <w:b/>
                  <w:bCs/>
                  <w:color w:val="CE5C00"/>
                  <w:lang w:val="en-US"/>
                  <w:rPrChange w:id="6089" w:author="Borja Gonzalez" w:date="2017-09-28T19:20:00Z">
                    <w:rPr>
                      <w:rFonts w:ascii="Monaco" w:hAnsi="Monaco" w:cs="Monaco"/>
                      <w:b/>
                      <w:bCs/>
                      <w:color w:val="CE5C00"/>
                      <w:sz w:val="32"/>
                      <w:szCs w:val="32"/>
                      <w:lang w:val="en-US"/>
                    </w:rPr>
                  </w:rPrChange>
                </w:rPr>
                <w:t>=</w:t>
              </w:r>
              <w:r w:rsidRPr="00301ECB">
                <w:rPr>
                  <w:lang w:val="en-US"/>
                  <w:rPrChange w:id="6090" w:author="Borja Gonzalez" w:date="2017-09-28T19:20:00Z">
                    <w:rPr>
                      <w:rFonts w:ascii="Monaco" w:hAnsi="Monaco" w:cs="Monaco"/>
                      <w:sz w:val="32"/>
                      <w:szCs w:val="32"/>
                      <w:lang w:val="en-US"/>
                    </w:rPr>
                  </w:rPrChange>
                </w:rPr>
                <w:t xml:space="preserve"> </w:t>
              </w:r>
              <w:r w:rsidRPr="00301ECB">
                <w:rPr>
                  <w:color w:val="000000"/>
                  <w:lang w:val="en-US"/>
                  <w:rPrChange w:id="6091" w:author="Borja Gonzalez" w:date="2017-09-28T19:20:00Z">
                    <w:rPr>
                      <w:rFonts w:ascii="Monaco" w:hAnsi="Monaco" w:cs="Monaco"/>
                      <w:color w:val="000000"/>
                      <w:sz w:val="32"/>
                      <w:szCs w:val="32"/>
                      <w:lang w:val="en-US"/>
                    </w:rPr>
                  </w:rPrChange>
                </w:rPr>
                <w:t>io</w:t>
              </w:r>
              <w:r w:rsidRPr="00301ECB">
                <w:rPr>
                  <w:b/>
                  <w:bCs/>
                  <w:color w:val="000000"/>
                  <w:lang w:val="en-US"/>
                  <w:rPrChange w:id="6092" w:author="Borja Gonzalez" w:date="2017-09-28T19:20:00Z">
                    <w:rPr>
                      <w:rFonts w:ascii="Monaco" w:hAnsi="Monaco" w:cs="Monaco"/>
                      <w:b/>
                      <w:bCs/>
                      <w:color w:val="000000"/>
                      <w:sz w:val="32"/>
                      <w:szCs w:val="32"/>
                      <w:lang w:val="en-US"/>
                    </w:rPr>
                  </w:rPrChange>
                </w:rPr>
                <w:t>.</w:t>
              </w:r>
              <w:r w:rsidRPr="00301ECB">
                <w:rPr>
                  <w:color w:val="000000"/>
                  <w:lang w:val="en-US"/>
                  <w:rPrChange w:id="6093" w:author="Borja Gonzalez" w:date="2017-09-28T19:20:00Z">
                    <w:rPr>
                      <w:rFonts w:ascii="Monaco" w:hAnsi="Monaco" w:cs="Monaco"/>
                      <w:color w:val="000000"/>
                      <w:sz w:val="32"/>
                      <w:szCs w:val="32"/>
                      <w:lang w:val="en-US"/>
                    </w:rPr>
                  </w:rPrChange>
                </w:rPr>
                <w:t>connect</w:t>
              </w:r>
              <w:r w:rsidRPr="00301ECB">
                <w:rPr>
                  <w:b/>
                  <w:bCs/>
                  <w:color w:val="000000"/>
                  <w:lang w:val="en-US"/>
                  <w:rPrChange w:id="6094" w:author="Borja Gonzalez" w:date="2017-09-28T19:20:00Z">
                    <w:rPr>
                      <w:rFonts w:ascii="Monaco" w:hAnsi="Monaco" w:cs="Monaco"/>
                      <w:b/>
                      <w:bCs/>
                      <w:color w:val="000000"/>
                      <w:sz w:val="32"/>
                      <w:szCs w:val="32"/>
                      <w:lang w:val="en-US"/>
                    </w:rPr>
                  </w:rPrChange>
                </w:rPr>
                <w:t>(</w:t>
              </w:r>
              <w:r w:rsidRPr="00301ECB">
                <w:rPr>
                  <w:lang w:val="en-US"/>
                  <w:rPrChange w:id="6095" w:author="Borja Gonzalez" w:date="2017-09-28T19:20:00Z">
                    <w:rPr>
                      <w:rFonts w:ascii="Monaco" w:hAnsi="Monaco" w:cs="Monaco"/>
                      <w:color w:val="4E9A06"/>
                      <w:sz w:val="32"/>
                      <w:szCs w:val="32"/>
                      <w:lang w:val="en-US"/>
                    </w:rPr>
                  </w:rPrChange>
                </w:rPr>
                <w:t>"http://172.20.10.5:8124"</w:t>
              </w:r>
              <w:r w:rsidRPr="00301ECB">
                <w:rPr>
                  <w:b/>
                  <w:bCs/>
                  <w:color w:val="000000"/>
                  <w:lang w:val="en-US"/>
                  <w:rPrChange w:id="6096"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pPr>
              <w:rPr>
                <w:ins w:id="6097" w:author="Borja Gonzalez" w:date="2017-09-28T19:20:00Z"/>
                <w:lang w:val="en-US"/>
                <w:rPrChange w:id="6098" w:author="Borja Gonzalez" w:date="2017-09-28T19:20:00Z">
                  <w:rPr>
                    <w:ins w:id="6099" w:author="Borja Gonzalez" w:date="2017-09-28T19:20:00Z"/>
                    <w:rFonts w:ascii="Monaco" w:eastAsiaTheme="majorEastAsia" w:hAnsi="Monaco" w:cs="Monaco"/>
                    <w:color w:val="243F60" w:themeColor="accent1" w:themeShade="7F"/>
                    <w:sz w:val="32"/>
                    <w:szCs w:val="32"/>
                    <w:lang w:val="en-US"/>
                  </w:rPr>
                </w:rPrChange>
              </w:rPr>
              <w:pPrChange w:id="6100" w:author="GONZALEZ DIAZ, BORJA" w:date="2017-09-29T19:26:00Z">
                <w:pPr>
                  <w:keepNext/>
                  <w:keepLines/>
                  <w:widowControl w:val="0"/>
                  <w:autoSpaceDE w:val="0"/>
                  <w:autoSpaceDN w:val="0"/>
                  <w:adjustRightInd w:val="0"/>
                  <w:spacing w:before="200"/>
                  <w:outlineLvl w:val="4"/>
                </w:pPr>
              </w:pPrChange>
            </w:pPr>
            <w:ins w:id="6101" w:author="Borja Gonzalez" w:date="2017-09-28T19:20:00Z">
              <w:r w:rsidRPr="00301ECB">
                <w:rPr>
                  <w:color w:val="000000"/>
                  <w:lang w:val="en-US"/>
                  <w:rPrChange w:id="6102" w:author="Borja Gonzalez" w:date="2017-09-28T19:20:00Z">
                    <w:rPr>
                      <w:rFonts w:ascii="Monaco" w:hAnsi="Monaco" w:cs="Monaco"/>
                      <w:color w:val="000000"/>
                      <w:sz w:val="32"/>
                      <w:szCs w:val="32"/>
                      <w:lang w:val="en-US"/>
                    </w:rPr>
                  </w:rPrChange>
                </w:rPr>
                <w:t>socket</w:t>
              </w:r>
              <w:r w:rsidRPr="00301ECB">
                <w:rPr>
                  <w:b/>
                  <w:bCs/>
                  <w:color w:val="000000"/>
                  <w:lang w:val="en-US"/>
                  <w:rPrChange w:id="6103" w:author="Borja Gonzalez" w:date="2017-09-28T19:20:00Z">
                    <w:rPr>
                      <w:rFonts w:ascii="Monaco" w:hAnsi="Monaco" w:cs="Monaco"/>
                      <w:b/>
                      <w:bCs/>
                      <w:color w:val="000000"/>
                      <w:sz w:val="32"/>
                      <w:szCs w:val="32"/>
                      <w:lang w:val="en-US"/>
                    </w:rPr>
                  </w:rPrChange>
                </w:rPr>
                <w:t>.</w:t>
              </w:r>
              <w:r w:rsidRPr="00301ECB">
                <w:rPr>
                  <w:color w:val="000000"/>
                  <w:lang w:val="en-US"/>
                  <w:rPrChange w:id="6104" w:author="Borja Gonzalez" w:date="2017-09-28T19:20:00Z">
                    <w:rPr>
                      <w:rFonts w:ascii="Monaco" w:hAnsi="Monaco" w:cs="Monaco"/>
                      <w:color w:val="000000"/>
                      <w:sz w:val="32"/>
                      <w:szCs w:val="32"/>
                      <w:lang w:val="en-US"/>
                    </w:rPr>
                  </w:rPrChange>
                </w:rPr>
                <w:t>on</w:t>
              </w:r>
              <w:r w:rsidRPr="00301ECB">
                <w:rPr>
                  <w:b/>
                  <w:bCs/>
                  <w:color w:val="000000"/>
                  <w:lang w:val="en-US"/>
                  <w:rPrChange w:id="6105" w:author="Borja Gonzalez" w:date="2017-09-28T19:20:00Z">
                    <w:rPr>
                      <w:rFonts w:ascii="Monaco" w:hAnsi="Monaco" w:cs="Monaco"/>
                      <w:b/>
                      <w:bCs/>
                      <w:color w:val="000000"/>
                      <w:sz w:val="32"/>
                      <w:szCs w:val="32"/>
                      <w:lang w:val="en-US"/>
                    </w:rPr>
                  </w:rPrChange>
                </w:rPr>
                <w:t>(</w:t>
              </w:r>
              <w:r w:rsidRPr="00301ECB">
                <w:rPr>
                  <w:lang w:val="en-US"/>
                  <w:rPrChange w:id="6106" w:author="Borja Gonzalez" w:date="2017-09-28T19:20:00Z">
                    <w:rPr>
                      <w:rFonts w:ascii="Monaco" w:hAnsi="Monaco" w:cs="Monaco"/>
                      <w:color w:val="4E9A06"/>
                      <w:sz w:val="32"/>
                      <w:szCs w:val="32"/>
                      <w:lang w:val="en-US"/>
                    </w:rPr>
                  </w:rPrChange>
                </w:rPr>
                <w:t>"reload"</w:t>
              </w:r>
              <w:r w:rsidRPr="00301ECB">
                <w:rPr>
                  <w:b/>
                  <w:bCs/>
                  <w:color w:val="000000"/>
                  <w:lang w:val="en-US"/>
                  <w:rPrChange w:id="6107" w:author="Borja Gonzalez" w:date="2017-09-28T19:20:00Z">
                    <w:rPr>
                      <w:rFonts w:ascii="Monaco" w:hAnsi="Monaco" w:cs="Monaco"/>
                      <w:b/>
                      <w:bCs/>
                      <w:color w:val="000000"/>
                      <w:sz w:val="32"/>
                      <w:szCs w:val="32"/>
                      <w:lang w:val="en-US"/>
                    </w:rPr>
                  </w:rPrChange>
                </w:rPr>
                <w:t>,</w:t>
              </w:r>
              <w:r w:rsidRPr="00301ECB">
                <w:rPr>
                  <w:lang w:val="en-US"/>
                  <w:rPrChange w:id="6108" w:author="Borja Gonzalez" w:date="2017-09-28T19:20:00Z">
                    <w:rPr>
                      <w:rFonts w:ascii="Monaco" w:hAnsi="Monaco" w:cs="Monaco"/>
                      <w:sz w:val="32"/>
                      <w:szCs w:val="32"/>
                      <w:lang w:val="en-US"/>
                    </w:rPr>
                  </w:rPrChange>
                </w:rPr>
                <w:t xml:space="preserve"> </w:t>
              </w:r>
              <w:r w:rsidRPr="00301ECB">
                <w:rPr>
                  <w:b/>
                  <w:bCs/>
                  <w:color w:val="204A87"/>
                  <w:lang w:val="en-US"/>
                  <w:rPrChange w:id="6109" w:author="Borja Gonzalez" w:date="2017-09-28T19:20:00Z">
                    <w:rPr>
                      <w:rFonts w:ascii="Monaco" w:hAnsi="Monaco" w:cs="Monaco"/>
                      <w:b/>
                      <w:bCs/>
                      <w:color w:val="204A87"/>
                      <w:sz w:val="32"/>
                      <w:szCs w:val="32"/>
                      <w:lang w:val="en-US"/>
                    </w:rPr>
                  </w:rPrChange>
                </w:rPr>
                <w:t>function</w:t>
              </w:r>
              <w:r w:rsidRPr="00301ECB">
                <w:rPr>
                  <w:lang w:val="en-US"/>
                  <w:rPrChange w:id="6110" w:author="Borja Gonzalez" w:date="2017-09-28T19:20:00Z">
                    <w:rPr>
                      <w:rFonts w:ascii="Monaco" w:hAnsi="Monaco" w:cs="Monaco"/>
                      <w:sz w:val="32"/>
                      <w:szCs w:val="32"/>
                      <w:lang w:val="en-US"/>
                    </w:rPr>
                  </w:rPrChange>
                </w:rPr>
                <w:t xml:space="preserve"> </w:t>
              </w:r>
              <w:r w:rsidRPr="00301ECB">
                <w:rPr>
                  <w:b/>
                  <w:bCs/>
                  <w:color w:val="000000"/>
                  <w:lang w:val="en-US"/>
                  <w:rPrChange w:id="6111" w:author="Borja Gonzalez" w:date="2017-09-28T19:20:00Z">
                    <w:rPr>
                      <w:rFonts w:ascii="Monaco" w:hAnsi="Monaco" w:cs="Monaco"/>
                      <w:b/>
                      <w:bCs/>
                      <w:color w:val="000000"/>
                      <w:sz w:val="32"/>
                      <w:szCs w:val="32"/>
                      <w:lang w:val="en-US"/>
                    </w:rPr>
                  </w:rPrChange>
                </w:rPr>
                <w:t>(</w:t>
              </w:r>
              <w:r w:rsidRPr="00301ECB">
                <w:rPr>
                  <w:color w:val="000000"/>
                  <w:lang w:val="en-US"/>
                  <w:rPrChange w:id="6112" w:author="Borja Gonzalez" w:date="2017-09-28T19:20:00Z">
                    <w:rPr>
                      <w:rFonts w:ascii="Monaco" w:hAnsi="Monaco" w:cs="Monaco"/>
                      <w:color w:val="000000"/>
                      <w:sz w:val="32"/>
                      <w:szCs w:val="32"/>
                      <w:lang w:val="en-US"/>
                    </w:rPr>
                  </w:rPrChange>
                </w:rPr>
                <w:t>data</w:t>
              </w:r>
              <w:r w:rsidRPr="00301ECB">
                <w:rPr>
                  <w:b/>
                  <w:bCs/>
                  <w:color w:val="000000"/>
                  <w:lang w:val="en-US"/>
                  <w:rPrChange w:id="6113" w:author="Borja Gonzalez" w:date="2017-09-28T19:20:00Z">
                    <w:rPr>
                      <w:rFonts w:ascii="Monaco" w:hAnsi="Monaco" w:cs="Monaco"/>
                      <w:b/>
                      <w:bCs/>
                      <w:color w:val="000000"/>
                      <w:sz w:val="32"/>
                      <w:szCs w:val="32"/>
                      <w:lang w:val="en-US"/>
                    </w:rPr>
                  </w:rPrChange>
                </w:rPr>
                <w:t>)</w:t>
              </w:r>
              <w:r w:rsidRPr="00301ECB">
                <w:rPr>
                  <w:lang w:val="en-US"/>
                  <w:rPrChange w:id="6114" w:author="Borja Gonzalez" w:date="2017-09-28T19:20:00Z">
                    <w:rPr>
                      <w:rFonts w:ascii="Monaco" w:hAnsi="Monaco" w:cs="Monaco"/>
                      <w:sz w:val="32"/>
                      <w:szCs w:val="32"/>
                      <w:lang w:val="en-US"/>
                    </w:rPr>
                  </w:rPrChange>
                </w:rPr>
                <w:t xml:space="preserve"> </w:t>
              </w:r>
              <w:r w:rsidRPr="00301ECB">
                <w:rPr>
                  <w:b/>
                  <w:bCs/>
                  <w:color w:val="000000"/>
                  <w:lang w:val="en-US"/>
                  <w:rPrChange w:id="6115"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pPr>
              <w:rPr>
                <w:ins w:id="6116" w:author="Borja Gonzalez" w:date="2017-09-28T19:20:00Z"/>
                <w:lang w:val="en-US"/>
                <w:rPrChange w:id="6117" w:author="Borja Gonzalez" w:date="2017-09-28T19:20:00Z">
                  <w:rPr>
                    <w:ins w:id="6118" w:author="Borja Gonzalez" w:date="2017-09-28T19:20:00Z"/>
                    <w:rFonts w:ascii="Monaco" w:eastAsiaTheme="majorEastAsia" w:hAnsi="Monaco" w:cs="Monaco"/>
                    <w:color w:val="243F60" w:themeColor="accent1" w:themeShade="7F"/>
                    <w:sz w:val="32"/>
                    <w:szCs w:val="32"/>
                    <w:lang w:val="en-US"/>
                  </w:rPr>
                </w:rPrChange>
              </w:rPr>
              <w:pPrChange w:id="6119" w:author="GONZALEZ DIAZ, BORJA" w:date="2017-09-29T19:26:00Z">
                <w:pPr>
                  <w:keepNext/>
                  <w:keepLines/>
                  <w:widowControl w:val="0"/>
                  <w:autoSpaceDE w:val="0"/>
                  <w:autoSpaceDN w:val="0"/>
                  <w:adjustRightInd w:val="0"/>
                  <w:spacing w:before="200"/>
                  <w:outlineLvl w:val="4"/>
                </w:pPr>
              </w:pPrChange>
            </w:pPr>
            <w:ins w:id="6120" w:author="Borja Gonzalez" w:date="2017-09-28T19:20:00Z">
              <w:r w:rsidRPr="00301ECB">
                <w:rPr>
                  <w:lang w:val="en-US"/>
                  <w:rPrChange w:id="6121" w:author="Borja Gonzalez" w:date="2017-09-28T19:20:00Z">
                    <w:rPr>
                      <w:rFonts w:ascii="Monaco" w:hAnsi="Monaco" w:cs="Monaco"/>
                      <w:sz w:val="32"/>
                      <w:szCs w:val="32"/>
                      <w:lang w:val="en-US"/>
                    </w:rPr>
                  </w:rPrChange>
                </w:rPr>
                <w:t xml:space="preserve">        </w:t>
              </w:r>
              <w:r w:rsidRPr="00301ECB">
                <w:rPr>
                  <w:color w:val="000000"/>
                  <w:lang w:val="en-US"/>
                  <w:rPrChange w:id="6122" w:author="Borja Gonzalez" w:date="2017-09-28T19:20:00Z">
                    <w:rPr>
                      <w:rFonts w:ascii="Monaco" w:hAnsi="Monaco" w:cs="Monaco"/>
                      <w:color w:val="000000"/>
                      <w:sz w:val="32"/>
                      <w:szCs w:val="32"/>
                      <w:lang w:val="en-US"/>
                    </w:rPr>
                  </w:rPrChange>
                </w:rPr>
                <w:t>location</w:t>
              </w:r>
              <w:r w:rsidRPr="00301ECB">
                <w:rPr>
                  <w:b/>
                  <w:bCs/>
                  <w:color w:val="000000"/>
                  <w:lang w:val="en-US"/>
                  <w:rPrChange w:id="6123" w:author="Borja Gonzalez" w:date="2017-09-28T19:20:00Z">
                    <w:rPr>
                      <w:rFonts w:ascii="Monaco" w:hAnsi="Monaco" w:cs="Monaco"/>
                      <w:b/>
                      <w:bCs/>
                      <w:color w:val="000000"/>
                      <w:sz w:val="32"/>
                      <w:szCs w:val="32"/>
                      <w:lang w:val="en-US"/>
                    </w:rPr>
                  </w:rPrChange>
                </w:rPr>
                <w:t>.</w:t>
              </w:r>
              <w:r w:rsidRPr="00301ECB">
                <w:rPr>
                  <w:color w:val="000000"/>
                  <w:lang w:val="en-US"/>
                  <w:rPrChange w:id="6124" w:author="Borja Gonzalez" w:date="2017-09-28T19:20:00Z">
                    <w:rPr>
                      <w:rFonts w:ascii="Monaco" w:hAnsi="Monaco" w:cs="Monaco"/>
                      <w:color w:val="000000"/>
                      <w:sz w:val="32"/>
                      <w:szCs w:val="32"/>
                      <w:lang w:val="en-US"/>
                    </w:rPr>
                  </w:rPrChange>
                </w:rPr>
                <w:t>reload</w:t>
              </w:r>
              <w:r w:rsidRPr="00301ECB">
                <w:rPr>
                  <w:b/>
                  <w:bCs/>
                  <w:color w:val="000000"/>
                  <w:lang w:val="en-US"/>
                  <w:rPrChange w:id="6125" w:author="Borja Gonzalez" w:date="2017-09-28T19:20:00Z">
                    <w:rPr>
                      <w:rFonts w:ascii="Monaco" w:hAnsi="Monaco" w:cs="Monaco"/>
                      <w:b/>
                      <w:bCs/>
                      <w:color w:val="000000"/>
                      <w:sz w:val="32"/>
                      <w:szCs w:val="32"/>
                      <w:lang w:val="en-US"/>
                    </w:rPr>
                  </w:rPrChange>
                </w:rPr>
                <w:t>();</w:t>
              </w:r>
            </w:ins>
          </w:p>
          <w:p w14:paraId="229C3BE3" w14:textId="77777777" w:rsidR="00301ECB" w:rsidRPr="00301ECB" w:rsidDel="005231AD" w:rsidRDefault="00301ECB">
            <w:pPr>
              <w:rPr>
                <w:ins w:id="6126" w:author="Borja Gonzalez" w:date="2017-09-28T19:20:00Z"/>
                <w:del w:id="6127" w:author="GONZALEZ DIAZ, BORJA" w:date="2017-09-29T19:26:00Z"/>
                <w:lang w:val="en-US"/>
                <w:rPrChange w:id="6128" w:author="Borja Gonzalez" w:date="2017-09-28T19:20:00Z">
                  <w:rPr>
                    <w:ins w:id="6129" w:author="Borja Gonzalez" w:date="2017-09-28T19:20:00Z"/>
                    <w:del w:id="6130" w:author="GONZALEZ DIAZ, BORJA" w:date="2017-09-29T19:26:00Z"/>
                    <w:rFonts w:ascii="Monaco" w:eastAsiaTheme="majorEastAsia" w:hAnsi="Monaco" w:cs="Monaco"/>
                    <w:color w:val="243F60" w:themeColor="accent1" w:themeShade="7F"/>
                    <w:sz w:val="32"/>
                    <w:szCs w:val="32"/>
                    <w:lang w:val="en-US"/>
                  </w:rPr>
                </w:rPrChange>
              </w:rPr>
              <w:pPrChange w:id="6131" w:author="GONZALEZ DIAZ, BORJA" w:date="2017-09-29T19:26:00Z">
                <w:pPr>
                  <w:keepNext/>
                  <w:keepLines/>
                  <w:widowControl w:val="0"/>
                  <w:autoSpaceDE w:val="0"/>
                  <w:autoSpaceDN w:val="0"/>
                  <w:adjustRightInd w:val="0"/>
                  <w:spacing w:before="200"/>
                  <w:outlineLvl w:val="4"/>
                </w:pPr>
              </w:pPrChange>
            </w:pPr>
            <w:ins w:id="6132" w:author="Borja Gonzalez" w:date="2017-09-28T19:20:00Z">
              <w:r w:rsidRPr="00301ECB">
                <w:rPr>
                  <w:lang w:val="en-US"/>
                  <w:rPrChange w:id="6133" w:author="Borja Gonzalez" w:date="2017-09-28T19:20:00Z">
                    <w:rPr>
                      <w:rFonts w:ascii="Monaco" w:hAnsi="Monaco" w:cs="Monaco"/>
                      <w:sz w:val="32"/>
                      <w:szCs w:val="32"/>
                      <w:lang w:val="en-US"/>
                    </w:rPr>
                  </w:rPrChange>
                </w:rPr>
                <w:t xml:space="preserve">    </w:t>
              </w:r>
              <w:r w:rsidRPr="00301ECB">
                <w:rPr>
                  <w:b/>
                  <w:bCs/>
                  <w:color w:val="000000"/>
                  <w:lang w:val="en-US"/>
                  <w:rPrChange w:id="6134"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6135"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112D4D30" w:rsidR="0037218C" w:rsidRDefault="001D2097" w:rsidP="0037218C">
      <w:ins w:id="6136" w:author="Borja Gonzalez" w:date="2017-09-29T12:49:00Z">
        <w:r>
          <w:t>E</w:t>
        </w:r>
      </w:ins>
      <w:del w:id="6137" w:author="Borja Gonzalez" w:date="2017-09-29T12:49:00Z">
        <w:r w:rsidR="0037218C" w:rsidDel="001D2097">
          <w:delText>É</w:delText>
        </w:r>
      </w:del>
      <w:r w:rsidR="0037218C">
        <w:t xml:space="preserve">ste código se encuentra en el navegador y espera a que el servidor confirme </w:t>
      </w:r>
      <w:r w:rsidR="0037218C">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rsidR="0037218C">
        <w:t xml:space="preserve">. En esta ocasión se mostrará la lista de </w:t>
      </w:r>
      <w:r w:rsidR="00A1719D">
        <w:t>sesiones de movimientos</w:t>
      </w:r>
      <w:r w:rsidR="0037218C">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Ttulo4"/>
      </w:pPr>
      <w:r>
        <w:t>4.3.6.2.  Funcionalidad en el lado del servidor</w:t>
      </w:r>
    </w:p>
    <w:p w14:paraId="58CCD6C0" w14:textId="77777777" w:rsidR="0037218C" w:rsidRPr="0037218C" w:rsidRDefault="0037218C"/>
    <w:p w14:paraId="0D882206" w14:textId="18AF48BB" w:rsidR="00301ECB" w:rsidRDefault="00301ECB" w:rsidP="0037218C">
      <w:pPr>
        <w:rPr>
          <w:ins w:id="6138" w:author="Borja Gonzalez" w:date="2017-09-28T19:25:00Z"/>
        </w:rPr>
      </w:pPr>
    </w:p>
    <w:tbl>
      <w:tblPr>
        <w:tblStyle w:val="Tablaconcuadrcula"/>
        <w:tblW w:w="0" w:type="auto"/>
        <w:tblLook w:val="04A0" w:firstRow="1" w:lastRow="0" w:firstColumn="1" w:lastColumn="0" w:noHBand="0" w:noVBand="1"/>
      </w:tblPr>
      <w:tblGrid>
        <w:gridCol w:w="8856"/>
      </w:tblGrid>
      <w:tr w:rsidR="00301ECB" w14:paraId="65594FF5" w14:textId="77777777" w:rsidTr="00301ECB">
        <w:trPr>
          <w:ins w:id="6139" w:author="Borja Gonzalez" w:date="2017-09-28T19:25:00Z"/>
        </w:trPr>
        <w:tc>
          <w:tcPr>
            <w:tcW w:w="8856" w:type="dxa"/>
          </w:tcPr>
          <w:p w14:paraId="05DA244A" w14:textId="77777777" w:rsidR="00301ECB" w:rsidRPr="00557475" w:rsidRDefault="00301ECB">
            <w:pPr>
              <w:rPr>
                <w:ins w:id="6140" w:author="Borja Gonzalez" w:date="2017-09-28T19:25:00Z"/>
                <w:noProof/>
                <w:lang w:val="en-US"/>
              </w:rPr>
              <w:pPrChange w:id="6141" w:author="GONZALEZ DIAZ, BORJA" w:date="2017-09-29T19:26:00Z">
                <w:pPr>
                  <w:widowControl w:val="0"/>
                  <w:autoSpaceDE w:val="0"/>
                  <w:autoSpaceDN w:val="0"/>
                  <w:adjustRightInd w:val="0"/>
                </w:pPr>
              </w:pPrChange>
            </w:pPr>
            <w:ins w:id="6142" w:author="Borja Gonzalez" w:date="2017-09-28T19:25:00Z">
              <w:r w:rsidRPr="00557475">
                <w:rPr>
                  <w:noProof/>
                  <w:lang w:val="en-US"/>
                </w:rPr>
                <w:t>socket</w:t>
              </w:r>
              <w:r w:rsidRPr="00557475">
                <w:rPr>
                  <w:b/>
                  <w:bCs/>
                  <w:noProof/>
                  <w:lang w:val="en-US"/>
                </w:rPr>
                <w:t>.</w:t>
              </w:r>
              <w:r w:rsidRPr="00557475">
                <w:rPr>
                  <w:noProof/>
                  <w:lang w:val="en-US"/>
                </w:rPr>
                <w:t>on</w:t>
              </w:r>
              <w:r w:rsidRPr="00557475">
                <w:rPr>
                  <w:b/>
                  <w:bCs/>
                  <w:noProof/>
                  <w:lang w:val="en-US"/>
                </w:rPr>
                <w:t>(</w:t>
              </w:r>
              <w:r w:rsidRPr="00557475">
                <w:rPr>
                  <w:noProof/>
                  <w:color w:val="4E9A06"/>
                  <w:lang w:val="en-US"/>
                </w:rPr>
                <w:t>"message"</w:t>
              </w:r>
              <w:r w:rsidRPr="00557475">
                <w:rPr>
                  <w:b/>
                  <w:bCs/>
                  <w:noProof/>
                  <w:lang w:val="en-US"/>
                </w:rPr>
                <w:t>,</w:t>
              </w:r>
              <w:r w:rsidRPr="00557475">
                <w:rPr>
                  <w:b/>
                  <w:bCs/>
                  <w:noProof/>
                  <w:color w:val="204A87"/>
                  <w:lang w:val="en-US"/>
                </w:rPr>
                <w:t>function</w:t>
              </w:r>
              <w:r w:rsidRPr="00557475">
                <w:rPr>
                  <w:b/>
                  <w:bCs/>
                  <w:noProof/>
                  <w:lang w:val="en-US"/>
                </w:rPr>
                <w:t>(</w:t>
              </w:r>
              <w:r w:rsidRPr="00557475">
                <w:rPr>
                  <w:noProof/>
                  <w:lang w:val="en-US"/>
                </w:rPr>
                <w:t>info</w:t>
              </w:r>
              <w:r w:rsidRPr="00557475">
                <w:rPr>
                  <w:b/>
                  <w:bCs/>
                  <w:noProof/>
                  <w:lang w:val="en-US"/>
                </w:rPr>
                <w:t>){</w:t>
              </w:r>
            </w:ins>
          </w:p>
          <w:p w14:paraId="1CAEEC99" w14:textId="77777777" w:rsidR="00301ECB" w:rsidRPr="0079203F" w:rsidRDefault="00301ECB">
            <w:pPr>
              <w:rPr>
                <w:ins w:id="6143" w:author="Borja Gonzalez" w:date="2017-09-28T19:25:00Z"/>
                <w:b/>
                <w:bCs/>
                <w:noProof/>
                <w:lang w:val="es-ES"/>
                <w:rPrChange w:id="6144" w:author="Rodrigo García" w:date="2017-09-29T10:07:00Z">
                  <w:rPr>
                    <w:ins w:id="6145" w:author="Borja Gonzalez" w:date="2017-09-28T19:25:00Z"/>
                    <w:rFonts w:ascii="Monaco" w:eastAsiaTheme="majorEastAsia" w:hAnsi="Monaco" w:cs="Monaco"/>
                    <w:b/>
                    <w:bCs/>
                    <w:noProof/>
                    <w:color w:val="000000"/>
                    <w:sz w:val="20"/>
                    <w:szCs w:val="20"/>
                    <w:lang w:val="en-US"/>
                  </w:rPr>
                </w:rPrChange>
              </w:rPr>
              <w:pPrChange w:id="6146" w:author="GONZALEZ DIAZ, BORJA" w:date="2017-09-29T19:26:00Z">
                <w:pPr>
                  <w:keepNext/>
                  <w:keepLines/>
                  <w:widowControl w:val="0"/>
                  <w:autoSpaceDE w:val="0"/>
                  <w:autoSpaceDN w:val="0"/>
                  <w:adjustRightInd w:val="0"/>
                  <w:spacing w:before="200"/>
                  <w:outlineLvl w:val="4"/>
                </w:pPr>
              </w:pPrChange>
            </w:pPr>
            <w:ins w:id="6147" w:author="Borja Gonzalez" w:date="2017-09-28T19:25:00Z">
              <w:r w:rsidRPr="00557475">
                <w:rPr>
                  <w:noProof/>
                  <w:lang w:val="en-US"/>
                </w:rPr>
                <w:t xml:space="preserve">    </w:t>
              </w:r>
              <w:r w:rsidRPr="0079203F">
                <w:rPr>
                  <w:noProof/>
                  <w:lang w:val="es-ES"/>
                  <w:rPrChange w:id="6148" w:author="Rodrigo García" w:date="2017-09-29T10:07:00Z">
                    <w:rPr>
                      <w:rFonts w:ascii="Monaco" w:hAnsi="Monaco" w:cs="Monaco"/>
                      <w:noProof/>
                      <w:color w:val="000000"/>
                      <w:sz w:val="20"/>
                      <w:szCs w:val="20"/>
                      <w:lang w:val="en-US"/>
                    </w:rPr>
                  </w:rPrChange>
                </w:rPr>
                <w:t xml:space="preserve">datos </w:t>
              </w:r>
              <w:r w:rsidRPr="0079203F">
                <w:rPr>
                  <w:b/>
                  <w:bCs/>
                  <w:noProof/>
                  <w:color w:val="CE5C00"/>
                  <w:lang w:val="es-ES"/>
                  <w:rPrChange w:id="6149" w:author="Rodrigo García" w:date="2017-09-29T10:07:00Z">
                    <w:rPr>
                      <w:rFonts w:ascii="Monaco" w:hAnsi="Monaco" w:cs="Monaco"/>
                      <w:b/>
                      <w:bCs/>
                      <w:noProof/>
                      <w:color w:val="CE5C00"/>
                      <w:sz w:val="20"/>
                      <w:szCs w:val="20"/>
                      <w:lang w:val="en-US"/>
                    </w:rPr>
                  </w:rPrChange>
                </w:rPr>
                <w:t>=</w:t>
              </w:r>
              <w:r w:rsidRPr="0079203F">
                <w:rPr>
                  <w:noProof/>
                  <w:lang w:val="es-ES"/>
                  <w:rPrChange w:id="6150" w:author="Rodrigo García" w:date="2017-09-29T10:07:00Z">
                    <w:rPr>
                      <w:rFonts w:ascii="Monaco" w:hAnsi="Monaco" w:cs="Monaco"/>
                      <w:noProof/>
                      <w:sz w:val="20"/>
                      <w:szCs w:val="20"/>
                      <w:lang w:val="en-US"/>
                    </w:rPr>
                  </w:rPrChange>
                </w:rPr>
                <w:t xml:space="preserve"> JSON</w:t>
              </w:r>
              <w:r w:rsidRPr="0079203F">
                <w:rPr>
                  <w:b/>
                  <w:bCs/>
                  <w:noProof/>
                  <w:lang w:val="es-ES"/>
                  <w:rPrChange w:id="6151" w:author="Rodrigo García" w:date="2017-09-29T10:07:00Z">
                    <w:rPr>
                      <w:rFonts w:ascii="Monaco" w:hAnsi="Monaco" w:cs="Monaco"/>
                      <w:b/>
                      <w:bCs/>
                      <w:noProof/>
                      <w:color w:val="000000"/>
                      <w:sz w:val="20"/>
                      <w:szCs w:val="20"/>
                      <w:lang w:val="en-US"/>
                    </w:rPr>
                  </w:rPrChange>
                </w:rPr>
                <w:t>.</w:t>
              </w:r>
              <w:r w:rsidRPr="0079203F">
                <w:rPr>
                  <w:noProof/>
                  <w:lang w:val="es-ES"/>
                  <w:rPrChange w:id="6152" w:author="Rodrigo García" w:date="2017-09-29T10:07:00Z">
                    <w:rPr>
                      <w:rFonts w:ascii="Monaco" w:hAnsi="Monaco" w:cs="Monaco"/>
                      <w:noProof/>
                      <w:color w:val="000000"/>
                      <w:sz w:val="20"/>
                      <w:szCs w:val="20"/>
                      <w:lang w:val="en-US"/>
                    </w:rPr>
                  </w:rPrChange>
                </w:rPr>
                <w:t>parse</w:t>
              </w:r>
              <w:r w:rsidRPr="0079203F">
                <w:rPr>
                  <w:b/>
                  <w:bCs/>
                  <w:noProof/>
                  <w:lang w:val="es-ES"/>
                  <w:rPrChange w:id="6153" w:author="Rodrigo García" w:date="2017-09-29T10:07:00Z">
                    <w:rPr>
                      <w:rFonts w:ascii="Monaco" w:hAnsi="Monaco" w:cs="Monaco"/>
                      <w:b/>
                      <w:bCs/>
                      <w:noProof/>
                      <w:color w:val="000000"/>
                      <w:sz w:val="20"/>
                      <w:szCs w:val="20"/>
                      <w:lang w:val="en-US"/>
                    </w:rPr>
                  </w:rPrChange>
                </w:rPr>
                <w:t>(</w:t>
              </w:r>
              <w:r w:rsidRPr="0079203F">
                <w:rPr>
                  <w:noProof/>
                  <w:lang w:val="es-ES"/>
                  <w:rPrChange w:id="6154" w:author="Rodrigo García" w:date="2017-09-29T10:07:00Z">
                    <w:rPr>
                      <w:rFonts w:ascii="Monaco" w:hAnsi="Monaco" w:cs="Monaco"/>
                      <w:noProof/>
                      <w:color w:val="000000"/>
                      <w:sz w:val="20"/>
                      <w:szCs w:val="20"/>
                      <w:lang w:val="en-US"/>
                    </w:rPr>
                  </w:rPrChange>
                </w:rPr>
                <w:t>info</w:t>
              </w:r>
              <w:r w:rsidRPr="0079203F">
                <w:rPr>
                  <w:b/>
                  <w:bCs/>
                  <w:noProof/>
                  <w:lang w:val="es-ES"/>
                  <w:rPrChange w:id="6155" w:author="Rodrigo García" w:date="2017-09-29T10:07:00Z">
                    <w:rPr>
                      <w:rFonts w:ascii="Monaco" w:hAnsi="Monaco" w:cs="Monaco"/>
                      <w:b/>
                      <w:bCs/>
                      <w:noProof/>
                      <w:color w:val="000000"/>
                      <w:sz w:val="20"/>
                      <w:szCs w:val="20"/>
                      <w:lang w:val="en-US"/>
                    </w:rPr>
                  </w:rPrChange>
                </w:rPr>
                <w:t>);</w:t>
              </w:r>
            </w:ins>
          </w:p>
          <w:p w14:paraId="65EB1038" w14:textId="77777777" w:rsidR="00301ECB" w:rsidRPr="0079203F" w:rsidRDefault="00301ECB">
            <w:pPr>
              <w:rPr>
                <w:ins w:id="6156" w:author="Borja Gonzalez" w:date="2017-09-28T19:25:00Z"/>
                <w:b/>
                <w:bCs/>
                <w:color w:val="204A87"/>
                <w:lang w:val="es-ES"/>
                <w:rPrChange w:id="6157" w:author="Rodrigo García" w:date="2017-09-29T10:07:00Z">
                  <w:rPr>
                    <w:ins w:id="6158" w:author="Borja Gonzalez" w:date="2017-09-28T19:25:00Z"/>
                    <w:rFonts w:ascii="Monaco" w:hAnsi="Monaco" w:cs="Monaco"/>
                    <w:b/>
                    <w:bCs/>
                    <w:color w:val="204A87"/>
                    <w:sz w:val="20"/>
                    <w:szCs w:val="20"/>
                    <w:lang w:val="en-US"/>
                  </w:rPr>
                </w:rPrChange>
              </w:rPr>
              <w:pPrChange w:id="6159" w:author="GONZALEZ DIAZ, BORJA" w:date="2017-09-29T19:26:00Z">
                <w:pPr>
                  <w:widowControl w:val="0"/>
                  <w:autoSpaceDE w:val="0"/>
                  <w:autoSpaceDN w:val="0"/>
                  <w:adjustRightInd w:val="0"/>
                </w:pPr>
              </w:pPrChange>
            </w:pPr>
          </w:p>
          <w:p w14:paraId="31CE307A" w14:textId="77777777" w:rsidR="00301ECB" w:rsidRPr="0079203F" w:rsidRDefault="00301ECB">
            <w:pPr>
              <w:rPr>
                <w:ins w:id="6160" w:author="Borja Gonzalez" w:date="2017-09-28T19:25:00Z"/>
                <w:lang w:val="es-ES"/>
                <w:rPrChange w:id="6161" w:author="Rodrigo García" w:date="2017-09-29T10:07:00Z">
                  <w:rPr>
                    <w:ins w:id="6162" w:author="Borja Gonzalez" w:date="2017-09-28T19:25:00Z"/>
                    <w:rFonts w:ascii="Monaco" w:eastAsiaTheme="majorEastAsia" w:hAnsi="Monaco" w:cs="Monaco"/>
                    <w:color w:val="243F60" w:themeColor="accent1" w:themeShade="7F"/>
                    <w:sz w:val="32"/>
                    <w:szCs w:val="32"/>
                    <w:lang w:val="en-US"/>
                  </w:rPr>
                </w:rPrChange>
              </w:rPr>
              <w:pPrChange w:id="6163" w:author="GONZALEZ DIAZ, BORJA" w:date="2017-09-29T19:26:00Z">
                <w:pPr>
                  <w:keepNext/>
                  <w:keepLines/>
                  <w:widowControl w:val="0"/>
                  <w:autoSpaceDE w:val="0"/>
                  <w:autoSpaceDN w:val="0"/>
                  <w:adjustRightInd w:val="0"/>
                  <w:spacing w:before="200"/>
                  <w:outlineLvl w:val="4"/>
                </w:pPr>
              </w:pPrChange>
            </w:pPr>
            <w:ins w:id="6164" w:author="Borja Gonzalez" w:date="2017-09-28T19:25:00Z">
              <w:r w:rsidRPr="0079203F">
                <w:rPr>
                  <w:b/>
                  <w:bCs/>
                  <w:color w:val="204A87"/>
                  <w:lang w:val="es-ES"/>
                  <w:rPrChange w:id="6165" w:author="Rodrigo García" w:date="2017-09-29T10:07:00Z">
                    <w:rPr>
                      <w:rFonts w:ascii="Monaco" w:hAnsi="Monaco" w:cs="Monaco"/>
                      <w:b/>
                      <w:bCs/>
                      <w:color w:val="204A87"/>
                      <w:sz w:val="32"/>
                      <w:szCs w:val="32"/>
                      <w:lang w:val="en-US"/>
                    </w:rPr>
                  </w:rPrChange>
                </w:rPr>
                <w:t>if</w:t>
              </w:r>
              <w:r w:rsidRPr="0079203F">
                <w:rPr>
                  <w:b/>
                  <w:bCs/>
                  <w:lang w:val="es-ES"/>
                  <w:rPrChange w:id="6166" w:author="Rodrigo García" w:date="2017-09-29T10:07:00Z">
                    <w:rPr>
                      <w:rFonts w:ascii="Monaco" w:hAnsi="Monaco" w:cs="Monaco"/>
                      <w:b/>
                      <w:bCs/>
                      <w:color w:val="000000"/>
                      <w:sz w:val="32"/>
                      <w:szCs w:val="32"/>
                      <w:lang w:val="en-US"/>
                    </w:rPr>
                  </w:rPrChange>
                </w:rPr>
                <w:t>(</w:t>
              </w:r>
              <w:r w:rsidRPr="0079203F">
                <w:rPr>
                  <w:lang w:val="es-ES"/>
                  <w:rPrChange w:id="6167" w:author="Rodrigo García" w:date="2017-09-29T10:07:00Z">
                    <w:rPr>
                      <w:rFonts w:ascii="Monaco" w:hAnsi="Monaco" w:cs="Monaco"/>
                      <w:color w:val="000000"/>
                      <w:sz w:val="32"/>
                      <w:szCs w:val="32"/>
                      <w:lang w:val="en-US"/>
                    </w:rPr>
                  </w:rPrChange>
                </w:rPr>
                <w:t>datos</w:t>
              </w:r>
              <w:r w:rsidRPr="0079203F">
                <w:rPr>
                  <w:b/>
                  <w:bCs/>
                  <w:lang w:val="es-ES"/>
                  <w:rPrChange w:id="6168" w:author="Rodrigo García" w:date="2017-09-29T10:07:00Z">
                    <w:rPr>
                      <w:rFonts w:ascii="Monaco" w:hAnsi="Monaco" w:cs="Monaco"/>
                      <w:b/>
                      <w:bCs/>
                      <w:color w:val="000000"/>
                      <w:sz w:val="32"/>
                      <w:szCs w:val="32"/>
                      <w:lang w:val="en-US"/>
                    </w:rPr>
                  </w:rPrChange>
                </w:rPr>
                <w:t>.</w:t>
              </w:r>
              <w:r w:rsidRPr="0079203F">
                <w:rPr>
                  <w:lang w:val="es-ES"/>
                  <w:rPrChange w:id="6169" w:author="Rodrigo García" w:date="2017-09-29T10:07:00Z">
                    <w:rPr>
                      <w:rFonts w:ascii="Monaco" w:hAnsi="Monaco" w:cs="Monaco"/>
                      <w:color w:val="000000"/>
                      <w:sz w:val="32"/>
                      <w:szCs w:val="32"/>
                      <w:lang w:val="en-US"/>
                    </w:rPr>
                  </w:rPrChange>
                </w:rPr>
                <w:t>operacion</w:t>
              </w:r>
              <w:r w:rsidRPr="0079203F">
                <w:rPr>
                  <w:b/>
                  <w:bCs/>
                  <w:color w:val="CE5C00"/>
                  <w:lang w:val="es-ES"/>
                  <w:rPrChange w:id="6170" w:author="Rodrigo García" w:date="2017-09-29T10:07:00Z">
                    <w:rPr>
                      <w:rFonts w:ascii="Monaco" w:hAnsi="Monaco" w:cs="Monaco"/>
                      <w:b/>
                      <w:bCs/>
                      <w:color w:val="CE5C00"/>
                      <w:sz w:val="32"/>
                      <w:szCs w:val="32"/>
                      <w:lang w:val="en-US"/>
                    </w:rPr>
                  </w:rPrChange>
                </w:rPr>
                <w:t>==</w:t>
              </w:r>
              <w:r w:rsidRPr="0079203F">
                <w:rPr>
                  <w:color w:val="4E9A06"/>
                  <w:lang w:val="es-ES"/>
                  <w:rPrChange w:id="6171" w:author="Rodrigo García" w:date="2017-09-29T10:07:00Z">
                    <w:rPr>
                      <w:rFonts w:ascii="Monaco" w:hAnsi="Monaco" w:cs="Monaco"/>
                      <w:color w:val="4E9A06"/>
                      <w:sz w:val="32"/>
                      <w:szCs w:val="32"/>
                      <w:lang w:val="en-US"/>
                    </w:rPr>
                  </w:rPrChange>
                </w:rPr>
                <w:t>"Borrar datos de paciente"</w:t>
              </w:r>
              <w:r w:rsidRPr="0079203F">
                <w:rPr>
                  <w:b/>
                  <w:bCs/>
                  <w:lang w:val="es-ES"/>
                  <w:rPrChange w:id="6172" w:author="Rodrigo García" w:date="2017-09-29T10:07:00Z">
                    <w:rPr>
                      <w:rFonts w:ascii="Monaco" w:hAnsi="Monaco" w:cs="Monaco"/>
                      <w:b/>
                      <w:bCs/>
                      <w:color w:val="000000"/>
                      <w:sz w:val="32"/>
                      <w:szCs w:val="32"/>
                      <w:lang w:val="en-US"/>
                    </w:rPr>
                  </w:rPrChange>
                </w:rPr>
                <w:t>){</w:t>
              </w:r>
            </w:ins>
          </w:p>
          <w:p w14:paraId="4E2677C9" w14:textId="77777777" w:rsidR="00301ECB" w:rsidRPr="0079203F" w:rsidRDefault="00301ECB">
            <w:pPr>
              <w:rPr>
                <w:ins w:id="6173" w:author="Borja Gonzalez" w:date="2017-09-28T19:25:00Z"/>
                <w:lang w:val="es-ES"/>
                <w:rPrChange w:id="6174" w:author="Rodrigo García" w:date="2017-09-29T10:07:00Z">
                  <w:rPr>
                    <w:ins w:id="6175" w:author="Borja Gonzalez" w:date="2017-09-28T19:25:00Z"/>
                    <w:rFonts w:ascii="Monaco" w:eastAsiaTheme="majorEastAsia" w:hAnsi="Monaco" w:cs="Monaco"/>
                    <w:color w:val="243F60" w:themeColor="accent1" w:themeShade="7F"/>
                    <w:sz w:val="32"/>
                    <w:szCs w:val="32"/>
                    <w:lang w:val="en-US"/>
                  </w:rPr>
                </w:rPrChange>
              </w:rPr>
              <w:pPrChange w:id="6176" w:author="GONZALEZ DIAZ, BORJA" w:date="2017-09-29T19:26:00Z">
                <w:pPr>
                  <w:keepNext/>
                  <w:keepLines/>
                  <w:widowControl w:val="0"/>
                  <w:autoSpaceDE w:val="0"/>
                  <w:autoSpaceDN w:val="0"/>
                  <w:adjustRightInd w:val="0"/>
                  <w:spacing w:before="200"/>
                  <w:outlineLvl w:val="4"/>
                </w:pPr>
              </w:pPrChange>
            </w:pPr>
            <w:ins w:id="6177" w:author="Borja Gonzalez" w:date="2017-09-28T19:25:00Z">
              <w:r w:rsidRPr="0079203F">
                <w:rPr>
                  <w:lang w:val="es-ES"/>
                  <w:rPrChange w:id="6178" w:author="Rodrigo García" w:date="2017-09-29T10:07:00Z">
                    <w:rPr>
                      <w:rFonts w:ascii="Monaco" w:hAnsi="Monaco" w:cs="Monaco"/>
                      <w:sz w:val="32"/>
                      <w:szCs w:val="32"/>
                      <w:lang w:val="en-US"/>
                    </w:rPr>
                  </w:rPrChange>
                </w:rPr>
                <w:t xml:space="preserve">  console</w:t>
              </w:r>
              <w:r w:rsidRPr="0079203F">
                <w:rPr>
                  <w:b/>
                  <w:bCs/>
                  <w:lang w:val="es-ES"/>
                  <w:rPrChange w:id="6179" w:author="Rodrigo García" w:date="2017-09-29T10:07:00Z">
                    <w:rPr>
                      <w:rFonts w:ascii="Monaco" w:hAnsi="Monaco" w:cs="Monaco"/>
                      <w:b/>
                      <w:bCs/>
                      <w:color w:val="000000"/>
                      <w:sz w:val="32"/>
                      <w:szCs w:val="32"/>
                      <w:lang w:val="en-US"/>
                    </w:rPr>
                  </w:rPrChange>
                </w:rPr>
                <w:t>.</w:t>
              </w:r>
              <w:r w:rsidRPr="0079203F">
                <w:rPr>
                  <w:lang w:val="es-ES"/>
                  <w:rPrChange w:id="6180" w:author="Rodrigo García" w:date="2017-09-29T10:07:00Z">
                    <w:rPr>
                      <w:rFonts w:ascii="Monaco" w:hAnsi="Monaco" w:cs="Monaco"/>
                      <w:color w:val="000000"/>
                      <w:sz w:val="32"/>
                      <w:szCs w:val="32"/>
                      <w:lang w:val="en-US"/>
                    </w:rPr>
                  </w:rPrChange>
                </w:rPr>
                <w:t>log</w:t>
              </w:r>
              <w:r w:rsidRPr="0079203F">
                <w:rPr>
                  <w:b/>
                  <w:bCs/>
                  <w:lang w:val="es-ES"/>
                  <w:rPrChange w:id="6181" w:author="Rodrigo García" w:date="2017-09-29T10:07:00Z">
                    <w:rPr>
                      <w:rFonts w:ascii="Monaco" w:hAnsi="Monaco" w:cs="Monaco"/>
                      <w:b/>
                      <w:bCs/>
                      <w:color w:val="000000"/>
                      <w:sz w:val="32"/>
                      <w:szCs w:val="32"/>
                      <w:lang w:val="en-US"/>
                    </w:rPr>
                  </w:rPrChange>
                </w:rPr>
                <w:t>(</w:t>
              </w:r>
              <w:r w:rsidRPr="0079203F">
                <w:rPr>
                  <w:color w:val="4E9A06"/>
                  <w:lang w:val="es-ES"/>
                  <w:rPrChange w:id="6182" w:author="Rodrigo García" w:date="2017-09-29T10:07:00Z">
                    <w:rPr>
                      <w:rFonts w:ascii="Monaco" w:hAnsi="Monaco" w:cs="Monaco"/>
                      <w:color w:val="4E9A06"/>
                      <w:sz w:val="32"/>
                      <w:szCs w:val="32"/>
                      <w:lang w:val="en-US"/>
                    </w:rPr>
                  </w:rPrChange>
                </w:rPr>
                <w:t>"Datos de paciente a borrar: "</w:t>
              </w:r>
              <w:r w:rsidRPr="0079203F">
                <w:rPr>
                  <w:b/>
                  <w:bCs/>
                  <w:color w:val="CE5C00"/>
                  <w:lang w:val="es-ES"/>
                  <w:rPrChange w:id="6183" w:author="Rodrigo García" w:date="2017-09-29T10:07:00Z">
                    <w:rPr>
                      <w:rFonts w:ascii="Monaco" w:hAnsi="Monaco" w:cs="Monaco"/>
                      <w:b/>
                      <w:bCs/>
                      <w:color w:val="CE5C00"/>
                      <w:sz w:val="32"/>
                      <w:szCs w:val="32"/>
                      <w:lang w:val="en-US"/>
                    </w:rPr>
                  </w:rPrChange>
                </w:rPr>
                <w:t>+</w:t>
              </w:r>
              <w:r w:rsidRPr="0079203F">
                <w:rPr>
                  <w:lang w:val="es-ES"/>
                  <w:rPrChange w:id="6184" w:author="Rodrigo García" w:date="2017-09-29T10:07:00Z">
                    <w:rPr>
                      <w:rFonts w:ascii="Monaco" w:hAnsi="Monaco" w:cs="Monaco"/>
                      <w:color w:val="000000"/>
                      <w:sz w:val="32"/>
                      <w:szCs w:val="32"/>
                      <w:lang w:val="en-US"/>
                    </w:rPr>
                  </w:rPrChange>
                </w:rPr>
                <w:t>datos</w:t>
              </w:r>
              <w:r w:rsidRPr="0079203F">
                <w:rPr>
                  <w:b/>
                  <w:bCs/>
                  <w:lang w:val="es-ES"/>
                  <w:rPrChange w:id="6185" w:author="Rodrigo García" w:date="2017-09-29T10:07:00Z">
                    <w:rPr>
                      <w:rFonts w:ascii="Monaco" w:hAnsi="Monaco" w:cs="Monaco"/>
                      <w:b/>
                      <w:bCs/>
                      <w:color w:val="000000"/>
                      <w:sz w:val="32"/>
                      <w:szCs w:val="32"/>
                      <w:lang w:val="en-US"/>
                    </w:rPr>
                  </w:rPrChange>
                </w:rPr>
                <w:t>.</w:t>
              </w:r>
              <w:r w:rsidRPr="0079203F">
                <w:rPr>
                  <w:lang w:val="es-ES"/>
                  <w:rPrChange w:id="6186" w:author="Rodrigo García" w:date="2017-09-29T10:07:00Z">
                    <w:rPr>
                      <w:rFonts w:ascii="Monaco" w:hAnsi="Monaco" w:cs="Monaco"/>
                      <w:color w:val="000000"/>
                      <w:sz w:val="32"/>
                      <w:szCs w:val="32"/>
                      <w:lang w:val="en-US"/>
                    </w:rPr>
                  </w:rPrChange>
                </w:rPr>
                <w:t>n</w:t>
              </w:r>
              <w:r w:rsidRPr="0079203F">
                <w:rPr>
                  <w:b/>
                  <w:bCs/>
                  <w:lang w:val="es-ES"/>
                  <w:rPrChange w:id="6187" w:author="Rodrigo García" w:date="2017-09-29T10:07:00Z">
                    <w:rPr>
                      <w:rFonts w:ascii="Monaco" w:hAnsi="Monaco" w:cs="Monaco"/>
                      <w:b/>
                      <w:bCs/>
                      <w:color w:val="000000"/>
                      <w:sz w:val="32"/>
                      <w:szCs w:val="32"/>
                      <w:lang w:val="en-US"/>
                    </w:rPr>
                  </w:rPrChange>
                </w:rPr>
                <w:t>);</w:t>
              </w:r>
            </w:ins>
          </w:p>
          <w:p w14:paraId="34CE2E17" w14:textId="77777777" w:rsidR="00301ECB" w:rsidRPr="00301ECB" w:rsidRDefault="00301ECB">
            <w:pPr>
              <w:rPr>
                <w:ins w:id="6188" w:author="Borja Gonzalez" w:date="2017-09-28T19:25:00Z"/>
                <w:lang w:val="en-US"/>
                <w:rPrChange w:id="6189" w:author="Borja Gonzalez" w:date="2017-09-28T19:25:00Z">
                  <w:rPr>
                    <w:ins w:id="6190" w:author="Borja Gonzalez" w:date="2017-09-28T19:25:00Z"/>
                    <w:rFonts w:ascii="Monaco" w:eastAsiaTheme="majorEastAsia" w:hAnsi="Monaco" w:cs="Monaco"/>
                    <w:color w:val="243F60" w:themeColor="accent1" w:themeShade="7F"/>
                    <w:sz w:val="32"/>
                    <w:szCs w:val="32"/>
                    <w:lang w:val="en-US"/>
                  </w:rPr>
                </w:rPrChange>
              </w:rPr>
              <w:pPrChange w:id="6191" w:author="GONZALEZ DIAZ, BORJA" w:date="2017-09-29T19:26:00Z">
                <w:pPr>
                  <w:keepNext/>
                  <w:keepLines/>
                  <w:widowControl w:val="0"/>
                  <w:autoSpaceDE w:val="0"/>
                  <w:autoSpaceDN w:val="0"/>
                  <w:adjustRightInd w:val="0"/>
                  <w:spacing w:before="200"/>
                  <w:outlineLvl w:val="4"/>
                </w:pPr>
              </w:pPrChange>
            </w:pPr>
            <w:ins w:id="6192" w:author="Borja Gonzalez" w:date="2017-09-28T19:25:00Z">
              <w:r w:rsidRPr="0079203F">
                <w:rPr>
                  <w:lang w:val="es-ES"/>
                  <w:rPrChange w:id="6193" w:author="Rodrigo García" w:date="2017-09-29T10:07:00Z">
                    <w:rPr>
                      <w:rFonts w:ascii="Monaco" w:hAnsi="Monaco" w:cs="Monaco"/>
                      <w:sz w:val="32"/>
                      <w:szCs w:val="32"/>
                      <w:lang w:val="en-US"/>
                    </w:rPr>
                  </w:rPrChange>
                </w:rPr>
                <w:t xml:space="preserve">    </w:t>
              </w:r>
              <w:r w:rsidRPr="00301ECB">
                <w:rPr>
                  <w:b/>
                  <w:bCs/>
                  <w:color w:val="204A87"/>
                  <w:lang w:val="en-US"/>
                  <w:rPrChange w:id="6194" w:author="Borja Gonzalez" w:date="2017-09-28T19:25:00Z">
                    <w:rPr>
                      <w:rFonts w:ascii="Monaco" w:hAnsi="Monaco" w:cs="Monaco"/>
                      <w:b/>
                      <w:bCs/>
                      <w:color w:val="204A87"/>
                      <w:sz w:val="32"/>
                      <w:szCs w:val="32"/>
                      <w:lang w:val="en-US"/>
                    </w:rPr>
                  </w:rPrChange>
                </w:rPr>
                <w:t>var</w:t>
              </w:r>
              <w:r w:rsidRPr="00301ECB">
                <w:rPr>
                  <w:lang w:val="en-US"/>
                  <w:rPrChange w:id="6195" w:author="Borja Gonzalez" w:date="2017-09-28T19:25:00Z">
                    <w:rPr>
                      <w:rFonts w:ascii="Monaco" w:hAnsi="Monaco" w:cs="Monaco"/>
                      <w:sz w:val="32"/>
                      <w:szCs w:val="32"/>
                      <w:lang w:val="en-US"/>
                    </w:rPr>
                  </w:rPrChange>
                </w:rPr>
                <w:t xml:space="preserve"> filebuffer </w:t>
              </w:r>
              <w:r w:rsidRPr="00301ECB">
                <w:rPr>
                  <w:b/>
                  <w:bCs/>
                  <w:color w:val="CE5C00"/>
                  <w:lang w:val="en-US"/>
                  <w:rPrChange w:id="6196" w:author="Borja Gonzalez" w:date="2017-09-28T19:25:00Z">
                    <w:rPr>
                      <w:rFonts w:ascii="Monaco" w:hAnsi="Monaco" w:cs="Monaco"/>
                      <w:b/>
                      <w:bCs/>
                      <w:color w:val="CE5C00"/>
                      <w:sz w:val="32"/>
                      <w:szCs w:val="32"/>
                      <w:lang w:val="en-US"/>
                    </w:rPr>
                  </w:rPrChange>
                </w:rPr>
                <w:t>=</w:t>
              </w:r>
              <w:r w:rsidRPr="00301ECB">
                <w:rPr>
                  <w:lang w:val="en-US"/>
                  <w:rPrChange w:id="6197" w:author="Borja Gonzalez" w:date="2017-09-28T19:25:00Z">
                    <w:rPr>
                      <w:rFonts w:ascii="Monaco" w:hAnsi="Monaco" w:cs="Monaco"/>
                      <w:sz w:val="32"/>
                      <w:szCs w:val="32"/>
                      <w:lang w:val="en-US"/>
                    </w:rPr>
                  </w:rPrChange>
                </w:rPr>
                <w:t xml:space="preserve"> fs</w:t>
              </w:r>
              <w:r w:rsidRPr="00301ECB">
                <w:rPr>
                  <w:b/>
                  <w:bCs/>
                  <w:lang w:val="en-US"/>
                  <w:rPrChange w:id="6198" w:author="Borja Gonzalez" w:date="2017-09-28T19:25:00Z">
                    <w:rPr>
                      <w:rFonts w:ascii="Monaco" w:hAnsi="Monaco" w:cs="Monaco"/>
                      <w:b/>
                      <w:bCs/>
                      <w:color w:val="000000"/>
                      <w:sz w:val="32"/>
                      <w:szCs w:val="32"/>
                      <w:lang w:val="en-US"/>
                    </w:rPr>
                  </w:rPrChange>
                </w:rPr>
                <w:t>.</w:t>
              </w:r>
              <w:r w:rsidRPr="00301ECB">
                <w:rPr>
                  <w:lang w:val="en-US"/>
                  <w:rPrChange w:id="6199" w:author="Borja Gonzalez" w:date="2017-09-28T19:25:00Z">
                    <w:rPr>
                      <w:rFonts w:ascii="Monaco" w:hAnsi="Monaco" w:cs="Monaco"/>
                      <w:color w:val="000000"/>
                      <w:sz w:val="32"/>
                      <w:szCs w:val="32"/>
                      <w:lang w:val="en-US"/>
                    </w:rPr>
                  </w:rPrChange>
                </w:rPr>
                <w:t>readFileSync</w:t>
              </w:r>
              <w:r w:rsidRPr="00301ECB">
                <w:rPr>
                  <w:b/>
                  <w:bCs/>
                  <w:lang w:val="en-US"/>
                  <w:rPrChange w:id="6200" w:author="Borja Gonzalez" w:date="2017-09-28T19:25:00Z">
                    <w:rPr>
                      <w:rFonts w:ascii="Monaco" w:hAnsi="Monaco" w:cs="Monaco"/>
                      <w:b/>
                      <w:bCs/>
                      <w:color w:val="000000"/>
                      <w:sz w:val="32"/>
                      <w:szCs w:val="32"/>
                      <w:lang w:val="en-US"/>
                    </w:rPr>
                  </w:rPrChange>
                </w:rPr>
                <w:t>(</w:t>
              </w:r>
              <w:r w:rsidRPr="00301ECB">
                <w:rPr>
                  <w:color w:val="4E9A06"/>
                  <w:lang w:val="en-US"/>
                  <w:rPrChange w:id="6201" w:author="Borja Gonzalez" w:date="2017-09-28T19:25:00Z">
                    <w:rPr>
                      <w:rFonts w:ascii="Monaco" w:hAnsi="Monaco" w:cs="Monaco"/>
                      <w:color w:val="4E9A06"/>
                      <w:sz w:val="32"/>
                      <w:szCs w:val="32"/>
                      <w:lang w:val="en-US"/>
                    </w:rPr>
                  </w:rPrChange>
                </w:rPr>
                <w:t>'./Pacientes_DB.db'</w:t>
              </w:r>
              <w:r w:rsidRPr="00301ECB">
                <w:rPr>
                  <w:b/>
                  <w:bCs/>
                  <w:lang w:val="en-US"/>
                  <w:rPrChange w:id="6202"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pPr>
              <w:rPr>
                <w:ins w:id="6203" w:author="Borja Gonzalez" w:date="2017-09-28T19:25:00Z"/>
                <w:lang w:val="en-US"/>
                <w:rPrChange w:id="6204" w:author="Borja Gonzalez" w:date="2017-09-28T19:25:00Z">
                  <w:rPr>
                    <w:ins w:id="6205" w:author="Borja Gonzalez" w:date="2017-09-28T19:25:00Z"/>
                    <w:rFonts w:ascii="Monaco" w:hAnsi="Monaco" w:cs="Monaco"/>
                    <w:sz w:val="32"/>
                    <w:szCs w:val="32"/>
                    <w:lang w:val="en-US"/>
                  </w:rPr>
                </w:rPrChange>
              </w:rPr>
              <w:pPrChange w:id="6206" w:author="GONZALEZ DIAZ, BORJA" w:date="2017-09-29T19:26:00Z">
                <w:pPr>
                  <w:widowControl w:val="0"/>
                  <w:autoSpaceDE w:val="0"/>
                  <w:autoSpaceDN w:val="0"/>
                  <w:adjustRightInd w:val="0"/>
                </w:pPr>
              </w:pPrChange>
            </w:pPr>
          </w:p>
          <w:p w14:paraId="59FAD707" w14:textId="77777777" w:rsidR="00301ECB" w:rsidRPr="00301ECB" w:rsidRDefault="00301ECB">
            <w:pPr>
              <w:rPr>
                <w:ins w:id="6207" w:author="Borja Gonzalez" w:date="2017-09-28T19:25:00Z"/>
                <w:lang w:val="en-US"/>
                <w:rPrChange w:id="6208" w:author="Borja Gonzalez" w:date="2017-09-28T19:25:00Z">
                  <w:rPr>
                    <w:ins w:id="6209" w:author="Borja Gonzalez" w:date="2017-09-28T19:25:00Z"/>
                    <w:rFonts w:ascii="Monaco" w:eastAsiaTheme="majorEastAsia" w:hAnsi="Monaco" w:cs="Monaco"/>
                    <w:color w:val="243F60" w:themeColor="accent1" w:themeShade="7F"/>
                    <w:sz w:val="32"/>
                    <w:szCs w:val="32"/>
                    <w:lang w:val="en-US"/>
                  </w:rPr>
                </w:rPrChange>
              </w:rPr>
              <w:pPrChange w:id="6210" w:author="GONZALEZ DIAZ, BORJA" w:date="2017-09-29T19:26:00Z">
                <w:pPr>
                  <w:keepNext/>
                  <w:keepLines/>
                  <w:widowControl w:val="0"/>
                  <w:autoSpaceDE w:val="0"/>
                  <w:autoSpaceDN w:val="0"/>
                  <w:adjustRightInd w:val="0"/>
                  <w:spacing w:before="200"/>
                  <w:outlineLvl w:val="4"/>
                </w:pPr>
              </w:pPrChange>
            </w:pPr>
            <w:ins w:id="6211" w:author="Borja Gonzalez" w:date="2017-09-28T19:25:00Z">
              <w:r w:rsidRPr="00301ECB">
                <w:rPr>
                  <w:lang w:val="en-US"/>
                  <w:rPrChange w:id="6212" w:author="Borja Gonzalez" w:date="2017-09-28T19:25:00Z">
                    <w:rPr>
                      <w:rFonts w:ascii="Monaco" w:hAnsi="Monaco" w:cs="Monaco"/>
                      <w:sz w:val="32"/>
                      <w:szCs w:val="32"/>
                      <w:lang w:val="en-US"/>
                    </w:rPr>
                  </w:rPrChange>
                </w:rPr>
                <w:t xml:space="preserve">    </w:t>
              </w:r>
              <w:r w:rsidRPr="00301ECB">
                <w:rPr>
                  <w:b/>
                  <w:bCs/>
                  <w:color w:val="204A87"/>
                  <w:lang w:val="en-US"/>
                  <w:rPrChange w:id="6213" w:author="Borja Gonzalez" w:date="2017-09-28T19:25:00Z">
                    <w:rPr>
                      <w:rFonts w:ascii="Monaco" w:hAnsi="Monaco" w:cs="Monaco"/>
                      <w:b/>
                      <w:bCs/>
                      <w:color w:val="204A87"/>
                      <w:sz w:val="32"/>
                      <w:szCs w:val="32"/>
                      <w:lang w:val="en-US"/>
                    </w:rPr>
                  </w:rPrChange>
                </w:rPr>
                <w:t>var</w:t>
              </w:r>
              <w:r w:rsidRPr="00301ECB">
                <w:rPr>
                  <w:lang w:val="en-US"/>
                  <w:rPrChange w:id="6214" w:author="Borja Gonzalez" w:date="2017-09-28T19:25:00Z">
                    <w:rPr>
                      <w:rFonts w:ascii="Monaco" w:hAnsi="Monaco" w:cs="Monaco"/>
                      <w:sz w:val="32"/>
                      <w:szCs w:val="32"/>
                      <w:lang w:val="en-US"/>
                    </w:rPr>
                  </w:rPrChange>
                </w:rPr>
                <w:t xml:space="preserve"> db </w:t>
              </w:r>
              <w:r w:rsidRPr="00301ECB">
                <w:rPr>
                  <w:b/>
                  <w:bCs/>
                  <w:color w:val="CE5C00"/>
                  <w:lang w:val="en-US"/>
                  <w:rPrChange w:id="6215" w:author="Borja Gonzalez" w:date="2017-09-28T19:25:00Z">
                    <w:rPr>
                      <w:rFonts w:ascii="Monaco" w:hAnsi="Monaco" w:cs="Monaco"/>
                      <w:b/>
                      <w:bCs/>
                      <w:color w:val="CE5C00"/>
                      <w:sz w:val="32"/>
                      <w:szCs w:val="32"/>
                      <w:lang w:val="en-US"/>
                    </w:rPr>
                  </w:rPrChange>
                </w:rPr>
                <w:t>=</w:t>
              </w:r>
              <w:r w:rsidRPr="00301ECB">
                <w:rPr>
                  <w:lang w:val="en-US"/>
                  <w:rPrChange w:id="6216" w:author="Borja Gonzalez" w:date="2017-09-28T19:25:00Z">
                    <w:rPr>
                      <w:rFonts w:ascii="Monaco" w:hAnsi="Monaco" w:cs="Monaco"/>
                      <w:sz w:val="32"/>
                      <w:szCs w:val="32"/>
                      <w:lang w:val="en-US"/>
                    </w:rPr>
                  </w:rPrChange>
                </w:rPr>
                <w:t xml:space="preserve"> </w:t>
              </w:r>
              <w:r w:rsidRPr="00301ECB">
                <w:rPr>
                  <w:b/>
                  <w:bCs/>
                  <w:color w:val="204A87"/>
                  <w:lang w:val="en-US"/>
                  <w:rPrChange w:id="6217" w:author="Borja Gonzalez" w:date="2017-09-28T19:25:00Z">
                    <w:rPr>
                      <w:rFonts w:ascii="Monaco" w:hAnsi="Monaco" w:cs="Monaco"/>
                      <w:b/>
                      <w:bCs/>
                      <w:color w:val="204A87"/>
                      <w:sz w:val="32"/>
                      <w:szCs w:val="32"/>
                      <w:lang w:val="en-US"/>
                    </w:rPr>
                  </w:rPrChange>
                </w:rPr>
                <w:t>new</w:t>
              </w:r>
              <w:r w:rsidRPr="00301ECB">
                <w:rPr>
                  <w:lang w:val="en-US"/>
                  <w:rPrChange w:id="6218" w:author="Borja Gonzalez" w:date="2017-09-28T19:25:00Z">
                    <w:rPr>
                      <w:rFonts w:ascii="Monaco" w:hAnsi="Monaco" w:cs="Monaco"/>
                      <w:sz w:val="32"/>
                      <w:szCs w:val="32"/>
                      <w:lang w:val="en-US"/>
                    </w:rPr>
                  </w:rPrChange>
                </w:rPr>
                <w:t xml:space="preserve"> SQL</w:t>
              </w:r>
              <w:r w:rsidRPr="00301ECB">
                <w:rPr>
                  <w:b/>
                  <w:bCs/>
                  <w:lang w:val="en-US"/>
                  <w:rPrChange w:id="6219" w:author="Borja Gonzalez" w:date="2017-09-28T19:25:00Z">
                    <w:rPr>
                      <w:rFonts w:ascii="Monaco" w:hAnsi="Monaco" w:cs="Monaco"/>
                      <w:b/>
                      <w:bCs/>
                      <w:color w:val="000000"/>
                      <w:sz w:val="32"/>
                      <w:szCs w:val="32"/>
                      <w:lang w:val="en-US"/>
                    </w:rPr>
                  </w:rPrChange>
                </w:rPr>
                <w:t>.</w:t>
              </w:r>
              <w:r w:rsidRPr="00301ECB">
                <w:rPr>
                  <w:lang w:val="en-US"/>
                  <w:rPrChange w:id="6220" w:author="Borja Gonzalez" w:date="2017-09-28T19:25:00Z">
                    <w:rPr>
                      <w:rFonts w:ascii="Monaco" w:hAnsi="Monaco" w:cs="Monaco"/>
                      <w:color w:val="000000"/>
                      <w:sz w:val="32"/>
                      <w:szCs w:val="32"/>
                      <w:lang w:val="en-US"/>
                    </w:rPr>
                  </w:rPrChange>
                </w:rPr>
                <w:t>Database</w:t>
              </w:r>
              <w:r w:rsidRPr="00301ECB">
                <w:rPr>
                  <w:b/>
                  <w:bCs/>
                  <w:lang w:val="en-US"/>
                  <w:rPrChange w:id="6221" w:author="Borja Gonzalez" w:date="2017-09-28T19:25:00Z">
                    <w:rPr>
                      <w:rFonts w:ascii="Monaco" w:hAnsi="Monaco" w:cs="Monaco"/>
                      <w:b/>
                      <w:bCs/>
                      <w:color w:val="000000"/>
                      <w:sz w:val="32"/>
                      <w:szCs w:val="32"/>
                      <w:lang w:val="en-US"/>
                    </w:rPr>
                  </w:rPrChange>
                </w:rPr>
                <w:t>(</w:t>
              </w:r>
              <w:r w:rsidRPr="00301ECB">
                <w:rPr>
                  <w:lang w:val="en-US"/>
                  <w:rPrChange w:id="6222" w:author="Borja Gonzalez" w:date="2017-09-28T19:25:00Z">
                    <w:rPr>
                      <w:rFonts w:ascii="Monaco" w:hAnsi="Monaco" w:cs="Monaco"/>
                      <w:color w:val="000000"/>
                      <w:sz w:val="32"/>
                      <w:szCs w:val="32"/>
                      <w:lang w:val="en-US"/>
                    </w:rPr>
                  </w:rPrChange>
                </w:rPr>
                <w:t>filebuffer</w:t>
              </w:r>
              <w:r w:rsidRPr="00301ECB">
                <w:rPr>
                  <w:b/>
                  <w:bCs/>
                  <w:lang w:val="en-US"/>
                  <w:rPrChange w:id="6223" w:author="Borja Gonzalez" w:date="2017-09-28T19:25:00Z">
                    <w:rPr>
                      <w:rFonts w:ascii="Monaco" w:hAnsi="Monaco" w:cs="Monaco"/>
                      <w:b/>
                      <w:bCs/>
                      <w:color w:val="000000"/>
                      <w:sz w:val="32"/>
                      <w:szCs w:val="32"/>
                      <w:lang w:val="en-US"/>
                    </w:rPr>
                  </w:rPrChange>
                </w:rPr>
                <w:t>);</w:t>
              </w:r>
            </w:ins>
          </w:p>
          <w:p w14:paraId="0717FF4A" w14:textId="77777777" w:rsidR="00301ECB" w:rsidRPr="0079203F" w:rsidRDefault="00301ECB">
            <w:pPr>
              <w:rPr>
                <w:ins w:id="6224" w:author="Borja Gonzalez" w:date="2017-09-28T19:25:00Z"/>
                <w:lang w:val="es-ES"/>
                <w:rPrChange w:id="6225" w:author="Rodrigo García" w:date="2017-09-29T10:07:00Z">
                  <w:rPr>
                    <w:ins w:id="6226" w:author="Borja Gonzalez" w:date="2017-09-28T19:25:00Z"/>
                    <w:rFonts w:ascii="Monaco" w:eastAsiaTheme="majorEastAsia" w:hAnsi="Monaco" w:cs="Monaco"/>
                    <w:color w:val="243F60" w:themeColor="accent1" w:themeShade="7F"/>
                    <w:sz w:val="32"/>
                    <w:szCs w:val="32"/>
                    <w:lang w:val="en-US"/>
                  </w:rPr>
                </w:rPrChange>
              </w:rPr>
              <w:pPrChange w:id="6227" w:author="GONZALEZ DIAZ, BORJA" w:date="2017-09-29T19:26:00Z">
                <w:pPr>
                  <w:keepNext/>
                  <w:keepLines/>
                  <w:widowControl w:val="0"/>
                  <w:autoSpaceDE w:val="0"/>
                  <w:autoSpaceDN w:val="0"/>
                  <w:adjustRightInd w:val="0"/>
                  <w:spacing w:before="200"/>
                  <w:outlineLvl w:val="4"/>
                </w:pPr>
              </w:pPrChange>
            </w:pPr>
            <w:ins w:id="6228" w:author="Borja Gonzalez" w:date="2017-09-28T19:25:00Z">
              <w:r w:rsidRPr="00301ECB">
                <w:rPr>
                  <w:lang w:val="en-US"/>
                  <w:rPrChange w:id="6229" w:author="Borja Gonzalez" w:date="2017-09-28T19:25:00Z">
                    <w:rPr>
                      <w:rFonts w:ascii="Monaco" w:hAnsi="Monaco" w:cs="Monaco"/>
                      <w:sz w:val="32"/>
                      <w:szCs w:val="32"/>
                      <w:lang w:val="en-US"/>
                    </w:rPr>
                  </w:rPrChange>
                </w:rPr>
                <w:lastRenderedPageBreak/>
                <w:t xml:space="preserve">    </w:t>
              </w:r>
              <w:r w:rsidRPr="0079203F">
                <w:rPr>
                  <w:lang w:val="es-ES"/>
                  <w:rPrChange w:id="6230" w:author="Rodrigo García" w:date="2017-09-29T10:07:00Z">
                    <w:rPr>
                      <w:rFonts w:ascii="Monaco" w:hAnsi="Monaco" w:cs="Monaco"/>
                      <w:color w:val="000000"/>
                      <w:sz w:val="32"/>
                      <w:szCs w:val="32"/>
                      <w:lang w:val="en-US"/>
                    </w:rPr>
                  </w:rPrChange>
                </w:rPr>
                <w:t>console</w:t>
              </w:r>
              <w:r w:rsidRPr="0079203F">
                <w:rPr>
                  <w:b/>
                  <w:bCs/>
                  <w:lang w:val="es-ES"/>
                  <w:rPrChange w:id="6231" w:author="Rodrigo García" w:date="2017-09-29T10:07:00Z">
                    <w:rPr>
                      <w:rFonts w:ascii="Monaco" w:hAnsi="Monaco" w:cs="Monaco"/>
                      <w:b/>
                      <w:bCs/>
                      <w:color w:val="000000"/>
                      <w:sz w:val="32"/>
                      <w:szCs w:val="32"/>
                      <w:lang w:val="en-US"/>
                    </w:rPr>
                  </w:rPrChange>
                </w:rPr>
                <w:t>.</w:t>
              </w:r>
              <w:r w:rsidRPr="0079203F">
                <w:rPr>
                  <w:lang w:val="es-ES"/>
                  <w:rPrChange w:id="6232" w:author="Rodrigo García" w:date="2017-09-29T10:07:00Z">
                    <w:rPr>
                      <w:rFonts w:ascii="Monaco" w:hAnsi="Monaco" w:cs="Monaco"/>
                      <w:color w:val="000000"/>
                      <w:sz w:val="32"/>
                      <w:szCs w:val="32"/>
                      <w:lang w:val="en-US"/>
                    </w:rPr>
                  </w:rPrChange>
                </w:rPr>
                <w:t>log</w:t>
              </w:r>
              <w:r w:rsidRPr="0079203F">
                <w:rPr>
                  <w:b/>
                  <w:bCs/>
                  <w:lang w:val="es-ES"/>
                  <w:rPrChange w:id="6233" w:author="Rodrigo García" w:date="2017-09-29T10:07:00Z">
                    <w:rPr>
                      <w:rFonts w:ascii="Monaco" w:hAnsi="Monaco" w:cs="Monaco"/>
                      <w:b/>
                      <w:bCs/>
                      <w:color w:val="000000"/>
                      <w:sz w:val="32"/>
                      <w:szCs w:val="32"/>
                      <w:lang w:val="en-US"/>
                    </w:rPr>
                  </w:rPrChange>
                </w:rPr>
                <w:t>(</w:t>
              </w:r>
              <w:r w:rsidRPr="0079203F">
                <w:rPr>
                  <w:lang w:val="es-ES"/>
                  <w:rPrChange w:id="6234" w:author="Rodrigo García" w:date="2017-09-29T10:07:00Z">
                    <w:rPr>
                      <w:rFonts w:ascii="Monaco" w:hAnsi="Monaco" w:cs="Monaco"/>
                      <w:color w:val="000000"/>
                      <w:sz w:val="32"/>
                      <w:szCs w:val="32"/>
                      <w:lang w:val="en-US"/>
                    </w:rPr>
                  </w:rPrChange>
                </w:rPr>
                <w:t>timestamp</w:t>
              </w:r>
              <w:r w:rsidRPr="0079203F">
                <w:rPr>
                  <w:b/>
                  <w:bCs/>
                  <w:lang w:val="es-ES"/>
                  <w:rPrChange w:id="6235" w:author="Rodrigo García" w:date="2017-09-29T10:07:00Z">
                    <w:rPr>
                      <w:rFonts w:ascii="Monaco" w:hAnsi="Monaco" w:cs="Monaco"/>
                      <w:b/>
                      <w:bCs/>
                      <w:color w:val="000000"/>
                      <w:sz w:val="32"/>
                      <w:szCs w:val="32"/>
                      <w:lang w:val="en-US"/>
                    </w:rPr>
                  </w:rPrChange>
                </w:rPr>
                <w:t>(</w:t>
              </w:r>
              <w:r w:rsidRPr="0079203F">
                <w:rPr>
                  <w:color w:val="4E9A06"/>
                  <w:lang w:val="es-ES"/>
                  <w:rPrChange w:id="6236" w:author="Rodrigo García" w:date="2017-09-29T10:07:00Z">
                    <w:rPr>
                      <w:rFonts w:ascii="Monaco" w:hAnsi="Monaco" w:cs="Monaco"/>
                      <w:color w:val="4E9A06"/>
                      <w:sz w:val="32"/>
                      <w:szCs w:val="32"/>
                      <w:lang w:val="en-US"/>
                    </w:rPr>
                  </w:rPrChange>
                </w:rPr>
                <w:t>'hh:mm:ss:iii'</w:t>
              </w:r>
              <w:r w:rsidRPr="0079203F">
                <w:rPr>
                  <w:b/>
                  <w:bCs/>
                  <w:lang w:val="es-ES"/>
                  <w:rPrChange w:id="6237" w:author="Rodrigo García" w:date="2017-09-29T10:07:00Z">
                    <w:rPr>
                      <w:rFonts w:ascii="Monaco" w:hAnsi="Monaco" w:cs="Monaco"/>
                      <w:b/>
                      <w:bCs/>
                      <w:color w:val="000000"/>
                      <w:sz w:val="32"/>
                      <w:szCs w:val="32"/>
                      <w:lang w:val="en-US"/>
                    </w:rPr>
                  </w:rPrChange>
                </w:rPr>
                <w:t>)</w:t>
              </w:r>
              <w:r w:rsidRPr="0079203F">
                <w:rPr>
                  <w:b/>
                  <w:bCs/>
                  <w:color w:val="CE5C00"/>
                  <w:lang w:val="es-ES"/>
                  <w:rPrChange w:id="6238" w:author="Rodrigo García" w:date="2017-09-29T10:07:00Z">
                    <w:rPr>
                      <w:rFonts w:ascii="Monaco" w:hAnsi="Monaco" w:cs="Monaco"/>
                      <w:b/>
                      <w:bCs/>
                      <w:color w:val="CE5C00"/>
                      <w:sz w:val="32"/>
                      <w:szCs w:val="32"/>
                      <w:lang w:val="en-US"/>
                    </w:rPr>
                  </w:rPrChange>
                </w:rPr>
                <w:t>+</w:t>
              </w:r>
              <w:r w:rsidRPr="0079203F">
                <w:rPr>
                  <w:color w:val="4E9A06"/>
                  <w:lang w:val="es-ES"/>
                  <w:rPrChange w:id="6239" w:author="Rodrigo García" w:date="2017-09-29T10:07:00Z">
                    <w:rPr>
                      <w:rFonts w:ascii="Monaco" w:hAnsi="Monaco" w:cs="Monaco"/>
                      <w:color w:val="4E9A06"/>
                      <w:sz w:val="32"/>
                      <w:szCs w:val="32"/>
                      <w:lang w:val="en-US"/>
                    </w:rPr>
                  </w:rPrChange>
                </w:rPr>
                <w:t>" Base de datos abierta"</w:t>
              </w:r>
              <w:r w:rsidRPr="0079203F">
                <w:rPr>
                  <w:b/>
                  <w:bCs/>
                  <w:lang w:val="es-ES"/>
                  <w:rPrChange w:id="6240" w:author="Rodrigo García" w:date="2017-09-29T10:07:00Z">
                    <w:rPr>
                      <w:rFonts w:ascii="Monaco" w:hAnsi="Monaco" w:cs="Monaco"/>
                      <w:b/>
                      <w:bCs/>
                      <w:color w:val="000000"/>
                      <w:sz w:val="32"/>
                      <w:szCs w:val="32"/>
                      <w:lang w:val="en-US"/>
                    </w:rPr>
                  </w:rPrChange>
                </w:rPr>
                <w:t>);</w:t>
              </w:r>
            </w:ins>
          </w:p>
          <w:p w14:paraId="3EA961E5" w14:textId="77777777" w:rsidR="00301ECB" w:rsidRPr="00301ECB" w:rsidRDefault="00301ECB">
            <w:pPr>
              <w:rPr>
                <w:ins w:id="6241" w:author="Borja Gonzalez" w:date="2017-09-28T19:25:00Z"/>
                <w:lang w:val="en-US"/>
                <w:rPrChange w:id="6242" w:author="Borja Gonzalez" w:date="2017-09-28T19:25:00Z">
                  <w:rPr>
                    <w:ins w:id="6243" w:author="Borja Gonzalez" w:date="2017-09-28T19:25:00Z"/>
                    <w:rFonts w:ascii="Monaco" w:eastAsiaTheme="majorEastAsia" w:hAnsi="Monaco" w:cs="Monaco"/>
                    <w:color w:val="243F60" w:themeColor="accent1" w:themeShade="7F"/>
                    <w:sz w:val="32"/>
                    <w:szCs w:val="32"/>
                    <w:lang w:val="en-US"/>
                  </w:rPr>
                </w:rPrChange>
              </w:rPr>
              <w:pPrChange w:id="6244" w:author="GONZALEZ DIAZ, BORJA" w:date="2017-09-29T19:26:00Z">
                <w:pPr>
                  <w:keepNext/>
                  <w:keepLines/>
                  <w:widowControl w:val="0"/>
                  <w:autoSpaceDE w:val="0"/>
                  <w:autoSpaceDN w:val="0"/>
                  <w:adjustRightInd w:val="0"/>
                  <w:spacing w:before="200"/>
                  <w:outlineLvl w:val="4"/>
                </w:pPr>
              </w:pPrChange>
            </w:pPr>
            <w:ins w:id="6245" w:author="Borja Gonzalez" w:date="2017-09-28T19:25:00Z">
              <w:r w:rsidRPr="0079203F">
                <w:rPr>
                  <w:lang w:val="es-ES"/>
                  <w:rPrChange w:id="6246" w:author="Rodrigo García" w:date="2017-09-29T10:07:00Z">
                    <w:rPr>
                      <w:rFonts w:ascii="Monaco" w:hAnsi="Monaco" w:cs="Monaco"/>
                      <w:sz w:val="32"/>
                      <w:szCs w:val="32"/>
                      <w:lang w:val="en-US"/>
                    </w:rPr>
                  </w:rPrChange>
                </w:rPr>
                <w:t xml:space="preserve">    </w:t>
              </w:r>
              <w:r w:rsidRPr="00301ECB">
                <w:rPr>
                  <w:lang w:val="en-US"/>
                  <w:rPrChange w:id="6247" w:author="Borja Gonzalez" w:date="2017-09-28T19:25:00Z">
                    <w:rPr>
                      <w:rFonts w:ascii="Monaco" w:hAnsi="Monaco" w:cs="Monaco"/>
                      <w:color w:val="000000"/>
                      <w:sz w:val="32"/>
                      <w:szCs w:val="32"/>
                      <w:lang w:val="en-US"/>
                    </w:rPr>
                  </w:rPrChange>
                </w:rPr>
                <w:t>db</w:t>
              </w:r>
              <w:r w:rsidRPr="00301ECB">
                <w:rPr>
                  <w:b/>
                  <w:bCs/>
                  <w:lang w:val="en-US"/>
                  <w:rPrChange w:id="6248" w:author="Borja Gonzalez" w:date="2017-09-28T19:25:00Z">
                    <w:rPr>
                      <w:rFonts w:ascii="Monaco" w:hAnsi="Monaco" w:cs="Monaco"/>
                      <w:b/>
                      <w:bCs/>
                      <w:color w:val="000000"/>
                      <w:sz w:val="32"/>
                      <w:szCs w:val="32"/>
                      <w:lang w:val="en-US"/>
                    </w:rPr>
                  </w:rPrChange>
                </w:rPr>
                <w:t>.</w:t>
              </w:r>
              <w:r w:rsidRPr="00301ECB">
                <w:rPr>
                  <w:lang w:val="en-US"/>
                  <w:rPrChange w:id="6249" w:author="Borja Gonzalez" w:date="2017-09-28T19:25:00Z">
                    <w:rPr>
                      <w:rFonts w:ascii="Monaco" w:hAnsi="Monaco" w:cs="Monaco"/>
                      <w:color w:val="000000"/>
                      <w:sz w:val="32"/>
                      <w:szCs w:val="32"/>
                      <w:lang w:val="en-US"/>
                    </w:rPr>
                  </w:rPrChange>
                </w:rPr>
                <w:t>run</w:t>
              </w:r>
              <w:r w:rsidRPr="00301ECB">
                <w:rPr>
                  <w:b/>
                  <w:bCs/>
                  <w:lang w:val="en-US"/>
                  <w:rPrChange w:id="6250" w:author="Borja Gonzalez" w:date="2017-09-28T19:25:00Z">
                    <w:rPr>
                      <w:rFonts w:ascii="Monaco" w:hAnsi="Monaco" w:cs="Monaco"/>
                      <w:b/>
                      <w:bCs/>
                      <w:color w:val="000000"/>
                      <w:sz w:val="32"/>
                      <w:szCs w:val="32"/>
                      <w:lang w:val="en-US"/>
                    </w:rPr>
                  </w:rPrChange>
                </w:rPr>
                <w:t>(</w:t>
              </w:r>
              <w:r w:rsidRPr="00301ECB">
                <w:rPr>
                  <w:color w:val="4E9A06"/>
                  <w:lang w:val="en-US"/>
                  <w:rPrChange w:id="6251" w:author="Borja Gonzalez" w:date="2017-09-28T19:25:00Z">
                    <w:rPr>
                      <w:rFonts w:ascii="Monaco" w:hAnsi="Monaco" w:cs="Monaco"/>
                      <w:color w:val="4E9A06"/>
                      <w:sz w:val="32"/>
                      <w:szCs w:val="32"/>
                      <w:lang w:val="en-US"/>
                    </w:rPr>
                  </w:rPrChange>
                </w:rPr>
                <w:t>"DELETE FROM datos_pacientes WHERE id_datos="</w:t>
              </w:r>
              <w:r w:rsidRPr="00301ECB">
                <w:rPr>
                  <w:b/>
                  <w:bCs/>
                  <w:color w:val="CE5C00"/>
                  <w:lang w:val="en-US"/>
                  <w:rPrChange w:id="6252" w:author="Borja Gonzalez" w:date="2017-09-28T19:25:00Z">
                    <w:rPr>
                      <w:rFonts w:ascii="Monaco" w:hAnsi="Monaco" w:cs="Monaco"/>
                      <w:b/>
                      <w:bCs/>
                      <w:color w:val="CE5C00"/>
                      <w:sz w:val="32"/>
                      <w:szCs w:val="32"/>
                      <w:lang w:val="en-US"/>
                    </w:rPr>
                  </w:rPrChange>
                </w:rPr>
                <w:t>+</w:t>
              </w:r>
              <w:r w:rsidRPr="00301ECB">
                <w:rPr>
                  <w:lang w:val="en-US"/>
                  <w:rPrChange w:id="6253" w:author="Borja Gonzalez" w:date="2017-09-28T19:25:00Z">
                    <w:rPr>
                      <w:rFonts w:ascii="Monaco" w:hAnsi="Monaco" w:cs="Monaco"/>
                      <w:color w:val="000000"/>
                      <w:sz w:val="32"/>
                      <w:szCs w:val="32"/>
                      <w:lang w:val="en-US"/>
                    </w:rPr>
                  </w:rPrChange>
                </w:rPr>
                <w:t>datos</w:t>
              </w:r>
              <w:r w:rsidRPr="00301ECB">
                <w:rPr>
                  <w:b/>
                  <w:bCs/>
                  <w:lang w:val="en-US"/>
                  <w:rPrChange w:id="6254" w:author="Borja Gonzalez" w:date="2017-09-28T19:25:00Z">
                    <w:rPr>
                      <w:rFonts w:ascii="Monaco" w:hAnsi="Monaco" w:cs="Monaco"/>
                      <w:b/>
                      <w:bCs/>
                      <w:color w:val="000000"/>
                      <w:sz w:val="32"/>
                      <w:szCs w:val="32"/>
                      <w:lang w:val="en-US"/>
                    </w:rPr>
                  </w:rPrChange>
                </w:rPr>
                <w:t>.</w:t>
              </w:r>
              <w:r w:rsidRPr="00301ECB">
                <w:rPr>
                  <w:lang w:val="en-US"/>
                  <w:rPrChange w:id="6255" w:author="Borja Gonzalez" w:date="2017-09-28T19:25:00Z">
                    <w:rPr>
                      <w:rFonts w:ascii="Monaco" w:hAnsi="Monaco" w:cs="Monaco"/>
                      <w:color w:val="000000"/>
                      <w:sz w:val="32"/>
                      <w:szCs w:val="32"/>
                      <w:lang w:val="en-US"/>
                    </w:rPr>
                  </w:rPrChange>
                </w:rPr>
                <w:t>id</w:t>
              </w:r>
              <w:r w:rsidRPr="00301ECB">
                <w:rPr>
                  <w:b/>
                  <w:bCs/>
                  <w:lang w:val="en-US"/>
                  <w:rPrChange w:id="6256"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pPr>
              <w:rPr>
                <w:ins w:id="6257" w:author="Borja Gonzalez" w:date="2017-09-28T19:25:00Z"/>
                <w:lang w:val="en-US"/>
                <w:rPrChange w:id="6258" w:author="Borja Gonzalez" w:date="2017-09-28T19:25:00Z">
                  <w:rPr>
                    <w:ins w:id="6259" w:author="Borja Gonzalez" w:date="2017-09-28T19:25:00Z"/>
                    <w:rFonts w:ascii="Monaco" w:hAnsi="Monaco" w:cs="Monaco"/>
                    <w:sz w:val="32"/>
                    <w:szCs w:val="32"/>
                    <w:lang w:val="en-US"/>
                  </w:rPr>
                </w:rPrChange>
              </w:rPr>
              <w:pPrChange w:id="6260" w:author="GONZALEZ DIAZ, BORJA" w:date="2017-09-29T19:26:00Z">
                <w:pPr>
                  <w:widowControl w:val="0"/>
                  <w:autoSpaceDE w:val="0"/>
                  <w:autoSpaceDN w:val="0"/>
                  <w:adjustRightInd w:val="0"/>
                </w:pPr>
              </w:pPrChange>
            </w:pPr>
          </w:p>
          <w:p w14:paraId="1A270CD7" w14:textId="77777777" w:rsidR="00301ECB" w:rsidRPr="00301ECB" w:rsidRDefault="00301ECB">
            <w:pPr>
              <w:rPr>
                <w:ins w:id="6261" w:author="Borja Gonzalez" w:date="2017-09-28T19:25:00Z"/>
                <w:lang w:val="en-US"/>
                <w:rPrChange w:id="6262" w:author="Borja Gonzalez" w:date="2017-09-28T19:25:00Z">
                  <w:rPr>
                    <w:ins w:id="6263" w:author="Borja Gonzalez" w:date="2017-09-28T19:25:00Z"/>
                    <w:rFonts w:ascii="Monaco" w:eastAsiaTheme="majorEastAsia" w:hAnsi="Monaco" w:cs="Monaco"/>
                    <w:color w:val="243F60" w:themeColor="accent1" w:themeShade="7F"/>
                    <w:sz w:val="32"/>
                    <w:szCs w:val="32"/>
                    <w:lang w:val="en-US"/>
                  </w:rPr>
                </w:rPrChange>
              </w:rPr>
              <w:pPrChange w:id="6264" w:author="GONZALEZ DIAZ, BORJA" w:date="2017-09-29T19:26:00Z">
                <w:pPr>
                  <w:keepNext/>
                  <w:keepLines/>
                  <w:widowControl w:val="0"/>
                  <w:autoSpaceDE w:val="0"/>
                  <w:autoSpaceDN w:val="0"/>
                  <w:adjustRightInd w:val="0"/>
                  <w:spacing w:before="200"/>
                  <w:outlineLvl w:val="4"/>
                </w:pPr>
              </w:pPrChange>
            </w:pPr>
            <w:ins w:id="6265" w:author="Borja Gonzalez" w:date="2017-09-28T19:25:00Z">
              <w:r w:rsidRPr="00301ECB">
                <w:rPr>
                  <w:lang w:val="en-US"/>
                  <w:rPrChange w:id="6266" w:author="Borja Gonzalez" w:date="2017-09-28T19:25:00Z">
                    <w:rPr>
                      <w:rFonts w:ascii="Monaco" w:hAnsi="Monaco" w:cs="Monaco"/>
                      <w:sz w:val="32"/>
                      <w:szCs w:val="32"/>
                      <w:lang w:val="en-US"/>
                    </w:rPr>
                  </w:rPrChange>
                </w:rPr>
                <w:t xml:space="preserve">    </w:t>
              </w:r>
              <w:r w:rsidRPr="00301ECB">
                <w:rPr>
                  <w:b/>
                  <w:bCs/>
                  <w:color w:val="204A87"/>
                  <w:lang w:val="en-US"/>
                  <w:rPrChange w:id="6267" w:author="Borja Gonzalez" w:date="2017-09-28T19:25:00Z">
                    <w:rPr>
                      <w:rFonts w:ascii="Monaco" w:hAnsi="Monaco" w:cs="Monaco"/>
                      <w:b/>
                      <w:bCs/>
                      <w:color w:val="204A87"/>
                      <w:sz w:val="32"/>
                      <w:szCs w:val="32"/>
                      <w:lang w:val="en-US"/>
                    </w:rPr>
                  </w:rPrChange>
                </w:rPr>
                <w:t>var</w:t>
              </w:r>
              <w:r w:rsidRPr="00301ECB">
                <w:rPr>
                  <w:lang w:val="en-US"/>
                  <w:rPrChange w:id="6268" w:author="Borja Gonzalez" w:date="2017-09-28T19:25:00Z">
                    <w:rPr>
                      <w:rFonts w:ascii="Monaco" w:hAnsi="Monaco" w:cs="Monaco"/>
                      <w:sz w:val="32"/>
                      <w:szCs w:val="32"/>
                      <w:lang w:val="en-US"/>
                    </w:rPr>
                  </w:rPrChange>
                </w:rPr>
                <w:t xml:space="preserve"> data </w:t>
              </w:r>
              <w:r w:rsidRPr="00301ECB">
                <w:rPr>
                  <w:b/>
                  <w:bCs/>
                  <w:color w:val="CE5C00"/>
                  <w:lang w:val="en-US"/>
                  <w:rPrChange w:id="6269" w:author="Borja Gonzalez" w:date="2017-09-28T19:25:00Z">
                    <w:rPr>
                      <w:rFonts w:ascii="Monaco" w:hAnsi="Monaco" w:cs="Monaco"/>
                      <w:b/>
                      <w:bCs/>
                      <w:color w:val="CE5C00"/>
                      <w:sz w:val="32"/>
                      <w:szCs w:val="32"/>
                      <w:lang w:val="en-US"/>
                    </w:rPr>
                  </w:rPrChange>
                </w:rPr>
                <w:t>=</w:t>
              </w:r>
              <w:r w:rsidRPr="00301ECB">
                <w:rPr>
                  <w:lang w:val="en-US"/>
                  <w:rPrChange w:id="6270" w:author="Borja Gonzalez" w:date="2017-09-28T19:25:00Z">
                    <w:rPr>
                      <w:rFonts w:ascii="Monaco" w:hAnsi="Monaco" w:cs="Monaco"/>
                      <w:sz w:val="32"/>
                      <w:szCs w:val="32"/>
                      <w:lang w:val="en-US"/>
                    </w:rPr>
                  </w:rPrChange>
                </w:rPr>
                <w:t xml:space="preserve"> db</w:t>
              </w:r>
              <w:r w:rsidRPr="00301ECB">
                <w:rPr>
                  <w:b/>
                  <w:bCs/>
                  <w:lang w:val="en-US"/>
                  <w:rPrChange w:id="6271" w:author="Borja Gonzalez" w:date="2017-09-28T19:25:00Z">
                    <w:rPr>
                      <w:rFonts w:ascii="Monaco" w:hAnsi="Monaco" w:cs="Monaco"/>
                      <w:b/>
                      <w:bCs/>
                      <w:color w:val="000000"/>
                      <w:sz w:val="32"/>
                      <w:szCs w:val="32"/>
                      <w:lang w:val="en-US"/>
                    </w:rPr>
                  </w:rPrChange>
                </w:rPr>
                <w:t>.</w:t>
              </w:r>
              <w:r w:rsidRPr="00301ECB">
                <w:rPr>
                  <w:b/>
                  <w:bCs/>
                  <w:color w:val="204A87"/>
                  <w:lang w:val="en-US"/>
                  <w:rPrChange w:id="6272" w:author="Borja Gonzalez" w:date="2017-09-28T19:25:00Z">
                    <w:rPr>
                      <w:rFonts w:ascii="Monaco" w:hAnsi="Monaco" w:cs="Monaco"/>
                      <w:b/>
                      <w:bCs/>
                      <w:color w:val="204A87"/>
                      <w:sz w:val="32"/>
                      <w:szCs w:val="32"/>
                      <w:lang w:val="en-US"/>
                    </w:rPr>
                  </w:rPrChange>
                </w:rPr>
                <w:t>export</w:t>
              </w:r>
              <w:r w:rsidRPr="00301ECB">
                <w:rPr>
                  <w:b/>
                  <w:bCs/>
                  <w:lang w:val="en-US"/>
                  <w:rPrChange w:id="6273"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pPr>
              <w:rPr>
                <w:ins w:id="6274" w:author="Borja Gonzalez" w:date="2017-09-28T19:25:00Z"/>
                <w:lang w:val="en-US"/>
                <w:rPrChange w:id="6275" w:author="Borja Gonzalez" w:date="2017-09-28T19:25:00Z">
                  <w:rPr>
                    <w:ins w:id="6276" w:author="Borja Gonzalez" w:date="2017-09-28T19:25:00Z"/>
                    <w:rFonts w:ascii="Monaco" w:eastAsiaTheme="majorEastAsia" w:hAnsi="Monaco" w:cs="Monaco"/>
                    <w:color w:val="243F60" w:themeColor="accent1" w:themeShade="7F"/>
                    <w:sz w:val="32"/>
                    <w:szCs w:val="32"/>
                    <w:lang w:val="en-US"/>
                  </w:rPr>
                </w:rPrChange>
              </w:rPr>
              <w:pPrChange w:id="6277" w:author="GONZALEZ DIAZ, BORJA" w:date="2017-09-29T19:26:00Z">
                <w:pPr>
                  <w:keepNext/>
                  <w:keepLines/>
                  <w:widowControl w:val="0"/>
                  <w:autoSpaceDE w:val="0"/>
                  <w:autoSpaceDN w:val="0"/>
                  <w:adjustRightInd w:val="0"/>
                  <w:spacing w:before="200"/>
                  <w:outlineLvl w:val="4"/>
                </w:pPr>
              </w:pPrChange>
            </w:pPr>
            <w:ins w:id="6278" w:author="Borja Gonzalez" w:date="2017-09-28T19:25:00Z">
              <w:r w:rsidRPr="00301ECB">
                <w:rPr>
                  <w:lang w:val="en-US"/>
                  <w:rPrChange w:id="6279" w:author="Borja Gonzalez" w:date="2017-09-28T19:25:00Z">
                    <w:rPr>
                      <w:rFonts w:ascii="Monaco" w:hAnsi="Monaco" w:cs="Monaco"/>
                      <w:sz w:val="32"/>
                      <w:szCs w:val="32"/>
                      <w:lang w:val="en-US"/>
                    </w:rPr>
                  </w:rPrChange>
                </w:rPr>
                <w:t xml:space="preserve">    </w:t>
              </w:r>
              <w:r w:rsidRPr="00301ECB">
                <w:rPr>
                  <w:b/>
                  <w:bCs/>
                  <w:color w:val="204A87"/>
                  <w:lang w:val="en-US"/>
                  <w:rPrChange w:id="6280" w:author="Borja Gonzalez" w:date="2017-09-28T19:25:00Z">
                    <w:rPr>
                      <w:rFonts w:ascii="Monaco" w:hAnsi="Monaco" w:cs="Monaco"/>
                      <w:b/>
                      <w:bCs/>
                      <w:color w:val="204A87"/>
                      <w:sz w:val="32"/>
                      <w:szCs w:val="32"/>
                      <w:lang w:val="en-US"/>
                    </w:rPr>
                  </w:rPrChange>
                </w:rPr>
                <w:t>var</w:t>
              </w:r>
              <w:r w:rsidRPr="00301ECB">
                <w:rPr>
                  <w:lang w:val="en-US"/>
                  <w:rPrChange w:id="6281" w:author="Borja Gonzalez" w:date="2017-09-28T19:25:00Z">
                    <w:rPr>
                      <w:rFonts w:ascii="Monaco" w:hAnsi="Monaco" w:cs="Monaco"/>
                      <w:sz w:val="32"/>
                      <w:szCs w:val="32"/>
                      <w:lang w:val="en-US"/>
                    </w:rPr>
                  </w:rPrChange>
                </w:rPr>
                <w:t xml:space="preserve"> buffer </w:t>
              </w:r>
              <w:r w:rsidRPr="00301ECB">
                <w:rPr>
                  <w:b/>
                  <w:bCs/>
                  <w:color w:val="CE5C00"/>
                  <w:lang w:val="en-US"/>
                  <w:rPrChange w:id="6282" w:author="Borja Gonzalez" w:date="2017-09-28T19:25:00Z">
                    <w:rPr>
                      <w:rFonts w:ascii="Monaco" w:hAnsi="Monaco" w:cs="Monaco"/>
                      <w:b/>
                      <w:bCs/>
                      <w:color w:val="CE5C00"/>
                      <w:sz w:val="32"/>
                      <w:szCs w:val="32"/>
                      <w:lang w:val="en-US"/>
                    </w:rPr>
                  </w:rPrChange>
                </w:rPr>
                <w:t>=</w:t>
              </w:r>
              <w:r w:rsidRPr="00301ECB">
                <w:rPr>
                  <w:lang w:val="en-US"/>
                  <w:rPrChange w:id="6283" w:author="Borja Gonzalez" w:date="2017-09-28T19:25:00Z">
                    <w:rPr>
                      <w:rFonts w:ascii="Monaco" w:hAnsi="Monaco" w:cs="Monaco"/>
                      <w:sz w:val="32"/>
                      <w:szCs w:val="32"/>
                      <w:lang w:val="en-US"/>
                    </w:rPr>
                  </w:rPrChange>
                </w:rPr>
                <w:t xml:space="preserve"> </w:t>
              </w:r>
              <w:r w:rsidRPr="00301ECB">
                <w:rPr>
                  <w:b/>
                  <w:bCs/>
                  <w:color w:val="204A87"/>
                  <w:lang w:val="en-US"/>
                  <w:rPrChange w:id="6284" w:author="Borja Gonzalez" w:date="2017-09-28T19:25:00Z">
                    <w:rPr>
                      <w:rFonts w:ascii="Monaco" w:hAnsi="Monaco" w:cs="Monaco"/>
                      <w:b/>
                      <w:bCs/>
                      <w:color w:val="204A87"/>
                      <w:sz w:val="32"/>
                      <w:szCs w:val="32"/>
                      <w:lang w:val="en-US"/>
                    </w:rPr>
                  </w:rPrChange>
                </w:rPr>
                <w:t>new</w:t>
              </w:r>
              <w:r w:rsidRPr="00301ECB">
                <w:rPr>
                  <w:lang w:val="en-US"/>
                  <w:rPrChange w:id="6285" w:author="Borja Gonzalez" w:date="2017-09-28T19:25:00Z">
                    <w:rPr>
                      <w:rFonts w:ascii="Monaco" w:hAnsi="Monaco" w:cs="Monaco"/>
                      <w:sz w:val="32"/>
                      <w:szCs w:val="32"/>
                      <w:lang w:val="en-US"/>
                    </w:rPr>
                  </w:rPrChange>
                </w:rPr>
                <w:t xml:space="preserve"> Buffer</w:t>
              </w:r>
              <w:r w:rsidRPr="00301ECB">
                <w:rPr>
                  <w:b/>
                  <w:bCs/>
                  <w:lang w:val="en-US"/>
                  <w:rPrChange w:id="6286" w:author="Borja Gonzalez" w:date="2017-09-28T19:25:00Z">
                    <w:rPr>
                      <w:rFonts w:ascii="Monaco" w:hAnsi="Monaco" w:cs="Monaco"/>
                      <w:b/>
                      <w:bCs/>
                      <w:color w:val="000000"/>
                      <w:sz w:val="32"/>
                      <w:szCs w:val="32"/>
                      <w:lang w:val="en-US"/>
                    </w:rPr>
                  </w:rPrChange>
                </w:rPr>
                <w:t>(</w:t>
              </w:r>
              <w:r w:rsidRPr="00301ECB">
                <w:rPr>
                  <w:lang w:val="en-US"/>
                  <w:rPrChange w:id="6287" w:author="Borja Gonzalez" w:date="2017-09-28T19:25:00Z">
                    <w:rPr>
                      <w:rFonts w:ascii="Monaco" w:hAnsi="Monaco" w:cs="Monaco"/>
                      <w:color w:val="000000"/>
                      <w:sz w:val="32"/>
                      <w:szCs w:val="32"/>
                      <w:lang w:val="en-US"/>
                    </w:rPr>
                  </w:rPrChange>
                </w:rPr>
                <w:t>data</w:t>
              </w:r>
              <w:r w:rsidRPr="00301ECB">
                <w:rPr>
                  <w:b/>
                  <w:bCs/>
                  <w:lang w:val="en-US"/>
                  <w:rPrChange w:id="6288"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pPr>
              <w:rPr>
                <w:ins w:id="6289" w:author="Borja Gonzalez" w:date="2017-09-28T19:25:00Z"/>
                <w:lang w:val="en-US"/>
                <w:rPrChange w:id="6290" w:author="Borja Gonzalez" w:date="2017-09-28T19:25:00Z">
                  <w:rPr>
                    <w:ins w:id="6291" w:author="Borja Gonzalez" w:date="2017-09-28T19:25:00Z"/>
                    <w:rFonts w:ascii="Monaco" w:eastAsiaTheme="majorEastAsia" w:hAnsi="Monaco" w:cs="Monaco"/>
                    <w:color w:val="243F60" w:themeColor="accent1" w:themeShade="7F"/>
                    <w:sz w:val="32"/>
                    <w:szCs w:val="32"/>
                    <w:lang w:val="en-US"/>
                  </w:rPr>
                </w:rPrChange>
              </w:rPr>
              <w:pPrChange w:id="6292" w:author="GONZALEZ DIAZ, BORJA" w:date="2017-09-29T19:26:00Z">
                <w:pPr>
                  <w:keepNext/>
                  <w:keepLines/>
                  <w:widowControl w:val="0"/>
                  <w:autoSpaceDE w:val="0"/>
                  <w:autoSpaceDN w:val="0"/>
                  <w:adjustRightInd w:val="0"/>
                  <w:spacing w:before="200"/>
                  <w:outlineLvl w:val="4"/>
                </w:pPr>
              </w:pPrChange>
            </w:pPr>
            <w:ins w:id="6293" w:author="Borja Gonzalez" w:date="2017-09-28T19:25:00Z">
              <w:r w:rsidRPr="00301ECB">
                <w:rPr>
                  <w:lang w:val="en-US"/>
                  <w:rPrChange w:id="6294" w:author="Borja Gonzalez" w:date="2017-09-28T19:25:00Z">
                    <w:rPr>
                      <w:rFonts w:ascii="Monaco" w:hAnsi="Monaco" w:cs="Monaco"/>
                      <w:sz w:val="32"/>
                      <w:szCs w:val="32"/>
                      <w:lang w:val="en-US"/>
                    </w:rPr>
                  </w:rPrChange>
                </w:rPr>
                <w:t xml:space="preserve">    fs</w:t>
              </w:r>
              <w:r w:rsidRPr="00301ECB">
                <w:rPr>
                  <w:b/>
                  <w:bCs/>
                  <w:lang w:val="en-US"/>
                  <w:rPrChange w:id="6295" w:author="Borja Gonzalez" w:date="2017-09-28T19:25:00Z">
                    <w:rPr>
                      <w:rFonts w:ascii="Monaco" w:hAnsi="Monaco" w:cs="Monaco"/>
                      <w:b/>
                      <w:bCs/>
                      <w:color w:val="000000"/>
                      <w:sz w:val="32"/>
                      <w:szCs w:val="32"/>
                      <w:lang w:val="en-US"/>
                    </w:rPr>
                  </w:rPrChange>
                </w:rPr>
                <w:t>.</w:t>
              </w:r>
              <w:r w:rsidRPr="00301ECB">
                <w:rPr>
                  <w:lang w:val="en-US"/>
                  <w:rPrChange w:id="6296" w:author="Borja Gonzalez" w:date="2017-09-28T19:25:00Z">
                    <w:rPr>
                      <w:rFonts w:ascii="Monaco" w:hAnsi="Monaco" w:cs="Monaco"/>
                      <w:color w:val="000000"/>
                      <w:sz w:val="32"/>
                      <w:szCs w:val="32"/>
                      <w:lang w:val="en-US"/>
                    </w:rPr>
                  </w:rPrChange>
                </w:rPr>
                <w:t>writeFileSync</w:t>
              </w:r>
              <w:r w:rsidRPr="00301ECB">
                <w:rPr>
                  <w:b/>
                  <w:bCs/>
                  <w:lang w:val="en-US"/>
                  <w:rPrChange w:id="6297" w:author="Borja Gonzalez" w:date="2017-09-28T19:25:00Z">
                    <w:rPr>
                      <w:rFonts w:ascii="Monaco" w:hAnsi="Monaco" w:cs="Monaco"/>
                      <w:b/>
                      <w:bCs/>
                      <w:color w:val="000000"/>
                      <w:sz w:val="32"/>
                      <w:szCs w:val="32"/>
                      <w:lang w:val="en-US"/>
                    </w:rPr>
                  </w:rPrChange>
                </w:rPr>
                <w:t>(</w:t>
              </w:r>
              <w:r w:rsidRPr="00301ECB">
                <w:rPr>
                  <w:color w:val="4E9A06"/>
                  <w:lang w:val="en-US"/>
                  <w:rPrChange w:id="6298" w:author="Borja Gonzalez" w:date="2017-09-28T19:25:00Z">
                    <w:rPr>
                      <w:rFonts w:ascii="Monaco" w:hAnsi="Monaco" w:cs="Monaco"/>
                      <w:color w:val="4E9A06"/>
                      <w:sz w:val="32"/>
                      <w:szCs w:val="32"/>
                      <w:lang w:val="en-US"/>
                    </w:rPr>
                  </w:rPrChange>
                </w:rPr>
                <w:t>"./Pacientes_DB.db"</w:t>
              </w:r>
              <w:r w:rsidRPr="00301ECB">
                <w:rPr>
                  <w:b/>
                  <w:bCs/>
                  <w:lang w:val="en-US"/>
                  <w:rPrChange w:id="6299" w:author="Borja Gonzalez" w:date="2017-09-28T19:25:00Z">
                    <w:rPr>
                      <w:rFonts w:ascii="Monaco" w:hAnsi="Monaco" w:cs="Monaco"/>
                      <w:b/>
                      <w:bCs/>
                      <w:color w:val="000000"/>
                      <w:sz w:val="32"/>
                      <w:szCs w:val="32"/>
                      <w:lang w:val="en-US"/>
                    </w:rPr>
                  </w:rPrChange>
                </w:rPr>
                <w:t>,</w:t>
              </w:r>
              <w:r w:rsidRPr="00301ECB">
                <w:rPr>
                  <w:lang w:val="en-US"/>
                  <w:rPrChange w:id="6300" w:author="Borja Gonzalez" w:date="2017-09-28T19:25:00Z">
                    <w:rPr>
                      <w:rFonts w:ascii="Monaco" w:hAnsi="Monaco" w:cs="Monaco"/>
                      <w:sz w:val="32"/>
                      <w:szCs w:val="32"/>
                      <w:lang w:val="en-US"/>
                    </w:rPr>
                  </w:rPrChange>
                </w:rPr>
                <w:t xml:space="preserve"> buffer</w:t>
              </w:r>
              <w:r w:rsidRPr="00301ECB">
                <w:rPr>
                  <w:b/>
                  <w:bCs/>
                  <w:lang w:val="en-US"/>
                  <w:rPrChange w:id="6301" w:author="Borja Gonzalez" w:date="2017-09-28T19:25:00Z">
                    <w:rPr>
                      <w:rFonts w:ascii="Monaco" w:hAnsi="Monaco" w:cs="Monaco"/>
                      <w:b/>
                      <w:bCs/>
                      <w:color w:val="000000"/>
                      <w:sz w:val="32"/>
                      <w:szCs w:val="32"/>
                      <w:lang w:val="en-US"/>
                    </w:rPr>
                  </w:rPrChange>
                </w:rPr>
                <w:t>);</w:t>
              </w:r>
            </w:ins>
          </w:p>
          <w:p w14:paraId="3B623ECA" w14:textId="77777777" w:rsidR="00301ECB" w:rsidRPr="0079203F" w:rsidRDefault="00301ECB">
            <w:pPr>
              <w:rPr>
                <w:ins w:id="6302" w:author="Borja Gonzalez" w:date="2017-09-28T19:25:00Z"/>
                <w:lang w:val="es-ES"/>
                <w:rPrChange w:id="6303" w:author="Rodrigo García" w:date="2017-09-29T10:07:00Z">
                  <w:rPr>
                    <w:ins w:id="6304" w:author="Borja Gonzalez" w:date="2017-09-28T19:25:00Z"/>
                    <w:rFonts w:ascii="Monaco" w:eastAsiaTheme="majorEastAsia" w:hAnsi="Monaco" w:cs="Monaco"/>
                    <w:color w:val="243F60" w:themeColor="accent1" w:themeShade="7F"/>
                    <w:sz w:val="32"/>
                    <w:szCs w:val="32"/>
                    <w:lang w:val="en-US"/>
                  </w:rPr>
                </w:rPrChange>
              </w:rPr>
              <w:pPrChange w:id="6305" w:author="GONZALEZ DIAZ, BORJA" w:date="2017-09-29T19:26:00Z">
                <w:pPr>
                  <w:keepNext/>
                  <w:keepLines/>
                  <w:widowControl w:val="0"/>
                  <w:autoSpaceDE w:val="0"/>
                  <w:autoSpaceDN w:val="0"/>
                  <w:adjustRightInd w:val="0"/>
                  <w:spacing w:before="200"/>
                  <w:outlineLvl w:val="4"/>
                </w:pPr>
              </w:pPrChange>
            </w:pPr>
            <w:ins w:id="6306" w:author="Borja Gonzalez" w:date="2017-09-28T19:25:00Z">
              <w:r w:rsidRPr="00301ECB">
                <w:rPr>
                  <w:lang w:val="en-US"/>
                  <w:rPrChange w:id="6307" w:author="Borja Gonzalez" w:date="2017-09-28T19:25:00Z">
                    <w:rPr>
                      <w:rFonts w:ascii="Monaco" w:hAnsi="Monaco" w:cs="Monaco"/>
                      <w:sz w:val="32"/>
                      <w:szCs w:val="32"/>
                      <w:lang w:val="en-US"/>
                    </w:rPr>
                  </w:rPrChange>
                </w:rPr>
                <w:t xml:space="preserve">    </w:t>
              </w:r>
              <w:r w:rsidRPr="0079203F">
                <w:rPr>
                  <w:lang w:val="es-ES"/>
                  <w:rPrChange w:id="6308" w:author="Rodrigo García" w:date="2017-09-29T10:07:00Z">
                    <w:rPr>
                      <w:rFonts w:ascii="Monaco" w:hAnsi="Monaco" w:cs="Monaco"/>
                      <w:color w:val="000000"/>
                      <w:sz w:val="32"/>
                      <w:szCs w:val="32"/>
                      <w:lang w:val="en-US"/>
                    </w:rPr>
                  </w:rPrChange>
                </w:rPr>
                <w:t>db</w:t>
              </w:r>
              <w:r w:rsidRPr="0079203F">
                <w:rPr>
                  <w:b/>
                  <w:bCs/>
                  <w:lang w:val="es-ES"/>
                  <w:rPrChange w:id="6309" w:author="Rodrigo García" w:date="2017-09-29T10:07:00Z">
                    <w:rPr>
                      <w:rFonts w:ascii="Monaco" w:hAnsi="Monaco" w:cs="Monaco"/>
                      <w:b/>
                      <w:bCs/>
                      <w:color w:val="000000"/>
                      <w:sz w:val="32"/>
                      <w:szCs w:val="32"/>
                      <w:lang w:val="en-US"/>
                    </w:rPr>
                  </w:rPrChange>
                </w:rPr>
                <w:t>.</w:t>
              </w:r>
              <w:r w:rsidRPr="0079203F">
                <w:rPr>
                  <w:lang w:val="es-ES"/>
                  <w:rPrChange w:id="6310" w:author="Rodrigo García" w:date="2017-09-29T10:07:00Z">
                    <w:rPr>
                      <w:rFonts w:ascii="Monaco" w:hAnsi="Monaco" w:cs="Monaco"/>
                      <w:color w:val="000000"/>
                      <w:sz w:val="32"/>
                      <w:szCs w:val="32"/>
                      <w:lang w:val="en-US"/>
                    </w:rPr>
                  </w:rPrChange>
                </w:rPr>
                <w:t>close</w:t>
              </w:r>
              <w:r w:rsidRPr="0079203F">
                <w:rPr>
                  <w:b/>
                  <w:bCs/>
                  <w:lang w:val="es-ES"/>
                  <w:rPrChange w:id="6311" w:author="Rodrigo García" w:date="2017-09-29T10:07:00Z">
                    <w:rPr>
                      <w:rFonts w:ascii="Monaco" w:hAnsi="Monaco" w:cs="Monaco"/>
                      <w:b/>
                      <w:bCs/>
                      <w:color w:val="000000"/>
                      <w:sz w:val="32"/>
                      <w:szCs w:val="32"/>
                      <w:lang w:val="en-US"/>
                    </w:rPr>
                  </w:rPrChange>
                </w:rPr>
                <w:t>();</w:t>
              </w:r>
            </w:ins>
          </w:p>
          <w:p w14:paraId="430F9B08" w14:textId="77777777" w:rsidR="00301ECB" w:rsidRPr="0079203F" w:rsidRDefault="00301ECB">
            <w:pPr>
              <w:rPr>
                <w:ins w:id="6312" w:author="Borja Gonzalez" w:date="2017-09-28T19:25:00Z"/>
                <w:lang w:val="es-ES"/>
                <w:rPrChange w:id="6313" w:author="Rodrigo García" w:date="2017-09-29T10:07:00Z">
                  <w:rPr>
                    <w:ins w:id="6314" w:author="Borja Gonzalez" w:date="2017-09-28T19:25:00Z"/>
                    <w:rFonts w:ascii="Monaco" w:eastAsiaTheme="majorEastAsia" w:hAnsi="Monaco" w:cs="Monaco"/>
                    <w:color w:val="243F60" w:themeColor="accent1" w:themeShade="7F"/>
                    <w:sz w:val="32"/>
                    <w:szCs w:val="32"/>
                    <w:lang w:val="en-US"/>
                  </w:rPr>
                </w:rPrChange>
              </w:rPr>
              <w:pPrChange w:id="6315" w:author="GONZALEZ DIAZ, BORJA" w:date="2017-09-29T19:26:00Z">
                <w:pPr>
                  <w:keepNext/>
                  <w:keepLines/>
                  <w:widowControl w:val="0"/>
                  <w:autoSpaceDE w:val="0"/>
                  <w:autoSpaceDN w:val="0"/>
                  <w:adjustRightInd w:val="0"/>
                  <w:spacing w:before="200"/>
                  <w:outlineLvl w:val="4"/>
                </w:pPr>
              </w:pPrChange>
            </w:pPr>
            <w:ins w:id="6316" w:author="Borja Gonzalez" w:date="2017-09-28T19:25:00Z">
              <w:r w:rsidRPr="0079203F">
                <w:rPr>
                  <w:lang w:val="es-ES"/>
                  <w:rPrChange w:id="6317" w:author="Rodrigo García" w:date="2017-09-29T10:07:00Z">
                    <w:rPr>
                      <w:rFonts w:ascii="Monaco" w:hAnsi="Monaco" w:cs="Monaco"/>
                      <w:sz w:val="32"/>
                      <w:szCs w:val="32"/>
                      <w:lang w:val="en-US"/>
                    </w:rPr>
                  </w:rPrChange>
                </w:rPr>
                <w:t xml:space="preserve">    console</w:t>
              </w:r>
              <w:r w:rsidRPr="0079203F">
                <w:rPr>
                  <w:b/>
                  <w:bCs/>
                  <w:lang w:val="es-ES"/>
                  <w:rPrChange w:id="6318" w:author="Rodrigo García" w:date="2017-09-29T10:07:00Z">
                    <w:rPr>
                      <w:rFonts w:ascii="Monaco" w:hAnsi="Monaco" w:cs="Monaco"/>
                      <w:b/>
                      <w:bCs/>
                      <w:color w:val="000000"/>
                      <w:sz w:val="32"/>
                      <w:szCs w:val="32"/>
                      <w:lang w:val="en-US"/>
                    </w:rPr>
                  </w:rPrChange>
                </w:rPr>
                <w:t>.</w:t>
              </w:r>
              <w:r w:rsidRPr="0079203F">
                <w:rPr>
                  <w:lang w:val="es-ES"/>
                  <w:rPrChange w:id="6319" w:author="Rodrigo García" w:date="2017-09-29T10:07:00Z">
                    <w:rPr>
                      <w:rFonts w:ascii="Monaco" w:hAnsi="Monaco" w:cs="Monaco"/>
                      <w:color w:val="000000"/>
                      <w:sz w:val="32"/>
                      <w:szCs w:val="32"/>
                      <w:lang w:val="en-US"/>
                    </w:rPr>
                  </w:rPrChange>
                </w:rPr>
                <w:t>log</w:t>
              </w:r>
              <w:r w:rsidRPr="0079203F">
                <w:rPr>
                  <w:b/>
                  <w:bCs/>
                  <w:lang w:val="es-ES"/>
                  <w:rPrChange w:id="6320" w:author="Rodrigo García" w:date="2017-09-29T10:07:00Z">
                    <w:rPr>
                      <w:rFonts w:ascii="Monaco" w:hAnsi="Monaco" w:cs="Monaco"/>
                      <w:b/>
                      <w:bCs/>
                      <w:color w:val="000000"/>
                      <w:sz w:val="32"/>
                      <w:szCs w:val="32"/>
                      <w:lang w:val="en-US"/>
                    </w:rPr>
                  </w:rPrChange>
                </w:rPr>
                <w:t>(</w:t>
              </w:r>
              <w:r w:rsidRPr="0079203F">
                <w:rPr>
                  <w:lang w:val="es-ES"/>
                  <w:rPrChange w:id="6321" w:author="Rodrigo García" w:date="2017-09-29T10:07:00Z">
                    <w:rPr>
                      <w:rFonts w:ascii="Monaco" w:hAnsi="Monaco" w:cs="Monaco"/>
                      <w:color w:val="000000"/>
                      <w:sz w:val="32"/>
                      <w:szCs w:val="32"/>
                      <w:lang w:val="en-US"/>
                    </w:rPr>
                  </w:rPrChange>
                </w:rPr>
                <w:t>timestamp</w:t>
              </w:r>
              <w:r w:rsidRPr="0079203F">
                <w:rPr>
                  <w:b/>
                  <w:bCs/>
                  <w:lang w:val="es-ES"/>
                  <w:rPrChange w:id="6322" w:author="Rodrigo García" w:date="2017-09-29T10:07:00Z">
                    <w:rPr>
                      <w:rFonts w:ascii="Monaco" w:hAnsi="Monaco" w:cs="Monaco"/>
                      <w:b/>
                      <w:bCs/>
                      <w:color w:val="000000"/>
                      <w:sz w:val="32"/>
                      <w:szCs w:val="32"/>
                      <w:lang w:val="en-US"/>
                    </w:rPr>
                  </w:rPrChange>
                </w:rPr>
                <w:t>(</w:t>
              </w:r>
              <w:r w:rsidRPr="0079203F">
                <w:rPr>
                  <w:color w:val="4E9A06"/>
                  <w:lang w:val="es-ES"/>
                  <w:rPrChange w:id="6323" w:author="Rodrigo García" w:date="2017-09-29T10:07:00Z">
                    <w:rPr>
                      <w:rFonts w:ascii="Monaco" w:hAnsi="Monaco" w:cs="Monaco"/>
                      <w:color w:val="4E9A06"/>
                      <w:sz w:val="32"/>
                      <w:szCs w:val="32"/>
                      <w:lang w:val="en-US"/>
                    </w:rPr>
                  </w:rPrChange>
                </w:rPr>
                <w:t>'hh:mm:ss:iii'</w:t>
              </w:r>
              <w:r w:rsidRPr="0079203F">
                <w:rPr>
                  <w:b/>
                  <w:bCs/>
                  <w:lang w:val="es-ES"/>
                  <w:rPrChange w:id="6324" w:author="Rodrigo García" w:date="2017-09-29T10:07:00Z">
                    <w:rPr>
                      <w:rFonts w:ascii="Monaco" w:hAnsi="Monaco" w:cs="Monaco"/>
                      <w:b/>
                      <w:bCs/>
                      <w:color w:val="000000"/>
                      <w:sz w:val="32"/>
                      <w:szCs w:val="32"/>
                      <w:lang w:val="en-US"/>
                    </w:rPr>
                  </w:rPrChange>
                </w:rPr>
                <w:t>)</w:t>
              </w:r>
              <w:r w:rsidRPr="0079203F">
                <w:rPr>
                  <w:b/>
                  <w:bCs/>
                  <w:color w:val="CE5C00"/>
                  <w:lang w:val="es-ES"/>
                  <w:rPrChange w:id="6325" w:author="Rodrigo García" w:date="2017-09-29T10:07:00Z">
                    <w:rPr>
                      <w:rFonts w:ascii="Monaco" w:hAnsi="Monaco" w:cs="Monaco"/>
                      <w:b/>
                      <w:bCs/>
                      <w:color w:val="CE5C00"/>
                      <w:sz w:val="32"/>
                      <w:szCs w:val="32"/>
                      <w:lang w:val="en-US"/>
                    </w:rPr>
                  </w:rPrChange>
                </w:rPr>
                <w:t>+</w:t>
              </w:r>
              <w:r w:rsidRPr="0079203F">
                <w:rPr>
                  <w:color w:val="4E9A06"/>
                  <w:lang w:val="es-ES"/>
                  <w:rPrChange w:id="6326" w:author="Rodrigo García" w:date="2017-09-29T10:07:00Z">
                    <w:rPr>
                      <w:rFonts w:ascii="Monaco" w:hAnsi="Monaco" w:cs="Monaco"/>
                      <w:color w:val="4E9A06"/>
                      <w:sz w:val="32"/>
                      <w:szCs w:val="32"/>
                      <w:lang w:val="en-US"/>
                    </w:rPr>
                  </w:rPrChange>
                </w:rPr>
                <w:t>" Base de datos cerrada"</w:t>
              </w:r>
              <w:r w:rsidRPr="0079203F">
                <w:rPr>
                  <w:b/>
                  <w:bCs/>
                  <w:lang w:val="es-ES"/>
                  <w:rPrChange w:id="6327" w:author="Rodrigo García" w:date="2017-09-29T10:07:00Z">
                    <w:rPr>
                      <w:rFonts w:ascii="Monaco" w:hAnsi="Monaco" w:cs="Monaco"/>
                      <w:b/>
                      <w:bCs/>
                      <w:color w:val="000000"/>
                      <w:sz w:val="32"/>
                      <w:szCs w:val="32"/>
                      <w:lang w:val="en-US"/>
                    </w:rPr>
                  </w:rPrChange>
                </w:rPr>
                <w:t>);</w:t>
              </w:r>
            </w:ins>
          </w:p>
          <w:p w14:paraId="48BB5EF8" w14:textId="77777777" w:rsidR="00301ECB" w:rsidRPr="0079203F" w:rsidRDefault="00301ECB">
            <w:pPr>
              <w:rPr>
                <w:ins w:id="6328" w:author="Borja Gonzalez" w:date="2017-09-28T19:25:00Z"/>
                <w:lang w:val="es-ES"/>
                <w:rPrChange w:id="6329" w:author="Rodrigo García" w:date="2017-09-29T10:07:00Z">
                  <w:rPr>
                    <w:ins w:id="6330" w:author="Borja Gonzalez" w:date="2017-09-28T19:25:00Z"/>
                    <w:rFonts w:ascii="Monaco" w:eastAsiaTheme="majorEastAsia" w:hAnsi="Monaco" w:cs="Monaco"/>
                    <w:color w:val="243F60" w:themeColor="accent1" w:themeShade="7F"/>
                    <w:sz w:val="32"/>
                    <w:szCs w:val="32"/>
                    <w:lang w:val="en-US"/>
                  </w:rPr>
                </w:rPrChange>
              </w:rPr>
              <w:pPrChange w:id="6331" w:author="GONZALEZ DIAZ, BORJA" w:date="2017-09-29T19:26:00Z">
                <w:pPr>
                  <w:keepNext/>
                  <w:keepLines/>
                  <w:widowControl w:val="0"/>
                  <w:autoSpaceDE w:val="0"/>
                  <w:autoSpaceDN w:val="0"/>
                  <w:adjustRightInd w:val="0"/>
                  <w:spacing w:before="200"/>
                  <w:outlineLvl w:val="4"/>
                </w:pPr>
              </w:pPrChange>
            </w:pPr>
            <w:ins w:id="6332" w:author="Borja Gonzalez" w:date="2017-09-28T19:25:00Z">
              <w:r w:rsidRPr="0079203F">
                <w:rPr>
                  <w:lang w:val="es-ES"/>
                  <w:rPrChange w:id="6333" w:author="Rodrigo García" w:date="2017-09-29T10:07:00Z">
                    <w:rPr>
                      <w:rFonts w:ascii="Monaco" w:hAnsi="Monaco" w:cs="Monaco"/>
                      <w:sz w:val="32"/>
                      <w:szCs w:val="32"/>
                      <w:lang w:val="en-US"/>
                    </w:rPr>
                  </w:rPrChange>
                </w:rPr>
                <w:t xml:space="preserve">    </w:t>
              </w:r>
              <w:r w:rsidRPr="0079203F">
                <w:rPr>
                  <w:b/>
                  <w:bCs/>
                  <w:color w:val="204A87"/>
                  <w:lang w:val="es-ES"/>
                  <w:rPrChange w:id="6334" w:author="Rodrigo García" w:date="2017-09-29T10:07:00Z">
                    <w:rPr>
                      <w:rFonts w:ascii="Monaco" w:hAnsi="Monaco" w:cs="Monaco"/>
                      <w:b/>
                      <w:bCs/>
                      <w:color w:val="204A87"/>
                      <w:sz w:val="32"/>
                      <w:szCs w:val="32"/>
                      <w:lang w:val="en-US"/>
                    </w:rPr>
                  </w:rPrChange>
                </w:rPr>
                <w:t>var</w:t>
              </w:r>
              <w:r w:rsidRPr="0079203F">
                <w:rPr>
                  <w:lang w:val="es-ES"/>
                  <w:rPrChange w:id="6335" w:author="Rodrigo García" w:date="2017-09-29T10:07:00Z">
                    <w:rPr>
                      <w:rFonts w:ascii="Monaco" w:hAnsi="Monaco" w:cs="Monaco"/>
                      <w:sz w:val="32"/>
                      <w:szCs w:val="32"/>
                      <w:lang w:val="en-US"/>
                    </w:rPr>
                  </w:rPrChange>
                </w:rPr>
                <w:t xml:space="preserve"> ack_to_client </w:t>
              </w:r>
              <w:r w:rsidRPr="0079203F">
                <w:rPr>
                  <w:b/>
                  <w:bCs/>
                  <w:color w:val="CE5C00"/>
                  <w:lang w:val="es-ES"/>
                  <w:rPrChange w:id="6336" w:author="Rodrigo García" w:date="2017-09-29T10:07:00Z">
                    <w:rPr>
                      <w:rFonts w:ascii="Monaco" w:hAnsi="Monaco" w:cs="Monaco"/>
                      <w:b/>
                      <w:bCs/>
                      <w:color w:val="CE5C00"/>
                      <w:sz w:val="32"/>
                      <w:szCs w:val="32"/>
                      <w:lang w:val="en-US"/>
                    </w:rPr>
                  </w:rPrChange>
                </w:rPr>
                <w:t>=</w:t>
              </w:r>
              <w:r w:rsidRPr="0079203F">
                <w:rPr>
                  <w:lang w:val="es-ES"/>
                  <w:rPrChange w:id="6337" w:author="Rodrigo García" w:date="2017-09-29T10:07:00Z">
                    <w:rPr>
                      <w:rFonts w:ascii="Monaco" w:hAnsi="Monaco" w:cs="Monaco"/>
                      <w:sz w:val="32"/>
                      <w:szCs w:val="32"/>
                      <w:lang w:val="en-US"/>
                    </w:rPr>
                  </w:rPrChange>
                </w:rPr>
                <w:t xml:space="preserve"> </w:t>
              </w:r>
              <w:r w:rsidRPr="0079203F">
                <w:rPr>
                  <w:b/>
                  <w:bCs/>
                  <w:lang w:val="es-ES"/>
                  <w:rPrChange w:id="6338" w:author="Rodrigo García" w:date="2017-09-29T10:07:00Z">
                    <w:rPr>
                      <w:rFonts w:ascii="Monaco" w:hAnsi="Monaco" w:cs="Monaco"/>
                      <w:b/>
                      <w:bCs/>
                      <w:color w:val="000000"/>
                      <w:sz w:val="32"/>
                      <w:szCs w:val="32"/>
                      <w:lang w:val="en-US"/>
                    </w:rPr>
                  </w:rPrChange>
                </w:rPr>
                <w:t>{</w:t>
              </w:r>
            </w:ins>
          </w:p>
          <w:p w14:paraId="57371A7F" w14:textId="77777777" w:rsidR="00301ECB" w:rsidRPr="0079203F" w:rsidRDefault="00301ECB">
            <w:pPr>
              <w:rPr>
                <w:ins w:id="6339" w:author="Borja Gonzalez" w:date="2017-09-28T19:25:00Z"/>
                <w:lang w:val="es-ES"/>
                <w:rPrChange w:id="6340" w:author="Rodrigo García" w:date="2017-09-29T10:07:00Z">
                  <w:rPr>
                    <w:ins w:id="6341" w:author="Borja Gonzalez" w:date="2017-09-28T19:25:00Z"/>
                    <w:rFonts w:ascii="Monaco" w:eastAsiaTheme="majorEastAsia" w:hAnsi="Monaco" w:cs="Monaco"/>
                    <w:color w:val="243F60" w:themeColor="accent1" w:themeShade="7F"/>
                    <w:sz w:val="32"/>
                    <w:szCs w:val="32"/>
                    <w:lang w:val="en-US"/>
                  </w:rPr>
                </w:rPrChange>
              </w:rPr>
              <w:pPrChange w:id="6342" w:author="GONZALEZ DIAZ, BORJA" w:date="2017-09-29T19:26:00Z">
                <w:pPr>
                  <w:keepNext/>
                  <w:keepLines/>
                  <w:widowControl w:val="0"/>
                  <w:autoSpaceDE w:val="0"/>
                  <w:autoSpaceDN w:val="0"/>
                  <w:adjustRightInd w:val="0"/>
                  <w:spacing w:before="200"/>
                  <w:outlineLvl w:val="4"/>
                </w:pPr>
              </w:pPrChange>
            </w:pPr>
            <w:ins w:id="6343" w:author="Borja Gonzalez" w:date="2017-09-28T19:25:00Z">
              <w:r w:rsidRPr="0079203F">
                <w:rPr>
                  <w:lang w:val="es-ES"/>
                  <w:rPrChange w:id="6344" w:author="Rodrigo García" w:date="2017-09-29T10:07:00Z">
                    <w:rPr>
                      <w:rFonts w:ascii="Monaco" w:hAnsi="Monaco" w:cs="Monaco"/>
                      <w:sz w:val="32"/>
                      <w:szCs w:val="32"/>
                      <w:lang w:val="en-US"/>
                    </w:rPr>
                  </w:rPrChange>
                </w:rPr>
                <w:t xml:space="preserve">        data</w:t>
              </w:r>
              <w:r w:rsidRPr="0079203F">
                <w:rPr>
                  <w:b/>
                  <w:bCs/>
                  <w:color w:val="CE5C00"/>
                  <w:lang w:val="es-ES"/>
                  <w:rPrChange w:id="6345" w:author="Rodrigo García" w:date="2017-09-29T10:07:00Z">
                    <w:rPr>
                      <w:rFonts w:ascii="Monaco" w:hAnsi="Monaco" w:cs="Monaco"/>
                      <w:b/>
                      <w:bCs/>
                      <w:color w:val="CE5C00"/>
                      <w:sz w:val="32"/>
                      <w:szCs w:val="32"/>
                      <w:lang w:val="en-US"/>
                    </w:rPr>
                  </w:rPrChange>
                </w:rPr>
                <w:t>:</w:t>
              </w:r>
              <w:r w:rsidRPr="0079203F">
                <w:rPr>
                  <w:color w:val="4E9A06"/>
                  <w:lang w:val="es-ES"/>
                  <w:rPrChange w:id="6346" w:author="Rodrigo García" w:date="2017-09-29T10:07: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pPr>
              <w:rPr>
                <w:ins w:id="6347" w:author="Borja Gonzalez" w:date="2017-09-28T19:25:00Z"/>
                <w:lang w:val="en-US"/>
                <w:rPrChange w:id="6348" w:author="Borja Gonzalez" w:date="2017-09-28T19:25:00Z">
                  <w:rPr>
                    <w:ins w:id="6349" w:author="Borja Gonzalez" w:date="2017-09-28T19:25:00Z"/>
                    <w:rFonts w:ascii="Monaco" w:eastAsiaTheme="majorEastAsia" w:hAnsi="Monaco" w:cs="Monaco"/>
                    <w:color w:val="243F60" w:themeColor="accent1" w:themeShade="7F"/>
                    <w:sz w:val="32"/>
                    <w:szCs w:val="32"/>
                    <w:lang w:val="en-US"/>
                  </w:rPr>
                </w:rPrChange>
              </w:rPr>
              <w:pPrChange w:id="6350" w:author="GONZALEZ DIAZ, BORJA" w:date="2017-09-29T19:26:00Z">
                <w:pPr>
                  <w:keepNext/>
                  <w:keepLines/>
                  <w:widowControl w:val="0"/>
                  <w:autoSpaceDE w:val="0"/>
                  <w:autoSpaceDN w:val="0"/>
                  <w:adjustRightInd w:val="0"/>
                  <w:spacing w:before="200"/>
                  <w:outlineLvl w:val="4"/>
                </w:pPr>
              </w:pPrChange>
            </w:pPr>
            <w:ins w:id="6351" w:author="Borja Gonzalez" w:date="2017-09-28T19:25:00Z">
              <w:r w:rsidRPr="0079203F">
                <w:rPr>
                  <w:lang w:val="es-ES"/>
                  <w:rPrChange w:id="6352" w:author="Rodrigo García" w:date="2017-09-29T10:07:00Z">
                    <w:rPr>
                      <w:rFonts w:ascii="Monaco" w:hAnsi="Monaco" w:cs="Monaco"/>
                      <w:sz w:val="32"/>
                      <w:szCs w:val="32"/>
                      <w:lang w:val="en-US"/>
                    </w:rPr>
                  </w:rPrChange>
                </w:rPr>
                <w:t xml:space="preserve">    </w:t>
              </w:r>
              <w:r w:rsidRPr="00301ECB">
                <w:rPr>
                  <w:b/>
                  <w:bCs/>
                  <w:lang w:val="en-US"/>
                  <w:rPrChange w:id="6353"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pPr>
              <w:rPr>
                <w:ins w:id="6354" w:author="Borja Gonzalez" w:date="2017-09-28T19:25:00Z"/>
                <w:lang w:val="en-US"/>
                <w:rPrChange w:id="6355" w:author="Borja Gonzalez" w:date="2017-09-28T19:25:00Z">
                  <w:rPr>
                    <w:ins w:id="6356" w:author="Borja Gonzalez" w:date="2017-09-28T19:25:00Z"/>
                    <w:rFonts w:ascii="Monaco" w:eastAsiaTheme="majorEastAsia" w:hAnsi="Monaco" w:cs="Monaco"/>
                    <w:color w:val="243F60" w:themeColor="accent1" w:themeShade="7F"/>
                    <w:sz w:val="32"/>
                    <w:szCs w:val="32"/>
                    <w:lang w:val="en-US"/>
                  </w:rPr>
                </w:rPrChange>
              </w:rPr>
              <w:pPrChange w:id="6357" w:author="GONZALEZ DIAZ, BORJA" w:date="2017-09-29T19:26:00Z">
                <w:pPr>
                  <w:keepNext/>
                  <w:keepLines/>
                  <w:widowControl w:val="0"/>
                  <w:autoSpaceDE w:val="0"/>
                  <w:autoSpaceDN w:val="0"/>
                  <w:adjustRightInd w:val="0"/>
                  <w:spacing w:before="200"/>
                  <w:outlineLvl w:val="4"/>
                </w:pPr>
              </w:pPrChange>
            </w:pPr>
            <w:ins w:id="6358" w:author="Borja Gonzalez" w:date="2017-09-28T19:25:00Z">
              <w:r w:rsidRPr="00301ECB">
                <w:rPr>
                  <w:lang w:val="en-US"/>
                  <w:rPrChange w:id="6359" w:author="Borja Gonzalez" w:date="2017-09-28T19:25:00Z">
                    <w:rPr>
                      <w:rFonts w:ascii="Monaco" w:hAnsi="Monaco" w:cs="Monaco"/>
                      <w:sz w:val="32"/>
                      <w:szCs w:val="32"/>
                      <w:lang w:val="en-US"/>
                    </w:rPr>
                  </w:rPrChange>
                </w:rPr>
                <w:t xml:space="preserve">    socket</w:t>
              </w:r>
              <w:r w:rsidRPr="00301ECB">
                <w:rPr>
                  <w:b/>
                  <w:bCs/>
                  <w:lang w:val="en-US"/>
                  <w:rPrChange w:id="6360" w:author="Borja Gonzalez" w:date="2017-09-28T19:25:00Z">
                    <w:rPr>
                      <w:rFonts w:ascii="Monaco" w:hAnsi="Monaco" w:cs="Monaco"/>
                      <w:b/>
                      <w:bCs/>
                      <w:color w:val="000000"/>
                      <w:sz w:val="32"/>
                      <w:szCs w:val="32"/>
                      <w:lang w:val="en-US"/>
                    </w:rPr>
                  </w:rPrChange>
                </w:rPr>
                <w:t>.</w:t>
              </w:r>
              <w:r w:rsidRPr="00301ECB">
                <w:rPr>
                  <w:lang w:val="en-US"/>
                  <w:rPrChange w:id="6361" w:author="Borja Gonzalez" w:date="2017-09-28T19:25:00Z">
                    <w:rPr>
                      <w:rFonts w:ascii="Monaco" w:hAnsi="Monaco" w:cs="Monaco"/>
                      <w:color w:val="000000"/>
                      <w:sz w:val="32"/>
                      <w:szCs w:val="32"/>
                      <w:lang w:val="en-US"/>
                    </w:rPr>
                  </w:rPrChange>
                </w:rPr>
                <w:t>send</w:t>
              </w:r>
              <w:r w:rsidRPr="00301ECB">
                <w:rPr>
                  <w:b/>
                  <w:bCs/>
                  <w:lang w:val="en-US"/>
                  <w:rPrChange w:id="6362" w:author="Borja Gonzalez" w:date="2017-09-28T19:25:00Z">
                    <w:rPr>
                      <w:rFonts w:ascii="Monaco" w:hAnsi="Monaco" w:cs="Monaco"/>
                      <w:b/>
                      <w:bCs/>
                      <w:color w:val="000000"/>
                      <w:sz w:val="32"/>
                      <w:szCs w:val="32"/>
                      <w:lang w:val="en-US"/>
                    </w:rPr>
                  </w:rPrChange>
                </w:rPr>
                <w:t>(</w:t>
              </w:r>
              <w:r w:rsidRPr="00301ECB">
                <w:rPr>
                  <w:lang w:val="en-US"/>
                  <w:rPrChange w:id="6363" w:author="Borja Gonzalez" w:date="2017-09-28T19:25:00Z">
                    <w:rPr>
                      <w:rFonts w:ascii="Monaco" w:hAnsi="Monaco" w:cs="Monaco"/>
                      <w:color w:val="000000"/>
                      <w:sz w:val="32"/>
                      <w:szCs w:val="32"/>
                      <w:lang w:val="en-US"/>
                    </w:rPr>
                  </w:rPrChange>
                </w:rPr>
                <w:t>JSON</w:t>
              </w:r>
              <w:r w:rsidRPr="00301ECB">
                <w:rPr>
                  <w:b/>
                  <w:bCs/>
                  <w:lang w:val="en-US"/>
                  <w:rPrChange w:id="6364" w:author="Borja Gonzalez" w:date="2017-09-28T19:25:00Z">
                    <w:rPr>
                      <w:rFonts w:ascii="Monaco" w:hAnsi="Monaco" w:cs="Monaco"/>
                      <w:b/>
                      <w:bCs/>
                      <w:color w:val="000000"/>
                      <w:sz w:val="32"/>
                      <w:szCs w:val="32"/>
                      <w:lang w:val="en-US"/>
                    </w:rPr>
                  </w:rPrChange>
                </w:rPr>
                <w:t>.</w:t>
              </w:r>
              <w:r w:rsidRPr="00301ECB">
                <w:rPr>
                  <w:lang w:val="en-US"/>
                  <w:rPrChange w:id="6365" w:author="Borja Gonzalez" w:date="2017-09-28T19:25:00Z">
                    <w:rPr>
                      <w:rFonts w:ascii="Monaco" w:hAnsi="Monaco" w:cs="Monaco"/>
                      <w:color w:val="000000"/>
                      <w:sz w:val="32"/>
                      <w:szCs w:val="32"/>
                      <w:lang w:val="en-US"/>
                    </w:rPr>
                  </w:rPrChange>
                </w:rPr>
                <w:t>stringify</w:t>
              </w:r>
              <w:r w:rsidRPr="00301ECB">
                <w:rPr>
                  <w:b/>
                  <w:bCs/>
                  <w:lang w:val="en-US"/>
                  <w:rPrChange w:id="6366" w:author="Borja Gonzalez" w:date="2017-09-28T19:25:00Z">
                    <w:rPr>
                      <w:rFonts w:ascii="Monaco" w:hAnsi="Monaco" w:cs="Monaco"/>
                      <w:b/>
                      <w:bCs/>
                      <w:color w:val="000000"/>
                      <w:sz w:val="32"/>
                      <w:szCs w:val="32"/>
                      <w:lang w:val="en-US"/>
                    </w:rPr>
                  </w:rPrChange>
                </w:rPr>
                <w:t>(</w:t>
              </w:r>
              <w:r w:rsidRPr="00301ECB">
                <w:rPr>
                  <w:lang w:val="en-US"/>
                  <w:rPrChange w:id="6367" w:author="Borja Gonzalez" w:date="2017-09-28T19:25:00Z">
                    <w:rPr>
                      <w:rFonts w:ascii="Monaco" w:hAnsi="Monaco" w:cs="Monaco"/>
                      <w:color w:val="000000"/>
                      <w:sz w:val="32"/>
                      <w:szCs w:val="32"/>
                      <w:lang w:val="en-US"/>
                    </w:rPr>
                  </w:rPrChange>
                </w:rPr>
                <w:t>ack_to_client</w:t>
              </w:r>
              <w:r w:rsidRPr="00301ECB">
                <w:rPr>
                  <w:b/>
                  <w:bCs/>
                  <w:lang w:val="en-US"/>
                  <w:rPrChange w:id="6368"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pPr>
              <w:rPr>
                <w:ins w:id="6369" w:author="Borja Gonzalez" w:date="2017-09-28T19:25:00Z"/>
                <w:lang w:val="en-US"/>
                <w:rPrChange w:id="6370" w:author="Borja Gonzalez" w:date="2017-09-28T19:25:00Z">
                  <w:rPr>
                    <w:ins w:id="6371" w:author="Borja Gonzalez" w:date="2017-09-28T19:25:00Z"/>
                    <w:rFonts w:ascii="Monaco" w:eastAsiaTheme="majorEastAsia" w:hAnsi="Monaco" w:cs="Monaco"/>
                    <w:color w:val="243F60" w:themeColor="accent1" w:themeShade="7F"/>
                    <w:sz w:val="32"/>
                    <w:szCs w:val="32"/>
                    <w:lang w:val="en-US"/>
                  </w:rPr>
                </w:rPrChange>
              </w:rPr>
              <w:pPrChange w:id="6372" w:author="GONZALEZ DIAZ, BORJA" w:date="2017-09-29T19:26:00Z">
                <w:pPr>
                  <w:keepNext/>
                  <w:keepLines/>
                  <w:widowControl w:val="0"/>
                  <w:autoSpaceDE w:val="0"/>
                  <w:autoSpaceDN w:val="0"/>
                  <w:adjustRightInd w:val="0"/>
                  <w:spacing w:before="200"/>
                  <w:outlineLvl w:val="4"/>
                </w:pPr>
              </w:pPrChange>
            </w:pPr>
            <w:ins w:id="6373" w:author="Borja Gonzalez" w:date="2017-09-28T19:25:00Z">
              <w:r w:rsidRPr="00301ECB">
                <w:rPr>
                  <w:lang w:val="en-US"/>
                  <w:rPrChange w:id="6374" w:author="Borja Gonzalez" w:date="2017-09-28T19:25:00Z">
                    <w:rPr>
                      <w:rFonts w:ascii="Monaco" w:hAnsi="Monaco" w:cs="Monaco"/>
                      <w:sz w:val="32"/>
                      <w:szCs w:val="32"/>
                      <w:lang w:val="en-US"/>
                    </w:rPr>
                  </w:rPrChange>
                </w:rPr>
                <w:t xml:space="preserve">    io</w:t>
              </w:r>
              <w:r w:rsidRPr="00301ECB">
                <w:rPr>
                  <w:b/>
                  <w:bCs/>
                  <w:lang w:val="en-US"/>
                  <w:rPrChange w:id="6375" w:author="Borja Gonzalez" w:date="2017-09-28T19:25:00Z">
                    <w:rPr>
                      <w:rFonts w:ascii="Monaco" w:hAnsi="Monaco" w:cs="Monaco"/>
                      <w:b/>
                      <w:bCs/>
                      <w:color w:val="000000"/>
                      <w:sz w:val="32"/>
                      <w:szCs w:val="32"/>
                      <w:lang w:val="en-US"/>
                    </w:rPr>
                  </w:rPrChange>
                </w:rPr>
                <w:t>.</w:t>
              </w:r>
              <w:r w:rsidRPr="00301ECB">
                <w:rPr>
                  <w:lang w:val="en-US"/>
                  <w:rPrChange w:id="6376" w:author="Borja Gonzalez" w:date="2017-09-28T19:25:00Z">
                    <w:rPr>
                      <w:rFonts w:ascii="Monaco" w:hAnsi="Monaco" w:cs="Monaco"/>
                      <w:color w:val="000000"/>
                      <w:sz w:val="32"/>
                      <w:szCs w:val="32"/>
                      <w:lang w:val="en-US"/>
                    </w:rPr>
                  </w:rPrChange>
                </w:rPr>
                <w:t>sockets</w:t>
              </w:r>
              <w:r w:rsidRPr="00301ECB">
                <w:rPr>
                  <w:b/>
                  <w:bCs/>
                  <w:lang w:val="en-US"/>
                  <w:rPrChange w:id="6377" w:author="Borja Gonzalez" w:date="2017-09-28T19:25:00Z">
                    <w:rPr>
                      <w:rFonts w:ascii="Monaco" w:hAnsi="Monaco" w:cs="Monaco"/>
                      <w:b/>
                      <w:bCs/>
                      <w:color w:val="000000"/>
                      <w:sz w:val="32"/>
                      <w:szCs w:val="32"/>
                      <w:lang w:val="en-US"/>
                    </w:rPr>
                  </w:rPrChange>
                </w:rPr>
                <w:t>.</w:t>
              </w:r>
              <w:r w:rsidRPr="00301ECB">
                <w:rPr>
                  <w:lang w:val="en-US"/>
                  <w:rPrChange w:id="6378" w:author="Borja Gonzalez" w:date="2017-09-28T19:25:00Z">
                    <w:rPr>
                      <w:rFonts w:ascii="Monaco" w:hAnsi="Monaco" w:cs="Monaco"/>
                      <w:color w:val="000000"/>
                      <w:sz w:val="32"/>
                      <w:szCs w:val="32"/>
                      <w:lang w:val="en-US"/>
                    </w:rPr>
                  </w:rPrChange>
                </w:rPr>
                <w:t>emit</w:t>
              </w:r>
              <w:r w:rsidRPr="00301ECB">
                <w:rPr>
                  <w:b/>
                  <w:bCs/>
                  <w:lang w:val="en-US"/>
                  <w:rPrChange w:id="6379" w:author="Borja Gonzalez" w:date="2017-09-28T19:25:00Z">
                    <w:rPr>
                      <w:rFonts w:ascii="Monaco" w:hAnsi="Monaco" w:cs="Monaco"/>
                      <w:b/>
                      <w:bCs/>
                      <w:color w:val="000000"/>
                      <w:sz w:val="32"/>
                      <w:szCs w:val="32"/>
                      <w:lang w:val="en-US"/>
                    </w:rPr>
                  </w:rPrChange>
                </w:rPr>
                <w:t>(</w:t>
              </w:r>
              <w:r w:rsidRPr="00301ECB">
                <w:rPr>
                  <w:color w:val="4E9A06"/>
                  <w:lang w:val="en-US"/>
                  <w:rPrChange w:id="6380" w:author="Borja Gonzalez" w:date="2017-09-28T19:25:00Z">
                    <w:rPr>
                      <w:rFonts w:ascii="Monaco" w:hAnsi="Monaco" w:cs="Monaco"/>
                      <w:color w:val="4E9A06"/>
                      <w:sz w:val="32"/>
                      <w:szCs w:val="32"/>
                      <w:lang w:val="en-US"/>
                    </w:rPr>
                  </w:rPrChange>
                </w:rPr>
                <w:t>"reload"</w:t>
              </w:r>
              <w:r w:rsidRPr="00301ECB">
                <w:rPr>
                  <w:b/>
                  <w:bCs/>
                  <w:lang w:val="en-US"/>
                  <w:rPrChange w:id="6381"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pPr>
              <w:rPr>
                <w:ins w:id="6382" w:author="Borja Gonzalez" w:date="2017-09-28T19:25:00Z"/>
                <w:lang w:val="en-US"/>
                <w:rPrChange w:id="6383" w:author="Borja Gonzalez" w:date="2017-09-28T19:25:00Z">
                  <w:rPr>
                    <w:ins w:id="6384" w:author="Borja Gonzalez" w:date="2017-09-28T19:25:00Z"/>
                    <w:rFonts w:ascii="Monaco" w:eastAsiaTheme="majorEastAsia" w:hAnsi="Monaco" w:cs="Monaco"/>
                    <w:color w:val="243F60" w:themeColor="accent1" w:themeShade="7F"/>
                    <w:sz w:val="32"/>
                    <w:szCs w:val="32"/>
                    <w:lang w:val="en-US"/>
                  </w:rPr>
                </w:rPrChange>
              </w:rPr>
              <w:pPrChange w:id="6385" w:author="GONZALEZ DIAZ, BORJA" w:date="2017-09-29T19:26:00Z">
                <w:pPr>
                  <w:keepNext/>
                  <w:keepLines/>
                  <w:widowControl w:val="0"/>
                  <w:autoSpaceDE w:val="0"/>
                  <w:autoSpaceDN w:val="0"/>
                  <w:adjustRightInd w:val="0"/>
                  <w:spacing w:before="200"/>
                  <w:outlineLvl w:val="4"/>
                </w:pPr>
              </w:pPrChange>
            </w:pPr>
            <w:ins w:id="6386" w:author="Borja Gonzalez" w:date="2017-09-28T19:25:00Z">
              <w:r w:rsidRPr="00301ECB">
                <w:rPr>
                  <w:b/>
                  <w:bCs/>
                  <w:lang w:val="en-US"/>
                  <w:rPrChange w:id="6387"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6388" w:author="Borja Gonzalez" w:date="2017-09-28T19:25:00Z"/>
              </w:rPr>
            </w:pPr>
          </w:p>
        </w:tc>
      </w:tr>
    </w:tbl>
    <w:p w14:paraId="6994DB38" w14:textId="3449C7F0" w:rsidR="0037218C" w:rsidRDefault="0037218C" w:rsidP="0037218C"/>
    <w:p w14:paraId="74632B8B" w14:textId="5EB22BBC" w:rsidR="0037218C" w:rsidRPr="0037218C" w:rsidRDefault="0037218C" w:rsidP="0037218C">
      <w:del w:id="6389" w:author="Borja Gonzalez" w:date="2017-09-28T19:25:00Z">
        <w:r w:rsidDel="00301ECB">
          <w:rPr>
            <w:noProof/>
            <w:lang w:eastAsia="es-ES_tradnl"/>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21013E64" w:rsidR="00747C57" w:rsidRDefault="00A1719D" w:rsidP="00A1719D">
      <w:r>
        <w:t>Como vimos para el caso para añadir una sesión de movimientos</w:t>
      </w:r>
      <w:del w:id="6390" w:author="Rodrigo García" w:date="2017-09-29T10:34:00Z">
        <w:r w:rsidDel="00EB2183">
          <w:delText xml:space="preserve"> </w:delText>
        </w:r>
      </w:del>
      <w:r>
        <w:t>,</w:t>
      </w:r>
      <w:ins w:id="6391" w:author="Rodrigo García" w:date="2017-09-29T10:34:00Z">
        <w:r w:rsidR="00EB2183">
          <w:t xml:space="preserve"> </w:t>
        </w:r>
      </w:ins>
      <w:r>
        <w:t>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146047F" w:rsidR="00747C57" w:rsidRDefault="00747C57" w:rsidP="00747C57">
      <w:pPr>
        <w:pStyle w:val="Ttulo3"/>
      </w:pPr>
      <w:bookmarkStart w:id="6392" w:name="_Toc494476023"/>
      <w:r>
        <w:t>4.3.7 Mostrar un gr</w:t>
      </w:r>
      <w:ins w:id="6393" w:author="Rodrigo García" w:date="2017-09-29T10:34:00Z">
        <w:r w:rsidR="00EB2183">
          <w:t>á</w:t>
        </w:r>
      </w:ins>
      <w:del w:id="6394" w:author="Rodrigo García" w:date="2017-09-29T10:34:00Z">
        <w:r w:rsidDel="00EB2183">
          <w:delText>a</w:delText>
        </w:r>
      </w:del>
      <w:r>
        <w:t>fico de un movimiento</w:t>
      </w:r>
      <w:bookmarkEnd w:id="6392"/>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 xml:space="preserve">además se hará uso de la herramienta </w:t>
      </w:r>
      <w:commentRangeStart w:id="6395"/>
      <w:r>
        <w:t xml:space="preserve">chart.js </w:t>
      </w:r>
      <w:commentRangeEnd w:id="6395"/>
      <w:r w:rsidR="00EB2183">
        <w:rPr>
          <w:rStyle w:val="Refdecomentario"/>
        </w:rPr>
        <w:commentReference w:id="6395"/>
      </w:r>
      <w:r>
        <w:t>para convertir los arrays de datos en gráficos.</w:t>
      </w:r>
    </w:p>
    <w:p w14:paraId="4A76185C" w14:textId="3CBA9CCC" w:rsidR="00747C57" w:rsidRDefault="00747C57" w:rsidP="00BF0FD1">
      <w:pPr>
        <w:pStyle w:val="Ttulo4"/>
      </w:pPr>
      <w:r>
        <w:t>4.3.7.1.  Funcionalidad en el lado del cliente</w:t>
      </w:r>
    </w:p>
    <w:p w14:paraId="5E1E02BE" w14:textId="77777777" w:rsidR="00747C57" w:rsidRDefault="00747C57" w:rsidP="00BF0FD1"/>
    <w:p w14:paraId="1C45BD54" w14:textId="77777777" w:rsidR="00E066BD" w:rsidRDefault="00747C57" w:rsidP="00BF0FD1">
      <w:pPr>
        <w:rPr>
          <w:ins w:id="6396" w:author="Borja Gonzalez" w:date="2017-09-28T19:26:00Z"/>
        </w:rPr>
      </w:pPr>
      <w:del w:id="6397" w:author="Borja Gonzalez" w:date="2017-09-28T19:26:00Z">
        <w:r w:rsidDel="00E066BD">
          <w:rPr>
            <w:noProof/>
            <w:lang w:eastAsia="es-ES_tradnl"/>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rsidRPr="00683B90" w14:paraId="38B8D673" w14:textId="77777777" w:rsidTr="00E066BD">
        <w:trPr>
          <w:ins w:id="6398" w:author="Borja Gonzalez" w:date="2017-09-28T19:26:00Z"/>
        </w:trPr>
        <w:tc>
          <w:tcPr>
            <w:tcW w:w="8856" w:type="dxa"/>
          </w:tcPr>
          <w:p w14:paraId="442BF972" w14:textId="77777777" w:rsidR="00E066BD" w:rsidRPr="00E066BD" w:rsidRDefault="00E066BD">
            <w:pPr>
              <w:rPr>
                <w:ins w:id="6399" w:author="Borja Gonzalez" w:date="2017-09-28T19:26:00Z"/>
                <w:lang w:val="en-US"/>
                <w:rPrChange w:id="6400" w:author="Borja Gonzalez" w:date="2017-09-28T19:26:00Z">
                  <w:rPr>
                    <w:ins w:id="6401" w:author="Borja Gonzalez" w:date="2017-09-28T19:26:00Z"/>
                    <w:rFonts w:ascii="Monaco" w:eastAsiaTheme="majorEastAsia" w:hAnsi="Monaco" w:cs="Monaco"/>
                    <w:color w:val="243F60" w:themeColor="accent1" w:themeShade="7F"/>
                    <w:sz w:val="32"/>
                    <w:szCs w:val="32"/>
                    <w:lang w:val="en-US"/>
                  </w:rPr>
                </w:rPrChange>
              </w:rPr>
              <w:pPrChange w:id="6402" w:author="GONZALEZ DIAZ, BORJA" w:date="2017-09-29T19:26:00Z">
                <w:pPr>
                  <w:keepNext/>
                  <w:keepLines/>
                  <w:widowControl w:val="0"/>
                  <w:autoSpaceDE w:val="0"/>
                  <w:autoSpaceDN w:val="0"/>
                  <w:adjustRightInd w:val="0"/>
                  <w:spacing w:before="200"/>
                  <w:outlineLvl w:val="4"/>
                </w:pPr>
              </w:pPrChange>
            </w:pPr>
            <w:ins w:id="6403" w:author="Borja Gonzalez" w:date="2017-09-28T19:26:00Z">
              <w:r w:rsidRPr="00E066BD">
                <w:rPr>
                  <w:lang w:val="en-US"/>
                  <w:rPrChange w:id="6404" w:author="Borja Gonzalez" w:date="2017-09-28T19:26:00Z">
                    <w:rPr>
                      <w:rFonts w:ascii="Monaco" w:hAnsi="Monaco" w:cs="Monaco"/>
                      <w:sz w:val="32"/>
                      <w:szCs w:val="32"/>
                      <w:lang w:val="en-US"/>
                    </w:rPr>
                  </w:rPrChange>
                </w:rPr>
                <w:t>fila.insertCell(0).innerHTML = '</w:t>
              </w:r>
              <w:r w:rsidRPr="00E066BD">
                <w:rPr>
                  <w:b/>
                  <w:bCs/>
                  <w:color w:val="204A87"/>
                  <w:lang w:val="en-US"/>
                  <w:rPrChange w:id="6405" w:author="Borja Gonzalez" w:date="2017-09-28T19:26:00Z">
                    <w:rPr>
                      <w:rFonts w:ascii="Monaco" w:hAnsi="Monaco" w:cs="Monaco"/>
                      <w:b/>
                      <w:bCs/>
                      <w:color w:val="204A87"/>
                      <w:sz w:val="32"/>
                      <w:szCs w:val="32"/>
                      <w:lang w:val="en-US"/>
                    </w:rPr>
                  </w:rPrChange>
                </w:rPr>
                <w:t>&lt;button</w:t>
              </w:r>
              <w:r w:rsidRPr="00E066BD">
                <w:rPr>
                  <w:lang w:val="en-US"/>
                  <w:rPrChange w:id="6406" w:author="Borja Gonzalez" w:date="2017-09-28T19:26:00Z">
                    <w:rPr>
                      <w:rFonts w:ascii="Monaco" w:hAnsi="Monaco" w:cs="Monaco"/>
                      <w:sz w:val="32"/>
                      <w:szCs w:val="32"/>
                      <w:lang w:val="en-US"/>
                    </w:rPr>
                  </w:rPrChange>
                </w:rPr>
                <w:t xml:space="preserve"> </w:t>
              </w:r>
              <w:r w:rsidRPr="00E066BD">
                <w:rPr>
                  <w:color w:val="C4A000"/>
                  <w:lang w:val="en-US"/>
                  <w:rPrChange w:id="6407" w:author="Borja Gonzalez" w:date="2017-09-28T19:26:00Z">
                    <w:rPr>
                      <w:rFonts w:ascii="Monaco" w:hAnsi="Monaco" w:cs="Monaco"/>
                      <w:color w:val="C4A000"/>
                      <w:sz w:val="32"/>
                      <w:szCs w:val="32"/>
                      <w:lang w:val="en-US"/>
                    </w:rPr>
                  </w:rPrChange>
                </w:rPr>
                <w:t>class=</w:t>
              </w:r>
              <w:r w:rsidRPr="00E066BD">
                <w:rPr>
                  <w:lang w:val="en-US"/>
                  <w:rPrChange w:id="6408" w:author="Borja Gonzalez" w:date="2017-09-28T19:26:00Z">
                    <w:rPr>
                      <w:rFonts w:ascii="Monaco" w:hAnsi="Monaco" w:cs="Monaco"/>
                      <w:color w:val="4E9A06"/>
                      <w:sz w:val="32"/>
                      <w:szCs w:val="32"/>
                      <w:lang w:val="en-US"/>
                    </w:rPr>
                  </w:rPrChange>
                </w:rPr>
                <w:t xml:space="preserve">"btn" </w:t>
              </w:r>
              <w:r w:rsidRPr="00E066BD">
                <w:rPr>
                  <w:color w:val="C4A000"/>
                  <w:lang w:val="en-US"/>
                  <w:rPrChange w:id="6409" w:author="Borja Gonzalez" w:date="2017-09-28T19:26:00Z">
                    <w:rPr>
                      <w:rFonts w:ascii="Monaco" w:hAnsi="Monaco" w:cs="Monaco"/>
                      <w:color w:val="C4A000"/>
                      <w:sz w:val="32"/>
                      <w:szCs w:val="32"/>
                      <w:lang w:val="en-US"/>
                    </w:rPr>
                  </w:rPrChange>
                </w:rPr>
                <w:t>type=</w:t>
              </w:r>
              <w:r w:rsidRPr="00E066BD">
                <w:rPr>
                  <w:lang w:val="en-US"/>
                  <w:rPrChange w:id="6410" w:author="Borja Gonzalez" w:date="2017-09-28T19:26:00Z">
                    <w:rPr>
                      <w:rFonts w:ascii="Monaco" w:hAnsi="Monaco" w:cs="Monaco"/>
                      <w:color w:val="4E9A06"/>
                      <w:sz w:val="32"/>
                      <w:szCs w:val="32"/>
                      <w:lang w:val="en-US"/>
                    </w:rPr>
                  </w:rPrChange>
                </w:rPr>
                <w:t xml:space="preserve">"button" </w:t>
              </w:r>
              <w:r w:rsidRPr="00E066BD">
                <w:rPr>
                  <w:color w:val="C4A000"/>
                  <w:lang w:val="en-US"/>
                  <w:rPrChange w:id="6411" w:author="Borja Gonzalez" w:date="2017-09-28T19:26:00Z">
                    <w:rPr>
                      <w:rFonts w:ascii="Monaco" w:hAnsi="Monaco" w:cs="Monaco"/>
                      <w:color w:val="C4A000"/>
                      <w:sz w:val="32"/>
                      <w:szCs w:val="32"/>
                      <w:lang w:val="en-US"/>
                    </w:rPr>
                  </w:rPrChange>
                </w:rPr>
                <w:t>onClick=</w:t>
              </w:r>
              <w:r w:rsidRPr="00E066BD">
                <w:rPr>
                  <w:lang w:val="en-US"/>
                  <w:rPrChange w:id="6412" w:author="Borja Gonzalez" w:date="2017-09-28T19:26:00Z">
                    <w:rPr>
                      <w:rFonts w:ascii="Monaco" w:hAnsi="Monaco" w:cs="Monaco"/>
                      <w:color w:val="4E9A06"/>
                      <w:sz w:val="32"/>
                      <w:szCs w:val="32"/>
                      <w:lang w:val="en-US"/>
                    </w:rPr>
                  </w:rPrChange>
                </w:rPr>
                <w:t>"crearGrafico(\''+datos[0].values[i][1]+'\', \'' + datos[0].values[i][4] + '\',1)"</w:t>
              </w:r>
              <w:r w:rsidRPr="00E066BD">
                <w:rPr>
                  <w:b/>
                  <w:bCs/>
                  <w:color w:val="204A87"/>
                  <w:lang w:val="en-US"/>
                  <w:rPrChange w:id="6413" w:author="Borja Gonzalez" w:date="2017-09-28T19:26:00Z">
                    <w:rPr>
                      <w:rFonts w:ascii="Monaco" w:hAnsi="Monaco" w:cs="Monaco"/>
                      <w:b/>
                      <w:bCs/>
                      <w:color w:val="204A87"/>
                      <w:sz w:val="32"/>
                      <w:szCs w:val="32"/>
                      <w:lang w:val="en-US"/>
                    </w:rPr>
                  </w:rPrChange>
                </w:rPr>
                <w:t>&gt;&lt;/button&gt;</w:t>
              </w:r>
              <w:r w:rsidRPr="00E066BD">
                <w:rPr>
                  <w:lang w:val="en-US"/>
                  <w:rPrChange w:id="6414" w:author="Borja Gonzalez" w:date="2017-09-28T19:26:00Z">
                    <w:rPr>
                      <w:rFonts w:ascii="Monaco" w:hAnsi="Monaco" w:cs="Monaco"/>
                      <w:sz w:val="32"/>
                      <w:szCs w:val="32"/>
                      <w:lang w:val="en-US"/>
                    </w:rPr>
                  </w:rPrChange>
                </w:rPr>
                <w:t>';</w:t>
              </w:r>
            </w:ins>
          </w:p>
          <w:p w14:paraId="660D703D" w14:textId="77777777" w:rsidR="00E066BD" w:rsidRPr="00E066BD" w:rsidRDefault="00E066BD">
            <w:pPr>
              <w:rPr>
                <w:ins w:id="6415" w:author="Borja Gonzalez" w:date="2017-09-28T19:26:00Z"/>
                <w:lang w:val="en-US"/>
                <w:rPrChange w:id="6416" w:author="Borja Gonzalez" w:date="2017-09-28T19:26:00Z">
                  <w:rPr>
                    <w:ins w:id="6417" w:author="Borja Gonzalez" w:date="2017-09-28T19:26:00Z"/>
                    <w:rFonts w:ascii="Monaco" w:eastAsiaTheme="majorEastAsia" w:hAnsi="Monaco" w:cs="Monaco"/>
                    <w:color w:val="243F60" w:themeColor="accent1" w:themeShade="7F"/>
                    <w:sz w:val="32"/>
                    <w:szCs w:val="32"/>
                    <w:lang w:val="en-US"/>
                  </w:rPr>
                </w:rPrChange>
              </w:rPr>
              <w:pPrChange w:id="6418" w:author="GONZALEZ DIAZ, BORJA" w:date="2017-09-29T19:26:00Z">
                <w:pPr>
                  <w:keepNext/>
                  <w:keepLines/>
                  <w:widowControl w:val="0"/>
                  <w:autoSpaceDE w:val="0"/>
                  <w:autoSpaceDN w:val="0"/>
                  <w:adjustRightInd w:val="0"/>
                  <w:spacing w:before="200"/>
                  <w:outlineLvl w:val="4"/>
                </w:pPr>
              </w:pPrChange>
            </w:pPr>
            <w:ins w:id="6419" w:author="Borja Gonzalez" w:date="2017-09-28T19:26:00Z">
              <w:r w:rsidRPr="00E066BD">
                <w:rPr>
                  <w:lang w:val="en-US"/>
                  <w:rPrChange w:id="6420" w:author="Borja Gonzalez" w:date="2017-09-28T19:26:00Z">
                    <w:rPr>
                      <w:rFonts w:ascii="Monaco" w:hAnsi="Monaco" w:cs="Monaco"/>
                      <w:sz w:val="32"/>
                      <w:szCs w:val="32"/>
                      <w:lang w:val="en-US"/>
                    </w:rPr>
                  </w:rPrChange>
                </w:rPr>
                <w:t>fila.insertCell(0).innerHTML = '</w:t>
              </w:r>
              <w:r w:rsidRPr="00E066BD">
                <w:rPr>
                  <w:b/>
                  <w:bCs/>
                  <w:color w:val="204A87"/>
                  <w:lang w:val="en-US"/>
                  <w:rPrChange w:id="6421" w:author="Borja Gonzalez" w:date="2017-09-28T19:26:00Z">
                    <w:rPr>
                      <w:rFonts w:ascii="Monaco" w:hAnsi="Monaco" w:cs="Monaco"/>
                      <w:b/>
                      <w:bCs/>
                      <w:color w:val="204A87"/>
                      <w:sz w:val="32"/>
                      <w:szCs w:val="32"/>
                      <w:lang w:val="en-US"/>
                    </w:rPr>
                  </w:rPrChange>
                </w:rPr>
                <w:t>&lt;button</w:t>
              </w:r>
              <w:r w:rsidRPr="00E066BD">
                <w:rPr>
                  <w:lang w:val="en-US"/>
                  <w:rPrChange w:id="6422" w:author="Borja Gonzalez" w:date="2017-09-28T19:26:00Z">
                    <w:rPr>
                      <w:rFonts w:ascii="Monaco" w:hAnsi="Monaco" w:cs="Monaco"/>
                      <w:sz w:val="32"/>
                      <w:szCs w:val="32"/>
                      <w:lang w:val="en-US"/>
                    </w:rPr>
                  </w:rPrChange>
                </w:rPr>
                <w:t xml:space="preserve"> </w:t>
              </w:r>
              <w:r w:rsidRPr="00E066BD">
                <w:rPr>
                  <w:color w:val="C4A000"/>
                  <w:lang w:val="en-US"/>
                  <w:rPrChange w:id="6423" w:author="Borja Gonzalez" w:date="2017-09-28T19:26:00Z">
                    <w:rPr>
                      <w:rFonts w:ascii="Monaco" w:hAnsi="Monaco" w:cs="Monaco"/>
                      <w:color w:val="C4A000"/>
                      <w:sz w:val="32"/>
                      <w:szCs w:val="32"/>
                      <w:lang w:val="en-US"/>
                    </w:rPr>
                  </w:rPrChange>
                </w:rPr>
                <w:t>class=</w:t>
              </w:r>
              <w:r w:rsidRPr="00E066BD">
                <w:rPr>
                  <w:lang w:val="en-US"/>
                  <w:rPrChange w:id="6424" w:author="Borja Gonzalez" w:date="2017-09-28T19:26:00Z">
                    <w:rPr>
                      <w:rFonts w:ascii="Monaco" w:hAnsi="Monaco" w:cs="Monaco"/>
                      <w:color w:val="4E9A06"/>
                      <w:sz w:val="32"/>
                      <w:szCs w:val="32"/>
                      <w:lang w:val="en-US"/>
                    </w:rPr>
                  </w:rPrChange>
                </w:rPr>
                <w:t xml:space="preserve">"btn" </w:t>
              </w:r>
              <w:r w:rsidRPr="00E066BD">
                <w:rPr>
                  <w:color w:val="C4A000"/>
                  <w:lang w:val="en-US"/>
                  <w:rPrChange w:id="6425" w:author="Borja Gonzalez" w:date="2017-09-28T19:26:00Z">
                    <w:rPr>
                      <w:rFonts w:ascii="Monaco" w:hAnsi="Monaco" w:cs="Monaco"/>
                      <w:color w:val="C4A000"/>
                      <w:sz w:val="32"/>
                      <w:szCs w:val="32"/>
                      <w:lang w:val="en-US"/>
                    </w:rPr>
                  </w:rPrChange>
                </w:rPr>
                <w:t>type=</w:t>
              </w:r>
              <w:r w:rsidRPr="00E066BD">
                <w:rPr>
                  <w:lang w:val="en-US"/>
                  <w:rPrChange w:id="6426" w:author="Borja Gonzalez" w:date="2017-09-28T19:26:00Z">
                    <w:rPr>
                      <w:rFonts w:ascii="Monaco" w:hAnsi="Monaco" w:cs="Monaco"/>
                      <w:color w:val="4E9A06"/>
                      <w:sz w:val="32"/>
                      <w:szCs w:val="32"/>
                      <w:lang w:val="en-US"/>
                    </w:rPr>
                  </w:rPrChange>
                </w:rPr>
                <w:t xml:space="preserve">"button" </w:t>
              </w:r>
              <w:r w:rsidRPr="00E066BD">
                <w:rPr>
                  <w:color w:val="C4A000"/>
                  <w:lang w:val="en-US"/>
                  <w:rPrChange w:id="6427" w:author="Borja Gonzalez" w:date="2017-09-28T19:26:00Z">
                    <w:rPr>
                      <w:rFonts w:ascii="Monaco" w:hAnsi="Monaco" w:cs="Monaco"/>
                      <w:color w:val="C4A000"/>
                      <w:sz w:val="32"/>
                      <w:szCs w:val="32"/>
                      <w:lang w:val="en-US"/>
                    </w:rPr>
                  </w:rPrChange>
                </w:rPr>
                <w:t>onClick=</w:t>
              </w:r>
              <w:r w:rsidRPr="00E066BD">
                <w:rPr>
                  <w:lang w:val="en-US"/>
                  <w:rPrChange w:id="6428" w:author="Borja Gonzalez" w:date="2017-09-28T19:26:00Z">
                    <w:rPr>
                      <w:rFonts w:ascii="Monaco" w:hAnsi="Monaco" w:cs="Monaco"/>
                      <w:color w:val="4E9A06"/>
                      <w:sz w:val="32"/>
                      <w:szCs w:val="32"/>
                      <w:lang w:val="en-US"/>
                    </w:rPr>
                  </w:rPrChange>
                </w:rPr>
                <w:t>"crearGrafico(\''+datos[0].values[i][1]+'\', \'' + datos[0].values[i][3] + '\',2)"</w:t>
              </w:r>
              <w:r w:rsidRPr="00E066BD">
                <w:rPr>
                  <w:b/>
                  <w:bCs/>
                  <w:color w:val="204A87"/>
                  <w:lang w:val="en-US"/>
                  <w:rPrChange w:id="6429" w:author="Borja Gonzalez" w:date="2017-09-28T19:26:00Z">
                    <w:rPr>
                      <w:rFonts w:ascii="Monaco" w:hAnsi="Monaco" w:cs="Monaco"/>
                      <w:b/>
                      <w:bCs/>
                      <w:color w:val="204A87"/>
                      <w:sz w:val="32"/>
                      <w:szCs w:val="32"/>
                      <w:lang w:val="en-US"/>
                    </w:rPr>
                  </w:rPrChange>
                </w:rPr>
                <w:t>&gt;&lt;/button&gt;</w:t>
              </w:r>
              <w:r w:rsidRPr="00E066BD">
                <w:rPr>
                  <w:lang w:val="en-US"/>
                  <w:rPrChange w:id="6430" w:author="Borja Gonzalez" w:date="2017-09-28T19:26:00Z">
                    <w:rPr>
                      <w:rFonts w:ascii="Monaco" w:hAnsi="Monaco" w:cs="Monaco"/>
                      <w:sz w:val="32"/>
                      <w:szCs w:val="32"/>
                      <w:lang w:val="en-US"/>
                    </w:rPr>
                  </w:rPrChange>
                </w:rPr>
                <w:t>';</w:t>
              </w:r>
            </w:ins>
          </w:p>
          <w:p w14:paraId="2C97CE98" w14:textId="77777777" w:rsidR="00E066BD" w:rsidRPr="00E066BD" w:rsidDel="009252D8" w:rsidRDefault="00E066BD">
            <w:pPr>
              <w:rPr>
                <w:ins w:id="6431" w:author="Borja Gonzalez" w:date="2017-09-28T19:26:00Z"/>
                <w:del w:id="6432" w:author="GONZALEZ DIAZ, BORJA" w:date="2017-09-29T19:26:00Z"/>
                <w:lang w:val="en-US"/>
                <w:rPrChange w:id="6433" w:author="Borja Gonzalez" w:date="2017-09-28T19:26:00Z">
                  <w:rPr>
                    <w:ins w:id="6434" w:author="Borja Gonzalez" w:date="2017-09-28T19:26:00Z"/>
                    <w:del w:id="6435" w:author="GONZALEZ DIAZ, BORJA" w:date="2017-09-29T19:26:00Z"/>
                    <w:rFonts w:ascii="Monaco" w:eastAsiaTheme="majorEastAsia" w:hAnsi="Monaco" w:cs="Monaco"/>
                    <w:color w:val="243F60" w:themeColor="accent1" w:themeShade="7F"/>
                    <w:sz w:val="32"/>
                    <w:szCs w:val="32"/>
                    <w:lang w:val="en-US"/>
                  </w:rPr>
                </w:rPrChange>
              </w:rPr>
              <w:pPrChange w:id="6436" w:author="GONZALEZ DIAZ, BORJA" w:date="2017-09-29T19:26:00Z">
                <w:pPr>
                  <w:keepNext/>
                  <w:keepLines/>
                  <w:widowControl w:val="0"/>
                  <w:autoSpaceDE w:val="0"/>
                  <w:autoSpaceDN w:val="0"/>
                  <w:adjustRightInd w:val="0"/>
                  <w:spacing w:before="200"/>
                  <w:outlineLvl w:val="4"/>
                </w:pPr>
              </w:pPrChange>
            </w:pPr>
            <w:ins w:id="6437" w:author="Borja Gonzalez" w:date="2017-09-28T19:26:00Z">
              <w:r w:rsidRPr="00E066BD">
                <w:rPr>
                  <w:lang w:val="en-US"/>
                  <w:rPrChange w:id="6438" w:author="Borja Gonzalez" w:date="2017-09-28T19:26:00Z">
                    <w:rPr>
                      <w:rFonts w:ascii="Monaco" w:hAnsi="Monaco" w:cs="Monaco"/>
                      <w:sz w:val="32"/>
                      <w:szCs w:val="32"/>
                      <w:lang w:val="en-US"/>
                    </w:rPr>
                  </w:rPrChange>
                </w:rPr>
                <w:t>fila.insertCell(0).innerHTML = '</w:t>
              </w:r>
              <w:r w:rsidRPr="00E066BD">
                <w:rPr>
                  <w:b/>
                  <w:bCs/>
                  <w:color w:val="204A87"/>
                  <w:lang w:val="en-US"/>
                  <w:rPrChange w:id="6439" w:author="Borja Gonzalez" w:date="2017-09-28T19:26:00Z">
                    <w:rPr>
                      <w:rFonts w:ascii="Monaco" w:hAnsi="Monaco" w:cs="Monaco"/>
                      <w:b/>
                      <w:bCs/>
                      <w:color w:val="204A87"/>
                      <w:sz w:val="32"/>
                      <w:szCs w:val="32"/>
                      <w:lang w:val="en-US"/>
                    </w:rPr>
                  </w:rPrChange>
                </w:rPr>
                <w:t>&lt;button</w:t>
              </w:r>
              <w:r w:rsidRPr="00E066BD">
                <w:rPr>
                  <w:lang w:val="en-US"/>
                  <w:rPrChange w:id="6440" w:author="Borja Gonzalez" w:date="2017-09-28T19:26:00Z">
                    <w:rPr>
                      <w:rFonts w:ascii="Monaco" w:hAnsi="Monaco" w:cs="Monaco"/>
                      <w:sz w:val="32"/>
                      <w:szCs w:val="32"/>
                      <w:lang w:val="en-US"/>
                    </w:rPr>
                  </w:rPrChange>
                </w:rPr>
                <w:t xml:space="preserve"> </w:t>
              </w:r>
              <w:r w:rsidRPr="00E066BD">
                <w:rPr>
                  <w:color w:val="C4A000"/>
                  <w:lang w:val="en-US"/>
                  <w:rPrChange w:id="6441" w:author="Borja Gonzalez" w:date="2017-09-28T19:26:00Z">
                    <w:rPr>
                      <w:rFonts w:ascii="Monaco" w:hAnsi="Monaco" w:cs="Monaco"/>
                      <w:color w:val="C4A000"/>
                      <w:sz w:val="32"/>
                      <w:szCs w:val="32"/>
                      <w:lang w:val="en-US"/>
                    </w:rPr>
                  </w:rPrChange>
                </w:rPr>
                <w:t>class=</w:t>
              </w:r>
              <w:r w:rsidRPr="00E066BD">
                <w:rPr>
                  <w:lang w:val="en-US"/>
                  <w:rPrChange w:id="6442" w:author="Borja Gonzalez" w:date="2017-09-28T19:26:00Z">
                    <w:rPr>
                      <w:rFonts w:ascii="Monaco" w:hAnsi="Monaco" w:cs="Monaco"/>
                      <w:color w:val="4E9A06"/>
                      <w:sz w:val="32"/>
                      <w:szCs w:val="32"/>
                      <w:lang w:val="en-US"/>
                    </w:rPr>
                  </w:rPrChange>
                </w:rPr>
                <w:t xml:space="preserve">"btn" </w:t>
              </w:r>
              <w:r w:rsidRPr="00E066BD">
                <w:rPr>
                  <w:color w:val="C4A000"/>
                  <w:lang w:val="en-US"/>
                  <w:rPrChange w:id="6443" w:author="Borja Gonzalez" w:date="2017-09-28T19:26:00Z">
                    <w:rPr>
                      <w:rFonts w:ascii="Monaco" w:hAnsi="Monaco" w:cs="Monaco"/>
                      <w:color w:val="C4A000"/>
                      <w:sz w:val="32"/>
                      <w:szCs w:val="32"/>
                      <w:lang w:val="en-US"/>
                    </w:rPr>
                  </w:rPrChange>
                </w:rPr>
                <w:t>type=</w:t>
              </w:r>
              <w:r w:rsidRPr="00E066BD">
                <w:rPr>
                  <w:lang w:val="en-US"/>
                  <w:rPrChange w:id="6444" w:author="Borja Gonzalez" w:date="2017-09-28T19:26:00Z">
                    <w:rPr>
                      <w:rFonts w:ascii="Monaco" w:hAnsi="Monaco" w:cs="Monaco"/>
                      <w:color w:val="4E9A06"/>
                      <w:sz w:val="32"/>
                      <w:szCs w:val="32"/>
                      <w:lang w:val="en-US"/>
                    </w:rPr>
                  </w:rPrChange>
                </w:rPr>
                <w:t xml:space="preserve">"button" </w:t>
              </w:r>
              <w:r w:rsidRPr="00E066BD">
                <w:rPr>
                  <w:color w:val="C4A000"/>
                  <w:lang w:val="en-US"/>
                  <w:rPrChange w:id="6445" w:author="Borja Gonzalez" w:date="2017-09-28T19:26:00Z">
                    <w:rPr>
                      <w:rFonts w:ascii="Monaco" w:hAnsi="Monaco" w:cs="Monaco"/>
                      <w:color w:val="C4A000"/>
                      <w:sz w:val="32"/>
                      <w:szCs w:val="32"/>
                      <w:lang w:val="en-US"/>
                    </w:rPr>
                  </w:rPrChange>
                </w:rPr>
                <w:lastRenderedPageBreak/>
                <w:t>onClick=</w:t>
              </w:r>
              <w:r w:rsidRPr="00E066BD">
                <w:rPr>
                  <w:lang w:val="en-US"/>
                  <w:rPrChange w:id="6446" w:author="Borja Gonzalez" w:date="2017-09-28T19:26:00Z">
                    <w:rPr>
                      <w:rFonts w:ascii="Monaco" w:hAnsi="Monaco" w:cs="Monaco"/>
                      <w:color w:val="4E9A06"/>
                      <w:sz w:val="32"/>
                      <w:szCs w:val="32"/>
                      <w:lang w:val="en-US"/>
                    </w:rPr>
                  </w:rPrChange>
                </w:rPr>
                <w:t>"crearGrafico(\''+datos[0].values[i][1]+'\', \'' + datos[0].values[i][2] + '\',3)"</w:t>
              </w:r>
              <w:r w:rsidRPr="00E066BD">
                <w:rPr>
                  <w:b/>
                  <w:bCs/>
                  <w:color w:val="204A87"/>
                  <w:lang w:val="en-US"/>
                  <w:rPrChange w:id="6447" w:author="Borja Gonzalez" w:date="2017-09-28T19:26:00Z">
                    <w:rPr>
                      <w:rFonts w:ascii="Monaco" w:hAnsi="Monaco" w:cs="Monaco"/>
                      <w:b/>
                      <w:bCs/>
                      <w:color w:val="204A87"/>
                      <w:sz w:val="32"/>
                      <w:szCs w:val="32"/>
                      <w:lang w:val="en-US"/>
                    </w:rPr>
                  </w:rPrChange>
                </w:rPr>
                <w:t>&gt;&lt;/button&gt;</w:t>
              </w:r>
              <w:r w:rsidRPr="00E066BD">
                <w:rPr>
                  <w:lang w:val="en-US"/>
                  <w:rPrChange w:id="6448" w:author="Borja Gonzalez" w:date="2017-09-28T19:26:00Z">
                    <w:rPr>
                      <w:rFonts w:ascii="Monaco" w:hAnsi="Monaco" w:cs="Monaco"/>
                      <w:sz w:val="32"/>
                      <w:szCs w:val="32"/>
                      <w:lang w:val="en-US"/>
                    </w:rPr>
                  </w:rPrChange>
                </w:rPr>
                <w:t>';</w:t>
              </w:r>
            </w:ins>
          </w:p>
          <w:p w14:paraId="68239931" w14:textId="77777777" w:rsidR="00E066BD" w:rsidRPr="0079203F" w:rsidRDefault="00E066BD" w:rsidP="00BF0FD1">
            <w:pPr>
              <w:rPr>
                <w:ins w:id="6449" w:author="Borja Gonzalez" w:date="2017-09-28T19:26:00Z"/>
                <w:lang w:val="en-US"/>
                <w:rPrChange w:id="6450" w:author="Rodrigo García" w:date="2017-09-29T10:07:00Z">
                  <w:rPr>
                    <w:ins w:id="6451" w:author="Borja Gonzalez" w:date="2017-09-28T19:26:00Z"/>
                  </w:rPr>
                </w:rPrChange>
              </w:rPr>
            </w:pPr>
          </w:p>
        </w:tc>
      </w:tr>
    </w:tbl>
    <w:p w14:paraId="5053B0C0" w14:textId="4F6CCEC8" w:rsidR="00747C57" w:rsidRPr="0079203F" w:rsidRDefault="00747C57" w:rsidP="00BF0FD1">
      <w:pPr>
        <w:rPr>
          <w:lang w:val="en-US"/>
          <w:rPrChange w:id="6452" w:author="Rodrigo García" w:date="2017-09-29T10:07:00Z">
            <w:rPr/>
          </w:rPrChange>
        </w:rPr>
      </w:pPr>
    </w:p>
    <w:p w14:paraId="3B9F0CE8" w14:textId="77777777" w:rsidR="00747C57" w:rsidRPr="0079203F" w:rsidRDefault="00747C57" w:rsidP="00BF0FD1">
      <w:pPr>
        <w:rPr>
          <w:lang w:val="en-US"/>
          <w:rPrChange w:id="6453" w:author="Rodrigo García" w:date="2017-09-29T10:07:00Z">
            <w:rPr/>
          </w:rPrChange>
        </w:rPr>
      </w:pPr>
    </w:p>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6454" w:author="Borja Gonzalez" w:date="2017-09-28T19:27:00Z"/>
        </w:rPr>
      </w:pPr>
      <w:del w:id="6455" w:author="Borja Gonzalez" w:date="2017-09-28T19:27:00Z">
        <w:r w:rsidDel="00E066BD">
          <w:rPr>
            <w:noProof/>
            <w:lang w:eastAsia="es-ES_tradnl"/>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aconcuadrcula"/>
        <w:tblW w:w="0" w:type="auto"/>
        <w:tblLook w:val="04A0" w:firstRow="1" w:lastRow="0" w:firstColumn="1" w:lastColumn="0" w:noHBand="0" w:noVBand="1"/>
      </w:tblPr>
      <w:tblGrid>
        <w:gridCol w:w="8856"/>
      </w:tblGrid>
      <w:tr w:rsidR="00E066BD" w14:paraId="6BFABD7A" w14:textId="77777777" w:rsidTr="00E066BD">
        <w:trPr>
          <w:ins w:id="6456" w:author="Borja Gonzalez" w:date="2017-09-28T19:27:00Z"/>
        </w:trPr>
        <w:tc>
          <w:tcPr>
            <w:tcW w:w="8856" w:type="dxa"/>
          </w:tcPr>
          <w:p w14:paraId="3C1DC82B" w14:textId="77777777" w:rsidR="00E066BD" w:rsidRPr="00E066BD" w:rsidRDefault="00E066BD">
            <w:pPr>
              <w:rPr>
                <w:ins w:id="6457" w:author="Borja Gonzalez" w:date="2017-09-28T19:27:00Z"/>
                <w:lang w:val="en-US"/>
                <w:rPrChange w:id="6458" w:author="Borja Gonzalez" w:date="2017-09-28T19:28:00Z">
                  <w:rPr>
                    <w:ins w:id="6459" w:author="Borja Gonzalez" w:date="2017-09-28T19:27:00Z"/>
                    <w:rFonts w:ascii="Monaco" w:eastAsiaTheme="majorEastAsia" w:hAnsi="Monaco" w:cs="Monaco"/>
                    <w:color w:val="243F60" w:themeColor="accent1" w:themeShade="7F"/>
                    <w:sz w:val="32"/>
                    <w:szCs w:val="32"/>
                    <w:lang w:val="en-US"/>
                  </w:rPr>
                </w:rPrChange>
              </w:rPr>
              <w:pPrChange w:id="6460" w:author="GONZALEZ DIAZ, BORJA" w:date="2017-09-29T19:26:00Z">
                <w:pPr>
                  <w:keepNext/>
                  <w:keepLines/>
                  <w:widowControl w:val="0"/>
                  <w:autoSpaceDE w:val="0"/>
                  <w:autoSpaceDN w:val="0"/>
                  <w:adjustRightInd w:val="0"/>
                  <w:spacing w:before="200"/>
                  <w:outlineLvl w:val="4"/>
                </w:pPr>
              </w:pPrChange>
            </w:pPr>
            <w:ins w:id="6461" w:author="Borja Gonzalez" w:date="2017-09-28T19:27:00Z">
              <w:r w:rsidRPr="00E066BD">
                <w:rPr>
                  <w:b/>
                  <w:bCs/>
                  <w:color w:val="204A87"/>
                  <w:lang w:val="en-US"/>
                  <w:rPrChange w:id="6462" w:author="Borja Gonzalez" w:date="2017-09-28T19:28:00Z">
                    <w:rPr>
                      <w:rFonts w:ascii="Monaco" w:hAnsi="Monaco" w:cs="Monaco"/>
                      <w:b/>
                      <w:bCs/>
                      <w:color w:val="204A87"/>
                      <w:sz w:val="32"/>
                      <w:szCs w:val="32"/>
                      <w:lang w:val="en-US"/>
                    </w:rPr>
                  </w:rPrChange>
                </w:rPr>
                <w:t>var</w:t>
              </w:r>
              <w:r w:rsidRPr="00E066BD">
                <w:rPr>
                  <w:lang w:val="en-US"/>
                  <w:rPrChange w:id="6463" w:author="Borja Gonzalez" w:date="2017-09-28T19:28:00Z">
                    <w:rPr>
                      <w:rFonts w:ascii="Monaco" w:hAnsi="Monaco" w:cs="Monaco"/>
                      <w:sz w:val="32"/>
                      <w:szCs w:val="32"/>
                      <w:lang w:val="en-US"/>
                    </w:rPr>
                  </w:rPrChange>
                </w:rPr>
                <w:t xml:space="preserve"> var_i </w:t>
              </w:r>
              <w:r w:rsidRPr="00E066BD">
                <w:rPr>
                  <w:b/>
                  <w:bCs/>
                  <w:color w:val="CE5C00"/>
                  <w:lang w:val="en-US"/>
                  <w:rPrChange w:id="6464" w:author="Borja Gonzalez" w:date="2017-09-28T19:28:00Z">
                    <w:rPr>
                      <w:rFonts w:ascii="Monaco" w:hAnsi="Monaco" w:cs="Monaco"/>
                      <w:b/>
                      <w:bCs/>
                      <w:color w:val="CE5C00"/>
                      <w:sz w:val="32"/>
                      <w:szCs w:val="32"/>
                      <w:lang w:val="en-US"/>
                    </w:rPr>
                  </w:rPrChange>
                </w:rPr>
                <w:t>=</w:t>
              </w:r>
              <w:r w:rsidRPr="00E066BD">
                <w:rPr>
                  <w:lang w:val="en-US"/>
                  <w:rPrChange w:id="6465" w:author="Borja Gonzalez" w:date="2017-09-28T19:28:00Z">
                    <w:rPr>
                      <w:rFonts w:ascii="Monaco" w:hAnsi="Monaco" w:cs="Monaco"/>
                      <w:sz w:val="32"/>
                      <w:szCs w:val="32"/>
                      <w:lang w:val="en-US"/>
                    </w:rPr>
                  </w:rPrChange>
                </w:rPr>
                <w:t xml:space="preserve"> </w:t>
              </w:r>
              <w:r w:rsidRPr="00E066BD">
                <w:rPr>
                  <w:b/>
                  <w:bCs/>
                  <w:color w:val="0000CF"/>
                  <w:lang w:val="en-US"/>
                  <w:rPrChange w:id="6466" w:author="Borja Gonzalez" w:date="2017-09-28T19:28:00Z">
                    <w:rPr>
                      <w:rFonts w:ascii="Monaco" w:hAnsi="Monaco" w:cs="Monaco"/>
                      <w:b/>
                      <w:bCs/>
                      <w:color w:val="0000CF"/>
                      <w:sz w:val="32"/>
                      <w:szCs w:val="32"/>
                      <w:lang w:val="en-US"/>
                    </w:rPr>
                  </w:rPrChange>
                </w:rPr>
                <w:t>0</w:t>
              </w:r>
              <w:r w:rsidRPr="00E066BD">
                <w:rPr>
                  <w:b/>
                  <w:bCs/>
                  <w:lang w:val="en-US"/>
                  <w:rPrChange w:id="6467"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pPr>
              <w:rPr>
                <w:ins w:id="6468" w:author="Borja Gonzalez" w:date="2017-09-28T19:27:00Z"/>
                <w:lang w:val="en-US"/>
                <w:rPrChange w:id="6469" w:author="Borja Gonzalez" w:date="2017-09-28T19:28:00Z">
                  <w:rPr>
                    <w:ins w:id="6470" w:author="Borja Gonzalez" w:date="2017-09-28T19:27:00Z"/>
                    <w:rFonts w:ascii="Monaco" w:eastAsiaTheme="majorEastAsia" w:hAnsi="Monaco" w:cs="Monaco"/>
                    <w:color w:val="243F60" w:themeColor="accent1" w:themeShade="7F"/>
                    <w:sz w:val="32"/>
                    <w:szCs w:val="32"/>
                    <w:lang w:val="en-US"/>
                  </w:rPr>
                </w:rPrChange>
              </w:rPr>
              <w:pPrChange w:id="6471" w:author="GONZALEZ DIAZ, BORJA" w:date="2017-09-29T19:26:00Z">
                <w:pPr>
                  <w:keepNext/>
                  <w:keepLines/>
                  <w:widowControl w:val="0"/>
                  <w:autoSpaceDE w:val="0"/>
                  <w:autoSpaceDN w:val="0"/>
                  <w:adjustRightInd w:val="0"/>
                  <w:spacing w:before="200"/>
                  <w:outlineLvl w:val="4"/>
                </w:pPr>
              </w:pPrChange>
            </w:pPr>
            <w:ins w:id="6472" w:author="Borja Gonzalez" w:date="2017-09-28T19:27:00Z">
              <w:r w:rsidRPr="00E066BD">
                <w:rPr>
                  <w:b/>
                  <w:bCs/>
                  <w:color w:val="204A87"/>
                  <w:lang w:val="en-US"/>
                  <w:rPrChange w:id="6473" w:author="Borja Gonzalez" w:date="2017-09-28T19:28:00Z">
                    <w:rPr>
                      <w:rFonts w:ascii="Monaco" w:hAnsi="Monaco" w:cs="Monaco"/>
                      <w:b/>
                      <w:bCs/>
                      <w:color w:val="204A87"/>
                      <w:sz w:val="32"/>
                      <w:szCs w:val="32"/>
                      <w:lang w:val="en-US"/>
                    </w:rPr>
                  </w:rPrChange>
                </w:rPr>
                <w:t>function</w:t>
              </w:r>
              <w:r w:rsidRPr="00E066BD">
                <w:rPr>
                  <w:lang w:val="en-US"/>
                  <w:rPrChange w:id="6474" w:author="Borja Gonzalez" w:date="2017-09-28T19:28:00Z">
                    <w:rPr>
                      <w:rFonts w:ascii="Monaco" w:hAnsi="Monaco" w:cs="Monaco"/>
                      <w:sz w:val="32"/>
                      <w:szCs w:val="32"/>
                      <w:lang w:val="en-US"/>
                    </w:rPr>
                  </w:rPrChange>
                </w:rPr>
                <w:t xml:space="preserve"> crearGrafico</w:t>
              </w:r>
              <w:r w:rsidRPr="00E066BD">
                <w:rPr>
                  <w:b/>
                  <w:bCs/>
                  <w:lang w:val="en-US"/>
                  <w:rPrChange w:id="6475" w:author="Borja Gonzalez" w:date="2017-09-28T19:28:00Z">
                    <w:rPr>
                      <w:rFonts w:ascii="Monaco" w:hAnsi="Monaco" w:cs="Monaco"/>
                      <w:b/>
                      <w:bCs/>
                      <w:color w:val="000000"/>
                      <w:sz w:val="32"/>
                      <w:szCs w:val="32"/>
                      <w:lang w:val="en-US"/>
                    </w:rPr>
                  </w:rPrChange>
                </w:rPr>
                <w:t>(</w:t>
              </w:r>
              <w:r w:rsidRPr="00E066BD">
                <w:rPr>
                  <w:lang w:val="en-US"/>
                  <w:rPrChange w:id="6476" w:author="Borja Gonzalez" w:date="2017-09-28T19:28:00Z">
                    <w:rPr>
                      <w:rFonts w:ascii="Monaco" w:hAnsi="Monaco" w:cs="Monaco"/>
                      <w:color w:val="000000"/>
                      <w:sz w:val="32"/>
                      <w:szCs w:val="32"/>
                      <w:lang w:val="en-US"/>
                    </w:rPr>
                  </w:rPrChange>
                </w:rPr>
                <w:t>time</w:t>
              </w:r>
              <w:r w:rsidRPr="00E066BD">
                <w:rPr>
                  <w:b/>
                  <w:bCs/>
                  <w:lang w:val="en-US"/>
                  <w:rPrChange w:id="6477" w:author="Borja Gonzalez" w:date="2017-09-28T19:28:00Z">
                    <w:rPr>
                      <w:rFonts w:ascii="Monaco" w:hAnsi="Monaco" w:cs="Monaco"/>
                      <w:b/>
                      <w:bCs/>
                      <w:color w:val="000000"/>
                      <w:sz w:val="32"/>
                      <w:szCs w:val="32"/>
                      <w:lang w:val="en-US"/>
                    </w:rPr>
                  </w:rPrChange>
                </w:rPr>
                <w:t>,</w:t>
              </w:r>
              <w:r w:rsidRPr="00E066BD">
                <w:rPr>
                  <w:lang w:val="en-US"/>
                  <w:rPrChange w:id="6478" w:author="Borja Gonzalez" w:date="2017-09-28T19:28:00Z">
                    <w:rPr>
                      <w:rFonts w:ascii="Monaco" w:hAnsi="Monaco" w:cs="Monaco"/>
                      <w:sz w:val="32"/>
                      <w:szCs w:val="32"/>
                      <w:lang w:val="en-US"/>
                    </w:rPr>
                  </w:rPrChange>
                </w:rPr>
                <w:t xml:space="preserve"> mov</w:t>
              </w:r>
              <w:r w:rsidRPr="00E066BD">
                <w:rPr>
                  <w:b/>
                  <w:bCs/>
                  <w:lang w:val="en-US"/>
                  <w:rPrChange w:id="6479" w:author="Borja Gonzalez" w:date="2017-09-28T19:28:00Z">
                    <w:rPr>
                      <w:rFonts w:ascii="Monaco" w:hAnsi="Monaco" w:cs="Monaco"/>
                      <w:b/>
                      <w:bCs/>
                      <w:color w:val="000000"/>
                      <w:sz w:val="32"/>
                      <w:szCs w:val="32"/>
                      <w:lang w:val="en-US"/>
                    </w:rPr>
                  </w:rPrChange>
                </w:rPr>
                <w:t>,</w:t>
              </w:r>
              <w:r w:rsidRPr="00E066BD">
                <w:rPr>
                  <w:lang w:val="en-US"/>
                  <w:rPrChange w:id="6480" w:author="Borja Gonzalez" w:date="2017-09-28T19:28:00Z">
                    <w:rPr>
                      <w:rFonts w:ascii="Monaco" w:hAnsi="Monaco" w:cs="Monaco"/>
                      <w:sz w:val="32"/>
                      <w:szCs w:val="32"/>
                      <w:lang w:val="en-US"/>
                    </w:rPr>
                  </w:rPrChange>
                </w:rPr>
                <w:t xml:space="preserve"> n</w:t>
              </w:r>
              <w:r w:rsidRPr="00E066BD">
                <w:rPr>
                  <w:b/>
                  <w:bCs/>
                  <w:lang w:val="en-US"/>
                  <w:rPrChange w:id="6481"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pPr>
              <w:rPr>
                <w:ins w:id="6482" w:author="Borja Gonzalez" w:date="2017-09-28T19:27:00Z"/>
                <w:lang w:val="en-US"/>
                <w:rPrChange w:id="6483" w:author="Borja Gonzalez" w:date="2017-09-28T19:28:00Z">
                  <w:rPr>
                    <w:ins w:id="6484" w:author="Borja Gonzalez" w:date="2017-09-28T19:27:00Z"/>
                    <w:rFonts w:ascii="Monaco" w:eastAsiaTheme="majorEastAsia" w:hAnsi="Monaco" w:cs="Monaco"/>
                    <w:color w:val="243F60" w:themeColor="accent1" w:themeShade="7F"/>
                    <w:sz w:val="32"/>
                    <w:szCs w:val="32"/>
                    <w:lang w:val="en-US"/>
                  </w:rPr>
                </w:rPrChange>
              </w:rPr>
              <w:pPrChange w:id="6485" w:author="GONZALEZ DIAZ, BORJA" w:date="2017-09-29T19:26:00Z">
                <w:pPr>
                  <w:keepNext/>
                  <w:keepLines/>
                  <w:widowControl w:val="0"/>
                  <w:autoSpaceDE w:val="0"/>
                  <w:autoSpaceDN w:val="0"/>
                  <w:adjustRightInd w:val="0"/>
                  <w:spacing w:before="200"/>
                  <w:outlineLvl w:val="4"/>
                </w:pPr>
              </w:pPrChange>
            </w:pPr>
            <w:ins w:id="6486" w:author="Borja Gonzalez" w:date="2017-09-28T19:27:00Z">
              <w:r w:rsidRPr="00E066BD">
                <w:rPr>
                  <w:lang w:val="en-US"/>
                  <w:rPrChange w:id="6487" w:author="Borja Gonzalez" w:date="2017-09-28T19:28:00Z">
                    <w:rPr>
                      <w:rFonts w:ascii="Monaco" w:hAnsi="Monaco" w:cs="Monaco"/>
                      <w:sz w:val="32"/>
                      <w:szCs w:val="32"/>
                      <w:lang w:val="en-US"/>
                    </w:rPr>
                  </w:rPrChange>
                </w:rPr>
                <w:t xml:space="preserve">    var_i</w:t>
              </w:r>
              <w:r w:rsidRPr="00E066BD">
                <w:rPr>
                  <w:b/>
                  <w:bCs/>
                  <w:color w:val="CE5C00"/>
                  <w:lang w:val="en-US"/>
                  <w:rPrChange w:id="6488" w:author="Borja Gonzalez" w:date="2017-09-28T19:28:00Z">
                    <w:rPr>
                      <w:rFonts w:ascii="Monaco" w:hAnsi="Monaco" w:cs="Monaco"/>
                      <w:b/>
                      <w:bCs/>
                      <w:color w:val="CE5C00"/>
                      <w:sz w:val="32"/>
                      <w:szCs w:val="32"/>
                      <w:lang w:val="en-US"/>
                    </w:rPr>
                  </w:rPrChange>
                </w:rPr>
                <w:t>+=</w:t>
              </w:r>
              <w:r w:rsidRPr="00E066BD">
                <w:rPr>
                  <w:b/>
                  <w:bCs/>
                  <w:color w:val="0000CF"/>
                  <w:lang w:val="en-US"/>
                  <w:rPrChange w:id="6489" w:author="Borja Gonzalez" w:date="2017-09-28T19:28:00Z">
                    <w:rPr>
                      <w:rFonts w:ascii="Monaco" w:hAnsi="Monaco" w:cs="Monaco"/>
                      <w:b/>
                      <w:bCs/>
                      <w:color w:val="0000CF"/>
                      <w:sz w:val="32"/>
                      <w:szCs w:val="32"/>
                      <w:lang w:val="en-US"/>
                    </w:rPr>
                  </w:rPrChange>
                </w:rPr>
                <w:t>1</w:t>
              </w:r>
              <w:r w:rsidRPr="00E066BD">
                <w:rPr>
                  <w:b/>
                  <w:bCs/>
                  <w:lang w:val="en-US"/>
                  <w:rPrChange w:id="6490"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pPr>
              <w:rPr>
                <w:ins w:id="6491" w:author="Borja Gonzalez" w:date="2017-09-28T19:27:00Z"/>
                <w:lang w:val="en-US"/>
                <w:rPrChange w:id="6492" w:author="Borja Gonzalez" w:date="2017-09-28T19:28:00Z">
                  <w:rPr>
                    <w:ins w:id="6493" w:author="Borja Gonzalez" w:date="2017-09-28T19:27:00Z"/>
                    <w:rFonts w:ascii="Monaco" w:eastAsiaTheme="majorEastAsia" w:hAnsi="Monaco" w:cs="Monaco"/>
                    <w:color w:val="243F60" w:themeColor="accent1" w:themeShade="7F"/>
                    <w:sz w:val="32"/>
                    <w:szCs w:val="32"/>
                    <w:lang w:val="en-US"/>
                  </w:rPr>
                </w:rPrChange>
              </w:rPr>
              <w:pPrChange w:id="6494" w:author="GONZALEZ DIAZ, BORJA" w:date="2017-09-29T19:26:00Z">
                <w:pPr>
                  <w:keepNext/>
                  <w:keepLines/>
                  <w:widowControl w:val="0"/>
                  <w:autoSpaceDE w:val="0"/>
                  <w:autoSpaceDN w:val="0"/>
                  <w:adjustRightInd w:val="0"/>
                  <w:spacing w:before="200"/>
                  <w:outlineLvl w:val="4"/>
                </w:pPr>
              </w:pPrChange>
            </w:pPr>
            <w:ins w:id="6495" w:author="Borja Gonzalez" w:date="2017-09-28T19:27:00Z">
              <w:r w:rsidRPr="00E066BD">
                <w:rPr>
                  <w:lang w:val="en-US"/>
                  <w:rPrChange w:id="6496" w:author="Borja Gonzalez" w:date="2017-09-28T19:28:00Z">
                    <w:rPr>
                      <w:rFonts w:ascii="Monaco" w:hAnsi="Monaco" w:cs="Monaco"/>
                      <w:sz w:val="32"/>
                      <w:szCs w:val="32"/>
                      <w:lang w:val="en-US"/>
                    </w:rPr>
                  </w:rPrChange>
                </w:rPr>
                <w:t xml:space="preserve">    </w:t>
              </w:r>
              <w:r w:rsidRPr="00E066BD">
                <w:rPr>
                  <w:b/>
                  <w:bCs/>
                  <w:color w:val="204A87"/>
                  <w:lang w:val="en-US"/>
                  <w:rPrChange w:id="6497" w:author="Borja Gonzalez" w:date="2017-09-28T19:28:00Z">
                    <w:rPr>
                      <w:rFonts w:ascii="Monaco" w:hAnsi="Monaco" w:cs="Monaco"/>
                      <w:b/>
                      <w:bCs/>
                      <w:color w:val="204A87"/>
                      <w:sz w:val="32"/>
                      <w:szCs w:val="32"/>
                      <w:lang w:val="en-US"/>
                    </w:rPr>
                  </w:rPrChange>
                </w:rPr>
                <w:t>var</w:t>
              </w:r>
              <w:r w:rsidRPr="00E066BD">
                <w:rPr>
                  <w:lang w:val="en-US"/>
                  <w:rPrChange w:id="6498" w:author="Borja Gonzalez" w:date="2017-09-28T19:28:00Z">
                    <w:rPr>
                      <w:rFonts w:ascii="Monaco" w:hAnsi="Monaco" w:cs="Monaco"/>
                      <w:sz w:val="32"/>
                      <w:szCs w:val="32"/>
                      <w:lang w:val="en-US"/>
                    </w:rPr>
                  </w:rPrChange>
                </w:rPr>
                <w:t xml:space="preserve"> url </w:t>
              </w:r>
              <w:r w:rsidRPr="00E066BD">
                <w:rPr>
                  <w:b/>
                  <w:bCs/>
                  <w:color w:val="CE5C00"/>
                  <w:lang w:val="en-US"/>
                  <w:rPrChange w:id="6499" w:author="Borja Gonzalez" w:date="2017-09-28T19:28:00Z">
                    <w:rPr>
                      <w:rFonts w:ascii="Monaco" w:hAnsi="Monaco" w:cs="Monaco"/>
                      <w:b/>
                      <w:bCs/>
                      <w:color w:val="CE5C00"/>
                      <w:sz w:val="32"/>
                      <w:szCs w:val="32"/>
                      <w:lang w:val="en-US"/>
                    </w:rPr>
                  </w:rPrChange>
                </w:rPr>
                <w:t>=</w:t>
              </w:r>
              <w:r w:rsidRPr="00E066BD">
                <w:rPr>
                  <w:lang w:val="en-US"/>
                  <w:rPrChange w:id="6500" w:author="Borja Gonzalez" w:date="2017-09-28T19:28:00Z">
                    <w:rPr>
                      <w:rFonts w:ascii="Monaco" w:hAnsi="Monaco" w:cs="Monaco"/>
                      <w:sz w:val="32"/>
                      <w:szCs w:val="32"/>
                      <w:lang w:val="en-US"/>
                    </w:rPr>
                  </w:rPrChange>
                </w:rPr>
                <w:t xml:space="preserve"> </w:t>
              </w:r>
              <w:r w:rsidRPr="00E066BD">
                <w:rPr>
                  <w:color w:val="204A87"/>
                  <w:lang w:val="en-US"/>
                  <w:rPrChange w:id="6501" w:author="Borja Gonzalez" w:date="2017-09-28T19:28:00Z">
                    <w:rPr>
                      <w:rFonts w:ascii="Monaco" w:hAnsi="Monaco" w:cs="Monaco"/>
                      <w:color w:val="204A87"/>
                      <w:sz w:val="32"/>
                      <w:szCs w:val="32"/>
                      <w:lang w:val="en-US"/>
                    </w:rPr>
                  </w:rPrChange>
                </w:rPr>
                <w:t>window</w:t>
              </w:r>
              <w:r w:rsidRPr="00E066BD">
                <w:rPr>
                  <w:b/>
                  <w:bCs/>
                  <w:lang w:val="en-US"/>
                  <w:rPrChange w:id="6502" w:author="Borja Gonzalez" w:date="2017-09-28T19:28:00Z">
                    <w:rPr>
                      <w:rFonts w:ascii="Monaco" w:hAnsi="Monaco" w:cs="Monaco"/>
                      <w:b/>
                      <w:bCs/>
                      <w:color w:val="000000"/>
                      <w:sz w:val="32"/>
                      <w:szCs w:val="32"/>
                      <w:lang w:val="en-US"/>
                    </w:rPr>
                  </w:rPrChange>
                </w:rPr>
                <w:t>.</w:t>
              </w:r>
              <w:r w:rsidRPr="00E066BD">
                <w:rPr>
                  <w:lang w:val="en-US"/>
                  <w:rPrChange w:id="6503" w:author="Borja Gonzalez" w:date="2017-09-28T19:28:00Z">
                    <w:rPr>
                      <w:rFonts w:ascii="Monaco" w:hAnsi="Monaco" w:cs="Monaco"/>
                      <w:color w:val="000000"/>
                      <w:sz w:val="32"/>
                      <w:szCs w:val="32"/>
                      <w:lang w:val="en-US"/>
                    </w:rPr>
                  </w:rPrChange>
                </w:rPr>
                <w:t>location</w:t>
              </w:r>
              <w:r w:rsidRPr="00E066BD">
                <w:rPr>
                  <w:b/>
                  <w:bCs/>
                  <w:lang w:val="en-US"/>
                  <w:rPrChange w:id="6504" w:author="Borja Gonzalez" w:date="2017-09-28T19:28:00Z">
                    <w:rPr>
                      <w:rFonts w:ascii="Monaco" w:hAnsi="Monaco" w:cs="Monaco"/>
                      <w:b/>
                      <w:bCs/>
                      <w:color w:val="000000"/>
                      <w:sz w:val="32"/>
                      <w:szCs w:val="32"/>
                      <w:lang w:val="en-US"/>
                    </w:rPr>
                  </w:rPrChange>
                </w:rPr>
                <w:t>.</w:t>
              </w:r>
              <w:r w:rsidRPr="00E066BD">
                <w:rPr>
                  <w:lang w:val="en-US"/>
                  <w:rPrChange w:id="6505" w:author="Borja Gonzalez" w:date="2017-09-28T19:28:00Z">
                    <w:rPr>
                      <w:rFonts w:ascii="Monaco" w:hAnsi="Monaco" w:cs="Monaco"/>
                      <w:color w:val="000000"/>
                      <w:sz w:val="32"/>
                      <w:szCs w:val="32"/>
                      <w:lang w:val="en-US"/>
                    </w:rPr>
                  </w:rPrChange>
                </w:rPr>
                <w:t>href</w:t>
              </w:r>
              <w:r w:rsidRPr="00E066BD">
                <w:rPr>
                  <w:b/>
                  <w:bCs/>
                  <w:lang w:val="en-US"/>
                  <w:rPrChange w:id="6506"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pPr>
              <w:rPr>
                <w:ins w:id="6507" w:author="Borja Gonzalez" w:date="2017-09-28T19:27:00Z"/>
                <w:lang w:val="en-US"/>
                <w:rPrChange w:id="6508" w:author="Borja Gonzalez" w:date="2017-09-28T19:28:00Z">
                  <w:rPr>
                    <w:ins w:id="6509" w:author="Borja Gonzalez" w:date="2017-09-28T19:27:00Z"/>
                    <w:rFonts w:ascii="Monaco" w:eastAsiaTheme="majorEastAsia" w:hAnsi="Monaco" w:cs="Monaco"/>
                    <w:color w:val="243F60" w:themeColor="accent1" w:themeShade="7F"/>
                    <w:sz w:val="32"/>
                    <w:szCs w:val="32"/>
                    <w:lang w:val="en-US"/>
                  </w:rPr>
                </w:rPrChange>
              </w:rPr>
              <w:pPrChange w:id="6510" w:author="GONZALEZ DIAZ, BORJA" w:date="2017-09-29T19:26:00Z">
                <w:pPr>
                  <w:keepNext/>
                  <w:keepLines/>
                  <w:widowControl w:val="0"/>
                  <w:autoSpaceDE w:val="0"/>
                  <w:autoSpaceDN w:val="0"/>
                  <w:adjustRightInd w:val="0"/>
                  <w:spacing w:before="200"/>
                  <w:outlineLvl w:val="4"/>
                </w:pPr>
              </w:pPrChange>
            </w:pPr>
            <w:ins w:id="6511" w:author="Borja Gonzalez" w:date="2017-09-28T19:27:00Z">
              <w:r w:rsidRPr="00E066BD">
                <w:rPr>
                  <w:lang w:val="en-US"/>
                  <w:rPrChange w:id="6512" w:author="Borja Gonzalez" w:date="2017-09-28T19:28:00Z">
                    <w:rPr>
                      <w:rFonts w:ascii="Monaco" w:hAnsi="Monaco" w:cs="Monaco"/>
                      <w:sz w:val="32"/>
                      <w:szCs w:val="32"/>
                      <w:lang w:val="en-US"/>
                    </w:rPr>
                  </w:rPrChange>
                </w:rPr>
                <w:t xml:space="preserve">    </w:t>
              </w:r>
              <w:r w:rsidRPr="00E066BD">
                <w:rPr>
                  <w:b/>
                  <w:bCs/>
                  <w:color w:val="204A87"/>
                  <w:lang w:val="en-US"/>
                  <w:rPrChange w:id="6513" w:author="Borja Gonzalez" w:date="2017-09-28T19:28:00Z">
                    <w:rPr>
                      <w:rFonts w:ascii="Monaco" w:hAnsi="Monaco" w:cs="Monaco"/>
                      <w:b/>
                      <w:bCs/>
                      <w:color w:val="204A87"/>
                      <w:sz w:val="32"/>
                      <w:szCs w:val="32"/>
                      <w:lang w:val="en-US"/>
                    </w:rPr>
                  </w:rPrChange>
                </w:rPr>
                <w:t>var</w:t>
              </w:r>
              <w:r w:rsidRPr="00E066BD">
                <w:rPr>
                  <w:lang w:val="en-US"/>
                  <w:rPrChange w:id="6514" w:author="Borja Gonzalez" w:date="2017-09-28T19:28:00Z">
                    <w:rPr>
                      <w:rFonts w:ascii="Monaco" w:hAnsi="Monaco" w:cs="Monaco"/>
                      <w:sz w:val="32"/>
                      <w:szCs w:val="32"/>
                      <w:lang w:val="en-US"/>
                    </w:rPr>
                  </w:rPrChange>
                </w:rPr>
                <w:t xml:space="preserve"> url1 </w:t>
              </w:r>
              <w:r w:rsidRPr="00E066BD">
                <w:rPr>
                  <w:b/>
                  <w:bCs/>
                  <w:color w:val="CE5C00"/>
                  <w:lang w:val="en-US"/>
                  <w:rPrChange w:id="6515" w:author="Borja Gonzalez" w:date="2017-09-28T19:28:00Z">
                    <w:rPr>
                      <w:rFonts w:ascii="Monaco" w:hAnsi="Monaco" w:cs="Monaco"/>
                      <w:b/>
                      <w:bCs/>
                      <w:color w:val="CE5C00"/>
                      <w:sz w:val="32"/>
                      <w:szCs w:val="32"/>
                      <w:lang w:val="en-US"/>
                    </w:rPr>
                  </w:rPrChange>
                </w:rPr>
                <w:t>=</w:t>
              </w:r>
              <w:r w:rsidRPr="00E066BD">
                <w:rPr>
                  <w:lang w:val="en-US"/>
                  <w:rPrChange w:id="6516" w:author="Borja Gonzalez" w:date="2017-09-28T19:28:00Z">
                    <w:rPr>
                      <w:rFonts w:ascii="Monaco" w:hAnsi="Monaco" w:cs="Monaco"/>
                      <w:sz w:val="32"/>
                      <w:szCs w:val="32"/>
                      <w:lang w:val="en-US"/>
                    </w:rPr>
                  </w:rPrChange>
                </w:rPr>
                <w:t xml:space="preserve"> </w:t>
              </w:r>
              <w:r w:rsidRPr="00E066BD">
                <w:rPr>
                  <w:b/>
                  <w:bCs/>
                  <w:color w:val="204A87"/>
                  <w:lang w:val="en-US"/>
                  <w:rPrChange w:id="6517" w:author="Borja Gonzalez" w:date="2017-09-28T19:28:00Z">
                    <w:rPr>
                      <w:rFonts w:ascii="Monaco" w:hAnsi="Monaco" w:cs="Monaco"/>
                      <w:b/>
                      <w:bCs/>
                      <w:color w:val="204A87"/>
                      <w:sz w:val="32"/>
                      <w:szCs w:val="32"/>
                      <w:lang w:val="en-US"/>
                    </w:rPr>
                  </w:rPrChange>
                </w:rPr>
                <w:t>new</w:t>
              </w:r>
              <w:r w:rsidRPr="00E066BD">
                <w:rPr>
                  <w:lang w:val="en-US"/>
                  <w:rPrChange w:id="6518" w:author="Borja Gonzalez" w:date="2017-09-28T19:28:00Z">
                    <w:rPr>
                      <w:rFonts w:ascii="Monaco" w:hAnsi="Monaco" w:cs="Monaco"/>
                      <w:sz w:val="32"/>
                      <w:szCs w:val="32"/>
                      <w:lang w:val="en-US"/>
                    </w:rPr>
                  </w:rPrChange>
                </w:rPr>
                <w:t xml:space="preserve"> URL</w:t>
              </w:r>
              <w:r w:rsidRPr="00E066BD">
                <w:rPr>
                  <w:b/>
                  <w:bCs/>
                  <w:lang w:val="en-US"/>
                  <w:rPrChange w:id="6519" w:author="Borja Gonzalez" w:date="2017-09-28T19:28:00Z">
                    <w:rPr>
                      <w:rFonts w:ascii="Monaco" w:hAnsi="Monaco" w:cs="Monaco"/>
                      <w:b/>
                      <w:bCs/>
                      <w:color w:val="000000"/>
                      <w:sz w:val="32"/>
                      <w:szCs w:val="32"/>
                      <w:lang w:val="en-US"/>
                    </w:rPr>
                  </w:rPrChange>
                </w:rPr>
                <w:t>(</w:t>
              </w:r>
              <w:r w:rsidRPr="00E066BD">
                <w:rPr>
                  <w:lang w:val="en-US"/>
                  <w:rPrChange w:id="6520" w:author="Borja Gonzalez" w:date="2017-09-28T19:28:00Z">
                    <w:rPr>
                      <w:rFonts w:ascii="Monaco" w:hAnsi="Monaco" w:cs="Monaco"/>
                      <w:color w:val="000000"/>
                      <w:sz w:val="32"/>
                      <w:szCs w:val="32"/>
                      <w:lang w:val="en-US"/>
                    </w:rPr>
                  </w:rPrChange>
                </w:rPr>
                <w:t>url</w:t>
              </w:r>
              <w:r w:rsidRPr="00E066BD">
                <w:rPr>
                  <w:b/>
                  <w:bCs/>
                  <w:lang w:val="en-US"/>
                  <w:rPrChange w:id="6521" w:author="Borja Gonzalez" w:date="2017-09-28T19:28:00Z">
                    <w:rPr>
                      <w:rFonts w:ascii="Monaco" w:hAnsi="Monaco" w:cs="Monaco"/>
                      <w:b/>
                      <w:bCs/>
                      <w:color w:val="000000"/>
                      <w:sz w:val="32"/>
                      <w:szCs w:val="32"/>
                      <w:lang w:val="en-US"/>
                    </w:rPr>
                  </w:rPrChange>
                </w:rPr>
                <w:t>);</w:t>
              </w:r>
            </w:ins>
          </w:p>
          <w:p w14:paraId="5F8A3F02" w14:textId="77777777" w:rsidR="00E066BD" w:rsidRPr="0079203F" w:rsidRDefault="00E066BD">
            <w:pPr>
              <w:rPr>
                <w:ins w:id="6522" w:author="Borja Gonzalez" w:date="2017-09-28T19:27:00Z"/>
                <w:lang w:val="es-ES"/>
                <w:rPrChange w:id="6523" w:author="Rodrigo García" w:date="2017-09-29T10:07:00Z">
                  <w:rPr>
                    <w:ins w:id="6524" w:author="Borja Gonzalez" w:date="2017-09-28T19:27:00Z"/>
                    <w:rFonts w:ascii="Monaco" w:eastAsiaTheme="majorEastAsia" w:hAnsi="Monaco" w:cs="Monaco"/>
                    <w:color w:val="243F60" w:themeColor="accent1" w:themeShade="7F"/>
                    <w:sz w:val="32"/>
                    <w:szCs w:val="32"/>
                    <w:lang w:val="en-US"/>
                  </w:rPr>
                </w:rPrChange>
              </w:rPr>
              <w:pPrChange w:id="6525" w:author="GONZALEZ DIAZ, BORJA" w:date="2017-09-29T19:26:00Z">
                <w:pPr>
                  <w:keepNext/>
                  <w:keepLines/>
                  <w:widowControl w:val="0"/>
                  <w:autoSpaceDE w:val="0"/>
                  <w:autoSpaceDN w:val="0"/>
                  <w:adjustRightInd w:val="0"/>
                  <w:spacing w:before="200"/>
                  <w:outlineLvl w:val="4"/>
                </w:pPr>
              </w:pPrChange>
            </w:pPr>
            <w:ins w:id="6526" w:author="Borja Gonzalez" w:date="2017-09-28T19:27:00Z">
              <w:r w:rsidRPr="00E066BD">
                <w:rPr>
                  <w:lang w:val="en-US"/>
                  <w:rPrChange w:id="6527" w:author="Borja Gonzalez" w:date="2017-09-28T19:28:00Z">
                    <w:rPr>
                      <w:rFonts w:ascii="Monaco" w:hAnsi="Monaco" w:cs="Monaco"/>
                      <w:sz w:val="32"/>
                      <w:szCs w:val="32"/>
                      <w:lang w:val="en-US"/>
                    </w:rPr>
                  </w:rPrChange>
                </w:rPr>
                <w:t xml:space="preserve">    </w:t>
              </w:r>
              <w:r w:rsidRPr="0079203F">
                <w:rPr>
                  <w:b/>
                  <w:bCs/>
                  <w:color w:val="204A87"/>
                  <w:lang w:val="es-ES"/>
                  <w:rPrChange w:id="6528" w:author="Rodrigo García" w:date="2017-09-29T10:07:00Z">
                    <w:rPr>
                      <w:rFonts w:ascii="Monaco" w:hAnsi="Monaco" w:cs="Monaco"/>
                      <w:b/>
                      <w:bCs/>
                      <w:color w:val="204A87"/>
                      <w:sz w:val="32"/>
                      <w:szCs w:val="32"/>
                      <w:lang w:val="en-US"/>
                    </w:rPr>
                  </w:rPrChange>
                </w:rPr>
                <w:t>var</w:t>
              </w:r>
              <w:r w:rsidRPr="0079203F">
                <w:rPr>
                  <w:lang w:val="es-ES"/>
                  <w:rPrChange w:id="6529" w:author="Rodrigo García" w:date="2017-09-29T10:07:00Z">
                    <w:rPr>
                      <w:rFonts w:ascii="Monaco" w:hAnsi="Monaco" w:cs="Monaco"/>
                      <w:sz w:val="32"/>
                      <w:szCs w:val="32"/>
                      <w:lang w:val="en-US"/>
                    </w:rPr>
                  </w:rPrChange>
                </w:rPr>
                <w:t xml:space="preserve"> nombre </w:t>
              </w:r>
              <w:r w:rsidRPr="0079203F">
                <w:rPr>
                  <w:b/>
                  <w:bCs/>
                  <w:color w:val="CE5C00"/>
                  <w:lang w:val="es-ES"/>
                  <w:rPrChange w:id="6530" w:author="Rodrigo García" w:date="2017-09-29T10:07:00Z">
                    <w:rPr>
                      <w:rFonts w:ascii="Monaco" w:hAnsi="Monaco" w:cs="Monaco"/>
                      <w:b/>
                      <w:bCs/>
                      <w:color w:val="CE5C00"/>
                      <w:sz w:val="32"/>
                      <w:szCs w:val="32"/>
                      <w:lang w:val="en-US"/>
                    </w:rPr>
                  </w:rPrChange>
                </w:rPr>
                <w:t>=</w:t>
              </w:r>
              <w:r w:rsidRPr="0079203F">
                <w:rPr>
                  <w:lang w:val="es-ES"/>
                  <w:rPrChange w:id="6531" w:author="Rodrigo García" w:date="2017-09-29T10:07:00Z">
                    <w:rPr>
                      <w:rFonts w:ascii="Monaco" w:hAnsi="Monaco" w:cs="Monaco"/>
                      <w:sz w:val="32"/>
                      <w:szCs w:val="32"/>
                      <w:lang w:val="en-US"/>
                    </w:rPr>
                  </w:rPrChange>
                </w:rPr>
                <w:t xml:space="preserve"> url1</w:t>
              </w:r>
              <w:r w:rsidRPr="0079203F">
                <w:rPr>
                  <w:b/>
                  <w:bCs/>
                  <w:lang w:val="es-ES"/>
                  <w:rPrChange w:id="6532" w:author="Rodrigo García" w:date="2017-09-29T10:07:00Z">
                    <w:rPr>
                      <w:rFonts w:ascii="Monaco" w:hAnsi="Monaco" w:cs="Monaco"/>
                      <w:b/>
                      <w:bCs/>
                      <w:color w:val="000000"/>
                      <w:sz w:val="32"/>
                      <w:szCs w:val="32"/>
                      <w:lang w:val="en-US"/>
                    </w:rPr>
                  </w:rPrChange>
                </w:rPr>
                <w:t>.</w:t>
              </w:r>
              <w:r w:rsidRPr="0079203F">
                <w:rPr>
                  <w:lang w:val="es-ES"/>
                  <w:rPrChange w:id="6533" w:author="Rodrigo García" w:date="2017-09-29T10:07:00Z">
                    <w:rPr>
                      <w:rFonts w:ascii="Monaco" w:hAnsi="Monaco" w:cs="Monaco"/>
                      <w:color w:val="000000"/>
                      <w:sz w:val="32"/>
                      <w:szCs w:val="32"/>
                      <w:lang w:val="en-US"/>
                    </w:rPr>
                  </w:rPrChange>
                </w:rPr>
                <w:t>searchParams</w:t>
              </w:r>
              <w:r w:rsidRPr="0079203F">
                <w:rPr>
                  <w:b/>
                  <w:bCs/>
                  <w:lang w:val="es-ES"/>
                  <w:rPrChange w:id="6534" w:author="Rodrigo García" w:date="2017-09-29T10:07:00Z">
                    <w:rPr>
                      <w:rFonts w:ascii="Monaco" w:hAnsi="Monaco" w:cs="Monaco"/>
                      <w:b/>
                      <w:bCs/>
                      <w:color w:val="000000"/>
                      <w:sz w:val="32"/>
                      <w:szCs w:val="32"/>
                      <w:lang w:val="en-US"/>
                    </w:rPr>
                  </w:rPrChange>
                </w:rPr>
                <w:t>.</w:t>
              </w:r>
              <w:r w:rsidRPr="0079203F">
                <w:rPr>
                  <w:lang w:val="es-ES"/>
                  <w:rPrChange w:id="6535" w:author="Rodrigo García" w:date="2017-09-29T10:07:00Z">
                    <w:rPr>
                      <w:rFonts w:ascii="Monaco" w:hAnsi="Monaco" w:cs="Monaco"/>
                      <w:color w:val="000000"/>
                      <w:sz w:val="32"/>
                      <w:szCs w:val="32"/>
                      <w:lang w:val="en-US"/>
                    </w:rPr>
                  </w:rPrChange>
                </w:rPr>
                <w:t>get</w:t>
              </w:r>
              <w:r w:rsidRPr="0079203F">
                <w:rPr>
                  <w:b/>
                  <w:bCs/>
                  <w:lang w:val="es-ES"/>
                  <w:rPrChange w:id="6536" w:author="Rodrigo García" w:date="2017-09-29T10:07:00Z">
                    <w:rPr>
                      <w:rFonts w:ascii="Monaco" w:hAnsi="Monaco" w:cs="Monaco"/>
                      <w:b/>
                      <w:bCs/>
                      <w:color w:val="000000"/>
                      <w:sz w:val="32"/>
                      <w:szCs w:val="32"/>
                      <w:lang w:val="en-US"/>
                    </w:rPr>
                  </w:rPrChange>
                </w:rPr>
                <w:t>(</w:t>
              </w:r>
              <w:r w:rsidRPr="0079203F">
                <w:rPr>
                  <w:color w:val="4E9A06"/>
                  <w:lang w:val="es-ES"/>
                  <w:rPrChange w:id="6537" w:author="Rodrigo García" w:date="2017-09-29T10:07:00Z">
                    <w:rPr>
                      <w:rFonts w:ascii="Monaco" w:hAnsi="Monaco" w:cs="Monaco"/>
                      <w:color w:val="4E9A06"/>
                      <w:sz w:val="32"/>
                      <w:szCs w:val="32"/>
                      <w:lang w:val="en-US"/>
                    </w:rPr>
                  </w:rPrChange>
                </w:rPr>
                <w:t>"var2"</w:t>
              </w:r>
              <w:r w:rsidRPr="0079203F">
                <w:rPr>
                  <w:b/>
                  <w:bCs/>
                  <w:lang w:val="es-ES"/>
                  <w:rPrChange w:id="6538" w:author="Rodrigo García" w:date="2017-09-29T10:07:00Z">
                    <w:rPr>
                      <w:rFonts w:ascii="Monaco" w:hAnsi="Monaco" w:cs="Monaco"/>
                      <w:b/>
                      <w:bCs/>
                      <w:color w:val="000000"/>
                      <w:sz w:val="32"/>
                      <w:szCs w:val="32"/>
                      <w:lang w:val="en-US"/>
                    </w:rPr>
                  </w:rPrChange>
                </w:rPr>
                <w:t>);</w:t>
              </w:r>
            </w:ins>
          </w:p>
          <w:p w14:paraId="55A006F1" w14:textId="77777777" w:rsidR="00E066BD" w:rsidRPr="0079203F" w:rsidRDefault="00E066BD">
            <w:pPr>
              <w:rPr>
                <w:ins w:id="6539" w:author="Borja Gonzalez" w:date="2017-09-28T19:27:00Z"/>
                <w:lang w:val="es-ES"/>
                <w:rPrChange w:id="6540" w:author="Rodrigo García" w:date="2017-09-29T10:07:00Z">
                  <w:rPr>
                    <w:ins w:id="6541" w:author="Borja Gonzalez" w:date="2017-09-28T19:27:00Z"/>
                    <w:rFonts w:ascii="Monaco" w:eastAsiaTheme="majorEastAsia" w:hAnsi="Monaco" w:cs="Monaco"/>
                    <w:color w:val="243F60" w:themeColor="accent1" w:themeShade="7F"/>
                    <w:sz w:val="32"/>
                    <w:szCs w:val="32"/>
                    <w:lang w:val="en-US"/>
                  </w:rPr>
                </w:rPrChange>
              </w:rPr>
              <w:pPrChange w:id="6542" w:author="GONZALEZ DIAZ, BORJA" w:date="2017-09-29T19:26:00Z">
                <w:pPr>
                  <w:keepNext/>
                  <w:keepLines/>
                  <w:widowControl w:val="0"/>
                  <w:autoSpaceDE w:val="0"/>
                  <w:autoSpaceDN w:val="0"/>
                  <w:adjustRightInd w:val="0"/>
                  <w:spacing w:before="200"/>
                  <w:outlineLvl w:val="4"/>
                </w:pPr>
              </w:pPrChange>
            </w:pPr>
            <w:ins w:id="6543" w:author="Borja Gonzalez" w:date="2017-09-28T19:27:00Z">
              <w:r w:rsidRPr="0079203F">
                <w:rPr>
                  <w:lang w:val="es-ES"/>
                  <w:rPrChange w:id="6544" w:author="Rodrigo García" w:date="2017-09-29T10:07:00Z">
                    <w:rPr>
                      <w:rFonts w:ascii="Monaco" w:hAnsi="Monaco" w:cs="Monaco"/>
                      <w:sz w:val="32"/>
                      <w:szCs w:val="32"/>
                      <w:lang w:val="en-US"/>
                    </w:rPr>
                  </w:rPrChange>
                </w:rPr>
                <w:t xml:space="preserve">    </w:t>
              </w:r>
              <w:r w:rsidRPr="0079203F">
                <w:rPr>
                  <w:b/>
                  <w:bCs/>
                  <w:color w:val="204A87"/>
                  <w:lang w:val="es-ES"/>
                  <w:rPrChange w:id="6545" w:author="Rodrigo García" w:date="2017-09-29T10:07:00Z">
                    <w:rPr>
                      <w:rFonts w:ascii="Monaco" w:hAnsi="Monaco" w:cs="Monaco"/>
                      <w:b/>
                      <w:bCs/>
                      <w:color w:val="204A87"/>
                      <w:sz w:val="32"/>
                      <w:szCs w:val="32"/>
                      <w:lang w:val="en-US"/>
                    </w:rPr>
                  </w:rPrChange>
                </w:rPr>
                <w:t>var</w:t>
              </w:r>
              <w:r w:rsidRPr="0079203F">
                <w:rPr>
                  <w:lang w:val="es-ES"/>
                  <w:rPrChange w:id="6546" w:author="Rodrigo García" w:date="2017-09-29T10:07:00Z">
                    <w:rPr>
                      <w:rFonts w:ascii="Monaco" w:hAnsi="Monaco" w:cs="Monaco"/>
                      <w:sz w:val="32"/>
                      <w:szCs w:val="32"/>
                      <w:lang w:val="en-US"/>
                    </w:rPr>
                  </w:rPrChange>
                </w:rPr>
                <w:t xml:space="preserve"> apellido </w:t>
              </w:r>
              <w:r w:rsidRPr="0079203F">
                <w:rPr>
                  <w:b/>
                  <w:bCs/>
                  <w:color w:val="CE5C00"/>
                  <w:lang w:val="es-ES"/>
                  <w:rPrChange w:id="6547" w:author="Rodrigo García" w:date="2017-09-29T10:07:00Z">
                    <w:rPr>
                      <w:rFonts w:ascii="Monaco" w:hAnsi="Monaco" w:cs="Monaco"/>
                      <w:b/>
                      <w:bCs/>
                      <w:color w:val="CE5C00"/>
                      <w:sz w:val="32"/>
                      <w:szCs w:val="32"/>
                      <w:lang w:val="en-US"/>
                    </w:rPr>
                  </w:rPrChange>
                </w:rPr>
                <w:t>=</w:t>
              </w:r>
              <w:r w:rsidRPr="0079203F">
                <w:rPr>
                  <w:lang w:val="es-ES"/>
                  <w:rPrChange w:id="6548" w:author="Rodrigo García" w:date="2017-09-29T10:07:00Z">
                    <w:rPr>
                      <w:rFonts w:ascii="Monaco" w:hAnsi="Monaco" w:cs="Monaco"/>
                      <w:sz w:val="32"/>
                      <w:szCs w:val="32"/>
                      <w:lang w:val="en-US"/>
                    </w:rPr>
                  </w:rPrChange>
                </w:rPr>
                <w:t xml:space="preserve"> url1</w:t>
              </w:r>
              <w:r w:rsidRPr="0079203F">
                <w:rPr>
                  <w:b/>
                  <w:bCs/>
                  <w:lang w:val="es-ES"/>
                  <w:rPrChange w:id="6549" w:author="Rodrigo García" w:date="2017-09-29T10:07:00Z">
                    <w:rPr>
                      <w:rFonts w:ascii="Monaco" w:hAnsi="Monaco" w:cs="Monaco"/>
                      <w:b/>
                      <w:bCs/>
                      <w:color w:val="000000"/>
                      <w:sz w:val="32"/>
                      <w:szCs w:val="32"/>
                      <w:lang w:val="en-US"/>
                    </w:rPr>
                  </w:rPrChange>
                </w:rPr>
                <w:t>.</w:t>
              </w:r>
              <w:r w:rsidRPr="0079203F">
                <w:rPr>
                  <w:lang w:val="es-ES"/>
                  <w:rPrChange w:id="6550" w:author="Rodrigo García" w:date="2017-09-29T10:07:00Z">
                    <w:rPr>
                      <w:rFonts w:ascii="Monaco" w:hAnsi="Monaco" w:cs="Monaco"/>
                      <w:color w:val="000000"/>
                      <w:sz w:val="32"/>
                      <w:szCs w:val="32"/>
                      <w:lang w:val="en-US"/>
                    </w:rPr>
                  </w:rPrChange>
                </w:rPr>
                <w:t>searchParams</w:t>
              </w:r>
              <w:r w:rsidRPr="0079203F">
                <w:rPr>
                  <w:b/>
                  <w:bCs/>
                  <w:lang w:val="es-ES"/>
                  <w:rPrChange w:id="6551" w:author="Rodrigo García" w:date="2017-09-29T10:07:00Z">
                    <w:rPr>
                      <w:rFonts w:ascii="Monaco" w:hAnsi="Monaco" w:cs="Monaco"/>
                      <w:b/>
                      <w:bCs/>
                      <w:color w:val="000000"/>
                      <w:sz w:val="32"/>
                      <w:szCs w:val="32"/>
                      <w:lang w:val="en-US"/>
                    </w:rPr>
                  </w:rPrChange>
                </w:rPr>
                <w:t>.</w:t>
              </w:r>
              <w:r w:rsidRPr="0079203F">
                <w:rPr>
                  <w:lang w:val="es-ES"/>
                  <w:rPrChange w:id="6552" w:author="Rodrigo García" w:date="2017-09-29T10:07:00Z">
                    <w:rPr>
                      <w:rFonts w:ascii="Monaco" w:hAnsi="Monaco" w:cs="Monaco"/>
                      <w:color w:val="000000"/>
                      <w:sz w:val="32"/>
                      <w:szCs w:val="32"/>
                      <w:lang w:val="en-US"/>
                    </w:rPr>
                  </w:rPrChange>
                </w:rPr>
                <w:t>get</w:t>
              </w:r>
              <w:r w:rsidRPr="0079203F">
                <w:rPr>
                  <w:b/>
                  <w:bCs/>
                  <w:lang w:val="es-ES"/>
                  <w:rPrChange w:id="6553" w:author="Rodrigo García" w:date="2017-09-29T10:07:00Z">
                    <w:rPr>
                      <w:rFonts w:ascii="Monaco" w:hAnsi="Monaco" w:cs="Monaco"/>
                      <w:b/>
                      <w:bCs/>
                      <w:color w:val="000000"/>
                      <w:sz w:val="32"/>
                      <w:szCs w:val="32"/>
                      <w:lang w:val="en-US"/>
                    </w:rPr>
                  </w:rPrChange>
                </w:rPr>
                <w:t>(</w:t>
              </w:r>
              <w:r w:rsidRPr="0079203F">
                <w:rPr>
                  <w:color w:val="4E9A06"/>
                  <w:lang w:val="es-ES"/>
                  <w:rPrChange w:id="6554" w:author="Rodrigo García" w:date="2017-09-29T10:07:00Z">
                    <w:rPr>
                      <w:rFonts w:ascii="Monaco" w:hAnsi="Monaco" w:cs="Monaco"/>
                      <w:color w:val="4E9A06"/>
                      <w:sz w:val="32"/>
                      <w:szCs w:val="32"/>
                      <w:lang w:val="en-US"/>
                    </w:rPr>
                  </w:rPrChange>
                </w:rPr>
                <w:t>"var3"</w:t>
              </w:r>
              <w:r w:rsidRPr="0079203F">
                <w:rPr>
                  <w:b/>
                  <w:bCs/>
                  <w:lang w:val="es-ES"/>
                  <w:rPrChange w:id="6555" w:author="Rodrigo García" w:date="2017-09-29T10:07:00Z">
                    <w:rPr>
                      <w:rFonts w:ascii="Monaco" w:hAnsi="Monaco" w:cs="Monaco"/>
                      <w:b/>
                      <w:bCs/>
                      <w:color w:val="000000"/>
                      <w:sz w:val="32"/>
                      <w:szCs w:val="32"/>
                      <w:lang w:val="en-US"/>
                    </w:rPr>
                  </w:rPrChange>
                </w:rPr>
                <w:t>);</w:t>
              </w:r>
            </w:ins>
          </w:p>
          <w:p w14:paraId="773735DF" w14:textId="77777777" w:rsidR="00E066BD" w:rsidRPr="00E066BD" w:rsidRDefault="00E066BD">
            <w:pPr>
              <w:rPr>
                <w:ins w:id="6556" w:author="Borja Gonzalez" w:date="2017-09-28T19:27:00Z"/>
                <w:lang w:val="en-US"/>
                <w:rPrChange w:id="6557" w:author="Borja Gonzalez" w:date="2017-09-28T19:28:00Z">
                  <w:rPr>
                    <w:ins w:id="6558" w:author="Borja Gonzalez" w:date="2017-09-28T19:27:00Z"/>
                    <w:rFonts w:ascii="Monaco" w:eastAsiaTheme="majorEastAsia" w:hAnsi="Monaco" w:cs="Monaco"/>
                    <w:color w:val="243F60" w:themeColor="accent1" w:themeShade="7F"/>
                    <w:sz w:val="32"/>
                    <w:szCs w:val="32"/>
                    <w:lang w:val="en-US"/>
                  </w:rPr>
                </w:rPrChange>
              </w:rPr>
              <w:pPrChange w:id="6559" w:author="GONZALEZ DIAZ, BORJA" w:date="2017-09-29T19:26:00Z">
                <w:pPr>
                  <w:keepNext/>
                  <w:keepLines/>
                  <w:widowControl w:val="0"/>
                  <w:autoSpaceDE w:val="0"/>
                  <w:autoSpaceDN w:val="0"/>
                  <w:adjustRightInd w:val="0"/>
                  <w:spacing w:before="200"/>
                  <w:outlineLvl w:val="4"/>
                </w:pPr>
              </w:pPrChange>
            </w:pPr>
            <w:ins w:id="6560" w:author="Borja Gonzalez" w:date="2017-09-28T19:27:00Z">
              <w:r w:rsidRPr="0079203F">
                <w:rPr>
                  <w:lang w:val="es-ES"/>
                  <w:rPrChange w:id="6561" w:author="Rodrigo García" w:date="2017-09-29T10:07:00Z">
                    <w:rPr>
                      <w:rFonts w:ascii="Monaco" w:hAnsi="Monaco" w:cs="Monaco"/>
                      <w:sz w:val="32"/>
                      <w:szCs w:val="32"/>
                      <w:lang w:val="en-US"/>
                    </w:rPr>
                  </w:rPrChange>
                </w:rPr>
                <w:t xml:space="preserve">    </w:t>
              </w:r>
              <w:r w:rsidRPr="00E066BD">
                <w:rPr>
                  <w:b/>
                  <w:bCs/>
                  <w:color w:val="204A87"/>
                  <w:lang w:val="en-US"/>
                  <w:rPrChange w:id="6562" w:author="Borja Gonzalez" w:date="2017-09-28T19:28:00Z">
                    <w:rPr>
                      <w:rFonts w:ascii="Monaco" w:hAnsi="Monaco" w:cs="Monaco"/>
                      <w:b/>
                      <w:bCs/>
                      <w:color w:val="204A87"/>
                      <w:sz w:val="32"/>
                      <w:szCs w:val="32"/>
                      <w:lang w:val="en-US"/>
                    </w:rPr>
                  </w:rPrChange>
                </w:rPr>
                <w:t>if</w:t>
              </w:r>
              <w:r w:rsidRPr="00E066BD">
                <w:rPr>
                  <w:b/>
                  <w:bCs/>
                  <w:lang w:val="en-US"/>
                  <w:rPrChange w:id="6563" w:author="Borja Gonzalez" w:date="2017-09-28T19:28:00Z">
                    <w:rPr>
                      <w:rFonts w:ascii="Monaco" w:hAnsi="Monaco" w:cs="Monaco"/>
                      <w:b/>
                      <w:bCs/>
                      <w:color w:val="000000"/>
                      <w:sz w:val="32"/>
                      <w:szCs w:val="32"/>
                      <w:lang w:val="en-US"/>
                    </w:rPr>
                  </w:rPrChange>
                </w:rPr>
                <w:t>(</w:t>
              </w:r>
              <w:r w:rsidRPr="00E066BD">
                <w:rPr>
                  <w:lang w:val="en-US"/>
                  <w:rPrChange w:id="6564" w:author="Borja Gonzalez" w:date="2017-09-28T19:28:00Z">
                    <w:rPr>
                      <w:rFonts w:ascii="Monaco" w:hAnsi="Monaco" w:cs="Monaco"/>
                      <w:color w:val="000000"/>
                      <w:sz w:val="32"/>
                      <w:szCs w:val="32"/>
                      <w:lang w:val="en-US"/>
                    </w:rPr>
                  </w:rPrChange>
                </w:rPr>
                <w:t>n</w:t>
              </w:r>
              <w:r w:rsidRPr="00E066BD">
                <w:rPr>
                  <w:b/>
                  <w:bCs/>
                  <w:color w:val="CE5C00"/>
                  <w:lang w:val="en-US"/>
                  <w:rPrChange w:id="6565" w:author="Borja Gonzalez" w:date="2017-09-28T19:28:00Z">
                    <w:rPr>
                      <w:rFonts w:ascii="Monaco" w:hAnsi="Monaco" w:cs="Monaco"/>
                      <w:b/>
                      <w:bCs/>
                      <w:color w:val="CE5C00"/>
                      <w:sz w:val="32"/>
                      <w:szCs w:val="32"/>
                      <w:lang w:val="en-US"/>
                    </w:rPr>
                  </w:rPrChange>
                </w:rPr>
                <w:t>==</w:t>
              </w:r>
              <w:r w:rsidRPr="00E066BD">
                <w:rPr>
                  <w:b/>
                  <w:bCs/>
                  <w:color w:val="0000CF"/>
                  <w:lang w:val="en-US"/>
                  <w:rPrChange w:id="6566" w:author="Borja Gonzalez" w:date="2017-09-28T19:28:00Z">
                    <w:rPr>
                      <w:rFonts w:ascii="Monaco" w:hAnsi="Monaco" w:cs="Monaco"/>
                      <w:b/>
                      <w:bCs/>
                      <w:color w:val="0000CF"/>
                      <w:sz w:val="32"/>
                      <w:szCs w:val="32"/>
                      <w:lang w:val="en-US"/>
                    </w:rPr>
                  </w:rPrChange>
                </w:rPr>
                <w:t>3</w:t>
              </w:r>
              <w:r w:rsidRPr="00E066BD">
                <w:rPr>
                  <w:b/>
                  <w:bCs/>
                  <w:lang w:val="en-US"/>
                  <w:rPrChange w:id="6567"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pPr>
              <w:rPr>
                <w:ins w:id="6568" w:author="Borja Gonzalez" w:date="2017-09-28T19:27:00Z"/>
                <w:lang w:val="en-US"/>
                <w:rPrChange w:id="6569" w:author="Borja Gonzalez" w:date="2017-09-28T19:28:00Z">
                  <w:rPr>
                    <w:ins w:id="6570" w:author="Borja Gonzalez" w:date="2017-09-28T19:27:00Z"/>
                    <w:rFonts w:ascii="Monaco" w:eastAsiaTheme="majorEastAsia" w:hAnsi="Monaco" w:cs="Monaco"/>
                    <w:color w:val="243F60" w:themeColor="accent1" w:themeShade="7F"/>
                    <w:sz w:val="32"/>
                    <w:szCs w:val="32"/>
                    <w:lang w:val="en-US"/>
                  </w:rPr>
                </w:rPrChange>
              </w:rPr>
              <w:pPrChange w:id="6571" w:author="GONZALEZ DIAZ, BORJA" w:date="2017-09-29T19:26:00Z">
                <w:pPr>
                  <w:keepNext/>
                  <w:keepLines/>
                  <w:widowControl w:val="0"/>
                  <w:autoSpaceDE w:val="0"/>
                  <w:autoSpaceDN w:val="0"/>
                  <w:adjustRightInd w:val="0"/>
                  <w:spacing w:before="200"/>
                  <w:outlineLvl w:val="4"/>
                </w:pPr>
              </w:pPrChange>
            </w:pPr>
            <w:ins w:id="6572" w:author="Borja Gonzalez" w:date="2017-09-28T19:27:00Z">
              <w:r w:rsidRPr="00E066BD">
                <w:rPr>
                  <w:lang w:val="en-US"/>
                  <w:rPrChange w:id="6573" w:author="Borja Gonzalez" w:date="2017-09-28T19:28:00Z">
                    <w:rPr>
                      <w:rFonts w:ascii="Monaco" w:hAnsi="Monaco" w:cs="Monaco"/>
                      <w:sz w:val="32"/>
                      <w:szCs w:val="32"/>
                      <w:lang w:val="en-US"/>
                    </w:rPr>
                  </w:rPrChange>
                </w:rPr>
                <w:t xml:space="preserve">        x</w:t>
              </w:r>
              <w:r w:rsidRPr="00E066BD">
                <w:rPr>
                  <w:b/>
                  <w:bCs/>
                  <w:color w:val="CE5C00"/>
                  <w:lang w:val="en-US"/>
                  <w:rPrChange w:id="6574" w:author="Borja Gonzalez" w:date="2017-09-28T19:28:00Z">
                    <w:rPr>
                      <w:rFonts w:ascii="Monaco" w:hAnsi="Monaco" w:cs="Monaco"/>
                      <w:b/>
                      <w:bCs/>
                      <w:color w:val="CE5C00"/>
                      <w:sz w:val="32"/>
                      <w:szCs w:val="32"/>
                      <w:lang w:val="en-US"/>
                    </w:rPr>
                  </w:rPrChange>
                </w:rPr>
                <w:t>=</w:t>
              </w:r>
              <w:r w:rsidRPr="00E066BD">
                <w:rPr>
                  <w:color w:val="4E9A06"/>
                  <w:lang w:val="en-US"/>
                  <w:rPrChange w:id="6575" w:author="Borja Gonzalez" w:date="2017-09-28T19:28:00Z">
                    <w:rPr>
                      <w:rFonts w:ascii="Monaco" w:hAnsi="Monaco" w:cs="Monaco"/>
                      <w:color w:val="4E9A06"/>
                      <w:sz w:val="32"/>
                      <w:szCs w:val="32"/>
                      <w:lang w:val="en-US"/>
                    </w:rPr>
                  </w:rPrChange>
                </w:rPr>
                <w:t>"Coronal"</w:t>
              </w:r>
              <w:r w:rsidRPr="00E066BD">
                <w:rPr>
                  <w:b/>
                  <w:bCs/>
                  <w:lang w:val="en-US"/>
                  <w:rPrChange w:id="6576"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pPr>
              <w:rPr>
                <w:ins w:id="6577" w:author="Borja Gonzalez" w:date="2017-09-28T19:27:00Z"/>
                <w:lang w:val="en-US"/>
                <w:rPrChange w:id="6578" w:author="Borja Gonzalez" w:date="2017-09-28T19:28:00Z">
                  <w:rPr>
                    <w:ins w:id="6579" w:author="Borja Gonzalez" w:date="2017-09-28T19:27:00Z"/>
                    <w:rFonts w:ascii="Monaco" w:eastAsiaTheme="majorEastAsia" w:hAnsi="Monaco" w:cs="Monaco"/>
                    <w:color w:val="243F60" w:themeColor="accent1" w:themeShade="7F"/>
                    <w:sz w:val="32"/>
                    <w:szCs w:val="32"/>
                    <w:lang w:val="en-US"/>
                  </w:rPr>
                </w:rPrChange>
              </w:rPr>
              <w:pPrChange w:id="6580" w:author="GONZALEZ DIAZ, BORJA" w:date="2017-09-29T19:26:00Z">
                <w:pPr>
                  <w:keepNext/>
                  <w:keepLines/>
                  <w:widowControl w:val="0"/>
                  <w:autoSpaceDE w:val="0"/>
                  <w:autoSpaceDN w:val="0"/>
                  <w:adjustRightInd w:val="0"/>
                  <w:spacing w:before="200"/>
                  <w:outlineLvl w:val="4"/>
                </w:pPr>
              </w:pPrChange>
            </w:pPr>
            <w:ins w:id="6581" w:author="Borja Gonzalez" w:date="2017-09-28T19:27:00Z">
              <w:r w:rsidRPr="00E066BD">
                <w:rPr>
                  <w:lang w:val="en-US"/>
                  <w:rPrChange w:id="6582" w:author="Borja Gonzalez" w:date="2017-09-28T19:28:00Z">
                    <w:rPr>
                      <w:rFonts w:ascii="Monaco" w:hAnsi="Monaco" w:cs="Monaco"/>
                      <w:sz w:val="32"/>
                      <w:szCs w:val="32"/>
                      <w:lang w:val="en-US"/>
                    </w:rPr>
                  </w:rPrChange>
                </w:rPr>
                <w:t xml:space="preserve">    </w:t>
              </w:r>
              <w:r w:rsidRPr="00E066BD">
                <w:rPr>
                  <w:b/>
                  <w:bCs/>
                  <w:lang w:val="en-US"/>
                  <w:rPrChange w:id="6583"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pPr>
              <w:rPr>
                <w:ins w:id="6584" w:author="Borja Gonzalez" w:date="2017-09-28T19:27:00Z"/>
                <w:lang w:val="en-US"/>
                <w:rPrChange w:id="6585" w:author="Borja Gonzalez" w:date="2017-09-28T19:28:00Z">
                  <w:rPr>
                    <w:ins w:id="6586" w:author="Borja Gonzalez" w:date="2017-09-28T19:27:00Z"/>
                    <w:rFonts w:ascii="Monaco" w:eastAsiaTheme="majorEastAsia" w:hAnsi="Monaco" w:cs="Monaco"/>
                    <w:color w:val="243F60" w:themeColor="accent1" w:themeShade="7F"/>
                    <w:sz w:val="32"/>
                    <w:szCs w:val="32"/>
                    <w:lang w:val="en-US"/>
                  </w:rPr>
                </w:rPrChange>
              </w:rPr>
              <w:pPrChange w:id="6587" w:author="GONZALEZ DIAZ, BORJA" w:date="2017-09-29T19:26:00Z">
                <w:pPr>
                  <w:keepNext/>
                  <w:keepLines/>
                  <w:widowControl w:val="0"/>
                  <w:autoSpaceDE w:val="0"/>
                  <w:autoSpaceDN w:val="0"/>
                  <w:adjustRightInd w:val="0"/>
                  <w:spacing w:before="200"/>
                  <w:outlineLvl w:val="4"/>
                </w:pPr>
              </w:pPrChange>
            </w:pPr>
            <w:ins w:id="6588" w:author="Borja Gonzalez" w:date="2017-09-28T19:27:00Z">
              <w:r w:rsidRPr="00E066BD">
                <w:rPr>
                  <w:lang w:val="en-US"/>
                  <w:rPrChange w:id="6589" w:author="Borja Gonzalez" w:date="2017-09-28T19:28:00Z">
                    <w:rPr>
                      <w:rFonts w:ascii="Monaco" w:hAnsi="Monaco" w:cs="Monaco"/>
                      <w:sz w:val="32"/>
                      <w:szCs w:val="32"/>
                      <w:lang w:val="en-US"/>
                    </w:rPr>
                  </w:rPrChange>
                </w:rPr>
                <w:t xml:space="preserve">    </w:t>
              </w:r>
              <w:r w:rsidRPr="00E066BD">
                <w:rPr>
                  <w:b/>
                  <w:bCs/>
                  <w:color w:val="204A87"/>
                  <w:lang w:val="en-US"/>
                  <w:rPrChange w:id="6590" w:author="Borja Gonzalez" w:date="2017-09-28T19:28:00Z">
                    <w:rPr>
                      <w:rFonts w:ascii="Monaco" w:hAnsi="Monaco" w:cs="Monaco"/>
                      <w:b/>
                      <w:bCs/>
                      <w:color w:val="204A87"/>
                      <w:sz w:val="32"/>
                      <w:szCs w:val="32"/>
                      <w:lang w:val="en-US"/>
                    </w:rPr>
                  </w:rPrChange>
                </w:rPr>
                <w:t>else</w:t>
              </w:r>
              <w:r w:rsidRPr="00E066BD">
                <w:rPr>
                  <w:lang w:val="en-US"/>
                  <w:rPrChange w:id="6591" w:author="Borja Gonzalez" w:date="2017-09-28T19:28:00Z">
                    <w:rPr>
                      <w:rFonts w:ascii="Monaco" w:hAnsi="Monaco" w:cs="Monaco"/>
                      <w:sz w:val="32"/>
                      <w:szCs w:val="32"/>
                      <w:lang w:val="en-US"/>
                    </w:rPr>
                  </w:rPrChange>
                </w:rPr>
                <w:t xml:space="preserve"> </w:t>
              </w:r>
              <w:r w:rsidRPr="00E066BD">
                <w:rPr>
                  <w:b/>
                  <w:bCs/>
                  <w:color w:val="204A87"/>
                  <w:lang w:val="en-US"/>
                  <w:rPrChange w:id="6592" w:author="Borja Gonzalez" w:date="2017-09-28T19:28:00Z">
                    <w:rPr>
                      <w:rFonts w:ascii="Monaco" w:hAnsi="Monaco" w:cs="Monaco"/>
                      <w:b/>
                      <w:bCs/>
                      <w:color w:val="204A87"/>
                      <w:sz w:val="32"/>
                      <w:szCs w:val="32"/>
                      <w:lang w:val="en-US"/>
                    </w:rPr>
                  </w:rPrChange>
                </w:rPr>
                <w:t>if</w:t>
              </w:r>
              <w:r w:rsidRPr="00E066BD">
                <w:rPr>
                  <w:b/>
                  <w:bCs/>
                  <w:lang w:val="en-US"/>
                  <w:rPrChange w:id="6593" w:author="Borja Gonzalez" w:date="2017-09-28T19:28:00Z">
                    <w:rPr>
                      <w:rFonts w:ascii="Monaco" w:hAnsi="Monaco" w:cs="Monaco"/>
                      <w:b/>
                      <w:bCs/>
                      <w:color w:val="000000"/>
                      <w:sz w:val="32"/>
                      <w:szCs w:val="32"/>
                      <w:lang w:val="en-US"/>
                    </w:rPr>
                  </w:rPrChange>
                </w:rPr>
                <w:t>(</w:t>
              </w:r>
              <w:r w:rsidRPr="00E066BD">
                <w:rPr>
                  <w:lang w:val="en-US"/>
                  <w:rPrChange w:id="6594" w:author="Borja Gonzalez" w:date="2017-09-28T19:28:00Z">
                    <w:rPr>
                      <w:rFonts w:ascii="Monaco" w:hAnsi="Monaco" w:cs="Monaco"/>
                      <w:color w:val="000000"/>
                      <w:sz w:val="32"/>
                      <w:szCs w:val="32"/>
                      <w:lang w:val="en-US"/>
                    </w:rPr>
                  </w:rPrChange>
                </w:rPr>
                <w:t>n</w:t>
              </w:r>
              <w:r w:rsidRPr="00E066BD">
                <w:rPr>
                  <w:b/>
                  <w:bCs/>
                  <w:color w:val="CE5C00"/>
                  <w:lang w:val="en-US"/>
                  <w:rPrChange w:id="6595" w:author="Borja Gonzalez" w:date="2017-09-28T19:28:00Z">
                    <w:rPr>
                      <w:rFonts w:ascii="Monaco" w:hAnsi="Monaco" w:cs="Monaco"/>
                      <w:b/>
                      <w:bCs/>
                      <w:color w:val="CE5C00"/>
                      <w:sz w:val="32"/>
                      <w:szCs w:val="32"/>
                      <w:lang w:val="en-US"/>
                    </w:rPr>
                  </w:rPrChange>
                </w:rPr>
                <w:t>==</w:t>
              </w:r>
              <w:r w:rsidRPr="00E066BD">
                <w:rPr>
                  <w:b/>
                  <w:bCs/>
                  <w:color w:val="0000CF"/>
                  <w:lang w:val="en-US"/>
                  <w:rPrChange w:id="6596" w:author="Borja Gonzalez" w:date="2017-09-28T19:28:00Z">
                    <w:rPr>
                      <w:rFonts w:ascii="Monaco" w:hAnsi="Monaco" w:cs="Monaco"/>
                      <w:b/>
                      <w:bCs/>
                      <w:color w:val="0000CF"/>
                      <w:sz w:val="32"/>
                      <w:szCs w:val="32"/>
                      <w:lang w:val="en-US"/>
                    </w:rPr>
                  </w:rPrChange>
                </w:rPr>
                <w:t>2</w:t>
              </w:r>
              <w:r w:rsidRPr="00E066BD">
                <w:rPr>
                  <w:b/>
                  <w:bCs/>
                  <w:lang w:val="en-US"/>
                  <w:rPrChange w:id="6597"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pPr>
              <w:rPr>
                <w:ins w:id="6598" w:author="Borja Gonzalez" w:date="2017-09-28T19:27:00Z"/>
                <w:lang w:val="en-US"/>
                <w:rPrChange w:id="6599" w:author="Borja Gonzalez" w:date="2017-09-28T19:28:00Z">
                  <w:rPr>
                    <w:ins w:id="6600" w:author="Borja Gonzalez" w:date="2017-09-28T19:27:00Z"/>
                    <w:rFonts w:ascii="Monaco" w:eastAsiaTheme="majorEastAsia" w:hAnsi="Monaco" w:cs="Monaco"/>
                    <w:color w:val="243F60" w:themeColor="accent1" w:themeShade="7F"/>
                    <w:sz w:val="32"/>
                    <w:szCs w:val="32"/>
                    <w:lang w:val="en-US"/>
                  </w:rPr>
                </w:rPrChange>
              </w:rPr>
              <w:pPrChange w:id="6601" w:author="GONZALEZ DIAZ, BORJA" w:date="2017-09-29T19:26:00Z">
                <w:pPr>
                  <w:keepNext/>
                  <w:keepLines/>
                  <w:widowControl w:val="0"/>
                  <w:autoSpaceDE w:val="0"/>
                  <w:autoSpaceDN w:val="0"/>
                  <w:adjustRightInd w:val="0"/>
                  <w:spacing w:before="200"/>
                  <w:outlineLvl w:val="4"/>
                </w:pPr>
              </w:pPrChange>
            </w:pPr>
            <w:ins w:id="6602" w:author="Borja Gonzalez" w:date="2017-09-28T19:27:00Z">
              <w:r w:rsidRPr="00E066BD">
                <w:rPr>
                  <w:lang w:val="en-US"/>
                  <w:rPrChange w:id="6603" w:author="Borja Gonzalez" w:date="2017-09-28T19:28:00Z">
                    <w:rPr>
                      <w:rFonts w:ascii="Monaco" w:hAnsi="Monaco" w:cs="Monaco"/>
                      <w:sz w:val="32"/>
                      <w:szCs w:val="32"/>
                      <w:lang w:val="en-US"/>
                    </w:rPr>
                  </w:rPrChange>
                </w:rPr>
                <w:t xml:space="preserve">        x</w:t>
              </w:r>
              <w:r w:rsidRPr="00E066BD">
                <w:rPr>
                  <w:b/>
                  <w:bCs/>
                  <w:color w:val="CE5C00"/>
                  <w:lang w:val="en-US"/>
                  <w:rPrChange w:id="6604" w:author="Borja Gonzalez" w:date="2017-09-28T19:28:00Z">
                    <w:rPr>
                      <w:rFonts w:ascii="Monaco" w:hAnsi="Monaco" w:cs="Monaco"/>
                      <w:b/>
                      <w:bCs/>
                      <w:color w:val="CE5C00"/>
                      <w:sz w:val="32"/>
                      <w:szCs w:val="32"/>
                      <w:lang w:val="en-US"/>
                    </w:rPr>
                  </w:rPrChange>
                </w:rPr>
                <w:t>=</w:t>
              </w:r>
              <w:r w:rsidRPr="00E066BD">
                <w:rPr>
                  <w:color w:val="4E9A06"/>
                  <w:lang w:val="en-US"/>
                  <w:rPrChange w:id="6605" w:author="Borja Gonzalez" w:date="2017-09-28T19:28:00Z">
                    <w:rPr>
                      <w:rFonts w:ascii="Monaco" w:hAnsi="Monaco" w:cs="Monaco"/>
                      <w:color w:val="4E9A06"/>
                      <w:sz w:val="32"/>
                      <w:szCs w:val="32"/>
                      <w:lang w:val="en-US"/>
                    </w:rPr>
                  </w:rPrChange>
                </w:rPr>
                <w:t>"Sagital"</w:t>
              </w:r>
              <w:r w:rsidRPr="00E066BD">
                <w:rPr>
                  <w:b/>
                  <w:bCs/>
                  <w:lang w:val="en-US"/>
                  <w:rPrChange w:id="6606"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pPr>
              <w:rPr>
                <w:ins w:id="6607" w:author="Borja Gonzalez" w:date="2017-09-28T19:27:00Z"/>
                <w:lang w:val="en-US"/>
                <w:rPrChange w:id="6608" w:author="Borja Gonzalez" w:date="2017-09-28T19:28:00Z">
                  <w:rPr>
                    <w:ins w:id="6609" w:author="Borja Gonzalez" w:date="2017-09-28T19:27:00Z"/>
                    <w:rFonts w:ascii="Monaco" w:eastAsiaTheme="majorEastAsia" w:hAnsi="Monaco" w:cs="Monaco"/>
                    <w:color w:val="243F60" w:themeColor="accent1" w:themeShade="7F"/>
                    <w:sz w:val="32"/>
                    <w:szCs w:val="32"/>
                    <w:lang w:val="en-US"/>
                  </w:rPr>
                </w:rPrChange>
              </w:rPr>
              <w:pPrChange w:id="6610" w:author="GONZALEZ DIAZ, BORJA" w:date="2017-09-29T19:26:00Z">
                <w:pPr>
                  <w:keepNext/>
                  <w:keepLines/>
                  <w:widowControl w:val="0"/>
                  <w:autoSpaceDE w:val="0"/>
                  <w:autoSpaceDN w:val="0"/>
                  <w:adjustRightInd w:val="0"/>
                  <w:spacing w:before="200"/>
                  <w:outlineLvl w:val="4"/>
                </w:pPr>
              </w:pPrChange>
            </w:pPr>
            <w:ins w:id="6611" w:author="Borja Gonzalez" w:date="2017-09-28T19:27:00Z">
              <w:r w:rsidRPr="00E066BD">
                <w:rPr>
                  <w:lang w:val="en-US"/>
                  <w:rPrChange w:id="6612" w:author="Borja Gonzalez" w:date="2017-09-28T19:28:00Z">
                    <w:rPr>
                      <w:rFonts w:ascii="Monaco" w:hAnsi="Monaco" w:cs="Monaco"/>
                      <w:sz w:val="32"/>
                      <w:szCs w:val="32"/>
                      <w:lang w:val="en-US"/>
                    </w:rPr>
                  </w:rPrChange>
                </w:rPr>
                <w:t xml:space="preserve">    </w:t>
              </w:r>
              <w:r w:rsidRPr="00E066BD">
                <w:rPr>
                  <w:b/>
                  <w:bCs/>
                  <w:lang w:val="en-US"/>
                  <w:rPrChange w:id="6613"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pPr>
              <w:rPr>
                <w:ins w:id="6614" w:author="Borja Gonzalez" w:date="2017-09-28T19:27:00Z"/>
                <w:lang w:val="en-US"/>
                <w:rPrChange w:id="6615" w:author="Borja Gonzalez" w:date="2017-09-28T19:28:00Z">
                  <w:rPr>
                    <w:ins w:id="6616" w:author="Borja Gonzalez" w:date="2017-09-28T19:27:00Z"/>
                    <w:rFonts w:ascii="Monaco" w:eastAsiaTheme="majorEastAsia" w:hAnsi="Monaco" w:cs="Monaco"/>
                    <w:color w:val="243F60" w:themeColor="accent1" w:themeShade="7F"/>
                    <w:sz w:val="32"/>
                    <w:szCs w:val="32"/>
                    <w:lang w:val="en-US"/>
                  </w:rPr>
                </w:rPrChange>
              </w:rPr>
              <w:pPrChange w:id="6617" w:author="GONZALEZ DIAZ, BORJA" w:date="2017-09-29T19:26:00Z">
                <w:pPr>
                  <w:keepNext/>
                  <w:keepLines/>
                  <w:widowControl w:val="0"/>
                  <w:autoSpaceDE w:val="0"/>
                  <w:autoSpaceDN w:val="0"/>
                  <w:adjustRightInd w:val="0"/>
                  <w:spacing w:before="200"/>
                  <w:outlineLvl w:val="4"/>
                </w:pPr>
              </w:pPrChange>
            </w:pPr>
            <w:ins w:id="6618" w:author="Borja Gonzalez" w:date="2017-09-28T19:27:00Z">
              <w:r w:rsidRPr="00E066BD">
                <w:rPr>
                  <w:lang w:val="en-US"/>
                  <w:rPrChange w:id="6619" w:author="Borja Gonzalez" w:date="2017-09-28T19:28:00Z">
                    <w:rPr>
                      <w:rFonts w:ascii="Monaco" w:hAnsi="Monaco" w:cs="Monaco"/>
                      <w:sz w:val="32"/>
                      <w:szCs w:val="32"/>
                      <w:lang w:val="en-US"/>
                    </w:rPr>
                  </w:rPrChange>
                </w:rPr>
                <w:t xml:space="preserve">    </w:t>
              </w:r>
              <w:r w:rsidRPr="00E066BD">
                <w:rPr>
                  <w:b/>
                  <w:bCs/>
                  <w:color w:val="204A87"/>
                  <w:lang w:val="en-US"/>
                  <w:rPrChange w:id="6620" w:author="Borja Gonzalez" w:date="2017-09-28T19:28:00Z">
                    <w:rPr>
                      <w:rFonts w:ascii="Monaco" w:hAnsi="Monaco" w:cs="Monaco"/>
                      <w:b/>
                      <w:bCs/>
                      <w:color w:val="204A87"/>
                      <w:sz w:val="32"/>
                      <w:szCs w:val="32"/>
                      <w:lang w:val="en-US"/>
                    </w:rPr>
                  </w:rPrChange>
                </w:rPr>
                <w:t>else</w:t>
              </w:r>
              <w:r w:rsidRPr="00E066BD">
                <w:rPr>
                  <w:lang w:val="en-US"/>
                  <w:rPrChange w:id="6621" w:author="Borja Gonzalez" w:date="2017-09-28T19:28:00Z">
                    <w:rPr>
                      <w:rFonts w:ascii="Monaco" w:hAnsi="Monaco" w:cs="Monaco"/>
                      <w:sz w:val="32"/>
                      <w:szCs w:val="32"/>
                      <w:lang w:val="en-US"/>
                    </w:rPr>
                  </w:rPrChange>
                </w:rPr>
                <w:t xml:space="preserve"> </w:t>
              </w:r>
              <w:r w:rsidRPr="00E066BD">
                <w:rPr>
                  <w:b/>
                  <w:bCs/>
                  <w:color w:val="204A87"/>
                  <w:lang w:val="en-US"/>
                  <w:rPrChange w:id="6622" w:author="Borja Gonzalez" w:date="2017-09-28T19:28:00Z">
                    <w:rPr>
                      <w:rFonts w:ascii="Monaco" w:hAnsi="Monaco" w:cs="Monaco"/>
                      <w:b/>
                      <w:bCs/>
                      <w:color w:val="204A87"/>
                      <w:sz w:val="32"/>
                      <w:szCs w:val="32"/>
                      <w:lang w:val="en-US"/>
                    </w:rPr>
                  </w:rPrChange>
                </w:rPr>
                <w:t>if</w:t>
              </w:r>
              <w:r w:rsidRPr="00E066BD">
                <w:rPr>
                  <w:b/>
                  <w:bCs/>
                  <w:lang w:val="en-US"/>
                  <w:rPrChange w:id="6623" w:author="Borja Gonzalez" w:date="2017-09-28T19:28:00Z">
                    <w:rPr>
                      <w:rFonts w:ascii="Monaco" w:hAnsi="Monaco" w:cs="Monaco"/>
                      <w:b/>
                      <w:bCs/>
                      <w:color w:val="000000"/>
                      <w:sz w:val="32"/>
                      <w:szCs w:val="32"/>
                      <w:lang w:val="en-US"/>
                    </w:rPr>
                  </w:rPrChange>
                </w:rPr>
                <w:t>(</w:t>
              </w:r>
              <w:r w:rsidRPr="00E066BD">
                <w:rPr>
                  <w:lang w:val="en-US"/>
                  <w:rPrChange w:id="6624" w:author="Borja Gonzalez" w:date="2017-09-28T19:28:00Z">
                    <w:rPr>
                      <w:rFonts w:ascii="Monaco" w:hAnsi="Monaco" w:cs="Monaco"/>
                      <w:color w:val="000000"/>
                      <w:sz w:val="32"/>
                      <w:szCs w:val="32"/>
                      <w:lang w:val="en-US"/>
                    </w:rPr>
                  </w:rPrChange>
                </w:rPr>
                <w:t>n</w:t>
              </w:r>
              <w:r w:rsidRPr="00E066BD">
                <w:rPr>
                  <w:b/>
                  <w:bCs/>
                  <w:color w:val="CE5C00"/>
                  <w:lang w:val="en-US"/>
                  <w:rPrChange w:id="6625" w:author="Borja Gonzalez" w:date="2017-09-28T19:28:00Z">
                    <w:rPr>
                      <w:rFonts w:ascii="Monaco" w:hAnsi="Monaco" w:cs="Monaco"/>
                      <w:b/>
                      <w:bCs/>
                      <w:color w:val="CE5C00"/>
                      <w:sz w:val="32"/>
                      <w:szCs w:val="32"/>
                      <w:lang w:val="en-US"/>
                    </w:rPr>
                  </w:rPrChange>
                </w:rPr>
                <w:t>==</w:t>
              </w:r>
              <w:r w:rsidRPr="00E066BD">
                <w:rPr>
                  <w:b/>
                  <w:bCs/>
                  <w:color w:val="0000CF"/>
                  <w:lang w:val="en-US"/>
                  <w:rPrChange w:id="6626" w:author="Borja Gonzalez" w:date="2017-09-28T19:28:00Z">
                    <w:rPr>
                      <w:rFonts w:ascii="Monaco" w:hAnsi="Monaco" w:cs="Monaco"/>
                      <w:b/>
                      <w:bCs/>
                      <w:color w:val="0000CF"/>
                      <w:sz w:val="32"/>
                      <w:szCs w:val="32"/>
                      <w:lang w:val="en-US"/>
                    </w:rPr>
                  </w:rPrChange>
                </w:rPr>
                <w:t>1</w:t>
              </w:r>
              <w:r w:rsidRPr="00E066BD">
                <w:rPr>
                  <w:b/>
                  <w:bCs/>
                  <w:lang w:val="en-US"/>
                  <w:rPrChange w:id="6627" w:author="Borja Gonzalez" w:date="2017-09-28T19:28:00Z">
                    <w:rPr>
                      <w:rFonts w:ascii="Monaco" w:hAnsi="Monaco" w:cs="Monaco"/>
                      <w:b/>
                      <w:bCs/>
                      <w:color w:val="000000"/>
                      <w:sz w:val="32"/>
                      <w:szCs w:val="32"/>
                      <w:lang w:val="en-US"/>
                    </w:rPr>
                  </w:rPrChange>
                </w:rPr>
                <w:t>){</w:t>
              </w:r>
            </w:ins>
          </w:p>
          <w:p w14:paraId="6E453B81" w14:textId="77777777" w:rsidR="00E066BD" w:rsidRPr="0060192C" w:rsidRDefault="00E066BD">
            <w:pPr>
              <w:rPr>
                <w:ins w:id="6628" w:author="Borja Gonzalez" w:date="2017-09-28T19:27:00Z"/>
                <w:lang w:val="en-US"/>
                <w:rPrChange w:id="6629" w:author="GONZALEZ DIAZ, BORJA" w:date="2017-09-29T19:45:00Z">
                  <w:rPr>
                    <w:ins w:id="6630" w:author="Borja Gonzalez" w:date="2017-09-28T19:27:00Z"/>
                    <w:rFonts w:ascii="Monaco" w:eastAsiaTheme="majorEastAsia" w:hAnsi="Monaco" w:cs="Monaco"/>
                    <w:color w:val="243F60" w:themeColor="accent1" w:themeShade="7F"/>
                    <w:sz w:val="32"/>
                    <w:szCs w:val="32"/>
                    <w:lang w:val="en-US"/>
                  </w:rPr>
                </w:rPrChange>
              </w:rPr>
              <w:pPrChange w:id="6631" w:author="GONZALEZ DIAZ, BORJA" w:date="2017-09-29T19:26:00Z">
                <w:pPr>
                  <w:keepNext/>
                  <w:keepLines/>
                  <w:widowControl w:val="0"/>
                  <w:autoSpaceDE w:val="0"/>
                  <w:autoSpaceDN w:val="0"/>
                  <w:adjustRightInd w:val="0"/>
                  <w:spacing w:before="200"/>
                  <w:outlineLvl w:val="4"/>
                </w:pPr>
              </w:pPrChange>
            </w:pPr>
            <w:ins w:id="6632" w:author="Borja Gonzalez" w:date="2017-09-28T19:27:00Z">
              <w:r w:rsidRPr="00E066BD">
                <w:rPr>
                  <w:lang w:val="en-US"/>
                  <w:rPrChange w:id="6633" w:author="Borja Gonzalez" w:date="2017-09-28T19:28:00Z">
                    <w:rPr>
                      <w:rFonts w:ascii="Monaco" w:hAnsi="Monaco" w:cs="Monaco"/>
                      <w:sz w:val="32"/>
                      <w:szCs w:val="32"/>
                      <w:lang w:val="en-US"/>
                    </w:rPr>
                  </w:rPrChange>
                </w:rPr>
                <w:t xml:space="preserve">        </w:t>
              </w:r>
              <w:r w:rsidRPr="0060192C">
                <w:rPr>
                  <w:lang w:val="en-US"/>
                  <w:rPrChange w:id="6634" w:author="GONZALEZ DIAZ, BORJA" w:date="2017-09-29T19:45:00Z">
                    <w:rPr>
                      <w:rFonts w:ascii="Monaco" w:hAnsi="Monaco" w:cs="Monaco"/>
                      <w:color w:val="000000"/>
                      <w:sz w:val="32"/>
                      <w:szCs w:val="32"/>
                      <w:lang w:val="en-US"/>
                    </w:rPr>
                  </w:rPrChange>
                </w:rPr>
                <w:t>x</w:t>
              </w:r>
              <w:r w:rsidRPr="0060192C">
                <w:rPr>
                  <w:b/>
                  <w:bCs/>
                  <w:color w:val="CE5C00"/>
                  <w:lang w:val="en-US"/>
                  <w:rPrChange w:id="6635" w:author="GONZALEZ DIAZ, BORJA" w:date="2017-09-29T19:45:00Z">
                    <w:rPr>
                      <w:rFonts w:ascii="Monaco" w:hAnsi="Monaco" w:cs="Monaco"/>
                      <w:b/>
                      <w:bCs/>
                      <w:color w:val="CE5C00"/>
                      <w:sz w:val="32"/>
                      <w:szCs w:val="32"/>
                      <w:lang w:val="en-US"/>
                    </w:rPr>
                  </w:rPrChange>
                </w:rPr>
                <w:t>=</w:t>
              </w:r>
              <w:r w:rsidRPr="0060192C">
                <w:rPr>
                  <w:color w:val="4E9A06"/>
                  <w:lang w:val="en-US"/>
                  <w:rPrChange w:id="6636" w:author="GONZALEZ DIAZ, BORJA" w:date="2017-09-29T19:45:00Z">
                    <w:rPr>
                      <w:rFonts w:ascii="Monaco" w:hAnsi="Monaco" w:cs="Monaco"/>
                      <w:color w:val="4E9A06"/>
                      <w:sz w:val="32"/>
                      <w:szCs w:val="32"/>
                      <w:lang w:val="en-US"/>
                    </w:rPr>
                  </w:rPrChange>
                </w:rPr>
                <w:t>"Transversal"</w:t>
              </w:r>
              <w:r w:rsidRPr="0060192C">
                <w:rPr>
                  <w:b/>
                  <w:bCs/>
                  <w:lang w:val="en-US"/>
                  <w:rPrChange w:id="6637" w:author="GONZALEZ DIAZ, BORJA" w:date="2017-09-29T19:45:00Z">
                    <w:rPr>
                      <w:rFonts w:ascii="Monaco" w:hAnsi="Monaco" w:cs="Monaco"/>
                      <w:b/>
                      <w:bCs/>
                      <w:color w:val="000000"/>
                      <w:sz w:val="32"/>
                      <w:szCs w:val="32"/>
                      <w:lang w:val="en-US"/>
                    </w:rPr>
                  </w:rPrChange>
                </w:rPr>
                <w:t>;</w:t>
              </w:r>
            </w:ins>
          </w:p>
          <w:p w14:paraId="7108A425" w14:textId="77777777" w:rsidR="00E066BD" w:rsidRPr="0079203F" w:rsidRDefault="00E066BD">
            <w:pPr>
              <w:rPr>
                <w:ins w:id="6638" w:author="Borja Gonzalez" w:date="2017-09-28T19:27:00Z"/>
                <w:lang w:val="es-ES"/>
                <w:rPrChange w:id="6639" w:author="Rodrigo García" w:date="2017-09-29T10:07:00Z">
                  <w:rPr>
                    <w:ins w:id="6640" w:author="Borja Gonzalez" w:date="2017-09-28T19:27:00Z"/>
                    <w:rFonts w:ascii="Monaco" w:eastAsiaTheme="majorEastAsia" w:hAnsi="Monaco" w:cs="Monaco"/>
                    <w:color w:val="243F60" w:themeColor="accent1" w:themeShade="7F"/>
                    <w:sz w:val="32"/>
                    <w:szCs w:val="32"/>
                    <w:lang w:val="en-US"/>
                  </w:rPr>
                </w:rPrChange>
              </w:rPr>
              <w:pPrChange w:id="6641" w:author="GONZALEZ DIAZ, BORJA" w:date="2017-09-29T19:26:00Z">
                <w:pPr>
                  <w:keepNext/>
                  <w:keepLines/>
                  <w:widowControl w:val="0"/>
                  <w:autoSpaceDE w:val="0"/>
                  <w:autoSpaceDN w:val="0"/>
                  <w:adjustRightInd w:val="0"/>
                  <w:spacing w:before="200"/>
                  <w:outlineLvl w:val="4"/>
                </w:pPr>
              </w:pPrChange>
            </w:pPr>
            <w:ins w:id="6642" w:author="Borja Gonzalez" w:date="2017-09-28T19:27:00Z">
              <w:r w:rsidRPr="0060192C">
                <w:rPr>
                  <w:lang w:val="en-US"/>
                  <w:rPrChange w:id="6643" w:author="GONZALEZ DIAZ, BORJA" w:date="2017-09-29T19:45:00Z">
                    <w:rPr>
                      <w:rFonts w:ascii="Monaco" w:hAnsi="Monaco" w:cs="Monaco"/>
                      <w:sz w:val="32"/>
                      <w:szCs w:val="32"/>
                      <w:lang w:val="en-US"/>
                    </w:rPr>
                  </w:rPrChange>
                </w:rPr>
                <w:t xml:space="preserve">    </w:t>
              </w:r>
              <w:r w:rsidRPr="0079203F">
                <w:rPr>
                  <w:b/>
                  <w:bCs/>
                  <w:lang w:val="es-ES"/>
                  <w:rPrChange w:id="6644" w:author="Rodrigo García" w:date="2017-09-29T10:07:00Z">
                    <w:rPr>
                      <w:rFonts w:ascii="Monaco" w:hAnsi="Monaco" w:cs="Monaco"/>
                      <w:b/>
                      <w:bCs/>
                      <w:color w:val="000000"/>
                      <w:sz w:val="32"/>
                      <w:szCs w:val="32"/>
                      <w:lang w:val="en-US"/>
                    </w:rPr>
                  </w:rPrChange>
                </w:rPr>
                <w:t>}</w:t>
              </w:r>
            </w:ins>
          </w:p>
          <w:p w14:paraId="738E0903" w14:textId="77777777" w:rsidR="00E066BD" w:rsidRPr="0079203F" w:rsidRDefault="00E066BD">
            <w:pPr>
              <w:rPr>
                <w:ins w:id="6645" w:author="Borja Gonzalez" w:date="2017-09-28T19:27:00Z"/>
                <w:lang w:val="es-ES"/>
                <w:rPrChange w:id="6646" w:author="Rodrigo García" w:date="2017-09-29T10:07:00Z">
                  <w:rPr>
                    <w:ins w:id="6647" w:author="Borja Gonzalez" w:date="2017-09-28T19:27:00Z"/>
                    <w:rFonts w:ascii="Monaco" w:eastAsiaTheme="majorEastAsia" w:hAnsi="Monaco" w:cs="Monaco"/>
                    <w:color w:val="243F60" w:themeColor="accent1" w:themeShade="7F"/>
                    <w:sz w:val="32"/>
                    <w:szCs w:val="32"/>
                    <w:lang w:val="en-US"/>
                  </w:rPr>
                </w:rPrChange>
              </w:rPr>
              <w:pPrChange w:id="6648" w:author="GONZALEZ DIAZ, BORJA" w:date="2017-09-29T19:26:00Z">
                <w:pPr>
                  <w:keepNext/>
                  <w:keepLines/>
                  <w:widowControl w:val="0"/>
                  <w:autoSpaceDE w:val="0"/>
                  <w:autoSpaceDN w:val="0"/>
                  <w:adjustRightInd w:val="0"/>
                  <w:spacing w:before="200"/>
                  <w:outlineLvl w:val="4"/>
                </w:pPr>
              </w:pPrChange>
            </w:pPr>
            <w:ins w:id="6649" w:author="Borja Gonzalez" w:date="2017-09-28T19:27:00Z">
              <w:r w:rsidRPr="0079203F">
                <w:rPr>
                  <w:lang w:val="es-ES"/>
                  <w:rPrChange w:id="6650" w:author="Rodrigo García" w:date="2017-09-29T10:07:00Z">
                    <w:rPr>
                      <w:rFonts w:ascii="Monaco" w:hAnsi="Monaco" w:cs="Monaco"/>
                      <w:sz w:val="32"/>
                      <w:szCs w:val="32"/>
                      <w:lang w:val="en-US"/>
                    </w:rPr>
                  </w:rPrChange>
                </w:rPr>
                <w:t xml:space="preserve">    </w:t>
              </w:r>
              <w:r w:rsidRPr="0079203F">
                <w:rPr>
                  <w:b/>
                  <w:bCs/>
                  <w:color w:val="204A87"/>
                  <w:lang w:val="es-ES"/>
                  <w:rPrChange w:id="6651" w:author="Rodrigo García" w:date="2017-09-29T10:07:00Z">
                    <w:rPr>
                      <w:rFonts w:ascii="Monaco" w:hAnsi="Monaco" w:cs="Monaco"/>
                      <w:b/>
                      <w:bCs/>
                      <w:color w:val="204A87"/>
                      <w:sz w:val="32"/>
                      <w:szCs w:val="32"/>
                      <w:lang w:val="en-US"/>
                    </w:rPr>
                  </w:rPrChange>
                </w:rPr>
                <w:t>var</w:t>
              </w:r>
              <w:r w:rsidRPr="0079203F">
                <w:rPr>
                  <w:lang w:val="es-ES"/>
                  <w:rPrChange w:id="6652" w:author="Rodrigo García" w:date="2017-09-29T10:07:00Z">
                    <w:rPr>
                      <w:rFonts w:ascii="Monaco" w:hAnsi="Monaco" w:cs="Monaco"/>
                      <w:sz w:val="32"/>
                      <w:szCs w:val="32"/>
                      <w:lang w:val="en-US"/>
                    </w:rPr>
                  </w:rPrChange>
                </w:rPr>
                <w:t xml:space="preserve"> Movimiento </w:t>
              </w:r>
              <w:r w:rsidRPr="0079203F">
                <w:rPr>
                  <w:b/>
                  <w:bCs/>
                  <w:color w:val="CE5C00"/>
                  <w:lang w:val="es-ES"/>
                  <w:rPrChange w:id="6653" w:author="Rodrigo García" w:date="2017-09-29T10:07:00Z">
                    <w:rPr>
                      <w:rFonts w:ascii="Monaco" w:hAnsi="Monaco" w:cs="Monaco"/>
                      <w:b/>
                      <w:bCs/>
                      <w:color w:val="CE5C00"/>
                      <w:sz w:val="32"/>
                      <w:szCs w:val="32"/>
                      <w:lang w:val="en-US"/>
                    </w:rPr>
                  </w:rPrChange>
                </w:rPr>
                <w:t>=</w:t>
              </w:r>
              <w:r w:rsidRPr="0079203F">
                <w:rPr>
                  <w:lang w:val="es-ES"/>
                  <w:rPrChange w:id="6654" w:author="Rodrigo García" w:date="2017-09-29T10:07:00Z">
                    <w:rPr>
                      <w:rFonts w:ascii="Monaco" w:hAnsi="Monaco" w:cs="Monaco"/>
                      <w:sz w:val="32"/>
                      <w:szCs w:val="32"/>
                      <w:lang w:val="en-US"/>
                    </w:rPr>
                  </w:rPrChange>
                </w:rPr>
                <w:t xml:space="preserve"> mov</w:t>
              </w:r>
              <w:r w:rsidRPr="0079203F">
                <w:rPr>
                  <w:b/>
                  <w:bCs/>
                  <w:lang w:val="es-ES"/>
                  <w:rPrChange w:id="6655" w:author="Rodrigo García" w:date="2017-09-29T10:07:00Z">
                    <w:rPr>
                      <w:rFonts w:ascii="Monaco" w:hAnsi="Monaco" w:cs="Monaco"/>
                      <w:b/>
                      <w:bCs/>
                      <w:color w:val="000000"/>
                      <w:sz w:val="32"/>
                      <w:szCs w:val="32"/>
                      <w:lang w:val="en-US"/>
                    </w:rPr>
                  </w:rPrChange>
                </w:rPr>
                <w:t>.</w:t>
              </w:r>
              <w:r w:rsidRPr="0079203F">
                <w:rPr>
                  <w:lang w:val="es-ES"/>
                  <w:rPrChange w:id="6656" w:author="Rodrigo García" w:date="2017-09-29T10:07:00Z">
                    <w:rPr>
                      <w:rFonts w:ascii="Monaco" w:hAnsi="Monaco" w:cs="Monaco"/>
                      <w:color w:val="000000"/>
                      <w:sz w:val="32"/>
                      <w:szCs w:val="32"/>
                      <w:lang w:val="en-US"/>
                    </w:rPr>
                  </w:rPrChange>
                </w:rPr>
                <w:t>split</w:t>
              </w:r>
              <w:r w:rsidRPr="0079203F">
                <w:rPr>
                  <w:b/>
                  <w:bCs/>
                  <w:lang w:val="es-ES"/>
                  <w:rPrChange w:id="6657" w:author="Rodrigo García" w:date="2017-09-29T10:07:00Z">
                    <w:rPr>
                      <w:rFonts w:ascii="Monaco" w:hAnsi="Monaco" w:cs="Monaco"/>
                      <w:b/>
                      <w:bCs/>
                      <w:color w:val="000000"/>
                      <w:sz w:val="32"/>
                      <w:szCs w:val="32"/>
                      <w:lang w:val="en-US"/>
                    </w:rPr>
                  </w:rPrChange>
                </w:rPr>
                <w:t>(</w:t>
              </w:r>
              <w:r w:rsidRPr="0079203F">
                <w:rPr>
                  <w:color w:val="4E9A06"/>
                  <w:lang w:val="es-ES"/>
                  <w:rPrChange w:id="6658" w:author="Rodrigo García" w:date="2017-09-29T10:07:00Z">
                    <w:rPr>
                      <w:rFonts w:ascii="Monaco" w:hAnsi="Monaco" w:cs="Monaco"/>
                      <w:color w:val="4E9A06"/>
                      <w:sz w:val="32"/>
                      <w:szCs w:val="32"/>
                      <w:lang w:val="en-US"/>
                    </w:rPr>
                  </w:rPrChange>
                </w:rPr>
                <w:t>','</w:t>
              </w:r>
              <w:r w:rsidRPr="0079203F">
                <w:rPr>
                  <w:b/>
                  <w:bCs/>
                  <w:lang w:val="es-ES"/>
                  <w:rPrChange w:id="6659" w:author="Rodrigo García" w:date="2017-09-29T10:07:00Z">
                    <w:rPr>
                      <w:rFonts w:ascii="Monaco" w:hAnsi="Monaco" w:cs="Monaco"/>
                      <w:b/>
                      <w:bCs/>
                      <w:color w:val="000000"/>
                      <w:sz w:val="32"/>
                      <w:szCs w:val="32"/>
                      <w:lang w:val="en-US"/>
                    </w:rPr>
                  </w:rPrChange>
                </w:rPr>
                <w:t>);</w:t>
              </w:r>
            </w:ins>
          </w:p>
          <w:p w14:paraId="2AFCB5BF" w14:textId="77777777" w:rsidR="00E066BD" w:rsidRPr="0079203F" w:rsidRDefault="00E066BD">
            <w:pPr>
              <w:rPr>
                <w:ins w:id="6660" w:author="Borja Gonzalez" w:date="2017-09-28T19:27:00Z"/>
                <w:lang w:val="es-ES"/>
                <w:rPrChange w:id="6661" w:author="Rodrigo García" w:date="2017-09-29T10:07:00Z">
                  <w:rPr>
                    <w:ins w:id="6662" w:author="Borja Gonzalez" w:date="2017-09-28T19:27:00Z"/>
                    <w:rFonts w:ascii="Monaco" w:eastAsiaTheme="majorEastAsia" w:hAnsi="Monaco" w:cs="Monaco"/>
                    <w:color w:val="243F60" w:themeColor="accent1" w:themeShade="7F"/>
                    <w:sz w:val="32"/>
                    <w:szCs w:val="32"/>
                    <w:lang w:val="en-US"/>
                  </w:rPr>
                </w:rPrChange>
              </w:rPr>
              <w:pPrChange w:id="6663" w:author="GONZALEZ DIAZ, BORJA" w:date="2017-09-29T19:26:00Z">
                <w:pPr>
                  <w:keepNext/>
                  <w:keepLines/>
                  <w:widowControl w:val="0"/>
                  <w:autoSpaceDE w:val="0"/>
                  <w:autoSpaceDN w:val="0"/>
                  <w:adjustRightInd w:val="0"/>
                  <w:spacing w:before="200"/>
                  <w:outlineLvl w:val="4"/>
                </w:pPr>
              </w:pPrChange>
            </w:pPr>
            <w:ins w:id="6664" w:author="Borja Gonzalez" w:date="2017-09-28T19:27:00Z">
              <w:r w:rsidRPr="0079203F">
                <w:rPr>
                  <w:lang w:val="es-ES"/>
                  <w:rPrChange w:id="6665" w:author="Rodrigo García" w:date="2017-09-29T10:07:00Z">
                    <w:rPr>
                      <w:rFonts w:ascii="Monaco" w:hAnsi="Monaco" w:cs="Monaco"/>
                      <w:sz w:val="32"/>
                      <w:szCs w:val="32"/>
                      <w:lang w:val="en-US"/>
                    </w:rPr>
                  </w:rPrChange>
                </w:rPr>
                <w:t xml:space="preserve">    </w:t>
              </w:r>
              <w:r w:rsidRPr="0079203F">
                <w:rPr>
                  <w:b/>
                  <w:bCs/>
                  <w:color w:val="204A87"/>
                  <w:lang w:val="es-ES"/>
                  <w:rPrChange w:id="6666" w:author="Rodrigo García" w:date="2017-09-29T10:07:00Z">
                    <w:rPr>
                      <w:rFonts w:ascii="Monaco" w:hAnsi="Monaco" w:cs="Monaco"/>
                      <w:b/>
                      <w:bCs/>
                      <w:color w:val="204A87"/>
                      <w:sz w:val="32"/>
                      <w:szCs w:val="32"/>
                      <w:lang w:val="en-US"/>
                    </w:rPr>
                  </w:rPrChange>
                </w:rPr>
                <w:t>var</w:t>
              </w:r>
              <w:r w:rsidRPr="0079203F">
                <w:rPr>
                  <w:lang w:val="es-ES"/>
                  <w:rPrChange w:id="6667" w:author="Rodrigo García" w:date="2017-09-29T10:07:00Z">
                    <w:rPr>
                      <w:rFonts w:ascii="Monaco" w:hAnsi="Monaco" w:cs="Monaco"/>
                      <w:sz w:val="32"/>
                      <w:szCs w:val="32"/>
                      <w:lang w:val="en-US"/>
                    </w:rPr>
                  </w:rPrChange>
                </w:rPr>
                <w:t xml:space="preserve"> Tiempo </w:t>
              </w:r>
              <w:r w:rsidRPr="0079203F">
                <w:rPr>
                  <w:b/>
                  <w:bCs/>
                  <w:color w:val="CE5C00"/>
                  <w:lang w:val="es-ES"/>
                  <w:rPrChange w:id="6668" w:author="Rodrigo García" w:date="2017-09-29T10:07:00Z">
                    <w:rPr>
                      <w:rFonts w:ascii="Monaco" w:hAnsi="Monaco" w:cs="Monaco"/>
                      <w:b/>
                      <w:bCs/>
                      <w:color w:val="CE5C00"/>
                      <w:sz w:val="32"/>
                      <w:szCs w:val="32"/>
                      <w:lang w:val="en-US"/>
                    </w:rPr>
                  </w:rPrChange>
                </w:rPr>
                <w:t>=</w:t>
              </w:r>
              <w:r w:rsidRPr="0079203F">
                <w:rPr>
                  <w:lang w:val="es-ES"/>
                  <w:rPrChange w:id="6669" w:author="Rodrigo García" w:date="2017-09-29T10:07:00Z">
                    <w:rPr>
                      <w:rFonts w:ascii="Monaco" w:hAnsi="Monaco" w:cs="Monaco"/>
                      <w:sz w:val="32"/>
                      <w:szCs w:val="32"/>
                      <w:lang w:val="en-US"/>
                    </w:rPr>
                  </w:rPrChange>
                </w:rPr>
                <w:t xml:space="preserve"> time</w:t>
              </w:r>
              <w:r w:rsidRPr="0079203F">
                <w:rPr>
                  <w:b/>
                  <w:bCs/>
                  <w:lang w:val="es-ES"/>
                  <w:rPrChange w:id="6670" w:author="Rodrigo García" w:date="2017-09-29T10:07:00Z">
                    <w:rPr>
                      <w:rFonts w:ascii="Monaco" w:hAnsi="Monaco" w:cs="Monaco"/>
                      <w:b/>
                      <w:bCs/>
                      <w:color w:val="000000"/>
                      <w:sz w:val="32"/>
                      <w:szCs w:val="32"/>
                      <w:lang w:val="en-US"/>
                    </w:rPr>
                  </w:rPrChange>
                </w:rPr>
                <w:t>.</w:t>
              </w:r>
              <w:r w:rsidRPr="0079203F">
                <w:rPr>
                  <w:lang w:val="es-ES"/>
                  <w:rPrChange w:id="6671" w:author="Rodrigo García" w:date="2017-09-29T10:07:00Z">
                    <w:rPr>
                      <w:rFonts w:ascii="Monaco" w:hAnsi="Monaco" w:cs="Monaco"/>
                      <w:color w:val="000000"/>
                      <w:sz w:val="32"/>
                      <w:szCs w:val="32"/>
                      <w:lang w:val="en-US"/>
                    </w:rPr>
                  </w:rPrChange>
                </w:rPr>
                <w:t>split</w:t>
              </w:r>
              <w:r w:rsidRPr="0079203F">
                <w:rPr>
                  <w:b/>
                  <w:bCs/>
                  <w:lang w:val="es-ES"/>
                  <w:rPrChange w:id="6672" w:author="Rodrigo García" w:date="2017-09-29T10:07:00Z">
                    <w:rPr>
                      <w:rFonts w:ascii="Monaco" w:hAnsi="Monaco" w:cs="Monaco"/>
                      <w:b/>
                      <w:bCs/>
                      <w:color w:val="000000"/>
                      <w:sz w:val="32"/>
                      <w:szCs w:val="32"/>
                      <w:lang w:val="en-US"/>
                    </w:rPr>
                  </w:rPrChange>
                </w:rPr>
                <w:t>(</w:t>
              </w:r>
              <w:r w:rsidRPr="0079203F">
                <w:rPr>
                  <w:color w:val="4E9A06"/>
                  <w:lang w:val="es-ES"/>
                  <w:rPrChange w:id="6673" w:author="Rodrigo García" w:date="2017-09-29T10:07:00Z">
                    <w:rPr>
                      <w:rFonts w:ascii="Monaco" w:hAnsi="Monaco" w:cs="Monaco"/>
                      <w:color w:val="4E9A06"/>
                      <w:sz w:val="32"/>
                      <w:szCs w:val="32"/>
                      <w:lang w:val="en-US"/>
                    </w:rPr>
                  </w:rPrChange>
                </w:rPr>
                <w:t>','</w:t>
              </w:r>
              <w:r w:rsidRPr="0079203F">
                <w:rPr>
                  <w:b/>
                  <w:bCs/>
                  <w:lang w:val="es-ES"/>
                  <w:rPrChange w:id="6674" w:author="Rodrigo García" w:date="2017-09-29T10:07:00Z">
                    <w:rPr>
                      <w:rFonts w:ascii="Monaco" w:hAnsi="Monaco" w:cs="Monaco"/>
                      <w:b/>
                      <w:bCs/>
                      <w:color w:val="000000"/>
                      <w:sz w:val="32"/>
                      <w:szCs w:val="32"/>
                      <w:lang w:val="en-US"/>
                    </w:rPr>
                  </w:rPrChange>
                </w:rPr>
                <w:t>);</w:t>
              </w:r>
            </w:ins>
          </w:p>
          <w:p w14:paraId="3BD52B64" w14:textId="77777777" w:rsidR="00E066BD" w:rsidRPr="00E066BD" w:rsidRDefault="00E066BD">
            <w:pPr>
              <w:rPr>
                <w:ins w:id="6675" w:author="Borja Gonzalez" w:date="2017-09-28T19:27:00Z"/>
                <w:lang w:val="en-US"/>
                <w:rPrChange w:id="6676" w:author="Borja Gonzalez" w:date="2017-09-28T19:28:00Z">
                  <w:rPr>
                    <w:ins w:id="6677" w:author="Borja Gonzalez" w:date="2017-09-28T19:27:00Z"/>
                    <w:rFonts w:ascii="Monaco" w:eastAsiaTheme="majorEastAsia" w:hAnsi="Monaco" w:cs="Monaco"/>
                    <w:color w:val="243F60" w:themeColor="accent1" w:themeShade="7F"/>
                    <w:sz w:val="32"/>
                    <w:szCs w:val="32"/>
                    <w:lang w:val="en-US"/>
                  </w:rPr>
                </w:rPrChange>
              </w:rPr>
              <w:pPrChange w:id="6678" w:author="GONZALEZ DIAZ, BORJA" w:date="2017-09-29T19:26:00Z">
                <w:pPr>
                  <w:keepNext/>
                  <w:keepLines/>
                  <w:widowControl w:val="0"/>
                  <w:autoSpaceDE w:val="0"/>
                  <w:autoSpaceDN w:val="0"/>
                  <w:adjustRightInd w:val="0"/>
                  <w:spacing w:before="200"/>
                  <w:outlineLvl w:val="4"/>
                </w:pPr>
              </w:pPrChange>
            </w:pPr>
            <w:ins w:id="6679" w:author="Borja Gonzalez" w:date="2017-09-28T19:27:00Z">
              <w:r w:rsidRPr="0079203F">
                <w:rPr>
                  <w:lang w:val="es-ES"/>
                  <w:rPrChange w:id="6680" w:author="Rodrigo García" w:date="2017-09-29T10:07:00Z">
                    <w:rPr>
                      <w:rFonts w:ascii="Monaco" w:hAnsi="Monaco" w:cs="Monaco"/>
                      <w:sz w:val="32"/>
                      <w:szCs w:val="32"/>
                      <w:lang w:val="en-US"/>
                    </w:rPr>
                  </w:rPrChange>
                </w:rPr>
                <w:t xml:space="preserve">    </w:t>
              </w:r>
              <w:r w:rsidRPr="00E066BD">
                <w:rPr>
                  <w:b/>
                  <w:bCs/>
                  <w:color w:val="204A87"/>
                  <w:lang w:val="en-US"/>
                  <w:rPrChange w:id="6681" w:author="Borja Gonzalez" w:date="2017-09-28T19:28:00Z">
                    <w:rPr>
                      <w:rFonts w:ascii="Monaco" w:hAnsi="Monaco" w:cs="Monaco"/>
                      <w:b/>
                      <w:bCs/>
                      <w:color w:val="204A87"/>
                      <w:sz w:val="32"/>
                      <w:szCs w:val="32"/>
                      <w:lang w:val="en-US"/>
                    </w:rPr>
                  </w:rPrChange>
                </w:rPr>
                <w:t>const</w:t>
              </w:r>
              <w:r w:rsidRPr="00E066BD">
                <w:rPr>
                  <w:lang w:val="en-US"/>
                  <w:rPrChange w:id="6682" w:author="Borja Gonzalez" w:date="2017-09-28T19:28:00Z">
                    <w:rPr>
                      <w:rFonts w:ascii="Monaco" w:hAnsi="Monaco" w:cs="Monaco"/>
                      <w:sz w:val="32"/>
                      <w:szCs w:val="32"/>
                      <w:lang w:val="en-US"/>
                    </w:rPr>
                  </w:rPrChange>
                </w:rPr>
                <w:t xml:space="preserve"> CHART </w:t>
              </w:r>
              <w:r w:rsidRPr="00E066BD">
                <w:rPr>
                  <w:b/>
                  <w:bCs/>
                  <w:color w:val="CE5C00"/>
                  <w:lang w:val="en-US"/>
                  <w:rPrChange w:id="6683" w:author="Borja Gonzalez" w:date="2017-09-28T19:28:00Z">
                    <w:rPr>
                      <w:rFonts w:ascii="Monaco" w:hAnsi="Monaco" w:cs="Monaco"/>
                      <w:b/>
                      <w:bCs/>
                      <w:color w:val="CE5C00"/>
                      <w:sz w:val="32"/>
                      <w:szCs w:val="32"/>
                      <w:lang w:val="en-US"/>
                    </w:rPr>
                  </w:rPrChange>
                </w:rPr>
                <w:t>=</w:t>
              </w:r>
              <w:r w:rsidRPr="00E066BD">
                <w:rPr>
                  <w:lang w:val="en-US"/>
                  <w:rPrChange w:id="6684" w:author="Borja Gonzalez" w:date="2017-09-28T19:28:00Z">
                    <w:rPr>
                      <w:rFonts w:ascii="Monaco" w:hAnsi="Monaco" w:cs="Monaco"/>
                      <w:sz w:val="32"/>
                      <w:szCs w:val="32"/>
                      <w:lang w:val="en-US"/>
                    </w:rPr>
                  </w:rPrChange>
                </w:rPr>
                <w:t xml:space="preserve"> </w:t>
              </w:r>
              <w:r w:rsidRPr="00E066BD">
                <w:rPr>
                  <w:color w:val="204A87"/>
                  <w:lang w:val="en-US"/>
                  <w:rPrChange w:id="6685" w:author="Borja Gonzalez" w:date="2017-09-28T19:28:00Z">
                    <w:rPr>
                      <w:rFonts w:ascii="Monaco" w:hAnsi="Monaco" w:cs="Monaco"/>
                      <w:color w:val="204A87"/>
                      <w:sz w:val="32"/>
                      <w:szCs w:val="32"/>
                      <w:lang w:val="en-US"/>
                    </w:rPr>
                  </w:rPrChange>
                </w:rPr>
                <w:t>document</w:t>
              </w:r>
              <w:r w:rsidRPr="00E066BD">
                <w:rPr>
                  <w:b/>
                  <w:bCs/>
                  <w:lang w:val="en-US"/>
                  <w:rPrChange w:id="6686" w:author="Borja Gonzalez" w:date="2017-09-28T19:28:00Z">
                    <w:rPr>
                      <w:rFonts w:ascii="Monaco" w:hAnsi="Monaco" w:cs="Monaco"/>
                      <w:b/>
                      <w:bCs/>
                      <w:color w:val="000000"/>
                      <w:sz w:val="32"/>
                      <w:szCs w:val="32"/>
                      <w:lang w:val="en-US"/>
                    </w:rPr>
                  </w:rPrChange>
                </w:rPr>
                <w:t>.</w:t>
              </w:r>
              <w:r w:rsidRPr="00E066BD">
                <w:rPr>
                  <w:lang w:val="en-US"/>
                  <w:rPrChange w:id="6687" w:author="Borja Gonzalez" w:date="2017-09-28T19:28:00Z">
                    <w:rPr>
                      <w:rFonts w:ascii="Monaco" w:hAnsi="Monaco" w:cs="Monaco"/>
                      <w:color w:val="000000"/>
                      <w:sz w:val="32"/>
                      <w:szCs w:val="32"/>
                      <w:lang w:val="en-US"/>
                    </w:rPr>
                  </w:rPrChange>
                </w:rPr>
                <w:t>getElementById</w:t>
              </w:r>
              <w:r w:rsidRPr="00E066BD">
                <w:rPr>
                  <w:b/>
                  <w:bCs/>
                  <w:lang w:val="en-US"/>
                  <w:rPrChange w:id="6688" w:author="Borja Gonzalez" w:date="2017-09-28T19:28:00Z">
                    <w:rPr>
                      <w:rFonts w:ascii="Monaco" w:hAnsi="Monaco" w:cs="Monaco"/>
                      <w:b/>
                      <w:bCs/>
                      <w:color w:val="000000"/>
                      <w:sz w:val="32"/>
                      <w:szCs w:val="32"/>
                      <w:lang w:val="en-US"/>
                    </w:rPr>
                  </w:rPrChange>
                </w:rPr>
                <w:t>(</w:t>
              </w:r>
              <w:r w:rsidRPr="00E066BD">
                <w:rPr>
                  <w:color w:val="4E9A06"/>
                  <w:lang w:val="en-US"/>
                  <w:rPrChange w:id="6689" w:author="Borja Gonzalez" w:date="2017-09-28T19:28:00Z">
                    <w:rPr>
                      <w:rFonts w:ascii="Monaco" w:hAnsi="Monaco" w:cs="Monaco"/>
                      <w:color w:val="4E9A06"/>
                      <w:sz w:val="32"/>
                      <w:szCs w:val="32"/>
                      <w:lang w:val="en-US"/>
                    </w:rPr>
                  </w:rPrChange>
                </w:rPr>
                <w:t>"lineChart"</w:t>
              </w:r>
              <w:r w:rsidRPr="00E066BD">
                <w:rPr>
                  <w:b/>
                  <w:bCs/>
                  <w:lang w:val="en-US"/>
                  <w:rPrChange w:id="6690"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pPr>
              <w:rPr>
                <w:ins w:id="6691" w:author="Borja Gonzalez" w:date="2017-09-28T19:27:00Z"/>
                <w:lang w:val="en-US"/>
                <w:rPrChange w:id="6692" w:author="Borja Gonzalez" w:date="2017-09-28T19:28:00Z">
                  <w:rPr>
                    <w:ins w:id="6693" w:author="Borja Gonzalez" w:date="2017-09-28T19:27:00Z"/>
                    <w:rFonts w:ascii="Monaco" w:eastAsiaTheme="majorEastAsia" w:hAnsi="Monaco" w:cs="Monaco"/>
                    <w:color w:val="243F60" w:themeColor="accent1" w:themeShade="7F"/>
                    <w:sz w:val="32"/>
                    <w:szCs w:val="32"/>
                    <w:lang w:val="en-US"/>
                  </w:rPr>
                </w:rPrChange>
              </w:rPr>
              <w:pPrChange w:id="6694" w:author="GONZALEZ DIAZ, BORJA" w:date="2017-09-29T19:26:00Z">
                <w:pPr>
                  <w:keepNext/>
                  <w:keepLines/>
                  <w:widowControl w:val="0"/>
                  <w:autoSpaceDE w:val="0"/>
                  <w:autoSpaceDN w:val="0"/>
                  <w:adjustRightInd w:val="0"/>
                  <w:spacing w:before="200"/>
                  <w:outlineLvl w:val="4"/>
                </w:pPr>
              </w:pPrChange>
            </w:pPr>
            <w:ins w:id="6695" w:author="Borja Gonzalez" w:date="2017-09-28T19:27:00Z">
              <w:r w:rsidRPr="00E066BD">
                <w:rPr>
                  <w:lang w:val="en-US"/>
                  <w:rPrChange w:id="6696" w:author="Borja Gonzalez" w:date="2017-09-28T19:28:00Z">
                    <w:rPr>
                      <w:rFonts w:ascii="Monaco" w:hAnsi="Monaco" w:cs="Monaco"/>
                      <w:sz w:val="32"/>
                      <w:szCs w:val="32"/>
                      <w:lang w:val="en-US"/>
                    </w:rPr>
                  </w:rPrChange>
                </w:rPr>
                <w:t xml:space="preserve">    </w:t>
              </w:r>
              <w:r w:rsidRPr="00E066BD">
                <w:rPr>
                  <w:b/>
                  <w:bCs/>
                  <w:color w:val="204A87"/>
                  <w:lang w:val="en-US"/>
                  <w:rPrChange w:id="6697" w:author="Borja Gonzalez" w:date="2017-09-28T19:28:00Z">
                    <w:rPr>
                      <w:rFonts w:ascii="Monaco" w:hAnsi="Monaco" w:cs="Monaco"/>
                      <w:b/>
                      <w:bCs/>
                      <w:color w:val="204A87"/>
                      <w:sz w:val="32"/>
                      <w:szCs w:val="32"/>
                      <w:lang w:val="en-US"/>
                    </w:rPr>
                  </w:rPrChange>
                </w:rPr>
                <w:t>if</w:t>
              </w:r>
              <w:r w:rsidRPr="00E066BD">
                <w:rPr>
                  <w:lang w:val="en-US"/>
                  <w:rPrChange w:id="6698" w:author="Borja Gonzalez" w:date="2017-09-28T19:28:00Z">
                    <w:rPr>
                      <w:rFonts w:ascii="Monaco" w:hAnsi="Monaco" w:cs="Monaco"/>
                      <w:sz w:val="32"/>
                      <w:szCs w:val="32"/>
                      <w:lang w:val="en-US"/>
                    </w:rPr>
                  </w:rPrChange>
                </w:rPr>
                <w:t xml:space="preserve"> </w:t>
              </w:r>
              <w:r w:rsidRPr="00E066BD">
                <w:rPr>
                  <w:b/>
                  <w:bCs/>
                  <w:lang w:val="en-US"/>
                  <w:rPrChange w:id="6699" w:author="Borja Gonzalez" w:date="2017-09-28T19:28:00Z">
                    <w:rPr>
                      <w:rFonts w:ascii="Monaco" w:hAnsi="Monaco" w:cs="Monaco"/>
                      <w:b/>
                      <w:bCs/>
                      <w:color w:val="000000"/>
                      <w:sz w:val="32"/>
                      <w:szCs w:val="32"/>
                      <w:lang w:val="en-US"/>
                    </w:rPr>
                  </w:rPrChange>
                </w:rPr>
                <w:t>(</w:t>
              </w:r>
              <w:r w:rsidRPr="00E066BD">
                <w:rPr>
                  <w:lang w:val="en-US"/>
                  <w:rPrChange w:id="6700" w:author="Borja Gonzalez" w:date="2017-09-28T19:28:00Z">
                    <w:rPr>
                      <w:rFonts w:ascii="Monaco" w:hAnsi="Monaco" w:cs="Monaco"/>
                      <w:color w:val="000000"/>
                      <w:sz w:val="32"/>
                      <w:szCs w:val="32"/>
                      <w:lang w:val="en-US"/>
                    </w:rPr>
                  </w:rPrChange>
                </w:rPr>
                <w:t>var_i</w:t>
              </w:r>
              <w:r w:rsidRPr="00E066BD">
                <w:rPr>
                  <w:b/>
                  <w:bCs/>
                  <w:color w:val="CE5C00"/>
                  <w:lang w:val="en-US"/>
                  <w:rPrChange w:id="6701" w:author="Borja Gonzalez" w:date="2017-09-28T19:28:00Z">
                    <w:rPr>
                      <w:rFonts w:ascii="Monaco" w:hAnsi="Monaco" w:cs="Monaco"/>
                      <w:b/>
                      <w:bCs/>
                      <w:color w:val="CE5C00"/>
                      <w:sz w:val="32"/>
                      <w:szCs w:val="32"/>
                      <w:lang w:val="en-US"/>
                    </w:rPr>
                  </w:rPrChange>
                </w:rPr>
                <w:t>&gt;=</w:t>
              </w:r>
              <w:r w:rsidRPr="00E066BD">
                <w:rPr>
                  <w:b/>
                  <w:bCs/>
                  <w:color w:val="0000CF"/>
                  <w:lang w:val="en-US"/>
                  <w:rPrChange w:id="6702" w:author="Borja Gonzalez" w:date="2017-09-28T19:28:00Z">
                    <w:rPr>
                      <w:rFonts w:ascii="Monaco" w:hAnsi="Monaco" w:cs="Monaco"/>
                      <w:b/>
                      <w:bCs/>
                      <w:color w:val="0000CF"/>
                      <w:sz w:val="32"/>
                      <w:szCs w:val="32"/>
                      <w:lang w:val="en-US"/>
                    </w:rPr>
                  </w:rPrChange>
                </w:rPr>
                <w:t>2</w:t>
              </w:r>
              <w:r w:rsidRPr="00E066BD">
                <w:rPr>
                  <w:b/>
                  <w:bCs/>
                  <w:lang w:val="en-US"/>
                  <w:rPrChange w:id="6703"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pPr>
              <w:rPr>
                <w:ins w:id="6704" w:author="Borja Gonzalez" w:date="2017-09-28T19:27:00Z"/>
                <w:lang w:val="en-US"/>
                <w:rPrChange w:id="6705" w:author="Borja Gonzalez" w:date="2017-09-28T19:28:00Z">
                  <w:rPr>
                    <w:ins w:id="6706" w:author="Borja Gonzalez" w:date="2017-09-28T19:27:00Z"/>
                    <w:rFonts w:ascii="Monaco" w:eastAsiaTheme="majorEastAsia" w:hAnsi="Monaco" w:cs="Monaco"/>
                    <w:color w:val="243F60" w:themeColor="accent1" w:themeShade="7F"/>
                    <w:sz w:val="32"/>
                    <w:szCs w:val="32"/>
                    <w:lang w:val="en-US"/>
                  </w:rPr>
                </w:rPrChange>
              </w:rPr>
              <w:pPrChange w:id="6707" w:author="GONZALEZ DIAZ, BORJA" w:date="2017-09-29T19:26:00Z">
                <w:pPr>
                  <w:keepNext/>
                  <w:keepLines/>
                  <w:widowControl w:val="0"/>
                  <w:autoSpaceDE w:val="0"/>
                  <w:autoSpaceDN w:val="0"/>
                  <w:adjustRightInd w:val="0"/>
                  <w:spacing w:before="200"/>
                  <w:outlineLvl w:val="4"/>
                </w:pPr>
              </w:pPrChange>
            </w:pPr>
            <w:ins w:id="6708" w:author="Borja Gonzalez" w:date="2017-09-28T19:27:00Z">
              <w:r w:rsidRPr="00E066BD">
                <w:rPr>
                  <w:lang w:val="en-US"/>
                  <w:rPrChange w:id="6709" w:author="Borja Gonzalez" w:date="2017-09-28T19:28:00Z">
                    <w:rPr>
                      <w:rFonts w:ascii="Monaco" w:hAnsi="Monaco" w:cs="Monaco"/>
                      <w:sz w:val="32"/>
                      <w:szCs w:val="32"/>
                      <w:lang w:val="en-US"/>
                    </w:rPr>
                  </w:rPrChange>
                </w:rPr>
                <w:t xml:space="preserve">        lineChart</w:t>
              </w:r>
              <w:r w:rsidRPr="00E066BD">
                <w:rPr>
                  <w:b/>
                  <w:bCs/>
                  <w:lang w:val="en-US"/>
                  <w:rPrChange w:id="6710" w:author="Borja Gonzalez" w:date="2017-09-28T19:28:00Z">
                    <w:rPr>
                      <w:rFonts w:ascii="Monaco" w:hAnsi="Monaco" w:cs="Monaco"/>
                      <w:b/>
                      <w:bCs/>
                      <w:color w:val="000000"/>
                      <w:sz w:val="32"/>
                      <w:szCs w:val="32"/>
                      <w:lang w:val="en-US"/>
                    </w:rPr>
                  </w:rPrChange>
                </w:rPr>
                <w:t>.</w:t>
              </w:r>
              <w:r w:rsidRPr="00E066BD">
                <w:rPr>
                  <w:lang w:val="en-US"/>
                  <w:rPrChange w:id="6711" w:author="Borja Gonzalez" w:date="2017-09-28T19:28:00Z">
                    <w:rPr>
                      <w:rFonts w:ascii="Monaco" w:hAnsi="Monaco" w:cs="Monaco"/>
                      <w:color w:val="000000"/>
                      <w:sz w:val="32"/>
                      <w:szCs w:val="32"/>
                      <w:lang w:val="en-US"/>
                    </w:rPr>
                  </w:rPrChange>
                </w:rPr>
                <w:t>destroy</w:t>
              </w:r>
              <w:r w:rsidRPr="00E066BD">
                <w:rPr>
                  <w:b/>
                  <w:bCs/>
                  <w:lang w:val="en-US"/>
                  <w:rPrChange w:id="6712"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pPr>
              <w:rPr>
                <w:ins w:id="6713" w:author="Borja Gonzalez" w:date="2017-09-28T19:27:00Z"/>
                <w:lang w:val="en-US"/>
                <w:rPrChange w:id="6714" w:author="Borja Gonzalez" w:date="2017-09-28T19:28:00Z">
                  <w:rPr>
                    <w:ins w:id="6715" w:author="Borja Gonzalez" w:date="2017-09-28T19:27:00Z"/>
                    <w:rFonts w:ascii="Monaco" w:eastAsiaTheme="majorEastAsia" w:hAnsi="Monaco" w:cs="Monaco"/>
                    <w:color w:val="243F60" w:themeColor="accent1" w:themeShade="7F"/>
                    <w:sz w:val="32"/>
                    <w:szCs w:val="32"/>
                    <w:lang w:val="en-US"/>
                  </w:rPr>
                </w:rPrChange>
              </w:rPr>
              <w:pPrChange w:id="6716" w:author="GONZALEZ DIAZ, BORJA" w:date="2017-09-29T19:26:00Z">
                <w:pPr>
                  <w:keepNext/>
                  <w:keepLines/>
                  <w:widowControl w:val="0"/>
                  <w:autoSpaceDE w:val="0"/>
                  <w:autoSpaceDN w:val="0"/>
                  <w:adjustRightInd w:val="0"/>
                  <w:spacing w:before="200"/>
                  <w:outlineLvl w:val="4"/>
                </w:pPr>
              </w:pPrChange>
            </w:pPr>
            <w:ins w:id="6717" w:author="Borja Gonzalez" w:date="2017-09-28T19:27:00Z">
              <w:r w:rsidRPr="00E066BD">
                <w:rPr>
                  <w:lang w:val="en-US"/>
                  <w:rPrChange w:id="6718" w:author="Borja Gonzalez" w:date="2017-09-28T19:28:00Z">
                    <w:rPr>
                      <w:rFonts w:ascii="Monaco" w:hAnsi="Monaco" w:cs="Monaco"/>
                      <w:sz w:val="32"/>
                      <w:szCs w:val="32"/>
                      <w:lang w:val="en-US"/>
                    </w:rPr>
                  </w:rPrChange>
                </w:rPr>
                <w:t xml:space="preserve">    </w:t>
              </w:r>
              <w:r w:rsidRPr="00E066BD">
                <w:rPr>
                  <w:b/>
                  <w:bCs/>
                  <w:lang w:val="en-US"/>
                  <w:rPrChange w:id="6719"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pPr>
              <w:rPr>
                <w:ins w:id="6720" w:author="Borja Gonzalez" w:date="2017-09-28T19:27:00Z"/>
                <w:lang w:val="en-US"/>
                <w:rPrChange w:id="6721" w:author="Borja Gonzalez" w:date="2017-09-28T19:28:00Z">
                  <w:rPr>
                    <w:ins w:id="6722" w:author="Borja Gonzalez" w:date="2017-09-28T19:27:00Z"/>
                    <w:rFonts w:ascii="Monaco" w:eastAsiaTheme="majorEastAsia" w:hAnsi="Monaco" w:cs="Monaco"/>
                    <w:color w:val="243F60" w:themeColor="accent1" w:themeShade="7F"/>
                    <w:sz w:val="32"/>
                    <w:szCs w:val="32"/>
                    <w:lang w:val="en-US"/>
                  </w:rPr>
                </w:rPrChange>
              </w:rPr>
              <w:pPrChange w:id="6723" w:author="GONZALEZ DIAZ, BORJA" w:date="2017-09-29T19:26:00Z">
                <w:pPr>
                  <w:keepNext/>
                  <w:keepLines/>
                  <w:widowControl w:val="0"/>
                  <w:autoSpaceDE w:val="0"/>
                  <w:autoSpaceDN w:val="0"/>
                  <w:adjustRightInd w:val="0"/>
                  <w:spacing w:before="200"/>
                  <w:outlineLvl w:val="4"/>
                </w:pPr>
              </w:pPrChange>
            </w:pPr>
            <w:ins w:id="6724" w:author="Borja Gonzalez" w:date="2017-09-28T19:27:00Z">
              <w:r w:rsidRPr="00E066BD">
                <w:rPr>
                  <w:lang w:val="en-US"/>
                  <w:rPrChange w:id="6725" w:author="Borja Gonzalez" w:date="2017-09-28T19:28:00Z">
                    <w:rPr>
                      <w:rFonts w:ascii="Monaco" w:hAnsi="Monaco" w:cs="Monaco"/>
                      <w:sz w:val="32"/>
                      <w:szCs w:val="32"/>
                      <w:lang w:val="en-US"/>
                    </w:rPr>
                  </w:rPrChange>
                </w:rPr>
                <w:t xml:space="preserve">    lineChart </w:t>
              </w:r>
              <w:r w:rsidRPr="00E066BD">
                <w:rPr>
                  <w:b/>
                  <w:bCs/>
                  <w:color w:val="CE5C00"/>
                  <w:lang w:val="en-US"/>
                  <w:rPrChange w:id="6726" w:author="Borja Gonzalez" w:date="2017-09-28T19:28:00Z">
                    <w:rPr>
                      <w:rFonts w:ascii="Monaco" w:hAnsi="Monaco" w:cs="Monaco"/>
                      <w:b/>
                      <w:bCs/>
                      <w:color w:val="CE5C00"/>
                      <w:sz w:val="32"/>
                      <w:szCs w:val="32"/>
                      <w:lang w:val="en-US"/>
                    </w:rPr>
                  </w:rPrChange>
                </w:rPr>
                <w:t>=</w:t>
              </w:r>
              <w:r w:rsidRPr="00E066BD">
                <w:rPr>
                  <w:lang w:val="en-US"/>
                  <w:rPrChange w:id="6727" w:author="Borja Gonzalez" w:date="2017-09-28T19:28:00Z">
                    <w:rPr>
                      <w:rFonts w:ascii="Monaco" w:hAnsi="Monaco" w:cs="Monaco"/>
                      <w:sz w:val="32"/>
                      <w:szCs w:val="32"/>
                      <w:lang w:val="en-US"/>
                    </w:rPr>
                  </w:rPrChange>
                </w:rPr>
                <w:t xml:space="preserve"> </w:t>
              </w:r>
              <w:r w:rsidRPr="00E066BD">
                <w:rPr>
                  <w:b/>
                  <w:bCs/>
                  <w:color w:val="204A87"/>
                  <w:lang w:val="en-US"/>
                  <w:rPrChange w:id="6728" w:author="Borja Gonzalez" w:date="2017-09-28T19:28:00Z">
                    <w:rPr>
                      <w:rFonts w:ascii="Monaco" w:hAnsi="Monaco" w:cs="Monaco"/>
                      <w:b/>
                      <w:bCs/>
                      <w:color w:val="204A87"/>
                      <w:sz w:val="32"/>
                      <w:szCs w:val="32"/>
                      <w:lang w:val="en-US"/>
                    </w:rPr>
                  </w:rPrChange>
                </w:rPr>
                <w:t>new</w:t>
              </w:r>
              <w:r w:rsidRPr="00E066BD">
                <w:rPr>
                  <w:lang w:val="en-US"/>
                  <w:rPrChange w:id="6729" w:author="Borja Gonzalez" w:date="2017-09-28T19:28:00Z">
                    <w:rPr>
                      <w:rFonts w:ascii="Monaco" w:hAnsi="Monaco" w:cs="Monaco"/>
                      <w:sz w:val="32"/>
                      <w:szCs w:val="32"/>
                      <w:lang w:val="en-US"/>
                    </w:rPr>
                  </w:rPrChange>
                </w:rPr>
                <w:t xml:space="preserve"> Chart</w:t>
              </w:r>
              <w:r w:rsidRPr="00E066BD">
                <w:rPr>
                  <w:b/>
                  <w:bCs/>
                  <w:lang w:val="en-US"/>
                  <w:rPrChange w:id="6730" w:author="Borja Gonzalez" w:date="2017-09-28T19:28:00Z">
                    <w:rPr>
                      <w:rFonts w:ascii="Monaco" w:hAnsi="Monaco" w:cs="Monaco"/>
                      <w:b/>
                      <w:bCs/>
                      <w:color w:val="000000"/>
                      <w:sz w:val="32"/>
                      <w:szCs w:val="32"/>
                      <w:lang w:val="en-US"/>
                    </w:rPr>
                  </w:rPrChange>
                </w:rPr>
                <w:t>(</w:t>
              </w:r>
              <w:r w:rsidRPr="00E066BD">
                <w:rPr>
                  <w:lang w:val="en-US"/>
                  <w:rPrChange w:id="6731" w:author="Borja Gonzalez" w:date="2017-09-28T19:28:00Z">
                    <w:rPr>
                      <w:rFonts w:ascii="Monaco" w:hAnsi="Monaco" w:cs="Monaco"/>
                      <w:color w:val="000000"/>
                      <w:sz w:val="32"/>
                      <w:szCs w:val="32"/>
                      <w:lang w:val="en-US"/>
                    </w:rPr>
                  </w:rPrChange>
                </w:rPr>
                <w:t>CHART</w:t>
              </w:r>
              <w:r w:rsidRPr="00E066BD">
                <w:rPr>
                  <w:b/>
                  <w:bCs/>
                  <w:lang w:val="en-US"/>
                  <w:rPrChange w:id="6732" w:author="Borja Gonzalez" w:date="2017-09-28T19:28:00Z">
                    <w:rPr>
                      <w:rFonts w:ascii="Monaco" w:hAnsi="Monaco" w:cs="Monaco"/>
                      <w:b/>
                      <w:bCs/>
                      <w:color w:val="000000"/>
                      <w:sz w:val="32"/>
                      <w:szCs w:val="32"/>
                      <w:lang w:val="en-US"/>
                    </w:rPr>
                  </w:rPrChange>
                </w:rPr>
                <w:t>,</w:t>
              </w:r>
              <w:r w:rsidRPr="00E066BD">
                <w:rPr>
                  <w:lang w:val="en-US"/>
                  <w:rPrChange w:id="6733" w:author="Borja Gonzalez" w:date="2017-09-28T19:28:00Z">
                    <w:rPr>
                      <w:rFonts w:ascii="Monaco" w:hAnsi="Monaco" w:cs="Monaco"/>
                      <w:sz w:val="32"/>
                      <w:szCs w:val="32"/>
                      <w:lang w:val="en-US"/>
                    </w:rPr>
                  </w:rPrChange>
                </w:rPr>
                <w:t xml:space="preserve"> </w:t>
              </w:r>
              <w:r w:rsidRPr="00E066BD">
                <w:rPr>
                  <w:b/>
                  <w:bCs/>
                  <w:lang w:val="en-US"/>
                  <w:rPrChange w:id="6734"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pPr>
              <w:rPr>
                <w:ins w:id="6735" w:author="Borja Gonzalez" w:date="2017-09-28T19:27:00Z"/>
                <w:lang w:val="en-US"/>
                <w:rPrChange w:id="6736" w:author="Borja Gonzalez" w:date="2017-09-28T19:28:00Z">
                  <w:rPr>
                    <w:ins w:id="6737" w:author="Borja Gonzalez" w:date="2017-09-28T19:27:00Z"/>
                    <w:rFonts w:ascii="Monaco" w:eastAsiaTheme="majorEastAsia" w:hAnsi="Monaco" w:cs="Monaco"/>
                    <w:color w:val="243F60" w:themeColor="accent1" w:themeShade="7F"/>
                    <w:sz w:val="32"/>
                    <w:szCs w:val="32"/>
                    <w:lang w:val="en-US"/>
                  </w:rPr>
                </w:rPrChange>
              </w:rPr>
              <w:pPrChange w:id="6738" w:author="GONZALEZ DIAZ, BORJA" w:date="2017-09-29T19:26:00Z">
                <w:pPr>
                  <w:keepNext/>
                  <w:keepLines/>
                  <w:widowControl w:val="0"/>
                  <w:autoSpaceDE w:val="0"/>
                  <w:autoSpaceDN w:val="0"/>
                  <w:adjustRightInd w:val="0"/>
                  <w:spacing w:before="200"/>
                  <w:outlineLvl w:val="4"/>
                </w:pPr>
              </w:pPrChange>
            </w:pPr>
            <w:ins w:id="6739" w:author="Borja Gonzalez" w:date="2017-09-28T19:27:00Z">
              <w:r w:rsidRPr="00E066BD">
                <w:rPr>
                  <w:lang w:val="en-US"/>
                  <w:rPrChange w:id="6740" w:author="Borja Gonzalez" w:date="2017-09-28T19:28:00Z">
                    <w:rPr>
                      <w:rFonts w:ascii="Monaco" w:hAnsi="Monaco" w:cs="Monaco"/>
                      <w:sz w:val="32"/>
                      <w:szCs w:val="32"/>
                      <w:lang w:val="en-US"/>
                    </w:rPr>
                  </w:rPrChange>
                </w:rPr>
                <w:t xml:space="preserve">    type</w:t>
              </w:r>
              <w:r w:rsidRPr="00E066BD">
                <w:rPr>
                  <w:b/>
                  <w:bCs/>
                  <w:color w:val="CE5C00"/>
                  <w:lang w:val="en-US"/>
                  <w:rPrChange w:id="6741" w:author="Borja Gonzalez" w:date="2017-09-28T19:28:00Z">
                    <w:rPr>
                      <w:rFonts w:ascii="Monaco" w:hAnsi="Monaco" w:cs="Monaco"/>
                      <w:b/>
                      <w:bCs/>
                      <w:color w:val="CE5C00"/>
                      <w:sz w:val="32"/>
                      <w:szCs w:val="32"/>
                      <w:lang w:val="en-US"/>
                    </w:rPr>
                  </w:rPrChange>
                </w:rPr>
                <w:t>:</w:t>
              </w:r>
              <w:r w:rsidRPr="00E066BD">
                <w:rPr>
                  <w:lang w:val="en-US"/>
                  <w:rPrChange w:id="6742" w:author="Borja Gonzalez" w:date="2017-09-28T19:28:00Z">
                    <w:rPr>
                      <w:rFonts w:ascii="Monaco" w:hAnsi="Monaco" w:cs="Monaco"/>
                      <w:sz w:val="32"/>
                      <w:szCs w:val="32"/>
                      <w:lang w:val="en-US"/>
                    </w:rPr>
                  </w:rPrChange>
                </w:rPr>
                <w:t xml:space="preserve"> </w:t>
              </w:r>
              <w:r w:rsidRPr="00E066BD">
                <w:rPr>
                  <w:color w:val="4E9A06"/>
                  <w:lang w:val="en-US"/>
                  <w:rPrChange w:id="6743" w:author="Borja Gonzalez" w:date="2017-09-28T19:28:00Z">
                    <w:rPr>
                      <w:rFonts w:ascii="Monaco" w:hAnsi="Monaco" w:cs="Monaco"/>
                      <w:color w:val="4E9A06"/>
                      <w:sz w:val="32"/>
                      <w:szCs w:val="32"/>
                      <w:lang w:val="en-US"/>
                    </w:rPr>
                  </w:rPrChange>
                </w:rPr>
                <w:t>'line'</w:t>
              </w:r>
              <w:r w:rsidRPr="00E066BD">
                <w:rPr>
                  <w:b/>
                  <w:bCs/>
                  <w:lang w:val="en-US"/>
                  <w:rPrChange w:id="6744" w:author="Borja Gonzalez" w:date="2017-09-28T19:28:00Z">
                    <w:rPr>
                      <w:rFonts w:ascii="Monaco" w:hAnsi="Monaco" w:cs="Monaco"/>
                      <w:b/>
                      <w:bCs/>
                      <w:color w:val="000000"/>
                      <w:sz w:val="32"/>
                      <w:szCs w:val="32"/>
                      <w:lang w:val="en-US"/>
                    </w:rPr>
                  </w:rPrChange>
                </w:rPr>
                <w:t>,</w:t>
              </w:r>
            </w:ins>
          </w:p>
          <w:p w14:paraId="0C56899C" w14:textId="77777777" w:rsidR="00E066BD" w:rsidRPr="0079203F" w:rsidRDefault="00E066BD">
            <w:pPr>
              <w:rPr>
                <w:ins w:id="6745" w:author="Borja Gonzalez" w:date="2017-09-28T19:27:00Z"/>
                <w:lang w:val="es-ES"/>
                <w:rPrChange w:id="6746" w:author="Rodrigo García" w:date="2017-09-29T10:07:00Z">
                  <w:rPr>
                    <w:ins w:id="6747" w:author="Borja Gonzalez" w:date="2017-09-28T19:27:00Z"/>
                    <w:rFonts w:ascii="Monaco" w:eastAsiaTheme="majorEastAsia" w:hAnsi="Monaco" w:cs="Monaco"/>
                    <w:color w:val="243F60" w:themeColor="accent1" w:themeShade="7F"/>
                    <w:sz w:val="32"/>
                    <w:szCs w:val="32"/>
                    <w:lang w:val="en-US"/>
                  </w:rPr>
                </w:rPrChange>
              </w:rPr>
              <w:pPrChange w:id="6748" w:author="GONZALEZ DIAZ, BORJA" w:date="2017-09-29T19:26:00Z">
                <w:pPr>
                  <w:keepNext/>
                  <w:keepLines/>
                  <w:widowControl w:val="0"/>
                  <w:autoSpaceDE w:val="0"/>
                  <w:autoSpaceDN w:val="0"/>
                  <w:adjustRightInd w:val="0"/>
                  <w:spacing w:before="200"/>
                  <w:outlineLvl w:val="4"/>
                </w:pPr>
              </w:pPrChange>
            </w:pPr>
            <w:ins w:id="6749" w:author="Borja Gonzalez" w:date="2017-09-28T19:27:00Z">
              <w:r w:rsidRPr="00E066BD">
                <w:rPr>
                  <w:lang w:val="en-US"/>
                  <w:rPrChange w:id="6750" w:author="Borja Gonzalez" w:date="2017-09-28T19:28:00Z">
                    <w:rPr>
                      <w:rFonts w:ascii="Monaco" w:hAnsi="Monaco" w:cs="Monaco"/>
                      <w:sz w:val="32"/>
                      <w:szCs w:val="32"/>
                      <w:lang w:val="en-US"/>
                    </w:rPr>
                  </w:rPrChange>
                </w:rPr>
                <w:t xml:space="preserve">    </w:t>
              </w:r>
              <w:r w:rsidRPr="0079203F">
                <w:rPr>
                  <w:lang w:val="es-ES"/>
                  <w:rPrChange w:id="6751" w:author="Rodrigo García" w:date="2017-09-29T10:07:00Z">
                    <w:rPr>
                      <w:rFonts w:ascii="Monaco" w:hAnsi="Monaco" w:cs="Monaco"/>
                      <w:color w:val="000000"/>
                      <w:sz w:val="32"/>
                      <w:szCs w:val="32"/>
                      <w:lang w:val="en-US"/>
                    </w:rPr>
                  </w:rPrChange>
                </w:rPr>
                <w:t>data</w:t>
              </w:r>
              <w:r w:rsidRPr="0079203F">
                <w:rPr>
                  <w:b/>
                  <w:bCs/>
                  <w:color w:val="CE5C00"/>
                  <w:lang w:val="es-ES"/>
                  <w:rPrChange w:id="6752" w:author="Rodrigo García" w:date="2017-09-29T10:07:00Z">
                    <w:rPr>
                      <w:rFonts w:ascii="Monaco" w:hAnsi="Monaco" w:cs="Monaco"/>
                      <w:b/>
                      <w:bCs/>
                      <w:color w:val="CE5C00"/>
                      <w:sz w:val="32"/>
                      <w:szCs w:val="32"/>
                      <w:lang w:val="en-US"/>
                    </w:rPr>
                  </w:rPrChange>
                </w:rPr>
                <w:t>:</w:t>
              </w:r>
              <w:r w:rsidRPr="0079203F">
                <w:rPr>
                  <w:lang w:val="es-ES"/>
                  <w:rPrChange w:id="6753" w:author="Rodrigo García" w:date="2017-09-29T10:07:00Z">
                    <w:rPr>
                      <w:rFonts w:ascii="Monaco" w:hAnsi="Monaco" w:cs="Monaco"/>
                      <w:sz w:val="32"/>
                      <w:szCs w:val="32"/>
                      <w:lang w:val="en-US"/>
                    </w:rPr>
                  </w:rPrChange>
                </w:rPr>
                <w:t xml:space="preserve"> </w:t>
              </w:r>
              <w:r w:rsidRPr="0079203F">
                <w:rPr>
                  <w:b/>
                  <w:bCs/>
                  <w:lang w:val="es-ES"/>
                  <w:rPrChange w:id="6754" w:author="Rodrigo García" w:date="2017-09-29T10:07:00Z">
                    <w:rPr>
                      <w:rFonts w:ascii="Monaco" w:hAnsi="Monaco" w:cs="Monaco"/>
                      <w:b/>
                      <w:bCs/>
                      <w:color w:val="000000"/>
                      <w:sz w:val="32"/>
                      <w:szCs w:val="32"/>
                      <w:lang w:val="en-US"/>
                    </w:rPr>
                  </w:rPrChange>
                </w:rPr>
                <w:t>{</w:t>
              </w:r>
            </w:ins>
          </w:p>
          <w:p w14:paraId="6EE9D2A0" w14:textId="77777777" w:rsidR="00E066BD" w:rsidRPr="0079203F" w:rsidRDefault="00E066BD">
            <w:pPr>
              <w:rPr>
                <w:ins w:id="6755" w:author="Borja Gonzalez" w:date="2017-09-28T19:27:00Z"/>
                <w:lang w:val="es-ES"/>
                <w:rPrChange w:id="6756" w:author="Rodrigo García" w:date="2017-09-29T10:07:00Z">
                  <w:rPr>
                    <w:ins w:id="6757" w:author="Borja Gonzalez" w:date="2017-09-28T19:27:00Z"/>
                    <w:rFonts w:ascii="Monaco" w:eastAsiaTheme="majorEastAsia" w:hAnsi="Monaco" w:cs="Monaco"/>
                    <w:color w:val="243F60" w:themeColor="accent1" w:themeShade="7F"/>
                    <w:sz w:val="32"/>
                    <w:szCs w:val="32"/>
                    <w:lang w:val="en-US"/>
                  </w:rPr>
                </w:rPrChange>
              </w:rPr>
              <w:pPrChange w:id="6758" w:author="GONZALEZ DIAZ, BORJA" w:date="2017-09-29T19:26:00Z">
                <w:pPr>
                  <w:keepNext/>
                  <w:keepLines/>
                  <w:widowControl w:val="0"/>
                  <w:autoSpaceDE w:val="0"/>
                  <w:autoSpaceDN w:val="0"/>
                  <w:adjustRightInd w:val="0"/>
                  <w:spacing w:before="200"/>
                  <w:outlineLvl w:val="4"/>
                </w:pPr>
              </w:pPrChange>
            </w:pPr>
            <w:ins w:id="6759" w:author="Borja Gonzalez" w:date="2017-09-28T19:27:00Z">
              <w:r w:rsidRPr="0079203F">
                <w:rPr>
                  <w:lang w:val="es-ES"/>
                  <w:rPrChange w:id="6760" w:author="Rodrigo García" w:date="2017-09-29T10:07:00Z">
                    <w:rPr>
                      <w:rFonts w:ascii="Monaco" w:hAnsi="Monaco" w:cs="Monaco"/>
                      <w:sz w:val="32"/>
                      <w:szCs w:val="32"/>
                      <w:lang w:val="en-US"/>
                    </w:rPr>
                  </w:rPrChange>
                </w:rPr>
                <w:t xml:space="preserve">    labels</w:t>
              </w:r>
              <w:r w:rsidRPr="0079203F">
                <w:rPr>
                  <w:b/>
                  <w:bCs/>
                  <w:color w:val="CE5C00"/>
                  <w:lang w:val="es-ES"/>
                  <w:rPrChange w:id="6761" w:author="Rodrigo García" w:date="2017-09-29T10:07:00Z">
                    <w:rPr>
                      <w:rFonts w:ascii="Monaco" w:hAnsi="Monaco" w:cs="Monaco"/>
                      <w:b/>
                      <w:bCs/>
                      <w:color w:val="CE5C00"/>
                      <w:sz w:val="32"/>
                      <w:szCs w:val="32"/>
                      <w:lang w:val="en-US"/>
                    </w:rPr>
                  </w:rPrChange>
                </w:rPr>
                <w:t>:</w:t>
              </w:r>
              <w:r w:rsidRPr="0079203F">
                <w:rPr>
                  <w:lang w:val="es-ES"/>
                  <w:rPrChange w:id="6762" w:author="Rodrigo García" w:date="2017-09-29T10:07:00Z">
                    <w:rPr>
                      <w:rFonts w:ascii="Monaco" w:hAnsi="Monaco" w:cs="Monaco"/>
                      <w:sz w:val="32"/>
                      <w:szCs w:val="32"/>
                      <w:lang w:val="en-US"/>
                    </w:rPr>
                  </w:rPrChange>
                </w:rPr>
                <w:t xml:space="preserve"> Tiempo</w:t>
              </w:r>
              <w:r w:rsidRPr="0079203F">
                <w:rPr>
                  <w:b/>
                  <w:bCs/>
                  <w:lang w:val="es-ES"/>
                  <w:rPrChange w:id="6763" w:author="Rodrigo García" w:date="2017-09-29T10:07:00Z">
                    <w:rPr>
                      <w:rFonts w:ascii="Monaco" w:hAnsi="Monaco" w:cs="Monaco"/>
                      <w:b/>
                      <w:bCs/>
                      <w:color w:val="000000"/>
                      <w:sz w:val="32"/>
                      <w:szCs w:val="32"/>
                      <w:lang w:val="en-US"/>
                    </w:rPr>
                  </w:rPrChange>
                </w:rPr>
                <w:t>,</w:t>
              </w:r>
            </w:ins>
          </w:p>
          <w:p w14:paraId="1B4243BB" w14:textId="77777777" w:rsidR="00E066BD" w:rsidRPr="0079203F" w:rsidRDefault="00E066BD">
            <w:pPr>
              <w:rPr>
                <w:ins w:id="6764" w:author="Borja Gonzalez" w:date="2017-09-28T19:27:00Z"/>
                <w:lang w:val="es-ES"/>
                <w:rPrChange w:id="6765" w:author="Rodrigo García" w:date="2017-09-29T10:07:00Z">
                  <w:rPr>
                    <w:ins w:id="6766" w:author="Borja Gonzalez" w:date="2017-09-28T19:27:00Z"/>
                    <w:rFonts w:ascii="Monaco" w:eastAsiaTheme="majorEastAsia" w:hAnsi="Monaco" w:cs="Monaco"/>
                    <w:color w:val="243F60" w:themeColor="accent1" w:themeShade="7F"/>
                    <w:sz w:val="32"/>
                    <w:szCs w:val="32"/>
                    <w:lang w:val="en-US"/>
                  </w:rPr>
                </w:rPrChange>
              </w:rPr>
              <w:pPrChange w:id="6767" w:author="GONZALEZ DIAZ, BORJA" w:date="2017-09-29T19:26:00Z">
                <w:pPr>
                  <w:keepNext/>
                  <w:keepLines/>
                  <w:widowControl w:val="0"/>
                  <w:autoSpaceDE w:val="0"/>
                  <w:autoSpaceDN w:val="0"/>
                  <w:adjustRightInd w:val="0"/>
                  <w:spacing w:before="200"/>
                  <w:outlineLvl w:val="4"/>
                </w:pPr>
              </w:pPrChange>
            </w:pPr>
            <w:ins w:id="6768" w:author="Borja Gonzalez" w:date="2017-09-28T19:27:00Z">
              <w:r w:rsidRPr="0079203F">
                <w:rPr>
                  <w:lang w:val="es-ES"/>
                  <w:rPrChange w:id="6769" w:author="Rodrigo García" w:date="2017-09-29T10:07:00Z">
                    <w:rPr>
                      <w:rFonts w:ascii="Monaco" w:hAnsi="Monaco" w:cs="Monaco"/>
                      <w:sz w:val="32"/>
                      <w:szCs w:val="32"/>
                      <w:lang w:val="en-US"/>
                    </w:rPr>
                  </w:rPrChange>
                </w:rPr>
                <w:t xml:space="preserve">    datasets</w:t>
              </w:r>
              <w:r w:rsidRPr="0079203F">
                <w:rPr>
                  <w:b/>
                  <w:bCs/>
                  <w:color w:val="CE5C00"/>
                  <w:lang w:val="es-ES"/>
                  <w:rPrChange w:id="6770" w:author="Rodrigo García" w:date="2017-09-29T10:07:00Z">
                    <w:rPr>
                      <w:rFonts w:ascii="Monaco" w:hAnsi="Monaco" w:cs="Monaco"/>
                      <w:b/>
                      <w:bCs/>
                      <w:color w:val="CE5C00"/>
                      <w:sz w:val="32"/>
                      <w:szCs w:val="32"/>
                      <w:lang w:val="en-US"/>
                    </w:rPr>
                  </w:rPrChange>
                </w:rPr>
                <w:t>:</w:t>
              </w:r>
              <w:r w:rsidRPr="0079203F">
                <w:rPr>
                  <w:lang w:val="es-ES"/>
                  <w:rPrChange w:id="6771" w:author="Rodrigo García" w:date="2017-09-29T10:07:00Z">
                    <w:rPr>
                      <w:rFonts w:ascii="Monaco" w:hAnsi="Monaco" w:cs="Monaco"/>
                      <w:sz w:val="32"/>
                      <w:szCs w:val="32"/>
                      <w:lang w:val="en-US"/>
                    </w:rPr>
                  </w:rPrChange>
                </w:rPr>
                <w:t xml:space="preserve"> </w:t>
              </w:r>
              <w:r w:rsidRPr="0079203F">
                <w:rPr>
                  <w:b/>
                  <w:bCs/>
                  <w:lang w:val="es-ES"/>
                  <w:rPrChange w:id="6772" w:author="Rodrigo García" w:date="2017-09-29T10:07:00Z">
                    <w:rPr>
                      <w:rFonts w:ascii="Monaco" w:hAnsi="Monaco" w:cs="Monaco"/>
                      <w:b/>
                      <w:bCs/>
                      <w:color w:val="000000"/>
                      <w:sz w:val="32"/>
                      <w:szCs w:val="32"/>
                      <w:lang w:val="en-US"/>
                    </w:rPr>
                  </w:rPrChange>
                </w:rPr>
                <w:t>[</w:t>
              </w:r>
            </w:ins>
          </w:p>
          <w:p w14:paraId="582D1D4C" w14:textId="77777777" w:rsidR="00E066BD" w:rsidRPr="0079203F" w:rsidRDefault="00E066BD">
            <w:pPr>
              <w:rPr>
                <w:ins w:id="6773" w:author="Borja Gonzalez" w:date="2017-09-28T19:27:00Z"/>
                <w:lang w:val="es-ES"/>
                <w:rPrChange w:id="6774" w:author="Rodrigo García" w:date="2017-09-29T10:07:00Z">
                  <w:rPr>
                    <w:ins w:id="6775" w:author="Borja Gonzalez" w:date="2017-09-28T19:27:00Z"/>
                    <w:rFonts w:ascii="Monaco" w:eastAsiaTheme="majorEastAsia" w:hAnsi="Monaco" w:cs="Monaco"/>
                    <w:color w:val="243F60" w:themeColor="accent1" w:themeShade="7F"/>
                    <w:sz w:val="32"/>
                    <w:szCs w:val="32"/>
                    <w:lang w:val="en-US"/>
                  </w:rPr>
                </w:rPrChange>
              </w:rPr>
              <w:pPrChange w:id="6776" w:author="GONZALEZ DIAZ, BORJA" w:date="2017-09-29T19:26:00Z">
                <w:pPr>
                  <w:keepNext/>
                  <w:keepLines/>
                  <w:widowControl w:val="0"/>
                  <w:autoSpaceDE w:val="0"/>
                  <w:autoSpaceDN w:val="0"/>
                  <w:adjustRightInd w:val="0"/>
                  <w:spacing w:before="200"/>
                  <w:outlineLvl w:val="4"/>
                </w:pPr>
              </w:pPrChange>
            </w:pPr>
            <w:ins w:id="6777" w:author="Borja Gonzalez" w:date="2017-09-28T19:27:00Z">
              <w:r w:rsidRPr="0079203F">
                <w:rPr>
                  <w:lang w:val="es-ES"/>
                  <w:rPrChange w:id="6778" w:author="Rodrigo García" w:date="2017-09-29T10:07:00Z">
                    <w:rPr>
                      <w:rFonts w:ascii="Monaco" w:hAnsi="Monaco" w:cs="Monaco"/>
                      <w:sz w:val="32"/>
                      <w:szCs w:val="32"/>
                      <w:lang w:val="en-US"/>
                    </w:rPr>
                  </w:rPrChange>
                </w:rPr>
                <w:t xml:space="preserve">        </w:t>
              </w:r>
              <w:r w:rsidRPr="0079203F">
                <w:rPr>
                  <w:b/>
                  <w:bCs/>
                  <w:lang w:val="es-ES"/>
                  <w:rPrChange w:id="6779" w:author="Rodrigo García" w:date="2017-09-29T10:07:00Z">
                    <w:rPr>
                      <w:rFonts w:ascii="Monaco" w:hAnsi="Monaco" w:cs="Monaco"/>
                      <w:b/>
                      <w:bCs/>
                      <w:color w:val="000000"/>
                      <w:sz w:val="32"/>
                      <w:szCs w:val="32"/>
                      <w:lang w:val="en-US"/>
                    </w:rPr>
                  </w:rPrChange>
                </w:rPr>
                <w:t>{</w:t>
              </w:r>
            </w:ins>
          </w:p>
          <w:p w14:paraId="55C9C792" w14:textId="77777777" w:rsidR="00E066BD" w:rsidRPr="0079203F" w:rsidRDefault="00E066BD">
            <w:pPr>
              <w:rPr>
                <w:ins w:id="6780" w:author="Borja Gonzalez" w:date="2017-09-28T19:27:00Z"/>
                <w:lang w:val="es-ES"/>
                <w:rPrChange w:id="6781" w:author="Rodrigo García" w:date="2017-09-29T10:07:00Z">
                  <w:rPr>
                    <w:ins w:id="6782" w:author="Borja Gonzalez" w:date="2017-09-28T19:27:00Z"/>
                    <w:rFonts w:ascii="Monaco" w:eastAsiaTheme="majorEastAsia" w:hAnsi="Monaco" w:cs="Monaco"/>
                    <w:color w:val="243F60" w:themeColor="accent1" w:themeShade="7F"/>
                    <w:sz w:val="32"/>
                    <w:szCs w:val="32"/>
                    <w:lang w:val="en-US"/>
                  </w:rPr>
                </w:rPrChange>
              </w:rPr>
              <w:pPrChange w:id="6783" w:author="GONZALEZ DIAZ, BORJA" w:date="2017-09-29T19:26:00Z">
                <w:pPr>
                  <w:keepNext/>
                  <w:keepLines/>
                  <w:widowControl w:val="0"/>
                  <w:autoSpaceDE w:val="0"/>
                  <w:autoSpaceDN w:val="0"/>
                  <w:adjustRightInd w:val="0"/>
                  <w:spacing w:before="200"/>
                  <w:outlineLvl w:val="4"/>
                </w:pPr>
              </w:pPrChange>
            </w:pPr>
            <w:ins w:id="6784" w:author="Borja Gonzalez" w:date="2017-09-28T19:27:00Z">
              <w:r w:rsidRPr="0079203F">
                <w:rPr>
                  <w:lang w:val="es-ES"/>
                  <w:rPrChange w:id="6785" w:author="Rodrigo García" w:date="2017-09-29T10:07:00Z">
                    <w:rPr>
                      <w:rFonts w:ascii="Monaco" w:hAnsi="Monaco" w:cs="Monaco"/>
                      <w:sz w:val="32"/>
                      <w:szCs w:val="32"/>
                      <w:lang w:val="en-US"/>
                    </w:rPr>
                  </w:rPrChange>
                </w:rPr>
                <w:t xml:space="preserve">            label</w:t>
              </w:r>
              <w:r w:rsidRPr="0079203F">
                <w:rPr>
                  <w:b/>
                  <w:bCs/>
                  <w:color w:val="CE5C00"/>
                  <w:lang w:val="es-ES"/>
                  <w:rPrChange w:id="6786" w:author="Rodrigo García" w:date="2017-09-29T10:07:00Z">
                    <w:rPr>
                      <w:rFonts w:ascii="Monaco" w:hAnsi="Monaco" w:cs="Monaco"/>
                      <w:b/>
                      <w:bCs/>
                      <w:color w:val="CE5C00"/>
                      <w:sz w:val="32"/>
                      <w:szCs w:val="32"/>
                      <w:lang w:val="en-US"/>
                    </w:rPr>
                  </w:rPrChange>
                </w:rPr>
                <w:t>:</w:t>
              </w:r>
              <w:r w:rsidRPr="0079203F">
                <w:rPr>
                  <w:lang w:val="es-ES"/>
                  <w:rPrChange w:id="6787" w:author="Rodrigo García" w:date="2017-09-29T10:07:00Z">
                    <w:rPr>
                      <w:rFonts w:ascii="Monaco" w:hAnsi="Monaco" w:cs="Monaco"/>
                      <w:sz w:val="32"/>
                      <w:szCs w:val="32"/>
                      <w:lang w:val="en-US"/>
                    </w:rPr>
                  </w:rPrChange>
                </w:rPr>
                <w:t xml:space="preserve"> </w:t>
              </w:r>
              <w:r w:rsidRPr="0079203F">
                <w:rPr>
                  <w:color w:val="4E9A06"/>
                  <w:lang w:val="es-ES"/>
                  <w:rPrChange w:id="6788" w:author="Rodrigo García" w:date="2017-09-29T10:07:00Z">
                    <w:rPr>
                      <w:rFonts w:ascii="Monaco" w:hAnsi="Monaco" w:cs="Monaco"/>
                      <w:color w:val="4E9A06"/>
                      <w:sz w:val="32"/>
                      <w:szCs w:val="32"/>
                      <w:lang w:val="en-US"/>
                    </w:rPr>
                  </w:rPrChange>
                </w:rPr>
                <w:t>"Movimiento "</w:t>
              </w:r>
              <w:r w:rsidRPr="0079203F">
                <w:rPr>
                  <w:b/>
                  <w:bCs/>
                  <w:color w:val="CE5C00"/>
                  <w:lang w:val="es-ES"/>
                  <w:rPrChange w:id="6789" w:author="Rodrigo García" w:date="2017-09-29T10:07:00Z">
                    <w:rPr>
                      <w:rFonts w:ascii="Monaco" w:hAnsi="Monaco" w:cs="Monaco"/>
                      <w:b/>
                      <w:bCs/>
                      <w:color w:val="CE5C00"/>
                      <w:sz w:val="32"/>
                      <w:szCs w:val="32"/>
                      <w:lang w:val="en-US"/>
                    </w:rPr>
                  </w:rPrChange>
                </w:rPr>
                <w:t>+</w:t>
              </w:r>
              <w:r w:rsidRPr="0079203F">
                <w:rPr>
                  <w:lang w:val="es-ES"/>
                  <w:rPrChange w:id="6790" w:author="Rodrigo García" w:date="2017-09-29T10:07:00Z">
                    <w:rPr>
                      <w:rFonts w:ascii="Monaco" w:hAnsi="Monaco" w:cs="Monaco"/>
                      <w:color w:val="000000"/>
                      <w:sz w:val="32"/>
                      <w:szCs w:val="32"/>
                      <w:lang w:val="en-US"/>
                    </w:rPr>
                  </w:rPrChange>
                </w:rPr>
                <w:t>x</w:t>
              </w:r>
              <w:r w:rsidRPr="0079203F">
                <w:rPr>
                  <w:b/>
                  <w:bCs/>
                  <w:color w:val="CE5C00"/>
                  <w:lang w:val="es-ES"/>
                  <w:rPrChange w:id="6791" w:author="Rodrigo García" w:date="2017-09-29T10:07:00Z">
                    <w:rPr>
                      <w:rFonts w:ascii="Monaco" w:hAnsi="Monaco" w:cs="Monaco"/>
                      <w:b/>
                      <w:bCs/>
                      <w:color w:val="CE5C00"/>
                      <w:sz w:val="32"/>
                      <w:szCs w:val="32"/>
                      <w:lang w:val="en-US"/>
                    </w:rPr>
                  </w:rPrChange>
                </w:rPr>
                <w:t>+</w:t>
              </w:r>
              <w:r w:rsidRPr="0079203F">
                <w:rPr>
                  <w:color w:val="4E9A06"/>
                  <w:lang w:val="es-ES"/>
                  <w:rPrChange w:id="6792" w:author="Rodrigo García" w:date="2017-09-29T10:07:00Z">
                    <w:rPr>
                      <w:rFonts w:ascii="Monaco" w:hAnsi="Monaco" w:cs="Monaco"/>
                      <w:color w:val="4E9A06"/>
                      <w:sz w:val="32"/>
                      <w:szCs w:val="32"/>
                      <w:lang w:val="en-US"/>
                    </w:rPr>
                  </w:rPrChange>
                </w:rPr>
                <w:t>" de "</w:t>
              </w:r>
              <w:r w:rsidRPr="0079203F">
                <w:rPr>
                  <w:b/>
                  <w:bCs/>
                  <w:color w:val="CE5C00"/>
                  <w:lang w:val="es-ES"/>
                  <w:rPrChange w:id="6793" w:author="Rodrigo García" w:date="2017-09-29T10:07:00Z">
                    <w:rPr>
                      <w:rFonts w:ascii="Monaco" w:hAnsi="Monaco" w:cs="Monaco"/>
                      <w:b/>
                      <w:bCs/>
                      <w:color w:val="CE5C00"/>
                      <w:sz w:val="32"/>
                      <w:szCs w:val="32"/>
                      <w:lang w:val="en-US"/>
                    </w:rPr>
                  </w:rPrChange>
                </w:rPr>
                <w:t>+</w:t>
              </w:r>
              <w:r w:rsidRPr="0079203F">
                <w:rPr>
                  <w:lang w:val="es-ES"/>
                  <w:rPrChange w:id="6794" w:author="Rodrigo García" w:date="2017-09-29T10:07:00Z">
                    <w:rPr>
                      <w:rFonts w:ascii="Monaco" w:hAnsi="Monaco" w:cs="Monaco"/>
                      <w:color w:val="000000"/>
                      <w:sz w:val="32"/>
                      <w:szCs w:val="32"/>
                      <w:lang w:val="en-US"/>
                    </w:rPr>
                  </w:rPrChange>
                </w:rPr>
                <w:t>nombre</w:t>
              </w:r>
              <w:r w:rsidRPr="0079203F">
                <w:rPr>
                  <w:b/>
                  <w:bCs/>
                  <w:color w:val="CE5C00"/>
                  <w:lang w:val="es-ES"/>
                  <w:rPrChange w:id="6795" w:author="Rodrigo García" w:date="2017-09-29T10:07:00Z">
                    <w:rPr>
                      <w:rFonts w:ascii="Monaco" w:hAnsi="Monaco" w:cs="Monaco"/>
                      <w:b/>
                      <w:bCs/>
                      <w:color w:val="CE5C00"/>
                      <w:sz w:val="32"/>
                      <w:szCs w:val="32"/>
                      <w:lang w:val="en-US"/>
                    </w:rPr>
                  </w:rPrChange>
                </w:rPr>
                <w:t>+</w:t>
              </w:r>
              <w:r w:rsidRPr="0079203F">
                <w:rPr>
                  <w:color w:val="4E9A06"/>
                  <w:lang w:val="es-ES"/>
                  <w:rPrChange w:id="6796" w:author="Rodrigo García" w:date="2017-09-29T10:07:00Z">
                    <w:rPr>
                      <w:rFonts w:ascii="Monaco" w:hAnsi="Monaco" w:cs="Monaco"/>
                      <w:color w:val="4E9A06"/>
                      <w:sz w:val="32"/>
                      <w:szCs w:val="32"/>
                      <w:lang w:val="en-US"/>
                    </w:rPr>
                  </w:rPrChange>
                </w:rPr>
                <w:t>" "</w:t>
              </w:r>
              <w:r w:rsidRPr="0079203F">
                <w:rPr>
                  <w:b/>
                  <w:bCs/>
                  <w:color w:val="CE5C00"/>
                  <w:lang w:val="es-ES"/>
                  <w:rPrChange w:id="6797" w:author="Rodrigo García" w:date="2017-09-29T10:07:00Z">
                    <w:rPr>
                      <w:rFonts w:ascii="Monaco" w:hAnsi="Monaco" w:cs="Monaco"/>
                      <w:b/>
                      <w:bCs/>
                      <w:color w:val="CE5C00"/>
                      <w:sz w:val="32"/>
                      <w:szCs w:val="32"/>
                      <w:lang w:val="en-US"/>
                    </w:rPr>
                  </w:rPrChange>
                </w:rPr>
                <w:t>+</w:t>
              </w:r>
              <w:r w:rsidRPr="0079203F">
                <w:rPr>
                  <w:lang w:val="es-ES"/>
                  <w:rPrChange w:id="6798" w:author="Rodrigo García" w:date="2017-09-29T10:07:00Z">
                    <w:rPr>
                      <w:rFonts w:ascii="Monaco" w:hAnsi="Monaco" w:cs="Monaco"/>
                      <w:color w:val="000000"/>
                      <w:sz w:val="32"/>
                      <w:szCs w:val="32"/>
                      <w:lang w:val="en-US"/>
                    </w:rPr>
                  </w:rPrChange>
                </w:rPr>
                <w:t>apellido</w:t>
              </w:r>
              <w:r w:rsidRPr="0079203F">
                <w:rPr>
                  <w:b/>
                  <w:bCs/>
                  <w:lang w:val="es-ES"/>
                  <w:rPrChange w:id="6799" w:author="Rodrigo García" w:date="2017-09-29T10:07:00Z">
                    <w:rPr>
                      <w:rFonts w:ascii="Monaco" w:hAnsi="Monaco" w:cs="Monaco"/>
                      <w:b/>
                      <w:bCs/>
                      <w:color w:val="000000"/>
                      <w:sz w:val="32"/>
                      <w:szCs w:val="32"/>
                      <w:lang w:val="en-US"/>
                    </w:rPr>
                  </w:rPrChange>
                </w:rPr>
                <w:t>,</w:t>
              </w:r>
            </w:ins>
          </w:p>
          <w:p w14:paraId="38FA1983" w14:textId="77777777" w:rsidR="00E066BD" w:rsidRPr="00E066BD" w:rsidRDefault="00E066BD">
            <w:pPr>
              <w:rPr>
                <w:ins w:id="6800" w:author="Borja Gonzalez" w:date="2017-09-28T19:27:00Z"/>
                <w:lang w:val="en-US"/>
                <w:rPrChange w:id="6801" w:author="Borja Gonzalez" w:date="2017-09-28T19:28:00Z">
                  <w:rPr>
                    <w:ins w:id="6802" w:author="Borja Gonzalez" w:date="2017-09-28T19:27:00Z"/>
                    <w:rFonts w:ascii="Monaco" w:eastAsiaTheme="majorEastAsia" w:hAnsi="Monaco" w:cs="Monaco"/>
                    <w:color w:val="243F60" w:themeColor="accent1" w:themeShade="7F"/>
                    <w:sz w:val="32"/>
                    <w:szCs w:val="32"/>
                    <w:lang w:val="en-US"/>
                  </w:rPr>
                </w:rPrChange>
              </w:rPr>
              <w:pPrChange w:id="6803" w:author="GONZALEZ DIAZ, BORJA" w:date="2017-09-29T19:26:00Z">
                <w:pPr>
                  <w:keepNext/>
                  <w:keepLines/>
                  <w:widowControl w:val="0"/>
                  <w:autoSpaceDE w:val="0"/>
                  <w:autoSpaceDN w:val="0"/>
                  <w:adjustRightInd w:val="0"/>
                  <w:spacing w:before="200"/>
                  <w:outlineLvl w:val="4"/>
                </w:pPr>
              </w:pPrChange>
            </w:pPr>
            <w:ins w:id="6804" w:author="Borja Gonzalez" w:date="2017-09-28T19:27:00Z">
              <w:r w:rsidRPr="0079203F">
                <w:rPr>
                  <w:lang w:val="es-ES"/>
                  <w:rPrChange w:id="6805" w:author="Rodrigo García" w:date="2017-09-29T10:07:00Z">
                    <w:rPr>
                      <w:rFonts w:ascii="Monaco" w:hAnsi="Monaco" w:cs="Monaco"/>
                      <w:sz w:val="32"/>
                      <w:szCs w:val="32"/>
                      <w:lang w:val="en-US"/>
                    </w:rPr>
                  </w:rPrChange>
                </w:rPr>
                <w:t xml:space="preserve">            </w:t>
              </w:r>
              <w:r w:rsidRPr="00E066BD">
                <w:rPr>
                  <w:lang w:val="en-US"/>
                  <w:rPrChange w:id="6806" w:author="Borja Gonzalez" w:date="2017-09-28T19:28:00Z">
                    <w:rPr>
                      <w:rFonts w:ascii="Monaco" w:hAnsi="Monaco" w:cs="Monaco"/>
                      <w:color w:val="000000"/>
                      <w:sz w:val="32"/>
                      <w:szCs w:val="32"/>
                      <w:lang w:val="en-US"/>
                    </w:rPr>
                  </w:rPrChange>
                </w:rPr>
                <w:t>fill</w:t>
              </w:r>
              <w:r w:rsidRPr="00E066BD">
                <w:rPr>
                  <w:b/>
                  <w:bCs/>
                  <w:color w:val="CE5C00"/>
                  <w:lang w:val="en-US"/>
                  <w:rPrChange w:id="6807" w:author="Borja Gonzalez" w:date="2017-09-28T19:28:00Z">
                    <w:rPr>
                      <w:rFonts w:ascii="Monaco" w:hAnsi="Monaco" w:cs="Monaco"/>
                      <w:b/>
                      <w:bCs/>
                      <w:color w:val="CE5C00"/>
                      <w:sz w:val="32"/>
                      <w:szCs w:val="32"/>
                      <w:lang w:val="en-US"/>
                    </w:rPr>
                  </w:rPrChange>
                </w:rPr>
                <w:t>:</w:t>
              </w:r>
              <w:r w:rsidRPr="00E066BD">
                <w:rPr>
                  <w:lang w:val="en-US"/>
                  <w:rPrChange w:id="6808" w:author="Borja Gonzalez" w:date="2017-09-28T19:28:00Z">
                    <w:rPr>
                      <w:rFonts w:ascii="Monaco" w:hAnsi="Monaco" w:cs="Monaco"/>
                      <w:sz w:val="32"/>
                      <w:szCs w:val="32"/>
                      <w:lang w:val="en-US"/>
                    </w:rPr>
                  </w:rPrChange>
                </w:rPr>
                <w:t xml:space="preserve"> </w:t>
              </w:r>
              <w:r w:rsidRPr="00E066BD">
                <w:rPr>
                  <w:b/>
                  <w:bCs/>
                  <w:color w:val="204A87"/>
                  <w:lang w:val="en-US"/>
                  <w:rPrChange w:id="6809" w:author="Borja Gonzalez" w:date="2017-09-28T19:28:00Z">
                    <w:rPr>
                      <w:rFonts w:ascii="Monaco" w:hAnsi="Monaco" w:cs="Monaco"/>
                      <w:b/>
                      <w:bCs/>
                      <w:color w:val="204A87"/>
                      <w:sz w:val="32"/>
                      <w:szCs w:val="32"/>
                      <w:lang w:val="en-US"/>
                    </w:rPr>
                  </w:rPrChange>
                </w:rPr>
                <w:t>false</w:t>
              </w:r>
              <w:r w:rsidRPr="00E066BD">
                <w:rPr>
                  <w:b/>
                  <w:bCs/>
                  <w:lang w:val="en-US"/>
                  <w:rPrChange w:id="6810"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pPr>
              <w:rPr>
                <w:ins w:id="6811" w:author="Borja Gonzalez" w:date="2017-09-28T19:27:00Z"/>
                <w:lang w:val="en-US"/>
                <w:rPrChange w:id="6812" w:author="Borja Gonzalez" w:date="2017-09-28T19:28:00Z">
                  <w:rPr>
                    <w:ins w:id="6813" w:author="Borja Gonzalez" w:date="2017-09-28T19:27:00Z"/>
                    <w:rFonts w:ascii="Monaco" w:eastAsiaTheme="majorEastAsia" w:hAnsi="Monaco" w:cs="Monaco"/>
                    <w:color w:val="243F60" w:themeColor="accent1" w:themeShade="7F"/>
                    <w:sz w:val="32"/>
                    <w:szCs w:val="32"/>
                    <w:lang w:val="en-US"/>
                  </w:rPr>
                </w:rPrChange>
              </w:rPr>
              <w:pPrChange w:id="6814" w:author="GONZALEZ DIAZ, BORJA" w:date="2017-09-29T19:26:00Z">
                <w:pPr>
                  <w:keepNext/>
                  <w:keepLines/>
                  <w:widowControl w:val="0"/>
                  <w:autoSpaceDE w:val="0"/>
                  <w:autoSpaceDN w:val="0"/>
                  <w:adjustRightInd w:val="0"/>
                  <w:spacing w:before="200"/>
                  <w:outlineLvl w:val="4"/>
                </w:pPr>
              </w:pPrChange>
            </w:pPr>
            <w:ins w:id="6815" w:author="Borja Gonzalez" w:date="2017-09-28T19:27:00Z">
              <w:r w:rsidRPr="00E066BD">
                <w:rPr>
                  <w:lang w:val="en-US"/>
                  <w:rPrChange w:id="6816" w:author="Borja Gonzalez" w:date="2017-09-28T19:28:00Z">
                    <w:rPr>
                      <w:rFonts w:ascii="Monaco" w:hAnsi="Monaco" w:cs="Monaco"/>
                      <w:sz w:val="32"/>
                      <w:szCs w:val="32"/>
                      <w:lang w:val="en-US"/>
                    </w:rPr>
                  </w:rPrChange>
                </w:rPr>
                <w:t xml:space="preserve">            lineTension</w:t>
              </w:r>
              <w:r w:rsidRPr="00E066BD">
                <w:rPr>
                  <w:b/>
                  <w:bCs/>
                  <w:color w:val="CE5C00"/>
                  <w:lang w:val="en-US"/>
                  <w:rPrChange w:id="6817" w:author="Borja Gonzalez" w:date="2017-09-28T19:28:00Z">
                    <w:rPr>
                      <w:rFonts w:ascii="Monaco" w:hAnsi="Monaco" w:cs="Monaco"/>
                      <w:b/>
                      <w:bCs/>
                      <w:color w:val="CE5C00"/>
                      <w:sz w:val="32"/>
                      <w:szCs w:val="32"/>
                      <w:lang w:val="en-US"/>
                    </w:rPr>
                  </w:rPrChange>
                </w:rPr>
                <w:t>:</w:t>
              </w:r>
              <w:r w:rsidRPr="00E066BD">
                <w:rPr>
                  <w:lang w:val="en-US"/>
                  <w:rPrChange w:id="6818" w:author="Borja Gonzalez" w:date="2017-09-28T19:28:00Z">
                    <w:rPr>
                      <w:rFonts w:ascii="Monaco" w:hAnsi="Monaco" w:cs="Monaco"/>
                      <w:sz w:val="32"/>
                      <w:szCs w:val="32"/>
                      <w:lang w:val="en-US"/>
                    </w:rPr>
                  </w:rPrChange>
                </w:rPr>
                <w:t xml:space="preserve"> </w:t>
              </w:r>
              <w:r w:rsidRPr="00E066BD">
                <w:rPr>
                  <w:b/>
                  <w:bCs/>
                  <w:color w:val="0000CF"/>
                  <w:lang w:val="en-US"/>
                  <w:rPrChange w:id="6819" w:author="Borja Gonzalez" w:date="2017-09-28T19:28:00Z">
                    <w:rPr>
                      <w:rFonts w:ascii="Monaco" w:hAnsi="Monaco" w:cs="Monaco"/>
                      <w:b/>
                      <w:bCs/>
                      <w:color w:val="0000CF"/>
                      <w:sz w:val="32"/>
                      <w:szCs w:val="32"/>
                      <w:lang w:val="en-US"/>
                    </w:rPr>
                  </w:rPrChange>
                </w:rPr>
                <w:t>0.5</w:t>
              </w:r>
              <w:r w:rsidRPr="00E066BD">
                <w:rPr>
                  <w:b/>
                  <w:bCs/>
                  <w:lang w:val="en-US"/>
                  <w:rPrChange w:id="6820"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pPr>
              <w:rPr>
                <w:ins w:id="6821" w:author="Borja Gonzalez" w:date="2017-09-28T19:27:00Z"/>
                <w:lang w:val="en-US"/>
                <w:rPrChange w:id="6822" w:author="Borja Gonzalez" w:date="2017-09-28T19:28:00Z">
                  <w:rPr>
                    <w:ins w:id="6823" w:author="Borja Gonzalez" w:date="2017-09-28T19:27:00Z"/>
                    <w:rFonts w:ascii="Monaco" w:eastAsiaTheme="majorEastAsia" w:hAnsi="Monaco" w:cs="Monaco"/>
                    <w:color w:val="243F60" w:themeColor="accent1" w:themeShade="7F"/>
                    <w:sz w:val="32"/>
                    <w:szCs w:val="32"/>
                    <w:lang w:val="en-US"/>
                  </w:rPr>
                </w:rPrChange>
              </w:rPr>
              <w:pPrChange w:id="6824" w:author="GONZALEZ DIAZ, BORJA" w:date="2017-09-29T19:26:00Z">
                <w:pPr>
                  <w:keepNext/>
                  <w:keepLines/>
                  <w:widowControl w:val="0"/>
                  <w:autoSpaceDE w:val="0"/>
                  <w:autoSpaceDN w:val="0"/>
                  <w:adjustRightInd w:val="0"/>
                  <w:spacing w:before="200"/>
                  <w:outlineLvl w:val="4"/>
                </w:pPr>
              </w:pPrChange>
            </w:pPr>
            <w:ins w:id="6825" w:author="Borja Gonzalez" w:date="2017-09-28T19:27:00Z">
              <w:r w:rsidRPr="00E066BD">
                <w:rPr>
                  <w:lang w:val="en-US"/>
                  <w:rPrChange w:id="6826" w:author="Borja Gonzalez" w:date="2017-09-28T19:28:00Z">
                    <w:rPr>
                      <w:rFonts w:ascii="Monaco" w:hAnsi="Monaco" w:cs="Monaco"/>
                      <w:sz w:val="32"/>
                      <w:szCs w:val="32"/>
                      <w:lang w:val="en-US"/>
                    </w:rPr>
                  </w:rPrChange>
                </w:rPr>
                <w:t xml:space="preserve">            backgroundColor</w:t>
              </w:r>
              <w:r w:rsidRPr="00E066BD">
                <w:rPr>
                  <w:b/>
                  <w:bCs/>
                  <w:color w:val="CE5C00"/>
                  <w:lang w:val="en-US"/>
                  <w:rPrChange w:id="6827" w:author="Borja Gonzalez" w:date="2017-09-28T19:28:00Z">
                    <w:rPr>
                      <w:rFonts w:ascii="Monaco" w:hAnsi="Monaco" w:cs="Monaco"/>
                      <w:b/>
                      <w:bCs/>
                      <w:color w:val="CE5C00"/>
                      <w:sz w:val="32"/>
                      <w:szCs w:val="32"/>
                      <w:lang w:val="en-US"/>
                    </w:rPr>
                  </w:rPrChange>
                </w:rPr>
                <w:t>:</w:t>
              </w:r>
              <w:r w:rsidRPr="00E066BD">
                <w:rPr>
                  <w:lang w:val="en-US"/>
                  <w:rPrChange w:id="6828" w:author="Borja Gonzalez" w:date="2017-09-28T19:28:00Z">
                    <w:rPr>
                      <w:rFonts w:ascii="Monaco" w:hAnsi="Monaco" w:cs="Monaco"/>
                      <w:sz w:val="32"/>
                      <w:szCs w:val="32"/>
                      <w:lang w:val="en-US"/>
                    </w:rPr>
                  </w:rPrChange>
                </w:rPr>
                <w:t xml:space="preserve"> </w:t>
              </w:r>
              <w:r w:rsidRPr="00E066BD">
                <w:rPr>
                  <w:color w:val="4E9A06"/>
                  <w:lang w:val="en-US"/>
                  <w:rPrChange w:id="6829" w:author="Borja Gonzalez" w:date="2017-09-28T19:28:00Z">
                    <w:rPr>
                      <w:rFonts w:ascii="Monaco" w:hAnsi="Monaco" w:cs="Monaco"/>
                      <w:color w:val="4E9A06"/>
                      <w:sz w:val="32"/>
                      <w:szCs w:val="32"/>
                      <w:lang w:val="en-US"/>
                    </w:rPr>
                  </w:rPrChange>
                </w:rPr>
                <w:t>"rgba(75,192,192,0.4)"</w:t>
              </w:r>
              <w:r w:rsidRPr="00E066BD">
                <w:rPr>
                  <w:b/>
                  <w:bCs/>
                  <w:lang w:val="en-US"/>
                  <w:rPrChange w:id="6830"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pPr>
              <w:rPr>
                <w:ins w:id="6831" w:author="Borja Gonzalez" w:date="2017-09-28T19:27:00Z"/>
                <w:lang w:val="en-US"/>
                <w:rPrChange w:id="6832" w:author="Borja Gonzalez" w:date="2017-09-28T19:28:00Z">
                  <w:rPr>
                    <w:ins w:id="6833" w:author="Borja Gonzalez" w:date="2017-09-28T19:27:00Z"/>
                    <w:rFonts w:ascii="Monaco" w:eastAsiaTheme="majorEastAsia" w:hAnsi="Monaco" w:cs="Monaco"/>
                    <w:color w:val="243F60" w:themeColor="accent1" w:themeShade="7F"/>
                    <w:sz w:val="32"/>
                    <w:szCs w:val="32"/>
                    <w:lang w:val="en-US"/>
                  </w:rPr>
                </w:rPrChange>
              </w:rPr>
              <w:pPrChange w:id="6834" w:author="GONZALEZ DIAZ, BORJA" w:date="2017-09-29T19:26:00Z">
                <w:pPr>
                  <w:keepNext/>
                  <w:keepLines/>
                  <w:widowControl w:val="0"/>
                  <w:autoSpaceDE w:val="0"/>
                  <w:autoSpaceDN w:val="0"/>
                  <w:adjustRightInd w:val="0"/>
                  <w:spacing w:before="200"/>
                  <w:outlineLvl w:val="4"/>
                </w:pPr>
              </w:pPrChange>
            </w:pPr>
            <w:ins w:id="6835" w:author="Borja Gonzalez" w:date="2017-09-28T19:27:00Z">
              <w:r w:rsidRPr="00E066BD">
                <w:rPr>
                  <w:lang w:val="en-US"/>
                  <w:rPrChange w:id="6836" w:author="Borja Gonzalez" w:date="2017-09-28T19:28:00Z">
                    <w:rPr>
                      <w:rFonts w:ascii="Monaco" w:hAnsi="Monaco" w:cs="Monaco"/>
                      <w:sz w:val="32"/>
                      <w:szCs w:val="32"/>
                      <w:lang w:val="en-US"/>
                    </w:rPr>
                  </w:rPrChange>
                </w:rPr>
                <w:lastRenderedPageBreak/>
                <w:t xml:space="preserve">            borderColor</w:t>
              </w:r>
              <w:r w:rsidRPr="00E066BD">
                <w:rPr>
                  <w:b/>
                  <w:bCs/>
                  <w:color w:val="CE5C00"/>
                  <w:lang w:val="en-US"/>
                  <w:rPrChange w:id="6837" w:author="Borja Gonzalez" w:date="2017-09-28T19:28:00Z">
                    <w:rPr>
                      <w:rFonts w:ascii="Monaco" w:hAnsi="Monaco" w:cs="Monaco"/>
                      <w:b/>
                      <w:bCs/>
                      <w:color w:val="CE5C00"/>
                      <w:sz w:val="32"/>
                      <w:szCs w:val="32"/>
                      <w:lang w:val="en-US"/>
                    </w:rPr>
                  </w:rPrChange>
                </w:rPr>
                <w:t>:</w:t>
              </w:r>
              <w:r w:rsidRPr="00E066BD">
                <w:rPr>
                  <w:lang w:val="en-US"/>
                  <w:rPrChange w:id="6838" w:author="Borja Gonzalez" w:date="2017-09-28T19:28:00Z">
                    <w:rPr>
                      <w:rFonts w:ascii="Monaco" w:hAnsi="Monaco" w:cs="Monaco"/>
                      <w:sz w:val="32"/>
                      <w:szCs w:val="32"/>
                      <w:lang w:val="en-US"/>
                    </w:rPr>
                  </w:rPrChange>
                </w:rPr>
                <w:t xml:space="preserve"> </w:t>
              </w:r>
              <w:r w:rsidRPr="00E066BD">
                <w:rPr>
                  <w:color w:val="4E9A06"/>
                  <w:lang w:val="en-US"/>
                  <w:rPrChange w:id="6839" w:author="Borja Gonzalez" w:date="2017-09-28T19:28:00Z">
                    <w:rPr>
                      <w:rFonts w:ascii="Monaco" w:hAnsi="Monaco" w:cs="Monaco"/>
                      <w:color w:val="4E9A06"/>
                      <w:sz w:val="32"/>
                      <w:szCs w:val="32"/>
                      <w:lang w:val="en-US"/>
                    </w:rPr>
                  </w:rPrChange>
                </w:rPr>
                <w:t>"rgba(75,192,192,1)"</w:t>
              </w:r>
              <w:r w:rsidRPr="00E066BD">
                <w:rPr>
                  <w:b/>
                  <w:bCs/>
                  <w:lang w:val="en-US"/>
                  <w:rPrChange w:id="6840"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pPr>
              <w:rPr>
                <w:ins w:id="6841" w:author="Borja Gonzalez" w:date="2017-09-28T19:27:00Z"/>
                <w:lang w:val="en-US"/>
                <w:rPrChange w:id="6842" w:author="Borja Gonzalez" w:date="2017-09-28T19:28:00Z">
                  <w:rPr>
                    <w:ins w:id="6843" w:author="Borja Gonzalez" w:date="2017-09-28T19:27:00Z"/>
                    <w:rFonts w:ascii="Monaco" w:eastAsiaTheme="majorEastAsia" w:hAnsi="Monaco" w:cs="Monaco"/>
                    <w:color w:val="243F60" w:themeColor="accent1" w:themeShade="7F"/>
                    <w:sz w:val="32"/>
                    <w:szCs w:val="32"/>
                    <w:lang w:val="en-US"/>
                  </w:rPr>
                </w:rPrChange>
              </w:rPr>
              <w:pPrChange w:id="6844" w:author="GONZALEZ DIAZ, BORJA" w:date="2017-09-29T19:26:00Z">
                <w:pPr>
                  <w:keepNext/>
                  <w:keepLines/>
                  <w:widowControl w:val="0"/>
                  <w:autoSpaceDE w:val="0"/>
                  <w:autoSpaceDN w:val="0"/>
                  <w:adjustRightInd w:val="0"/>
                  <w:spacing w:before="200"/>
                  <w:outlineLvl w:val="4"/>
                </w:pPr>
              </w:pPrChange>
            </w:pPr>
            <w:ins w:id="6845" w:author="Borja Gonzalez" w:date="2017-09-28T19:27:00Z">
              <w:r w:rsidRPr="00E066BD">
                <w:rPr>
                  <w:lang w:val="en-US"/>
                  <w:rPrChange w:id="6846" w:author="Borja Gonzalez" w:date="2017-09-28T19:28:00Z">
                    <w:rPr>
                      <w:rFonts w:ascii="Monaco" w:hAnsi="Monaco" w:cs="Monaco"/>
                      <w:sz w:val="32"/>
                      <w:szCs w:val="32"/>
                      <w:lang w:val="en-US"/>
                    </w:rPr>
                  </w:rPrChange>
                </w:rPr>
                <w:t xml:space="preserve">            borderCapStyle</w:t>
              </w:r>
              <w:r w:rsidRPr="00E066BD">
                <w:rPr>
                  <w:b/>
                  <w:bCs/>
                  <w:color w:val="CE5C00"/>
                  <w:lang w:val="en-US"/>
                  <w:rPrChange w:id="6847" w:author="Borja Gonzalez" w:date="2017-09-28T19:28:00Z">
                    <w:rPr>
                      <w:rFonts w:ascii="Monaco" w:hAnsi="Monaco" w:cs="Monaco"/>
                      <w:b/>
                      <w:bCs/>
                      <w:color w:val="CE5C00"/>
                      <w:sz w:val="32"/>
                      <w:szCs w:val="32"/>
                      <w:lang w:val="en-US"/>
                    </w:rPr>
                  </w:rPrChange>
                </w:rPr>
                <w:t>:</w:t>
              </w:r>
              <w:r w:rsidRPr="00E066BD">
                <w:rPr>
                  <w:lang w:val="en-US"/>
                  <w:rPrChange w:id="6848" w:author="Borja Gonzalez" w:date="2017-09-28T19:28:00Z">
                    <w:rPr>
                      <w:rFonts w:ascii="Monaco" w:hAnsi="Monaco" w:cs="Monaco"/>
                      <w:sz w:val="32"/>
                      <w:szCs w:val="32"/>
                      <w:lang w:val="en-US"/>
                    </w:rPr>
                  </w:rPrChange>
                </w:rPr>
                <w:t xml:space="preserve"> </w:t>
              </w:r>
              <w:r w:rsidRPr="00E066BD">
                <w:rPr>
                  <w:color w:val="4E9A06"/>
                  <w:lang w:val="en-US"/>
                  <w:rPrChange w:id="6849" w:author="Borja Gonzalez" w:date="2017-09-28T19:28:00Z">
                    <w:rPr>
                      <w:rFonts w:ascii="Monaco" w:hAnsi="Monaco" w:cs="Monaco"/>
                      <w:color w:val="4E9A06"/>
                      <w:sz w:val="32"/>
                      <w:szCs w:val="32"/>
                      <w:lang w:val="en-US"/>
                    </w:rPr>
                  </w:rPrChange>
                </w:rPr>
                <w:t>'butt'</w:t>
              </w:r>
              <w:r w:rsidRPr="00E066BD">
                <w:rPr>
                  <w:b/>
                  <w:bCs/>
                  <w:lang w:val="en-US"/>
                  <w:rPrChange w:id="6850"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pPr>
              <w:rPr>
                <w:ins w:id="6851" w:author="Borja Gonzalez" w:date="2017-09-28T19:27:00Z"/>
                <w:lang w:val="en-US"/>
                <w:rPrChange w:id="6852" w:author="Borja Gonzalez" w:date="2017-09-28T19:28:00Z">
                  <w:rPr>
                    <w:ins w:id="6853" w:author="Borja Gonzalez" w:date="2017-09-28T19:27:00Z"/>
                    <w:rFonts w:ascii="Monaco" w:eastAsiaTheme="majorEastAsia" w:hAnsi="Monaco" w:cs="Monaco"/>
                    <w:color w:val="243F60" w:themeColor="accent1" w:themeShade="7F"/>
                    <w:sz w:val="32"/>
                    <w:szCs w:val="32"/>
                    <w:lang w:val="en-US"/>
                  </w:rPr>
                </w:rPrChange>
              </w:rPr>
              <w:pPrChange w:id="6854" w:author="GONZALEZ DIAZ, BORJA" w:date="2017-09-29T19:26:00Z">
                <w:pPr>
                  <w:keepNext/>
                  <w:keepLines/>
                  <w:widowControl w:val="0"/>
                  <w:autoSpaceDE w:val="0"/>
                  <w:autoSpaceDN w:val="0"/>
                  <w:adjustRightInd w:val="0"/>
                  <w:spacing w:before="200"/>
                  <w:outlineLvl w:val="4"/>
                </w:pPr>
              </w:pPrChange>
            </w:pPr>
            <w:ins w:id="6855" w:author="Borja Gonzalez" w:date="2017-09-28T19:27:00Z">
              <w:r w:rsidRPr="00E066BD">
                <w:rPr>
                  <w:lang w:val="en-US"/>
                  <w:rPrChange w:id="6856" w:author="Borja Gonzalez" w:date="2017-09-28T19:28:00Z">
                    <w:rPr>
                      <w:rFonts w:ascii="Monaco" w:hAnsi="Monaco" w:cs="Monaco"/>
                      <w:sz w:val="32"/>
                      <w:szCs w:val="32"/>
                      <w:lang w:val="en-US"/>
                    </w:rPr>
                  </w:rPrChange>
                </w:rPr>
                <w:t xml:space="preserve">            borderDash</w:t>
              </w:r>
              <w:r w:rsidRPr="00E066BD">
                <w:rPr>
                  <w:b/>
                  <w:bCs/>
                  <w:color w:val="CE5C00"/>
                  <w:lang w:val="en-US"/>
                  <w:rPrChange w:id="6857" w:author="Borja Gonzalez" w:date="2017-09-28T19:28:00Z">
                    <w:rPr>
                      <w:rFonts w:ascii="Monaco" w:hAnsi="Monaco" w:cs="Monaco"/>
                      <w:b/>
                      <w:bCs/>
                      <w:color w:val="CE5C00"/>
                      <w:sz w:val="32"/>
                      <w:szCs w:val="32"/>
                      <w:lang w:val="en-US"/>
                    </w:rPr>
                  </w:rPrChange>
                </w:rPr>
                <w:t>:</w:t>
              </w:r>
              <w:r w:rsidRPr="00E066BD">
                <w:rPr>
                  <w:lang w:val="en-US"/>
                  <w:rPrChange w:id="6858" w:author="Borja Gonzalez" w:date="2017-09-28T19:28:00Z">
                    <w:rPr>
                      <w:rFonts w:ascii="Monaco" w:hAnsi="Monaco" w:cs="Monaco"/>
                      <w:sz w:val="32"/>
                      <w:szCs w:val="32"/>
                      <w:lang w:val="en-US"/>
                    </w:rPr>
                  </w:rPrChange>
                </w:rPr>
                <w:t xml:space="preserve"> </w:t>
              </w:r>
              <w:r w:rsidRPr="00E066BD">
                <w:rPr>
                  <w:b/>
                  <w:bCs/>
                  <w:lang w:val="en-US"/>
                  <w:rPrChange w:id="6859"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pPr>
              <w:rPr>
                <w:ins w:id="6860" w:author="Borja Gonzalez" w:date="2017-09-28T19:27:00Z"/>
                <w:lang w:val="en-US"/>
                <w:rPrChange w:id="6861" w:author="Borja Gonzalez" w:date="2017-09-28T19:28:00Z">
                  <w:rPr>
                    <w:ins w:id="6862" w:author="Borja Gonzalez" w:date="2017-09-28T19:27:00Z"/>
                    <w:rFonts w:ascii="Monaco" w:eastAsiaTheme="majorEastAsia" w:hAnsi="Monaco" w:cs="Monaco"/>
                    <w:color w:val="243F60" w:themeColor="accent1" w:themeShade="7F"/>
                    <w:sz w:val="32"/>
                    <w:szCs w:val="32"/>
                    <w:lang w:val="en-US"/>
                  </w:rPr>
                </w:rPrChange>
              </w:rPr>
              <w:pPrChange w:id="6863" w:author="GONZALEZ DIAZ, BORJA" w:date="2017-09-29T19:26:00Z">
                <w:pPr>
                  <w:keepNext/>
                  <w:keepLines/>
                  <w:widowControl w:val="0"/>
                  <w:autoSpaceDE w:val="0"/>
                  <w:autoSpaceDN w:val="0"/>
                  <w:adjustRightInd w:val="0"/>
                  <w:spacing w:before="200"/>
                  <w:outlineLvl w:val="4"/>
                </w:pPr>
              </w:pPrChange>
            </w:pPr>
            <w:ins w:id="6864" w:author="Borja Gonzalez" w:date="2017-09-28T19:27:00Z">
              <w:r w:rsidRPr="00E066BD">
                <w:rPr>
                  <w:lang w:val="en-US"/>
                  <w:rPrChange w:id="6865" w:author="Borja Gonzalez" w:date="2017-09-28T19:28:00Z">
                    <w:rPr>
                      <w:rFonts w:ascii="Monaco" w:hAnsi="Monaco" w:cs="Monaco"/>
                      <w:sz w:val="32"/>
                      <w:szCs w:val="32"/>
                      <w:lang w:val="en-US"/>
                    </w:rPr>
                  </w:rPrChange>
                </w:rPr>
                <w:t xml:space="preserve">            borderDashOffset</w:t>
              </w:r>
              <w:r w:rsidRPr="00E066BD">
                <w:rPr>
                  <w:b/>
                  <w:bCs/>
                  <w:color w:val="CE5C00"/>
                  <w:lang w:val="en-US"/>
                  <w:rPrChange w:id="6866" w:author="Borja Gonzalez" w:date="2017-09-28T19:28:00Z">
                    <w:rPr>
                      <w:rFonts w:ascii="Monaco" w:hAnsi="Monaco" w:cs="Monaco"/>
                      <w:b/>
                      <w:bCs/>
                      <w:color w:val="CE5C00"/>
                      <w:sz w:val="32"/>
                      <w:szCs w:val="32"/>
                      <w:lang w:val="en-US"/>
                    </w:rPr>
                  </w:rPrChange>
                </w:rPr>
                <w:t>:</w:t>
              </w:r>
              <w:r w:rsidRPr="00E066BD">
                <w:rPr>
                  <w:lang w:val="en-US"/>
                  <w:rPrChange w:id="6867" w:author="Borja Gonzalez" w:date="2017-09-28T19:28:00Z">
                    <w:rPr>
                      <w:rFonts w:ascii="Monaco" w:hAnsi="Monaco" w:cs="Monaco"/>
                      <w:sz w:val="32"/>
                      <w:szCs w:val="32"/>
                      <w:lang w:val="en-US"/>
                    </w:rPr>
                  </w:rPrChange>
                </w:rPr>
                <w:t xml:space="preserve"> </w:t>
              </w:r>
              <w:r w:rsidRPr="00E066BD">
                <w:rPr>
                  <w:b/>
                  <w:bCs/>
                  <w:color w:val="0000CF"/>
                  <w:lang w:val="en-US"/>
                  <w:rPrChange w:id="6868" w:author="Borja Gonzalez" w:date="2017-09-28T19:28:00Z">
                    <w:rPr>
                      <w:rFonts w:ascii="Monaco" w:hAnsi="Monaco" w:cs="Monaco"/>
                      <w:b/>
                      <w:bCs/>
                      <w:color w:val="0000CF"/>
                      <w:sz w:val="32"/>
                      <w:szCs w:val="32"/>
                      <w:lang w:val="en-US"/>
                    </w:rPr>
                  </w:rPrChange>
                </w:rPr>
                <w:t>0.0</w:t>
              </w:r>
              <w:r w:rsidRPr="00E066BD">
                <w:rPr>
                  <w:b/>
                  <w:bCs/>
                  <w:lang w:val="en-US"/>
                  <w:rPrChange w:id="6869"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pPr>
              <w:rPr>
                <w:ins w:id="6870" w:author="Borja Gonzalez" w:date="2017-09-28T19:27:00Z"/>
                <w:lang w:val="en-US"/>
                <w:rPrChange w:id="6871" w:author="Borja Gonzalez" w:date="2017-09-28T19:28:00Z">
                  <w:rPr>
                    <w:ins w:id="6872" w:author="Borja Gonzalez" w:date="2017-09-28T19:27:00Z"/>
                    <w:rFonts w:ascii="Monaco" w:eastAsiaTheme="majorEastAsia" w:hAnsi="Monaco" w:cs="Monaco"/>
                    <w:color w:val="243F60" w:themeColor="accent1" w:themeShade="7F"/>
                    <w:sz w:val="32"/>
                    <w:szCs w:val="32"/>
                    <w:lang w:val="en-US"/>
                  </w:rPr>
                </w:rPrChange>
              </w:rPr>
              <w:pPrChange w:id="6873" w:author="GONZALEZ DIAZ, BORJA" w:date="2017-09-29T19:26:00Z">
                <w:pPr>
                  <w:keepNext/>
                  <w:keepLines/>
                  <w:widowControl w:val="0"/>
                  <w:autoSpaceDE w:val="0"/>
                  <w:autoSpaceDN w:val="0"/>
                  <w:adjustRightInd w:val="0"/>
                  <w:spacing w:before="200"/>
                  <w:outlineLvl w:val="4"/>
                </w:pPr>
              </w:pPrChange>
            </w:pPr>
            <w:ins w:id="6874" w:author="Borja Gonzalez" w:date="2017-09-28T19:27:00Z">
              <w:r w:rsidRPr="00E066BD">
                <w:rPr>
                  <w:lang w:val="en-US"/>
                  <w:rPrChange w:id="6875" w:author="Borja Gonzalez" w:date="2017-09-28T19:28:00Z">
                    <w:rPr>
                      <w:rFonts w:ascii="Monaco" w:hAnsi="Monaco" w:cs="Monaco"/>
                      <w:sz w:val="32"/>
                      <w:szCs w:val="32"/>
                      <w:lang w:val="en-US"/>
                    </w:rPr>
                  </w:rPrChange>
                </w:rPr>
                <w:t xml:space="preserve">            borderJoinStyle</w:t>
              </w:r>
              <w:r w:rsidRPr="00E066BD">
                <w:rPr>
                  <w:b/>
                  <w:bCs/>
                  <w:color w:val="CE5C00"/>
                  <w:lang w:val="en-US"/>
                  <w:rPrChange w:id="6876" w:author="Borja Gonzalez" w:date="2017-09-28T19:28:00Z">
                    <w:rPr>
                      <w:rFonts w:ascii="Monaco" w:hAnsi="Monaco" w:cs="Monaco"/>
                      <w:b/>
                      <w:bCs/>
                      <w:color w:val="CE5C00"/>
                      <w:sz w:val="32"/>
                      <w:szCs w:val="32"/>
                      <w:lang w:val="en-US"/>
                    </w:rPr>
                  </w:rPrChange>
                </w:rPr>
                <w:t>:</w:t>
              </w:r>
              <w:r w:rsidRPr="00E066BD">
                <w:rPr>
                  <w:lang w:val="en-US"/>
                  <w:rPrChange w:id="6877" w:author="Borja Gonzalez" w:date="2017-09-28T19:28:00Z">
                    <w:rPr>
                      <w:rFonts w:ascii="Monaco" w:hAnsi="Monaco" w:cs="Monaco"/>
                      <w:sz w:val="32"/>
                      <w:szCs w:val="32"/>
                      <w:lang w:val="en-US"/>
                    </w:rPr>
                  </w:rPrChange>
                </w:rPr>
                <w:t xml:space="preserve"> </w:t>
              </w:r>
              <w:r w:rsidRPr="00E066BD">
                <w:rPr>
                  <w:color w:val="4E9A06"/>
                  <w:lang w:val="en-US"/>
                  <w:rPrChange w:id="6878" w:author="Borja Gonzalez" w:date="2017-09-28T19:28:00Z">
                    <w:rPr>
                      <w:rFonts w:ascii="Monaco" w:hAnsi="Monaco" w:cs="Monaco"/>
                      <w:color w:val="4E9A06"/>
                      <w:sz w:val="32"/>
                      <w:szCs w:val="32"/>
                      <w:lang w:val="en-US"/>
                    </w:rPr>
                  </w:rPrChange>
                </w:rPr>
                <w:t>'miter'</w:t>
              </w:r>
              <w:r w:rsidRPr="00E066BD">
                <w:rPr>
                  <w:b/>
                  <w:bCs/>
                  <w:lang w:val="en-US"/>
                  <w:rPrChange w:id="6879"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pPr>
              <w:rPr>
                <w:ins w:id="6880" w:author="Borja Gonzalez" w:date="2017-09-28T19:27:00Z"/>
                <w:lang w:val="en-US"/>
                <w:rPrChange w:id="6881" w:author="Borja Gonzalez" w:date="2017-09-28T19:28:00Z">
                  <w:rPr>
                    <w:ins w:id="6882" w:author="Borja Gonzalez" w:date="2017-09-28T19:27:00Z"/>
                    <w:rFonts w:ascii="Monaco" w:eastAsiaTheme="majorEastAsia" w:hAnsi="Monaco" w:cs="Monaco"/>
                    <w:color w:val="243F60" w:themeColor="accent1" w:themeShade="7F"/>
                    <w:sz w:val="32"/>
                    <w:szCs w:val="32"/>
                    <w:lang w:val="en-US"/>
                  </w:rPr>
                </w:rPrChange>
              </w:rPr>
              <w:pPrChange w:id="6883" w:author="GONZALEZ DIAZ, BORJA" w:date="2017-09-29T19:26:00Z">
                <w:pPr>
                  <w:keepNext/>
                  <w:keepLines/>
                  <w:widowControl w:val="0"/>
                  <w:autoSpaceDE w:val="0"/>
                  <w:autoSpaceDN w:val="0"/>
                  <w:adjustRightInd w:val="0"/>
                  <w:spacing w:before="200"/>
                  <w:outlineLvl w:val="4"/>
                </w:pPr>
              </w:pPrChange>
            </w:pPr>
            <w:ins w:id="6884" w:author="Borja Gonzalez" w:date="2017-09-28T19:27:00Z">
              <w:r w:rsidRPr="00E066BD">
                <w:rPr>
                  <w:lang w:val="en-US"/>
                  <w:rPrChange w:id="6885" w:author="Borja Gonzalez" w:date="2017-09-28T19:28:00Z">
                    <w:rPr>
                      <w:rFonts w:ascii="Monaco" w:hAnsi="Monaco" w:cs="Monaco"/>
                      <w:sz w:val="32"/>
                      <w:szCs w:val="32"/>
                      <w:lang w:val="en-US"/>
                    </w:rPr>
                  </w:rPrChange>
                </w:rPr>
                <w:t xml:space="preserve">            pointBorderColor</w:t>
              </w:r>
              <w:r w:rsidRPr="00E066BD">
                <w:rPr>
                  <w:b/>
                  <w:bCs/>
                  <w:color w:val="CE5C00"/>
                  <w:lang w:val="en-US"/>
                  <w:rPrChange w:id="6886" w:author="Borja Gonzalez" w:date="2017-09-28T19:28:00Z">
                    <w:rPr>
                      <w:rFonts w:ascii="Monaco" w:hAnsi="Monaco" w:cs="Monaco"/>
                      <w:b/>
                      <w:bCs/>
                      <w:color w:val="CE5C00"/>
                      <w:sz w:val="32"/>
                      <w:szCs w:val="32"/>
                      <w:lang w:val="en-US"/>
                    </w:rPr>
                  </w:rPrChange>
                </w:rPr>
                <w:t>:</w:t>
              </w:r>
              <w:r w:rsidRPr="00E066BD">
                <w:rPr>
                  <w:lang w:val="en-US"/>
                  <w:rPrChange w:id="6887" w:author="Borja Gonzalez" w:date="2017-09-28T19:28:00Z">
                    <w:rPr>
                      <w:rFonts w:ascii="Monaco" w:hAnsi="Monaco" w:cs="Monaco"/>
                      <w:sz w:val="32"/>
                      <w:szCs w:val="32"/>
                      <w:lang w:val="en-US"/>
                    </w:rPr>
                  </w:rPrChange>
                </w:rPr>
                <w:t xml:space="preserve"> </w:t>
              </w:r>
              <w:r w:rsidRPr="00E066BD">
                <w:rPr>
                  <w:color w:val="4E9A06"/>
                  <w:lang w:val="en-US"/>
                  <w:rPrChange w:id="6888" w:author="Borja Gonzalez" w:date="2017-09-28T19:28:00Z">
                    <w:rPr>
                      <w:rFonts w:ascii="Monaco" w:hAnsi="Monaco" w:cs="Monaco"/>
                      <w:color w:val="4E9A06"/>
                      <w:sz w:val="32"/>
                      <w:szCs w:val="32"/>
                      <w:lang w:val="en-US"/>
                    </w:rPr>
                  </w:rPrChange>
                </w:rPr>
                <w:t>"rgba(75,192,192,1)"</w:t>
              </w:r>
              <w:r w:rsidRPr="00E066BD">
                <w:rPr>
                  <w:b/>
                  <w:bCs/>
                  <w:lang w:val="en-US"/>
                  <w:rPrChange w:id="6889"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pPr>
              <w:rPr>
                <w:ins w:id="6890" w:author="Borja Gonzalez" w:date="2017-09-28T19:27:00Z"/>
                <w:lang w:val="en-US"/>
                <w:rPrChange w:id="6891" w:author="Borja Gonzalez" w:date="2017-09-28T19:28:00Z">
                  <w:rPr>
                    <w:ins w:id="6892" w:author="Borja Gonzalez" w:date="2017-09-28T19:27:00Z"/>
                    <w:rFonts w:ascii="Monaco" w:eastAsiaTheme="majorEastAsia" w:hAnsi="Monaco" w:cs="Monaco"/>
                    <w:color w:val="243F60" w:themeColor="accent1" w:themeShade="7F"/>
                    <w:sz w:val="32"/>
                    <w:szCs w:val="32"/>
                    <w:lang w:val="en-US"/>
                  </w:rPr>
                </w:rPrChange>
              </w:rPr>
              <w:pPrChange w:id="6893" w:author="GONZALEZ DIAZ, BORJA" w:date="2017-09-29T19:26:00Z">
                <w:pPr>
                  <w:keepNext/>
                  <w:keepLines/>
                  <w:widowControl w:val="0"/>
                  <w:autoSpaceDE w:val="0"/>
                  <w:autoSpaceDN w:val="0"/>
                  <w:adjustRightInd w:val="0"/>
                  <w:spacing w:before="200"/>
                  <w:outlineLvl w:val="4"/>
                </w:pPr>
              </w:pPrChange>
            </w:pPr>
            <w:ins w:id="6894" w:author="Borja Gonzalez" w:date="2017-09-28T19:27:00Z">
              <w:r w:rsidRPr="00E066BD">
                <w:rPr>
                  <w:lang w:val="en-US"/>
                  <w:rPrChange w:id="6895" w:author="Borja Gonzalez" w:date="2017-09-28T19:28:00Z">
                    <w:rPr>
                      <w:rFonts w:ascii="Monaco" w:hAnsi="Monaco" w:cs="Monaco"/>
                      <w:sz w:val="32"/>
                      <w:szCs w:val="32"/>
                      <w:lang w:val="en-US"/>
                    </w:rPr>
                  </w:rPrChange>
                </w:rPr>
                <w:t xml:space="preserve">            pointBackgroundColor</w:t>
              </w:r>
              <w:r w:rsidRPr="00E066BD">
                <w:rPr>
                  <w:b/>
                  <w:bCs/>
                  <w:color w:val="CE5C00"/>
                  <w:lang w:val="en-US"/>
                  <w:rPrChange w:id="6896" w:author="Borja Gonzalez" w:date="2017-09-28T19:28:00Z">
                    <w:rPr>
                      <w:rFonts w:ascii="Monaco" w:hAnsi="Monaco" w:cs="Monaco"/>
                      <w:b/>
                      <w:bCs/>
                      <w:color w:val="CE5C00"/>
                      <w:sz w:val="32"/>
                      <w:szCs w:val="32"/>
                      <w:lang w:val="en-US"/>
                    </w:rPr>
                  </w:rPrChange>
                </w:rPr>
                <w:t>:</w:t>
              </w:r>
              <w:r w:rsidRPr="00E066BD">
                <w:rPr>
                  <w:lang w:val="en-US"/>
                  <w:rPrChange w:id="6897" w:author="Borja Gonzalez" w:date="2017-09-28T19:28:00Z">
                    <w:rPr>
                      <w:rFonts w:ascii="Monaco" w:hAnsi="Monaco" w:cs="Monaco"/>
                      <w:sz w:val="32"/>
                      <w:szCs w:val="32"/>
                      <w:lang w:val="en-US"/>
                    </w:rPr>
                  </w:rPrChange>
                </w:rPr>
                <w:t xml:space="preserve"> </w:t>
              </w:r>
              <w:r w:rsidRPr="00E066BD">
                <w:rPr>
                  <w:color w:val="4E9A06"/>
                  <w:lang w:val="en-US"/>
                  <w:rPrChange w:id="6898" w:author="Borja Gonzalez" w:date="2017-09-28T19:28:00Z">
                    <w:rPr>
                      <w:rFonts w:ascii="Monaco" w:hAnsi="Monaco" w:cs="Monaco"/>
                      <w:color w:val="4E9A06"/>
                      <w:sz w:val="32"/>
                      <w:szCs w:val="32"/>
                      <w:lang w:val="en-US"/>
                    </w:rPr>
                  </w:rPrChange>
                </w:rPr>
                <w:t>"#fff"</w:t>
              </w:r>
              <w:r w:rsidRPr="00E066BD">
                <w:rPr>
                  <w:b/>
                  <w:bCs/>
                  <w:lang w:val="en-US"/>
                  <w:rPrChange w:id="6899"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pPr>
              <w:rPr>
                <w:ins w:id="6900" w:author="Borja Gonzalez" w:date="2017-09-28T19:27:00Z"/>
                <w:lang w:val="en-US"/>
                <w:rPrChange w:id="6901" w:author="Borja Gonzalez" w:date="2017-09-28T19:28:00Z">
                  <w:rPr>
                    <w:ins w:id="6902" w:author="Borja Gonzalez" w:date="2017-09-28T19:27:00Z"/>
                    <w:rFonts w:ascii="Monaco" w:eastAsiaTheme="majorEastAsia" w:hAnsi="Monaco" w:cs="Monaco"/>
                    <w:color w:val="243F60" w:themeColor="accent1" w:themeShade="7F"/>
                    <w:sz w:val="32"/>
                    <w:szCs w:val="32"/>
                    <w:lang w:val="en-US"/>
                  </w:rPr>
                </w:rPrChange>
              </w:rPr>
              <w:pPrChange w:id="6903" w:author="GONZALEZ DIAZ, BORJA" w:date="2017-09-29T19:26:00Z">
                <w:pPr>
                  <w:keepNext/>
                  <w:keepLines/>
                  <w:widowControl w:val="0"/>
                  <w:autoSpaceDE w:val="0"/>
                  <w:autoSpaceDN w:val="0"/>
                  <w:adjustRightInd w:val="0"/>
                  <w:spacing w:before="200"/>
                  <w:outlineLvl w:val="4"/>
                </w:pPr>
              </w:pPrChange>
            </w:pPr>
            <w:ins w:id="6904" w:author="Borja Gonzalez" w:date="2017-09-28T19:27:00Z">
              <w:r w:rsidRPr="00E066BD">
                <w:rPr>
                  <w:lang w:val="en-US"/>
                  <w:rPrChange w:id="6905" w:author="Borja Gonzalez" w:date="2017-09-28T19:28:00Z">
                    <w:rPr>
                      <w:rFonts w:ascii="Monaco" w:hAnsi="Monaco" w:cs="Monaco"/>
                      <w:sz w:val="32"/>
                      <w:szCs w:val="32"/>
                      <w:lang w:val="en-US"/>
                    </w:rPr>
                  </w:rPrChange>
                </w:rPr>
                <w:t xml:space="preserve">            pointBorderWidth</w:t>
              </w:r>
              <w:r w:rsidRPr="00E066BD">
                <w:rPr>
                  <w:b/>
                  <w:bCs/>
                  <w:color w:val="CE5C00"/>
                  <w:lang w:val="en-US"/>
                  <w:rPrChange w:id="6906" w:author="Borja Gonzalez" w:date="2017-09-28T19:28:00Z">
                    <w:rPr>
                      <w:rFonts w:ascii="Monaco" w:hAnsi="Monaco" w:cs="Monaco"/>
                      <w:b/>
                      <w:bCs/>
                      <w:color w:val="CE5C00"/>
                      <w:sz w:val="32"/>
                      <w:szCs w:val="32"/>
                      <w:lang w:val="en-US"/>
                    </w:rPr>
                  </w:rPrChange>
                </w:rPr>
                <w:t>:</w:t>
              </w:r>
              <w:r w:rsidRPr="00E066BD">
                <w:rPr>
                  <w:lang w:val="en-US"/>
                  <w:rPrChange w:id="6907" w:author="Borja Gonzalez" w:date="2017-09-28T19:28:00Z">
                    <w:rPr>
                      <w:rFonts w:ascii="Monaco" w:hAnsi="Monaco" w:cs="Monaco"/>
                      <w:sz w:val="32"/>
                      <w:szCs w:val="32"/>
                      <w:lang w:val="en-US"/>
                    </w:rPr>
                  </w:rPrChange>
                </w:rPr>
                <w:t xml:space="preserve"> </w:t>
              </w:r>
              <w:r w:rsidRPr="00E066BD">
                <w:rPr>
                  <w:b/>
                  <w:bCs/>
                  <w:color w:val="0000CF"/>
                  <w:lang w:val="en-US"/>
                  <w:rPrChange w:id="6908" w:author="Borja Gonzalez" w:date="2017-09-28T19:28:00Z">
                    <w:rPr>
                      <w:rFonts w:ascii="Monaco" w:hAnsi="Monaco" w:cs="Monaco"/>
                      <w:b/>
                      <w:bCs/>
                      <w:color w:val="0000CF"/>
                      <w:sz w:val="32"/>
                      <w:szCs w:val="32"/>
                      <w:lang w:val="en-US"/>
                    </w:rPr>
                  </w:rPrChange>
                </w:rPr>
                <w:t>1</w:t>
              </w:r>
              <w:r w:rsidRPr="00E066BD">
                <w:rPr>
                  <w:b/>
                  <w:bCs/>
                  <w:lang w:val="en-US"/>
                  <w:rPrChange w:id="6909"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pPr>
              <w:rPr>
                <w:ins w:id="6910" w:author="Borja Gonzalez" w:date="2017-09-28T19:27:00Z"/>
                <w:lang w:val="en-US"/>
                <w:rPrChange w:id="6911" w:author="Borja Gonzalez" w:date="2017-09-28T19:28:00Z">
                  <w:rPr>
                    <w:ins w:id="6912" w:author="Borja Gonzalez" w:date="2017-09-28T19:27:00Z"/>
                    <w:rFonts w:ascii="Monaco" w:eastAsiaTheme="majorEastAsia" w:hAnsi="Monaco" w:cs="Monaco"/>
                    <w:color w:val="243F60" w:themeColor="accent1" w:themeShade="7F"/>
                    <w:sz w:val="32"/>
                    <w:szCs w:val="32"/>
                    <w:lang w:val="en-US"/>
                  </w:rPr>
                </w:rPrChange>
              </w:rPr>
              <w:pPrChange w:id="6913" w:author="GONZALEZ DIAZ, BORJA" w:date="2017-09-29T19:26:00Z">
                <w:pPr>
                  <w:keepNext/>
                  <w:keepLines/>
                  <w:widowControl w:val="0"/>
                  <w:autoSpaceDE w:val="0"/>
                  <w:autoSpaceDN w:val="0"/>
                  <w:adjustRightInd w:val="0"/>
                  <w:spacing w:before="200"/>
                  <w:outlineLvl w:val="4"/>
                </w:pPr>
              </w:pPrChange>
            </w:pPr>
            <w:ins w:id="6914" w:author="Borja Gonzalez" w:date="2017-09-28T19:27:00Z">
              <w:r w:rsidRPr="00E066BD">
                <w:rPr>
                  <w:lang w:val="en-US"/>
                  <w:rPrChange w:id="6915" w:author="Borja Gonzalez" w:date="2017-09-28T19:28:00Z">
                    <w:rPr>
                      <w:rFonts w:ascii="Monaco" w:hAnsi="Monaco" w:cs="Monaco"/>
                      <w:sz w:val="32"/>
                      <w:szCs w:val="32"/>
                      <w:lang w:val="en-US"/>
                    </w:rPr>
                  </w:rPrChange>
                </w:rPr>
                <w:t xml:space="preserve">            pointHoverRadius</w:t>
              </w:r>
              <w:r w:rsidRPr="00E066BD">
                <w:rPr>
                  <w:b/>
                  <w:bCs/>
                  <w:color w:val="CE5C00"/>
                  <w:lang w:val="en-US"/>
                  <w:rPrChange w:id="6916" w:author="Borja Gonzalez" w:date="2017-09-28T19:28:00Z">
                    <w:rPr>
                      <w:rFonts w:ascii="Monaco" w:hAnsi="Monaco" w:cs="Monaco"/>
                      <w:b/>
                      <w:bCs/>
                      <w:color w:val="CE5C00"/>
                      <w:sz w:val="32"/>
                      <w:szCs w:val="32"/>
                      <w:lang w:val="en-US"/>
                    </w:rPr>
                  </w:rPrChange>
                </w:rPr>
                <w:t>:</w:t>
              </w:r>
              <w:r w:rsidRPr="00E066BD">
                <w:rPr>
                  <w:lang w:val="en-US"/>
                  <w:rPrChange w:id="6917" w:author="Borja Gonzalez" w:date="2017-09-28T19:28:00Z">
                    <w:rPr>
                      <w:rFonts w:ascii="Monaco" w:hAnsi="Monaco" w:cs="Monaco"/>
                      <w:sz w:val="32"/>
                      <w:szCs w:val="32"/>
                      <w:lang w:val="en-US"/>
                    </w:rPr>
                  </w:rPrChange>
                </w:rPr>
                <w:t xml:space="preserve"> </w:t>
              </w:r>
              <w:r w:rsidRPr="00E066BD">
                <w:rPr>
                  <w:b/>
                  <w:bCs/>
                  <w:color w:val="0000CF"/>
                  <w:lang w:val="en-US"/>
                  <w:rPrChange w:id="6918" w:author="Borja Gonzalez" w:date="2017-09-28T19:28:00Z">
                    <w:rPr>
                      <w:rFonts w:ascii="Monaco" w:hAnsi="Monaco" w:cs="Monaco"/>
                      <w:b/>
                      <w:bCs/>
                      <w:color w:val="0000CF"/>
                      <w:sz w:val="32"/>
                      <w:szCs w:val="32"/>
                      <w:lang w:val="en-US"/>
                    </w:rPr>
                  </w:rPrChange>
                </w:rPr>
                <w:t>5</w:t>
              </w:r>
              <w:r w:rsidRPr="00E066BD">
                <w:rPr>
                  <w:b/>
                  <w:bCs/>
                  <w:lang w:val="en-US"/>
                  <w:rPrChange w:id="6919"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pPr>
              <w:rPr>
                <w:ins w:id="6920" w:author="Borja Gonzalez" w:date="2017-09-28T19:27:00Z"/>
                <w:lang w:val="en-US"/>
                <w:rPrChange w:id="6921" w:author="Borja Gonzalez" w:date="2017-09-28T19:28:00Z">
                  <w:rPr>
                    <w:ins w:id="6922" w:author="Borja Gonzalez" w:date="2017-09-28T19:27:00Z"/>
                    <w:rFonts w:ascii="Monaco" w:eastAsiaTheme="majorEastAsia" w:hAnsi="Monaco" w:cs="Monaco"/>
                    <w:color w:val="243F60" w:themeColor="accent1" w:themeShade="7F"/>
                    <w:sz w:val="32"/>
                    <w:szCs w:val="32"/>
                    <w:lang w:val="en-US"/>
                  </w:rPr>
                </w:rPrChange>
              </w:rPr>
              <w:pPrChange w:id="6923" w:author="GONZALEZ DIAZ, BORJA" w:date="2017-09-29T19:26:00Z">
                <w:pPr>
                  <w:keepNext/>
                  <w:keepLines/>
                  <w:widowControl w:val="0"/>
                  <w:autoSpaceDE w:val="0"/>
                  <w:autoSpaceDN w:val="0"/>
                  <w:adjustRightInd w:val="0"/>
                  <w:spacing w:before="200"/>
                  <w:outlineLvl w:val="4"/>
                </w:pPr>
              </w:pPrChange>
            </w:pPr>
            <w:ins w:id="6924" w:author="Borja Gonzalez" w:date="2017-09-28T19:27:00Z">
              <w:r w:rsidRPr="00E066BD">
                <w:rPr>
                  <w:lang w:val="en-US"/>
                  <w:rPrChange w:id="6925" w:author="Borja Gonzalez" w:date="2017-09-28T19:28:00Z">
                    <w:rPr>
                      <w:rFonts w:ascii="Monaco" w:hAnsi="Monaco" w:cs="Monaco"/>
                      <w:sz w:val="32"/>
                      <w:szCs w:val="32"/>
                      <w:lang w:val="en-US"/>
                    </w:rPr>
                  </w:rPrChange>
                </w:rPr>
                <w:t xml:space="preserve">            pointHoverBackgroundColor</w:t>
              </w:r>
              <w:r w:rsidRPr="00E066BD">
                <w:rPr>
                  <w:b/>
                  <w:bCs/>
                  <w:color w:val="CE5C00"/>
                  <w:lang w:val="en-US"/>
                  <w:rPrChange w:id="6926" w:author="Borja Gonzalez" w:date="2017-09-28T19:28:00Z">
                    <w:rPr>
                      <w:rFonts w:ascii="Monaco" w:hAnsi="Monaco" w:cs="Monaco"/>
                      <w:b/>
                      <w:bCs/>
                      <w:color w:val="CE5C00"/>
                      <w:sz w:val="32"/>
                      <w:szCs w:val="32"/>
                      <w:lang w:val="en-US"/>
                    </w:rPr>
                  </w:rPrChange>
                </w:rPr>
                <w:t>:</w:t>
              </w:r>
              <w:r w:rsidRPr="00E066BD">
                <w:rPr>
                  <w:lang w:val="en-US"/>
                  <w:rPrChange w:id="6927" w:author="Borja Gonzalez" w:date="2017-09-28T19:28:00Z">
                    <w:rPr>
                      <w:rFonts w:ascii="Monaco" w:hAnsi="Monaco" w:cs="Monaco"/>
                      <w:sz w:val="32"/>
                      <w:szCs w:val="32"/>
                      <w:lang w:val="en-US"/>
                    </w:rPr>
                  </w:rPrChange>
                </w:rPr>
                <w:t xml:space="preserve"> </w:t>
              </w:r>
              <w:r w:rsidRPr="00E066BD">
                <w:rPr>
                  <w:color w:val="4E9A06"/>
                  <w:lang w:val="en-US"/>
                  <w:rPrChange w:id="6928" w:author="Borja Gonzalez" w:date="2017-09-28T19:28:00Z">
                    <w:rPr>
                      <w:rFonts w:ascii="Monaco" w:hAnsi="Monaco" w:cs="Monaco"/>
                      <w:color w:val="4E9A06"/>
                      <w:sz w:val="32"/>
                      <w:szCs w:val="32"/>
                      <w:lang w:val="en-US"/>
                    </w:rPr>
                  </w:rPrChange>
                </w:rPr>
                <w:t>"rgba(75,192,192,1)"</w:t>
              </w:r>
              <w:r w:rsidRPr="00E066BD">
                <w:rPr>
                  <w:b/>
                  <w:bCs/>
                  <w:lang w:val="en-US"/>
                  <w:rPrChange w:id="6929"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pPr>
              <w:rPr>
                <w:ins w:id="6930" w:author="Borja Gonzalez" w:date="2017-09-28T19:27:00Z"/>
                <w:lang w:val="en-US"/>
                <w:rPrChange w:id="6931" w:author="Borja Gonzalez" w:date="2017-09-28T19:28:00Z">
                  <w:rPr>
                    <w:ins w:id="6932" w:author="Borja Gonzalez" w:date="2017-09-28T19:27:00Z"/>
                    <w:rFonts w:ascii="Monaco" w:eastAsiaTheme="majorEastAsia" w:hAnsi="Monaco" w:cs="Monaco"/>
                    <w:color w:val="243F60" w:themeColor="accent1" w:themeShade="7F"/>
                    <w:sz w:val="32"/>
                    <w:szCs w:val="32"/>
                    <w:lang w:val="en-US"/>
                  </w:rPr>
                </w:rPrChange>
              </w:rPr>
              <w:pPrChange w:id="6933" w:author="GONZALEZ DIAZ, BORJA" w:date="2017-09-29T19:26:00Z">
                <w:pPr>
                  <w:keepNext/>
                  <w:keepLines/>
                  <w:widowControl w:val="0"/>
                  <w:autoSpaceDE w:val="0"/>
                  <w:autoSpaceDN w:val="0"/>
                  <w:adjustRightInd w:val="0"/>
                  <w:spacing w:before="200"/>
                  <w:outlineLvl w:val="4"/>
                </w:pPr>
              </w:pPrChange>
            </w:pPr>
            <w:ins w:id="6934" w:author="Borja Gonzalez" w:date="2017-09-28T19:27:00Z">
              <w:r w:rsidRPr="00E066BD">
                <w:rPr>
                  <w:lang w:val="en-US"/>
                  <w:rPrChange w:id="6935" w:author="Borja Gonzalez" w:date="2017-09-28T19:28:00Z">
                    <w:rPr>
                      <w:rFonts w:ascii="Monaco" w:hAnsi="Monaco" w:cs="Monaco"/>
                      <w:sz w:val="32"/>
                      <w:szCs w:val="32"/>
                      <w:lang w:val="en-US"/>
                    </w:rPr>
                  </w:rPrChange>
                </w:rPr>
                <w:t xml:space="preserve">            pointHoverBorderColor</w:t>
              </w:r>
              <w:r w:rsidRPr="00E066BD">
                <w:rPr>
                  <w:b/>
                  <w:bCs/>
                  <w:color w:val="CE5C00"/>
                  <w:lang w:val="en-US"/>
                  <w:rPrChange w:id="6936" w:author="Borja Gonzalez" w:date="2017-09-28T19:28:00Z">
                    <w:rPr>
                      <w:rFonts w:ascii="Monaco" w:hAnsi="Monaco" w:cs="Monaco"/>
                      <w:b/>
                      <w:bCs/>
                      <w:color w:val="CE5C00"/>
                      <w:sz w:val="32"/>
                      <w:szCs w:val="32"/>
                      <w:lang w:val="en-US"/>
                    </w:rPr>
                  </w:rPrChange>
                </w:rPr>
                <w:t>:</w:t>
              </w:r>
              <w:r w:rsidRPr="00E066BD">
                <w:rPr>
                  <w:lang w:val="en-US"/>
                  <w:rPrChange w:id="6937" w:author="Borja Gonzalez" w:date="2017-09-28T19:28:00Z">
                    <w:rPr>
                      <w:rFonts w:ascii="Monaco" w:hAnsi="Monaco" w:cs="Monaco"/>
                      <w:sz w:val="32"/>
                      <w:szCs w:val="32"/>
                      <w:lang w:val="en-US"/>
                    </w:rPr>
                  </w:rPrChange>
                </w:rPr>
                <w:t xml:space="preserve"> </w:t>
              </w:r>
              <w:r w:rsidRPr="00E066BD">
                <w:rPr>
                  <w:color w:val="4E9A06"/>
                  <w:lang w:val="en-US"/>
                  <w:rPrChange w:id="6938" w:author="Borja Gonzalez" w:date="2017-09-28T19:28:00Z">
                    <w:rPr>
                      <w:rFonts w:ascii="Monaco" w:hAnsi="Monaco" w:cs="Monaco"/>
                      <w:color w:val="4E9A06"/>
                      <w:sz w:val="32"/>
                      <w:szCs w:val="32"/>
                      <w:lang w:val="en-US"/>
                    </w:rPr>
                  </w:rPrChange>
                </w:rPr>
                <w:t>"rgba(220,220,220,1)"</w:t>
              </w:r>
              <w:r w:rsidRPr="00E066BD">
                <w:rPr>
                  <w:b/>
                  <w:bCs/>
                  <w:lang w:val="en-US"/>
                  <w:rPrChange w:id="6939"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pPr>
              <w:rPr>
                <w:ins w:id="6940" w:author="Borja Gonzalez" w:date="2017-09-28T19:27:00Z"/>
                <w:lang w:val="en-US"/>
                <w:rPrChange w:id="6941" w:author="Borja Gonzalez" w:date="2017-09-28T19:28:00Z">
                  <w:rPr>
                    <w:ins w:id="6942" w:author="Borja Gonzalez" w:date="2017-09-28T19:27:00Z"/>
                    <w:rFonts w:ascii="Monaco" w:eastAsiaTheme="majorEastAsia" w:hAnsi="Monaco" w:cs="Monaco"/>
                    <w:color w:val="243F60" w:themeColor="accent1" w:themeShade="7F"/>
                    <w:sz w:val="32"/>
                    <w:szCs w:val="32"/>
                    <w:lang w:val="en-US"/>
                  </w:rPr>
                </w:rPrChange>
              </w:rPr>
              <w:pPrChange w:id="6943" w:author="GONZALEZ DIAZ, BORJA" w:date="2017-09-29T19:26:00Z">
                <w:pPr>
                  <w:keepNext/>
                  <w:keepLines/>
                  <w:widowControl w:val="0"/>
                  <w:autoSpaceDE w:val="0"/>
                  <w:autoSpaceDN w:val="0"/>
                  <w:adjustRightInd w:val="0"/>
                  <w:spacing w:before="200"/>
                  <w:outlineLvl w:val="4"/>
                </w:pPr>
              </w:pPrChange>
            </w:pPr>
            <w:ins w:id="6944" w:author="Borja Gonzalez" w:date="2017-09-28T19:27:00Z">
              <w:r w:rsidRPr="00E066BD">
                <w:rPr>
                  <w:lang w:val="en-US"/>
                  <w:rPrChange w:id="6945" w:author="Borja Gonzalez" w:date="2017-09-28T19:28:00Z">
                    <w:rPr>
                      <w:rFonts w:ascii="Monaco" w:hAnsi="Monaco" w:cs="Monaco"/>
                      <w:sz w:val="32"/>
                      <w:szCs w:val="32"/>
                      <w:lang w:val="en-US"/>
                    </w:rPr>
                  </w:rPrChange>
                </w:rPr>
                <w:t xml:space="preserve">            pointHoverBorderWidth</w:t>
              </w:r>
              <w:r w:rsidRPr="00E066BD">
                <w:rPr>
                  <w:b/>
                  <w:bCs/>
                  <w:color w:val="CE5C00"/>
                  <w:lang w:val="en-US"/>
                  <w:rPrChange w:id="6946" w:author="Borja Gonzalez" w:date="2017-09-28T19:28:00Z">
                    <w:rPr>
                      <w:rFonts w:ascii="Monaco" w:hAnsi="Monaco" w:cs="Monaco"/>
                      <w:b/>
                      <w:bCs/>
                      <w:color w:val="CE5C00"/>
                      <w:sz w:val="32"/>
                      <w:szCs w:val="32"/>
                      <w:lang w:val="en-US"/>
                    </w:rPr>
                  </w:rPrChange>
                </w:rPr>
                <w:t>:</w:t>
              </w:r>
              <w:r w:rsidRPr="00E066BD">
                <w:rPr>
                  <w:lang w:val="en-US"/>
                  <w:rPrChange w:id="6947" w:author="Borja Gonzalez" w:date="2017-09-28T19:28:00Z">
                    <w:rPr>
                      <w:rFonts w:ascii="Monaco" w:hAnsi="Monaco" w:cs="Monaco"/>
                      <w:sz w:val="32"/>
                      <w:szCs w:val="32"/>
                      <w:lang w:val="en-US"/>
                    </w:rPr>
                  </w:rPrChange>
                </w:rPr>
                <w:t xml:space="preserve"> </w:t>
              </w:r>
              <w:r w:rsidRPr="00E066BD">
                <w:rPr>
                  <w:b/>
                  <w:bCs/>
                  <w:color w:val="0000CF"/>
                  <w:lang w:val="en-US"/>
                  <w:rPrChange w:id="6948" w:author="Borja Gonzalez" w:date="2017-09-28T19:28:00Z">
                    <w:rPr>
                      <w:rFonts w:ascii="Monaco" w:hAnsi="Monaco" w:cs="Monaco"/>
                      <w:b/>
                      <w:bCs/>
                      <w:color w:val="0000CF"/>
                      <w:sz w:val="32"/>
                      <w:szCs w:val="32"/>
                      <w:lang w:val="en-US"/>
                    </w:rPr>
                  </w:rPrChange>
                </w:rPr>
                <w:t>2</w:t>
              </w:r>
              <w:r w:rsidRPr="00E066BD">
                <w:rPr>
                  <w:b/>
                  <w:bCs/>
                  <w:lang w:val="en-US"/>
                  <w:rPrChange w:id="6949"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pPr>
              <w:rPr>
                <w:ins w:id="6950" w:author="Borja Gonzalez" w:date="2017-09-28T19:27:00Z"/>
                <w:lang w:val="en-US"/>
                <w:rPrChange w:id="6951" w:author="Borja Gonzalez" w:date="2017-09-28T19:28:00Z">
                  <w:rPr>
                    <w:ins w:id="6952" w:author="Borja Gonzalez" w:date="2017-09-28T19:27:00Z"/>
                    <w:rFonts w:ascii="Monaco" w:eastAsiaTheme="majorEastAsia" w:hAnsi="Monaco" w:cs="Monaco"/>
                    <w:color w:val="243F60" w:themeColor="accent1" w:themeShade="7F"/>
                    <w:sz w:val="32"/>
                    <w:szCs w:val="32"/>
                    <w:lang w:val="en-US"/>
                  </w:rPr>
                </w:rPrChange>
              </w:rPr>
              <w:pPrChange w:id="6953" w:author="GONZALEZ DIAZ, BORJA" w:date="2017-09-29T19:26:00Z">
                <w:pPr>
                  <w:keepNext/>
                  <w:keepLines/>
                  <w:widowControl w:val="0"/>
                  <w:autoSpaceDE w:val="0"/>
                  <w:autoSpaceDN w:val="0"/>
                  <w:adjustRightInd w:val="0"/>
                  <w:spacing w:before="200"/>
                  <w:outlineLvl w:val="4"/>
                </w:pPr>
              </w:pPrChange>
            </w:pPr>
            <w:ins w:id="6954" w:author="Borja Gonzalez" w:date="2017-09-28T19:27:00Z">
              <w:r w:rsidRPr="00E066BD">
                <w:rPr>
                  <w:lang w:val="en-US"/>
                  <w:rPrChange w:id="6955" w:author="Borja Gonzalez" w:date="2017-09-28T19:28:00Z">
                    <w:rPr>
                      <w:rFonts w:ascii="Monaco" w:hAnsi="Monaco" w:cs="Monaco"/>
                      <w:sz w:val="32"/>
                      <w:szCs w:val="32"/>
                      <w:lang w:val="en-US"/>
                    </w:rPr>
                  </w:rPrChange>
                </w:rPr>
                <w:t xml:space="preserve">            pointRadius</w:t>
              </w:r>
              <w:r w:rsidRPr="00E066BD">
                <w:rPr>
                  <w:b/>
                  <w:bCs/>
                  <w:color w:val="CE5C00"/>
                  <w:lang w:val="en-US"/>
                  <w:rPrChange w:id="6956" w:author="Borja Gonzalez" w:date="2017-09-28T19:28:00Z">
                    <w:rPr>
                      <w:rFonts w:ascii="Monaco" w:hAnsi="Monaco" w:cs="Monaco"/>
                      <w:b/>
                      <w:bCs/>
                      <w:color w:val="CE5C00"/>
                      <w:sz w:val="32"/>
                      <w:szCs w:val="32"/>
                      <w:lang w:val="en-US"/>
                    </w:rPr>
                  </w:rPrChange>
                </w:rPr>
                <w:t>:</w:t>
              </w:r>
              <w:r w:rsidRPr="00E066BD">
                <w:rPr>
                  <w:lang w:val="en-US"/>
                  <w:rPrChange w:id="6957" w:author="Borja Gonzalez" w:date="2017-09-28T19:28:00Z">
                    <w:rPr>
                      <w:rFonts w:ascii="Monaco" w:hAnsi="Monaco" w:cs="Monaco"/>
                      <w:sz w:val="32"/>
                      <w:szCs w:val="32"/>
                      <w:lang w:val="en-US"/>
                    </w:rPr>
                  </w:rPrChange>
                </w:rPr>
                <w:t xml:space="preserve"> </w:t>
              </w:r>
              <w:r w:rsidRPr="00E066BD">
                <w:rPr>
                  <w:b/>
                  <w:bCs/>
                  <w:color w:val="0000CF"/>
                  <w:lang w:val="en-US"/>
                  <w:rPrChange w:id="6958" w:author="Borja Gonzalez" w:date="2017-09-28T19:28:00Z">
                    <w:rPr>
                      <w:rFonts w:ascii="Monaco" w:hAnsi="Monaco" w:cs="Monaco"/>
                      <w:b/>
                      <w:bCs/>
                      <w:color w:val="0000CF"/>
                      <w:sz w:val="32"/>
                      <w:szCs w:val="32"/>
                      <w:lang w:val="en-US"/>
                    </w:rPr>
                  </w:rPrChange>
                </w:rPr>
                <w:t>1</w:t>
              </w:r>
              <w:r w:rsidRPr="00E066BD">
                <w:rPr>
                  <w:b/>
                  <w:bCs/>
                  <w:lang w:val="en-US"/>
                  <w:rPrChange w:id="6959"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pPr>
              <w:rPr>
                <w:ins w:id="6960" w:author="Borja Gonzalez" w:date="2017-09-28T19:27:00Z"/>
                <w:lang w:val="en-US"/>
                <w:rPrChange w:id="6961" w:author="Borja Gonzalez" w:date="2017-09-28T19:28:00Z">
                  <w:rPr>
                    <w:ins w:id="6962" w:author="Borja Gonzalez" w:date="2017-09-28T19:27:00Z"/>
                    <w:rFonts w:ascii="Monaco" w:eastAsiaTheme="majorEastAsia" w:hAnsi="Monaco" w:cs="Monaco"/>
                    <w:color w:val="243F60" w:themeColor="accent1" w:themeShade="7F"/>
                    <w:sz w:val="32"/>
                    <w:szCs w:val="32"/>
                    <w:lang w:val="en-US"/>
                  </w:rPr>
                </w:rPrChange>
              </w:rPr>
              <w:pPrChange w:id="6963" w:author="GONZALEZ DIAZ, BORJA" w:date="2017-09-29T19:26:00Z">
                <w:pPr>
                  <w:keepNext/>
                  <w:keepLines/>
                  <w:widowControl w:val="0"/>
                  <w:autoSpaceDE w:val="0"/>
                  <w:autoSpaceDN w:val="0"/>
                  <w:adjustRightInd w:val="0"/>
                  <w:spacing w:before="200"/>
                  <w:outlineLvl w:val="4"/>
                </w:pPr>
              </w:pPrChange>
            </w:pPr>
            <w:ins w:id="6964" w:author="Borja Gonzalez" w:date="2017-09-28T19:27:00Z">
              <w:r w:rsidRPr="00E066BD">
                <w:rPr>
                  <w:lang w:val="en-US"/>
                  <w:rPrChange w:id="6965" w:author="Borja Gonzalez" w:date="2017-09-28T19:28:00Z">
                    <w:rPr>
                      <w:rFonts w:ascii="Monaco" w:hAnsi="Monaco" w:cs="Monaco"/>
                      <w:sz w:val="32"/>
                      <w:szCs w:val="32"/>
                      <w:lang w:val="en-US"/>
                    </w:rPr>
                  </w:rPrChange>
                </w:rPr>
                <w:t xml:space="preserve">            pointHitRadius</w:t>
              </w:r>
              <w:r w:rsidRPr="00E066BD">
                <w:rPr>
                  <w:b/>
                  <w:bCs/>
                  <w:color w:val="CE5C00"/>
                  <w:lang w:val="en-US"/>
                  <w:rPrChange w:id="6966" w:author="Borja Gonzalez" w:date="2017-09-28T19:28:00Z">
                    <w:rPr>
                      <w:rFonts w:ascii="Monaco" w:hAnsi="Monaco" w:cs="Monaco"/>
                      <w:b/>
                      <w:bCs/>
                      <w:color w:val="CE5C00"/>
                      <w:sz w:val="32"/>
                      <w:szCs w:val="32"/>
                      <w:lang w:val="en-US"/>
                    </w:rPr>
                  </w:rPrChange>
                </w:rPr>
                <w:t>:</w:t>
              </w:r>
              <w:r w:rsidRPr="00E066BD">
                <w:rPr>
                  <w:lang w:val="en-US"/>
                  <w:rPrChange w:id="6967" w:author="Borja Gonzalez" w:date="2017-09-28T19:28:00Z">
                    <w:rPr>
                      <w:rFonts w:ascii="Monaco" w:hAnsi="Monaco" w:cs="Monaco"/>
                      <w:sz w:val="32"/>
                      <w:szCs w:val="32"/>
                      <w:lang w:val="en-US"/>
                    </w:rPr>
                  </w:rPrChange>
                </w:rPr>
                <w:t xml:space="preserve"> </w:t>
              </w:r>
              <w:r w:rsidRPr="00E066BD">
                <w:rPr>
                  <w:b/>
                  <w:bCs/>
                  <w:color w:val="0000CF"/>
                  <w:lang w:val="en-US"/>
                  <w:rPrChange w:id="6968" w:author="Borja Gonzalez" w:date="2017-09-28T19:28:00Z">
                    <w:rPr>
                      <w:rFonts w:ascii="Monaco" w:hAnsi="Monaco" w:cs="Monaco"/>
                      <w:b/>
                      <w:bCs/>
                      <w:color w:val="0000CF"/>
                      <w:sz w:val="32"/>
                      <w:szCs w:val="32"/>
                      <w:lang w:val="en-US"/>
                    </w:rPr>
                  </w:rPrChange>
                </w:rPr>
                <w:t>10</w:t>
              </w:r>
              <w:r w:rsidRPr="00E066BD">
                <w:rPr>
                  <w:b/>
                  <w:bCs/>
                  <w:lang w:val="en-US"/>
                  <w:rPrChange w:id="6969"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pPr>
              <w:rPr>
                <w:ins w:id="6970" w:author="Borja Gonzalez" w:date="2017-09-28T19:27:00Z"/>
                <w:lang w:val="en-US"/>
                <w:rPrChange w:id="6971" w:author="Borja Gonzalez" w:date="2017-09-28T19:28:00Z">
                  <w:rPr>
                    <w:ins w:id="6972" w:author="Borja Gonzalez" w:date="2017-09-28T19:27:00Z"/>
                    <w:rFonts w:ascii="Monaco" w:eastAsiaTheme="majorEastAsia" w:hAnsi="Monaco" w:cs="Monaco"/>
                    <w:color w:val="243F60" w:themeColor="accent1" w:themeShade="7F"/>
                    <w:sz w:val="32"/>
                    <w:szCs w:val="32"/>
                    <w:lang w:val="en-US"/>
                  </w:rPr>
                </w:rPrChange>
              </w:rPr>
              <w:pPrChange w:id="6973" w:author="GONZALEZ DIAZ, BORJA" w:date="2017-09-29T19:26:00Z">
                <w:pPr>
                  <w:keepNext/>
                  <w:keepLines/>
                  <w:widowControl w:val="0"/>
                  <w:autoSpaceDE w:val="0"/>
                  <w:autoSpaceDN w:val="0"/>
                  <w:adjustRightInd w:val="0"/>
                  <w:spacing w:before="200"/>
                  <w:outlineLvl w:val="4"/>
                </w:pPr>
              </w:pPrChange>
            </w:pPr>
            <w:ins w:id="6974" w:author="Borja Gonzalez" w:date="2017-09-28T19:27:00Z">
              <w:r w:rsidRPr="00E066BD">
                <w:rPr>
                  <w:lang w:val="en-US"/>
                  <w:rPrChange w:id="6975" w:author="Borja Gonzalez" w:date="2017-09-28T19:28:00Z">
                    <w:rPr>
                      <w:rFonts w:ascii="Monaco" w:hAnsi="Monaco" w:cs="Monaco"/>
                      <w:sz w:val="32"/>
                      <w:szCs w:val="32"/>
                      <w:lang w:val="en-US"/>
                    </w:rPr>
                  </w:rPrChange>
                </w:rPr>
                <w:t xml:space="preserve">            data</w:t>
              </w:r>
              <w:r w:rsidRPr="00E066BD">
                <w:rPr>
                  <w:b/>
                  <w:bCs/>
                  <w:color w:val="CE5C00"/>
                  <w:lang w:val="en-US"/>
                  <w:rPrChange w:id="6976" w:author="Borja Gonzalez" w:date="2017-09-28T19:28:00Z">
                    <w:rPr>
                      <w:rFonts w:ascii="Monaco" w:hAnsi="Monaco" w:cs="Monaco"/>
                      <w:b/>
                      <w:bCs/>
                      <w:color w:val="CE5C00"/>
                      <w:sz w:val="32"/>
                      <w:szCs w:val="32"/>
                      <w:lang w:val="en-US"/>
                    </w:rPr>
                  </w:rPrChange>
                </w:rPr>
                <w:t>:</w:t>
              </w:r>
              <w:r w:rsidRPr="00E066BD">
                <w:rPr>
                  <w:lang w:val="en-US"/>
                  <w:rPrChange w:id="6977" w:author="Borja Gonzalez" w:date="2017-09-28T19:28:00Z">
                    <w:rPr>
                      <w:rFonts w:ascii="Monaco" w:hAnsi="Monaco" w:cs="Monaco"/>
                      <w:sz w:val="32"/>
                      <w:szCs w:val="32"/>
                      <w:lang w:val="en-US"/>
                    </w:rPr>
                  </w:rPrChange>
                </w:rPr>
                <w:t xml:space="preserve"> Movimiento</w:t>
              </w:r>
              <w:r w:rsidRPr="00E066BD">
                <w:rPr>
                  <w:b/>
                  <w:bCs/>
                  <w:lang w:val="en-US"/>
                  <w:rPrChange w:id="6978"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pPr>
              <w:rPr>
                <w:ins w:id="6979" w:author="Borja Gonzalez" w:date="2017-09-28T19:27:00Z"/>
                <w:lang w:val="en-US"/>
                <w:rPrChange w:id="6980" w:author="Borja Gonzalez" w:date="2017-09-28T19:28:00Z">
                  <w:rPr>
                    <w:ins w:id="6981" w:author="Borja Gonzalez" w:date="2017-09-28T19:27:00Z"/>
                    <w:rFonts w:ascii="Monaco" w:eastAsiaTheme="majorEastAsia" w:hAnsi="Monaco" w:cs="Monaco"/>
                    <w:color w:val="243F60" w:themeColor="accent1" w:themeShade="7F"/>
                    <w:sz w:val="32"/>
                    <w:szCs w:val="32"/>
                    <w:lang w:val="en-US"/>
                  </w:rPr>
                </w:rPrChange>
              </w:rPr>
              <w:pPrChange w:id="6982" w:author="GONZALEZ DIAZ, BORJA" w:date="2017-09-29T19:26:00Z">
                <w:pPr>
                  <w:keepNext/>
                  <w:keepLines/>
                  <w:widowControl w:val="0"/>
                  <w:autoSpaceDE w:val="0"/>
                  <w:autoSpaceDN w:val="0"/>
                  <w:adjustRightInd w:val="0"/>
                  <w:spacing w:before="200"/>
                  <w:outlineLvl w:val="4"/>
                </w:pPr>
              </w:pPrChange>
            </w:pPr>
            <w:ins w:id="6983" w:author="Borja Gonzalez" w:date="2017-09-28T19:27:00Z">
              <w:r w:rsidRPr="00E066BD">
                <w:rPr>
                  <w:lang w:val="en-US"/>
                  <w:rPrChange w:id="6984" w:author="Borja Gonzalez" w:date="2017-09-28T19:28:00Z">
                    <w:rPr>
                      <w:rFonts w:ascii="Monaco" w:hAnsi="Monaco" w:cs="Monaco"/>
                      <w:sz w:val="32"/>
                      <w:szCs w:val="32"/>
                      <w:lang w:val="en-US"/>
                    </w:rPr>
                  </w:rPrChange>
                </w:rPr>
                <w:t xml:space="preserve">            spanGaps</w:t>
              </w:r>
              <w:r w:rsidRPr="00E066BD">
                <w:rPr>
                  <w:b/>
                  <w:bCs/>
                  <w:color w:val="CE5C00"/>
                  <w:lang w:val="en-US"/>
                  <w:rPrChange w:id="6985" w:author="Borja Gonzalez" w:date="2017-09-28T19:28:00Z">
                    <w:rPr>
                      <w:rFonts w:ascii="Monaco" w:hAnsi="Monaco" w:cs="Monaco"/>
                      <w:b/>
                      <w:bCs/>
                      <w:color w:val="CE5C00"/>
                      <w:sz w:val="32"/>
                      <w:szCs w:val="32"/>
                      <w:lang w:val="en-US"/>
                    </w:rPr>
                  </w:rPrChange>
                </w:rPr>
                <w:t>:</w:t>
              </w:r>
              <w:r w:rsidRPr="00E066BD">
                <w:rPr>
                  <w:lang w:val="en-US"/>
                  <w:rPrChange w:id="6986" w:author="Borja Gonzalez" w:date="2017-09-28T19:28:00Z">
                    <w:rPr>
                      <w:rFonts w:ascii="Monaco" w:hAnsi="Monaco" w:cs="Monaco"/>
                      <w:sz w:val="32"/>
                      <w:szCs w:val="32"/>
                      <w:lang w:val="en-US"/>
                    </w:rPr>
                  </w:rPrChange>
                </w:rPr>
                <w:t xml:space="preserve"> </w:t>
              </w:r>
              <w:r w:rsidRPr="00E066BD">
                <w:rPr>
                  <w:b/>
                  <w:bCs/>
                  <w:color w:val="204A87"/>
                  <w:lang w:val="en-US"/>
                  <w:rPrChange w:id="6987" w:author="Borja Gonzalez" w:date="2017-09-28T19:28:00Z">
                    <w:rPr>
                      <w:rFonts w:ascii="Monaco" w:hAnsi="Monaco" w:cs="Monaco"/>
                      <w:b/>
                      <w:bCs/>
                      <w:color w:val="204A87"/>
                      <w:sz w:val="32"/>
                      <w:szCs w:val="32"/>
                      <w:lang w:val="en-US"/>
                    </w:rPr>
                  </w:rPrChange>
                </w:rPr>
                <w:t>false</w:t>
              </w:r>
              <w:r w:rsidRPr="00E066BD">
                <w:rPr>
                  <w:b/>
                  <w:bCs/>
                  <w:lang w:val="en-US"/>
                  <w:rPrChange w:id="6988"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pPr>
              <w:rPr>
                <w:ins w:id="6989" w:author="Borja Gonzalez" w:date="2017-09-28T19:27:00Z"/>
                <w:lang w:val="en-US"/>
                <w:rPrChange w:id="6990" w:author="Borja Gonzalez" w:date="2017-09-28T19:28:00Z">
                  <w:rPr>
                    <w:ins w:id="6991" w:author="Borja Gonzalez" w:date="2017-09-28T19:27:00Z"/>
                    <w:rFonts w:ascii="Monaco" w:eastAsiaTheme="majorEastAsia" w:hAnsi="Monaco" w:cs="Monaco"/>
                    <w:color w:val="243F60" w:themeColor="accent1" w:themeShade="7F"/>
                    <w:sz w:val="32"/>
                    <w:szCs w:val="32"/>
                    <w:lang w:val="en-US"/>
                  </w:rPr>
                </w:rPrChange>
              </w:rPr>
              <w:pPrChange w:id="6992" w:author="GONZALEZ DIAZ, BORJA" w:date="2017-09-29T19:26:00Z">
                <w:pPr>
                  <w:keepNext/>
                  <w:keepLines/>
                  <w:widowControl w:val="0"/>
                  <w:autoSpaceDE w:val="0"/>
                  <w:autoSpaceDN w:val="0"/>
                  <w:adjustRightInd w:val="0"/>
                  <w:spacing w:before="200"/>
                  <w:outlineLvl w:val="4"/>
                </w:pPr>
              </w:pPrChange>
            </w:pPr>
            <w:ins w:id="6993" w:author="Borja Gonzalez" w:date="2017-09-28T19:27:00Z">
              <w:r w:rsidRPr="00E066BD">
                <w:rPr>
                  <w:lang w:val="en-US"/>
                  <w:rPrChange w:id="6994" w:author="Borja Gonzalez" w:date="2017-09-28T19:28:00Z">
                    <w:rPr>
                      <w:rFonts w:ascii="Monaco" w:hAnsi="Monaco" w:cs="Monaco"/>
                      <w:sz w:val="32"/>
                      <w:szCs w:val="32"/>
                      <w:lang w:val="en-US"/>
                    </w:rPr>
                  </w:rPrChange>
                </w:rPr>
                <w:t xml:space="preserve">        </w:t>
              </w:r>
              <w:r w:rsidRPr="00E066BD">
                <w:rPr>
                  <w:b/>
                  <w:bCs/>
                  <w:lang w:val="en-US"/>
                  <w:rPrChange w:id="6995"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pPr>
              <w:rPr>
                <w:ins w:id="6996" w:author="Borja Gonzalez" w:date="2017-09-28T19:27:00Z"/>
                <w:lang w:val="en-US"/>
                <w:rPrChange w:id="6997" w:author="Borja Gonzalez" w:date="2017-09-28T19:28:00Z">
                  <w:rPr>
                    <w:ins w:id="6998" w:author="Borja Gonzalez" w:date="2017-09-28T19:27:00Z"/>
                    <w:rFonts w:ascii="Monaco" w:eastAsiaTheme="majorEastAsia" w:hAnsi="Monaco" w:cs="Monaco"/>
                    <w:color w:val="243F60" w:themeColor="accent1" w:themeShade="7F"/>
                    <w:sz w:val="32"/>
                    <w:szCs w:val="32"/>
                    <w:lang w:val="en-US"/>
                  </w:rPr>
                </w:rPrChange>
              </w:rPr>
              <w:pPrChange w:id="6999" w:author="GONZALEZ DIAZ, BORJA" w:date="2017-09-29T19:26:00Z">
                <w:pPr>
                  <w:keepNext/>
                  <w:keepLines/>
                  <w:widowControl w:val="0"/>
                  <w:autoSpaceDE w:val="0"/>
                  <w:autoSpaceDN w:val="0"/>
                  <w:adjustRightInd w:val="0"/>
                  <w:spacing w:before="200"/>
                  <w:outlineLvl w:val="4"/>
                </w:pPr>
              </w:pPrChange>
            </w:pPr>
            <w:ins w:id="7000" w:author="Borja Gonzalez" w:date="2017-09-28T19:27:00Z">
              <w:r w:rsidRPr="00E066BD">
                <w:rPr>
                  <w:lang w:val="en-US"/>
                  <w:rPrChange w:id="7001" w:author="Borja Gonzalez" w:date="2017-09-28T19:28:00Z">
                    <w:rPr>
                      <w:rFonts w:ascii="Monaco" w:hAnsi="Monaco" w:cs="Monaco"/>
                      <w:sz w:val="32"/>
                      <w:szCs w:val="32"/>
                      <w:lang w:val="en-US"/>
                    </w:rPr>
                  </w:rPrChange>
                </w:rPr>
                <w:t xml:space="preserve">    </w:t>
              </w:r>
              <w:r w:rsidRPr="00E066BD">
                <w:rPr>
                  <w:b/>
                  <w:bCs/>
                  <w:lang w:val="en-US"/>
                  <w:rPrChange w:id="7002"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pPr>
              <w:rPr>
                <w:ins w:id="7003" w:author="Borja Gonzalez" w:date="2017-09-28T19:27:00Z"/>
                <w:lang w:val="en-US"/>
                <w:rPrChange w:id="7004" w:author="Borja Gonzalez" w:date="2017-09-28T19:28:00Z">
                  <w:rPr>
                    <w:ins w:id="7005" w:author="Borja Gonzalez" w:date="2017-09-28T19:27:00Z"/>
                    <w:rFonts w:ascii="Monaco" w:eastAsiaTheme="majorEastAsia" w:hAnsi="Monaco" w:cs="Monaco"/>
                    <w:color w:val="243F60" w:themeColor="accent1" w:themeShade="7F"/>
                    <w:sz w:val="32"/>
                    <w:szCs w:val="32"/>
                    <w:lang w:val="en-US"/>
                  </w:rPr>
                </w:rPrChange>
              </w:rPr>
              <w:pPrChange w:id="7006" w:author="GONZALEZ DIAZ, BORJA" w:date="2017-09-29T19:26:00Z">
                <w:pPr>
                  <w:keepNext/>
                  <w:keepLines/>
                  <w:widowControl w:val="0"/>
                  <w:autoSpaceDE w:val="0"/>
                  <w:autoSpaceDN w:val="0"/>
                  <w:adjustRightInd w:val="0"/>
                  <w:spacing w:before="200"/>
                  <w:outlineLvl w:val="4"/>
                </w:pPr>
              </w:pPrChange>
            </w:pPr>
            <w:ins w:id="7007" w:author="Borja Gonzalez" w:date="2017-09-28T19:27:00Z">
              <w:r w:rsidRPr="00E066BD">
                <w:rPr>
                  <w:b/>
                  <w:bCs/>
                  <w:lang w:val="en-US"/>
                  <w:rPrChange w:id="7008" w:author="Borja Gonzalez" w:date="2017-09-28T19:28:00Z">
                    <w:rPr>
                      <w:rFonts w:ascii="Monaco" w:hAnsi="Monaco" w:cs="Monaco"/>
                      <w:b/>
                      <w:bCs/>
                      <w:color w:val="000000"/>
                      <w:sz w:val="32"/>
                      <w:szCs w:val="32"/>
                      <w:lang w:val="en-US"/>
                    </w:rPr>
                  </w:rPrChange>
                </w:rPr>
                <w:t>},</w:t>
              </w:r>
              <w:r w:rsidRPr="00E066BD">
                <w:rPr>
                  <w:lang w:val="en-US"/>
                  <w:rPrChange w:id="7009" w:author="Borja Gonzalez" w:date="2017-09-28T19:28:00Z">
                    <w:rPr>
                      <w:rFonts w:ascii="Monaco" w:hAnsi="Monaco" w:cs="Monaco"/>
                      <w:color w:val="000000"/>
                      <w:sz w:val="32"/>
                      <w:szCs w:val="32"/>
                      <w:lang w:val="en-US"/>
                    </w:rPr>
                  </w:rPrChange>
                </w:rPr>
                <w:t>options</w:t>
              </w:r>
              <w:r w:rsidRPr="00E066BD">
                <w:rPr>
                  <w:b/>
                  <w:bCs/>
                  <w:color w:val="CE5C00"/>
                  <w:lang w:val="en-US"/>
                  <w:rPrChange w:id="7010" w:author="Borja Gonzalez" w:date="2017-09-28T19:28:00Z">
                    <w:rPr>
                      <w:rFonts w:ascii="Monaco" w:hAnsi="Monaco" w:cs="Monaco"/>
                      <w:b/>
                      <w:bCs/>
                      <w:color w:val="CE5C00"/>
                      <w:sz w:val="32"/>
                      <w:szCs w:val="32"/>
                      <w:lang w:val="en-US"/>
                    </w:rPr>
                  </w:rPrChange>
                </w:rPr>
                <w:t>:</w:t>
              </w:r>
              <w:r w:rsidRPr="00E066BD">
                <w:rPr>
                  <w:lang w:val="en-US"/>
                  <w:rPrChange w:id="7011" w:author="Borja Gonzalez" w:date="2017-09-28T19:28:00Z">
                    <w:rPr>
                      <w:rFonts w:ascii="Monaco" w:hAnsi="Monaco" w:cs="Monaco"/>
                      <w:sz w:val="32"/>
                      <w:szCs w:val="32"/>
                      <w:lang w:val="en-US"/>
                    </w:rPr>
                  </w:rPrChange>
                </w:rPr>
                <w:t xml:space="preserve"> </w:t>
              </w:r>
              <w:r w:rsidRPr="00E066BD">
                <w:rPr>
                  <w:b/>
                  <w:bCs/>
                  <w:lang w:val="en-US"/>
                  <w:rPrChange w:id="7012"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pPr>
              <w:rPr>
                <w:ins w:id="7013" w:author="Borja Gonzalez" w:date="2017-09-28T19:27:00Z"/>
                <w:lang w:val="en-US"/>
                <w:rPrChange w:id="7014" w:author="Borja Gonzalez" w:date="2017-09-28T19:28:00Z">
                  <w:rPr>
                    <w:ins w:id="7015" w:author="Borja Gonzalez" w:date="2017-09-28T19:27:00Z"/>
                    <w:rFonts w:ascii="Monaco" w:eastAsiaTheme="majorEastAsia" w:hAnsi="Monaco" w:cs="Monaco"/>
                    <w:color w:val="243F60" w:themeColor="accent1" w:themeShade="7F"/>
                    <w:sz w:val="32"/>
                    <w:szCs w:val="32"/>
                    <w:lang w:val="en-US"/>
                  </w:rPr>
                </w:rPrChange>
              </w:rPr>
              <w:pPrChange w:id="7016" w:author="GONZALEZ DIAZ, BORJA" w:date="2017-09-29T19:26:00Z">
                <w:pPr>
                  <w:keepNext/>
                  <w:keepLines/>
                  <w:widowControl w:val="0"/>
                  <w:autoSpaceDE w:val="0"/>
                  <w:autoSpaceDN w:val="0"/>
                  <w:adjustRightInd w:val="0"/>
                  <w:spacing w:before="200"/>
                  <w:outlineLvl w:val="4"/>
                </w:pPr>
              </w:pPrChange>
            </w:pPr>
            <w:ins w:id="7017" w:author="Borja Gonzalez" w:date="2017-09-28T19:27:00Z">
              <w:r w:rsidRPr="00E066BD">
                <w:rPr>
                  <w:lang w:val="en-US"/>
                  <w:rPrChange w:id="7018" w:author="Borja Gonzalez" w:date="2017-09-28T19:28:00Z">
                    <w:rPr>
                      <w:rFonts w:ascii="Monaco" w:hAnsi="Monaco" w:cs="Monaco"/>
                      <w:sz w:val="32"/>
                      <w:szCs w:val="32"/>
                      <w:lang w:val="en-US"/>
                    </w:rPr>
                  </w:rPrChange>
                </w:rPr>
                <w:t xml:space="preserve">    scales</w:t>
              </w:r>
              <w:r w:rsidRPr="00E066BD">
                <w:rPr>
                  <w:b/>
                  <w:bCs/>
                  <w:color w:val="CE5C00"/>
                  <w:lang w:val="en-US"/>
                  <w:rPrChange w:id="7019" w:author="Borja Gonzalez" w:date="2017-09-28T19:28:00Z">
                    <w:rPr>
                      <w:rFonts w:ascii="Monaco" w:hAnsi="Monaco" w:cs="Monaco"/>
                      <w:b/>
                      <w:bCs/>
                      <w:color w:val="CE5C00"/>
                      <w:sz w:val="32"/>
                      <w:szCs w:val="32"/>
                      <w:lang w:val="en-US"/>
                    </w:rPr>
                  </w:rPrChange>
                </w:rPr>
                <w:t>:</w:t>
              </w:r>
              <w:r w:rsidRPr="00E066BD">
                <w:rPr>
                  <w:lang w:val="en-US"/>
                  <w:rPrChange w:id="7020" w:author="Borja Gonzalez" w:date="2017-09-28T19:28:00Z">
                    <w:rPr>
                      <w:rFonts w:ascii="Monaco" w:hAnsi="Monaco" w:cs="Monaco"/>
                      <w:sz w:val="32"/>
                      <w:szCs w:val="32"/>
                      <w:lang w:val="en-US"/>
                    </w:rPr>
                  </w:rPrChange>
                </w:rPr>
                <w:t xml:space="preserve"> </w:t>
              </w:r>
              <w:r w:rsidRPr="00E066BD">
                <w:rPr>
                  <w:b/>
                  <w:bCs/>
                  <w:lang w:val="en-US"/>
                  <w:rPrChange w:id="7021"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pPr>
              <w:rPr>
                <w:ins w:id="7022" w:author="Borja Gonzalez" w:date="2017-09-28T19:27:00Z"/>
                <w:lang w:val="en-US"/>
                <w:rPrChange w:id="7023" w:author="Borja Gonzalez" w:date="2017-09-28T19:28:00Z">
                  <w:rPr>
                    <w:ins w:id="7024" w:author="Borja Gonzalez" w:date="2017-09-28T19:27:00Z"/>
                    <w:rFonts w:ascii="Monaco" w:eastAsiaTheme="majorEastAsia" w:hAnsi="Monaco" w:cs="Monaco"/>
                    <w:color w:val="243F60" w:themeColor="accent1" w:themeShade="7F"/>
                    <w:sz w:val="32"/>
                    <w:szCs w:val="32"/>
                    <w:lang w:val="en-US"/>
                  </w:rPr>
                </w:rPrChange>
              </w:rPr>
              <w:pPrChange w:id="7025" w:author="GONZALEZ DIAZ, BORJA" w:date="2017-09-29T19:26:00Z">
                <w:pPr>
                  <w:keepNext/>
                  <w:keepLines/>
                  <w:widowControl w:val="0"/>
                  <w:autoSpaceDE w:val="0"/>
                  <w:autoSpaceDN w:val="0"/>
                  <w:adjustRightInd w:val="0"/>
                  <w:spacing w:before="200"/>
                  <w:outlineLvl w:val="4"/>
                </w:pPr>
              </w:pPrChange>
            </w:pPr>
            <w:ins w:id="7026" w:author="Borja Gonzalez" w:date="2017-09-28T19:27:00Z">
              <w:r w:rsidRPr="00E066BD">
                <w:rPr>
                  <w:lang w:val="en-US"/>
                  <w:rPrChange w:id="7027" w:author="Borja Gonzalez" w:date="2017-09-28T19:28:00Z">
                    <w:rPr>
                      <w:rFonts w:ascii="Monaco" w:hAnsi="Monaco" w:cs="Monaco"/>
                      <w:sz w:val="32"/>
                      <w:szCs w:val="32"/>
                      <w:lang w:val="en-US"/>
                    </w:rPr>
                  </w:rPrChange>
                </w:rPr>
                <w:t xml:space="preserve">        yAxes</w:t>
              </w:r>
              <w:r w:rsidRPr="00E066BD">
                <w:rPr>
                  <w:b/>
                  <w:bCs/>
                  <w:color w:val="CE5C00"/>
                  <w:lang w:val="en-US"/>
                  <w:rPrChange w:id="7028" w:author="Borja Gonzalez" w:date="2017-09-28T19:28:00Z">
                    <w:rPr>
                      <w:rFonts w:ascii="Monaco" w:hAnsi="Monaco" w:cs="Monaco"/>
                      <w:b/>
                      <w:bCs/>
                      <w:color w:val="CE5C00"/>
                      <w:sz w:val="32"/>
                      <w:szCs w:val="32"/>
                      <w:lang w:val="en-US"/>
                    </w:rPr>
                  </w:rPrChange>
                </w:rPr>
                <w:t>:</w:t>
              </w:r>
              <w:r w:rsidRPr="00E066BD">
                <w:rPr>
                  <w:lang w:val="en-US"/>
                  <w:rPrChange w:id="7029" w:author="Borja Gonzalez" w:date="2017-09-28T19:28:00Z">
                    <w:rPr>
                      <w:rFonts w:ascii="Monaco" w:hAnsi="Monaco" w:cs="Monaco"/>
                      <w:sz w:val="32"/>
                      <w:szCs w:val="32"/>
                      <w:lang w:val="en-US"/>
                    </w:rPr>
                  </w:rPrChange>
                </w:rPr>
                <w:t xml:space="preserve"> </w:t>
              </w:r>
              <w:r w:rsidRPr="00E066BD">
                <w:rPr>
                  <w:b/>
                  <w:bCs/>
                  <w:lang w:val="en-US"/>
                  <w:rPrChange w:id="7030"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pPr>
              <w:rPr>
                <w:ins w:id="7031" w:author="Borja Gonzalez" w:date="2017-09-28T19:27:00Z"/>
                <w:lang w:val="en-US"/>
                <w:rPrChange w:id="7032" w:author="Borja Gonzalez" w:date="2017-09-28T19:28:00Z">
                  <w:rPr>
                    <w:ins w:id="7033" w:author="Borja Gonzalez" w:date="2017-09-28T19:27:00Z"/>
                    <w:rFonts w:ascii="Monaco" w:eastAsiaTheme="majorEastAsia" w:hAnsi="Monaco" w:cs="Monaco"/>
                    <w:color w:val="243F60" w:themeColor="accent1" w:themeShade="7F"/>
                    <w:sz w:val="32"/>
                    <w:szCs w:val="32"/>
                    <w:lang w:val="en-US"/>
                  </w:rPr>
                </w:rPrChange>
              </w:rPr>
              <w:pPrChange w:id="7034" w:author="GONZALEZ DIAZ, BORJA" w:date="2017-09-29T19:26:00Z">
                <w:pPr>
                  <w:keepNext/>
                  <w:keepLines/>
                  <w:widowControl w:val="0"/>
                  <w:autoSpaceDE w:val="0"/>
                  <w:autoSpaceDN w:val="0"/>
                  <w:adjustRightInd w:val="0"/>
                  <w:spacing w:before="200"/>
                  <w:outlineLvl w:val="4"/>
                </w:pPr>
              </w:pPrChange>
            </w:pPr>
            <w:ins w:id="7035" w:author="Borja Gonzalez" w:date="2017-09-28T19:27:00Z">
              <w:r w:rsidRPr="00E066BD">
                <w:rPr>
                  <w:lang w:val="en-US"/>
                  <w:rPrChange w:id="7036" w:author="Borja Gonzalez" w:date="2017-09-28T19:28:00Z">
                    <w:rPr>
                      <w:rFonts w:ascii="Monaco" w:hAnsi="Monaco" w:cs="Monaco"/>
                      <w:sz w:val="32"/>
                      <w:szCs w:val="32"/>
                      <w:lang w:val="en-US"/>
                    </w:rPr>
                  </w:rPrChange>
                </w:rPr>
                <w:t xml:space="preserve">            ticks</w:t>
              </w:r>
              <w:r w:rsidRPr="00E066BD">
                <w:rPr>
                  <w:b/>
                  <w:bCs/>
                  <w:color w:val="CE5C00"/>
                  <w:lang w:val="en-US"/>
                  <w:rPrChange w:id="7037" w:author="Borja Gonzalez" w:date="2017-09-28T19:28:00Z">
                    <w:rPr>
                      <w:rFonts w:ascii="Monaco" w:hAnsi="Monaco" w:cs="Monaco"/>
                      <w:b/>
                      <w:bCs/>
                      <w:color w:val="CE5C00"/>
                      <w:sz w:val="32"/>
                      <w:szCs w:val="32"/>
                      <w:lang w:val="en-US"/>
                    </w:rPr>
                  </w:rPrChange>
                </w:rPr>
                <w:t>:</w:t>
              </w:r>
              <w:r w:rsidRPr="00E066BD">
                <w:rPr>
                  <w:lang w:val="en-US"/>
                  <w:rPrChange w:id="7038" w:author="Borja Gonzalez" w:date="2017-09-28T19:28:00Z">
                    <w:rPr>
                      <w:rFonts w:ascii="Monaco" w:hAnsi="Monaco" w:cs="Monaco"/>
                      <w:sz w:val="32"/>
                      <w:szCs w:val="32"/>
                      <w:lang w:val="en-US"/>
                    </w:rPr>
                  </w:rPrChange>
                </w:rPr>
                <w:t xml:space="preserve"> </w:t>
              </w:r>
              <w:r w:rsidRPr="00E066BD">
                <w:rPr>
                  <w:b/>
                  <w:bCs/>
                  <w:lang w:val="en-US"/>
                  <w:rPrChange w:id="7039"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pPr>
              <w:rPr>
                <w:ins w:id="7040" w:author="Borja Gonzalez" w:date="2017-09-28T19:27:00Z"/>
                <w:lang w:val="en-US"/>
                <w:rPrChange w:id="7041" w:author="Borja Gonzalez" w:date="2017-09-28T19:28:00Z">
                  <w:rPr>
                    <w:ins w:id="7042" w:author="Borja Gonzalez" w:date="2017-09-28T19:27:00Z"/>
                    <w:rFonts w:ascii="Monaco" w:eastAsiaTheme="majorEastAsia" w:hAnsi="Monaco" w:cs="Monaco"/>
                    <w:color w:val="243F60" w:themeColor="accent1" w:themeShade="7F"/>
                    <w:sz w:val="32"/>
                    <w:szCs w:val="32"/>
                    <w:lang w:val="en-US"/>
                  </w:rPr>
                </w:rPrChange>
              </w:rPr>
              <w:pPrChange w:id="7043" w:author="GONZALEZ DIAZ, BORJA" w:date="2017-09-29T19:26:00Z">
                <w:pPr>
                  <w:keepNext/>
                  <w:keepLines/>
                  <w:widowControl w:val="0"/>
                  <w:autoSpaceDE w:val="0"/>
                  <w:autoSpaceDN w:val="0"/>
                  <w:adjustRightInd w:val="0"/>
                  <w:spacing w:before="200"/>
                  <w:outlineLvl w:val="4"/>
                </w:pPr>
              </w:pPrChange>
            </w:pPr>
            <w:ins w:id="7044" w:author="Borja Gonzalez" w:date="2017-09-28T19:27:00Z">
              <w:r w:rsidRPr="00E066BD">
                <w:rPr>
                  <w:lang w:val="en-US"/>
                  <w:rPrChange w:id="7045" w:author="Borja Gonzalez" w:date="2017-09-28T19:28:00Z">
                    <w:rPr>
                      <w:rFonts w:ascii="Monaco" w:hAnsi="Monaco" w:cs="Monaco"/>
                      <w:sz w:val="32"/>
                      <w:szCs w:val="32"/>
                      <w:lang w:val="en-US"/>
                    </w:rPr>
                  </w:rPrChange>
                </w:rPr>
                <w:t xml:space="preserve">                beginAtZero</w:t>
              </w:r>
              <w:r w:rsidRPr="00E066BD">
                <w:rPr>
                  <w:b/>
                  <w:bCs/>
                  <w:color w:val="CE5C00"/>
                  <w:lang w:val="en-US"/>
                  <w:rPrChange w:id="7046" w:author="Borja Gonzalez" w:date="2017-09-28T19:28:00Z">
                    <w:rPr>
                      <w:rFonts w:ascii="Monaco" w:hAnsi="Monaco" w:cs="Monaco"/>
                      <w:b/>
                      <w:bCs/>
                      <w:color w:val="CE5C00"/>
                      <w:sz w:val="32"/>
                      <w:szCs w:val="32"/>
                      <w:lang w:val="en-US"/>
                    </w:rPr>
                  </w:rPrChange>
                </w:rPr>
                <w:t>:</w:t>
              </w:r>
              <w:r w:rsidRPr="00E066BD">
                <w:rPr>
                  <w:lang w:val="en-US"/>
                  <w:rPrChange w:id="7047" w:author="Borja Gonzalez" w:date="2017-09-28T19:28:00Z">
                    <w:rPr>
                      <w:rFonts w:ascii="Monaco" w:hAnsi="Monaco" w:cs="Monaco"/>
                      <w:sz w:val="32"/>
                      <w:szCs w:val="32"/>
                      <w:lang w:val="en-US"/>
                    </w:rPr>
                  </w:rPrChange>
                </w:rPr>
                <w:t xml:space="preserve"> </w:t>
              </w:r>
              <w:r w:rsidRPr="00E066BD">
                <w:rPr>
                  <w:b/>
                  <w:bCs/>
                  <w:color w:val="204A87"/>
                  <w:lang w:val="en-US"/>
                  <w:rPrChange w:id="7048"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pPr>
              <w:rPr>
                <w:ins w:id="7049" w:author="Borja Gonzalez" w:date="2017-09-28T19:27:00Z"/>
                <w:lang w:val="en-US"/>
                <w:rPrChange w:id="7050" w:author="Borja Gonzalez" w:date="2017-09-28T19:28:00Z">
                  <w:rPr>
                    <w:ins w:id="7051" w:author="Borja Gonzalez" w:date="2017-09-28T19:27:00Z"/>
                    <w:rFonts w:ascii="Monaco" w:eastAsiaTheme="majorEastAsia" w:hAnsi="Monaco" w:cs="Monaco"/>
                    <w:color w:val="243F60" w:themeColor="accent1" w:themeShade="7F"/>
                    <w:sz w:val="32"/>
                    <w:szCs w:val="32"/>
                    <w:lang w:val="en-US"/>
                  </w:rPr>
                </w:rPrChange>
              </w:rPr>
              <w:pPrChange w:id="7052" w:author="GONZALEZ DIAZ, BORJA" w:date="2017-09-29T19:26:00Z">
                <w:pPr>
                  <w:keepNext/>
                  <w:keepLines/>
                  <w:widowControl w:val="0"/>
                  <w:autoSpaceDE w:val="0"/>
                  <w:autoSpaceDN w:val="0"/>
                  <w:adjustRightInd w:val="0"/>
                  <w:spacing w:before="200"/>
                  <w:outlineLvl w:val="4"/>
                </w:pPr>
              </w:pPrChange>
            </w:pPr>
            <w:ins w:id="7053" w:author="Borja Gonzalez" w:date="2017-09-28T19:27:00Z">
              <w:r w:rsidRPr="00E066BD">
                <w:rPr>
                  <w:lang w:val="en-US"/>
                  <w:rPrChange w:id="7054" w:author="Borja Gonzalez" w:date="2017-09-28T19:28:00Z">
                    <w:rPr>
                      <w:rFonts w:ascii="Monaco" w:hAnsi="Monaco" w:cs="Monaco"/>
                      <w:sz w:val="32"/>
                      <w:szCs w:val="32"/>
                      <w:lang w:val="en-US"/>
                    </w:rPr>
                  </w:rPrChange>
                </w:rPr>
                <w:t xml:space="preserve">            </w:t>
              </w:r>
              <w:r w:rsidRPr="00E066BD">
                <w:rPr>
                  <w:b/>
                  <w:bCs/>
                  <w:lang w:val="en-US"/>
                  <w:rPrChange w:id="7055"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pPr>
              <w:rPr>
                <w:ins w:id="7056" w:author="Borja Gonzalez" w:date="2017-09-28T19:27:00Z"/>
                <w:lang w:val="en-US"/>
                <w:rPrChange w:id="7057" w:author="Borja Gonzalez" w:date="2017-09-28T19:28:00Z">
                  <w:rPr>
                    <w:ins w:id="7058" w:author="Borja Gonzalez" w:date="2017-09-28T19:27:00Z"/>
                    <w:rFonts w:ascii="Monaco" w:eastAsiaTheme="majorEastAsia" w:hAnsi="Monaco" w:cs="Monaco"/>
                    <w:color w:val="243F60" w:themeColor="accent1" w:themeShade="7F"/>
                    <w:sz w:val="32"/>
                    <w:szCs w:val="32"/>
                    <w:lang w:val="en-US"/>
                  </w:rPr>
                </w:rPrChange>
              </w:rPr>
              <w:pPrChange w:id="7059" w:author="GONZALEZ DIAZ, BORJA" w:date="2017-09-29T19:26:00Z">
                <w:pPr>
                  <w:keepNext/>
                  <w:keepLines/>
                  <w:widowControl w:val="0"/>
                  <w:autoSpaceDE w:val="0"/>
                  <w:autoSpaceDN w:val="0"/>
                  <w:adjustRightInd w:val="0"/>
                  <w:spacing w:before="200"/>
                  <w:outlineLvl w:val="4"/>
                </w:pPr>
              </w:pPrChange>
            </w:pPr>
            <w:ins w:id="7060" w:author="Borja Gonzalez" w:date="2017-09-28T19:27:00Z">
              <w:r w:rsidRPr="00E066BD">
                <w:rPr>
                  <w:lang w:val="en-US"/>
                  <w:rPrChange w:id="7061" w:author="Borja Gonzalez" w:date="2017-09-28T19:28:00Z">
                    <w:rPr>
                      <w:rFonts w:ascii="Monaco" w:hAnsi="Monaco" w:cs="Monaco"/>
                      <w:sz w:val="32"/>
                      <w:szCs w:val="32"/>
                      <w:lang w:val="en-US"/>
                    </w:rPr>
                  </w:rPrChange>
                </w:rPr>
                <w:t xml:space="preserve">        </w:t>
              </w:r>
              <w:r w:rsidRPr="00E066BD">
                <w:rPr>
                  <w:b/>
                  <w:bCs/>
                  <w:lang w:val="en-US"/>
                  <w:rPrChange w:id="7062"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pPr>
              <w:rPr>
                <w:ins w:id="7063" w:author="Borja Gonzalez" w:date="2017-09-28T19:27:00Z"/>
                <w:lang w:val="en-US"/>
                <w:rPrChange w:id="7064" w:author="Borja Gonzalez" w:date="2017-09-28T19:28:00Z">
                  <w:rPr>
                    <w:ins w:id="7065" w:author="Borja Gonzalez" w:date="2017-09-28T19:27:00Z"/>
                    <w:rFonts w:ascii="Monaco" w:eastAsiaTheme="majorEastAsia" w:hAnsi="Monaco" w:cs="Monaco"/>
                    <w:color w:val="243F60" w:themeColor="accent1" w:themeShade="7F"/>
                    <w:sz w:val="32"/>
                    <w:szCs w:val="32"/>
                    <w:lang w:val="en-US"/>
                  </w:rPr>
                </w:rPrChange>
              </w:rPr>
              <w:pPrChange w:id="7066" w:author="GONZALEZ DIAZ, BORJA" w:date="2017-09-29T19:26:00Z">
                <w:pPr>
                  <w:keepNext/>
                  <w:keepLines/>
                  <w:widowControl w:val="0"/>
                  <w:autoSpaceDE w:val="0"/>
                  <w:autoSpaceDN w:val="0"/>
                  <w:adjustRightInd w:val="0"/>
                  <w:spacing w:before="200"/>
                  <w:outlineLvl w:val="4"/>
                </w:pPr>
              </w:pPrChange>
            </w:pPr>
            <w:ins w:id="7067" w:author="Borja Gonzalez" w:date="2017-09-28T19:27:00Z">
              <w:r w:rsidRPr="00E066BD">
                <w:rPr>
                  <w:lang w:val="en-US"/>
                  <w:rPrChange w:id="7068" w:author="Borja Gonzalez" w:date="2017-09-28T19:28:00Z">
                    <w:rPr>
                      <w:rFonts w:ascii="Monaco" w:hAnsi="Monaco" w:cs="Monaco"/>
                      <w:sz w:val="32"/>
                      <w:szCs w:val="32"/>
                      <w:lang w:val="en-US"/>
                    </w:rPr>
                  </w:rPrChange>
                </w:rPr>
                <w:t xml:space="preserve">    </w:t>
              </w:r>
              <w:r w:rsidRPr="00E066BD">
                <w:rPr>
                  <w:b/>
                  <w:bCs/>
                  <w:lang w:val="en-US"/>
                  <w:rPrChange w:id="7069"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pPr>
              <w:rPr>
                <w:ins w:id="7070" w:author="Borja Gonzalez" w:date="2017-09-28T19:27:00Z"/>
                <w:lang w:val="en-US"/>
                <w:rPrChange w:id="7071" w:author="Borja Gonzalez" w:date="2017-09-28T19:28:00Z">
                  <w:rPr>
                    <w:ins w:id="7072" w:author="Borja Gonzalez" w:date="2017-09-28T19:27:00Z"/>
                    <w:rFonts w:ascii="Monaco" w:eastAsiaTheme="majorEastAsia" w:hAnsi="Monaco" w:cs="Monaco"/>
                    <w:color w:val="243F60" w:themeColor="accent1" w:themeShade="7F"/>
                    <w:sz w:val="32"/>
                    <w:szCs w:val="32"/>
                    <w:lang w:val="en-US"/>
                  </w:rPr>
                </w:rPrChange>
              </w:rPr>
              <w:pPrChange w:id="7073" w:author="GONZALEZ DIAZ, BORJA" w:date="2017-09-29T19:26:00Z">
                <w:pPr>
                  <w:keepNext/>
                  <w:keepLines/>
                  <w:widowControl w:val="0"/>
                  <w:autoSpaceDE w:val="0"/>
                  <w:autoSpaceDN w:val="0"/>
                  <w:adjustRightInd w:val="0"/>
                  <w:spacing w:before="200"/>
                  <w:outlineLvl w:val="4"/>
                </w:pPr>
              </w:pPrChange>
            </w:pPr>
            <w:ins w:id="7074" w:author="Borja Gonzalez" w:date="2017-09-28T19:27:00Z">
              <w:r w:rsidRPr="00E066BD">
                <w:rPr>
                  <w:b/>
                  <w:bCs/>
                  <w:lang w:val="en-US"/>
                  <w:rPrChange w:id="7075"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pPr>
              <w:rPr>
                <w:ins w:id="7076" w:author="Borja Gonzalez" w:date="2017-09-28T19:27:00Z"/>
                <w:lang w:val="en-US"/>
                <w:rPrChange w:id="7077" w:author="Borja Gonzalez" w:date="2017-09-28T19:28:00Z">
                  <w:rPr>
                    <w:ins w:id="7078" w:author="Borja Gonzalez" w:date="2017-09-28T19:27:00Z"/>
                    <w:rFonts w:ascii="Monaco" w:eastAsiaTheme="majorEastAsia" w:hAnsi="Monaco" w:cs="Monaco"/>
                    <w:color w:val="243F60" w:themeColor="accent1" w:themeShade="7F"/>
                    <w:sz w:val="32"/>
                    <w:szCs w:val="32"/>
                    <w:lang w:val="en-US"/>
                  </w:rPr>
                </w:rPrChange>
              </w:rPr>
              <w:pPrChange w:id="7079" w:author="GONZALEZ DIAZ, BORJA" w:date="2017-09-29T19:26:00Z">
                <w:pPr>
                  <w:keepNext/>
                  <w:keepLines/>
                  <w:widowControl w:val="0"/>
                  <w:autoSpaceDE w:val="0"/>
                  <w:autoSpaceDN w:val="0"/>
                  <w:adjustRightInd w:val="0"/>
                  <w:spacing w:before="200"/>
                  <w:outlineLvl w:val="4"/>
                </w:pPr>
              </w:pPrChange>
            </w:pPr>
            <w:ins w:id="7080" w:author="Borja Gonzalez" w:date="2017-09-28T19:27:00Z">
              <w:r w:rsidRPr="00E066BD">
                <w:rPr>
                  <w:b/>
                  <w:bCs/>
                  <w:lang w:val="en-US"/>
                  <w:rPrChange w:id="7081"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pPr>
              <w:rPr>
                <w:ins w:id="7082" w:author="Borja Gonzalez" w:date="2017-09-28T19:27:00Z"/>
                <w:lang w:val="en-US"/>
                <w:rPrChange w:id="7083" w:author="Borja Gonzalez" w:date="2017-09-28T19:28:00Z">
                  <w:rPr>
                    <w:ins w:id="7084" w:author="Borja Gonzalez" w:date="2017-09-28T19:27:00Z"/>
                    <w:rFonts w:ascii="Monaco" w:eastAsiaTheme="majorEastAsia" w:hAnsi="Monaco" w:cs="Monaco"/>
                    <w:color w:val="243F60" w:themeColor="accent1" w:themeShade="7F"/>
                    <w:sz w:val="32"/>
                    <w:szCs w:val="32"/>
                    <w:lang w:val="en-US"/>
                  </w:rPr>
                </w:rPrChange>
              </w:rPr>
              <w:pPrChange w:id="7085" w:author="GONZALEZ DIAZ, BORJA" w:date="2017-09-29T19:26:00Z">
                <w:pPr>
                  <w:keepNext/>
                  <w:keepLines/>
                  <w:widowControl w:val="0"/>
                  <w:autoSpaceDE w:val="0"/>
                  <w:autoSpaceDN w:val="0"/>
                  <w:adjustRightInd w:val="0"/>
                  <w:spacing w:before="200"/>
                  <w:outlineLvl w:val="4"/>
                </w:pPr>
              </w:pPrChange>
            </w:pPr>
            <w:ins w:id="7086" w:author="Borja Gonzalez" w:date="2017-09-28T19:27:00Z">
              <w:r w:rsidRPr="00E066BD">
                <w:rPr>
                  <w:b/>
                  <w:bCs/>
                  <w:lang w:val="en-US"/>
                  <w:rPrChange w:id="7087"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7088" w:author="Borja Gonzalez" w:date="2017-09-28T19:27:00Z"/>
              </w:rPr>
            </w:pPr>
          </w:p>
        </w:tc>
      </w:tr>
    </w:tbl>
    <w:p w14:paraId="3C2D89E6" w14:textId="5353BB4E" w:rsidR="00BF0FD1" w:rsidRDefault="00BF0FD1" w:rsidP="00BF0FD1"/>
    <w:p w14:paraId="3CD37AB0" w14:textId="1785F3FF" w:rsidR="00BF0FD1" w:rsidRDefault="00BF0FD1" w:rsidP="00BF0FD1"/>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eastAsia="es-ES_tradnl"/>
        </w:rPr>
        <w:lastRenderedPageBreak/>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Prrafodelista"/>
        <w:numPr>
          <w:ilvl w:val="0"/>
          <w:numId w:val="8"/>
        </w:numPr>
        <w:pPrChange w:id="7089" w:author="Borja Gonzalez" w:date="2017-09-27T12:38:00Z">
          <w:pPr/>
        </w:pPrChange>
      </w:pPr>
      <w:r>
        <w:t>Ampliar y reducir el gráfico.</w:t>
      </w:r>
    </w:p>
    <w:p w14:paraId="086839EE" w14:textId="21185AFB" w:rsidR="005B376F" w:rsidRDefault="005B376F">
      <w:pPr>
        <w:pStyle w:val="Prrafodelista"/>
        <w:numPr>
          <w:ilvl w:val="0"/>
          <w:numId w:val="8"/>
        </w:numPr>
        <w:pPrChange w:id="7090"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673E93F6" w:rsidR="00AF1C9F" w:rsidRDefault="00AF1C9F" w:rsidP="00AF1C9F">
      <w:pPr>
        <w:pStyle w:val="Ttulo3"/>
      </w:pPr>
      <w:bookmarkStart w:id="7091" w:name="_Toc494476024"/>
      <w:r>
        <w:t xml:space="preserve">4.3.8 Mostrar un </w:t>
      </w:r>
      <w:del w:id="7092" w:author="Rodrigo García" w:date="2017-09-29T10:35:00Z">
        <w:r w:rsidDel="00ED43BA">
          <w:delText xml:space="preserve">grafico </w:delText>
        </w:r>
      </w:del>
      <w:ins w:id="7093" w:author="Rodrigo García" w:date="2017-09-29T10:35:00Z">
        <w:r w:rsidR="00ED43BA">
          <w:t xml:space="preserve">gráfico </w:t>
        </w:r>
      </w:ins>
      <w:r>
        <w:t>de evolución de un movimiento</w:t>
      </w:r>
      <w:bookmarkEnd w:id="7091"/>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Ttulo4"/>
        <w:pPrChange w:id="7094" w:author="Borja Gonzalez" w:date="2017-09-27T12:47:00Z">
          <w:pPr/>
        </w:pPrChange>
      </w:pPr>
      <w:r>
        <w:t>4.3.8.1. Funcionalidad en el lado del cliente</w:t>
      </w:r>
    </w:p>
    <w:p w14:paraId="2CBBEEA5" w14:textId="77777777" w:rsidR="0066109E" w:rsidRDefault="0066109E"/>
    <w:p w14:paraId="28E69EE6" w14:textId="08EE2ABF" w:rsidR="00E066BD" w:rsidRPr="0066109E" w:rsidRDefault="00E066BD">
      <w:pPr>
        <w:rPr>
          <w:ins w:id="7095" w:author="Borja Gonzalez" w:date="2017-09-28T19:28:00Z"/>
        </w:rPr>
      </w:pPr>
    </w:p>
    <w:tbl>
      <w:tblPr>
        <w:tblStyle w:val="Tablaconcuadrcula"/>
        <w:tblW w:w="0" w:type="auto"/>
        <w:tblLook w:val="04A0" w:firstRow="1" w:lastRow="0" w:firstColumn="1" w:lastColumn="0" w:noHBand="0" w:noVBand="1"/>
      </w:tblPr>
      <w:tblGrid>
        <w:gridCol w:w="8856"/>
      </w:tblGrid>
      <w:tr w:rsidR="00E066BD" w:rsidRPr="00683B90" w14:paraId="2467D8C2" w14:textId="77777777" w:rsidTr="00E066BD">
        <w:trPr>
          <w:ins w:id="7096" w:author="Borja Gonzalez" w:date="2017-09-28T19:28:00Z"/>
        </w:trPr>
        <w:tc>
          <w:tcPr>
            <w:tcW w:w="8856" w:type="dxa"/>
          </w:tcPr>
          <w:p w14:paraId="6A8A18AE" w14:textId="77777777" w:rsidR="00E066BD" w:rsidRPr="00E066BD" w:rsidRDefault="00E066BD">
            <w:pPr>
              <w:rPr>
                <w:ins w:id="7097" w:author="Borja Gonzalez" w:date="2017-09-28T19:28:00Z"/>
                <w:lang w:val="en-US"/>
                <w:rPrChange w:id="7098" w:author="Borja Gonzalez" w:date="2017-09-28T19:29:00Z">
                  <w:rPr>
                    <w:ins w:id="7099" w:author="Borja Gonzalez" w:date="2017-09-28T19:28:00Z"/>
                    <w:rFonts w:ascii="Monaco" w:eastAsiaTheme="majorEastAsia" w:hAnsi="Monaco" w:cs="Monaco"/>
                    <w:color w:val="243F60" w:themeColor="accent1" w:themeShade="7F"/>
                    <w:sz w:val="32"/>
                    <w:szCs w:val="32"/>
                    <w:lang w:val="en-US"/>
                  </w:rPr>
                </w:rPrChange>
              </w:rPr>
              <w:pPrChange w:id="7100" w:author="GONZALEZ DIAZ, BORJA" w:date="2017-09-29T19:26:00Z">
                <w:pPr>
                  <w:keepNext/>
                  <w:keepLines/>
                  <w:widowControl w:val="0"/>
                  <w:autoSpaceDE w:val="0"/>
                  <w:autoSpaceDN w:val="0"/>
                  <w:adjustRightInd w:val="0"/>
                  <w:spacing w:before="200"/>
                  <w:outlineLvl w:val="4"/>
                </w:pPr>
              </w:pPrChange>
            </w:pPr>
            <w:ins w:id="7101" w:author="Borja Gonzalez" w:date="2017-09-28T19:28:00Z">
              <w:r w:rsidRPr="00E066BD">
                <w:rPr>
                  <w:lang w:val="en-US"/>
                  <w:rPrChange w:id="7102"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pPr>
              <w:rPr>
                <w:ins w:id="7103" w:author="Borja Gonzalez" w:date="2017-09-28T19:28:00Z"/>
                <w:lang w:val="en-US"/>
                <w:rPrChange w:id="7104" w:author="Borja Gonzalez" w:date="2017-09-28T19:29:00Z">
                  <w:rPr>
                    <w:ins w:id="7105" w:author="Borja Gonzalez" w:date="2017-09-28T19:28:00Z"/>
                    <w:rFonts w:ascii="Monaco" w:eastAsiaTheme="majorEastAsia" w:hAnsi="Monaco" w:cs="Monaco"/>
                    <w:color w:val="243F60" w:themeColor="accent1" w:themeShade="7F"/>
                    <w:sz w:val="32"/>
                    <w:szCs w:val="32"/>
                    <w:lang w:val="en-US"/>
                  </w:rPr>
                </w:rPrChange>
              </w:rPr>
              <w:pPrChange w:id="7106" w:author="GONZALEZ DIAZ, BORJA" w:date="2017-09-29T19:26:00Z">
                <w:pPr>
                  <w:keepNext/>
                  <w:keepLines/>
                  <w:widowControl w:val="0"/>
                  <w:autoSpaceDE w:val="0"/>
                  <w:autoSpaceDN w:val="0"/>
                  <w:adjustRightInd w:val="0"/>
                  <w:spacing w:before="200"/>
                  <w:outlineLvl w:val="4"/>
                </w:pPr>
              </w:pPrChange>
            </w:pPr>
            <w:ins w:id="7107" w:author="Borja Gonzalez" w:date="2017-09-28T19:28:00Z">
              <w:r w:rsidRPr="00E066BD">
                <w:rPr>
                  <w:lang w:val="en-US"/>
                  <w:rPrChange w:id="7108" w:author="Borja Gonzalez" w:date="2017-09-28T19:29:00Z">
                    <w:rPr>
                      <w:rFonts w:ascii="Monaco" w:hAnsi="Monaco" w:cs="Monaco"/>
                      <w:sz w:val="32"/>
                      <w:szCs w:val="32"/>
                      <w:lang w:val="en-US"/>
                    </w:rPr>
                  </w:rPrChange>
                </w:rPr>
                <w:t>fila1.insertCell(0).innerHTML = '</w:t>
              </w:r>
              <w:r w:rsidRPr="00E066BD">
                <w:rPr>
                  <w:b/>
                  <w:bCs/>
                  <w:color w:val="204A87"/>
                  <w:lang w:val="en-US"/>
                  <w:rPrChange w:id="7109" w:author="Borja Gonzalez" w:date="2017-09-28T19:29:00Z">
                    <w:rPr>
                      <w:rFonts w:ascii="Monaco" w:hAnsi="Monaco" w:cs="Monaco"/>
                      <w:b/>
                      <w:bCs/>
                      <w:color w:val="204A87"/>
                      <w:sz w:val="32"/>
                      <w:szCs w:val="32"/>
                      <w:lang w:val="en-US"/>
                    </w:rPr>
                  </w:rPrChange>
                </w:rPr>
                <w:t>&lt;button</w:t>
              </w:r>
              <w:r w:rsidRPr="00E066BD">
                <w:rPr>
                  <w:lang w:val="en-US"/>
                  <w:rPrChange w:id="7110" w:author="Borja Gonzalez" w:date="2017-09-28T19:29:00Z">
                    <w:rPr>
                      <w:rFonts w:ascii="Monaco" w:hAnsi="Monaco" w:cs="Monaco"/>
                      <w:sz w:val="32"/>
                      <w:szCs w:val="32"/>
                      <w:lang w:val="en-US"/>
                    </w:rPr>
                  </w:rPrChange>
                </w:rPr>
                <w:t xml:space="preserve"> </w:t>
              </w:r>
              <w:r w:rsidRPr="00E066BD">
                <w:rPr>
                  <w:color w:val="C4A000"/>
                  <w:lang w:val="en-US"/>
                  <w:rPrChange w:id="7111" w:author="Borja Gonzalez" w:date="2017-09-28T19:29:00Z">
                    <w:rPr>
                      <w:rFonts w:ascii="Monaco" w:hAnsi="Monaco" w:cs="Monaco"/>
                      <w:color w:val="C4A000"/>
                      <w:sz w:val="32"/>
                      <w:szCs w:val="32"/>
                      <w:lang w:val="en-US"/>
                    </w:rPr>
                  </w:rPrChange>
                </w:rPr>
                <w:t>class=</w:t>
              </w:r>
              <w:r w:rsidRPr="00E066BD">
                <w:rPr>
                  <w:color w:val="4E9A06"/>
                  <w:lang w:val="en-US"/>
                  <w:rPrChange w:id="7112" w:author="Borja Gonzalez" w:date="2017-09-28T19:29:00Z">
                    <w:rPr>
                      <w:rFonts w:ascii="Monaco" w:hAnsi="Monaco" w:cs="Monaco"/>
                      <w:color w:val="4E9A06"/>
                      <w:sz w:val="32"/>
                      <w:szCs w:val="32"/>
                      <w:lang w:val="en-US"/>
                    </w:rPr>
                  </w:rPrChange>
                </w:rPr>
                <w:t>"bt"</w:t>
              </w:r>
              <w:r w:rsidRPr="00E066BD">
                <w:rPr>
                  <w:lang w:val="en-US"/>
                  <w:rPrChange w:id="7113" w:author="Borja Gonzalez" w:date="2017-09-28T19:29:00Z">
                    <w:rPr>
                      <w:rFonts w:ascii="Monaco" w:hAnsi="Monaco" w:cs="Monaco"/>
                      <w:sz w:val="32"/>
                      <w:szCs w:val="32"/>
                      <w:lang w:val="en-US"/>
                    </w:rPr>
                  </w:rPrChange>
                </w:rPr>
                <w:t xml:space="preserve"> </w:t>
              </w:r>
              <w:r w:rsidRPr="00E066BD">
                <w:rPr>
                  <w:color w:val="C4A000"/>
                  <w:lang w:val="en-US"/>
                  <w:rPrChange w:id="7114" w:author="Borja Gonzalez" w:date="2017-09-28T19:29:00Z">
                    <w:rPr>
                      <w:rFonts w:ascii="Monaco" w:hAnsi="Monaco" w:cs="Monaco"/>
                      <w:color w:val="C4A000"/>
                      <w:sz w:val="32"/>
                      <w:szCs w:val="32"/>
                      <w:lang w:val="en-US"/>
                    </w:rPr>
                  </w:rPrChange>
                </w:rPr>
                <w:t>type=</w:t>
              </w:r>
              <w:r w:rsidRPr="00E066BD">
                <w:rPr>
                  <w:color w:val="4E9A06"/>
                  <w:lang w:val="en-US"/>
                  <w:rPrChange w:id="7115" w:author="Borja Gonzalez" w:date="2017-09-28T19:29:00Z">
                    <w:rPr>
                      <w:rFonts w:ascii="Monaco" w:hAnsi="Monaco" w:cs="Monaco"/>
                      <w:color w:val="4E9A06"/>
                      <w:sz w:val="32"/>
                      <w:szCs w:val="32"/>
                      <w:lang w:val="en-US"/>
                    </w:rPr>
                  </w:rPrChange>
                </w:rPr>
                <w:t>"button"</w:t>
              </w:r>
              <w:r w:rsidRPr="00E066BD">
                <w:rPr>
                  <w:lang w:val="en-US"/>
                  <w:rPrChange w:id="7116" w:author="Borja Gonzalez" w:date="2017-09-28T19:29:00Z">
                    <w:rPr>
                      <w:rFonts w:ascii="Monaco" w:hAnsi="Monaco" w:cs="Monaco"/>
                      <w:sz w:val="32"/>
                      <w:szCs w:val="32"/>
                      <w:lang w:val="en-US"/>
                    </w:rPr>
                  </w:rPrChange>
                </w:rPr>
                <w:t xml:space="preserve"> </w:t>
              </w:r>
              <w:r w:rsidRPr="00E066BD">
                <w:rPr>
                  <w:color w:val="C4A000"/>
                  <w:lang w:val="en-US"/>
                  <w:rPrChange w:id="7117" w:author="Borja Gonzalez" w:date="2017-09-28T19:29:00Z">
                    <w:rPr>
                      <w:rFonts w:ascii="Monaco" w:hAnsi="Monaco" w:cs="Monaco"/>
                      <w:color w:val="C4A000"/>
                      <w:sz w:val="32"/>
                      <w:szCs w:val="32"/>
                      <w:lang w:val="en-US"/>
                    </w:rPr>
                  </w:rPrChange>
                </w:rPr>
                <w:t>onClick=</w:t>
              </w:r>
              <w:r w:rsidRPr="00E066BD">
                <w:rPr>
                  <w:color w:val="4E9A06"/>
                  <w:lang w:val="en-US"/>
                  <w:rPrChange w:id="7118" w:author="Borja Gonzalez" w:date="2017-09-28T19:29:00Z">
                    <w:rPr>
                      <w:rFonts w:ascii="Monaco" w:hAnsi="Monaco" w:cs="Monaco"/>
                      <w:color w:val="4E9A06"/>
                      <w:sz w:val="32"/>
                      <w:szCs w:val="32"/>
                      <w:lang w:val="en-US"/>
                    </w:rPr>
                  </w:rPrChange>
                </w:rPr>
                <w:t>"Evolucion(1)"</w:t>
              </w:r>
              <w:r w:rsidRPr="00E066BD">
                <w:rPr>
                  <w:b/>
                  <w:bCs/>
                  <w:color w:val="204A87"/>
                  <w:lang w:val="en-US"/>
                  <w:rPrChange w:id="7119" w:author="Borja Gonzalez" w:date="2017-09-28T19:29:00Z">
                    <w:rPr>
                      <w:rFonts w:ascii="Monaco" w:hAnsi="Monaco" w:cs="Monaco"/>
                      <w:b/>
                      <w:bCs/>
                      <w:color w:val="204A87"/>
                      <w:sz w:val="32"/>
                      <w:szCs w:val="32"/>
                      <w:lang w:val="en-US"/>
                    </w:rPr>
                  </w:rPrChange>
                </w:rPr>
                <w:t>&gt;</w:t>
              </w:r>
              <w:r w:rsidRPr="00E066BD">
                <w:rPr>
                  <w:lang w:val="en-US"/>
                  <w:rPrChange w:id="7120" w:author="Borja Gonzalez" w:date="2017-09-28T19:29:00Z">
                    <w:rPr>
                      <w:rFonts w:ascii="Monaco" w:hAnsi="Monaco" w:cs="Monaco"/>
                      <w:sz w:val="32"/>
                      <w:szCs w:val="32"/>
                      <w:lang w:val="en-US"/>
                    </w:rPr>
                  </w:rPrChange>
                </w:rPr>
                <w:t>Evolución del movimieto</w:t>
              </w:r>
              <w:r w:rsidRPr="00E066BD">
                <w:rPr>
                  <w:b/>
                  <w:bCs/>
                  <w:color w:val="204A87"/>
                  <w:lang w:val="en-US"/>
                  <w:rPrChange w:id="7121" w:author="Borja Gonzalez" w:date="2017-09-28T19:29:00Z">
                    <w:rPr>
                      <w:rFonts w:ascii="Monaco" w:hAnsi="Monaco" w:cs="Monaco"/>
                      <w:b/>
                      <w:bCs/>
                      <w:color w:val="204A87"/>
                      <w:sz w:val="32"/>
                      <w:szCs w:val="32"/>
                      <w:lang w:val="en-US"/>
                    </w:rPr>
                  </w:rPrChange>
                </w:rPr>
                <w:t>&lt;/button&gt;</w:t>
              </w:r>
              <w:r w:rsidRPr="00E066BD">
                <w:rPr>
                  <w:lang w:val="en-US"/>
                  <w:rPrChange w:id="7122" w:author="Borja Gonzalez" w:date="2017-09-28T19:29:00Z">
                    <w:rPr>
                      <w:rFonts w:ascii="Monaco" w:hAnsi="Monaco" w:cs="Monaco"/>
                      <w:sz w:val="32"/>
                      <w:szCs w:val="32"/>
                      <w:lang w:val="en-US"/>
                    </w:rPr>
                  </w:rPrChange>
                </w:rPr>
                <w:t>';</w:t>
              </w:r>
            </w:ins>
          </w:p>
          <w:p w14:paraId="439F3D36" w14:textId="77777777" w:rsidR="00E066BD" w:rsidRPr="00E066BD" w:rsidRDefault="00E066BD">
            <w:pPr>
              <w:rPr>
                <w:ins w:id="7123" w:author="Borja Gonzalez" w:date="2017-09-28T19:28:00Z"/>
                <w:lang w:val="en-US"/>
                <w:rPrChange w:id="7124" w:author="Borja Gonzalez" w:date="2017-09-28T19:29:00Z">
                  <w:rPr>
                    <w:ins w:id="7125" w:author="Borja Gonzalez" w:date="2017-09-28T19:28:00Z"/>
                    <w:rFonts w:ascii="Monaco" w:eastAsiaTheme="majorEastAsia" w:hAnsi="Monaco" w:cs="Monaco"/>
                    <w:color w:val="243F60" w:themeColor="accent1" w:themeShade="7F"/>
                    <w:sz w:val="32"/>
                    <w:szCs w:val="32"/>
                    <w:lang w:val="en-US"/>
                  </w:rPr>
                </w:rPrChange>
              </w:rPr>
              <w:pPrChange w:id="7126" w:author="GONZALEZ DIAZ, BORJA" w:date="2017-09-29T19:26:00Z">
                <w:pPr>
                  <w:keepNext/>
                  <w:keepLines/>
                  <w:widowControl w:val="0"/>
                  <w:autoSpaceDE w:val="0"/>
                  <w:autoSpaceDN w:val="0"/>
                  <w:adjustRightInd w:val="0"/>
                  <w:spacing w:before="200"/>
                  <w:outlineLvl w:val="4"/>
                </w:pPr>
              </w:pPrChange>
            </w:pPr>
            <w:ins w:id="7127" w:author="Borja Gonzalez" w:date="2017-09-28T19:28:00Z">
              <w:r w:rsidRPr="00E066BD">
                <w:rPr>
                  <w:lang w:val="en-US"/>
                  <w:rPrChange w:id="7128" w:author="Borja Gonzalez" w:date="2017-09-28T19:29:00Z">
                    <w:rPr>
                      <w:rFonts w:ascii="Monaco" w:hAnsi="Monaco" w:cs="Monaco"/>
                      <w:sz w:val="32"/>
                      <w:szCs w:val="32"/>
                      <w:lang w:val="en-US"/>
                    </w:rPr>
                  </w:rPrChange>
                </w:rPr>
                <w:t>fila1.insertCell(0).innerHTML = '</w:t>
              </w:r>
              <w:r w:rsidRPr="00E066BD">
                <w:rPr>
                  <w:b/>
                  <w:bCs/>
                  <w:color w:val="204A87"/>
                  <w:lang w:val="en-US"/>
                  <w:rPrChange w:id="7129" w:author="Borja Gonzalez" w:date="2017-09-28T19:29:00Z">
                    <w:rPr>
                      <w:rFonts w:ascii="Monaco" w:hAnsi="Monaco" w:cs="Monaco"/>
                      <w:b/>
                      <w:bCs/>
                      <w:color w:val="204A87"/>
                      <w:sz w:val="32"/>
                      <w:szCs w:val="32"/>
                      <w:lang w:val="en-US"/>
                    </w:rPr>
                  </w:rPrChange>
                </w:rPr>
                <w:t>&lt;button</w:t>
              </w:r>
              <w:r w:rsidRPr="00E066BD">
                <w:rPr>
                  <w:lang w:val="en-US"/>
                  <w:rPrChange w:id="7130" w:author="Borja Gonzalez" w:date="2017-09-28T19:29:00Z">
                    <w:rPr>
                      <w:rFonts w:ascii="Monaco" w:hAnsi="Monaco" w:cs="Monaco"/>
                      <w:sz w:val="32"/>
                      <w:szCs w:val="32"/>
                      <w:lang w:val="en-US"/>
                    </w:rPr>
                  </w:rPrChange>
                </w:rPr>
                <w:t xml:space="preserve"> </w:t>
              </w:r>
              <w:r w:rsidRPr="00E066BD">
                <w:rPr>
                  <w:color w:val="C4A000"/>
                  <w:lang w:val="en-US"/>
                  <w:rPrChange w:id="7131" w:author="Borja Gonzalez" w:date="2017-09-28T19:29:00Z">
                    <w:rPr>
                      <w:rFonts w:ascii="Monaco" w:hAnsi="Monaco" w:cs="Monaco"/>
                      <w:color w:val="C4A000"/>
                      <w:sz w:val="32"/>
                      <w:szCs w:val="32"/>
                      <w:lang w:val="en-US"/>
                    </w:rPr>
                  </w:rPrChange>
                </w:rPr>
                <w:t>class=</w:t>
              </w:r>
              <w:r w:rsidRPr="00E066BD">
                <w:rPr>
                  <w:color w:val="4E9A06"/>
                  <w:lang w:val="en-US"/>
                  <w:rPrChange w:id="7132" w:author="Borja Gonzalez" w:date="2017-09-28T19:29:00Z">
                    <w:rPr>
                      <w:rFonts w:ascii="Monaco" w:hAnsi="Monaco" w:cs="Monaco"/>
                      <w:color w:val="4E9A06"/>
                      <w:sz w:val="32"/>
                      <w:szCs w:val="32"/>
                      <w:lang w:val="en-US"/>
                    </w:rPr>
                  </w:rPrChange>
                </w:rPr>
                <w:t>"bt"</w:t>
              </w:r>
              <w:r w:rsidRPr="00E066BD">
                <w:rPr>
                  <w:lang w:val="en-US"/>
                  <w:rPrChange w:id="7133" w:author="Borja Gonzalez" w:date="2017-09-28T19:29:00Z">
                    <w:rPr>
                      <w:rFonts w:ascii="Monaco" w:hAnsi="Monaco" w:cs="Monaco"/>
                      <w:sz w:val="32"/>
                      <w:szCs w:val="32"/>
                      <w:lang w:val="en-US"/>
                    </w:rPr>
                  </w:rPrChange>
                </w:rPr>
                <w:t xml:space="preserve"> </w:t>
              </w:r>
              <w:r w:rsidRPr="00E066BD">
                <w:rPr>
                  <w:color w:val="C4A000"/>
                  <w:lang w:val="en-US"/>
                  <w:rPrChange w:id="7134" w:author="Borja Gonzalez" w:date="2017-09-28T19:29:00Z">
                    <w:rPr>
                      <w:rFonts w:ascii="Monaco" w:hAnsi="Monaco" w:cs="Monaco"/>
                      <w:color w:val="C4A000"/>
                      <w:sz w:val="32"/>
                      <w:szCs w:val="32"/>
                      <w:lang w:val="en-US"/>
                    </w:rPr>
                  </w:rPrChange>
                </w:rPr>
                <w:t>type=</w:t>
              </w:r>
              <w:r w:rsidRPr="00E066BD">
                <w:rPr>
                  <w:color w:val="4E9A06"/>
                  <w:lang w:val="en-US"/>
                  <w:rPrChange w:id="7135" w:author="Borja Gonzalez" w:date="2017-09-28T19:29:00Z">
                    <w:rPr>
                      <w:rFonts w:ascii="Monaco" w:hAnsi="Monaco" w:cs="Monaco"/>
                      <w:color w:val="4E9A06"/>
                      <w:sz w:val="32"/>
                      <w:szCs w:val="32"/>
                      <w:lang w:val="en-US"/>
                    </w:rPr>
                  </w:rPrChange>
                </w:rPr>
                <w:t>"button"</w:t>
              </w:r>
              <w:r w:rsidRPr="00E066BD">
                <w:rPr>
                  <w:lang w:val="en-US"/>
                  <w:rPrChange w:id="7136" w:author="Borja Gonzalez" w:date="2017-09-28T19:29:00Z">
                    <w:rPr>
                      <w:rFonts w:ascii="Monaco" w:hAnsi="Monaco" w:cs="Monaco"/>
                      <w:sz w:val="32"/>
                      <w:szCs w:val="32"/>
                      <w:lang w:val="en-US"/>
                    </w:rPr>
                  </w:rPrChange>
                </w:rPr>
                <w:t xml:space="preserve"> </w:t>
              </w:r>
              <w:r w:rsidRPr="00E066BD">
                <w:rPr>
                  <w:color w:val="C4A000"/>
                  <w:lang w:val="en-US"/>
                  <w:rPrChange w:id="7137" w:author="Borja Gonzalez" w:date="2017-09-28T19:29:00Z">
                    <w:rPr>
                      <w:rFonts w:ascii="Monaco" w:hAnsi="Monaco" w:cs="Monaco"/>
                      <w:color w:val="C4A000"/>
                      <w:sz w:val="32"/>
                      <w:szCs w:val="32"/>
                      <w:lang w:val="en-US"/>
                    </w:rPr>
                  </w:rPrChange>
                </w:rPr>
                <w:lastRenderedPageBreak/>
                <w:t>onClick=</w:t>
              </w:r>
              <w:r w:rsidRPr="00E066BD">
                <w:rPr>
                  <w:color w:val="4E9A06"/>
                  <w:lang w:val="en-US"/>
                  <w:rPrChange w:id="7138" w:author="Borja Gonzalez" w:date="2017-09-28T19:29:00Z">
                    <w:rPr>
                      <w:rFonts w:ascii="Monaco" w:hAnsi="Monaco" w:cs="Monaco"/>
                      <w:color w:val="4E9A06"/>
                      <w:sz w:val="32"/>
                      <w:szCs w:val="32"/>
                      <w:lang w:val="en-US"/>
                    </w:rPr>
                  </w:rPrChange>
                </w:rPr>
                <w:t>"Evolucion(2)"</w:t>
              </w:r>
              <w:r w:rsidRPr="00E066BD">
                <w:rPr>
                  <w:b/>
                  <w:bCs/>
                  <w:color w:val="204A87"/>
                  <w:lang w:val="en-US"/>
                  <w:rPrChange w:id="7139" w:author="Borja Gonzalez" w:date="2017-09-28T19:29:00Z">
                    <w:rPr>
                      <w:rFonts w:ascii="Monaco" w:hAnsi="Monaco" w:cs="Monaco"/>
                      <w:b/>
                      <w:bCs/>
                      <w:color w:val="204A87"/>
                      <w:sz w:val="32"/>
                      <w:szCs w:val="32"/>
                      <w:lang w:val="en-US"/>
                    </w:rPr>
                  </w:rPrChange>
                </w:rPr>
                <w:t>&gt;</w:t>
              </w:r>
              <w:r w:rsidRPr="00E066BD">
                <w:rPr>
                  <w:lang w:val="en-US"/>
                  <w:rPrChange w:id="7140" w:author="Borja Gonzalez" w:date="2017-09-28T19:29:00Z">
                    <w:rPr>
                      <w:rFonts w:ascii="Monaco" w:hAnsi="Monaco" w:cs="Monaco"/>
                      <w:sz w:val="32"/>
                      <w:szCs w:val="32"/>
                      <w:lang w:val="en-US"/>
                    </w:rPr>
                  </w:rPrChange>
                </w:rPr>
                <w:t>Evolución del movimieto</w:t>
              </w:r>
              <w:r w:rsidRPr="00E066BD">
                <w:rPr>
                  <w:b/>
                  <w:bCs/>
                  <w:color w:val="204A87"/>
                  <w:lang w:val="en-US"/>
                  <w:rPrChange w:id="7141" w:author="Borja Gonzalez" w:date="2017-09-28T19:29:00Z">
                    <w:rPr>
                      <w:rFonts w:ascii="Monaco" w:hAnsi="Monaco" w:cs="Monaco"/>
                      <w:b/>
                      <w:bCs/>
                      <w:color w:val="204A87"/>
                      <w:sz w:val="32"/>
                      <w:szCs w:val="32"/>
                      <w:lang w:val="en-US"/>
                    </w:rPr>
                  </w:rPrChange>
                </w:rPr>
                <w:t>&lt;/button&gt;</w:t>
              </w:r>
              <w:r w:rsidRPr="00E066BD">
                <w:rPr>
                  <w:lang w:val="en-US"/>
                  <w:rPrChange w:id="7142" w:author="Borja Gonzalez" w:date="2017-09-28T19:29:00Z">
                    <w:rPr>
                      <w:rFonts w:ascii="Monaco" w:hAnsi="Monaco" w:cs="Monaco"/>
                      <w:sz w:val="32"/>
                      <w:szCs w:val="32"/>
                      <w:lang w:val="en-US"/>
                    </w:rPr>
                  </w:rPrChange>
                </w:rPr>
                <w:t>';</w:t>
              </w:r>
            </w:ins>
          </w:p>
          <w:p w14:paraId="4EFC16A2" w14:textId="77777777" w:rsidR="00E066BD" w:rsidRPr="00E066BD" w:rsidDel="00406C9B" w:rsidRDefault="00E066BD">
            <w:pPr>
              <w:rPr>
                <w:ins w:id="7143" w:author="Borja Gonzalez" w:date="2017-09-28T19:28:00Z"/>
                <w:del w:id="7144" w:author="GONZALEZ DIAZ, BORJA" w:date="2017-09-29T19:26:00Z"/>
                <w:lang w:val="en-US"/>
                <w:rPrChange w:id="7145" w:author="Borja Gonzalez" w:date="2017-09-28T19:29:00Z">
                  <w:rPr>
                    <w:ins w:id="7146" w:author="Borja Gonzalez" w:date="2017-09-28T19:28:00Z"/>
                    <w:del w:id="7147" w:author="GONZALEZ DIAZ, BORJA" w:date="2017-09-29T19:26:00Z"/>
                    <w:rFonts w:ascii="Monaco" w:eastAsiaTheme="majorEastAsia" w:hAnsi="Monaco" w:cs="Monaco"/>
                    <w:color w:val="243F60" w:themeColor="accent1" w:themeShade="7F"/>
                    <w:sz w:val="32"/>
                    <w:szCs w:val="32"/>
                    <w:lang w:val="en-US"/>
                  </w:rPr>
                </w:rPrChange>
              </w:rPr>
              <w:pPrChange w:id="7148" w:author="GONZALEZ DIAZ, BORJA" w:date="2017-09-29T19:26:00Z">
                <w:pPr>
                  <w:keepNext/>
                  <w:keepLines/>
                  <w:widowControl w:val="0"/>
                  <w:autoSpaceDE w:val="0"/>
                  <w:autoSpaceDN w:val="0"/>
                  <w:adjustRightInd w:val="0"/>
                  <w:spacing w:before="200"/>
                  <w:outlineLvl w:val="4"/>
                </w:pPr>
              </w:pPrChange>
            </w:pPr>
            <w:ins w:id="7149" w:author="Borja Gonzalez" w:date="2017-09-28T19:28:00Z">
              <w:r w:rsidRPr="00E066BD">
                <w:rPr>
                  <w:lang w:val="en-US"/>
                  <w:rPrChange w:id="7150" w:author="Borja Gonzalez" w:date="2017-09-28T19:29:00Z">
                    <w:rPr>
                      <w:rFonts w:ascii="Monaco" w:hAnsi="Monaco" w:cs="Monaco"/>
                      <w:sz w:val="32"/>
                      <w:szCs w:val="32"/>
                      <w:lang w:val="en-US"/>
                    </w:rPr>
                  </w:rPrChange>
                </w:rPr>
                <w:t>fila1.insertCell(0).innerHTML = '</w:t>
              </w:r>
              <w:r w:rsidRPr="00E066BD">
                <w:rPr>
                  <w:b/>
                  <w:bCs/>
                  <w:color w:val="204A87"/>
                  <w:lang w:val="en-US"/>
                  <w:rPrChange w:id="7151" w:author="Borja Gonzalez" w:date="2017-09-28T19:29:00Z">
                    <w:rPr>
                      <w:rFonts w:ascii="Monaco" w:hAnsi="Monaco" w:cs="Monaco"/>
                      <w:b/>
                      <w:bCs/>
                      <w:color w:val="204A87"/>
                      <w:sz w:val="32"/>
                      <w:szCs w:val="32"/>
                      <w:lang w:val="en-US"/>
                    </w:rPr>
                  </w:rPrChange>
                </w:rPr>
                <w:t>&lt;button</w:t>
              </w:r>
              <w:r w:rsidRPr="00E066BD">
                <w:rPr>
                  <w:lang w:val="en-US"/>
                  <w:rPrChange w:id="7152" w:author="Borja Gonzalez" w:date="2017-09-28T19:29:00Z">
                    <w:rPr>
                      <w:rFonts w:ascii="Monaco" w:hAnsi="Monaco" w:cs="Monaco"/>
                      <w:sz w:val="32"/>
                      <w:szCs w:val="32"/>
                      <w:lang w:val="en-US"/>
                    </w:rPr>
                  </w:rPrChange>
                </w:rPr>
                <w:t xml:space="preserve"> </w:t>
              </w:r>
              <w:r w:rsidRPr="00E066BD">
                <w:rPr>
                  <w:color w:val="C4A000"/>
                  <w:lang w:val="en-US"/>
                  <w:rPrChange w:id="7153" w:author="Borja Gonzalez" w:date="2017-09-28T19:29:00Z">
                    <w:rPr>
                      <w:rFonts w:ascii="Monaco" w:hAnsi="Monaco" w:cs="Monaco"/>
                      <w:color w:val="C4A000"/>
                      <w:sz w:val="32"/>
                      <w:szCs w:val="32"/>
                      <w:lang w:val="en-US"/>
                    </w:rPr>
                  </w:rPrChange>
                </w:rPr>
                <w:t>class=</w:t>
              </w:r>
              <w:r w:rsidRPr="00E066BD">
                <w:rPr>
                  <w:color w:val="4E9A06"/>
                  <w:lang w:val="en-US"/>
                  <w:rPrChange w:id="7154" w:author="Borja Gonzalez" w:date="2017-09-28T19:29:00Z">
                    <w:rPr>
                      <w:rFonts w:ascii="Monaco" w:hAnsi="Monaco" w:cs="Monaco"/>
                      <w:color w:val="4E9A06"/>
                      <w:sz w:val="32"/>
                      <w:szCs w:val="32"/>
                      <w:lang w:val="en-US"/>
                    </w:rPr>
                  </w:rPrChange>
                </w:rPr>
                <w:t>"bt"</w:t>
              </w:r>
              <w:r w:rsidRPr="00E066BD">
                <w:rPr>
                  <w:lang w:val="en-US"/>
                  <w:rPrChange w:id="7155" w:author="Borja Gonzalez" w:date="2017-09-28T19:29:00Z">
                    <w:rPr>
                      <w:rFonts w:ascii="Monaco" w:hAnsi="Monaco" w:cs="Monaco"/>
                      <w:sz w:val="32"/>
                      <w:szCs w:val="32"/>
                      <w:lang w:val="en-US"/>
                    </w:rPr>
                  </w:rPrChange>
                </w:rPr>
                <w:t xml:space="preserve"> </w:t>
              </w:r>
              <w:r w:rsidRPr="00E066BD">
                <w:rPr>
                  <w:color w:val="C4A000"/>
                  <w:lang w:val="en-US"/>
                  <w:rPrChange w:id="7156" w:author="Borja Gonzalez" w:date="2017-09-28T19:29:00Z">
                    <w:rPr>
                      <w:rFonts w:ascii="Monaco" w:hAnsi="Monaco" w:cs="Monaco"/>
                      <w:color w:val="C4A000"/>
                      <w:sz w:val="32"/>
                      <w:szCs w:val="32"/>
                      <w:lang w:val="en-US"/>
                    </w:rPr>
                  </w:rPrChange>
                </w:rPr>
                <w:t>type=</w:t>
              </w:r>
              <w:r w:rsidRPr="00E066BD">
                <w:rPr>
                  <w:color w:val="4E9A06"/>
                  <w:lang w:val="en-US"/>
                  <w:rPrChange w:id="7157" w:author="Borja Gonzalez" w:date="2017-09-28T19:29:00Z">
                    <w:rPr>
                      <w:rFonts w:ascii="Monaco" w:hAnsi="Monaco" w:cs="Monaco"/>
                      <w:color w:val="4E9A06"/>
                      <w:sz w:val="32"/>
                      <w:szCs w:val="32"/>
                      <w:lang w:val="en-US"/>
                    </w:rPr>
                  </w:rPrChange>
                </w:rPr>
                <w:t>"button"</w:t>
              </w:r>
              <w:r w:rsidRPr="00E066BD">
                <w:rPr>
                  <w:lang w:val="en-US"/>
                  <w:rPrChange w:id="7158" w:author="Borja Gonzalez" w:date="2017-09-28T19:29:00Z">
                    <w:rPr>
                      <w:rFonts w:ascii="Monaco" w:hAnsi="Monaco" w:cs="Monaco"/>
                      <w:sz w:val="32"/>
                      <w:szCs w:val="32"/>
                      <w:lang w:val="en-US"/>
                    </w:rPr>
                  </w:rPrChange>
                </w:rPr>
                <w:t xml:space="preserve"> </w:t>
              </w:r>
              <w:r w:rsidRPr="00E066BD">
                <w:rPr>
                  <w:color w:val="C4A000"/>
                  <w:lang w:val="en-US"/>
                  <w:rPrChange w:id="7159" w:author="Borja Gonzalez" w:date="2017-09-28T19:29:00Z">
                    <w:rPr>
                      <w:rFonts w:ascii="Monaco" w:hAnsi="Monaco" w:cs="Monaco"/>
                      <w:color w:val="C4A000"/>
                      <w:sz w:val="32"/>
                      <w:szCs w:val="32"/>
                      <w:lang w:val="en-US"/>
                    </w:rPr>
                  </w:rPrChange>
                </w:rPr>
                <w:t>onClick=</w:t>
              </w:r>
              <w:r w:rsidRPr="00E066BD">
                <w:rPr>
                  <w:color w:val="4E9A06"/>
                  <w:lang w:val="en-US"/>
                  <w:rPrChange w:id="7160" w:author="Borja Gonzalez" w:date="2017-09-28T19:29:00Z">
                    <w:rPr>
                      <w:rFonts w:ascii="Monaco" w:hAnsi="Monaco" w:cs="Monaco"/>
                      <w:color w:val="4E9A06"/>
                      <w:sz w:val="32"/>
                      <w:szCs w:val="32"/>
                      <w:lang w:val="en-US"/>
                    </w:rPr>
                  </w:rPrChange>
                </w:rPr>
                <w:t>"Evolucion(3)"</w:t>
              </w:r>
              <w:r w:rsidRPr="00E066BD">
                <w:rPr>
                  <w:b/>
                  <w:bCs/>
                  <w:color w:val="204A87"/>
                  <w:lang w:val="en-US"/>
                  <w:rPrChange w:id="7161" w:author="Borja Gonzalez" w:date="2017-09-28T19:29:00Z">
                    <w:rPr>
                      <w:rFonts w:ascii="Monaco" w:hAnsi="Monaco" w:cs="Monaco"/>
                      <w:b/>
                      <w:bCs/>
                      <w:color w:val="204A87"/>
                      <w:sz w:val="32"/>
                      <w:szCs w:val="32"/>
                      <w:lang w:val="en-US"/>
                    </w:rPr>
                  </w:rPrChange>
                </w:rPr>
                <w:t>&gt;</w:t>
              </w:r>
              <w:r w:rsidRPr="00E066BD">
                <w:rPr>
                  <w:lang w:val="en-US"/>
                  <w:rPrChange w:id="7162" w:author="Borja Gonzalez" w:date="2017-09-28T19:29:00Z">
                    <w:rPr>
                      <w:rFonts w:ascii="Monaco" w:hAnsi="Monaco" w:cs="Monaco"/>
                      <w:sz w:val="32"/>
                      <w:szCs w:val="32"/>
                      <w:lang w:val="en-US"/>
                    </w:rPr>
                  </w:rPrChange>
                </w:rPr>
                <w:t>Evolución del movimieto</w:t>
              </w:r>
              <w:r w:rsidRPr="00E066BD">
                <w:rPr>
                  <w:b/>
                  <w:bCs/>
                  <w:color w:val="204A87"/>
                  <w:lang w:val="en-US"/>
                  <w:rPrChange w:id="7163" w:author="Borja Gonzalez" w:date="2017-09-28T19:29:00Z">
                    <w:rPr>
                      <w:rFonts w:ascii="Monaco" w:hAnsi="Monaco" w:cs="Monaco"/>
                      <w:b/>
                      <w:bCs/>
                      <w:color w:val="204A87"/>
                      <w:sz w:val="32"/>
                      <w:szCs w:val="32"/>
                      <w:lang w:val="en-US"/>
                    </w:rPr>
                  </w:rPrChange>
                </w:rPr>
                <w:t>&lt;/button&gt;</w:t>
              </w:r>
              <w:r w:rsidRPr="00E066BD">
                <w:rPr>
                  <w:lang w:val="en-US"/>
                  <w:rPrChange w:id="7164" w:author="Borja Gonzalez" w:date="2017-09-28T19:29:00Z">
                    <w:rPr>
                      <w:rFonts w:ascii="Monaco" w:hAnsi="Monaco" w:cs="Monaco"/>
                      <w:sz w:val="32"/>
                      <w:szCs w:val="32"/>
                      <w:lang w:val="en-US"/>
                    </w:rPr>
                  </w:rPrChange>
                </w:rPr>
                <w:t>';</w:t>
              </w:r>
            </w:ins>
          </w:p>
          <w:p w14:paraId="3FB1D5E7" w14:textId="77777777" w:rsidR="00E066BD" w:rsidRPr="0079203F" w:rsidRDefault="00E066BD">
            <w:pPr>
              <w:rPr>
                <w:ins w:id="7165" w:author="Borja Gonzalez" w:date="2017-09-28T19:28:00Z"/>
                <w:lang w:val="en-US"/>
                <w:rPrChange w:id="7166" w:author="Rodrigo García" w:date="2017-09-29T10:08:00Z">
                  <w:rPr>
                    <w:ins w:id="7167" w:author="Borja Gonzalez" w:date="2017-09-28T19:28:00Z"/>
                  </w:rPr>
                </w:rPrChange>
              </w:rPr>
            </w:pPr>
          </w:p>
        </w:tc>
      </w:tr>
    </w:tbl>
    <w:p w14:paraId="38AAD8D5" w14:textId="59BFA9EC" w:rsidR="0066109E" w:rsidRPr="0079203F" w:rsidRDefault="0066109E">
      <w:pPr>
        <w:rPr>
          <w:lang w:val="en-US"/>
          <w:rPrChange w:id="7168" w:author="Rodrigo García" w:date="2017-09-29T10:08:00Z">
            <w:rPr/>
          </w:rPrChange>
        </w:rPr>
      </w:pPr>
    </w:p>
    <w:p w14:paraId="420AB8A5" w14:textId="77777777" w:rsidR="0066109E" w:rsidRPr="0079203F" w:rsidRDefault="0066109E" w:rsidP="00BB01EC">
      <w:pPr>
        <w:rPr>
          <w:lang w:val="en-US"/>
          <w:rPrChange w:id="7169" w:author="Rodrigo García" w:date="2017-09-29T10:08:00Z">
            <w:rPr/>
          </w:rPrChange>
        </w:rPr>
      </w:pPr>
    </w:p>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33EAA233" w:rsidR="00E066BD" w:rsidRDefault="00E9151D" w:rsidP="00BF0FD1">
      <w:pPr>
        <w:rPr>
          <w:ins w:id="7170" w:author="Borja Gonzalez" w:date="2017-09-28T19:30:00Z"/>
        </w:rPr>
      </w:pPr>
      <w:r w:rsidRPr="00E9151D">
        <w:t xml:space="preserve"> </w:t>
      </w:r>
    </w:p>
    <w:tbl>
      <w:tblPr>
        <w:tblStyle w:val="Tablaconcuadrcula"/>
        <w:tblW w:w="0" w:type="auto"/>
        <w:tblLook w:val="04A0" w:firstRow="1" w:lastRow="0" w:firstColumn="1" w:lastColumn="0" w:noHBand="0" w:noVBand="1"/>
      </w:tblPr>
      <w:tblGrid>
        <w:gridCol w:w="8856"/>
      </w:tblGrid>
      <w:tr w:rsidR="00E066BD" w14:paraId="51E9FB8F" w14:textId="77777777" w:rsidTr="00E066BD">
        <w:trPr>
          <w:ins w:id="7171" w:author="Borja Gonzalez" w:date="2017-09-28T19:30:00Z"/>
        </w:trPr>
        <w:tc>
          <w:tcPr>
            <w:tcW w:w="8856" w:type="dxa"/>
          </w:tcPr>
          <w:p w14:paraId="04571621" w14:textId="77777777" w:rsidR="00E066BD" w:rsidRPr="00E066BD" w:rsidRDefault="00E066BD">
            <w:pPr>
              <w:rPr>
                <w:ins w:id="7172" w:author="Borja Gonzalez" w:date="2017-09-28T19:30:00Z"/>
                <w:lang w:val="en-US"/>
                <w:rPrChange w:id="7173" w:author="Borja Gonzalez" w:date="2017-09-28T19:30:00Z">
                  <w:rPr>
                    <w:ins w:id="7174" w:author="Borja Gonzalez" w:date="2017-09-28T19:30:00Z"/>
                    <w:rFonts w:ascii="Monaco" w:eastAsiaTheme="majorEastAsia" w:hAnsi="Monaco" w:cs="Monaco"/>
                    <w:color w:val="243F60" w:themeColor="accent1" w:themeShade="7F"/>
                    <w:sz w:val="32"/>
                    <w:szCs w:val="32"/>
                    <w:lang w:val="en-US"/>
                  </w:rPr>
                </w:rPrChange>
              </w:rPr>
              <w:pPrChange w:id="7175" w:author="GONZALEZ DIAZ, BORJA" w:date="2017-09-29T19:26:00Z">
                <w:pPr>
                  <w:keepNext/>
                  <w:keepLines/>
                  <w:widowControl w:val="0"/>
                  <w:autoSpaceDE w:val="0"/>
                  <w:autoSpaceDN w:val="0"/>
                  <w:adjustRightInd w:val="0"/>
                  <w:spacing w:before="200"/>
                  <w:outlineLvl w:val="4"/>
                </w:pPr>
              </w:pPrChange>
            </w:pPr>
            <w:ins w:id="7176" w:author="Borja Gonzalez" w:date="2017-09-28T19:30:00Z">
              <w:r w:rsidRPr="00E066BD">
                <w:rPr>
                  <w:b/>
                  <w:bCs/>
                  <w:color w:val="204A87"/>
                  <w:lang w:val="en-US"/>
                  <w:rPrChange w:id="7177" w:author="Borja Gonzalez" w:date="2017-09-28T19:30:00Z">
                    <w:rPr>
                      <w:rFonts w:ascii="Monaco" w:hAnsi="Monaco" w:cs="Monaco"/>
                      <w:b/>
                      <w:bCs/>
                      <w:color w:val="204A87"/>
                      <w:sz w:val="32"/>
                      <w:szCs w:val="32"/>
                      <w:lang w:val="en-US"/>
                    </w:rPr>
                  </w:rPrChange>
                </w:rPr>
                <w:t>function</w:t>
              </w:r>
              <w:r w:rsidRPr="00E066BD">
                <w:rPr>
                  <w:lang w:val="en-US"/>
                  <w:rPrChange w:id="7178" w:author="Borja Gonzalez" w:date="2017-09-28T19:30:00Z">
                    <w:rPr>
                      <w:rFonts w:ascii="Monaco" w:hAnsi="Monaco" w:cs="Monaco"/>
                      <w:sz w:val="32"/>
                      <w:szCs w:val="32"/>
                      <w:lang w:val="en-US"/>
                    </w:rPr>
                  </w:rPrChange>
                </w:rPr>
                <w:t xml:space="preserve"> Evolucion</w:t>
              </w:r>
              <w:r w:rsidRPr="00E066BD">
                <w:rPr>
                  <w:b/>
                  <w:bCs/>
                  <w:lang w:val="en-US"/>
                  <w:rPrChange w:id="7179" w:author="Borja Gonzalez" w:date="2017-09-28T19:30:00Z">
                    <w:rPr>
                      <w:rFonts w:ascii="Monaco" w:hAnsi="Monaco" w:cs="Monaco"/>
                      <w:b/>
                      <w:bCs/>
                      <w:color w:val="000000"/>
                      <w:sz w:val="32"/>
                      <w:szCs w:val="32"/>
                      <w:lang w:val="en-US"/>
                    </w:rPr>
                  </w:rPrChange>
                </w:rPr>
                <w:t>(</w:t>
              </w:r>
              <w:r w:rsidRPr="00E066BD">
                <w:rPr>
                  <w:lang w:val="en-US"/>
                  <w:rPrChange w:id="7180" w:author="Borja Gonzalez" w:date="2017-09-28T19:30:00Z">
                    <w:rPr>
                      <w:rFonts w:ascii="Monaco" w:hAnsi="Monaco" w:cs="Monaco"/>
                      <w:color w:val="000000"/>
                      <w:sz w:val="32"/>
                      <w:szCs w:val="32"/>
                      <w:lang w:val="en-US"/>
                    </w:rPr>
                  </w:rPrChange>
                </w:rPr>
                <w:t>move</w:t>
              </w:r>
              <w:r w:rsidRPr="00E066BD">
                <w:rPr>
                  <w:b/>
                  <w:bCs/>
                  <w:lang w:val="en-US"/>
                  <w:rPrChange w:id="7181"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pPr>
              <w:rPr>
                <w:ins w:id="7182" w:author="Borja Gonzalez" w:date="2017-09-28T19:30:00Z"/>
                <w:lang w:val="en-US"/>
                <w:rPrChange w:id="7183" w:author="Borja Gonzalez" w:date="2017-09-28T19:30:00Z">
                  <w:rPr>
                    <w:ins w:id="7184" w:author="Borja Gonzalez" w:date="2017-09-28T19:30:00Z"/>
                    <w:rFonts w:ascii="Monaco" w:hAnsi="Monaco" w:cs="Monaco"/>
                    <w:sz w:val="32"/>
                    <w:szCs w:val="32"/>
                    <w:lang w:val="en-US"/>
                  </w:rPr>
                </w:rPrChange>
              </w:rPr>
              <w:pPrChange w:id="7185" w:author="GONZALEZ DIAZ, BORJA" w:date="2017-09-29T19:26:00Z">
                <w:pPr>
                  <w:widowControl w:val="0"/>
                  <w:autoSpaceDE w:val="0"/>
                  <w:autoSpaceDN w:val="0"/>
                  <w:adjustRightInd w:val="0"/>
                </w:pPr>
              </w:pPrChange>
            </w:pPr>
          </w:p>
          <w:p w14:paraId="2CFA1A06" w14:textId="77777777" w:rsidR="00E066BD" w:rsidRPr="00E066BD" w:rsidRDefault="00E066BD">
            <w:pPr>
              <w:rPr>
                <w:ins w:id="7186" w:author="Borja Gonzalez" w:date="2017-09-28T19:30:00Z"/>
                <w:lang w:val="en-US"/>
                <w:rPrChange w:id="7187" w:author="Borja Gonzalez" w:date="2017-09-28T19:30:00Z">
                  <w:rPr>
                    <w:ins w:id="7188" w:author="Borja Gonzalez" w:date="2017-09-28T19:30:00Z"/>
                    <w:rFonts w:ascii="Monaco" w:eastAsiaTheme="majorEastAsia" w:hAnsi="Monaco" w:cs="Monaco"/>
                    <w:color w:val="243F60" w:themeColor="accent1" w:themeShade="7F"/>
                    <w:sz w:val="32"/>
                    <w:szCs w:val="32"/>
                    <w:lang w:val="en-US"/>
                  </w:rPr>
                </w:rPrChange>
              </w:rPr>
              <w:pPrChange w:id="7189" w:author="GONZALEZ DIAZ, BORJA" w:date="2017-09-29T19:26:00Z">
                <w:pPr>
                  <w:keepNext/>
                  <w:keepLines/>
                  <w:widowControl w:val="0"/>
                  <w:autoSpaceDE w:val="0"/>
                  <w:autoSpaceDN w:val="0"/>
                  <w:adjustRightInd w:val="0"/>
                  <w:spacing w:before="200"/>
                  <w:outlineLvl w:val="4"/>
                </w:pPr>
              </w:pPrChange>
            </w:pPr>
            <w:ins w:id="7190" w:author="Borja Gonzalez" w:date="2017-09-28T19:30:00Z">
              <w:r w:rsidRPr="00E066BD">
                <w:rPr>
                  <w:lang w:val="en-US"/>
                  <w:rPrChange w:id="7191" w:author="Borja Gonzalez" w:date="2017-09-28T19:30:00Z">
                    <w:rPr>
                      <w:rFonts w:ascii="Monaco" w:hAnsi="Monaco" w:cs="Monaco"/>
                      <w:sz w:val="32"/>
                      <w:szCs w:val="32"/>
                      <w:lang w:val="en-US"/>
                    </w:rPr>
                  </w:rPrChange>
                </w:rPr>
                <w:t xml:space="preserve">    </w:t>
              </w:r>
              <w:r w:rsidRPr="00E066BD">
                <w:rPr>
                  <w:b/>
                  <w:bCs/>
                  <w:color w:val="204A87"/>
                  <w:lang w:val="en-US"/>
                  <w:rPrChange w:id="7192" w:author="Borja Gonzalez" w:date="2017-09-28T19:30:00Z">
                    <w:rPr>
                      <w:rFonts w:ascii="Monaco" w:hAnsi="Monaco" w:cs="Monaco"/>
                      <w:b/>
                      <w:bCs/>
                      <w:color w:val="204A87"/>
                      <w:sz w:val="32"/>
                      <w:szCs w:val="32"/>
                      <w:lang w:val="en-US"/>
                    </w:rPr>
                  </w:rPrChange>
                </w:rPr>
                <w:t>var</w:t>
              </w:r>
              <w:r w:rsidRPr="00E066BD">
                <w:rPr>
                  <w:lang w:val="en-US"/>
                  <w:rPrChange w:id="7193" w:author="Borja Gonzalez" w:date="2017-09-28T19:30:00Z">
                    <w:rPr>
                      <w:rFonts w:ascii="Monaco" w:hAnsi="Monaco" w:cs="Monaco"/>
                      <w:sz w:val="32"/>
                      <w:szCs w:val="32"/>
                      <w:lang w:val="en-US"/>
                    </w:rPr>
                  </w:rPrChange>
                </w:rPr>
                <w:t xml:space="preserve"> socket </w:t>
              </w:r>
              <w:r w:rsidRPr="00E066BD">
                <w:rPr>
                  <w:b/>
                  <w:bCs/>
                  <w:color w:val="CE5C00"/>
                  <w:lang w:val="en-US"/>
                  <w:rPrChange w:id="7194" w:author="Borja Gonzalez" w:date="2017-09-28T19:30:00Z">
                    <w:rPr>
                      <w:rFonts w:ascii="Monaco" w:hAnsi="Monaco" w:cs="Monaco"/>
                      <w:b/>
                      <w:bCs/>
                      <w:color w:val="CE5C00"/>
                      <w:sz w:val="32"/>
                      <w:szCs w:val="32"/>
                      <w:lang w:val="en-US"/>
                    </w:rPr>
                  </w:rPrChange>
                </w:rPr>
                <w:t>=</w:t>
              </w:r>
              <w:r w:rsidRPr="00E066BD">
                <w:rPr>
                  <w:lang w:val="en-US"/>
                  <w:rPrChange w:id="7195" w:author="Borja Gonzalez" w:date="2017-09-28T19:30:00Z">
                    <w:rPr>
                      <w:rFonts w:ascii="Monaco" w:hAnsi="Monaco" w:cs="Monaco"/>
                      <w:sz w:val="32"/>
                      <w:szCs w:val="32"/>
                      <w:lang w:val="en-US"/>
                    </w:rPr>
                  </w:rPrChange>
                </w:rPr>
                <w:t xml:space="preserve"> io</w:t>
              </w:r>
              <w:r w:rsidRPr="00E066BD">
                <w:rPr>
                  <w:b/>
                  <w:bCs/>
                  <w:lang w:val="en-US"/>
                  <w:rPrChange w:id="7196" w:author="Borja Gonzalez" w:date="2017-09-28T19:30:00Z">
                    <w:rPr>
                      <w:rFonts w:ascii="Monaco" w:hAnsi="Monaco" w:cs="Monaco"/>
                      <w:b/>
                      <w:bCs/>
                      <w:color w:val="000000"/>
                      <w:sz w:val="32"/>
                      <w:szCs w:val="32"/>
                      <w:lang w:val="en-US"/>
                    </w:rPr>
                  </w:rPrChange>
                </w:rPr>
                <w:t>.</w:t>
              </w:r>
              <w:r w:rsidRPr="00E066BD">
                <w:rPr>
                  <w:lang w:val="en-US"/>
                  <w:rPrChange w:id="7197" w:author="Borja Gonzalez" w:date="2017-09-28T19:30:00Z">
                    <w:rPr>
                      <w:rFonts w:ascii="Monaco" w:hAnsi="Monaco" w:cs="Monaco"/>
                      <w:color w:val="000000"/>
                      <w:sz w:val="32"/>
                      <w:szCs w:val="32"/>
                      <w:lang w:val="en-US"/>
                    </w:rPr>
                  </w:rPrChange>
                </w:rPr>
                <w:t>connect</w:t>
              </w:r>
              <w:r w:rsidRPr="00E066BD">
                <w:rPr>
                  <w:b/>
                  <w:bCs/>
                  <w:lang w:val="en-US"/>
                  <w:rPrChange w:id="7198" w:author="Borja Gonzalez" w:date="2017-09-28T19:30:00Z">
                    <w:rPr>
                      <w:rFonts w:ascii="Monaco" w:hAnsi="Monaco" w:cs="Monaco"/>
                      <w:b/>
                      <w:bCs/>
                      <w:color w:val="000000"/>
                      <w:sz w:val="32"/>
                      <w:szCs w:val="32"/>
                      <w:lang w:val="en-US"/>
                    </w:rPr>
                  </w:rPrChange>
                </w:rPr>
                <w:t>(</w:t>
              </w:r>
              <w:r w:rsidRPr="00E066BD">
                <w:rPr>
                  <w:color w:val="4E9A06"/>
                  <w:lang w:val="en-US"/>
                  <w:rPrChange w:id="7199" w:author="Borja Gonzalez" w:date="2017-09-28T19:30:00Z">
                    <w:rPr>
                      <w:rFonts w:ascii="Monaco" w:hAnsi="Monaco" w:cs="Monaco"/>
                      <w:color w:val="4E9A06"/>
                      <w:sz w:val="32"/>
                      <w:szCs w:val="32"/>
                      <w:lang w:val="en-US"/>
                    </w:rPr>
                  </w:rPrChange>
                </w:rPr>
                <w:t>"http://172.20.10.5:8124"</w:t>
              </w:r>
              <w:r w:rsidRPr="00E066BD">
                <w:rPr>
                  <w:b/>
                  <w:bCs/>
                  <w:lang w:val="en-US"/>
                  <w:rPrChange w:id="7200"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pPr>
              <w:rPr>
                <w:ins w:id="7201" w:author="Borja Gonzalez" w:date="2017-09-28T19:30:00Z"/>
                <w:lang w:val="en-US"/>
                <w:rPrChange w:id="7202" w:author="Borja Gonzalez" w:date="2017-09-28T19:30:00Z">
                  <w:rPr>
                    <w:ins w:id="7203" w:author="Borja Gonzalez" w:date="2017-09-28T19:30:00Z"/>
                    <w:rFonts w:ascii="Monaco" w:hAnsi="Monaco" w:cs="Monaco"/>
                    <w:sz w:val="32"/>
                    <w:szCs w:val="32"/>
                    <w:lang w:val="en-US"/>
                  </w:rPr>
                </w:rPrChange>
              </w:rPr>
              <w:pPrChange w:id="7204" w:author="GONZALEZ DIAZ, BORJA" w:date="2017-09-29T19:26:00Z">
                <w:pPr>
                  <w:widowControl w:val="0"/>
                  <w:autoSpaceDE w:val="0"/>
                  <w:autoSpaceDN w:val="0"/>
                  <w:adjustRightInd w:val="0"/>
                </w:pPr>
              </w:pPrChange>
            </w:pPr>
          </w:p>
          <w:p w14:paraId="53C3CB02" w14:textId="77777777" w:rsidR="00E066BD" w:rsidRPr="00E066BD" w:rsidRDefault="00E066BD">
            <w:pPr>
              <w:rPr>
                <w:ins w:id="7205" w:author="Borja Gonzalez" w:date="2017-09-28T19:30:00Z"/>
                <w:lang w:val="en-US"/>
                <w:rPrChange w:id="7206" w:author="Borja Gonzalez" w:date="2017-09-28T19:30:00Z">
                  <w:rPr>
                    <w:ins w:id="7207" w:author="Borja Gonzalez" w:date="2017-09-28T19:30:00Z"/>
                    <w:rFonts w:ascii="Monaco" w:eastAsiaTheme="majorEastAsia" w:hAnsi="Monaco" w:cs="Monaco"/>
                    <w:color w:val="243F60" w:themeColor="accent1" w:themeShade="7F"/>
                    <w:sz w:val="32"/>
                    <w:szCs w:val="32"/>
                    <w:lang w:val="en-US"/>
                  </w:rPr>
                </w:rPrChange>
              </w:rPr>
              <w:pPrChange w:id="7208" w:author="GONZALEZ DIAZ, BORJA" w:date="2017-09-29T19:26:00Z">
                <w:pPr>
                  <w:keepNext/>
                  <w:keepLines/>
                  <w:widowControl w:val="0"/>
                  <w:autoSpaceDE w:val="0"/>
                  <w:autoSpaceDN w:val="0"/>
                  <w:adjustRightInd w:val="0"/>
                  <w:spacing w:before="200"/>
                  <w:outlineLvl w:val="4"/>
                </w:pPr>
              </w:pPrChange>
            </w:pPr>
            <w:ins w:id="7209" w:author="Borja Gonzalez" w:date="2017-09-28T19:30:00Z">
              <w:r w:rsidRPr="00E066BD">
                <w:rPr>
                  <w:lang w:val="en-US"/>
                  <w:rPrChange w:id="7210" w:author="Borja Gonzalez" w:date="2017-09-28T19:30:00Z">
                    <w:rPr>
                      <w:rFonts w:ascii="Monaco" w:hAnsi="Monaco" w:cs="Monaco"/>
                      <w:sz w:val="32"/>
                      <w:szCs w:val="32"/>
                      <w:lang w:val="en-US"/>
                    </w:rPr>
                  </w:rPrChange>
                </w:rPr>
                <w:t xml:space="preserve">    socket</w:t>
              </w:r>
              <w:r w:rsidRPr="00E066BD">
                <w:rPr>
                  <w:b/>
                  <w:bCs/>
                  <w:lang w:val="en-US"/>
                  <w:rPrChange w:id="7211" w:author="Borja Gonzalez" w:date="2017-09-28T19:30:00Z">
                    <w:rPr>
                      <w:rFonts w:ascii="Monaco" w:hAnsi="Monaco" w:cs="Monaco"/>
                      <w:b/>
                      <w:bCs/>
                      <w:color w:val="000000"/>
                      <w:sz w:val="32"/>
                      <w:szCs w:val="32"/>
                      <w:lang w:val="en-US"/>
                    </w:rPr>
                  </w:rPrChange>
                </w:rPr>
                <w:t>.</w:t>
              </w:r>
              <w:r w:rsidRPr="00E066BD">
                <w:rPr>
                  <w:lang w:val="en-US"/>
                  <w:rPrChange w:id="7212" w:author="Borja Gonzalez" w:date="2017-09-28T19:30:00Z">
                    <w:rPr>
                      <w:rFonts w:ascii="Monaco" w:hAnsi="Monaco" w:cs="Monaco"/>
                      <w:color w:val="000000"/>
                      <w:sz w:val="32"/>
                      <w:szCs w:val="32"/>
                      <w:lang w:val="en-US"/>
                    </w:rPr>
                  </w:rPrChange>
                </w:rPr>
                <w:t>on</w:t>
              </w:r>
              <w:r w:rsidRPr="00E066BD">
                <w:rPr>
                  <w:b/>
                  <w:bCs/>
                  <w:lang w:val="en-US"/>
                  <w:rPrChange w:id="7213" w:author="Borja Gonzalez" w:date="2017-09-28T19:30:00Z">
                    <w:rPr>
                      <w:rFonts w:ascii="Monaco" w:hAnsi="Monaco" w:cs="Monaco"/>
                      <w:b/>
                      <w:bCs/>
                      <w:color w:val="000000"/>
                      <w:sz w:val="32"/>
                      <w:szCs w:val="32"/>
                      <w:lang w:val="en-US"/>
                    </w:rPr>
                  </w:rPrChange>
                </w:rPr>
                <w:t>(</w:t>
              </w:r>
              <w:r w:rsidRPr="00E066BD">
                <w:rPr>
                  <w:color w:val="4E9A06"/>
                  <w:lang w:val="en-US"/>
                  <w:rPrChange w:id="7214" w:author="Borja Gonzalez" w:date="2017-09-28T19:30:00Z">
                    <w:rPr>
                      <w:rFonts w:ascii="Monaco" w:hAnsi="Monaco" w:cs="Monaco"/>
                      <w:color w:val="4E9A06"/>
                      <w:sz w:val="32"/>
                      <w:szCs w:val="32"/>
                      <w:lang w:val="en-US"/>
                    </w:rPr>
                  </w:rPrChange>
                </w:rPr>
                <w:t>"message"</w:t>
              </w:r>
              <w:r w:rsidRPr="00E066BD">
                <w:rPr>
                  <w:b/>
                  <w:bCs/>
                  <w:lang w:val="en-US"/>
                  <w:rPrChange w:id="7215" w:author="Borja Gonzalez" w:date="2017-09-28T19:30:00Z">
                    <w:rPr>
                      <w:rFonts w:ascii="Monaco" w:hAnsi="Monaco" w:cs="Monaco"/>
                      <w:b/>
                      <w:bCs/>
                      <w:color w:val="000000"/>
                      <w:sz w:val="32"/>
                      <w:szCs w:val="32"/>
                      <w:lang w:val="en-US"/>
                    </w:rPr>
                  </w:rPrChange>
                </w:rPr>
                <w:t>,</w:t>
              </w:r>
              <w:r w:rsidRPr="00E066BD">
                <w:rPr>
                  <w:b/>
                  <w:bCs/>
                  <w:color w:val="204A87"/>
                  <w:lang w:val="en-US"/>
                  <w:rPrChange w:id="7216" w:author="Borja Gonzalez" w:date="2017-09-28T19:30:00Z">
                    <w:rPr>
                      <w:rFonts w:ascii="Monaco" w:hAnsi="Monaco" w:cs="Monaco"/>
                      <w:b/>
                      <w:bCs/>
                      <w:color w:val="204A87"/>
                      <w:sz w:val="32"/>
                      <w:szCs w:val="32"/>
                      <w:lang w:val="en-US"/>
                    </w:rPr>
                  </w:rPrChange>
                </w:rPr>
                <w:t>function</w:t>
              </w:r>
              <w:r w:rsidRPr="00E066BD">
                <w:rPr>
                  <w:b/>
                  <w:bCs/>
                  <w:lang w:val="en-US"/>
                  <w:rPrChange w:id="7217" w:author="Borja Gonzalez" w:date="2017-09-28T19:30:00Z">
                    <w:rPr>
                      <w:rFonts w:ascii="Monaco" w:hAnsi="Monaco" w:cs="Monaco"/>
                      <w:b/>
                      <w:bCs/>
                      <w:color w:val="000000"/>
                      <w:sz w:val="32"/>
                      <w:szCs w:val="32"/>
                      <w:lang w:val="en-US"/>
                    </w:rPr>
                  </w:rPrChange>
                </w:rPr>
                <w:t>(</w:t>
              </w:r>
              <w:r w:rsidRPr="00E066BD">
                <w:rPr>
                  <w:lang w:val="en-US"/>
                  <w:rPrChange w:id="7218" w:author="Borja Gonzalez" w:date="2017-09-28T19:30:00Z">
                    <w:rPr>
                      <w:rFonts w:ascii="Monaco" w:hAnsi="Monaco" w:cs="Monaco"/>
                      <w:color w:val="000000"/>
                      <w:sz w:val="32"/>
                      <w:szCs w:val="32"/>
                      <w:lang w:val="en-US"/>
                    </w:rPr>
                  </w:rPrChange>
                </w:rPr>
                <w:t>message</w:t>
              </w:r>
              <w:r w:rsidRPr="00E066BD">
                <w:rPr>
                  <w:b/>
                  <w:bCs/>
                  <w:lang w:val="en-US"/>
                  <w:rPrChange w:id="7219" w:author="Borja Gonzalez" w:date="2017-09-28T19:30:00Z">
                    <w:rPr>
                      <w:rFonts w:ascii="Monaco" w:hAnsi="Monaco" w:cs="Monaco"/>
                      <w:b/>
                      <w:bCs/>
                      <w:color w:val="000000"/>
                      <w:sz w:val="32"/>
                      <w:szCs w:val="32"/>
                      <w:lang w:val="en-US"/>
                    </w:rPr>
                  </w:rPrChange>
                </w:rPr>
                <w:t>){</w:t>
              </w:r>
            </w:ins>
          </w:p>
          <w:p w14:paraId="194FE0EC" w14:textId="77777777" w:rsidR="00E066BD" w:rsidRPr="0079203F" w:rsidRDefault="00E066BD">
            <w:pPr>
              <w:rPr>
                <w:ins w:id="7220" w:author="Borja Gonzalez" w:date="2017-09-28T19:30:00Z"/>
                <w:lang w:val="es-ES"/>
                <w:rPrChange w:id="7221" w:author="Rodrigo García" w:date="2017-09-29T10:08:00Z">
                  <w:rPr>
                    <w:ins w:id="7222" w:author="Borja Gonzalez" w:date="2017-09-28T19:30:00Z"/>
                    <w:rFonts w:ascii="Monaco" w:eastAsiaTheme="majorEastAsia" w:hAnsi="Monaco" w:cs="Monaco"/>
                    <w:color w:val="243F60" w:themeColor="accent1" w:themeShade="7F"/>
                    <w:sz w:val="32"/>
                    <w:szCs w:val="32"/>
                    <w:lang w:val="en-US"/>
                  </w:rPr>
                </w:rPrChange>
              </w:rPr>
              <w:pPrChange w:id="7223" w:author="GONZALEZ DIAZ, BORJA" w:date="2017-09-29T19:26:00Z">
                <w:pPr>
                  <w:keepNext/>
                  <w:keepLines/>
                  <w:widowControl w:val="0"/>
                  <w:autoSpaceDE w:val="0"/>
                  <w:autoSpaceDN w:val="0"/>
                  <w:adjustRightInd w:val="0"/>
                  <w:spacing w:before="200"/>
                  <w:outlineLvl w:val="4"/>
                </w:pPr>
              </w:pPrChange>
            </w:pPr>
            <w:ins w:id="7224" w:author="Borja Gonzalez" w:date="2017-09-28T19:30:00Z">
              <w:r w:rsidRPr="00E066BD">
                <w:rPr>
                  <w:lang w:val="en-US"/>
                  <w:rPrChange w:id="7225" w:author="Borja Gonzalez" w:date="2017-09-28T19:30:00Z">
                    <w:rPr>
                      <w:rFonts w:ascii="Monaco" w:hAnsi="Monaco" w:cs="Monaco"/>
                      <w:sz w:val="32"/>
                      <w:szCs w:val="32"/>
                      <w:lang w:val="en-US"/>
                    </w:rPr>
                  </w:rPrChange>
                </w:rPr>
                <w:t xml:space="preserve">        </w:t>
              </w:r>
              <w:r w:rsidRPr="0079203F">
                <w:rPr>
                  <w:lang w:val="es-ES"/>
                  <w:rPrChange w:id="7226" w:author="Rodrigo García" w:date="2017-09-29T10:08:00Z">
                    <w:rPr>
                      <w:rFonts w:ascii="Monaco" w:hAnsi="Monaco" w:cs="Monaco"/>
                      <w:color w:val="000000"/>
                      <w:sz w:val="32"/>
                      <w:szCs w:val="32"/>
                      <w:lang w:val="en-US"/>
                    </w:rPr>
                  </w:rPrChange>
                </w:rPr>
                <w:t>console</w:t>
              </w:r>
              <w:r w:rsidRPr="0079203F">
                <w:rPr>
                  <w:b/>
                  <w:bCs/>
                  <w:lang w:val="es-ES"/>
                  <w:rPrChange w:id="7227" w:author="Rodrigo García" w:date="2017-09-29T10:08:00Z">
                    <w:rPr>
                      <w:rFonts w:ascii="Monaco" w:hAnsi="Monaco" w:cs="Monaco"/>
                      <w:b/>
                      <w:bCs/>
                      <w:color w:val="000000"/>
                      <w:sz w:val="32"/>
                      <w:szCs w:val="32"/>
                      <w:lang w:val="en-US"/>
                    </w:rPr>
                  </w:rPrChange>
                </w:rPr>
                <w:t>.</w:t>
              </w:r>
              <w:r w:rsidRPr="0079203F">
                <w:rPr>
                  <w:lang w:val="es-ES"/>
                  <w:rPrChange w:id="7228" w:author="Rodrigo García" w:date="2017-09-29T10:08:00Z">
                    <w:rPr>
                      <w:rFonts w:ascii="Monaco" w:hAnsi="Monaco" w:cs="Monaco"/>
                      <w:color w:val="000000"/>
                      <w:sz w:val="32"/>
                      <w:szCs w:val="32"/>
                      <w:lang w:val="en-US"/>
                    </w:rPr>
                  </w:rPrChange>
                </w:rPr>
                <w:t>log</w:t>
              </w:r>
              <w:r w:rsidRPr="0079203F">
                <w:rPr>
                  <w:b/>
                  <w:bCs/>
                  <w:lang w:val="es-ES"/>
                  <w:rPrChange w:id="7229" w:author="Rodrigo García" w:date="2017-09-29T10:08:00Z">
                    <w:rPr>
                      <w:rFonts w:ascii="Monaco" w:hAnsi="Monaco" w:cs="Monaco"/>
                      <w:b/>
                      <w:bCs/>
                      <w:color w:val="000000"/>
                      <w:sz w:val="32"/>
                      <w:szCs w:val="32"/>
                      <w:lang w:val="en-US"/>
                    </w:rPr>
                  </w:rPrChange>
                </w:rPr>
                <w:t>(</w:t>
              </w:r>
              <w:r w:rsidRPr="0079203F">
                <w:rPr>
                  <w:color w:val="4E9A06"/>
                  <w:lang w:val="es-ES"/>
                  <w:rPrChange w:id="7230" w:author="Rodrigo García" w:date="2017-09-29T10:08:00Z">
                    <w:rPr>
                      <w:rFonts w:ascii="Monaco" w:hAnsi="Monaco" w:cs="Monaco"/>
                      <w:color w:val="4E9A06"/>
                      <w:sz w:val="32"/>
                      <w:szCs w:val="32"/>
                      <w:lang w:val="en-US"/>
                    </w:rPr>
                  </w:rPrChange>
                </w:rPr>
                <w:t>"El servidor ha enviado un mensaje:"</w:t>
              </w:r>
              <w:r w:rsidRPr="0079203F">
                <w:rPr>
                  <w:b/>
                  <w:bCs/>
                  <w:lang w:val="es-ES"/>
                  <w:rPrChange w:id="7231" w:author="Rodrigo García" w:date="2017-09-29T10:08:00Z">
                    <w:rPr>
                      <w:rFonts w:ascii="Monaco" w:hAnsi="Monaco" w:cs="Monaco"/>
                      <w:b/>
                      <w:bCs/>
                      <w:color w:val="000000"/>
                      <w:sz w:val="32"/>
                      <w:szCs w:val="32"/>
                      <w:lang w:val="en-US"/>
                    </w:rPr>
                  </w:rPrChange>
                </w:rPr>
                <w:t>);</w:t>
              </w:r>
            </w:ins>
          </w:p>
          <w:p w14:paraId="2874855E" w14:textId="77777777" w:rsidR="00E066BD" w:rsidRPr="00E066BD" w:rsidRDefault="00E066BD">
            <w:pPr>
              <w:rPr>
                <w:ins w:id="7232" w:author="Borja Gonzalez" w:date="2017-09-28T19:30:00Z"/>
                <w:lang w:val="en-US"/>
                <w:rPrChange w:id="7233" w:author="Borja Gonzalez" w:date="2017-09-28T19:30:00Z">
                  <w:rPr>
                    <w:ins w:id="7234" w:author="Borja Gonzalez" w:date="2017-09-28T19:30:00Z"/>
                    <w:rFonts w:ascii="Monaco" w:eastAsiaTheme="majorEastAsia" w:hAnsi="Monaco" w:cs="Monaco"/>
                    <w:color w:val="243F60" w:themeColor="accent1" w:themeShade="7F"/>
                    <w:sz w:val="32"/>
                    <w:szCs w:val="32"/>
                    <w:lang w:val="en-US"/>
                  </w:rPr>
                </w:rPrChange>
              </w:rPr>
              <w:pPrChange w:id="7235" w:author="GONZALEZ DIAZ, BORJA" w:date="2017-09-29T19:26:00Z">
                <w:pPr>
                  <w:keepNext/>
                  <w:keepLines/>
                  <w:widowControl w:val="0"/>
                  <w:autoSpaceDE w:val="0"/>
                  <w:autoSpaceDN w:val="0"/>
                  <w:adjustRightInd w:val="0"/>
                  <w:spacing w:before="200"/>
                  <w:outlineLvl w:val="4"/>
                </w:pPr>
              </w:pPrChange>
            </w:pPr>
            <w:ins w:id="7236" w:author="Borja Gonzalez" w:date="2017-09-28T19:30:00Z">
              <w:r w:rsidRPr="0079203F">
                <w:rPr>
                  <w:lang w:val="es-ES"/>
                  <w:rPrChange w:id="7237" w:author="Rodrigo García" w:date="2017-09-29T10:08:00Z">
                    <w:rPr>
                      <w:rFonts w:ascii="Monaco" w:hAnsi="Monaco" w:cs="Monaco"/>
                      <w:sz w:val="32"/>
                      <w:szCs w:val="32"/>
                      <w:lang w:val="en-US"/>
                    </w:rPr>
                  </w:rPrChange>
                </w:rPr>
                <w:t xml:space="preserve">        </w:t>
              </w:r>
              <w:r w:rsidRPr="00E066BD">
                <w:rPr>
                  <w:lang w:val="en-US"/>
                  <w:rPrChange w:id="7238" w:author="Borja Gonzalez" w:date="2017-09-28T19:30:00Z">
                    <w:rPr>
                      <w:rFonts w:ascii="Monaco" w:hAnsi="Monaco" w:cs="Monaco"/>
                      <w:color w:val="000000"/>
                      <w:sz w:val="32"/>
                      <w:szCs w:val="32"/>
                      <w:lang w:val="en-US"/>
                    </w:rPr>
                  </w:rPrChange>
                </w:rPr>
                <w:t xml:space="preserve">message </w:t>
              </w:r>
              <w:r w:rsidRPr="00E066BD">
                <w:rPr>
                  <w:b/>
                  <w:bCs/>
                  <w:color w:val="CE5C00"/>
                  <w:lang w:val="en-US"/>
                  <w:rPrChange w:id="7239" w:author="Borja Gonzalez" w:date="2017-09-28T19:30:00Z">
                    <w:rPr>
                      <w:rFonts w:ascii="Monaco" w:hAnsi="Monaco" w:cs="Monaco"/>
                      <w:b/>
                      <w:bCs/>
                      <w:color w:val="CE5C00"/>
                      <w:sz w:val="32"/>
                      <w:szCs w:val="32"/>
                      <w:lang w:val="en-US"/>
                    </w:rPr>
                  </w:rPrChange>
                </w:rPr>
                <w:t>=</w:t>
              </w:r>
              <w:r w:rsidRPr="00E066BD">
                <w:rPr>
                  <w:lang w:val="en-US"/>
                  <w:rPrChange w:id="7240" w:author="Borja Gonzalez" w:date="2017-09-28T19:30:00Z">
                    <w:rPr>
                      <w:rFonts w:ascii="Monaco" w:hAnsi="Monaco" w:cs="Monaco"/>
                      <w:sz w:val="32"/>
                      <w:szCs w:val="32"/>
                      <w:lang w:val="en-US"/>
                    </w:rPr>
                  </w:rPrChange>
                </w:rPr>
                <w:t xml:space="preserve"> JSON</w:t>
              </w:r>
              <w:r w:rsidRPr="00E066BD">
                <w:rPr>
                  <w:b/>
                  <w:bCs/>
                  <w:lang w:val="en-US"/>
                  <w:rPrChange w:id="7241" w:author="Borja Gonzalez" w:date="2017-09-28T19:30:00Z">
                    <w:rPr>
                      <w:rFonts w:ascii="Monaco" w:hAnsi="Monaco" w:cs="Monaco"/>
                      <w:b/>
                      <w:bCs/>
                      <w:color w:val="000000"/>
                      <w:sz w:val="32"/>
                      <w:szCs w:val="32"/>
                      <w:lang w:val="en-US"/>
                    </w:rPr>
                  </w:rPrChange>
                </w:rPr>
                <w:t>.</w:t>
              </w:r>
              <w:r w:rsidRPr="00E066BD">
                <w:rPr>
                  <w:lang w:val="en-US"/>
                  <w:rPrChange w:id="7242" w:author="Borja Gonzalez" w:date="2017-09-28T19:30:00Z">
                    <w:rPr>
                      <w:rFonts w:ascii="Monaco" w:hAnsi="Monaco" w:cs="Monaco"/>
                      <w:color w:val="000000"/>
                      <w:sz w:val="32"/>
                      <w:szCs w:val="32"/>
                      <w:lang w:val="en-US"/>
                    </w:rPr>
                  </w:rPrChange>
                </w:rPr>
                <w:t>parse</w:t>
              </w:r>
              <w:r w:rsidRPr="00E066BD">
                <w:rPr>
                  <w:b/>
                  <w:bCs/>
                  <w:lang w:val="en-US"/>
                  <w:rPrChange w:id="7243" w:author="Borja Gonzalez" w:date="2017-09-28T19:30:00Z">
                    <w:rPr>
                      <w:rFonts w:ascii="Monaco" w:hAnsi="Monaco" w:cs="Monaco"/>
                      <w:b/>
                      <w:bCs/>
                      <w:color w:val="000000"/>
                      <w:sz w:val="32"/>
                      <w:szCs w:val="32"/>
                      <w:lang w:val="en-US"/>
                    </w:rPr>
                  </w:rPrChange>
                </w:rPr>
                <w:t>(</w:t>
              </w:r>
              <w:r w:rsidRPr="00E066BD">
                <w:rPr>
                  <w:lang w:val="en-US"/>
                  <w:rPrChange w:id="7244" w:author="Borja Gonzalez" w:date="2017-09-28T19:30:00Z">
                    <w:rPr>
                      <w:rFonts w:ascii="Monaco" w:hAnsi="Monaco" w:cs="Monaco"/>
                      <w:color w:val="000000"/>
                      <w:sz w:val="32"/>
                      <w:szCs w:val="32"/>
                      <w:lang w:val="en-US"/>
                    </w:rPr>
                  </w:rPrChange>
                </w:rPr>
                <w:t>message</w:t>
              </w:r>
              <w:r w:rsidRPr="00E066BD">
                <w:rPr>
                  <w:b/>
                  <w:bCs/>
                  <w:lang w:val="en-US"/>
                  <w:rPrChange w:id="7245"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pPr>
              <w:rPr>
                <w:ins w:id="7246" w:author="Borja Gonzalez" w:date="2017-09-28T19:30:00Z"/>
                <w:i/>
                <w:iCs/>
                <w:color w:val="8F5902"/>
                <w:lang w:val="en-US"/>
                <w:rPrChange w:id="7247" w:author="Borja Gonzalez" w:date="2017-09-28T19:30:00Z">
                  <w:rPr>
                    <w:ins w:id="7248" w:author="Borja Gonzalez" w:date="2017-09-28T19:30:00Z"/>
                    <w:rFonts w:ascii="Monaco" w:eastAsiaTheme="majorEastAsia" w:hAnsi="Monaco" w:cs="Monaco"/>
                    <w:i/>
                    <w:iCs/>
                    <w:color w:val="8F5902"/>
                    <w:sz w:val="32"/>
                    <w:szCs w:val="32"/>
                    <w:lang w:val="en-US"/>
                  </w:rPr>
                </w:rPrChange>
              </w:rPr>
              <w:pPrChange w:id="7249" w:author="GONZALEZ DIAZ, BORJA" w:date="2017-09-29T19:26:00Z">
                <w:pPr>
                  <w:keepNext/>
                  <w:keepLines/>
                  <w:widowControl w:val="0"/>
                  <w:autoSpaceDE w:val="0"/>
                  <w:autoSpaceDN w:val="0"/>
                  <w:adjustRightInd w:val="0"/>
                  <w:spacing w:before="200"/>
                  <w:outlineLvl w:val="4"/>
                </w:pPr>
              </w:pPrChange>
            </w:pPr>
            <w:ins w:id="7250" w:author="Borja Gonzalez" w:date="2017-09-28T19:30:00Z">
              <w:r w:rsidRPr="00E066BD">
                <w:rPr>
                  <w:lang w:val="en-US"/>
                  <w:rPrChange w:id="7251" w:author="Borja Gonzalez" w:date="2017-09-28T19:30:00Z">
                    <w:rPr>
                      <w:rFonts w:ascii="Monaco" w:hAnsi="Monaco" w:cs="Monaco"/>
                      <w:sz w:val="32"/>
                      <w:szCs w:val="32"/>
                      <w:lang w:val="en-US"/>
                    </w:rPr>
                  </w:rPrChange>
                </w:rPr>
                <w:t xml:space="preserve">        </w:t>
              </w:r>
              <w:r w:rsidRPr="00E066BD">
                <w:rPr>
                  <w:i/>
                  <w:iCs/>
                  <w:color w:val="8F5902"/>
                  <w:lang w:val="en-US"/>
                  <w:rPrChange w:id="7252"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79203F" w:rsidRDefault="00E066BD">
            <w:pPr>
              <w:rPr>
                <w:ins w:id="7253" w:author="Borja Gonzalez" w:date="2017-09-28T19:30:00Z"/>
                <w:lang w:val="es-ES"/>
                <w:rPrChange w:id="7254" w:author="Rodrigo García" w:date="2017-09-29T10:08:00Z">
                  <w:rPr>
                    <w:ins w:id="7255" w:author="Borja Gonzalez" w:date="2017-09-28T19:30:00Z"/>
                    <w:rFonts w:ascii="Monaco" w:eastAsiaTheme="majorEastAsia" w:hAnsi="Monaco" w:cs="Monaco"/>
                    <w:color w:val="243F60" w:themeColor="accent1" w:themeShade="7F"/>
                    <w:sz w:val="32"/>
                    <w:szCs w:val="32"/>
                    <w:lang w:val="en-US"/>
                  </w:rPr>
                </w:rPrChange>
              </w:rPr>
              <w:pPrChange w:id="7256" w:author="GONZALEZ DIAZ, BORJA" w:date="2017-09-29T19:26:00Z">
                <w:pPr>
                  <w:keepNext/>
                  <w:keepLines/>
                  <w:widowControl w:val="0"/>
                  <w:autoSpaceDE w:val="0"/>
                  <w:autoSpaceDN w:val="0"/>
                  <w:adjustRightInd w:val="0"/>
                  <w:spacing w:before="200"/>
                  <w:outlineLvl w:val="4"/>
                </w:pPr>
              </w:pPrChange>
            </w:pPr>
            <w:ins w:id="7257" w:author="Borja Gonzalez" w:date="2017-09-28T19:30:00Z">
              <w:r w:rsidRPr="00E066BD">
                <w:rPr>
                  <w:lang w:val="en-US"/>
                  <w:rPrChange w:id="7258" w:author="Borja Gonzalez" w:date="2017-09-28T19:30:00Z">
                    <w:rPr>
                      <w:rFonts w:ascii="Monaco" w:hAnsi="Monaco" w:cs="Monaco"/>
                      <w:sz w:val="32"/>
                      <w:szCs w:val="32"/>
                      <w:lang w:val="en-US"/>
                    </w:rPr>
                  </w:rPrChange>
                </w:rPr>
                <w:t xml:space="preserve">    </w:t>
              </w:r>
              <w:r w:rsidRPr="0079203F">
                <w:rPr>
                  <w:b/>
                  <w:bCs/>
                  <w:lang w:val="es-ES"/>
                  <w:rPrChange w:id="7259" w:author="Rodrigo García" w:date="2017-09-29T10:08:00Z">
                    <w:rPr>
                      <w:rFonts w:ascii="Monaco" w:hAnsi="Monaco" w:cs="Monaco"/>
                      <w:b/>
                      <w:bCs/>
                      <w:color w:val="000000"/>
                      <w:sz w:val="32"/>
                      <w:szCs w:val="32"/>
                      <w:lang w:val="en-US"/>
                    </w:rPr>
                  </w:rPrChange>
                </w:rPr>
                <w:t>});</w:t>
              </w:r>
            </w:ins>
          </w:p>
          <w:p w14:paraId="6797E832" w14:textId="77777777" w:rsidR="00E066BD" w:rsidRPr="0079203F" w:rsidRDefault="00E066BD">
            <w:pPr>
              <w:rPr>
                <w:ins w:id="7260" w:author="Borja Gonzalez" w:date="2017-09-28T19:30:00Z"/>
                <w:lang w:val="es-ES"/>
                <w:rPrChange w:id="7261" w:author="Rodrigo García" w:date="2017-09-29T10:08:00Z">
                  <w:rPr>
                    <w:ins w:id="7262" w:author="Borja Gonzalez" w:date="2017-09-28T19:30:00Z"/>
                    <w:rFonts w:ascii="Monaco" w:hAnsi="Monaco" w:cs="Monaco"/>
                    <w:sz w:val="32"/>
                    <w:szCs w:val="32"/>
                    <w:lang w:val="en-US"/>
                  </w:rPr>
                </w:rPrChange>
              </w:rPr>
              <w:pPrChange w:id="7263" w:author="GONZALEZ DIAZ, BORJA" w:date="2017-09-29T19:26:00Z">
                <w:pPr>
                  <w:widowControl w:val="0"/>
                  <w:autoSpaceDE w:val="0"/>
                  <w:autoSpaceDN w:val="0"/>
                  <w:adjustRightInd w:val="0"/>
                </w:pPr>
              </w:pPrChange>
            </w:pPr>
          </w:p>
          <w:p w14:paraId="49B3C41E" w14:textId="77777777" w:rsidR="00E066BD" w:rsidRPr="0079203F" w:rsidRDefault="00E066BD">
            <w:pPr>
              <w:rPr>
                <w:ins w:id="7264" w:author="Borja Gonzalez" w:date="2017-09-28T19:30:00Z"/>
                <w:lang w:val="es-ES"/>
                <w:rPrChange w:id="7265" w:author="Rodrigo García" w:date="2017-09-29T10:08:00Z">
                  <w:rPr>
                    <w:ins w:id="7266" w:author="Borja Gonzalez" w:date="2017-09-28T19:30:00Z"/>
                    <w:rFonts w:ascii="Monaco" w:eastAsiaTheme="majorEastAsia" w:hAnsi="Monaco" w:cs="Monaco"/>
                    <w:color w:val="243F60" w:themeColor="accent1" w:themeShade="7F"/>
                    <w:sz w:val="32"/>
                    <w:szCs w:val="32"/>
                    <w:lang w:val="en-US"/>
                  </w:rPr>
                </w:rPrChange>
              </w:rPr>
              <w:pPrChange w:id="7267" w:author="GONZALEZ DIAZ, BORJA" w:date="2017-09-29T19:26:00Z">
                <w:pPr>
                  <w:keepNext/>
                  <w:keepLines/>
                  <w:widowControl w:val="0"/>
                  <w:autoSpaceDE w:val="0"/>
                  <w:autoSpaceDN w:val="0"/>
                  <w:adjustRightInd w:val="0"/>
                  <w:spacing w:before="200"/>
                  <w:outlineLvl w:val="4"/>
                </w:pPr>
              </w:pPrChange>
            </w:pPr>
            <w:ins w:id="7268" w:author="Borja Gonzalez" w:date="2017-09-28T19:30:00Z">
              <w:r w:rsidRPr="0079203F">
                <w:rPr>
                  <w:lang w:val="es-ES"/>
                  <w:rPrChange w:id="7269" w:author="Rodrigo García" w:date="2017-09-29T10:08:00Z">
                    <w:rPr>
                      <w:rFonts w:ascii="Monaco" w:hAnsi="Monaco" w:cs="Monaco"/>
                      <w:sz w:val="32"/>
                      <w:szCs w:val="32"/>
                      <w:lang w:val="en-US"/>
                    </w:rPr>
                  </w:rPrChange>
                </w:rPr>
                <w:t xml:space="preserve">     </w:t>
              </w:r>
              <w:r w:rsidRPr="0079203F">
                <w:rPr>
                  <w:b/>
                  <w:bCs/>
                  <w:color w:val="204A87"/>
                  <w:lang w:val="es-ES"/>
                  <w:rPrChange w:id="7270" w:author="Rodrigo García" w:date="2017-09-29T10:08:00Z">
                    <w:rPr>
                      <w:rFonts w:ascii="Monaco" w:hAnsi="Monaco" w:cs="Monaco"/>
                      <w:b/>
                      <w:bCs/>
                      <w:color w:val="204A87"/>
                      <w:sz w:val="32"/>
                      <w:szCs w:val="32"/>
                      <w:lang w:val="en-US"/>
                    </w:rPr>
                  </w:rPrChange>
                </w:rPr>
                <w:t>var</w:t>
              </w:r>
              <w:r w:rsidRPr="0079203F">
                <w:rPr>
                  <w:lang w:val="es-ES"/>
                  <w:rPrChange w:id="7271" w:author="Rodrigo García" w:date="2017-09-29T10:08:00Z">
                    <w:rPr>
                      <w:rFonts w:ascii="Monaco" w:hAnsi="Monaco" w:cs="Monaco"/>
                      <w:sz w:val="32"/>
                      <w:szCs w:val="32"/>
                      <w:lang w:val="en-US"/>
                    </w:rPr>
                  </w:rPrChange>
                </w:rPr>
                <w:t xml:space="preserve"> datos2 </w:t>
              </w:r>
              <w:r w:rsidRPr="0079203F">
                <w:rPr>
                  <w:b/>
                  <w:bCs/>
                  <w:color w:val="CE5C00"/>
                  <w:lang w:val="es-ES"/>
                  <w:rPrChange w:id="7272" w:author="Rodrigo García" w:date="2017-09-29T10:08:00Z">
                    <w:rPr>
                      <w:rFonts w:ascii="Monaco" w:hAnsi="Monaco" w:cs="Monaco"/>
                      <w:b/>
                      <w:bCs/>
                      <w:color w:val="CE5C00"/>
                      <w:sz w:val="32"/>
                      <w:szCs w:val="32"/>
                      <w:lang w:val="en-US"/>
                    </w:rPr>
                  </w:rPrChange>
                </w:rPr>
                <w:t>=</w:t>
              </w:r>
              <w:r w:rsidRPr="0079203F">
                <w:rPr>
                  <w:lang w:val="es-ES"/>
                  <w:rPrChange w:id="7273" w:author="Rodrigo García" w:date="2017-09-29T10:08:00Z">
                    <w:rPr>
                      <w:rFonts w:ascii="Monaco" w:hAnsi="Monaco" w:cs="Monaco"/>
                      <w:sz w:val="32"/>
                      <w:szCs w:val="32"/>
                      <w:lang w:val="en-US"/>
                    </w:rPr>
                  </w:rPrChange>
                </w:rPr>
                <w:t xml:space="preserve"> </w:t>
              </w:r>
              <w:r w:rsidRPr="0079203F">
                <w:rPr>
                  <w:b/>
                  <w:bCs/>
                  <w:lang w:val="es-ES"/>
                  <w:rPrChange w:id="7274" w:author="Rodrigo García" w:date="2017-09-29T10:08:00Z">
                    <w:rPr>
                      <w:rFonts w:ascii="Monaco" w:hAnsi="Monaco" w:cs="Monaco"/>
                      <w:b/>
                      <w:bCs/>
                      <w:color w:val="000000"/>
                      <w:sz w:val="32"/>
                      <w:szCs w:val="32"/>
                      <w:lang w:val="en-US"/>
                    </w:rPr>
                  </w:rPrChange>
                </w:rPr>
                <w:t>{</w:t>
              </w:r>
            </w:ins>
          </w:p>
          <w:p w14:paraId="107799B4" w14:textId="77777777" w:rsidR="00E066BD" w:rsidRPr="0079203F" w:rsidRDefault="00E066BD">
            <w:pPr>
              <w:rPr>
                <w:ins w:id="7275" w:author="Borja Gonzalez" w:date="2017-09-28T19:30:00Z"/>
                <w:lang w:val="es-ES"/>
                <w:rPrChange w:id="7276" w:author="Rodrigo García" w:date="2017-09-29T10:08:00Z">
                  <w:rPr>
                    <w:ins w:id="7277" w:author="Borja Gonzalez" w:date="2017-09-28T19:30:00Z"/>
                    <w:rFonts w:ascii="Monaco" w:eastAsiaTheme="majorEastAsia" w:hAnsi="Monaco" w:cs="Monaco"/>
                    <w:color w:val="243F60" w:themeColor="accent1" w:themeShade="7F"/>
                    <w:sz w:val="32"/>
                    <w:szCs w:val="32"/>
                    <w:lang w:val="en-US"/>
                  </w:rPr>
                </w:rPrChange>
              </w:rPr>
              <w:pPrChange w:id="7278" w:author="GONZALEZ DIAZ, BORJA" w:date="2017-09-29T19:26:00Z">
                <w:pPr>
                  <w:keepNext/>
                  <w:keepLines/>
                  <w:widowControl w:val="0"/>
                  <w:autoSpaceDE w:val="0"/>
                  <w:autoSpaceDN w:val="0"/>
                  <w:adjustRightInd w:val="0"/>
                  <w:spacing w:before="200"/>
                  <w:outlineLvl w:val="4"/>
                </w:pPr>
              </w:pPrChange>
            </w:pPr>
            <w:ins w:id="7279" w:author="Borja Gonzalez" w:date="2017-09-28T19:30:00Z">
              <w:r w:rsidRPr="0079203F">
                <w:rPr>
                  <w:lang w:val="es-ES"/>
                  <w:rPrChange w:id="7280" w:author="Rodrigo García" w:date="2017-09-29T10:08:00Z">
                    <w:rPr>
                      <w:rFonts w:ascii="Monaco" w:hAnsi="Monaco" w:cs="Monaco"/>
                      <w:sz w:val="32"/>
                      <w:szCs w:val="32"/>
                      <w:lang w:val="en-US"/>
                    </w:rPr>
                  </w:rPrChange>
                </w:rPr>
                <w:t xml:space="preserve">            operacion</w:t>
              </w:r>
              <w:r w:rsidRPr="0079203F">
                <w:rPr>
                  <w:b/>
                  <w:bCs/>
                  <w:color w:val="CE5C00"/>
                  <w:lang w:val="es-ES"/>
                  <w:rPrChange w:id="7281" w:author="Rodrigo García" w:date="2017-09-29T10:08:00Z">
                    <w:rPr>
                      <w:rFonts w:ascii="Monaco" w:hAnsi="Monaco" w:cs="Monaco"/>
                      <w:b/>
                      <w:bCs/>
                      <w:color w:val="CE5C00"/>
                      <w:sz w:val="32"/>
                      <w:szCs w:val="32"/>
                      <w:lang w:val="en-US"/>
                    </w:rPr>
                  </w:rPrChange>
                </w:rPr>
                <w:t>:</w:t>
              </w:r>
              <w:r w:rsidRPr="0079203F">
                <w:rPr>
                  <w:lang w:val="es-ES"/>
                  <w:rPrChange w:id="7282" w:author="Rodrigo García" w:date="2017-09-29T10:08:00Z">
                    <w:rPr>
                      <w:rFonts w:ascii="Monaco" w:hAnsi="Monaco" w:cs="Monaco"/>
                      <w:sz w:val="32"/>
                      <w:szCs w:val="32"/>
                      <w:lang w:val="en-US"/>
                    </w:rPr>
                  </w:rPrChange>
                </w:rPr>
                <w:t xml:space="preserve"> </w:t>
              </w:r>
              <w:r w:rsidRPr="0079203F">
                <w:rPr>
                  <w:color w:val="4E9A06"/>
                  <w:lang w:val="es-ES"/>
                  <w:rPrChange w:id="7283" w:author="Rodrigo García" w:date="2017-09-29T10:08:00Z">
                    <w:rPr>
                      <w:rFonts w:ascii="Monaco" w:hAnsi="Monaco" w:cs="Monaco"/>
                      <w:color w:val="4E9A06"/>
                      <w:sz w:val="32"/>
                      <w:szCs w:val="32"/>
                      <w:lang w:val="en-US"/>
                    </w:rPr>
                  </w:rPrChange>
                </w:rPr>
                <w:t>"Datos de Evolucion paciente"</w:t>
              </w:r>
              <w:r w:rsidRPr="0079203F">
                <w:rPr>
                  <w:b/>
                  <w:bCs/>
                  <w:lang w:val="es-ES"/>
                  <w:rPrChange w:id="7284" w:author="Rodrigo García" w:date="2017-09-29T10:08:00Z">
                    <w:rPr>
                      <w:rFonts w:ascii="Monaco" w:hAnsi="Monaco" w:cs="Monaco"/>
                      <w:b/>
                      <w:bCs/>
                      <w:color w:val="000000"/>
                      <w:sz w:val="32"/>
                      <w:szCs w:val="32"/>
                      <w:lang w:val="en-US"/>
                    </w:rPr>
                  </w:rPrChange>
                </w:rPr>
                <w:t>,</w:t>
              </w:r>
            </w:ins>
          </w:p>
          <w:p w14:paraId="575049F5" w14:textId="77777777" w:rsidR="00E066BD" w:rsidRPr="00E066BD" w:rsidRDefault="00E066BD">
            <w:pPr>
              <w:rPr>
                <w:ins w:id="7285" w:author="Borja Gonzalez" w:date="2017-09-28T19:30:00Z"/>
                <w:lang w:val="en-US"/>
                <w:rPrChange w:id="7286" w:author="Borja Gonzalez" w:date="2017-09-28T19:30:00Z">
                  <w:rPr>
                    <w:ins w:id="7287" w:author="Borja Gonzalez" w:date="2017-09-28T19:30:00Z"/>
                    <w:rFonts w:ascii="Monaco" w:eastAsiaTheme="majorEastAsia" w:hAnsi="Monaco" w:cs="Monaco"/>
                    <w:color w:val="243F60" w:themeColor="accent1" w:themeShade="7F"/>
                    <w:sz w:val="32"/>
                    <w:szCs w:val="32"/>
                    <w:lang w:val="en-US"/>
                  </w:rPr>
                </w:rPrChange>
              </w:rPr>
              <w:pPrChange w:id="7288" w:author="GONZALEZ DIAZ, BORJA" w:date="2017-09-29T19:26:00Z">
                <w:pPr>
                  <w:keepNext/>
                  <w:keepLines/>
                  <w:widowControl w:val="0"/>
                  <w:autoSpaceDE w:val="0"/>
                  <w:autoSpaceDN w:val="0"/>
                  <w:adjustRightInd w:val="0"/>
                  <w:spacing w:before="200"/>
                  <w:outlineLvl w:val="4"/>
                </w:pPr>
              </w:pPrChange>
            </w:pPr>
            <w:ins w:id="7289" w:author="Borja Gonzalez" w:date="2017-09-28T19:30:00Z">
              <w:r w:rsidRPr="0079203F">
                <w:rPr>
                  <w:lang w:val="es-ES"/>
                  <w:rPrChange w:id="7290" w:author="Rodrigo García" w:date="2017-09-29T10:08:00Z">
                    <w:rPr>
                      <w:rFonts w:ascii="Monaco" w:hAnsi="Monaco" w:cs="Monaco"/>
                      <w:sz w:val="32"/>
                      <w:szCs w:val="32"/>
                      <w:lang w:val="en-US"/>
                    </w:rPr>
                  </w:rPrChange>
                </w:rPr>
                <w:t xml:space="preserve">            </w:t>
              </w:r>
              <w:r w:rsidRPr="00E066BD">
                <w:rPr>
                  <w:lang w:val="en-US"/>
                  <w:rPrChange w:id="7291" w:author="Borja Gonzalez" w:date="2017-09-28T19:30:00Z">
                    <w:rPr>
                      <w:rFonts w:ascii="Monaco" w:hAnsi="Monaco" w:cs="Monaco"/>
                      <w:color w:val="000000"/>
                      <w:sz w:val="32"/>
                      <w:szCs w:val="32"/>
                      <w:lang w:val="en-US"/>
                    </w:rPr>
                  </w:rPrChange>
                </w:rPr>
                <w:t>id</w:t>
              </w:r>
              <w:r w:rsidRPr="00E066BD">
                <w:rPr>
                  <w:b/>
                  <w:bCs/>
                  <w:color w:val="CE5C00"/>
                  <w:lang w:val="en-US"/>
                  <w:rPrChange w:id="7292" w:author="Borja Gonzalez" w:date="2017-09-28T19:30:00Z">
                    <w:rPr>
                      <w:rFonts w:ascii="Monaco" w:hAnsi="Monaco" w:cs="Monaco"/>
                      <w:b/>
                      <w:bCs/>
                      <w:color w:val="CE5C00"/>
                      <w:sz w:val="32"/>
                      <w:szCs w:val="32"/>
                      <w:lang w:val="en-US"/>
                    </w:rPr>
                  </w:rPrChange>
                </w:rPr>
                <w:t>:</w:t>
              </w:r>
              <w:r w:rsidRPr="00E066BD">
                <w:rPr>
                  <w:lang w:val="en-US"/>
                  <w:rPrChange w:id="7293" w:author="Borja Gonzalez" w:date="2017-09-28T19:30:00Z">
                    <w:rPr>
                      <w:rFonts w:ascii="Monaco" w:hAnsi="Monaco" w:cs="Monaco"/>
                      <w:sz w:val="32"/>
                      <w:szCs w:val="32"/>
                      <w:lang w:val="en-US"/>
                    </w:rPr>
                  </w:rPrChange>
                </w:rPr>
                <w:t xml:space="preserve"> url1</w:t>
              </w:r>
              <w:r w:rsidRPr="00E066BD">
                <w:rPr>
                  <w:b/>
                  <w:bCs/>
                  <w:lang w:val="en-US"/>
                  <w:rPrChange w:id="7294" w:author="Borja Gonzalez" w:date="2017-09-28T19:30:00Z">
                    <w:rPr>
                      <w:rFonts w:ascii="Monaco" w:hAnsi="Monaco" w:cs="Monaco"/>
                      <w:b/>
                      <w:bCs/>
                      <w:color w:val="000000"/>
                      <w:sz w:val="32"/>
                      <w:szCs w:val="32"/>
                      <w:lang w:val="en-US"/>
                    </w:rPr>
                  </w:rPrChange>
                </w:rPr>
                <w:t>.</w:t>
              </w:r>
              <w:r w:rsidRPr="00E066BD">
                <w:rPr>
                  <w:lang w:val="en-US"/>
                  <w:rPrChange w:id="7295" w:author="Borja Gonzalez" w:date="2017-09-28T19:30:00Z">
                    <w:rPr>
                      <w:rFonts w:ascii="Monaco" w:hAnsi="Monaco" w:cs="Monaco"/>
                      <w:color w:val="000000"/>
                      <w:sz w:val="32"/>
                      <w:szCs w:val="32"/>
                      <w:lang w:val="en-US"/>
                    </w:rPr>
                  </w:rPrChange>
                </w:rPr>
                <w:t>searchParams</w:t>
              </w:r>
              <w:r w:rsidRPr="00E066BD">
                <w:rPr>
                  <w:b/>
                  <w:bCs/>
                  <w:lang w:val="en-US"/>
                  <w:rPrChange w:id="7296" w:author="Borja Gonzalez" w:date="2017-09-28T19:30:00Z">
                    <w:rPr>
                      <w:rFonts w:ascii="Monaco" w:hAnsi="Monaco" w:cs="Monaco"/>
                      <w:b/>
                      <w:bCs/>
                      <w:color w:val="000000"/>
                      <w:sz w:val="32"/>
                      <w:szCs w:val="32"/>
                      <w:lang w:val="en-US"/>
                    </w:rPr>
                  </w:rPrChange>
                </w:rPr>
                <w:t>.</w:t>
              </w:r>
              <w:r w:rsidRPr="00E066BD">
                <w:rPr>
                  <w:lang w:val="en-US"/>
                  <w:rPrChange w:id="7297" w:author="Borja Gonzalez" w:date="2017-09-28T19:30:00Z">
                    <w:rPr>
                      <w:rFonts w:ascii="Monaco" w:hAnsi="Monaco" w:cs="Monaco"/>
                      <w:color w:val="000000"/>
                      <w:sz w:val="32"/>
                      <w:szCs w:val="32"/>
                      <w:lang w:val="en-US"/>
                    </w:rPr>
                  </w:rPrChange>
                </w:rPr>
                <w:t>get</w:t>
              </w:r>
              <w:r w:rsidRPr="00E066BD">
                <w:rPr>
                  <w:b/>
                  <w:bCs/>
                  <w:lang w:val="en-US"/>
                  <w:rPrChange w:id="7298" w:author="Borja Gonzalez" w:date="2017-09-28T19:30:00Z">
                    <w:rPr>
                      <w:rFonts w:ascii="Monaco" w:hAnsi="Monaco" w:cs="Monaco"/>
                      <w:b/>
                      <w:bCs/>
                      <w:color w:val="000000"/>
                      <w:sz w:val="32"/>
                      <w:szCs w:val="32"/>
                      <w:lang w:val="en-US"/>
                    </w:rPr>
                  </w:rPrChange>
                </w:rPr>
                <w:t>(</w:t>
              </w:r>
              <w:r w:rsidRPr="00E066BD">
                <w:rPr>
                  <w:color w:val="4E9A06"/>
                  <w:lang w:val="en-US"/>
                  <w:rPrChange w:id="7299" w:author="Borja Gonzalez" w:date="2017-09-28T19:30:00Z">
                    <w:rPr>
                      <w:rFonts w:ascii="Monaco" w:hAnsi="Monaco" w:cs="Monaco"/>
                      <w:color w:val="4E9A06"/>
                      <w:sz w:val="32"/>
                      <w:szCs w:val="32"/>
                      <w:lang w:val="en-US"/>
                    </w:rPr>
                  </w:rPrChange>
                </w:rPr>
                <w:t>"var1"</w:t>
              </w:r>
              <w:r w:rsidRPr="00E066BD">
                <w:rPr>
                  <w:b/>
                  <w:bCs/>
                  <w:lang w:val="en-US"/>
                  <w:rPrChange w:id="7300"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pPr>
              <w:rPr>
                <w:ins w:id="7301" w:author="Borja Gonzalez" w:date="2017-09-28T19:30:00Z"/>
                <w:lang w:val="en-US"/>
                <w:rPrChange w:id="7302" w:author="Borja Gonzalez" w:date="2017-09-28T19:30:00Z">
                  <w:rPr>
                    <w:ins w:id="7303" w:author="Borja Gonzalez" w:date="2017-09-28T19:30:00Z"/>
                    <w:rFonts w:ascii="Monaco" w:eastAsiaTheme="majorEastAsia" w:hAnsi="Monaco" w:cs="Monaco"/>
                    <w:color w:val="243F60" w:themeColor="accent1" w:themeShade="7F"/>
                    <w:sz w:val="32"/>
                    <w:szCs w:val="32"/>
                    <w:lang w:val="en-US"/>
                  </w:rPr>
                </w:rPrChange>
              </w:rPr>
              <w:pPrChange w:id="7304" w:author="GONZALEZ DIAZ, BORJA" w:date="2017-09-29T19:26:00Z">
                <w:pPr>
                  <w:keepNext/>
                  <w:keepLines/>
                  <w:widowControl w:val="0"/>
                  <w:autoSpaceDE w:val="0"/>
                  <w:autoSpaceDN w:val="0"/>
                  <w:adjustRightInd w:val="0"/>
                  <w:spacing w:before="200"/>
                  <w:outlineLvl w:val="4"/>
                </w:pPr>
              </w:pPrChange>
            </w:pPr>
            <w:ins w:id="7305" w:author="Borja Gonzalez" w:date="2017-09-28T19:30:00Z">
              <w:r w:rsidRPr="00E066BD">
                <w:rPr>
                  <w:lang w:val="en-US"/>
                  <w:rPrChange w:id="7306" w:author="Borja Gonzalez" w:date="2017-09-28T19:30:00Z">
                    <w:rPr>
                      <w:rFonts w:ascii="Monaco" w:hAnsi="Monaco" w:cs="Monaco"/>
                      <w:sz w:val="32"/>
                      <w:szCs w:val="32"/>
                      <w:lang w:val="en-US"/>
                    </w:rPr>
                  </w:rPrChange>
                </w:rPr>
                <w:t xml:space="preserve">            n</w:t>
              </w:r>
              <w:r w:rsidRPr="00E066BD">
                <w:rPr>
                  <w:b/>
                  <w:bCs/>
                  <w:color w:val="CE5C00"/>
                  <w:lang w:val="en-US"/>
                  <w:rPrChange w:id="7307" w:author="Borja Gonzalez" w:date="2017-09-28T19:30:00Z">
                    <w:rPr>
                      <w:rFonts w:ascii="Monaco" w:hAnsi="Monaco" w:cs="Monaco"/>
                      <w:b/>
                      <w:bCs/>
                      <w:color w:val="CE5C00"/>
                      <w:sz w:val="32"/>
                      <w:szCs w:val="32"/>
                      <w:lang w:val="en-US"/>
                    </w:rPr>
                  </w:rPrChange>
                </w:rPr>
                <w:t>:</w:t>
              </w:r>
              <w:r w:rsidRPr="00E066BD">
                <w:rPr>
                  <w:lang w:val="en-US"/>
                  <w:rPrChange w:id="7308" w:author="Borja Gonzalez" w:date="2017-09-28T19:30:00Z">
                    <w:rPr>
                      <w:rFonts w:ascii="Monaco" w:hAnsi="Monaco" w:cs="Monaco"/>
                      <w:sz w:val="32"/>
                      <w:szCs w:val="32"/>
                      <w:lang w:val="en-US"/>
                    </w:rPr>
                  </w:rPrChange>
                </w:rPr>
                <w:t xml:space="preserve">  url1</w:t>
              </w:r>
              <w:r w:rsidRPr="00E066BD">
                <w:rPr>
                  <w:b/>
                  <w:bCs/>
                  <w:lang w:val="en-US"/>
                  <w:rPrChange w:id="7309" w:author="Borja Gonzalez" w:date="2017-09-28T19:30:00Z">
                    <w:rPr>
                      <w:rFonts w:ascii="Monaco" w:hAnsi="Monaco" w:cs="Monaco"/>
                      <w:b/>
                      <w:bCs/>
                      <w:color w:val="000000"/>
                      <w:sz w:val="32"/>
                      <w:szCs w:val="32"/>
                      <w:lang w:val="en-US"/>
                    </w:rPr>
                  </w:rPrChange>
                </w:rPr>
                <w:t>.</w:t>
              </w:r>
              <w:r w:rsidRPr="00E066BD">
                <w:rPr>
                  <w:lang w:val="en-US"/>
                  <w:rPrChange w:id="7310" w:author="Borja Gonzalez" w:date="2017-09-28T19:30:00Z">
                    <w:rPr>
                      <w:rFonts w:ascii="Monaco" w:hAnsi="Monaco" w:cs="Monaco"/>
                      <w:color w:val="000000"/>
                      <w:sz w:val="32"/>
                      <w:szCs w:val="32"/>
                      <w:lang w:val="en-US"/>
                    </w:rPr>
                  </w:rPrChange>
                </w:rPr>
                <w:t>searchParams</w:t>
              </w:r>
              <w:r w:rsidRPr="00E066BD">
                <w:rPr>
                  <w:b/>
                  <w:bCs/>
                  <w:lang w:val="en-US"/>
                  <w:rPrChange w:id="7311" w:author="Borja Gonzalez" w:date="2017-09-28T19:30:00Z">
                    <w:rPr>
                      <w:rFonts w:ascii="Monaco" w:hAnsi="Monaco" w:cs="Monaco"/>
                      <w:b/>
                      <w:bCs/>
                      <w:color w:val="000000"/>
                      <w:sz w:val="32"/>
                      <w:szCs w:val="32"/>
                      <w:lang w:val="en-US"/>
                    </w:rPr>
                  </w:rPrChange>
                </w:rPr>
                <w:t>.</w:t>
              </w:r>
              <w:r w:rsidRPr="00E066BD">
                <w:rPr>
                  <w:lang w:val="en-US"/>
                  <w:rPrChange w:id="7312" w:author="Borja Gonzalez" w:date="2017-09-28T19:30:00Z">
                    <w:rPr>
                      <w:rFonts w:ascii="Monaco" w:hAnsi="Monaco" w:cs="Monaco"/>
                      <w:color w:val="000000"/>
                      <w:sz w:val="32"/>
                      <w:szCs w:val="32"/>
                      <w:lang w:val="en-US"/>
                    </w:rPr>
                  </w:rPrChange>
                </w:rPr>
                <w:t>get</w:t>
              </w:r>
              <w:r w:rsidRPr="00E066BD">
                <w:rPr>
                  <w:b/>
                  <w:bCs/>
                  <w:lang w:val="en-US"/>
                  <w:rPrChange w:id="7313" w:author="Borja Gonzalez" w:date="2017-09-28T19:30:00Z">
                    <w:rPr>
                      <w:rFonts w:ascii="Monaco" w:hAnsi="Monaco" w:cs="Monaco"/>
                      <w:b/>
                      <w:bCs/>
                      <w:color w:val="000000"/>
                      <w:sz w:val="32"/>
                      <w:szCs w:val="32"/>
                      <w:lang w:val="en-US"/>
                    </w:rPr>
                  </w:rPrChange>
                </w:rPr>
                <w:t>(</w:t>
              </w:r>
              <w:r w:rsidRPr="00E066BD">
                <w:rPr>
                  <w:color w:val="4E9A06"/>
                  <w:lang w:val="en-US"/>
                  <w:rPrChange w:id="7314" w:author="Borja Gonzalez" w:date="2017-09-28T19:30:00Z">
                    <w:rPr>
                      <w:rFonts w:ascii="Monaco" w:hAnsi="Monaco" w:cs="Monaco"/>
                      <w:color w:val="4E9A06"/>
                      <w:sz w:val="32"/>
                      <w:szCs w:val="32"/>
                      <w:lang w:val="en-US"/>
                    </w:rPr>
                  </w:rPrChange>
                </w:rPr>
                <w:t>"var2"</w:t>
              </w:r>
              <w:r w:rsidRPr="00E066BD">
                <w:rPr>
                  <w:b/>
                  <w:bCs/>
                  <w:lang w:val="en-US"/>
                  <w:rPrChange w:id="7315"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pPr>
              <w:rPr>
                <w:ins w:id="7316" w:author="Borja Gonzalez" w:date="2017-09-28T19:30:00Z"/>
                <w:lang w:val="en-US"/>
                <w:rPrChange w:id="7317" w:author="Borja Gonzalez" w:date="2017-09-28T19:30:00Z">
                  <w:rPr>
                    <w:ins w:id="7318" w:author="Borja Gonzalez" w:date="2017-09-28T19:30:00Z"/>
                    <w:rFonts w:ascii="Monaco" w:eastAsiaTheme="majorEastAsia" w:hAnsi="Monaco" w:cs="Monaco"/>
                    <w:color w:val="243F60" w:themeColor="accent1" w:themeShade="7F"/>
                    <w:sz w:val="32"/>
                    <w:szCs w:val="32"/>
                    <w:lang w:val="en-US"/>
                  </w:rPr>
                </w:rPrChange>
              </w:rPr>
              <w:pPrChange w:id="7319" w:author="GONZALEZ DIAZ, BORJA" w:date="2017-09-29T19:26:00Z">
                <w:pPr>
                  <w:keepNext/>
                  <w:keepLines/>
                  <w:widowControl w:val="0"/>
                  <w:autoSpaceDE w:val="0"/>
                  <w:autoSpaceDN w:val="0"/>
                  <w:adjustRightInd w:val="0"/>
                  <w:spacing w:before="200"/>
                  <w:outlineLvl w:val="4"/>
                </w:pPr>
              </w:pPrChange>
            </w:pPr>
            <w:ins w:id="7320" w:author="Borja Gonzalez" w:date="2017-09-28T19:30:00Z">
              <w:r w:rsidRPr="00E066BD">
                <w:rPr>
                  <w:lang w:val="en-US"/>
                  <w:rPrChange w:id="7321" w:author="Borja Gonzalez" w:date="2017-09-28T19:30:00Z">
                    <w:rPr>
                      <w:rFonts w:ascii="Monaco" w:hAnsi="Monaco" w:cs="Monaco"/>
                      <w:sz w:val="32"/>
                      <w:szCs w:val="32"/>
                      <w:lang w:val="en-US"/>
                    </w:rPr>
                  </w:rPrChange>
                </w:rPr>
                <w:t xml:space="preserve">    </w:t>
              </w:r>
              <w:r w:rsidRPr="00E066BD">
                <w:rPr>
                  <w:b/>
                  <w:bCs/>
                  <w:lang w:val="en-US"/>
                  <w:rPrChange w:id="7322"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pPr>
              <w:rPr>
                <w:ins w:id="7323" w:author="Borja Gonzalez" w:date="2017-09-28T19:30:00Z"/>
                <w:lang w:val="en-US"/>
                <w:rPrChange w:id="7324" w:author="Borja Gonzalez" w:date="2017-09-28T19:30:00Z">
                  <w:rPr>
                    <w:ins w:id="7325" w:author="Borja Gonzalez" w:date="2017-09-28T19:30:00Z"/>
                    <w:rFonts w:ascii="Monaco" w:eastAsiaTheme="majorEastAsia" w:hAnsi="Monaco" w:cs="Monaco"/>
                    <w:color w:val="243F60" w:themeColor="accent1" w:themeShade="7F"/>
                    <w:sz w:val="32"/>
                    <w:szCs w:val="32"/>
                    <w:lang w:val="en-US"/>
                  </w:rPr>
                </w:rPrChange>
              </w:rPr>
              <w:pPrChange w:id="7326" w:author="GONZALEZ DIAZ, BORJA" w:date="2017-09-29T19:26:00Z">
                <w:pPr>
                  <w:keepNext/>
                  <w:keepLines/>
                  <w:widowControl w:val="0"/>
                  <w:autoSpaceDE w:val="0"/>
                  <w:autoSpaceDN w:val="0"/>
                  <w:adjustRightInd w:val="0"/>
                  <w:spacing w:before="200"/>
                  <w:outlineLvl w:val="4"/>
                </w:pPr>
              </w:pPrChange>
            </w:pPr>
            <w:ins w:id="7327" w:author="Borja Gonzalez" w:date="2017-09-28T19:30:00Z">
              <w:r w:rsidRPr="00E066BD">
                <w:rPr>
                  <w:lang w:val="en-US"/>
                  <w:rPrChange w:id="7328" w:author="Borja Gonzalez" w:date="2017-09-28T19:30:00Z">
                    <w:rPr>
                      <w:rFonts w:ascii="Monaco" w:hAnsi="Monaco" w:cs="Monaco"/>
                      <w:sz w:val="32"/>
                      <w:szCs w:val="32"/>
                      <w:lang w:val="en-US"/>
                    </w:rPr>
                  </w:rPrChange>
                </w:rPr>
                <w:t xml:space="preserve">    socket</w:t>
              </w:r>
              <w:r w:rsidRPr="00E066BD">
                <w:rPr>
                  <w:b/>
                  <w:bCs/>
                  <w:lang w:val="en-US"/>
                  <w:rPrChange w:id="7329" w:author="Borja Gonzalez" w:date="2017-09-28T19:30:00Z">
                    <w:rPr>
                      <w:rFonts w:ascii="Monaco" w:hAnsi="Monaco" w:cs="Monaco"/>
                      <w:b/>
                      <w:bCs/>
                      <w:color w:val="000000"/>
                      <w:sz w:val="32"/>
                      <w:szCs w:val="32"/>
                      <w:lang w:val="en-US"/>
                    </w:rPr>
                  </w:rPrChange>
                </w:rPr>
                <w:t>.</w:t>
              </w:r>
              <w:r w:rsidRPr="00E066BD">
                <w:rPr>
                  <w:lang w:val="en-US"/>
                  <w:rPrChange w:id="7330" w:author="Borja Gonzalez" w:date="2017-09-28T19:30:00Z">
                    <w:rPr>
                      <w:rFonts w:ascii="Monaco" w:hAnsi="Monaco" w:cs="Monaco"/>
                      <w:color w:val="000000"/>
                      <w:sz w:val="32"/>
                      <w:szCs w:val="32"/>
                      <w:lang w:val="en-US"/>
                    </w:rPr>
                  </w:rPrChange>
                </w:rPr>
                <w:t>send</w:t>
              </w:r>
              <w:r w:rsidRPr="00E066BD">
                <w:rPr>
                  <w:b/>
                  <w:bCs/>
                  <w:lang w:val="en-US"/>
                  <w:rPrChange w:id="7331" w:author="Borja Gonzalez" w:date="2017-09-28T19:30:00Z">
                    <w:rPr>
                      <w:rFonts w:ascii="Monaco" w:hAnsi="Monaco" w:cs="Monaco"/>
                      <w:b/>
                      <w:bCs/>
                      <w:color w:val="000000"/>
                      <w:sz w:val="32"/>
                      <w:szCs w:val="32"/>
                      <w:lang w:val="en-US"/>
                    </w:rPr>
                  </w:rPrChange>
                </w:rPr>
                <w:t>(</w:t>
              </w:r>
              <w:r w:rsidRPr="00E066BD">
                <w:rPr>
                  <w:lang w:val="en-US"/>
                  <w:rPrChange w:id="7332" w:author="Borja Gonzalez" w:date="2017-09-28T19:30:00Z">
                    <w:rPr>
                      <w:rFonts w:ascii="Monaco" w:hAnsi="Monaco" w:cs="Monaco"/>
                      <w:color w:val="000000"/>
                      <w:sz w:val="32"/>
                      <w:szCs w:val="32"/>
                      <w:lang w:val="en-US"/>
                    </w:rPr>
                  </w:rPrChange>
                </w:rPr>
                <w:t>JSON</w:t>
              </w:r>
              <w:r w:rsidRPr="00E066BD">
                <w:rPr>
                  <w:b/>
                  <w:bCs/>
                  <w:lang w:val="en-US"/>
                  <w:rPrChange w:id="7333" w:author="Borja Gonzalez" w:date="2017-09-28T19:30:00Z">
                    <w:rPr>
                      <w:rFonts w:ascii="Monaco" w:hAnsi="Monaco" w:cs="Monaco"/>
                      <w:b/>
                      <w:bCs/>
                      <w:color w:val="000000"/>
                      <w:sz w:val="32"/>
                      <w:szCs w:val="32"/>
                      <w:lang w:val="en-US"/>
                    </w:rPr>
                  </w:rPrChange>
                </w:rPr>
                <w:t>.</w:t>
              </w:r>
              <w:r w:rsidRPr="00E066BD">
                <w:rPr>
                  <w:lang w:val="en-US"/>
                  <w:rPrChange w:id="7334" w:author="Borja Gonzalez" w:date="2017-09-28T19:30:00Z">
                    <w:rPr>
                      <w:rFonts w:ascii="Monaco" w:hAnsi="Monaco" w:cs="Monaco"/>
                      <w:color w:val="000000"/>
                      <w:sz w:val="32"/>
                      <w:szCs w:val="32"/>
                      <w:lang w:val="en-US"/>
                    </w:rPr>
                  </w:rPrChange>
                </w:rPr>
                <w:t>stringify</w:t>
              </w:r>
              <w:r w:rsidRPr="00E066BD">
                <w:rPr>
                  <w:b/>
                  <w:bCs/>
                  <w:lang w:val="en-US"/>
                  <w:rPrChange w:id="7335" w:author="Borja Gonzalez" w:date="2017-09-28T19:30:00Z">
                    <w:rPr>
                      <w:rFonts w:ascii="Monaco" w:hAnsi="Monaco" w:cs="Monaco"/>
                      <w:b/>
                      <w:bCs/>
                      <w:color w:val="000000"/>
                      <w:sz w:val="32"/>
                      <w:szCs w:val="32"/>
                      <w:lang w:val="en-US"/>
                    </w:rPr>
                  </w:rPrChange>
                </w:rPr>
                <w:t>(</w:t>
              </w:r>
              <w:r w:rsidRPr="00E066BD">
                <w:rPr>
                  <w:lang w:val="en-US"/>
                  <w:rPrChange w:id="7336" w:author="Borja Gonzalez" w:date="2017-09-28T19:30:00Z">
                    <w:rPr>
                      <w:rFonts w:ascii="Monaco" w:hAnsi="Monaco" w:cs="Monaco"/>
                      <w:color w:val="000000"/>
                      <w:sz w:val="32"/>
                      <w:szCs w:val="32"/>
                      <w:lang w:val="en-US"/>
                    </w:rPr>
                  </w:rPrChange>
                </w:rPr>
                <w:t>datos2</w:t>
              </w:r>
              <w:r w:rsidRPr="00E066BD">
                <w:rPr>
                  <w:b/>
                  <w:bCs/>
                  <w:lang w:val="en-US"/>
                  <w:rPrChange w:id="7337" w:author="Borja Gonzalez" w:date="2017-09-28T19:30:00Z">
                    <w:rPr>
                      <w:rFonts w:ascii="Monaco" w:hAnsi="Monaco" w:cs="Monaco"/>
                      <w:b/>
                      <w:bCs/>
                      <w:color w:val="000000"/>
                      <w:sz w:val="32"/>
                      <w:szCs w:val="32"/>
                      <w:lang w:val="en-US"/>
                    </w:rPr>
                  </w:rPrChange>
                </w:rPr>
                <w:t>));</w:t>
              </w:r>
            </w:ins>
          </w:p>
          <w:p w14:paraId="79F542CA" w14:textId="77777777" w:rsidR="00E066BD" w:rsidRPr="0079203F" w:rsidRDefault="00E066BD">
            <w:pPr>
              <w:rPr>
                <w:ins w:id="7338" w:author="Borja Gonzalez" w:date="2017-09-28T19:30:00Z"/>
                <w:lang w:val="es-ES"/>
                <w:rPrChange w:id="7339" w:author="Rodrigo García" w:date="2017-09-29T10:08:00Z">
                  <w:rPr>
                    <w:ins w:id="7340" w:author="Borja Gonzalez" w:date="2017-09-28T19:30:00Z"/>
                    <w:rFonts w:ascii="Monaco" w:eastAsiaTheme="majorEastAsia" w:hAnsi="Monaco" w:cs="Monaco"/>
                    <w:color w:val="243F60" w:themeColor="accent1" w:themeShade="7F"/>
                    <w:sz w:val="32"/>
                    <w:szCs w:val="32"/>
                    <w:lang w:val="en-US"/>
                  </w:rPr>
                </w:rPrChange>
              </w:rPr>
              <w:pPrChange w:id="7341" w:author="GONZALEZ DIAZ, BORJA" w:date="2017-09-29T19:26:00Z">
                <w:pPr>
                  <w:keepNext/>
                  <w:keepLines/>
                  <w:widowControl w:val="0"/>
                  <w:autoSpaceDE w:val="0"/>
                  <w:autoSpaceDN w:val="0"/>
                  <w:adjustRightInd w:val="0"/>
                  <w:spacing w:before="200"/>
                  <w:outlineLvl w:val="4"/>
                </w:pPr>
              </w:pPrChange>
            </w:pPr>
            <w:ins w:id="7342" w:author="Borja Gonzalez" w:date="2017-09-28T19:30:00Z">
              <w:r w:rsidRPr="00E066BD">
                <w:rPr>
                  <w:lang w:val="en-US"/>
                  <w:rPrChange w:id="7343" w:author="Borja Gonzalez" w:date="2017-09-28T19:30:00Z">
                    <w:rPr>
                      <w:rFonts w:ascii="Monaco" w:hAnsi="Monaco" w:cs="Monaco"/>
                      <w:sz w:val="32"/>
                      <w:szCs w:val="32"/>
                      <w:lang w:val="en-US"/>
                    </w:rPr>
                  </w:rPrChange>
                </w:rPr>
                <w:t xml:space="preserve">    </w:t>
              </w:r>
              <w:r w:rsidRPr="0079203F">
                <w:rPr>
                  <w:lang w:val="es-ES"/>
                  <w:rPrChange w:id="7344" w:author="Rodrigo García" w:date="2017-09-29T10:08:00Z">
                    <w:rPr>
                      <w:rFonts w:ascii="Monaco" w:hAnsi="Monaco" w:cs="Monaco"/>
                      <w:color w:val="000000"/>
                      <w:sz w:val="32"/>
                      <w:szCs w:val="32"/>
                      <w:lang w:val="en-US"/>
                    </w:rPr>
                  </w:rPrChange>
                </w:rPr>
                <w:t>socket</w:t>
              </w:r>
              <w:r w:rsidRPr="0079203F">
                <w:rPr>
                  <w:b/>
                  <w:bCs/>
                  <w:lang w:val="es-ES"/>
                  <w:rPrChange w:id="7345" w:author="Rodrigo García" w:date="2017-09-29T10:08:00Z">
                    <w:rPr>
                      <w:rFonts w:ascii="Monaco" w:hAnsi="Monaco" w:cs="Monaco"/>
                      <w:b/>
                      <w:bCs/>
                      <w:color w:val="000000"/>
                      <w:sz w:val="32"/>
                      <w:szCs w:val="32"/>
                      <w:lang w:val="en-US"/>
                    </w:rPr>
                  </w:rPrChange>
                </w:rPr>
                <w:t>.</w:t>
              </w:r>
              <w:r w:rsidRPr="0079203F">
                <w:rPr>
                  <w:lang w:val="es-ES"/>
                  <w:rPrChange w:id="7346" w:author="Rodrigo García" w:date="2017-09-29T10:08:00Z">
                    <w:rPr>
                      <w:rFonts w:ascii="Monaco" w:hAnsi="Monaco" w:cs="Monaco"/>
                      <w:color w:val="000000"/>
                      <w:sz w:val="32"/>
                      <w:szCs w:val="32"/>
                      <w:lang w:val="en-US"/>
                    </w:rPr>
                  </w:rPrChange>
                </w:rPr>
                <w:t>on</w:t>
              </w:r>
              <w:r w:rsidRPr="0079203F">
                <w:rPr>
                  <w:b/>
                  <w:bCs/>
                  <w:lang w:val="es-ES"/>
                  <w:rPrChange w:id="7347" w:author="Rodrigo García" w:date="2017-09-29T10:08:00Z">
                    <w:rPr>
                      <w:rFonts w:ascii="Monaco" w:hAnsi="Monaco" w:cs="Monaco"/>
                      <w:b/>
                      <w:bCs/>
                      <w:color w:val="000000"/>
                      <w:sz w:val="32"/>
                      <w:szCs w:val="32"/>
                      <w:lang w:val="en-US"/>
                    </w:rPr>
                  </w:rPrChange>
                </w:rPr>
                <w:t>(</w:t>
              </w:r>
              <w:r w:rsidRPr="0079203F">
                <w:rPr>
                  <w:color w:val="4E9A06"/>
                  <w:lang w:val="es-ES"/>
                  <w:rPrChange w:id="7348" w:author="Rodrigo García" w:date="2017-09-29T10:08:00Z">
                    <w:rPr>
                      <w:rFonts w:ascii="Monaco" w:hAnsi="Monaco" w:cs="Monaco"/>
                      <w:color w:val="4E9A06"/>
                      <w:sz w:val="32"/>
                      <w:szCs w:val="32"/>
                      <w:lang w:val="en-US"/>
                    </w:rPr>
                  </w:rPrChange>
                </w:rPr>
                <w:t>"datos_evolucion_paciente"</w:t>
              </w:r>
              <w:r w:rsidRPr="0079203F">
                <w:rPr>
                  <w:b/>
                  <w:bCs/>
                  <w:lang w:val="es-ES"/>
                  <w:rPrChange w:id="7349" w:author="Rodrigo García" w:date="2017-09-29T10:08:00Z">
                    <w:rPr>
                      <w:rFonts w:ascii="Monaco" w:hAnsi="Monaco" w:cs="Monaco"/>
                      <w:b/>
                      <w:bCs/>
                      <w:color w:val="000000"/>
                      <w:sz w:val="32"/>
                      <w:szCs w:val="32"/>
                      <w:lang w:val="en-US"/>
                    </w:rPr>
                  </w:rPrChange>
                </w:rPr>
                <w:t>,</w:t>
              </w:r>
              <w:r w:rsidRPr="0079203F">
                <w:rPr>
                  <w:lang w:val="es-ES"/>
                  <w:rPrChange w:id="7350" w:author="Rodrigo García" w:date="2017-09-29T10:08:00Z">
                    <w:rPr>
                      <w:rFonts w:ascii="Monaco" w:hAnsi="Monaco" w:cs="Monaco"/>
                      <w:sz w:val="32"/>
                      <w:szCs w:val="32"/>
                      <w:lang w:val="en-US"/>
                    </w:rPr>
                  </w:rPrChange>
                </w:rPr>
                <w:t xml:space="preserve"> </w:t>
              </w:r>
              <w:r w:rsidRPr="0079203F">
                <w:rPr>
                  <w:b/>
                  <w:bCs/>
                  <w:color w:val="204A87"/>
                  <w:lang w:val="es-ES"/>
                  <w:rPrChange w:id="7351" w:author="Rodrigo García" w:date="2017-09-29T10:08:00Z">
                    <w:rPr>
                      <w:rFonts w:ascii="Monaco" w:hAnsi="Monaco" w:cs="Monaco"/>
                      <w:b/>
                      <w:bCs/>
                      <w:color w:val="204A87"/>
                      <w:sz w:val="32"/>
                      <w:szCs w:val="32"/>
                      <w:lang w:val="en-US"/>
                    </w:rPr>
                  </w:rPrChange>
                </w:rPr>
                <w:t>function</w:t>
              </w:r>
              <w:r w:rsidRPr="0079203F">
                <w:rPr>
                  <w:lang w:val="es-ES"/>
                  <w:rPrChange w:id="7352" w:author="Rodrigo García" w:date="2017-09-29T10:08:00Z">
                    <w:rPr>
                      <w:rFonts w:ascii="Monaco" w:hAnsi="Monaco" w:cs="Monaco"/>
                      <w:sz w:val="32"/>
                      <w:szCs w:val="32"/>
                      <w:lang w:val="en-US"/>
                    </w:rPr>
                  </w:rPrChange>
                </w:rPr>
                <w:t xml:space="preserve"> </w:t>
              </w:r>
              <w:r w:rsidRPr="0079203F">
                <w:rPr>
                  <w:b/>
                  <w:bCs/>
                  <w:lang w:val="es-ES"/>
                  <w:rPrChange w:id="7353" w:author="Rodrigo García" w:date="2017-09-29T10:08:00Z">
                    <w:rPr>
                      <w:rFonts w:ascii="Monaco" w:hAnsi="Monaco" w:cs="Monaco"/>
                      <w:b/>
                      <w:bCs/>
                      <w:color w:val="000000"/>
                      <w:sz w:val="32"/>
                      <w:szCs w:val="32"/>
                      <w:lang w:val="en-US"/>
                    </w:rPr>
                  </w:rPrChange>
                </w:rPr>
                <w:t>(</w:t>
              </w:r>
              <w:r w:rsidRPr="0079203F">
                <w:rPr>
                  <w:lang w:val="es-ES"/>
                  <w:rPrChange w:id="7354" w:author="Rodrigo García" w:date="2017-09-29T10:08:00Z">
                    <w:rPr>
                      <w:rFonts w:ascii="Monaco" w:hAnsi="Monaco" w:cs="Monaco"/>
                      <w:color w:val="000000"/>
                      <w:sz w:val="32"/>
                      <w:szCs w:val="32"/>
                      <w:lang w:val="en-US"/>
                    </w:rPr>
                  </w:rPrChange>
                </w:rPr>
                <w:t>max_minimo</w:t>
              </w:r>
              <w:r w:rsidRPr="0079203F">
                <w:rPr>
                  <w:b/>
                  <w:bCs/>
                  <w:lang w:val="es-ES"/>
                  <w:rPrChange w:id="7355" w:author="Rodrigo García" w:date="2017-09-29T10:08:00Z">
                    <w:rPr>
                      <w:rFonts w:ascii="Monaco" w:hAnsi="Monaco" w:cs="Monaco"/>
                      <w:b/>
                      <w:bCs/>
                      <w:color w:val="000000"/>
                      <w:sz w:val="32"/>
                      <w:szCs w:val="32"/>
                      <w:lang w:val="en-US"/>
                    </w:rPr>
                  </w:rPrChange>
                </w:rPr>
                <w:t>)</w:t>
              </w:r>
              <w:r w:rsidRPr="0079203F">
                <w:rPr>
                  <w:lang w:val="es-ES"/>
                  <w:rPrChange w:id="7356" w:author="Rodrigo García" w:date="2017-09-29T10:08:00Z">
                    <w:rPr>
                      <w:rFonts w:ascii="Monaco" w:hAnsi="Monaco" w:cs="Monaco"/>
                      <w:sz w:val="32"/>
                      <w:szCs w:val="32"/>
                      <w:lang w:val="en-US"/>
                    </w:rPr>
                  </w:rPrChange>
                </w:rPr>
                <w:t xml:space="preserve"> </w:t>
              </w:r>
              <w:r w:rsidRPr="0079203F">
                <w:rPr>
                  <w:b/>
                  <w:bCs/>
                  <w:lang w:val="es-ES"/>
                  <w:rPrChange w:id="7357" w:author="Rodrigo García" w:date="2017-09-29T10:08:00Z">
                    <w:rPr>
                      <w:rFonts w:ascii="Monaco" w:hAnsi="Monaco" w:cs="Monaco"/>
                      <w:b/>
                      <w:bCs/>
                      <w:color w:val="000000"/>
                      <w:sz w:val="32"/>
                      <w:szCs w:val="32"/>
                      <w:lang w:val="en-US"/>
                    </w:rPr>
                  </w:rPrChange>
                </w:rPr>
                <w:t>{</w:t>
              </w:r>
            </w:ins>
          </w:p>
          <w:p w14:paraId="5110316C" w14:textId="77777777" w:rsidR="00E066BD" w:rsidRPr="0079203F" w:rsidRDefault="00E066BD">
            <w:pPr>
              <w:rPr>
                <w:ins w:id="7358" w:author="Borja Gonzalez" w:date="2017-09-28T19:30:00Z"/>
                <w:lang w:val="es-ES"/>
                <w:rPrChange w:id="7359" w:author="Rodrigo García" w:date="2017-09-29T10:08:00Z">
                  <w:rPr>
                    <w:ins w:id="7360" w:author="Borja Gonzalez" w:date="2017-09-28T19:30:00Z"/>
                    <w:rFonts w:ascii="Monaco" w:hAnsi="Monaco" w:cs="Monaco"/>
                    <w:sz w:val="32"/>
                    <w:szCs w:val="32"/>
                    <w:lang w:val="en-US"/>
                  </w:rPr>
                </w:rPrChange>
              </w:rPr>
              <w:pPrChange w:id="7361" w:author="GONZALEZ DIAZ, BORJA" w:date="2017-09-29T19:26:00Z">
                <w:pPr>
                  <w:widowControl w:val="0"/>
                  <w:autoSpaceDE w:val="0"/>
                  <w:autoSpaceDN w:val="0"/>
                  <w:adjustRightInd w:val="0"/>
                </w:pPr>
              </w:pPrChange>
            </w:pPr>
          </w:p>
          <w:p w14:paraId="7544E7C1" w14:textId="77777777" w:rsidR="00E066BD" w:rsidRPr="0079203F" w:rsidRDefault="00E066BD">
            <w:pPr>
              <w:rPr>
                <w:ins w:id="7362" w:author="Borja Gonzalez" w:date="2017-09-28T19:30:00Z"/>
                <w:lang w:val="es-ES"/>
                <w:rPrChange w:id="7363" w:author="Rodrigo García" w:date="2017-09-29T10:08:00Z">
                  <w:rPr>
                    <w:ins w:id="7364" w:author="Borja Gonzalez" w:date="2017-09-28T19:30:00Z"/>
                    <w:rFonts w:ascii="Monaco" w:eastAsiaTheme="majorEastAsia" w:hAnsi="Monaco" w:cs="Monaco"/>
                    <w:color w:val="243F60" w:themeColor="accent1" w:themeShade="7F"/>
                    <w:sz w:val="32"/>
                    <w:szCs w:val="32"/>
                    <w:lang w:val="en-US"/>
                  </w:rPr>
                </w:rPrChange>
              </w:rPr>
              <w:pPrChange w:id="7365" w:author="GONZALEZ DIAZ, BORJA" w:date="2017-09-29T19:26:00Z">
                <w:pPr>
                  <w:keepNext/>
                  <w:keepLines/>
                  <w:widowControl w:val="0"/>
                  <w:autoSpaceDE w:val="0"/>
                  <w:autoSpaceDN w:val="0"/>
                  <w:adjustRightInd w:val="0"/>
                  <w:spacing w:before="200"/>
                  <w:outlineLvl w:val="4"/>
                </w:pPr>
              </w:pPrChange>
            </w:pPr>
            <w:ins w:id="7366" w:author="Borja Gonzalez" w:date="2017-09-28T19:30:00Z">
              <w:r w:rsidRPr="0079203F">
                <w:rPr>
                  <w:lang w:val="es-ES"/>
                  <w:rPrChange w:id="7367" w:author="Rodrigo García" w:date="2017-09-29T10:08:00Z">
                    <w:rPr>
                      <w:rFonts w:ascii="Monaco" w:hAnsi="Monaco" w:cs="Monaco"/>
                      <w:sz w:val="32"/>
                      <w:szCs w:val="32"/>
                      <w:lang w:val="en-US"/>
                    </w:rPr>
                  </w:rPrChange>
                </w:rPr>
                <w:t xml:space="preserve">        </w:t>
              </w:r>
              <w:r w:rsidRPr="0079203F">
                <w:rPr>
                  <w:b/>
                  <w:bCs/>
                  <w:color w:val="204A87"/>
                  <w:lang w:val="es-ES"/>
                  <w:rPrChange w:id="7368" w:author="Rodrigo García" w:date="2017-09-29T10:08:00Z">
                    <w:rPr>
                      <w:rFonts w:ascii="Monaco" w:hAnsi="Monaco" w:cs="Monaco"/>
                      <w:b/>
                      <w:bCs/>
                      <w:color w:val="204A87"/>
                      <w:sz w:val="32"/>
                      <w:szCs w:val="32"/>
                      <w:lang w:val="en-US"/>
                    </w:rPr>
                  </w:rPrChange>
                </w:rPr>
                <w:t>var</w:t>
              </w:r>
              <w:r w:rsidRPr="0079203F">
                <w:rPr>
                  <w:lang w:val="es-ES"/>
                  <w:rPrChange w:id="7369" w:author="Rodrigo García" w:date="2017-09-29T10:08:00Z">
                    <w:rPr>
                      <w:rFonts w:ascii="Monaco" w:hAnsi="Monaco" w:cs="Monaco"/>
                      <w:sz w:val="32"/>
                      <w:szCs w:val="32"/>
                      <w:lang w:val="en-US"/>
                    </w:rPr>
                  </w:rPrChange>
                </w:rPr>
                <w:t xml:space="preserve"> genero </w:t>
              </w:r>
              <w:r w:rsidRPr="0079203F">
                <w:rPr>
                  <w:b/>
                  <w:bCs/>
                  <w:color w:val="CE5C00"/>
                  <w:lang w:val="es-ES"/>
                  <w:rPrChange w:id="7370" w:author="Rodrigo García" w:date="2017-09-29T10:08:00Z">
                    <w:rPr>
                      <w:rFonts w:ascii="Monaco" w:hAnsi="Monaco" w:cs="Monaco"/>
                      <w:b/>
                      <w:bCs/>
                      <w:color w:val="CE5C00"/>
                      <w:sz w:val="32"/>
                      <w:szCs w:val="32"/>
                      <w:lang w:val="en-US"/>
                    </w:rPr>
                  </w:rPrChange>
                </w:rPr>
                <w:t>=</w:t>
              </w:r>
              <w:r w:rsidRPr="0079203F">
                <w:rPr>
                  <w:lang w:val="es-ES"/>
                  <w:rPrChange w:id="7371" w:author="Rodrigo García" w:date="2017-09-29T10:08:00Z">
                    <w:rPr>
                      <w:rFonts w:ascii="Monaco" w:hAnsi="Monaco" w:cs="Monaco"/>
                      <w:sz w:val="32"/>
                      <w:szCs w:val="32"/>
                      <w:lang w:val="en-US"/>
                    </w:rPr>
                  </w:rPrChange>
                </w:rPr>
                <w:t xml:space="preserve"> url1</w:t>
              </w:r>
              <w:r w:rsidRPr="0079203F">
                <w:rPr>
                  <w:b/>
                  <w:bCs/>
                  <w:lang w:val="es-ES"/>
                  <w:rPrChange w:id="7372" w:author="Rodrigo García" w:date="2017-09-29T10:08:00Z">
                    <w:rPr>
                      <w:rFonts w:ascii="Monaco" w:hAnsi="Monaco" w:cs="Monaco"/>
                      <w:b/>
                      <w:bCs/>
                      <w:color w:val="000000"/>
                      <w:sz w:val="32"/>
                      <w:szCs w:val="32"/>
                      <w:lang w:val="en-US"/>
                    </w:rPr>
                  </w:rPrChange>
                </w:rPr>
                <w:t>.</w:t>
              </w:r>
              <w:r w:rsidRPr="0079203F">
                <w:rPr>
                  <w:lang w:val="es-ES"/>
                  <w:rPrChange w:id="7373" w:author="Rodrigo García" w:date="2017-09-29T10:08:00Z">
                    <w:rPr>
                      <w:rFonts w:ascii="Monaco" w:hAnsi="Monaco" w:cs="Monaco"/>
                      <w:color w:val="000000"/>
                      <w:sz w:val="32"/>
                      <w:szCs w:val="32"/>
                      <w:lang w:val="en-US"/>
                    </w:rPr>
                  </w:rPrChange>
                </w:rPr>
                <w:t>searchParams</w:t>
              </w:r>
              <w:r w:rsidRPr="0079203F">
                <w:rPr>
                  <w:b/>
                  <w:bCs/>
                  <w:lang w:val="es-ES"/>
                  <w:rPrChange w:id="7374" w:author="Rodrigo García" w:date="2017-09-29T10:08:00Z">
                    <w:rPr>
                      <w:rFonts w:ascii="Monaco" w:hAnsi="Monaco" w:cs="Monaco"/>
                      <w:b/>
                      <w:bCs/>
                      <w:color w:val="000000"/>
                      <w:sz w:val="32"/>
                      <w:szCs w:val="32"/>
                      <w:lang w:val="en-US"/>
                    </w:rPr>
                  </w:rPrChange>
                </w:rPr>
                <w:t>.</w:t>
              </w:r>
              <w:r w:rsidRPr="0079203F">
                <w:rPr>
                  <w:lang w:val="es-ES"/>
                  <w:rPrChange w:id="7375" w:author="Rodrigo García" w:date="2017-09-29T10:08:00Z">
                    <w:rPr>
                      <w:rFonts w:ascii="Monaco" w:hAnsi="Monaco" w:cs="Monaco"/>
                      <w:color w:val="000000"/>
                      <w:sz w:val="32"/>
                      <w:szCs w:val="32"/>
                      <w:lang w:val="en-US"/>
                    </w:rPr>
                  </w:rPrChange>
                </w:rPr>
                <w:t>get</w:t>
              </w:r>
              <w:r w:rsidRPr="0079203F">
                <w:rPr>
                  <w:b/>
                  <w:bCs/>
                  <w:lang w:val="es-ES"/>
                  <w:rPrChange w:id="7376" w:author="Rodrigo García" w:date="2017-09-29T10:08:00Z">
                    <w:rPr>
                      <w:rFonts w:ascii="Monaco" w:hAnsi="Monaco" w:cs="Monaco"/>
                      <w:b/>
                      <w:bCs/>
                      <w:color w:val="000000"/>
                      <w:sz w:val="32"/>
                      <w:szCs w:val="32"/>
                      <w:lang w:val="en-US"/>
                    </w:rPr>
                  </w:rPrChange>
                </w:rPr>
                <w:t>(</w:t>
              </w:r>
              <w:r w:rsidRPr="0079203F">
                <w:rPr>
                  <w:color w:val="4E9A06"/>
                  <w:lang w:val="es-ES"/>
                  <w:rPrChange w:id="7377" w:author="Rodrigo García" w:date="2017-09-29T10:08:00Z">
                    <w:rPr>
                      <w:rFonts w:ascii="Monaco" w:hAnsi="Monaco" w:cs="Monaco"/>
                      <w:color w:val="4E9A06"/>
                      <w:sz w:val="32"/>
                      <w:szCs w:val="32"/>
                      <w:lang w:val="en-US"/>
                    </w:rPr>
                  </w:rPrChange>
                </w:rPr>
                <w:t>"var4"</w:t>
              </w:r>
              <w:r w:rsidRPr="0079203F">
                <w:rPr>
                  <w:b/>
                  <w:bCs/>
                  <w:lang w:val="es-ES"/>
                  <w:rPrChange w:id="7378" w:author="Rodrigo García" w:date="2017-09-29T10:08:00Z">
                    <w:rPr>
                      <w:rFonts w:ascii="Monaco" w:hAnsi="Monaco" w:cs="Monaco"/>
                      <w:b/>
                      <w:bCs/>
                      <w:color w:val="000000"/>
                      <w:sz w:val="32"/>
                      <w:szCs w:val="32"/>
                      <w:lang w:val="en-US"/>
                    </w:rPr>
                  </w:rPrChange>
                </w:rPr>
                <w:t>);</w:t>
              </w:r>
            </w:ins>
          </w:p>
          <w:p w14:paraId="6F7BCA0D" w14:textId="77777777" w:rsidR="00E066BD" w:rsidRPr="0079203F" w:rsidRDefault="00E066BD">
            <w:pPr>
              <w:rPr>
                <w:ins w:id="7379" w:author="Borja Gonzalez" w:date="2017-09-28T19:30:00Z"/>
                <w:lang w:val="es-ES"/>
                <w:rPrChange w:id="7380" w:author="Rodrigo García" w:date="2017-09-29T10:08:00Z">
                  <w:rPr>
                    <w:ins w:id="7381" w:author="Borja Gonzalez" w:date="2017-09-28T19:30:00Z"/>
                    <w:rFonts w:ascii="Monaco" w:hAnsi="Monaco" w:cs="Monaco"/>
                    <w:sz w:val="32"/>
                    <w:szCs w:val="32"/>
                    <w:lang w:val="en-US"/>
                  </w:rPr>
                </w:rPrChange>
              </w:rPr>
              <w:pPrChange w:id="7382" w:author="GONZALEZ DIAZ, BORJA" w:date="2017-09-29T19:26:00Z">
                <w:pPr>
                  <w:widowControl w:val="0"/>
                  <w:autoSpaceDE w:val="0"/>
                  <w:autoSpaceDN w:val="0"/>
                  <w:adjustRightInd w:val="0"/>
                </w:pPr>
              </w:pPrChange>
            </w:pPr>
          </w:p>
          <w:p w14:paraId="7B034723" w14:textId="77777777" w:rsidR="00E066BD" w:rsidRPr="0079203F" w:rsidRDefault="00E066BD">
            <w:pPr>
              <w:rPr>
                <w:ins w:id="7383" w:author="Borja Gonzalez" w:date="2017-09-28T19:30:00Z"/>
                <w:lang w:val="es-ES"/>
                <w:rPrChange w:id="7384" w:author="Rodrigo García" w:date="2017-09-29T10:08:00Z">
                  <w:rPr>
                    <w:ins w:id="7385" w:author="Borja Gonzalez" w:date="2017-09-28T19:30:00Z"/>
                    <w:rFonts w:ascii="Monaco" w:eastAsiaTheme="majorEastAsia" w:hAnsi="Monaco" w:cs="Monaco"/>
                    <w:color w:val="243F60" w:themeColor="accent1" w:themeShade="7F"/>
                    <w:sz w:val="32"/>
                    <w:szCs w:val="32"/>
                    <w:lang w:val="en-US"/>
                  </w:rPr>
                </w:rPrChange>
              </w:rPr>
              <w:pPrChange w:id="7386" w:author="GONZALEZ DIAZ, BORJA" w:date="2017-09-29T19:26:00Z">
                <w:pPr>
                  <w:keepNext/>
                  <w:keepLines/>
                  <w:widowControl w:val="0"/>
                  <w:autoSpaceDE w:val="0"/>
                  <w:autoSpaceDN w:val="0"/>
                  <w:adjustRightInd w:val="0"/>
                  <w:spacing w:before="200"/>
                  <w:outlineLvl w:val="4"/>
                </w:pPr>
              </w:pPrChange>
            </w:pPr>
            <w:ins w:id="7387" w:author="Borja Gonzalez" w:date="2017-09-28T19:30:00Z">
              <w:r w:rsidRPr="0079203F">
                <w:rPr>
                  <w:lang w:val="es-ES"/>
                  <w:rPrChange w:id="7388" w:author="Rodrigo García" w:date="2017-09-29T10:08:00Z">
                    <w:rPr>
                      <w:rFonts w:ascii="Monaco" w:hAnsi="Monaco" w:cs="Monaco"/>
                      <w:sz w:val="32"/>
                      <w:szCs w:val="32"/>
                      <w:lang w:val="en-US"/>
                    </w:rPr>
                  </w:rPrChange>
                </w:rPr>
                <w:t xml:space="preserve">        </w:t>
              </w:r>
              <w:r w:rsidRPr="0079203F">
                <w:rPr>
                  <w:b/>
                  <w:bCs/>
                  <w:color w:val="204A87"/>
                  <w:lang w:val="es-ES"/>
                  <w:rPrChange w:id="7389" w:author="Rodrigo García" w:date="2017-09-29T10:08:00Z">
                    <w:rPr>
                      <w:rFonts w:ascii="Monaco" w:hAnsi="Monaco" w:cs="Monaco"/>
                      <w:b/>
                      <w:bCs/>
                      <w:color w:val="204A87"/>
                      <w:sz w:val="32"/>
                      <w:szCs w:val="32"/>
                      <w:lang w:val="en-US"/>
                    </w:rPr>
                  </w:rPrChange>
                </w:rPr>
                <w:t>var</w:t>
              </w:r>
              <w:r w:rsidRPr="0079203F">
                <w:rPr>
                  <w:lang w:val="es-ES"/>
                  <w:rPrChange w:id="7390" w:author="Rodrigo García" w:date="2017-09-29T10:08:00Z">
                    <w:rPr>
                      <w:rFonts w:ascii="Monaco" w:hAnsi="Monaco" w:cs="Monaco"/>
                      <w:sz w:val="32"/>
                      <w:szCs w:val="32"/>
                      <w:lang w:val="en-US"/>
                    </w:rPr>
                  </w:rPrChange>
                </w:rPr>
                <w:t xml:space="preserve"> max </w:t>
              </w:r>
              <w:r w:rsidRPr="0079203F">
                <w:rPr>
                  <w:b/>
                  <w:bCs/>
                  <w:color w:val="CE5C00"/>
                  <w:lang w:val="es-ES"/>
                  <w:rPrChange w:id="7391" w:author="Rodrigo García" w:date="2017-09-29T10:08:00Z">
                    <w:rPr>
                      <w:rFonts w:ascii="Monaco" w:hAnsi="Monaco" w:cs="Monaco"/>
                      <w:b/>
                      <w:bCs/>
                      <w:color w:val="CE5C00"/>
                      <w:sz w:val="32"/>
                      <w:szCs w:val="32"/>
                      <w:lang w:val="en-US"/>
                    </w:rPr>
                  </w:rPrChange>
                </w:rPr>
                <w:t>=</w:t>
              </w:r>
              <w:r w:rsidRPr="0079203F">
                <w:rPr>
                  <w:lang w:val="es-ES"/>
                  <w:rPrChange w:id="7392" w:author="Rodrigo García" w:date="2017-09-29T10:08:00Z">
                    <w:rPr>
                      <w:rFonts w:ascii="Monaco" w:hAnsi="Monaco" w:cs="Monaco"/>
                      <w:sz w:val="32"/>
                      <w:szCs w:val="32"/>
                      <w:lang w:val="en-US"/>
                    </w:rPr>
                  </w:rPrChange>
                </w:rPr>
                <w:t xml:space="preserve"> </w:t>
              </w:r>
              <w:r w:rsidRPr="0079203F">
                <w:rPr>
                  <w:b/>
                  <w:bCs/>
                  <w:lang w:val="es-ES"/>
                  <w:rPrChange w:id="7393" w:author="Rodrigo García" w:date="2017-09-29T10:08:00Z">
                    <w:rPr>
                      <w:rFonts w:ascii="Monaco" w:hAnsi="Monaco" w:cs="Monaco"/>
                      <w:b/>
                      <w:bCs/>
                      <w:color w:val="000000"/>
                      <w:sz w:val="32"/>
                      <w:szCs w:val="32"/>
                      <w:lang w:val="en-US"/>
                    </w:rPr>
                  </w:rPrChange>
                </w:rPr>
                <w:t>[];</w:t>
              </w:r>
            </w:ins>
          </w:p>
          <w:p w14:paraId="47CCF1A4" w14:textId="77777777" w:rsidR="00E066BD" w:rsidRPr="0079203F" w:rsidRDefault="00E066BD">
            <w:pPr>
              <w:rPr>
                <w:ins w:id="7394" w:author="Borja Gonzalez" w:date="2017-09-28T19:30:00Z"/>
                <w:lang w:val="es-ES"/>
                <w:rPrChange w:id="7395" w:author="Rodrigo García" w:date="2017-09-29T10:08:00Z">
                  <w:rPr>
                    <w:ins w:id="7396" w:author="Borja Gonzalez" w:date="2017-09-28T19:30:00Z"/>
                    <w:rFonts w:ascii="Monaco" w:eastAsiaTheme="majorEastAsia" w:hAnsi="Monaco" w:cs="Monaco"/>
                    <w:color w:val="243F60" w:themeColor="accent1" w:themeShade="7F"/>
                    <w:sz w:val="32"/>
                    <w:szCs w:val="32"/>
                    <w:lang w:val="en-US"/>
                  </w:rPr>
                </w:rPrChange>
              </w:rPr>
              <w:pPrChange w:id="7397" w:author="GONZALEZ DIAZ, BORJA" w:date="2017-09-29T19:26:00Z">
                <w:pPr>
                  <w:keepNext/>
                  <w:keepLines/>
                  <w:widowControl w:val="0"/>
                  <w:autoSpaceDE w:val="0"/>
                  <w:autoSpaceDN w:val="0"/>
                  <w:adjustRightInd w:val="0"/>
                  <w:spacing w:before="200"/>
                  <w:outlineLvl w:val="4"/>
                </w:pPr>
              </w:pPrChange>
            </w:pPr>
            <w:ins w:id="7398" w:author="Borja Gonzalez" w:date="2017-09-28T19:30:00Z">
              <w:r w:rsidRPr="0079203F">
                <w:rPr>
                  <w:lang w:val="es-ES"/>
                  <w:rPrChange w:id="7399" w:author="Rodrigo García" w:date="2017-09-29T10:08:00Z">
                    <w:rPr>
                      <w:rFonts w:ascii="Monaco" w:hAnsi="Monaco" w:cs="Monaco"/>
                      <w:sz w:val="32"/>
                      <w:szCs w:val="32"/>
                      <w:lang w:val="en-US"/>
                    </w:rPr>
                  </w:rPrChange>
                </w:rPr>
                <w:t xml:space="preserve">        </w:t>
              </w:r>
              <w:r w:rsidRPr="0079203F">
                <w:rPr>
                  <w:b/>
                  <w:bCs/>
                  <w:color w:val="204A87"/>
                  <w:lang w:val="es-ES"/>
                  <w:rPrChange w:id="7400" w:author="Rodrigo García" w:date="2017-09-29T10:08:00Z">
                    <w:rPr>
                      <w:rFonts w:ascii="Monaco" w:hAnsi="Monaco" w:cs="Monaco"/>
                      <w:b/>
                      <w:bCs/>
                      <w:color w:val="204A87"/>
                      <w:sz w:val="32"/>
                      <w:szCs w:val="32"/>
                      <w:lang w:val="en-US"/>
                    </w:rPr>
                  </w:rPrChange>
                </w:rPr>
                <w:t>var</w:t>
              </w:r>
              <w:r w:rsidRPr="0079203F">
                <w:rPr>
                  <w:lang w:val="es-ES"/>
                  <w:rPrChange w:id="7401" w:author="Rodrigo García" w:date="2017-09-29T10:08:00Z">
                    <w:rPr>
                      <w:rFonts w:ascii="Monaco" w:hAnsi="Monaco" w:cs="Monaco"/>
                      <w:sz w:val="32"/>
                      <w:szCs w:val="32"/>
                      <w:lang w:val="en-US"/>
                    </w:rPr>
                  </w:rPrChange>
                </w:rPr>
                <w:t xml:space="preserve"> max_max </w:t>
              </w:r>
              <w:r w:rsidRPr="0079203F">
                <w:rPr>
                  <w:b/>
                  <w:bCs/>
                  <w:color w:val="CE5C00"/>
                  <w:lang w:val="es-ES"/>
                  <w:rPrChange w:id="7402" w:author="Rodrigo García" w:date="2017-09-29T10:08:00Z">
                    <w:rPr>
                      <w:rFonts w:ascii="Monaco" w:hAnsi="Monaco" w:cs="Monaco"/>
                      <w:b/>
                      <w:bCs/>
                      <w:color w:val="CE5C00"/>
                      <w:sz w:val="32"/>
                      <w:szCs w:val="32"/>
                      <w:lang w:val="en-US"/>
                    </w:rPr>
                  </w:rPrChange>
                </w:rPr>
                <w:t>=</w:t>
              </w:r>
              <w:r w:rsidRPr="0079203F">
                <w:rPr>
                  <w:lang w:val="es-ES"/>
                  <w:rPrChange w:id="7403" w:author="Rodrigo García" w:date="2017-09-29T10:08:00Z">
                    <w:rPr>
                      <w:rFonts w:ascii="Monaco" w:hAnsi="Monaco" w:cs="Monaco"/>
                      <w:sz w:val="32"/>
                      <w:szCs w:val="32"/>
                      <w:lang w:val="en-US"/>
                    </w:rPr>
                  </w:rPrChange>
                </w:rPr>
                <w:t xml:space="preserve"> </w:t>
              </w:r>
              <w:r w:rsidRPr="0079203F">
                <w:rPr>
                  <w:b/>
                  <w:bCs/>
                  <w:lang w:val="es-ES"/>
                  <w:rPrChange w:id="7404" w:author="Rodrigo García" w:date="2017-09-29T10:08:00Z">
                    <w:rPr>
                      <w:rFonts w:ascii="Monaco" w:hAnsi="Monaco" w:cs="Monaco"/>
                      <w:b/>
                      <w:bCs/>
                      <w:color w:val="000000"/>
                      <w:sz w:val="32"/>
                      <w:szCs w:val="32"/>
                      <w:lang w:val="en-US"/>
                    </w:rPr>
                  </w:rPrChange>
                </w:rPr>
                <w:t>[];</w:t>
              </w:r>
            </w:ins>
          </w:p>
          <w:p w14:paraId="1C5EF806" w14:textId="77777777" w:rsidR="00E066BD" w:rsidRPr="0079203F" w:rsidRDefault="00E066BD">
            <w:pPr>
              <w:rPr>
                <w:ins w:id="7405" w:author="Borja Gonzalez" w:date="2017-09-28T19:30:00Z"/>
                <w:lang w:val="es-ES"/>
                <w:rPrChange w:id="7406" w:author="Rodrigo García" w:date="2017-09-29T10:08:00Z">
                  <w:rPr>
                    <w:ins w:id="7407" w:author="Borja Gonzalez" w:date="2017-09-28T19:30:00Z"/>
                    <w:rFonts w:ascii="Monaco" w:eastAsiaTheme="majorEastAsia" w:hAnsi="Monaco" w:cs="Monaco"/>
                    <w:color w:val="243F60" w:themeColor="accent1" w:themeShade="7F"/>
                    <w:sz w:val="32"/>
                    <w:szCs w:val="32"/>
                    <w:lang w:val="en-US"/>
                  </w:rPr>
                </w:rPrChange>
              </w:rPr>
              <w:pPrChange w:id="7408" w:author="GONZALEZ DIAZ, BORJA" w:date="2017-09-29T19:26:00Z">
                <w:pPr>
                  <w:keepNext/>
                  <w:keepLines/>
                  <w:widowControl w:val="0"/>
                  <w:autoSpaceDE w:val="0"/>
                  <w:autoSpaceDN w:val="0"/>
                  <w:adjustRightInd w:val="0"/>
                  <w:spacing w:before="200"/>
                  <w:outlineLvl w:val="4"/>
                </w:pPr>
              </w:pPrChange>
            </w:pPr>
            <w:ins w:id="7409" w:author="Borja Gonzalez" w:date="2017-09-28T19:30:00Z">
              <w:r w:rsidRPr="0079203F">
                <w:rPr>
                  <w:lang w:val="es-ES"/>
                  <w:rPrChange w:id="7410" w:author="Rodrigo García" w:date="2017-09-29T10:08:00Z">
                    <w:rPr>
                      <w:rFonts w:ascii="Monaco" w:hAnsi="Monaco" w:cs="Monaco"/>
                      <w:sz w:val="32"/>
                      <w:szCs w:val="32"/>
                      <w:lang w:val="en-US"/>
                    </w:rPr>
                  </w:rPrChange>
                </w:rPr>
                <w:t xml:space="preserve">        </w:t>
              </w:r>
              <w:r w:rsidRPr="0079203F">
                <w:rPr>
                  <w:b/>
                  <w:bCs/>
                  <w:color w:val="204A87"/>
                  <w:lang w:val="es-ES"/>
                  <w:rPrChange w:id="7411" w:author="Rodrigo García" w:date="2017-09-29T10:08:00Z">
                    <w:rPr>
                      <w:rFonts w:ascii="Monaco" w:hAnsi="Monaco" w:cs="Monaco"/>
                      <w:b/>
                      <w:bCs/>
                      <w:color w:val="204A87"/>
                      <w:sz w:val="32"/>
                      <w:szCs w:val="32"/>
                      <w:lang w:val="en-US"/>
                    </w:rPr>
                  </w:rPrChange>
                </w:rPr>
                <w:t>var</w:t>
              </w:r>
              <w:r w:rsidRPr="0079203F">
                <w:rPr>
                  <w:lang w:val="es-ES"/>
                  <w:rPrChange w:id="7412" w:author="Rodrigo García" w:date="2017-09-29T10:08:00Z">
                    <w:rPr>
                      <w:rFonts w:ascii="Monaco" w:hAnsi="Monaco" w:cs="Monaco"/>
                      <w:sz w:val="32"/>
                      <w:szCs w:val="32"/>
                      <w:lang w:val="en-US"/>
                    </w:rPr>
                  </w:rPrChange>
                </w:rPr>
                <w:t xml:space="preserve"> max_min </w:t>
              </w:r>
              <w:r w:rsidRPr="0079203F">
                <w:rPr>
                  <w:b/>
                  <w:bCs/>
                  <w:color w:val="CE5C00"/>
                  <w:lang w:val="es-ES"/>
                  <w:rPrChange w:id="7413" w:author="Rodrigo García" w:date="2017-09-29T10:08:00Z">
                    <w:rPr>
                      <w:rFonts w:ascii="Monaco" w:hAnsi="Monaco" w:cs="Monaco"/>
                      <w:b/>
                      <w:bCs/>
                      <w:color w:val="CE5C00"/>
                      <w:sz w:val="32"/>
                      <w:szCs w:val="32"/>
                      <w:lang w:val="en-US"/>
                    </w:rPr>
                  </w:rPrChange>
                </w:rPr>
                <w:t>=</w:t>
              </w:r>
              <w:r w:rsidRPr="0079203F">
                <w:rPr>
                  <w:lang w:val="es-ES"/>
                  <w:rPrChange w:id="7414" w:author="Rodrigo García" w:date="2017-09-29T10:08:00Z">
                    <w:rPr>
                      <w:rFonts w:ascii="Monaco" w:hAnsi="Monaco" w:cs="Monaco"/>
                      <w:sz w:val="32"/>
                      <w:szCs w:val="32"/>
                      <w:lang w:val="en-US"/>
                    </w:rPr>
                  </w:rPrChange>
                </w:rPr>
                <w:t xml:space="preserve"> </w:t>
              </w:r>
              <w:r w:rsidRPr="0079203F">
                <w:rPr>
                  <w:b/>
                  <w:bCs/>
                  <w:lang w:val="es-ES"/>
                  <w:rPrChange w:id="7415" w:author="Rodrigo García" w:date="2017-09-29T10:08:00Z">
                    <w:rPr>
                      <w:rFonts w:ascii="Monaco" w:hAnsi="Monaco" w:cs="Monaco"/>
                      <w:b/>
                      <w:bCs/>
                      <w:color w:val="000000"/>
                      <w:sz w:val="32"/>
                      <w:szCs w:val="32"/>
                      <w:lang w:val="en-US"/>
                    </w:rPr>
                  </w:rPrChange>
                </w:rPr>
                <w:t>[];</w:t>
              </w:r>
            </w:ins>
          </w:p>
          <w:p w14:paraId="025DB0AF" w14:textId="77777777" w:rsidR="00E066BD" w:rsidRPr="0079203F" w:rsidRDefault="00E066BD">
            <w:pPr>
              <w:rPr>
                <w:ins w:id="7416" w:author="Borja Gonzalez" w:date="2017-09-28T19:30:00Z"/>
                <w:lang w:val="es-ES"/>
                <w:rPrChange w:id="7417" w:author="Rodrigo García" w:date="2017-09-29T10:08:00Z">
                  <w:rPr>
                    <w:ins w:id="7418" w:author="Borja Gonzalez" w:date="2017-09-28T19:30:00Z"/>
                    <w:rFonts w:ascii="Monaco" w:eastAsiaTheme="majorEastAsia" w:hAnsi="Monaco" w:cs="Monaco"/>
                    <w:color w:val="243F60" w:themeColor="accent1" w:themeShade="7F"/>
                    <w:sz w:val="32"/>
                    <w:szCs w:val="32"/>
                    <w:lang w:val="en-US"/>
                  </w:rPr>
                </w:rPrChange>
              </w:rPr>
              <w:pPrChange w:id="7419" w:author="GONZALEZ DIAZ, BORJA" w:date="2017-09-29T19:26:00Z">
                <w:pPr>
                  <w:keepNext/>
                  <w:keepLines/>
                  <w:widowControl w:val="0"/>
                  <w:autoSpaceDE w:val="0"/>
                  <w:autoSpaceDN w:val="0"/>
                  <w:adjustRightInd w:val="0"/>
                  <w:spacing w:before="200"/>
                  <w:outlineLvl w:val="4"/>
                </w:pPr>
              </w:pPrChange>
            </w:pPr>
            <w:ins w:id="7420" w:author="Borja Gonzalez" w:date="2017-09-28T19:30:00Z">
              <w:r w:rsidRPr="0079203F">
                <w:rPr>
                  <w:lang w:val="es-ES"/>
                  <w:rPrChange w:id="7421" w:author="Rodrigo García" w:date="2017-09-29T10:08:00Z">
                    <w:rPr>
                      <w:rFonts w:ascii="Monaco" w:hAnsi="Monaco" w:cs="Monaco"/>
                      <w:sz w:val="32"/>
                      <w:szCs w:val="32"/>
                      <w:lang w:val="en-US"/>
                    </w:rPr>
                  </w:rPrChange>
                </w:rPr>
                <w:t xml:space="preserve">        </w:t>
              </w:r>
              <w:r w:rsidRPr="0079203F">
                <w:rPr>
                  <w:b/>
                  <w:bCs/>
                  <w:color w:val="204A87"/>
                  <w:lang w:val="es-ES"/>
                  <w:rPrChange w:id="7422" w:author="Rodrigo García" w:date="2017-09-29T10:08:00Z">
                    <w:rPr>
                      <w:rFonts w:ascii="Monaco" w:hAnsi="Monaco" w:cs="Monaco"/>
                      <w:b/>
                      <w:bCs/>
                      <w:color w:val="204A87"/>
                      <w:sz w:val="32"/>
                      <w:szCs w:val="32"/>
                      <w:lang w:val="en-US"/>
                    </w:rPr>
                  </w:rPrChange>
                </w:rPr>
                <w:t>var</w:t>
              </w:r>
              <w:r w:rsidRPr="0079203F">
                <w:rPr>
                  <w:lang w:val="es-ES"/>
                  <w:rPrChange w:id="7423" w:author="Rodrigo García" w:date="2017-09-29T10:08:00Z">
                    <w:rPr>
                      <w:rFonts w:ascii="Monaco" w:hAnsi="Monaco" w:cs="Monaco"/>
                      <w:sz w:val="32"/>
                      <w:szCs w:val="32"/>
                      <w:lang w:val="en-US"/>
                    </w:rPr>
                  </w:rPrChange>
                </w:rPr>
                <w:t xml:space="preserve"> min </w:t>
              </w:r>
              <w:r w:rsidRPr="0079203F">
                <w:rPr>
                  <w:b/>
                  <w:bCs/>
                  <w:color w:val="CE5C00"/>
                  <w:lang w:val="es-ES"/>
                  <w:rPrChange w:id="7424" w:author="Rodrigo García" w:date="2017-09-29T10:08:00Z">
                    <w:rPr>
                      <w:rFonts w:ascii="Monaco" w:hAnsi="Monaco" w:cs="Monaco"/>
                      <w:b/>
                      <w:bCs/>
                      <w:color w:val="CE5C00"/>
                      <w:sz w:val="32"/>
                      <w:szCs w:val="32"/>
                      <w:lang w:val="en-US"/>
                    </w:rPr>
                  </w:rPrChange>
                </w:rPr>
                <w:t>=</w:t>
              </w:r>
              <w:r w:rsidRPr="0079203F">
                <w:rPr>
                  <w:lang w:val="es-ES"/>
                  <w:rPrChange w:id="7425" w:author="Rodrigo García" w:date="2017-09-29T10:08:00Z">
                    <w:rPr>
                      <w:rFonts w:ascii="Monaco" w:hAnsi="Monaco" w:cs="Monaco"/>
                      <w:sz w:val="32"/>
                      <w:szCs w:val="32"/>
                      <w:lang w:val="en-US"/>
                    </w:rPr>
                  </w:rPrChange>
                </w:rPr>
                <w:t xml:space="preserve"> </w:t>
              </w:r>
              <w:r w:rsidRPr="0079203F">
                <w:rPr>
                  <w:b/>
                  <w:bCs/>
                  <w:lang w:val="es-ES"/>
                  <w:rPrChange w:id="7426" w:author="Rodrigo García" w:date="2017-09-29T10:08:00Z">
                    <w:rPr>
                      <w:rFonts w:ascii="Monaco" w:hAnsi="Monaco" w:cs="Monaco"/>
                      <w:b/>
                      <w:bCs/>
                      <w:color w:val="000000"/>
                      <w:sz w:val="32"/>
                      <w:szCs w:val="32"/>
                      <w:lang w:val="en-US"/>
                    </w:rPr>
                  </w:rPrChange>
                </w:rPr>
                <w:t>[];</w:t>
              </w:r>
            </w:ins>
          </w:p>
          <w:p w14:paraId="5F4FED62" w14:textId="77777777" w:rsidR="00E066BD" w:rsidRPr="0079203F" w:rsidRDefault="00E066BD">
            <w:pPr>
              <w:rPr>
                <w:ins w:id="7427" w:author="Borja Gonzalez" w:date="2017-09-28T19:30:00Z"/>
                <w:lang w:val="es-ES"/>
                <w:rPrChange w:id="7428" w:author="Rodrigo García" w:date="2017-09-29T10:08:00Z">
                  <w:rPr>
                    <w:ins w:id="7429" w:author="Borja Gonzalez" w:date="2017-09-28T19:30:00Z"/>
                    <w:rFonts w:ascii="Monaco" w:eastAsiaTheme="majorEastAsia" w:hAnsi="Monaco" w:cs="Monaco"/>
                    <w:color w:val="243F60" w:themeColor="accent1" w:themeShade="7F"/>
                    <w:sz w:val="32"/>
                    <w:szCs w:val="32"/>
                    <w:lang w:val="en-US"/>
                  </w:rPr>
                </w:rPrChange>
              </w:rPr>
              <w:pPrChange w:id="7430" w:author="GONZALEZ DIAZ, BORJA" w:date="2017-09-29T19:26:00Z">
                <w:pPr>
                  <w:keepNext/>
                  <w:keepLines/>
                  <w:widowControl w:val="0"/>
                  <w:autoSpaceDE w:val="0"/>
                  <w:autoSpaceDN w:val="0"/>
                  <w:adjustRightInd w:val="0"/>
                  <w:spacing w:before="200"/>
                  <w:outlineLvl w:val="4"/>
                </w:pPr>
              </w:pPrChange>
            </w:pPr>
            <w:ins w:id="7431" w:author="Borja Gonzalez" w:date="2017-09-28T19:30:00Z">
              <w:r w:rsidRPr="0079203F">
                <w:rPr>
                  <w:lang w:val="es-ES"/>
                  <w:rPrChange w:id="7432" w:author="Rodrigo García" w:date="2017-09-29T10:08:00Z">
                    <w:rPr>
                      <w:rFonts w:ascii="Monaco" w:hAnsi="Monaco" w:cs="Monaco"/>
                      <w:sz w:val="32"/>
                      <w:szCs w:val="32"/>
                      <w:lang w:val="en-US"/>
                    </w:rPr>
                  </w:rPrChange>
                </w:rPr>
                <w:t xml:space="preserve">        </w:t>
              </w:r>
              <w:r w:rsidRPr="0079203F">
                <w:rPr>
                  <w:b/>
                  <w:bCs/>
                  <w:color w:val="204A87"/>
                  <w:lang w:val="es-ES"/>
                  <w:rPrChange w:id="7433" w:author="Rodrigo García" w:date="2017-09-29T10:08:00Z">
                    <w:rPr>
                      <w:rFonts w:ascii="Monaco" w:hAnsi="Monaco" w:cs="Monaco"/>
                      <w:b/>
                      <w:bCs/>
                      <w:color w:val="204A87"/>
                      <w:sz w:val="32"/>
                      <w:szCs w:val="32"/>
                      <w:lang w:val="en-US"/>
                    </w:rPr>
                  </w:rPrChange>
                </w:rPr>
                <w:t>var</w:t>
              </w:r>
              <w:r w:rsidRPr="0079203F">
                <w:rPr>
                  <w:lang w:val="es-ES"/>
                  <w:rPrChange w:id="7434" w:author="Rodrigo García" w:date="2017-09-29T10:08:00Z">
                    <w:rPr>
                      <w:rFonts w:ascii="Monaco" w:hAnsi="Monaco" w:cs="Monaco"/>
                      <w:sz w:val="32"/>
                      <w:szCs w:val="32"/>
                      <w:lang w:val="en-US"/>
                    </w:rPr>
                  </w:rPrChange>
                </w:rPr>
                <w:t xml:space="preserve"> min_max </w:t>
              </w:r>
              <w:r w:rsidRPr="0079203F">
                <w:rPr>
                  <w:b/>
                  <w:bCs/>
                  <w:color w:val="CE5C00"/>
                  <w:lang w:val="es-ES"/>
                  <w:rPrChange w:id="7435" w:author="Rodrigo García" w:date="2017-09-29T10:08:00Z">
                    <w:rPr>
                      <w:rFonts w:ascii="Monaco" w:hAnsi="Monaco" w:cs="Monaco"/>
                      <w:b/>
                      <w:bCs/>
                      <w:color w:val="CE5C00"/>
                      <w:sz w:val="32"/>
                      <w:szCs w:val="32"/>
                      <w:lang w:val="en-US"/>
                    </w:rPr>
                  </w:rPrChange>
                </w:rPr>
                <w:t>=</w:t>
              </w:r>
              <w:r w:rsidRPr="0079203F">
                <w:rPr>
                  <w:lang w:val="es-ES"/>
                  <w:rPrChange w:id="7436" w:author="Rodrigo García" w:date="2017-09-29T10:08:00Z">
                    <w:rPr>
                      <w:rFonts w:ascii="Monaco" w:hAnsi="Monaco" w:cs="Monaco"/>
                      <w:sz w:val="32"/>
                      <w:szCs w:val="32"/>
                      <w:lang w:val="en-US"/>
                    </w:rPr>
                  </w:rPrChange>
                </w:rPr>
                <w:t xml:space="preserve"> </w:t>
              </w:r>
              <w:r w:rsidRPr="0079203F">
                <w:rPr>
                  <w:b/>
                  <w:bCs/>
                  <w:lang w:val="es-ES"/>
                  <w:rPrChange w:id="7437" w:author="Rodrigo García" w:date="2017-09-29T10:08:00Z">
                    <w:rPr>
                      <w:rFonts w:ascii="Monaco" w:hAnsi="Monaco" w:cs="Monaco"/>
                      <w:b/>
                      <w:bCs/>
                      <w:color w:val="000000"/>
                      <w:sz w:val="32"/>
                      <w:szCs w:val="32"/>
                      <w:lang w:val="en-US"/>
                    </w:rPr>
                  </w:rPrChange>
                </w:rPr>
                <w:t>[];</w:t>
              </w:r>
            </w:ins>
          </w:p>
          <w:p w14:paraId="1852B135" w14:textId="77777777" w:rsidR="00E066BD" w:rsidRPr="0079203F" w:rsidRDefault="00E066BD">
            <w:pPr>
              <w:rPr>
                <w:ins w:id="7438" w:author="Borja Gonzalez" w:date="2017-09-28T19:30:00Z"/>
                <w:lang w:val="es-ES"/>
                <w:rPrChange w:id="7439" w:author="Rodrigo García" w:date="2017-09-29T10:08:00Z">
                  <w:rPr>
                    <w:ins w:id="7440" w:author="Borja Gonzalez" w:date="2017-09-28T19:30:00Z"/>
                    <w:rFonts w:ascii="Monaco" w:eastAsiaTheme="majorEastAsia" w:hAnsi="Monaco" w:cs="Monaco"/>
                    <w:color w:val="243F60" w:themeColor="accent1" w:themeShade="7F"/>
                    <w:sz w:val="32"/>
                    <w:szCs w:val="32"/>
                    <w:lang w:val="en-US"/>
                  </w:rPr>
                </w:rPrChange>
              </w:rPr>
              <w:pPrChange w:id="7441" w:author="GONZALEZ DIAZ, BORJA" w:date="2017-09-29T19:26:00Z">
                <w:pPr>
                  <w:keepNext/>
                  <w:keepLines/>
                  <w:widowControl w:val="0"/>
                  <w:autoSpaceDE w:val="0"/>
                  <w:autoSpaceDN w:val="0"/>
                  <w:adjustRightInd w:val="0"/>
                  <w:spacing w:before="200"/>
                  <w:outlineLvl w:val="4"/>
                </w:pPr>
              </w:pPrChange>
            </w:pPr>
            <w:ins w:id="7442" w:author="Borja Gonzalez" w:date="2017-09-28T19:30:00Z">
              <w:r w:rsidRPr="0079203F">
                <w:rPr>
                  <w:lang w:val="es-ES"/>
                  <w:rPrChange w:id="7443" w:author="Rodrigo García" w:date="2017-09-29T10:08:00Z">
                    <w:rPr>
                      <w:rFonts w:ascii="Monaco" w:hAnsi="Monaco" w:cs="Monaco"/>
                      <w:sz w:val="32"/>
                      <w:szCs w:val="32"/>
                      <w:lang w:val="en-US"/>
                    </w:rPr>
                  </w:rPrChange>
                </w:rPr>
                <w:t xml:space="preserve">        </w:t>
              </w:r>
              <w:r w:rsidRPr="0079203F">
                <w:rPr>
                  <w:b/>
                  <w:bCs/>
                  <w:color w:val="204A87"/>
                  <w:lang w:val="es-ES"/>
                  <w:rPrChange w:id="7444" w:author="Rodrigo García" w:date="2017-09-29T10:08:00Z">
                    <w:rPr>
                      <w:rFonts w:ascii="Monaco" w:hAnsi="Monaco" w:cs="Monaco"/>
                      <w:b/>
                      <w:bCs/>
                      <w:color w:val="204A87"/>
                      <w:sz w:val="32"/>
                      <w:szCs w:val="32"/>
                      <w:lang w:val="en-US"/>
                    </w:rPr>
                  </w:rPrChange>
                </w:rPr>
                <w:t>var</w:t>
              </w:r>
              <w:r w:rsidRPr="0079203F">
                <w:rPr>
                  <w:lang w:val="es-ES"/>
                  <w:rPrChange w:id="7445" w:author="Rodrigo García" w:date="2017-09-29T10:08:00Z">
                    <w:rPr>
                      <w:rFonts w:ascii="Monaco" w:hAnsi="Monaco" w:cs="Monaco"/>
                      <w:sz w:val="32"/>
                      <w:szCs w:val="32"/>
                      <w:lang w:val="en-US"/>
                    </w:rPr>
                  </w:rPrChange>
                </w:rPr>
                <w:t xml:space="preserve"> min_min </w:t>
              </w:r>
              <w:r w:rsidRPr="0079203F">
                <w:rPr>
                  <w:b/>
                  <w:bCs/>
                  <w:color w:val="CE5C00"/>
                  <w:lang w:val="es-ES"/>
                  <w:rPrChange w:id="7446" w:author="Rodrigo García" w:date="2017-09-29T10:08:00Z">
                    <w:rPr>
                      <w:rFonts w:ascii="Monaco" w:hAnsi="Monaco" w:cs="Monaco"/>
                      <w:b/>
                      <w:bCs/>
                      <w:color w:val="CE5C00"/>
                      <w:sz w:val="32"/>
                      <w:szCs w:val="32"/>
                      <w:lang w:val="en-US"/>
                    </w:rPr>
                  </w:rPrChange>
                </w:rPr>
                <w:t>=</w:t>
              </w:r>
              <w:r w:rsidRPr="0079203F">
                <w:rPr>
                  <w:lang w:val="es-ES"/>
                  <w:rPrChange w:id="7447" w:author="Rodrigo García" w:date="2017-09-29T10:08:00Z">
                    <w:rPr>
                      <w:rFonts w:ascii="Monaco" w:hAnsi="Monaco" w:cs="Monaco"/>
                      <w:sz w:val="32"/>
                      <w:szCs w:val="32"/>
                      <w:lang w:val="en-US"/>
                    </w:rPr>
                  </w:rPrChange>
                </w:rPr>
                <w:t xml:space="preserve"> </w:t>
              </w:r>
              <w:r w:rsidRPr="0079203F">
                <w:rPr>
                  <w:b/>
                  <w:bCs/>
                  <w:lang w:val="es-ES"/>
                  <w:rPrChange w:id="7448" w:author="Rodrigo García" w:date="2017-09-29T10:08:00Z">
                    <w:rPr>
                      <w:rFonts w:ascii="Monaco" w:hAnsi="Monaco" w:cs="Monaco"/>
                      <w:b/>
                      <w:bCs/>
                      <w:color w:val="000000"/>
                      <w:sz w:val="32"/>
                      <w:szCs w:val="32"/>
                      <w:lang w:val="en-US"/>
                    </w:rPr>
                  </w:rPrChange>
                </w:rPr>
                <w:t>[];</w:t>
              </w:r>
            </w:ins>
          </w:p>
          <w:p w14:paraId="3764F840" w14:textId="77777777" w:rsidR="00E066BD" w:rsidRPr="00E066BD" w:rsidRDefault="00E066BD">
            <w:pPr>
              <w:rPr>
                <w:ins w:id="7449" w:author="Borja Gonzalez" w:date="2017-09-28T19:30:00Z"/>
                <w:lang w:val="en-US"/>
                <w:rPrChange w:id="7450" w:author="Borja Gonzalez" w:date="2017-09-28T19:30:00Z">
                  <w:rPr>
                    <w:ins w:id="7451" w:author="Borja Gonzalez" w:date="2017-09-28T19:30:00Z"/>
                    <w:rFonts w:ascii="Monaco" w:eastAsiaTheme="majorEastAsia" w:hAnsi="Monaco" w:cs="Monaco"/>
                    <w:color w:val="243F60" w:themeColor="accent1" w:themeShade="7F"/>
                    <w:sz w:val="32"/>
                    <w:szCs w:val="32"/>
                    <w:lang w:val="en-US"/>
                  </w:rPr>
                </w:rPrChange>
              </w:rPr>
              <w:pPrChange w:id="7452" w:author="GONZALEZ DIAZ, BORJA" w:date="2017-09-29T19:26:00Z">
                <w:pPr>
                  <w:keepNext/>
                  <w:keepLines/>
                  <w:widowControl w:val="0"/>
                  <w:autoSpaceDE w:val="0"/>
                  <w:autoSpaceDN w:val="0"/>
                  <w:adjustRightInd w:val="0"/>
                  <w:spacing w:before="200"/>
                  <w:outlineLvl w:val="4"/>
                </w:pPr>
              </w:pPrChange>
            </w:pPr>
            <w:ins w:id="7453" w:author="Borja Gonzalez" w:date="2017-09-28T19:30:00Z">
              <w:r w:rsidRPr="0079203F">
                <w:rPr>
                  <w:lang w:val="es-ES"/>
                  <w:rPrChange w:id="7454" w:author="Rodrigo García" w:date="2017-09-29T10:08:00Z">
                    <w:rPr>
                      <w:rFonts w:ascii="Monaco" w:hAnsi="Monaco" w:cs="Monaco"/>
                      <w:sz w:val="32"/>
                      <w:szCs w:val="32"/>
                      <w:lang w:val="en-US"/>
                    </w:rPr>
                  </w:rPrChange>
                </w:rPr>
                <w:t xml:space="preserve">        </w:t>
              </w:r>
              <w:r w:rsidRPr="00E066BD">
                <w:rPr>
                  <w:b/>
                  <w:bCs/>
                  <w:color w:val="204A87"/>
                  <w:lang w:val="en-US"/>
                  <w:rPrChange w:id="7455" w:author="Borja Gonzalez" w:date="2017-09-28T19:30:00Z">
                    <w:rPr>
                      <w:rFonts w:ascii="Monaco" w:hAnsi="Monaco" w:cs="Monaco"/>
                      <w:b/>
                      <w:bCs/>
                      <w:color w:val="204A87"/>
                      <w:sz w:val="32"/>
                      <w:szCs w:val="32"/>
                      <w:lang w:val="en-US"/>
                    </w:rPr>
                  </w:rPrChange>
                </w:rPr>
                <w:t>var</w:t>
              </w:r>
              <w:r w:rsidRPr="00E066BD">
                <w:rPr>
                  <w:lang w:val="en-US"/>
                  <w:rPrChange w:id="7456" w:author="Borja Gonzalez" w:date="2017-09-28T19:30:00Z">
                    <w:rPr>
                      <w:rFonts w:ascii="Monaco" w:hAnsi="Monaco" w:cs="Monaco"/>
                      <w:sz w:val="32"/>
                      <w:szCs w:val="32"/>
                      <w:lang w:val="en-US"/>
                    </w:rPr>
                  </w:rPrChange>
                </w:rPr>
                <w:t xml:space="preserve"> fecha </w:t>
              </w:r>
              <w:r w:rsidRPr="00E066BD">
                <w:rPr>
                  <w:b/>
                  <w:bCs/>
                  <w:color w:val="CE5C00"/>
                  <w:lang w:val="en-US"/>
                  <w:rPrChange w:id="7457" w:author="Borja Gonzalez" w:date="2017-09-28T19:30:00Z">
                    <w:rPr>
                      <w:rFonts w:ascii="Monaco" w:hAnsi="Monaco" w:cs="Monaco"/>
                      <w:b/>
                      <w:bCs/>
                      <w:color w:val="CE5C00"/>
                      <w:sz w:val="32"/>
                      <w:szCs w:val="32"/>
                      <w:lang w:val="en-US"/>
                    </w:rPr>
                  </w:rPrChange>
                </w:rPr>
                <w:t>=</w:t>
              </w:r>
              <w:r w:rsidRPr="00E066BD">
                <w:rPr>
                  <w:lang w:val="en-US"/>
                  <w:rPrChange w:id="7458" w:author="Borja Gonzalez" w:date="2017-09-28T19:30:00Z">
                    <w:rPr>
                      <w:rFonts w:ascii="Monaco" w:hAnsi="Monaco" w:cs="Monaco"/>
                      <w:sz w:val="32"/>
                      <w:szCs w:val="32"/>
                      <w:lang w:val="en-US"/>
                    </w:rPr>
                  </w:rPrChange>
                </w:rPr>
                <w:t xml:space="preserve"> </w:t>
              </w:r>
              <w:r w:rsidRPr="00E066BD">
                <w:rPr>
                  <w:b/>
                  <w:bCs/>
                  <w:lang w:val="en-US"/>
                  <w:rPrChange w:id="7459"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pPr>
              <w:rPr>
                <w:ins w:id="7460" w:author="Borja Gonzalez" w:date="2017-09-28T19:30:00Z"/>
                <w:lang w:val="en-US"/>
                <w:rPrChange w:id="7461" w:author="Borja Gonzalez" w:date="2017-09-28T19:30:00Z">
                  <w:rPr>
                    <w:ins w:id="7462" w:author="Borja Gonzalez" w:date="2017-09-28T19:30:00Z"/>
                    <w:rFonts w:ascii="Monaco" w:hAnsi="Monaco" w:cs="Monaco"/>
                    <w:sz w:val="32"/>
                    <w:szCs w:val="32"/>
                    <w:lang w:val="en-US"/>
                  </w:rPr>
                </w:rPrChange>
              </w:rPr>
              <w:pPrChange w:id="7463" w:author="GONZALEZ DIAZ, BORJA" w:date="2017-09-29T19:26:00Z">
                <w:pPr>
                  <w:widowControl w:val="0"/>
                  <w:autoSpaceDE w:val="0"/>
                  <w:autoSpaceDN w:val="0"/>
                  <w:adjustRightInd w:val="0"/>
                </w:pPr>
              </w:pPrChange>
            </w:pPr>
          </w:p>
          <w:p w14:paraId="5600642F" w14:textId="77777777" w:rsidR="00E066BD" w:rsidRPr="00E066BD" w:rsidRDefault="00E066BD">
            <w:pPr>
              <w:rPr>
                <w:ins w:id="7464" w:author="Borja Gonzalez" w:date="2017-09-28T19:30:00Z"/>
                <w:lang w:val="en-US"/>
                <w:rPrChange w:id="7465" w:author="Borja Gonzalez" w:date="2017-09-28T19:30:00Z">
                  <w:rPr>
                    <w:ins w:id="7466" w:author="Borja Gonzalez" w:date="2017-09-28T19:30:00Z"/>
                    <w:rFonts w:ascii="Monaco" w:eastAsiaTheme="majorEastAsia" w:hAnsi="Monaco" w:cs="Monaco"/>
                    <w:color w:val="243F60" w:themeColor="accent1" w:themeShade="7F"/>
                    <w:sz w:val="32"/>
                    <w:szCs w:val="32"/>
                    <w:lang w:val="en-US"/>
                  </w:rPr>
                </w:rPrChange>
              </w:rPr>
              <w:pPrChange w:id="7467" w:author="GONZALEZ DIAZ, BORJA" w:date="2017-09-29T19:26:00Z">
                <w:pPr>
                  <w:keepNext/>
                  <w:keepLines/>
                  <w:widowControl w:val="0"/>
                  <w:autoSpaceDE w:val="0"/>
                  <w:autoSpaceDN w:val="0"/>
                  <w:adjustRightInd w:val="0"/>
                  <w:spacing w:before="200"/>
                  <w:outlineLvl w:val="4"/>
                </w:pPr>
              </w:pPrChange>
            </w:pPr>
            <w:ins w:id="7468" w:author="Borja Gonzalez" w:date="2017-09-28T19:30:00Z">
              <w:r w:rsidRPr="00E066BD">
                <w:rPr>
                  <w:lang w:val="en-US"/>
                  <w:rPrChange w:id="7469" w:author="Borja Gonzalez" w:date="2017-09-28T19:30:00Z">
                    <w:rPr>
                      <w:rFonts w:ascii="Monaco" w:hAnsi="Monaco" w:cs="Monaco"/>
                      <w:sz w:val="32"/>
                      <w:szCs w:val="32"/>
                      <w:lang w:val="en-US"/>
                    </w:rPr>
                  </w:rPrChange>
                </w:rPr>
                <w:t xml:space="preserve">        </w:t>
              </w:r>
              <w:r w:rsidRPr="00E066BD">
                <w:rPr>
                  <w:b/>
                  <w:bCs/>
                  <w:color w:val="204A87"/>
                  <w:lang w:val="en-US"/>
                  <w:rPrChange w:id="7470" w:author="Borja Gonzalez" w:date="2017-09-28T19:30:00Z">
                    <w:rPr>
                      <w:rFonts w:ascii="Monaco" w:hAnsi="Monaco" w:cs="Monaco"/>
                      <w:b/>
                      <w:bCs/>
                      <w:color w:val="204A87"/>
                      <w:sz w:val="32"/>
                      <w:szCs w:val="32"/>
                      <w:lang w:val="en-US"/>
                    </w:rPr>
                  </w:rPrChange>
                </w:rPr>
                <w:t>if</w:t>
              </w:r>
              <w:r w:rsidRPr="00E066BD">
                <w:rPr>
                  <w:b/>
                  <w:bCs/>
                  <w:lang w:val="en-US"/>
                  <w:rPrChange w:id="7471" w:author="Borja Gonzalez" w:date="2017-09-28T19:30:00Z">
                    <w:rPr>
                      <w:rFonts w:ascii="Monaco" w:hAnsi="Monaco" w:cs="Monaco"/>
                      <w:b/>
                      <w:bCs/>
                      <w:color w:val="000000"/>
                      <w:sz w:val="32"/>
                      <w:szCs w:val="32"/>
                      <w:lang w:val="en-US"/>
                    </w:rPr>
                  </w:rPrChange>
                </w:rPr>
                <w:t>(</w:t>
              </w:r>
              <w:r w:rsidRPr="00E066BD">
                <w:rPr>
                  <w:lang w:val="en-US"/>
                  <w:rPrChange w:id="7472" w:author="Borja Gonzalez" w:date="2017-09-28T19:30:00Z">
                    <w:rPr>
                      <w:rFonts w:ascii="Monaco" w:hAnsi="Monaco" w:cs="Monaco"/>
                      <w:color w:val="000000"/>
                      <w:sz w:val="32"/>
                      <w:szCs w:val="32"/>
                      <w:lang w:val="en-US"/>
                    </w:rPr>
                  </w:rPrChange>
                </w:rPr>
                <w:t>move</w:t>
              </w:r>
              <w:r w:rsidRPr="00E066BD">
                <w:rPr>
                  <w:b/>
                  <w:bCs/>
                  <w:color w:val="CE5C00"/>
                  <w:lang w:val="en-US"/>
                  <w:rPrChange w:id="7473" w:author="Borja Gonzalez" w:date="2017-09-28T19:30:00Z">
                    <w:rPr>
                      <w:rFonts w:ascii="Monaco" w:hAnsi="Monaco" w:cs="Monaco"/>
                      <w:b/>
                      <w:bCs/>
                      <w:color w:val="CE5C00"/>
                      <w:sz w:val="32"/>
                      <w:szCs w:val="32"/>
                      <w:lang w:val="en-US"/>
                    </w:rPr>
                  </w:rPrChange>
                </w:rPr>
                <w:t>==</w:t>
              </w:r>
              <w:r w:rsidRPr="00E066BD">
                <w:rPr>
                  <w:b/>
                  <w:bCs/>
                  <w:color w:val="0000CF"/>
                  <w:lang w:val="en-US"/>
                  <w:rPrChange w:id="7474" w:author="Borja Gonzalez" w:date="2017-09-28T19:30:00Z">
                    <w:rPr>
                      <w:rFonts w:ascii="Monaco" w:hAnsi="Monaco" w:cs="Monaco"/>
                      <w:b/>
                      <w:bCs/>
                      <w:color w:val="0000CF"/>
                      <w:sz w:val="32"/>
                      <w:szCs w:val="32"/>
                      <w:lang w:val="en-US"/>
                    </w:rPr>
                  </w:rPrChange>
                </w:rPr>
                <w:t>1</w:t>
              </w:r>
              <w:r w:rsidRPr="00E066BD">
                <w:rPr>
                  <w:b/>
                  <w:bCs/>
                  <w:lang w:val="en-US"/>
                  <w:rPrChange w:id="7475"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pPr>
              <w:rPr>
                <w:ins w:id="7476" w:author="Borja Gonzalez" w:date="2017-09-28T19:30:00Z"/>
                <w:lang w:val="en-US"/>
                <w:rPrChange w:id="7477" w:author="Borja Gonzalez" w:date="2017-09-28T19:30:00Z">
                  <w:rPr>
                    <w:ins w:id="7478" w:author="Borja Gonzalez" w:date="2017-09-28T19:30:00Z"/>
                    <w:rFonts w:ascii="Monaco" w:eastAsiaTheme="majorEastAsia" w:hAnsi="Monaco" w:cs="Monaco"/>
                    <w:color w:val="243F60" w:themeColor="accent1" w:themeShade="7F"/>
                    <w:sz w:val="32"/>
                    <w:szCs w:val="32"/>
                    <w:lang w:val="en-US"/>
                  </w:rPr>
                </w:rPrChange>
              </w:rPr>
              <w:pPrChange w:id="7479" w:author="GONZALEZ DIAZ, BORJA" w:date="2017-09-29T19:26:00Z">
                <w:pPr>
                  <w:keepNext/>
                  <w:keepLines/>
                  <w:widowControl w:val="0"/>
                  <w:autoSpaceDE w:val="0"/>
                  <w:autoSpaceDN w:val="0"/>
                  <w:adjustRightInd w:val="0"/>
                  <w:spacing w:before="200"/>
                  <w:outlineLvl w:val="4"/>
                </w:pPr>
              </w:pPrChange>
            </w:pPr>
            <w:ins w:id="7480" w:author="Borja Gonzalez" w:date="2017-09-28T19:30:00Z">
              <w:r w:rsidRPr="00E066BD">
                <w:rPr>
                  <w:lang w:val="en-US"/>
                  <w:rPrChange w:id="7481" w:author="Borja Gonzalez" w:date="2017-09-28T19:30:00Z">
                    <w:rPr>
                      <w:rFonts w:ascii="Monaco" w:hAnsi="Monaco" w:cs="Monaco"/>
                      <w:sz w:val="32"/>
                      <w:szCs w:val="32"/>
                      <w:lang w:val="en-US"/>
                    </w:rPr>
                  </w:rPrChange>
                </w:rPr>
                <w:t xml:space="preserve">            </w:t>
              </w:r>
              <w:r w:rsidRPr="00E066BD">
                <w:rPr>
                  <w:b/>
                  <w:bCs/>
                  <w:color w:val="204A87"/>
                  <w:lang w:val="en-US"/>
                  <w:rPrChange w:id="7482" w:author="Borja Gonzalez" w:date="2017-09-28T19:30:00Z">
                    <w:rPr>
                      <w:rFonts w:ascii="Monaco" w:hAnsi="Monaco" w:cs="Monaco"/>
                      <w:b/>
                      <w:bCs/>
                      <w:color w:val="204A87"/>
                      <w:sz w:val="32"/>
                      <w:szCs w:val="32"/>
                      <w:lang w:val="en-US"/>
                    </w:rPr>
                  </w:rPrChange>
                </w:rPr>
                <w:t>for</w:t>
              </w:r>
              <w:r w:rsidRPr="00E066BD">
                <w:rPr>
                  <w:b/>
                  <w:bCs/>
                  <w:lang w:val="en-US"/>
                  <w:rPrChange w:id="7483" w:author="Borja Gonzalez" w:date="2017-09-28T19:30:00Z">
                    <w:rPr>
                      <w:rFonts w:ascii="Monaco" w:hAnsi="Monaco" w:cs="Monaco"/>
                      <w:b/>
                      <w:bCs/>
                      <w:color w:val="000000"/>
                      <w:sz w:val="32"/>
                      <w:szCs w:val="32"/>
                      <w:lang w:val="en-US"/>
                    </w:rPr>
                  </w:rPrChange>
                </w:rPr>
                <w:t>(</w:t>
              </w:r>
              <w:r w:rsidRPr="00E066BD">
                <w:rPr>
                  <w:lang w:val="en-US"/>
                  <w:rPrChange w:id="7484" w:author="Borja Gonzalez" w:date="2017-09-28T19:30:00Z">
                    <w:rPr>
                      <w:rFonts w:ascii="Monaco" w:hAnsi="Monaco" w:cs="Monaco"/>
                      <w:color w:val="000000"/>
                      <w:sz w:val="32"/>
                      <w:szCs w:val="32"/>
                      <w:lang w:val="en-US"/>
                    </w:rPr>
                  </w:rPrChange>
                </w:rPr>
                <w:t>i</w:t>
              </w:r>
              <w:r w:rsidRPr="00E066BD">
                <w:rPr>
                  <w:b/>
                  <w:bCs/>
                  <w:color w:val="CE5C00"/>
                  <w:lang w:val="en-US"/>
                  <w:rPrChange w:id="7485" w:author="Borja Gonzalez" w:date="2017-09-28T19:30:00Z">
                    <w:rPr>
                      <w:rFonts w:ascii="Monaco" w:hAnsi="Monaco" w:cs="Monaco"/>
                      <w:b/>
                      <w:bCs/>
                      <w:color w:val="CE5C00"/>
                      <w:sz w:val="32"/>
                      <w:szCs w:val="32"/>
                      <w:lang w:val="en-US"/>
                    </w:rPr>
                  </w:rPrChange>
                </w:rPr>
                <w:t>=</w:t>
              </w:r>
              <w:r w:rsidRPr="00E066BD">
                <w:rPr>
                  <w:b/>
                  <w:bCs/>
                  <w:color w:val="0000CF"/>
                  <w:lang w:val="en-US"/>
                  <w:rPrChange w:id="7486" w:author="Borja Gonzalez" w:date="2017-09-28T19:30:00Z">
                    <w:rPr>
                      <w:rFonts w:ascii="Monaco" w:hAnsi="Monaco" w:cs="Monaco"/>
                      <w:b/>
                      <w:bCs/>
                      <w:color w:val="0000CF"/>
                      <w:sz w:val="32"/>
                      <w:szCs w:val="32"/>
                      <w:lang w:val="en-US"/>
                    </w:rPr>
                  </w:rPrChange>
                </w:rPr>
                <w:t>0</w:t>
              </w:r>
              <w:r w:rsidRPr="00E066BD">
                <w:rPr>
                  <w:b/>
                  <w:bCs/>
                  <w:lang w:val="en-US"/>
                  <w:rPrChange w:id="7487" w:author="Borja Gonzalez" w:date="2017-09-28T19:30:00Z">
                    <w:rPr>
                      <w:rFonts w:ascii="Monaco" w:hAnsi="Monaco" w:cs="Monaco"/>
                      <w:b/>
                      <w:bCs/>
                      <w:color w:val="000000"/>
                      <w:sz w:val="32"/>
                      <w:szCs w:val="32"/>
                      <w:lang w:val="en-US"/>
                    </w:rPr>
                  </w:rPrChange>
                </w:rPr>
                <w:t>;</w:t>
              </w:r>
              <w:r w:rsidRPr="00E066BD">
                <w:rPr>
                  <w:lang w:val="en-US"/>
                  <w:rPrChange w:id="7488" w:author="Borja Gonzalez" w:date="2017-09-28T19:30:00Z">
                    <w:rPr>
                      <w:rFonts w:ascii="Monaco" w:hAnsi="Monaco" w:cs="Monaco"/>
                      <w:color w:val="000000"/>
                      <w:sz w:val="32"/>
                      <w:szCs w:val="32"/>
                      <w:lang w:val="en-US"/>
                    </w:rPr>
                  </w:rPrChange>
                </w:rPr>
                <w:t>i</w:t>
              </w:r>
              <w:r w:rsidRPr="00E066BD">
                <w:rPr>
                  <w:b/>
                  <w:bCs/>
                  <w:color w:val="CE5C00"/>
                  <w:lang w:val="en-US"/>
                  <w:rPrChange w:id="7489" w:author="Borja Gonzalez" w:date="2017-09-28T19:30:00Z">
                    <w:rPr>
                      <w:rFonts w:ascii="Monaco" w:hAnsi="Monaco" w:cs="Monaco"/>
                      <w:b/>
                      <w:bCs/>
                      <w:color w:val="CE5C00"/>
                      <w:sz w:val="32"/>
                      <w:szCs w:val="32"/>
                      <w:lang w:val="en-US"/>
                    </w:rPr>
                  </w:rPrChange>
                </w:rPr>
                <w:t>&lt;</w:t>
              </w:r>
              <w:r w:rsidRPr="00E066BD">
                <w:rPr>
                  <w:lang w:val="en-US"/>
                  <w:rPrChange w:id="7490" w:author="Borja Gonzalez" w:date="2017-09-28T19:30:00Z">
                    <w:rPr>
                      <w:rFonts w:ascii="Monaco" w:hAnsi="Monaco" w:cs="Monaco"/>
                      <w:color w:val="000000"/>
                      <w:sz w:val="32"/>
                      <w:szCs w:val="32"/>
                      <w:lang w:val="en-US"/>
                    </w:rPr>
                  </w:rPrChange>
                </w:rPr>
                <w:t>max_minimo</w:t>
              </w:r>
              <w:r w:rsidRPr="00E066BD">
                <w:rPr>
                  <w:b/>
                  <w:bCs/>
                  <w:lang w:val="en-US"/>
                  <w:rPrChange w:id="7491" w:author="Borja Gonzalez" w:date="2017-09-28T19:30:00Z">
                    <w:rPr>
                      <w:rFonts w:ascii="Monaco" w:hAnsi="Monaco" w:cs="Monaco"/>
                      <w:b/>
                      <w:bCs/>
                      <w:color w:val="000000"/>
                      <w:sz w:val="32"/>
                      <w:szCs w:val="32"/>
                      <w:lang w:val="en-US"/>
                    </w:rPr>
                  </w:rPrChange>
                </w:rPr>
                <w:t>[</w:t>
              </w:r>
              <w:r w:rsidRPr="00E066BD">
                <w:rPr>
                  <w:b/>
                  <w:bCs/>
                  <w:color w:val="0000CF"/>
                  <w:lang w:val="en-US"/>
                  <w:rPrChange w:id="7492" w:author="Borja Gonzalez" w:date="2017-09-28T19:30:00Z">
                    <w:rPr>
                      <w:rFonts w:ascii="Monaco" w:hAnsi="Monaco" w:cs="Monaco"/>
                      <w:b/>
                      <w:bCs/>
                      <w:color w:val="0000CF"/>
                      <w:sz w:val="32"/>
                      <w:szCs w:val="32"/>
                      <w:lang w:val="en-US"/>
                    </w:rPr>
                  </w:rPrChange>
                </w:rPr>
                <w:t>0</w:t>
              </w:r>
              <w:r w:rsidRPr="00E066BD">
                <w:rPr>
                  <w:b/>
                  <w:bCs/>
                  <w:lang w:val="en-US"/>
                  <w:rPrChange w:id="7493" w:author="Borja Gonzalez" w:date="2017-09-28T19:30:00Z">
                    <w:rPr>
                      <w:rFonts w:ascii="Monaco" w:hAnsi="Monaco" w:cs="Monaco"/>
                      <w:b/>
                      <w:bCs/>
                      <w:color w:val="000000"/>
                      <w:sz w:val="32"/>
                      <w:szCs w:val="32"/>
                      <w:lang w:val="en-US"/>
                    </w:rPr>
                  </w:rPrChange>
                </w:rPr>
                <w:t>].</w:t>
              </w:r>
              <w:r w:rsidRPr="00E066BD">
                <w:rPr>
                  <w:lang w:val="en-US"/>
                  <w:rPrChange w:id="7494" w:author="Borja Gonzalez" w:date="2017-09-28T19:30:00Z">
                    <w:rPr>
                      <w:rFonts w:ascii="Monaco" w:hAnsi="Monaco" w:cs="Monaco"/>
                      <w:color w:val="000000"/>
                      <w:sz w:val="32"/>
                      <w:szCs w:val="32"/>
                      <w:lang w:val="en-US"/>
                    </w:rPr>
                  </w:rPrChange>
                </w:rPr>
                <w:t>values</w:t>
              </w:r>
              <w:r w:rsidRPr="00E066BD">
                <w:rPr>
                  <w:b/>
                  <w:bCs/>
                  <w:lang w:val="en-US"/>
                  <w:rPrChange w:id="7495" w:author="Borja Gonzalez" w:date="2017-09-28T19:30:00Z">
                    <w:rPr>
                      <w:rFonts w:ascii="Monaco" w:hAnsi="Monaco" w:cs="Monaco"/>
                      <w:b/>
                      <w:bCs/>
                      <w:color w:val="000000"/>
                      <w:sz w:val="32"/>
                      <w:szCs w:val="32"/>
                      <w:lang w:val="en-US"/>
                    </w:rPr>
                  </w:rPrChange>
                </w:rPr>
                <w:t>.</w:t>
              </w:r>
              <w:r w:rsidRPr="00E066BD">
                <w:rPr>
                  <w:lang w:val="en-US"/>
                  <w:rPrChange w:id="7496" w:author="Borja Gonzalez" w:date="2017-09-28T19:30:00Z">
                    <w:rPr>
                      <w:rFonts w:ascii="Monaco" w:hAnsi="Monaco" w:cs="Monaco"/>
                      <w:color w:val="000000"/>
                      <w:sz w:val="32"/>
                      <w:szCs w:val="32"/>
                      <w:lang w:val="en-US"/>
                    </w:rPr>
                  </w:rPrChange>
                </w:rPr>
                <w:t>length</w:t>
              </w:r>
              <w:r w:rsidRPr="00E066BD">
                <w:rPr>
                  <w:b/>
                  <w:bCs/>
                  <w:lang w:val="en-US"/>
                  <w:rPrChange w:id="7497" w:author="Borja Gonzalez" w:date="2017-09-28T19:30:00Z">
                    <w:rPr>
                      <w:rFonts w:ascii="Monaco" w:hAnsi="Monaco" w:cs="Monaco"/>
                      <w:b/>
                      <w:bCs/>
                      <w:color w:val="000000"/>
                      <w:sz w:val="32"/>
                      <w:szCs w:val="32"/>
                      <w:lang w:val="en-US"/>
                    </w:rPr>
                  </w:rPrChange>
                </w:rPr>
                <w:t>;</w:t>
              </w:r>
              <w:r w:rsidRPr="00E066BD">
                <w:rPr>
                  <w:lang w:val="en-US"/>
                  <w:rPrChange w:id="7498" w:author="Borja Gonzalez" w:date="2017-09-28T19:30:00Z">
                    <w:rPr>
                      <w:rFonts w:ascii="Monaco" w:hAnsi="Monaco" w:cs="Monaco"/>
                      <w:color w:val="000000"/>
                      <w:sz w:val="32"/>
                      <w:szCs w:val="32"/>
                      <w:lang w:val="en-US"/>
                    </w:rPr>
                  </w:rPrChange>
                </w:rPr>
                <w:t>i</w:t>
              </w:r>
              <w:r w:rsidRPr="00E066BD">
                <w:rPr>
                  <w:b/>
                  <w:bCs/>
                  <w:color w:val="CE5C00"/>
                  <w:lang w:val="en-US"/>
                  <w:rPrChange w:id="7499" w:author="Borja Gonzalez" w:date="2017-09-28T19:30:00Z">
                    <w:rPr>
                      <w:rFonts w:ascii="Monaco" w:hAnsi="Monaco" w:cs="Monaco"/>
                      <w:b/>
                      <w:bCs/>
                      <w:color w:val="CE5C00"/>
                      <w:sz w:val="32"/>
                      <w:szCs w:val="32"/>
                      <w:lang w:val="en-US"/>
                    </w:rPr>
                  </w:rPrChange>
                </w:rPr>
                <w:t>++</w:t>
              </w:r>
              <w:r w:rsidRPr="00E066BD">
                <w:rPr>
                  <w:b/>
                  <w:bCs/>
                  <w:lang w:val="en-US"/>
                  <w:rPrChange w:id="7500"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pPr>
              <w:rPr>
                <w:ins w:id="7501" w:author="Borja Gonzalez" w:date="2017-09-28T19:30:00Z"/>
                <w:lang w:val="en-US"/>
                <w:rPrChange w:id="7502" w:author="Borja Gonzalez" w:date="2017-09-28T19:30:00Z">
                  <w:rPr>
                    <w:ins w:id="7503" w:author="Borja Gonzalez" w:date="2017-09-28T19:30:00Z"/>
                    <w:rFonts w:ascii="Monaco" w:eastAsiaTheme="majorEastAsia" w:hAnsi="Monaco" w:cs="Monaco"/>
                    <w:color w:val="243F60" w:themeColor="accent1" w:themeShade="7F"/>
                    <w:sz w:val="32"/>
                    <w:szCs w:val="32"/>
                    <w:lang w:val="en-US"/>
                  </w:rPr>
                </w:rPrChange>
              </w:rPr>
              <w:pPrChange w:id="7504" w:author="GONZALEZ DIAZ, BORJA" w:date="2017-09-29T19:26:00Z">
                <w:pPr>
                  <w:keepNext/>
                  <w:keepLines/>
                  <w:widowControl w:val="0"/>
                  <w:autoSpaceDE w:val="0"/>
                  <w:autoSpaceDN w:val="0"/>
                  <w:adjustRightInd w:val="0"/>
                  <w:spacing w:before="200"/>
                  <w:outlineLvl w:val="4"/>
                </w:pPr>
              </w:pPrChange>
            </w:pPr>
            <w:ins w:id="7505" w:author="Borja Gonzalez" w:date="2017-09-28T19:30:00Z">
              <w:r w:rsidRPr="00E066BD">
                <w:rPr>
                  <w:lang w:val="en-US"/>
                  <w:rPrChange w:id="7506" w:author="Borja Gonzalez" w:date="2017-09-28T19:30:00Z">
                    <w:rPr>
                      <w:rFonts w:ascii="Monaco" w:hAnsi="Monaco" w:cs="Monaco"/>
                      <w:sz w:val="32"/>
                      <w:szCs w:val="32"/>
                      <w:lang w:val="en-US"/>
                    </w:rPr>
                  </w:rPrChange>
                </w:rPr>
                <w:t xml:space="preserve">                max</w:t>
              </w:r>
              <w:r w:rsidRPr="00E066BD">
                <w:rPr>
                  <w:b/>
                  <w:bCs/>
                  <w:lang w:val="en-US"/>
                  <w:rPrChange w:id="7507" w:author="Borja Gonzalez" w:date="2017-09-28T19:30:00Z">
                    <w:rPr>
                      <w:rFonts w:ascii="Monaco" w:hAnsi="Monaco" w:cs="Monaco"/>
                      <w:b/>
                      <w:bCs/>
                      <w:color w:val="000000"/>
                      <w:sz w:val="32"/>
                      <w:szCs w:val="32"/>
                      <w:lang w:val="en-US"/>
                    </w:rPr>
                  </w:rPrChange>
                </w:rPr>
                <w:t>.</w:t>
              </w:r>
              <w:r w:rsidRPr="00E066BD">
                <w:rPr>
                  <w:lang w:val="en-US"/>
                  <w:rPrChange w:id="7508" w:author="Borja Gonzalez" w:date="2017-09-28T19:30:00Z">
                    <w:rPr>
                      <w:rFonts w:ascii="Monaco" w:hAnsi="Monaco" w:cs="Monaco"/>
                      <w:color w:val="000000"/>
                      <w:sz w:val="32"/>
                      <w:szCs w:val="32"/>
                      <w:lang w:val="en-US"/>
                    </w:rPr>
                  </w:rPrChange>
                </w:rPr>
                <w:t>push</w:t>
              </w:r>
              <w:r w:rsidRPr="00E066BD">
                <w:rPr>
                  <w:b/>
                  <w:bCs/>
                  <w:lang w:val="en-US"/>
                  <w:rPrChange w:id="7509" w:author="Borja Gonzalez" w:date="2017-09-28T19:30:00Z">
                    <w:rPr>
                      <w:rFonts w:ascii="Monaco" w:hAnsi="Monaco" w:cs="Monaco"/>
                      <w:b/>
                      <w:bCs/>
                      <w:color w:val="000000"/>
                      <w:sz w:val="32"/>
                      <w:szCs w:val="32"/>
                      <w:lang w:val="en-US"/>
                    </w:rPr>
                  </w:rPrChange>
                </w:rPr>
                <w:t>(</w:t>
              </w:r>
              <w:r w:rsidRPr="00E066BD">
                <w:rPr>
                  <w:lang w:val="en-US"/>
                  <w:rPrChange w:id="7510" w:author="Borja Gonzalez" w:date="2017-09-28T19:30:00Z">
                    <w:rPr>
                      <w:rFonts w:ascii="Monaco" w:hAnsi="Monaco" w:cs="Monaco"/>
                      <w:color w:val="000000"/>
                      <w:sz w:val="32"/>
                      <w:szCs w:val="32"/>
                      <w:lang w:val="en-US"/>
                    </w:rPr>
                  </w:rPrChange>
                </w:rPr>
                <w:t>max_minimo</w:t>
              </w:r>
              <w:r w:rsidRPr="00E066BD">
                <w:rPr>
                  <w:b/>
                  <w:bCs/>
                  <w:lang w:val="en-US"/>
                  <w:rPrChange w:id="7511" w:author="Borja Gonzalez" w:date="2017-09-28T19:30:00Z">
                    <w:rPr>
                      <w:rFonts w:ascii="Monaco" w:hAnsi="Monaco" w:cs="Monaco"/>
                      <w:b/>
                      <w:bCs/>
                      <w:color w:val="000000"/>
                      <w:sz w:val="32"/>
                      <w:szCs w:val="32"/>
                      <w:lang w:val="en-US"/>
                    </w:rPr>
                  </w:rPrChange>
                </w:rPr>
                <w:t>[</w:t>
              </w:r>
              <w:r w:rsidRPr="00E066BD">
                <w:rPr>
                  <w:b/>
                  <w:bCs/>
                  <w:color w:val="0000CF"/>
                  <w:lang w:val="en-US"/>
                  <w:rPrChange w:id="7512" w:author="Borja Gonzalez" w:date="2017-09-28T19:30:00Z">
                    <w:rPr>
                      <w:rFonts w:ascii="Monaco" w:hAnsi="Monaco" w:cs="Monaco"/>
                      <w:b/>
                      <w:bCs/>
                      <w:color w:val="0000CF"/>
                      <w:sz w:val="32"/>
                      <w:szCs w:val="32"/>
                      <w:lang w:val="en-US"/>
                    </w:rPr>
                  </w:rPrChange>
                </w:rPr>
                <w:t>0</w:t>
              </w:r>
              <w:r w:rsidRPr="00E066BD">
                <w:rPr>
                  <w:b/>
                  <w:bCs/>
                  <w:lang w:val="en-US"/>
                  <w:rPrChange w:id="7513" w:author="Borja Gonzalez" w:date="2017-09-28T19:30:00Z">
                    <w:rPr>
                      <w:rFonts w:ascii="Monaco" w:hAnsi="Monaco" w:cs="Monaco"/>
                      <w:b/>
                      <w:bCs/>
                      <w:color w:val="000000"/>
                      <w:sz w:val="32"/>
                      <w:szCs w:val="32"/>
                      <w:lang w:val="en-US"/>
                    </w:rPr>
                  </w:rPrChange>
                </w:rPr>
                <w:t>].</w:t>
              </w:r>
              <w:r w:rsidRPr="00E066BD">
                <w:rPr>
                  <w:lang w:val="en-US"/>
                  <w:rPrChange w:id="7514" w:author="Borja Gonzalez" w:date="2017-09-28T19:30:00Z">
                    <w:rPr>
                      <w:rFonts w:ascii="Monaco" w:hAnsi="Monaco" w:cs="Monaco"/>
                      <w:color w:val="000000"/>
                      <w:sz w:val="32"/>
                      <w:szCs w:val="32"/>
                      <w:lang w:val="en-US"/>
                    </w:rPr>
                  </w:rPrChange>
                </w:rPr>
                <w:t>values</w:t>
              </w:r>
              <w:r w:rsidRPr="00E066BD">
                <w:rPr>
                  <w:b/>
                  <w:bCs/>
                  <w:lang w:val="en-US"/>
                  <w:rPrChange w:id="7515" w:author="Borja Gonzalez" w:date="2017-09-28T19:30:00Z">
                    <w:rPr>
                      <w:rFonts w:ascii="Monaco" w:hAnsi="Monaco" w:cs="Monaco"/>
                      <w:b/>
                      <w:bCs/>
                      <w:color w:val="000000"/>
                      <w:sz w:val="32"/>
                      <w:szCs w:val="32"/>
                      <w:lang w:val="en-US"/>
                    </w:rPr>
                  </w:rPrChange>
                </w:rPr>
                <w:t>[</w:t>
              </w:r>
              <w:r w:rsidRPr="00E066BD">
                <w:rPr>
                  <w:lang w:val="en-US"/>
                  <w:rPrChange w:id="7516" w:author="Borja Gonzalez" w:date="2017-09-28T19:30:00Z">
                    <w:rPr>
                      <w:rFonts w:ascii="Monaco" w:hAnsi="Monaco" w:cs="Monaco"/>
                      <w:color w:val="000000"/>
                      <w:sz w:val="32"/>
                      <w:szCs w:val="32"/>
                      <w:lang w:val="en-US"/>
                    </w:rPr>
                  </w:rPrChange>
                </w:rPr>
                <w:t>i</w:t>
              </w:r>
              <w:r w:rsidRPr="00E066BD">
                <w:rPr>
                  <w:b/>
                  <w:bCs/>
                  <w:lang w:val="en-US"/>
                  <w:rPrChange w:id="7517" w:author="Borja Gonzalez" w:date="2017-09-28T19:30:00Z">
                    <w:rPr>
                      <w:rFonts w:ascii="Monaco" w:hAnsi="Monaco" w:cs="Monaco"/>
                      <w:b/>
                      <w:bCs/>
                      <w:color w:val="000000"/>
                      <w:sz w:val="32"/>
                      <w:szCs w:val="32"/>
                      <w:lang w:val="en-US"/>
                    </w:rPr>
                  </w:rPrChange>
                </w:rPr>
                <w:t>][</w:t>
              </w:r>
              <w:r w:rsidRPr="00E066BD">
                <w:rPr>
                  <w:b/>
                  <w:bCs/>
                  <w:color w:val="0000CF"/>
                  <w:lang w:val="en-US"/>
                  <w:rPrChange w:id="7518" w:author="Borja Gonzalez" w:date="2017-09-28T19:30:00Z">
                    <w:rPr>
                      <w:rFonts w:ascii="Monaco" w:hAnsi="Monaco" w:cs="Monaco"/>
                      <w:b/>
                      <w:bCs/>
                      <w:color w:val="0000CF"/>
                      <w:sz w:val="32"/>
                      <w:szCs w:val="32"/>
                      <w:lang w:val="en-US"/>
                    </w:rPr>
                  </w:rPrChange>
                </w:rPr>
                <w:t>0</w:t>
              </w:r>
              <w:r w:rsidRPr="00E066BD">
                <w:rPr>
                  <w:b/>
                  <w:bCs/>
                  <w:lang w:val="en-US"/>
                  <w:rPrChange w:id="7519"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pPr>
              <w:rPr>
                <w:ins w:id="7520" w:author="Borja Gonzalez" w:date="2017-09-28T19:30:00Z"/>
                <w:lang w:val="en-US"/>
                <w:rPrChange w:id="7521" w:author="Borja Gonzalez" w:date="2017-09-28T19:30:00Z">
                  <w:rPr>
                    <w:ins w:id="7522" w:author="Borja Gonzalez" w:date="2017-09-28T19:30:00Z"/>
                    <w:rFonts w:ascii="Monaco" w:eastAsiaTheme="majorEastAsia" w:hAnsi="Monaco" w:cs="Monaco"/>
                    <w:color w:val="243F60" w:themeColor="accent1" w:themeShade="7F"/>
                    <w:sz w:val="32"/>
                    <w:szCs w:val="32"/>
                    <w:lang w:val="en-US"/>
                  </w:rPr>
                </w:rPrChange>
              </w:rPr>
              <w:pPrChange w:id="7523" w:author="GONZALEZ DIAZ, BORJA" w:date="2017-09-29T19:26:00Z">
                <w:pPr>
                  <w:keepNext/>
                  <w:keepLines/>
                  <w:widowControl w:val="0"/>
                  <w:autoSpaceDE w:val="0"/>
                  <w:autoSpaceDN w:val="0"/>
                  <w:adjustRightInd w:val="0"/>
                  <w:spacing w:before="200"/>
                  <w:outlineLvl w:val="4"/>
                </w:pPr>
              </w:pPrChange>
            </w:pPr>
            <w:ins w:id="7524" w:author="Borja Gonzalez" w:date="2017-09-28T19:30:00Z">
              <w:r w:rsidRPr="00E066BD">
                <w:rPr>
                  <w:lang w:val="en-US"/>
                  <w:rPrChange w:id="7525" w:author="Borja Gonzalez" w:date="2017-09-28T19:30:00Z">
                    <w:rPr>
                      <w:rFonts w:ascii="Monaco" w:hAnsi="Monaco" w:cs="Monaco"/>
                      <w:sz w:val="32"/>
                      <w:szCs w:val="32"/>
                      <w:lang w:val="en-US"/>
                    </w:rPr>
                  </w:rPrChange>
                </w:rPr>
                <w:lastRenderedPageBreak/>
                <w:t xml:space="preserve">                min</w:t>
              </w:r>
              <w:r w:rsidRPr="00E066BD">
                <w:rPr>
                  <w:b/>
                  <w:bCs/>
                  <w:lang w:val="en-US"/>
                  <w:rPrChange w:id="7526" w:author="Borja Gonzalez" w:date="2017-09-28T19:30:00Z">
                    <w:rPr>
                      <w:rFonts w:ascii="Monaco" w:hAnsi="Monaco" w:cs="Monaco"/>
                      <w:b/>
                      <w:bCs/>
                      <w:color w:val="000000"/>
                      <w:sz w:val="32"/>
                      <w:szCs w:val="32"/>
                      <w:lang w:val="en-US"/>
                    </w:rPr>
                  </w:rPrChange>
                </w:rPr>
                <w:t>.</w:t>
              </w:r>
              <w:r w:rsidRPr="00E066BD">
                <w:rPr>
                  <w:lang w:val="en-US"/>
                  <w:rPrChange w:id="7527" w:author="Borja Gonzalez" w:date="2017-09-28T19:30:00Z">
                    <w:rPr>
                      <w:rFonts w:ascii="Monaco" w:hAnsi="Monaco" w:cs="Monaco"/>
                      <w:color w:val="000000"/>
                      <w:sz w:val="32"/>
                      <w:szCs w:val="32"/>
                      <w:lang w:val="en-US"/>
                    </w:rPr>
                  </w:rPrChange>
                </w:rPr>
                <w:t>push</w:t>
              </w:r>
              <w:r w:rsidRPr="00E066BD">
                <w:rPr>
                  <w:b/>
                  <w:bCs/>
                  <w:lang w:val="en-US"/>
                  <w:rPrChange w:id="7528" w:author="Borja Gonzalez" w:date="2017-09-28T19:30:00Z">
                    <w:rPr>
                      <w:rFonts w:ascii="Monaco" w:hAnsi="Monaco" w:cs="Monaco"/>
                      <w:b/>
                      <w:bCs/>
                      <w:color w:val="000000"/>
                      <w:sz w:val="32"/>
                      <w:szCs w:val="32"/>
                      <w:lang w:val="en-US"/>
                    </w:rPr>
                  </w:rPrChange>
                </w:rPr>
                <w:t>(</w:t>
              </w:r>
              <w:r w:rsidRPr="00E066BD">
                <w:rPr>
                  <w:lang w:val="en-US"/>
                  <w:rPrChange w:id="7529" w:author="Borja Gonzalez" w:date="2017-09-28T19:30:00Z">
                    <w:rPr>
                      <w:rFonts w:ascii="Monaco" w:hAnsi="Monaco" w:cs="Monaco"/>
                      <w:color w:val="000000"/>
                      <w:sz w:val="32"/>
                      <w:szCs w:val="32"/>
                      <w:lang w:val="en-US"/>
                    </w:rPr>
                  </w:rPrChange>
                </w:rPr>
                <w:t>max_minimo</w:t>
              </w:r>
              <w:r w:rsidRPr="00E066BD">
                <w:rPr>
                  <w:b/>
                  <w:bCs/>
                  <w:lang w:val="en-US"/>
                  <w:rPrChange w:id="7530" w:author="Borja Gonzalez" w:date="2017-09-28T19:30:00Z">
                    <w:rPr>
                      <w:rFonts w:ascii="Monaco" w:hAnsi="Monaco" w:cs="Monaco"/>
                      <w:b/>
                      <w:bCs/>
                      <w:color w:val="000000"/>
                      <w:sz w:val="32"/>
                      <w:szCs w:val="32"/>
                      <w:lang w:val="en-US"/>
                    </w:rPr>
                  </w:rPrChange>
                </w:rPr>
                <w:t>[</w:t>
              </w:r>
              <w:r w:rsidRPr="00E066BD">
                <w:rPr>
                  <w:b/>
                  <w:bCs/>
                  <w:color w:val="0000CF"/>
                  <w:lang w:val="en-US"/>
                  <w:rPrChange w:id="7531" w:author="Borja Gonzalez" w:date="2017-09-28T19:30:00Z">
                    <w:rPr>
                      <w:rFonts w:ascii="Monaco" w:hAnsi="Monaco" w:cs="Monaco"/>
                      <w:b/>
                      <w:bCs/>
                      <w:color w:val="0000CF"/>
                      <w:sz w:val="32"/>
                      <w:szCs w:val="32"/>
                      <w:lang w:val="en-US"/>
                    </w:rPr>
                  </w:rPrChange>
                </w:rPr>
                <w:t>0</w:t>
              </w:r>
              <w:r w:rsidRPr="00E066BD">
                <w:rPr>
                  <w:b/>
                  <w:bCs/>
                  <w:lang w:val="en-US"/>
                  <w:rPrChange w:id="7532" w:author="Borja Gonzalez" w:date="2017-09-28T19:30:00Z">
                    <w:rPr>
                      <w:rFonts w:ascii="Monaco" w:hAnsi="Monaco" w:cs="Monaco"/>
                      <w:b/>
                      <w:bCs/>
                      <w:color w:val="000000"/>
                      <w:sz w:val="32"/>
                      <w:szCs w:val="32"/>
                      <w:lang w:val="en-US"/>
                    </w:rPr>
                  </w:rPrChange>
                </w:rPr>
                <w:t>].</w:t>
              </w:r>
              <w:r w:rsidRPr="00E066BD">
                <w:rPr>
                  <w:lang w:val="en-US"/>
                  <w:rPrChange w:id="7533" w:author="Borja Gonzalez" w:date="2017-09-28T19:30:00Z">
                    <w:rPr>
                      <w:rFonts w:ascii="Monaco" w:hAnsi="Monaco" w:cs="Monaco"/>
                      <w:color w:val="000000"/>
                      <w:sz w:val="32"/>
                      <w:szCs w:val="32"/>
                      <w:lang w:val="en-US"/>
                    </w:rPr>
                  </w:rPrChange>
                </w:rPr>
                <w:t>values</w:t>
              </w:r>
              <w:r w:rsidRPr="00E066BD">
                <w:rPr>
                  <w:b/>
                  <w:bCs/>
                  <w:lang w:val="en-US"/>
                  <w:rPrChange w:id="7534" w:author="Borja Gonzalez" w:date="2017-09-28T19:30:00Z">
                    <w:rPr>
                      <w:rFonts w:ascii="Monaco" w:hAnsi="Monaco" w:cs="Monaco"/>
                      <w:b/>
                      <w:bCs/>
                      <w:color w:val="000000"/>
                      <w:sz w:val="32"/>
                      <w:szCs w:val="32"/>
                      <w:lang w:val="en-US"/>
                    </w:rPr>
                  </w:rPrChange>
                </w:rPr>
                <w:t>[</w:t>
              </w:r>
              <w:r w:rsidRPr="00E066BD">
                <w:rPr>
                  <w:lang w:val="en-US"/>
                  <w:rPrChange w:id="7535" w:author="Borja Gonzalez" w:date="2017-09-28T19:30:00Z">
                    <w:rPr>
                      <w:rFonts w:ascii="Monaco" w:hAnsi="Monaco" w:cs="Monaco"/>
                      <w:color w:val="000000"/>
                      <w:sz w:val="32"/>
                      <w:szCs w:val="32"/>
                      <w:lang w:val="en-US"/>
                    </w:rPr>
                  </w:rPrChange>
                </w:rPr>
                <w:t>i</w:t>
              </w:r>
              <w:r w:rsidRPr="00E066BD">
                <w:rPr>
                  <w:b/>
                  <w:bCs/>
                  <w:lang w:val="en-US"/>
                  <w:rPrChange w:id="7536" w:author="Borja Gonzalez" w:date="2017-09-28T19:30:00Z">
                    <w:rPr>
                      <w:rFonts w:ascii="Monaco" w:hAnsi="Monaco" w:cs="Monaco"/>
                      <w:b/>
                      <w:bCs/>
                      <w:color w:val="000000"/>
                      <w:sz w:val="32"/>
                      <w:szCs w:val="32"/>
                      <w:lang w:val="en-US"/>
                    </w:rPr>
                  </w:rPrChange>
                </w:rPr>
                <w:t>][</w:t>
              </w:r>
              <w:r w:rsidRPr="00E066BD">
                <w:rPr>
                  <w:b/>
                  <w:bCs/>
                  <w:color w:val="0000CF"/>
                  <w:lang w:val="en-US"/>
                  <w:rPrChange w:id="7537" w:author="Borja Gonzalez" w:date="2017-09-28T19:30:00Z">
                    <w:rPr>
                      <w:rFonts w:ascii="Monaco" w:hAnsi="Monaco" w:cs="Monaco"/>
                      <w:b/>
                      <w:bCs/>
                      <w:color w:val="0000CF"/>
                      <w:sz w:val="32"/>
                      <w:szCs w:val="32"/>
                      <w:lang w:val="en-US"/>
                    </w:rPr>
                  </w:rPrChange>
                </w:rPr>
                <w:t>1</w:t>
              </w:r>
              <w:r w:rsidRPr="00E066BD">
                <w:rPr>
                  <w:b/>
                  <w:bCs/>
                  <w:lang w:val="en-US"/>
                  <w:rPrChange w:id="7538"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pPr>
              <w:rPr>
                <w:ins w:id="7539" w:author="Borja Gonzalez" w:date="2017-09-28T19:30:00Z"/>
                <w:lang w:val="en-US"/>
                <w:rPrChange w:id="7540" w:author="Borja Gonzalez" w:date="2017-09-28T19:30:00Z">
                  <w:rPr>
                    <w:ins w:id="7541" w:author="Borja Gonzalez" w:date="2017-09-28T19:30:00Z"/>
                    <w:rFonts w:ascii="Monaco" w:eastAsiaTheme="majorEastAsia" w:hAnsi="Monaco" w:cs="Monaco"/>
                    <w:color w:val="243F60" w:themeColor="accent1" w:themeShade="7F"/>
                    <w:sz w:val="32"/>
                    <w:szCs w:val="32"/>
                    <w:lang w:val="en-US"/>
                  </w:rPr>
                </w:rPrChange>
              </w:rPr>
              <w:pPrChange w:id="7542" w:author="GONZALEZ DIAZ, BORJA" w:date="2017-09-29T19:26:00Z">
                <w:pPr>
                  <w:keepNext/>
                  <w:keepLines/>
                  <w:widowControl w:val="0"/>
                  <w:autoSpaceDE w:val="0"/>
                  <w:autoSpaceDN w:val="0"/>
                  <w:adjustRightInd w:val="0"/>
                  <w:spacing w:before="200"/>
                  <w:outlineLvl w:val="4"/>
                </w:pPr>
              </w:pPrChange>
            </w:pPr>
            <w:ins w:id="7543" w:author="Borja Gonzalez" w:date="2017-09-28T19:30:00Z">
              <w:r w:rsidRPr="00E066BD">
                <w:rPr>
                  <w:lang w:val="en-US"/>
                  <w:rPrChange w:id="7544" w:author="Borja Gonzalez" w:date="2017-09-28T19:30:00Z">
                    <w:rPr>
                      <w:rFonts w:ascii="Monaco" w:hAnsi="Monaco" w:cs="Monaco"/>
                      <w:sz w:val="32"/>
                      <w:szCs w:val="32"/>
                      <w:lang w:val="en-US"/>
                    </w:rPr>
                  </w:rPrChange>
                </w:rPr>
                <w:t xml:space="preserve">                fecha</w:t>
              </w:r>
              <w:r w:rsidRPr="00E066BD">
                <w:rPr>
                  <w:b/>
                  <w:bCs/>
                  <w:lang w:val="en-US"/>
                  <w:rPrChange w:id="7545" w:author="Borja Gonzalez" w:date="2017-09-28T19:30:00Z">
                    <w:rPr>
                      <w:rFonts w:ascii="Monaco" w:hAnsi="Monaco" w:cs="Monaco"/>
                      <w:b/>
                      <w:bCs/>
                      <w:color w:val="000000"/>
                      <w:sz w:val="32"/>
                      <w:szCs w:val="32"/>
                      <w:lang w:val="en-US"/>
                    </w:rPr>
                  </w:rPrChange>
                </w:rPr>
                <w:t>.</w:t>
              </w:r>
              <w:r w:rsidRPr="00E066BD">
                <w:rPr>
                  <w:lang w:val="en-US"/>
                  <w:rPrChange w:id="7546" w:author="Borja Gonzalez" w:date="2017-09-28T19:30:00Z">
                    <w:rPr>
                      <w:rFonts w:ascii="Monaco" w:hAnsi="Monaco" w:cs="Monaco"/>
                      <w:color w:val="000000"/>
                      <w:sz w:val="32"/>
                      <w:szCs w:val="32"/>
                      <w:lang w:val="en-US"/>
                    </w:rPr>
                  </w:rPrChange>
                </w:rPr>
                <w:t>push</w:t>
              </w:r>
              <w:r w:rsidRPr="00E066BD">
                <w:rPr>
                  <w:b/>
                  <w:bCs/>
                  <w:lang w:val="en-US"/>
                  <w:rPrChange w:id="7547" w:author="Borja Gonzalez" w:date="2017-09-28T19:30:00Z">
                    <w:rPr>
                      <w:rFonts w:ascii="Monaco" w:hAnsi="Monaco" w:cs="Monaco"/>
                      <w:b/>
                      <w:bCs/>
                      <w:color w:val="000000"/>
                      <w:sz w:val="32"/>
                      <w:szCs w:val="32"/>
                      <w:lang w:val="en-US"/>
                    </w:rPr>
                  </w:rPrChange>
                </w:rPr>
                <w:t>(</w:t>
              </w:r>
              <w:r w:rsidRPr="00E066BD">
                <w:rPr>
                  <w:lang w:val="en-US"/>
                  <w:rPrChange w:id="7548" w:author="Borja Gonzalez" w:date="2017-09-28T19:30:00Z">
                    <w:rPr>
                      <w:rFonts w:ascii="Monaco" w:hAnsi="Monaco" w:cs="Monaco"/>
                      <w:color w:val="000000"/>
                      <w:sz w:val="32"/>
                      <w:szCs w:val="32"/>
                      <w:lang w:val="en-US"/>
                    </w:rPr>
                  </w:rPrChange>
                </w:rPr>
                <w:t>max_minimo</w:t>
              </w:r>
              <w:r w:rsidRPr="00E066BD">
                <w:rPr>
                  <w:b/>
                  <w:bCs/>
                  <w:lang w:val="en-US"/>
                  <w:rPrChange w:id="7549" w:author="Borja Gonzalez" w:date="2017-09-28T19:30:00Z">
                    <w:rPr>
                      <w:rFonts w:ascii="Monaco" w:hAnsi="Monaco" w:cs="Monaco"/>
                      <w:b/>
                      <w:bCs/>
                      <w:color w:val="000000"/>
                      <w:sz w:val="32"/>
                      <w:szCs w:val="32"/>
                      <w:lang w:val="en-US"/>
                    </w:rPr>
                  </w:rPrChange>
                </w:rPr>
                <w:t>[</w:t>
              </w:r>
              <w:r w:rsidRPr="00E066BD">
                <w:rPr>
                  <w:b/>
                  <w:bCs/>
                  <w:color w:val="0000CF"/>
                  <w:lang w:val="en-US"/>
                  <w:rPrChange w:id="7550" w:author="Borja Gonzalez" w:date="2017-09-28T19:30:00Z">
                    <w:rPr>
                      <w:rFonts w:ascii="Monaco" w:hAnsi="Monaco" w:cs="Monaco"/>
                      <w:b/>
                      <w:bCs/>
                      <w:color w:val="0000CF"/>
                      <w:sz w:val="32"/>
                      <w:szCs w:val="32"/>
                      <w:lang w:val="en-US"/>
                    </w:rPr>
                  </w:rPrChange>
                </w:rPr>
                <w:t>0</w:t>
              </w:r>
              <w:r w:rsidRPr="00E066BD">
                <w:rPr>
                  <w:b/>
                  <w:bCs/>
                  <w:lang w:val="en-US"/>
                  <w:rPrChange w:id="7551" w:author="Borja Gonzalez" w:date="2017-09-28T19:30:00Z">
                    <w:rPr>
                      <w:rFonts w:ascii="Monaco" w:hAnsi="Monaco" w:cs="Monaco"/>
                      <w:b/>
                      <w:bCs/>
                      <w:color w:val="000000"/>
                      <w:sz w:val="32"/>
                      <w:szCs w:val="32"/>
                      <w:lang w:val="en-US"/>
                    </w:rPr>
                  </w:rPrChange>
                </w:rPr>
                <w:t>].</w:t>
              </w:r>
              <w:r w:rsidRPr="00E066BD">
                <w:rPr>
                  <w:lang w:val="en-US"/>
                  <w:rPrChange w:id="7552" w:author="Borja Gonzalez" w:date="2017-09-28T19:30:00Z">
                    <w:rPr>
                      <w:rFonts w:ascii="Monaco" w:hAnsi="Monaco" w:cs="Monaco"/>
                      <w:color w:val="000000"/>
                      <w:sz w:val="32"/>
                      <w:szCs w:val="32"/>
                      <w:lang w:val="en-US"/>
                    </w:rPr>
                  </w:rPrChange>
                </w:rPr>
                <w:t>values</w:t>
              </w:r>
              <w:r w:rsidRPr="00E066BD">
                <w:rPr>
                  <w:b/>
                  <w:bCs/>
                  <w:lang w:val="en-US"/>
                  <w:rPrChange w:id="7553" w:author="Borja Gonzalez" w:date="2017-09-28T19:30:00Z">
                    <w:rPr>
                      <w:rFonts w:ascii="Monaco" w:hAnsi="Monaco" w:cs="Monaco"/>
                      <w:b/>
                      <w:bCs/>
                      <w:color w:val="000000"/>
                      <w:sz w:val="32"/>
                      <w:szCs w:val="32"/>
                      <w:lang w:val="en-US"/>
                    </w:rPr>
                  </w:rPrChange>
                </w:rPr>
                <w:t>[</w:t>
              </w:r>
              <w:r w:rsidRPr="00E066BD">
                <w:rPr>
                  <w:lang w:val="en-US"/>
                  <w:rPrChange w:id="7554" w:author="Borja Gonzalez" w:date="2017-09-28T19:30:00Z">
                    <w:rPr>
                      <w:rFonts w:ascii="Monaco" w:hAnsi="Monaco" w:cs="Monaco"/>
                      <w:color w:val="000000"/>
                      <w:sz w:val="32"/>
                      <w:szCs w:val="32"/>
                      <w:lang w:val="en-US"/>
                    </w:rPr>
                  </w:rPrChange>
                </w:rPr>
                <w:t>i</w:t>
              </w:r>
              <w:r w:rsidRPr="00E066BD">
                <w:rPr>
                  <w:b/>
                  <w:bCs/>
                  <w:lang w:val="en-US"/>
                  <w:rPrChange w:id="7555" w:author="Borja Gonzalez" w:date="2017-09-28T19:30:00Z">
                    <w:rPr>
                      <w:rFonts w:ascii="Monaco" w:hAnsi="Monaco" w:cs="Monaco"/>
                      <w:b/>
                      <w:bCs/>
                      <w:color w:val="000000"/>
                      <w:sz w:val="32"/>
                      <w:szCs w:val="32"/>
                      <w:lang w:val="en-US"/>
                    </w:rPr>
                  </w:rPrChange>
                </w:rPr>
                <w:t>][</w:t>
              </w:r>
              <w:r w:rsidRPr="00E066BD">
                <w:rPr>
                  <w:b/>
                  <w:bCs/>
                  <w:color w:val="0000CF"/>
                  <w:lang w:val="en-US"/>
                  <w:rPrChange w:id="7556" w:author="Borja Gonzalez" w:date="2017-09-28T19:30:00Z">
                    <w:rPr>
                      <w:rFonts w:ascii="Monaco" w:hAnsi="Monaco" w:cs="Monaco"/>
                      <w:b/>
                      <w:bCs/>
                      <w:color w:val="0000CF"/>
                      <w:sz w:val="32"/>
                      <w:szCs w:val="32"/>
                      <w:lang w:val="en-US"/>
                    </w:rPr>
                  </w:rPrChange>
                </w:rPr>
                <w:t>6</w:t>
              </w:r>
              <w:r w:rsidRPr="00E066BD">
                <w:rPr>
                  <w:b/>
                  <w:bCs/>
                  <w:lang w:val="en-US"/>
                  <w:rPrChange w:id="7557"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pPr>
              <w:rPr>
                <w:ins w:id="7558" w:author="Borja Gonzalez" w:date="2017-09-28T19:30:00Z"/>
                <w:lang w:val="en-US"/>
                <w:rPrChange w:id="7559" w:author="Borja Gonzalez" w:date="2017-09-28T19:30:00Z">
                  <w:rPr>
                    <w:ins w:id="7560" w:author="Borja Gonzalez" w:date="2017-09-28T19:30:00Z"/>
                    <w:rFonts w:ascii="Monaco" w:eastAsiaTheme="majorEastAsia" w:hAnsi="Monaco" w:cs="Monaco"/>
                    <w:color w:val="243F60" w:themeColor="accent1" w:themeShade="7F"/>
                    <w:sz w:val="32"/>
                    <w:szCs w:val="32"/>
                    <w:lang w:val="en-US"/>
                  </w:rPr>
                </w:rPrChange>
              </w:rPr>
              <w:pPrChange w:id="7561" w:author="GONZALEZ DIAZ, BORJA" w:date="2017-09-29T19:26:00Z">
                <w:pPr>
                  <w:keepNext/>
                  <w:keepLines/>
                  <w:widowControl w:val="0"/>
                  <w:autoSpaceDE w:val="0"/>
                  <w:autoSpaceDN w:val="0"/>
                  <w:adjustRightInd w:val="0"/>
                  <w:spacing w:before="200"/>
                  <w:outlineLvl w:val="4"/>
                </w:pPr>
              </w:pPrChange>
            </w:pPr>
            <w:ins w:id="7562" w:author="Borja Gonzalez" w:date="2017-09-28T19:30:00Z">
              <w:r w:rsidRPr="00E066BD">
                <w:rPr>
                  <w:lang w:val="en-US"/>
                  <w:rPrChange w:id="7563" w:author="Borja Gonzalez" w:date="2017-09-28T19:30:00Z">
                    <w:rPr>
                      <w:rFonts w:ascii="Monaco" w:hAnsi="Monaco" w:cs="Monaco"/>
                      <w:sz w:val="32"/>
                      <w:szCs w:val="32"/>
                      <w:lang w:val="en-US"/>
                    </w:rPr>
                  </w:rPrChange>
                </w:rPr>
                <w:t xml:space="preserve">                </w:t>
              </w:r>
              <w:r w:rsidRPr="00E066BD">
                <w:rPr>
                  <w:b/>
                  <w:bCs/>
                  <w:color w:val="204A87"/>
                  <w:lang w:val="en-US"/>
                  <w:rPrChange w:id="7564" w:author="Borja Gonzalez" w:date="2017-09-28T19:30:00Z">
                    <w:rPr>
                      <w:rFonts w:ascii="Monaco" w:hAnsi="Monaco" w:cs="Monaco"/>
                      <w:b/>
                      <w:bCs/>
                      <w:color w:val="204A87"/>
                      <w:sz w:val="32"/>
                      <w:szCs w:val="32"/>
                      <w:lang w:val="en-US"/>
                    </w:rPr>
                  </w:rPrChange>
                </w:rPr>
                <w:t>if</w:t>
              </w:r>
              <w:r w:rsidRPr="00E066BD">
                <w:rPr>
                  <w:lang w:val="en-US"/>
                  <w:rPrChange w:id="7565" w:author="Borja Gonzalez" w:date="2017-09-28T19:30:00Z">
                    <w:rPr>
                      <w:rFonts w:ascii="Monaco" w:hAnsi="Monaco" w:cs="Monaco"/>
                      <w:sz w:val="32"/>
                      <w:szCs w:val="32"/>
                      <w:lang w:val="en-US"/>
                    </w:rPr>
                  </w:rPrChange>
                </w:rPr>
                <w:t xml:space="preserve"> </w:t>
              </w:r>
              <w:r w:rsidRPr="00E066BD">
                <w:rPr>
                  <w:b/>
                  <w:bCs/>
                  <w:lang w:val="en-US"/>
                  <w:rPrChange w:id="7566" w:author="Borja Gonzalez" w:date="2017-09-28T19:30:00Z">
                    <w:rPr>
                      <w:rFonts w:ascii="Monaco" w:hAnsi="Monaco" w:cs="Monaco"/>
                      <w:b/>
                      <w:bCs/>
                      <w:color w:val="000000"/>
                      <w:sz w:val="32"/>
                      <w:szCs w:val="32"/>
                      <w:lang w:val="en-US"/>
                    </w:rPr>
                  </w:rPrChange>
                </w:rPr>
                <w:t>(</w:t>
              </w:r>
              <w:r w:rsidRPr="00E066BD">
                <w:rPr>
                  <w:lang w:val="en-US"/>
                  <w:rPrChange w:id="7567"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568" w:author="Borja Gonzalez" w:date="2017-09-28T19:30:00Z">
                    <w:rPr>
                      <w:rFonts w:ascii="Monaco" w:hAnsi="Monaco" w:cs="Monaco"/>
                      <w:b/>
                      <w:bCs/>
                      <w:color w:val="CE5C00"/>
                      <w:sz w:val="32"/>
                      <w:szCs w:val="32"/>
                      <w:lang w:val="en-US"/>
                    </w:rPr>
                  </w:rPrChange>
                </w:rPr>
                <w:t>==</w:t>
              </w:r>
              <w:r w:rsidRPr="00E066BD">
                <w:rPr>
                  <w:lang w:val="en-US"/>
                  <w:rPrChange w:id="7569" w:author="Borja Gonzalez" w:date="2017-09-28T19:30:00Z">
                    <w:rPr>
                      <w:rFonts w:ascii="Monaco" w:hAnsi="Monaco" w:cs="Monaco"/>
                      <w:sz w:val="32"/>
                      <w:szCs w:val="32"/>
                      <w:lang w:val="en-US"/>
                    </w:rPr>
                  </w:rPrChange>
                </w:rPr>
                <w:t xml:space="preserve"> </w:t>
              </w:r>
              <w:r w:rsidRPr="00E066BD">
                <w:rPr>
                  <w:color w:val="4E9A06"/>
                  <w:lang w:val="en-US"/>
                  <w:rPrChange w:id="7570" w:author="Borja Gonzalez" w:date="2017-09-28T19:30:00Z">
                    <w:rPr>
                      <w:rFonts w:ascii="Monaco" w:hAnsi="Monaco" w:cs="Monaco"/>
                      <w:color w:val="4E9A06"/>
                      <w:sz w:val="32"/>
                      <w:szCs w:val="32"/>
                      <w:lang w:val="en-US"/>
                    </w:rPr>
                  </w:rPrChange>
                </w:rPr>
                <w:t>"h"</w:t>
              </w:r>
              <w:r w:rsidRPr="00E066BD">
                <w:rPr>
                  <w:b/>
                  <w:bCs/>
                  <w:lang w:val="en-US"/>
                  <w:rPrChange w:id="7571"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pPr>
              <w:rPr>
                <w:ins w:id="7572" w:author="Borja Gonzalez" w:date="2017-09-28T19:30:00Z"/>
                <w:lang w:val="en-US"/>
                <w:rPrChange w:id="7573" w:author="Borja Gonzalez" w:date="2017-09-28T19:30:00Z">
                  <w:rPr>
                    <w:ins w:id="7574" w:author="Borja Gonzalez" w:date="2017-09-28T19:30:00Z"/>
                    <w:rFonts w:ascii="Monaco" w:eastAsiaTheme="majorEastAsia" w:hAnsi="Monaco" w:cs="Monaco"/>
                    <w:color w:val="243F60" w:themeColor="accent1" w:themeShade="7F"/>
                    <w:sz w:val="32"/>
                    <w:szCs w:val="32"/>
                    <w:lang w:val="en-US"/>
                  </w:rPr>
                </w:rPrChange>
              </w:rPr>
              <w:pPrChange w:id="7575" w:author="GONZALEZ DIAZ, BORJA" w:date="2017-09-29T19:26:00Z">
                <w:pPr>
                  <w:keepNext/>
                  <w:keepLines/>
                  <w:widowControl w:val="0"/>
                  <w:autoSpaceDE w:val="0"/>
                  <w:autoSpaceDN w:val="0"/>
                  <w:adjustRightInd w:val="0"/>
                  <w:spacing w:before="200"/>
                  <w:outlineLvl w:val="4"/>
                </w:pPr>
              </w:pPrChange>
            </w:pPr>
            <w:ins w:id="7576" w:author="Borja Gonzalez" w:date="2017-09-28T19:30:00Z">
              <w:r w:rsidRPr="00E066BD">
                <w:rPr>
                  <w:lang w:val="en-US"/>
                  <w:rPrChange w:id="7577" w:author="Borja Gonzalez" w:date="2017-09-28T19:30:00Z">
                    <w:rPr>
                      <w:rFonts w:ascii="Monaco" w:hAnsi="Monaco" w:cs="Monaco"/>
                      <w:sz w:val="32"/>
                      <w:szCs w:val="32"/>
                      <w:lang w:val="en-US"/>
                    </w:rPr>
                  </w:rPrChange>
                </w:rPr>
                <w:t xml:space="preserve">                    max_max</w:t>
              </w:r>
              <w:r w:rsidRPr="00E066BD">
                <w:rPr>
                  <w:b/>
                  <w:bCs/>
                  <w:lang w:val="en-US"/>
                  <w:rPrChange w:id="7578" w:author="Borja Gonzalez" w:date="2017-09-28T19:30:00Z">
                    <w:rPr>
                      <w:rFonts w:ascii="Monaco" w:hAnsi="Monaco" w:cs="Monaco"/>
                      <w:b/>
                      <w:bCs/>
                      <w:color w:val="000000"/>
                      <w:sz w:val="32"/>
                      <w:szCs w:val="32"/>
                      <w:lang w:val="en-US"/>
                    </w:rPr>
                  </w:rPrChange>
                </w:rPr>
                <w:t>.</w:t>
              </w:r>
              <w:r w:rsidRPr="00E066BD">
                <w:rPr>
                  <w:lang w:val="en-US"/>
                  <w:rPrChange w:id="7579" w:author="Borja Gonzalez" w:date="2017-09-28T19:30:00Z">
                    <w:rPr>
                      <w:rFonts w:ascii="Monaco" w:hAnsi="Monaco" w:cs="Monaco"/>
                      <w:color w:val="000000"/>
                      <w:sz w:val="32"/>
                      <w:szCs w:val="32"/>
                      <w:lang w:val="en-US"/>
                    </w:rPr>
                  </w:rPrChange>
                </w:rPr>
                <w:t>push</w:t>
              </w:r>
              <w:r w:rsidRPr="00E066BD">
                <w:rPr>
                  <w:b/>
                  <w:bCs/>
                  <w:lang w:val="en-US"/>
                  <w:rPrChange w:id="7580" w:author="Borja Gonzalez" w:date="2017-09-28T19:30:00Z">
                    <w:rPr>
                      <w:rFonts w:ascii="Monaco" w:hAnsi="Monaco" w:cs="Monaco"/>
                      <w:b/>
                      <w:bCs/>
                      <w:color w:val="000000"/>
                      <w:sz w:val="32"/>
                      <w:szCs w:val="32"/>
                      <w:lang w:val="en-US"/>
                    </w:rPr>
                  </w:rPrChange>
                </w:rPr>
                <w:t>(</w:t>
              </w:r>
              <w:r w:rsidRPr="00E066BD">
                <w:rPr>
                  <w:b/>
                  <w:bCs/>
                  <w:color w:val="0000CF"/>
                  <w:lang w:val="en-US"/>
                  <w:rPrChange w:id="7581" w:author="Borja Gonzalez" w:date="2017-09-28T19:30:00Z">
                    <w:rPr>
                      <w:rFonts w:ascii="Monaco" w:hAnsi="Monaco" w:cs="Monaco"/>
                      <w:b/>
                      <w:bCs/>
                      <w:color w:val="0000CF"/>
                      <w:sz w:val="32"/>
                      <w:szCs w:val="32"/>
                      <w:lang w:val="en-US"/>
                    </w:rPr>
                  </w:rPrChange>
                </w:rPr>
                <w:t>49.2</w:t>
              </w:r>
              <w:r w:rsidRPr="00E066BD">
                <w:rPr>
                  <w:b/>
                  <w:bCs/>
                  <w:lang w:val="en-US"/>
                  <w:rPrChange w:id="7582"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pPr>
              <w:rPr>
                <w:ins w:id="7583" w:author="Borja Gonzalez" w:date="2017-09-28T19:30:00Z"/>
                <w:lang w:val="en-US"/>
                <w:rPrChange w:id="7584" w:author="Borja Gonzalez" w:date="2017-09-28T19:30:00Z">
                  <w:rPr>
                    <w:ins w:id="7585" w:author="Borja Gonzalez" w:date="2017-09-28T19:30:00Z"/>
                    <w:rFonts w:ascii="Monaco" w:eastAsiaTheme="majorEastAsia" w:hAnsi="Monaco" w:cs="Monaco"/>
                    <w:color w:val="243F60" w:themeColor="accent1" w:themeShade="7F"/>
                    <w:sz w:val="32"/>
                    <w:szCs w:val="32"/>
                    <w:lang w:val="en-US"/>
                  </w:rPr>
                </w:rPrChange>
              </w:rPr>
              <w:pPrChange w:id="7586" w:author="GONZALEZ DIAZ, BORJA" w:date="2017-09-29T19:26:00Z">
                <w:pPr>
                  <w:keepNext/>
                  <w:keepLines/>
                  <w:widowControl w:val="0"/>
                  <w:autoSpaceDE w:val="0"/>
                  <w:autoSpaceDN w:val="0"/>
                  <w:adjustRightInd w:val="0"/>
                  <w:spacing w:before="200"/>
                  <w:outlineLvl w:val="4"/>
                </w:pPr>
              </w:pPrChange>
            </w:pPr>
            <w:ins w:id="7587" w:author="Borja Gonzalez" w:date="2017-09-28T19:30:00Z">
              <w:r w:rsidRPr="00E066BD">
                <w:rPr>
                  <w:lang w:val="en-US"/>
                  <w:rPrChange w:id="7588" w:author="Borja Gonzalez" w:date="2017-09-28T19:30:00Z">
                    <w:rPr>
                      <w:rFonts w:ascii="Monaco" w:hAnsi="Monaco" w:cs="Monaco"/>
                      <w:sz w:val="32"/>
                      <w:szCs w:val="32"/>
                      <w:lang w:val="en-US"/>
                    </w:rPr>
                  </w:rPrChange>
                </w:rPr>
                <w:t xml:space="preserve">                    max_min</w:t>
              </w:r>
              <w:r w:rsidRPr="00E066BD">
                <w:rPr>
                  <w:b/>
                  <w:bCs/>
                  <w:lang w:val="en-US"/>
                  <w:rPrChange w:id="7589" w:author="Borja Gonzalez" w:date="2017-09-28T19:30:00Z">
                    <w:rPr>
                      <w:rFonts w:ascii="Monaco" w:hAnsi="Monaco" w:cs="Monaco"/>
                      <w:b/>
                      <w:bCs/>
                      <w:color w:val="000000"/>
                      <w:sz w:val="32"/>
                      <w:szCs w:val="32"/>
                      <w:lang w:val="en-US"/>
                    </w:rPr>
                  </w:rPrChange>
                </w:rPr>
                <w:t>.</w:t>
              </w:r>
              <w:r w:rsidRPr="00E066BD">
                <w:rPr>
                  <w:lang w:val="en-US"/>
                  <w:rPrChange w:id="7590" w:author="Borja Gonzalez" w:date="2017-09-28T19:30:00Z">
                    <w:rPr>
                      <w:rFonts w:ascii="Monaco" w:hAnsi="Monaco" w:cs="Monaco"/>
                      <w:color w:val="000000"/>
                      <w:sz w:val="32"/>
                      <w:szCs w:val="32"/>
                      <w:lang w:val="en-US"/>
                    </w:rPr>
                  </w:rPrChange>
                </w:rPr>
                <w:t>push</w:t>
              </w:r>
              <w:r w:rsidRPr="00E066BD">
                <w:rPr>
                  <w:b/>
                  <w:bCs/>
                  <w:lang w:val="en-US"/>
                  <w:rPrChange w:id="7591" w:author="Borja Gonzalez" w:date="2017-09-28T19:30:00Z">
                    <w:rPr>
                      <w:rFonts w:ascii="Monaco" w:hAnsi="Monaco" w:cs="Monaco"/>
                      <w:b/>
                      <w:bCs/>
                      <w:color w:val="000000"/>
                      <w:sz w:val="32"/>
                      <w:szCs w:val="32"/>
                      <w:lang w:val="en-US"/>
                    </w:rPr>
                  </w:rPrChange>
                </w:rPr>
                <w:t>(</w:t>
              </w:r>
              <w:r w:rsidRPr="00E066BD">
                <w:rPr>
                  <w:b/>
                  <w:bCs/>
                  <w:color w:val="0000CF"/>
                  <w:lang w:val="en-US"/>
                  <w:rPrChange w:id="7592" w:author="Borja Gonzalez" w:date="2017-09-28T19:30:00Z">
                    <w:rPr>
                      <w:rFonts w:ascii="Monaco" w:hAnsi="Monaco" w:cs="Monaco"/>
                      <w:b/>
                      <w:bCs/>
                      <w:color w:val="0000CF"/>
                      <w:sz w:val="32"/>
                      <w:szCs w:val="32"/>
                      <w:lang w:val="en-US"/>
                    </w:rPr>
                  </w:rPrChange>
                </w:rPr>
                <w:t>32.6</w:t>
              </w:r>
              <w:r w:rsidRPr="00E066BD">
                <w:rPr>
                  <w:b/>
                  <w:bCs/>
                  <w:lang w:val="en-US"/>
                  <w:rPrChange w:id="7593"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pPr>
              <w:rPr>
                <w:ins w:id="7594" w:author="Borja Gonzalez" w:date="2017-09-28T19:30:00Z"/>
                <w:lang w:val="en-US"/>
                <w:rPrChange w:id="7595" w:author="Borja Gonzalez" w:date="2017-09-28T19:30:00Z">
                  <w:rPr>
                    <w:ins w:id="7596" w:author="Borja Gonzalez" w:date="2017-09-28T19:30:00Z"/>
                    <w:rFonts w:ascii="Monaco" w:eastAsiaTheme="majorEastAsia" w:hAnsi="Monaco" w:cs="Monaco"/>
                    <w:color w:val="243F60" w:themeColor="accent1" w:themeShade="7F"/>
                    <w:sz w:val="32"/>
                    <w:szCs w:val="32"/>
                    <w:lang w:val="en-US"/>
                  </w:rPr>
                </w:rPrChange>
              </w:rPr>
              <w:pPrChange w:id="7597" w:author="GONZALEZ DIAZ, BORJA" w:date="2017-09-29T19:26:00Z">
                <w:pPr>
                  <w:keepNext/>
                  <w:keepLines/>
                  <w:widowControl w:val="0"/>
                  <w:autoSpaceDE w:val="0"/>
                  <w:autoSpaceDN w:val="0"/>
                  <w:adjustRightInd w:val="0"/>
                  <w:spacing w:before="200"/>
                  <w:outlineLvl w:val="4"/>
                </w:pPr>
              </w:pPrChange>
            </w:pPr>
            <w:ins w:id="7598" w:author="Borja Gonzalez" w:date="2017-09-28T19:30:00Z">
              <w:r w:rsidRPr="00E066BD">
                <w:rPr>
                  <w:lang w:val="en-US"/>
                  <w:rPrChange w:id="7599" w:author="Borja Gonzalez" w:date="2017-09-28T19:30:00Z">
                    <w:rPr>
                      <w:rFonts w:ascii="Monaco" w:hAnsi="Monaco" w:cs="Monaco"/>
                      <w:sz w:val="32"/>
                      <w:szCs w:val="32"/>
                      <w:lang w:val="en-US"/>
                    </w:rPr>
                  </w:rPrChange>
                </w:rPr>
                <w:t xml:space="preserve">                    min_max</w:t>
              </w:r>
              <w:r w:rsidRPr="00E066BD">
                <w:rPr>
                  <w:b/>
                  <w:bCs/>
                  <w:lang w:val="en-US"/>
                  <w:rPrChange w:id="7600" w:author="Borja Gonzalez" w:date="2017-09-28T19:30:00Z">
                    <w:rPr>
                      <w:rFonts w:ascii="Monaco" w:hAnsi="Monaco" w:cs="Monaco"/>
                      <w:b/>
                      <w:bCs/>
                      <w:color w:val="000000"/>
                      <w:sz w:val="32"/>
                      <w:szCs w:val="32"/>
                      <w:lang w:val="en-US"/>
                    </w:rPr>
                  </w:rPrChange>
                </w:rPr>
                <w:t>.</w:t>
              </w:r>
              <w:r w:rsidRPr="00E066BD">
                <w:rPr>
                  <w:lang w:val="en-US"/>
                  <w:rPrChange w:id="7601" w:author="Borja Gonzalez" w:date="2017-09-28T19:30:00Z">
                    <w:rPr>
                      <w:rFonts w:ascii="Monaco" w:hAnsi="Monaco" w:cs="Monaco"/>
                      <w:color w:val="000000"/>
                      <w:sz w:val="32"/>
                      <w:szCs w:val="32"/>
                      <w:lang w:val="en-US"/>
                    </w:rPr>
                  </w:rPrChange>
                </w:rPr>
                <w:t>push</w:t>
              </w:r>
              <w:r w:rsidRPr="00E066BD">
                <w:rPr>
                  <w:b/>
                  <w:bCs/>
                  <w:lang w:val="en-US"/>
                  <w:rPrChange w:id="7602" w:author="Borja Gonzalez" w:date="2017-09-28T19:30:00Z">
                    <w:rPr>
                      <w:rFonts w:ascii="Monaco" w:hAnsi="Monaco" w:cs="Monaco"/>
                      <w:b/>
                      <w:bCs/>
                      <w:color w:val="000000"/>
                      <w:sz w:val="32"/>
                      <w:szCs w:val="32"/>
                      <w:lang w:val="en-US"/>
                    </w:rPr>
                  </w:rPrChange>
                </w:rPr>
                <w:t>(</w:t>
              </w:r>
              <w:r w:rsidRPr="00E066BD">
                <w:rPr>
                  <w:b/>
                  <w:bCs/>
                  <w:color w:val="CE5C00"/>
                  <w:lang w:val="en-US"/>
                  <w:rPrChange w:id="7603" w:author="Borja Gonzalez" w:date="2017-09-28T19:30:00Z">
                    <w:rPr>
                      <w:rFonts w:ascii="Monaco" w:hAnsi="Monaco" w:cs="Monaco"/>
                      <w:b/>
                      <w:bCs/>
                      <w:color w:val="CE5C00"/>
                      <w:sz w:val="32"/>
                      <w:szCs w:val="32"/>
                      <w:lang w:val="en-US"/>
                    </w:rPr>
                  </w:rPrChange>
                </w:rPr>
                <w:t>-</w:t>
              </w:r>
              <w:r w:rsidRPr="00E066BD">
                <w:rPr>
                  <w:b/>
                  <w:bCs/>
                  <w:color w:val="0000CF"/>
                  <w:lang w:val="en-US"/>
                  <w:rPrChange w:id="7604" w:author="Borja Gonzalez" w:date="2017-09-28T19:30:00Z">
                    <w:rPr>
                      <w:rFonts w:ascii="Monaco" w:hAnsi="Monaco" w:cs="Monaco"/>
                      <w:b/>
                      <w:bCs/>
                      <w:color w:val="0000CF"/>
                      <w:sz w:val="32"/>
                      <w:szCs w:val="32"/>
                      <w:lang w:val="en-US"/>
                    </w:rPr>
                  </w:rPrChange>
                </w:rPr>
                <w:t>44.3</w:t>
              </w:r>
              <w:r w:rsidRPr="00E066BD">
                <w:rPr>
                  <w:b/>
                  <w:bCs/>
                  <w:lang w:val="en-US"/>
                  <w:rPrChange w:id="7605"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pPr>
              <w:rPr>
                <w:ins w:id="7606" w:author="Borja Gonzalez" w:date="2017-09-28T19:30:00Z"/>
                <w:lang w:val="en-US"/>
                <w:rPrChange w:id="7607" w:author="Borja Gonzalez" w:date="2017-09-28T19:30:00Z">
                  <w:rPr>
                    <w:ins w:id="7608" w:author="Borja Gonzalez" w:date="2017-09-28T19:30:00Z"/>
                    <w:rFonts w:ascii="Monaco" w:eastAsiaTheme="majorEastAsia" w:hAnsi="Monaco" w:cs="Monaco"/>
                    <w:color w:val="243F60" w:themeColor="accent1" w:themeShade="7F"/>
                    <w:sz w:val="32"/>
                    <w:szCs w:val="32"/>
                    <w:lang w:val="en-US"/>
                  </w:rPr>
                </w:rPrChange>
              </w:rPr>
              <w:pPrChange w:id="7609" w:author="GONZALEZ DIAZ, BORJA" w:date="2017-09-29T19:26:00Z">
                <w:pPr>
                  <w:keepNext/>
                  <w:keepLines/>
                  <w:widowControl w:val="0"/>
                  <w:autoSpaceDE w:val="0"/>
                  <w:autoSpaceDN w:val="0"/>
                  <w:adjustRightInd w:val="0"/>
                  <w:spacing w:before="200"/>
                  <w:outlineLvl w:val="4"/>
                </w:pPr>
              </w:pPrChange>
            </w:pPr>
            <w:ins w:id="7610" w:author="Borja Gonzalez" w:date="2017-09-28T19:30:00Z">
              <w:r w:rsidRPr="00E066BD">
                <w:rPr>
                  <w:lang w:val="en-US"/>
                  <w:rPrChange w:id="7611" w:author="Borja Gonzalez" w:date="2017-09-28T19:30:00Z">
                    <w:rPr>
                      <w:rFonts w:ascii="Monaco" w:hAnsi="Monaco" w:cs="Monaco"/>
                      <w:sz w:val="32"/>
                      <w:szCs w:val="32"/>
                      <w:lang w:val="en-US"/>
                    </w:rPr>
                  </w:rPrChange>
                </w:rPr>
                <w:t xml:space="preserve">                    min_min</w:t>
              </w:r>
              <w:r w:rsidRPr="00E066BD">
                <w:rPr>
                  <w:b/>
                  <w:bCs/>
                  <w:lang w:val="en-US"/>
                  <w:rPrChange w:id="7612" w:author="Borja Gonzalez" w:date="2017-09-28T19:30:00Z">
                    <w:rPr>
                      <w:rFonts w:ascii="Monaco" w:hAnsi="Monaco" w:cs="Monaco"/>
                      <w:b/>
                      <w:bCs/>
                      <w:color w:val="000000"/>
                      <w:sz w:val="32"/>
                      <w:szCs w:val="32"/>
                      <w:lang w:val="en-US"/>
                    </w:rPr>
                  </w:rPrChange>
                </w:rPr>
                <w:t>.</w:t>
              </w:r>
              <w:r w:rsidRPr="00E066BD">
                <w:rPr>
                  <w:lang w:val="en-US"/>
                  <w:rPrChange w:id="7613" w:author="Borja Gonzalez" w:date="2017-09-28T19:30:00Z">
                    <w:rPr>
                      <w:rFonts w:ascii="Monaco" w:hAnsi="Monaco" w:cs="Monaco"/>
                      <w:color w:val="000000"/>
                      <w:sz w:val="32"/>
                      <w:szCs w:val="32"/>
                      <w:lang w:val="en-US"/>
                    </w:rPr>
                  </w:rPrChange>
                </w:rPr>
                <w:t>push</w:t>
              </w:r>
              <w:r w:rsidRPr="00E066BD">
                <w:rPr>
                  <w:b/>
                  <w:bCs/>
                  <w:lang w:val="en-US"/>
                  <w:rPrChange w:id="7614" w:author="Borja Gonzalez" w:date="2017-09-28T19:30:00Z">
                    <w:rPr>
                      <w:rFonts w:ascii="Monaco" w:hAnsi="Monaco" w:cs="Monaco"/>
                      <w:b/>
                      <w:bCs/>
                      <w:color w:val="000000"/>
                      <w:sz w:val="32"/>
                      <w:szCs w:val="32"/>
                      <w:lang w:val="en-US"/>
                    </w:rPr>
                  </w:rPrChange>
                </w:rPr>
                <w:t>(</w:t>
              </w:r>
              <w:r w:rsidRPr="00E066BD">
                <w:rPr>
                  <w:b/>
                  <w:bCs/>
                  <w:color w:val="CE5C00"/>
                  <w:lang w:val="en-US"/>
                  <w:rPrChange w:id="7615" w:author="Borja Gonzalez" w:date="2017-09-28T19:30:00Z">
                    <w:rPr>
                      <w:rFonts w:ascii="Monaco" w:hAnsi="Monaco" w:cs="Monaco"/>
                      <w:b/>
                      <w:bCs/>
                      <w:color w:val="CE5C00"/>
                      <w:sz w:val="32"/>
                      <w:szCs w:val="32"/>
                      <w:lang w:val="en-US"/>
                    </w:rPr>
                  </w:rPrChange>
                </w:rPr>
                <w:t>-</w:t>
              </w:r>
              <w:r w:rsidRPr="00E066BD">
                <w:rPr>
                  <w:b/>
                  <w:bCs/>
                  <w:color w:val="0000CF"/>
                  <w:lang w:val="en-US"/>
                  <w:rPrChange w:id="7616" w:author="Borja Gonzalez" w:date="2017-09-28T19:30:00Z">
                    <w:rPr>
                      <w:rFonts w:ascii="Monaco" w:hAnsi="Monaco" w:cs="Monaco"/>
                      <w:b/>
                      <w:bCs/>
                      <w:color w:val="0000CF"/>
                      <w:sz w:val="32"/>
                      <w:szCs w:val="32"/>
                      <w:lang w:val="en-US"/>
                    </w:rPr>
                  </w:rPrChange>
                </w:rPr>
                <w:t>28.3</w:t>
              </w:r>
              <w:r w:rsidRPr="00E066BD">
                <w:rPr>
                  <w:b/>
                  <w:bCs/>
                  <w:lang w:val="en-US"/>
                  <w:rPrChange w:id="7617"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pPr>
              <w:rPr>
                <w:ins w:id="7618" w:author="Borja Gonzalez" w:date="2017-09-28T19:30:00Z"/>
                <w:lang w:val="en-US"/>
                <w:rPrChange w:id="7619" w:author="Borja Gonzalez" w:date="2017-09-28T19:30:00Z">
                  <w:rPr>
                    <w:ins w:id="7620" w:author="Borja Gonzalez" w:date="2017-09-28T19:30:00Z"/>
                    <w:rFonts w:ascii="Monaco" w:eastAsiaTheme="majorEastAsia" w:hAnsi="Monaco" w:cs="Monaco"/>
                    <w:color w:val="243F60" w:themeColor="accent1" w:themeShade="7F"/>
                    <w:sz w:val="32"/>
                    <w:szCs w:val="32"/>
                    <w:lang w:val="en-US"/>
                  </w:rPr>
                </w:rPrChange>
              </w:rPr>
              <w:pPrChange w:id="7621" w:author="GONZALEZ DIAZ, BORJA" w:date="2017-09-29T19:26:00Z">
                <w:pPr>
                  <w:keepNext/>
                  <w:keepLines/>
                  <w:widowControl w:val="0"/>
                  <w:autoSpaceDE w:val="0"/>
                  <w:autoSpaceDN w:val="0"/>
                  <w:adjustRightInd w:val="0"/>
                  <w:spacing w:before="200"/>
                  <w:outlineLvl w:val="4"/>
                </w:pPr>
              </w:pPrChange>
            </w:pPr>
            <w:ins w:id="7622" w:author="Borja Gonzalez" w:date="2017-09-28T19:30:00Z">
              <w:r w:rsidRPr="00E066BD">
                <w:rPr>
                  <w:lang w:val="en-US"/>
                  <w:rPrChange w:id="7623" w:author="Borja Gonzalez" w:date="2017-09-28T19:30:00Z">
                    <w:rPr>
                      <w:rFonts w:ascii="Monaco" w:hAnsi="Monaco" w:cs="Monaco"/>
                      <w:sz w:val="32"/>
                      <w:szCs w:val="32"/>
                      <w:lang w:val="en-US"/>
                    </w:rPr>
                  </w:rPrChange>
                </w:rPr>
                <w:t xml:space="preserve">                </w:t>
              </w:r>
              <w:r w:rsidRPr="00E066BD">
                <w:rPr>
                  <w:b/>
                  <w:bCs/>
                  <w:lang w:val="en-US"/>
                  <w:rPrChange w:id="7624"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pPr>
              <w:rPr>
                <w:ins w:id="7625" w:author="Borja Gonzalez" w:date="2017-09-28T19:30:00Z"/>
                <w:lang w:val="en-US"/>
                <w:rPrChange w:id="7626" w:author="Borja Gonzalez" w:date="2017-09-28T19:30:00Z">
                  <w:rPr>
                    <w:ins w:id="7627" w:author="Borja Gonzalez" w:date="2017-09-28T19:30:00Z"/>
                    <w:rFonts w:ascii="Monaco" w:eastAsiaTheme="majorEastAsia" w:hAnsi="Monaco" w:cs="Monaco"/>
                    <w:color w:val="243F60" w:themeColor="accent1" w:themeShade="7F"/>
                    <w:sz w:val="32"/>
                    <w:szCs w:val="32"/>
                    <w:lang w:val="en-US"/>
                  </w:rPr>
                </w:rPrChange>
              </w:rPr>
              <w:pPrChange w:id="7628" w:author="GONZALEZ DIAZ, BORJA" w:date="2017-09-29T19:26:00Z">
                <w:pPr>
                  <w:keepNext/>
                  <w:keepLines/>
                  <w:widowControl w:val="0"/>
                  <w:autoSpaceDE w:val="0"/>
                  <w:autoSpaceDN w:val="0"/>
                  <w:adjustRightInd w:val="0"/>
                  <w:spacing w:before="200"/>
                  <w:outlineLvl w:val="4"/>
                </w:pPr>
              </w:pPrChange>
            </w:pPr>
            <w:ins w:id="7629" w:author="Borja Gonzalez" w:date="2017-09-28T19:30:00Z">
              <w:r w:rsidRPr="00E066BD">
                <w:rPr>
                  <w:lang w:val="en-US"/>
                  <w:rPrChange w:id="7630" w:author="Borja Gonzalez" w:date="2017-09-28T19:30:00Z">
                    <w:rPr>
                      <w:rFonts w:ascii="Monaco" w:hAnsi="Monaco" w:cs="Monaco"/>
                      <w:sz w:val="32"/>
                      <w:szCs w:val="32"/>
                      <w:lang w:val="en-US"/>
                    </w:rPr>
                  </w:rPrChange>
                </w:rPr>
                <w:t xml:space="preserve">                </w:t>
              </w:r>
              <w:r w:rsidRPr="00E066BD">
                <w:rPr>
                  <w:b/>
                  <w:bCs/>
                  <w:color w:val="204A87"/>
                  <w:lang w:val="en-US"/>
                  <w:rPrChange w:id="7631" w:author="Borja Gonzalez" w:date="2017-09-28T19:30:00Z">
                    <w:rPr>
                      <w:rFonts w:ascii="Monaco" w:hAnsi="Monaco" w:cs="Monaco"/>
                      <w:b/>
                      <w:bCs/>
                      <w:color w:val="204A87"/>
                      <w:sz w:val="32"/>
                      <w:szCs w:val="32"/>
                      <w:lang w:val="en-US"/>
                    </w:rPr>
                  </w:rPrChange>
                </w:rPr>
                <w:t>else</w:t>
              </w:r>
              <w:r w:rsidRPr="00E066BD">
                <w:rPr>
                  <w:b/>
                  <w:bCs/>
                  <w:lang w:val="en-US"/>
                  <w:rPrChange w:id="7632"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pPr>
              <w:rPr>
                <w:ins w:id="7633" w:author="Borja Gonzalez" w:date="2017-09-28T19:30:00Z"/>
                <w:lang w:val="en-US"/>
                <w:rPrChange w:id="7634" w:author="Borja Gonzalez" w:date="2017-09-28T19:30:00Z">
                  <w:rPr>
                    <w:ins w:id="7635" w:author="Borja Gonzalez" w:date="2017-09-28T19:30:00Z"/>
                    <w:rFonts w:ascii="Monaco" w:eastAsiaTheme="majorEastAsia" w:hAnsi="Monaco" w:cs="Monaco"/>
                    <w:color w:val="243F60" w:themeColor="accent1" w:themeShade="7F"/>
                    <w:sz w:val="32"/>
                    <w:szCs w:val="32"/>
                    <w:lang w:val="en-US"/>
                  </w:rPr>
                </w:rPrChange>
              </w:rPr>
              <w:pPrChange w:id="7636" w:author="GONZALEZ DIAZ, BORJA" w:date="2017-09-29T19:26:00Z">
                <w:pPr>
                  <w:keepNext/>
                  <w:keepLines/>
                  <w:widowControl w:val="0"/>
                  <w:autoSpaceDE w:val="0"/>
                  <w:autoSpaceDN w:val="0"/>
                  <w:adjustRightInd w:val="0"/>
                  <w:spacing w:before="200"/>
                  <w:outlineLvl w:val="4"/>
                </w:pPr>
              </w:pPrChange>
            </w:pPr>
            <w:ins w:id="7637" w:author="Borja Gonzalez" w:date="2017-09-28T19:30:00Z">
              <w:r w:rsidRPr="00E066BD">
                <w:rPr>
                  <w:lang w:val="en-US"/>
                  <w:rPrChange w:id="7638" w:author="Borja Gonzalez" w:date="2017-09-28T19:30:00Z">
                    <w:rPr>
                      <w:rFonts w:ascii="Monaco" w:hAnsi="Monaco" w:cs="Monaco"/>
                      <w:sz w:val="32"/>
                      <w:szCs w:val="32"/>
                      <w:lang w:val="en-US"/>
                    </w:rPr>
                  </w:rPrChange>
                </w:rPr>
                <w:t xml:space="preserve">                    max_max</w:t>
              </w:r>
              <w:r w:rsidRPr="00E066BD">
                <w:rPr>
                  <w:b/>
                  <w:bCs/>
                  <w:lang w:val="en-US"/>
                  <w:rPrChange w:id="7639" w:author="Borja Gonzalez" w:date="2017-09-28T19:30:00Z">
                    <w:rPr>
                      <w:rFonts w:ascii="Monaco" w:hAnsi="Monaco" w:cs="Monaco"/>
                      <w:b/>
                      <w:bCs/>
                      <w:color w:val="000000"/>
                      <w:sz w:val="32"/>
                      <w:szCs w:val="32"/>
                      <w:lang w:val="en-US"/>
                    </w:rPr>
                  </w:rPrChange>
                </w:rPr>
                <w:t>.</w:t>
              </w:r>
              <w:r w:rsidRPr="00E066BD">
                <w:rPr>
                  <w:lang w:val="en-US"/>
                  <w:rPrChange w:id="7640" w:author="Borja Gonzalez" w:date="2017-09-28T19:30:00Z">
                    <w:rPr>
                      <w:rFonts w:ascii="Monaco" w:hAnsi="Monaco" w:cs="Monaco"/>
                      <w:color w:val="000000"/>
                      <w:sz w:val="32"/>
                      <w:szCs w:val="32"/>
                      <w:lang w:val="en-US"/>
                    </w:rPr>
                  </w:rPrChange>
                </w:rPr>
                <w:t>push</w:t>
              </w:r>
              <w:r w:rsidRPr="00E066BD">
                <w:rPr>
                  <w:b/>
                  <w:bCs/>
                  <w:lang w:val="en-US"/>
                  <w:rPrChange w:id="7641" w:author="Borja Gonzalez" w:date="2017-09-28T19:30:00Z">
                    <w:rPr>
                      <w:rFonts w:ascii="Monaco" w:hAnsi="Monaco" w:cs="Monaco"/>
                      <w:b/>
                      <w:bCs/>
                      <w:color w:val="000000"/>
                      <w:sz w:val="32"/>
                      <w:szCs w:val="32"/>
                      <w:lang w:val="en-US"/>
                    </w:rPr>
                  </w:rPrChange>
                </w:rPr>
                <w:t>(</w:t>
              </w:r>
              <w:r w:rsidRPr="00E066BD">
                <w:rPr>
                  <w:b/>
                  <w:bCs/>
                  <w:color w:val="0000CF"/>
                  <w:lang w:val="en-US"/>
                  <w:rPrChange w:id="7642" w:author="Borja Gonzalez" w:date="2017-09-28T19:30:00Z">
                    <w:rPr>
                      <w:rFonts w:ascii="Monaco" w:hAnsi="Monaco" w:cs="Monaco"/>
                      <w:b/>
                      <w:bCs/>
                      <w:color w:val="0000CF"/>
                      <w:sz w:val="32"/>
                      <w:szCs w:val="32"/>
                      <w:lang w:val="en-US"/>
                    </w:rPr>
                  </w:rPrChange>
                </w:rPr>
                <w:t>54.8</w:t>
              </w:r>
              <w:r w:rsidRPr="00E066BD">
                <w:rPr>
                  <w:b/>
                  <w:bCs/>
                  <w:lang w:val="en-US"/>
                  <w:rPrChange w:id="7643"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pPr>
              <w:rPr>
                <w:ins w:id="7644" w:author="Borja Gonzalez" w:date="2017-09-28T19:30:00Z"/>
                <w:lang w:val="en-US"/>
                <w:rPrChange w:id="7645" w:author="Borja Gonzalez" w:date="2017-09-28T19:30:00Z">
                  <w:rPr>
                    <w:ins w:id="7646" w:author="Borja Gonzalez" w:date="2017-09-28T19:30:00Z"/>
                    <w:rFonts w:ascii="Monaco" w:eastAsiaTheme="majorEastAsia" w:hAnsi="Monaco" w:cs="Monaco"/>
                    <w:color w:val="243F60" w:themeColor="accent1" w:themeShade="7F"/>
                    <w:sz w:val="32"/>
                    <w:szCs w:val="32"/>
                    <w:lang w:val="en-US"/>
                  </w:rPr>
                </w:rPrChange>
              </w:rPr>
              <w:pPrChange w:id="7647" w:author="GONZALEZ DIAZ, BORJA" w:date="2017-09-29T19:26:00Z">
                <w:pPr>
                  <w:keepNext/>
                  <w:keepLines/>
                  <w:widowControl w:val="0"/>
                  <w:autoSpaceDE w:val="0"/>
                  <w:autoSpaceDN w:val="0"/>
                  <w:adjustRightInd w:val="0"/>
                  <w:spacing w:before="200"/>
                  <w:outlineLvl w:val="4"/>
                </w:pPr>
              </w:pPrChange>
            </w:pPr>
            <w:ins w:id="7648" w:author="Borja Gonzalez" w:date="2017-09-28T19:30:00Z">
              <w:r w:rsidRPr="00E066BD">
                <w:rPr>
                  <w:lang w:val="en-US"/>
                  <w:rPrChange w:id="7649" w:author="Borja Gonzalez" w:date="2017-09-28T19:30:00Z">
                    <w:rPr>
                      <w:rFonts w:ascii="Monaco" w:hAnsi="Monaco" w:cs="Monaco"/>
                      <w:sz w:val="32"/>
                      <w:szCs w:val="32"/>
                      <w:lang w:val="en-US"/>
                    </w:rPr>
                  </w:rPrChange>
                </w:rPr>
                <w:t xml:space="preserve">                    max_min</w:t>
              </w:r>
              <w:r w:rsidRPr="00E066BD">
                <w:rPr>
                  <w:b/>
                  <w:bCs/>
                  <w:lang w:val="en-US"/>
                  <w:rPrChange w:id="7650" w:author="Borja Gonzalez" w:date="2017-09-28T19:30:00Z">
                    <w:rPr>
                      <w:rFonts w:ascii="Monaco" w:hAnsi="Monaco" w:cs="Monaco"/>
                      <w:b/>
                      <w:bCs/>
                      <w:color w:val="000000"/>
                      <w:sz w:val="32"/>
                      <w:szCs w:val="32"/>
                      <w:lang w:val="en-US"/>
                    </w:rPr>
                  </w:rPrChange>
                </w:rPr>
                <w:t>.</w:t>
              </w:r>
              <w:r w:rsidRPr="00E066BD">
                <w:rPr>
                  <w:lang w:val="en-US"/>
                  <w:rPrChange w:id="7651" w:author="Borja Gonzalez" w:date="2017-09-28T19:30:00Z">
                    <w:rPr>
                      <w:rFonts w:ascii="Monaco" w:hAnsi="Monaco" w:cs="Monaco"/>
                      <w:color w:val="000000"/>
                      <w:sz w:val="32"/>
                      <w:szCs w:val="32"/>
                      <w:lang w:val="en-US"/>
                    </w:rPr>
                  </w:rPrChange>
                </w:rPr>
                <w:t>push</w:t>
              </w:r>
              <w:r w:rsidRPr="00E066BD">
                <w:rPr>
                  <w:b/>
                  <w:bCs/>
                  <w:lang w:val="en-US"/>
                  <w:rPrChange w:id="7652" w:author="Borja Gonzalez" w:date="2017-09-28T19:30:00Z">
                    <w:rPr>
                      <w:rFonts w:ascii="Monaco" w:hAnsi="Monaco" w:cs="Monaco"/>
                      <w:b/>
                      <w:bCs/>
                      <w:color w:val="000000"/>
                      <w:sz w:val="32"/>
                      <w:szCs w:val="32"/>
                      <w:lang w:val="en-US"/>
                    </w:rPr>
                  </w:rPrChange>
                </w:rPr>
                <w:t>(</w:t>
              </w:r>
              <w:r w:rsidRPr="00E066BD">
                <w:rPr>
                  <w:b/>
                  <w:bCs/>
                  <w:color w:val="0000CF"/>
                  <w:lang w:val="en-US"/>
                  <w:rPrChange w:id="7653" w:author="Borja Gonzalez" w:date="2017-09-28T19:30:00Z">
                    <w:rPr>
                      <w:rFonts w:ascii="Monaco" w:hAnsi="Monaco" w:cs="Monaco"/>
                      <w:b/>
                      <w:bCs/>
                      <w:color w:val="0000CF"/>
                      <w:sz w:val="32"/>
                      <w:szCs w:val="32"/>
                      <w:lang w:val="en-US"/>
                    </w:rPr>
                  </w:rPrChange>
                </w:rPr>
                <w:t>35.8</w:t>
              </w:r>
              <w:r w:rsidRPr="00E066BD">
                <w:rPr>
                  <w:b/>
                  <w:bCs/>
                  <w:lang w:val="en-US"/>
                  <w:rPrChange w:id="7654"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pPr>
              <w:rPr>
                <w:ins w:id="7655" w:author="Borja Gonzalez" w:date="2017-09-28T19:30:00Z"/>
                <w:lang w:val="en-US"/>
                <w:rPrChange w:id="7656" w:author="Borja Gonzalez" w:date="2017-09-28T19:30:00Z">
                  <w:rPr>
                    <w:ins w:id="7657" w:author="Borja Gonzalez" w:date="2017-09-28T19:30:00Z"/>
                    <w:rFonts w:ascii="Monaco" w:eastAsiaTheme="majorEastAsia" w:hAnsi="Monaco" w:cs="Monaco"/>
                    <w:color w:val="243F60" w:themeColor="accent1" w:themeShade="7F"/>
                    <w:sz w:val="32"/>
                    <w:szCs w:val="32"/>
                    <w:lang w:val="en-US"/>
                  </w:rPr>
                </w:rPrChange>
              </w:rPr>
              <w:pPrChange w:id="7658" w:author="GONZALEZ DIAZ, BORJA" w:date="2017-09-29T19:26:00Z">
                <w:pPr>
                  <w:keepNext/>
                  <w:keepLines/>
                  <w:widowControl w:val="0"/>
                  <w:autoSpaceDE w:val="0"/>
                  <w:autoSpaceDN w:val="0"/>
                  <w:adjustRightInd w:val="0"/>
                  <w:spacing w:before="200"/>
                  <w:outlineLvl w:val="4"/>
                </w:pPr>
              </w:pPrChange>
            </w:pPr>
            <w:ins w:id="7659" w:author="Borja Gonzalez" w:date="2017-09-28T19:30:00Z">
              <w:r w:rsidRPr="00E066BD">
                <w:rPr>
                  <w:lang w:val="en-US"/>
                  <w:rPrChange w:id="7660" w:author="Borja Gonzalez" w:date="2017-09-28T19:30:00Z">
                    <w:rPr>
                      <w:rFonts w:ascii="Monaco" w:hAnsi="Monaco" w:cs="Monaco"/>
                      <w:sz w:val="32"/>
                      <w:szCs w:val="32"/>
                      <w:lang w:val="en-US"/>
                    </w:rPr>
                  </w:rPrChange>
                </w:rPr>
                <w:t xml:space="preserve">                    min_max</w:t>
              </w:r>
              <w:r w:rsidRPr="00E066BD">
                <w:rPr>
                  <w:b/>
                  <w:bCs/>
                  <w:lang w:val="en-US"/>
                  <w:rPrChange w:id="7661" w:author="Borja Gonzalez" w:date="2017-09-28T19:30:00Z">
                    <w:rPr>
                      <w:rFonts w:ascii="Monaco" w:hAnsi="Monaco" w:cs="Monaco"/>
                      <w:b/>
                      <w:bCs/>
                      <w:color w:val="000000"/>
                      <w:sz w:val="32"/>
                      <w:szCs w:val="32"/>
                      <w:lang w:val="en-US"/>
                    </w:rPr>
                  </w:rPrChange>
                </w:rPr>
                <w:t>.</w:t>
              </w:r>
              <w:r w:rsidRPr="00E066BD">
                <w:rPr>
                  <w:lang w:val="en-US"/>
                  <w:rPrChange w:id="7662" w:author="Borja Gonzalez" w:date="2017-09-28T19:30:00Z">
                    <w:rPr>
                      <w:rFonts w:ascii="Monaco" w:hAnsi="Monaco" w:cs="Monaco"/>
                      <w:color w:val="000000"/>
                      <w:sz w:val="32"/>
                      <w:szCs w:val="32"/>
                      <w:lang w:val="en-US"/>
                    </w:rPr>
                  </w:rPrChange>
                </w:rPr>
                <w:t>push</w:t>
              </w:r>
              <w:r w:rsidRPr="00E066BD">
                <w:rPr>
                  <w:b/>
                  <w:bCs/>
                  <w:lang w:val="en-US"/>
                  <w:rPrChange w:id="7663" w:author="Borja Gonzalez" w:date="2017-09-28T19:30:00Z">
                    <w:rPr>
                      <w:rFonts w:ascii="Monaco" w:hAnsi="Monaco" w:cs="Monaco"/>
                      <w:b/>
                      <w:bCs/>
                      <w:color w:val="000000"/>
                      <w:sz w:val="32"/>
                      <w:szCs w:val="32"/>
                      <w:lang w:val="en-US"/>
                    </w:rPr>
                  </w:rPrChange>
                </w:rPr>
                <w:t>(</w:t>
              </w:r>
              <w:r w:rsidRPr="00E066BD">
                <w:rPr>
                  <w:b/>
                  <w:bCs/>
                  <w:color w:val="CE5C00"/>
                  <w:lang w:val="en-US"/>
                  <w:rPrChange w:id="7664" w:author="Borja Gonzalez" w:date="2017-09-28T19:30:00Z">
                    <w:rPr>
                      <w:rFonts w:ascii="Monaco" w:hAnsi="Monaco" w:cs="Monaco"/>
                      <w:b/>
                      <w:bCs/>
                      <w:color w:val="CE5C00"/>
                      <w:sz w:val="32"/>
                      <w:szCs w:val="32"/>
                      <w:lang w:val="en-US"/>
                    </w:rPr>
                  </w:rPrChange>
                </w:rPr>
                <w:t>-</w:t>
              </w:r>
              <w:r w:rsidRPr="00E066BD">
                <w:rPr>
                  <w:b/>
                  <w:bCs/>
                  <w:color w:val="0000CF"/>
                  <w:lang w:val="en-US"/>
                  <w:rPrChange w:id="7665" w:author="Borja Gonzalez" w:date="2017-09-28T19:30:00Z">
                    <w:rPr>
                      <w:rFonts w:ascii="Monaco" w:hAnsi="Monaco" w:cs="Monaco"/>
                      <w:b/>
                      <w:bCs/>
                      <w:color w:val="0000CF"/>
                      <w:sz w:val="32"/>
                      <w:szCs w:val="32"/>
                      <w:lang w:val="en-US"/>
                    </w:rPr>
                  </w:rPrChange>
                </w:rPr>
                <w:t>53.1</w:t>
              </w:r>
              <w:r w:rsidRPr="00E066BD">
                <w:rPr>
                  <w:b/>
                  <w:bCs/>
                  <w:lang w:val="en-US"/>
                  <w:rPrChange w:id="7666" w:author="Borja Gonzalez" w:date="2017-09-28T19:30:00Z">
                    <w:rPr>
                      <w:rFonts w:ascii="Monaco" w:hAnsi="Monaco" w:cs="Monaco"/>
                      <w:b/>
                      <w:bCs/>
                      <w:color w:val="000000"/>
                      <w:sz w:val="32"/>
                      <w:szCs w:val="32"/>
                      <w:lang w:val="en-US"/>
                    </w:rPr>
                  </w:rPrChange>
                </w:rPr>
                <w:t>);</w:t>
              </w:r>
            </w:ins>
          </w:p>
          <w:p w14:paraId="383ED0C2" w14:textId="77777777" w:rsidR="00E066BD" w:rsidRPr="0060192C" w:rsidRDefault="00E066BD">
            <w:pPr>
              <w:rPr>
                <w:ins w:id="7667" w:author="Borja Gonzalez" w:date="2017-09-28T19:30:00Z"/>
                <w:lang w:val="en-US"/>
                <w:rPrChange w:id="7668" w:author="GONZALEZ DIAZ, BORJA" w:date="2017-09-29T19:45:00Z">
                  <w:rPr>
                    <w:ins w:id="7669" w:author="Borja Gonzalez" w:date="2017-09-28T19:30:00Z"/>
                    <w:rFonts w:ascii="Monaco" w:eastAsiaTheme="majorEastAsia" w:hAnsi="Monaco" w:cs="Monaco"/>
                    <w:color w:val="243F60" w:themeColor="accent1" w:themeShade="7F"/>
                    <w:sz w:val="32"/>
                    <w:szCs w:val="32"/>
                    <w:lang w:val="en-US"/>
                  </w:rPr>
                </w:rPrChange>
              </w:rPr>
              <w:pPrChange w:id="7670" w:author="GONZALEZ DIAZ, BORJA" w:date="2017-09-29T19:26:00Z">
                <w:pPr>
                  <w:keepNext/>
                  <w:keepLines/>
                  <w:widowControl w:val="0"/>
                  <w:autoSpaceDE w:val="0"/>
                  <w:autoSpaceDN w:val="0"/>
                  <w:adjustRightInd w:val="0"/>
                  <w:spacing w:before="200"/>
                  <w:outlineLvl w:val="4"/>
                </w:pPr>
              </w:pPrChange>
            </w:pPr>
            <w:ins w:id="7671" w:author="Borja Gonzalez" w:date="2017-09-28T19:30:00Z">
              <w:r w:rsidRPr="00E066BD">
                <w:rPr>
                  <w:lang w:val="en-US"/>
                  <w:rPrChange w:id="7672" w:author="Borja Gonzalez" w:date="2017-09-28T19:30:00Z">
                    <w:rPr>
                      <w:rFonts w:ascii="Monaco" w:hAnsi="Monaco" w:cs="Monaco"/>
                      <w:sz w:val="32"/>
                      <w:szCs w:val="32"/>
                      <w:lang w:val="en-US"/>
                    </w:rPr>
                  </w:rPrChange>
                </w:rPr>
                <w:t xml:space="preserve">                    </w:t>
              </w:r>
              <w:r w:rsidRPr="0060192C">
                <w:rPr>
                  <w:lang w:val="en-US"/>
                  <w:rPrChange w:id="7673" w:author="GONZALEZ DIAZ, BORJA" w:date="2017-09-29T19:45:00Z">
                    <w:rPr>
                      <w:rFonts w:ascii="Monaco" w:hAnsi="Monaco" w:cs="Monaco"/>
                      <w:color w:val="000000"/>
                      <w:sz w:val="32"/>
                      <w:szCs w:val="32"/>
                      <w:lang w:val="en-US"/>
                    </w:rPr>
                  </w:rPrChange>
                </w:rPr>
                <w:t>min_min</w:t>
              </w:r>
              <w:r w:rsidRPr="0060192C">
                <w:rPr>
                  <w:b/>
                  <w:bCs/>
                  <w:lang w:val="en-US"/>
                  <w:rPrChange w:id="7674" w:author="GONZALEZ DIAZ, BORJA" w:date="2017-09-29T19:45:00Z">
                    <w:rPr>
                      <w:rFonts w:ascii="Monaco" w:hAnsi="Monaco" w:cs="Monaco"/>
                      <w:b/>
                      <w:bCs/>
                      <w:color w:val="000000"/>
                      <w:sz w:val="32"/>
                      <w:szCs w:val="32"/>
                      <w:lang w:val="en-US"/>
                    </w:rPr>
                  </w:rPrChange>
                </w:rPr>
                <w:t>.</w:t>
              </w:r>
              <w:r w:rsidRPr="0060192C">
                <w:rPr>
                  <w:lang w:val="en-US"/>
                  <w:rPrChange w:id="7675" w:author="GONZALEZ DIAZ, BORJA" w:date="2017-09-29T19:45:00Z">
                    <w:rPr>
                      <w:rFonts w:ascii="Monaco" w:hAnsi="Monaco" w:cs="Monaco"/>
                      <w:color w:val="000000"/>
                      <w:sz w:val="32"/>
                      <w:szCs w:val="32"/>
                      <w:lang w:val="en-US"/>
                    </w:rPr>
                  </w:rPrChange>
                </w:rPr>
                <w:t>push</w:t>
              </w:r>
              <w:r w:rsidRPr="0060192C">
                <w:rPr>
                  <w:b/>
                  <w:bCs/>
                  <w:lang w:val="en-US"/>
                  <w:rPrChange w:id="7676" w:author="GONZALEZ DIAZ, BORJA" w:date="2017-09-29T19:45:00Z">
                    <w:rPr>
                      <w:rFonts w:ascii="Monaco" w:hAnsi="Monaco" w:cs="Monaco"/>
                      <w:b/>
                      <w:bCs/>
                      <w:color w:val="000000"/>
                      <w:sz w:val="32"/>
                      <w:szCs w:val="32"/>
                      <w:lang w:val="en-US"/>
                    </w:rPr>
                  </w:rPrChange>
                </w:rPr>
                <w:t>(</w:t>
              </w:r>
              <w:r w:rsidRPr="0060192C">
                <w:rPr>
                  <w:b/>
                  <w:bCs/>
                  <w:color w:val="CE5C00"/>
                  <w:lang w:val="en-US"/>
                  <w:rPrChange w:id="7677" w:author="GONZALEZ DIAZ, BORJA" w:date="2017-09-29T19:45:00Z">
                    <w:rPr>
                      <w:rFonts w:ascii="Monaco" w:hAnsi="Monaco" w:cs="Monaco"/>
                      <w:b/>
                      <w:bCs/>
                      <w:color w:val="CE5C00"/>
                      <w:sz w:val="32"/>
                      <w:szCs w:val="32"/>
                      <w:lang w:val="en-US"/>
                    </w:rPr>
                  </w:rPrChange>
                </w:rPr>
                <w:t>-</w:t>
              </w:r>
              <w:r w:rsidRPr="0060192C">
                <w:rPr>
                  <w:b/>
                  <w:bCs/>
                  <w:color w:val="0000CF"/>
                  <w:lang w:val="en-US"/>
                  <w:rPrChange w:id="7678" w:author="GONZALEZ DIAZ, BORJA" w:date="2017-09-29T19:45:00Z">
                    <w:rPr>
                      <w:rFonts w:ascii="Monaco" w:hAnsi="Monaco" w:cs="Monaco"/>
                      <w:b/>
                      <w:bCs/>
                      <w:color w:val="0000CF"/>
                      <w:sz w:val="32"/>
                      <w:szCs w:val="32"/>
                      <w:lang w:val="en-US"/>
                    </w:rPr>
                  </w:rPrChange>
                </w:rPr>
                <w:t>37.9</w:t>
              </w:r>
              <w:r w:rsidRPr="0060192C">
                <w:rPr>
                  <w:b/>
                  <w:bCs/>
                  <w:lang w:val="en-US"/>
                  <w:rPrChange w:id="7679" w:author="GONZALEZ DIAZ, BORJA" w:date="2017-09-29T19:45:00Z">
                    <w:rPr>
                      <w:rFonts w:ascii="Monaco" w:hAnsi="Monaco" w:cs="Monaco"/>
                      <w:b/>
                      <w:bCs/>
                      <w:color w:val="000000"/>
                      <w:sz w:val="32"/>
                      <w:szCs w:val="32"/>
                      <w:lang w:val="en-US"/>
                    </w:rPr>
                  </w:rPrChange>
                </w:rPr>
                <w:t>);</w:t>
              </w:r>
            </w:ins>
          </w:p>
          <w:p w14:paraId="5CDB73D9" w14:textId="77777777" w:rsidR="00E066BD" w:rsidRPr="0079203F" w:rsidRDefault="00E066BD">
            <w:pPr>
              <w:rPr>
                <w:ins w:id="7680" w:author="Borja Gonzalez" w:date="2017-09-28T19:30:00Z"/>
                <w:lang w:val="es-ES"/>
                <w:rPrChange w:id="7681" w:author="Rodrigo García" w:date="2017-09-29T10:08:00Z">
                  <w:rPr>
                    <w:ins w:id="7682" w:author="Borja Gonzalez" w:date="2017-09-28T19:30:00Z"/>
                    <w:rFonts w:ascii="Monaco" w:eastAsiaTheme="majorEastAsia" w:hAnsi="Monaco" w:cs="Monaco"/>
                    <w:color w:val="243F60" w:themeColor="accent1" w:themeShade="7F"/>
                    <w:sz w:val="32"/>
                    <w:szCs w:val="32"/>
                    <w:lang w:val="en-US"/>
                  </w:rPr>
                </w:rPrChange>
              </w:rPr>
              <w:pPrChange w:id="7683" w:author="GONZALEZ DIAZ, BORJA" w:date="2017-09-29T19:26:00Z">
                <w:pPr>
                  <w:keepNext/>
                  <w:keepLines/>
                  <w:widowControl w:val="0"/>
                  <w:autoSpaceDE w:val="0"/>
                  <w:autoSpaceDN w:val="0"/>
                  <w:adjustRightInd w:val="0"/>
                  <w:spacing w:before="200"/>
                  <w:outlineLvl w:val="4"/>
                </w:pPr>
              </w:pPrChange>
            </w:pPr>
            <w:ins w:id="7684" w:author="Borja Gonzalez" w:date="2017-09-28T19:30:00Z">
              <w:r w:rsidRPr="0060192C">
                <w:rPr>
                  <w:lang w:val="en-US"/>
                  <w:rPrChange w:id="7685" w:author="GONZALEZ DIAZ, BORJA" w:date="2017-09-29T19:45:00Z">
                    <w:rPr>
                      <w:rFonts w:ascii="Monaco" w:hAnsi="Monaco" w:cs="Monaco"/>
                      <w:sz w:val="32"/>
                      <w:szCs w:val="32"/>
                      <w:lang w:val="en-US"/>
                    </w:rPr>
                  </w:rPrChange>
                </w:rPr>
                <w:t xml:space="preserve">                </w:t>
              </w:r>
              <w:r w:rsidRPr="0079203F">
                <w:rPr>
                  <w:b/>
                  <w:bCs/>
                  <w:lang w:val="es-ES"/>
                  <w:rPrChange w:id="7686" w:author="Rodrigo García" w:date="2017-09-29T10:08:00Z">
                    <w:rPr>
                      <w:rFonts w:ascii="Monaco" w:hAnsi="Monaco" w:cs="Monaco"/>
                      <w:b/>
                      <w:bCs/>
                      <w:color w:val="000000"/>
                      <w:sz w:val="32"/>
                      <w:szCs w:val="32"/>
                      <w:lang w:val="en-US"/>
                    </w:rPr>
                  </w:rPrChange>
                </w:rPr>
                <w:t>}</w:t>
              </w:r>
            </w:ins>
          </w:p>
          <w:p w14:paraId="69F82FB6" w14:textId="77777777" w:rsidR="00E066BD" w:rsidRPr="0079203F" w:rsidRDefault="00E066BD">
            <w:pPr>
              <w:rPr>
                <w:ins w:id="7687" w:author="Borja Gonzalez" w:date="2017-09-28T19:30:00Z"/>
                <w:lang w:val="es-ES"/>
                <w:rPrChange w:id="7688" w:author="Rodrigo García" w:date="2017-09-29T10:08:00Z">
                  <w:rPr>
                    <w:ins w:id="7689" w:author="Borja Gonzalez" w:date="2017-09-28T19:30:00Z"/>
                    <w:rFonts w:ascii="Monaco" w:hAnsi="Monaco" w:cs="Monaco"/>
                    <w:sz w:val="32"/>
                    <w:szCs w:val="32"/>
                    <w:lang w:val="en-US"/>
                  </w:rPr>
                </w:rPrChange>
              </w:rPr>
              <w:pPrChange w:id="7690" w:author="GONZALEZ DIAZ, BORJA" w:date="2017-09-29T19:26:00Z">
                <w:pPr>
                  <w:widowControl w:val="0"/>
                  <w:autoSpaceDE w:val="0"/>
                  <w:autoSpaceDN w:val="0"/>
                  <w:adjustRightInd w:val="0"/>
                </w:pPr>
              </w:pPrChange>
            </w:pPr>
          </w:p>
          <w:p w14:paraId="714B37D3" w14:textId="77777777" w:rsidR="00E066BD" w:rsidRPr="0079203F" w:rsidRDefault="00E066BD">
            <w:pPr>
              <w:rPr>
                <w:ins w:id="7691" w:author="Borja Gonzalez" w:date="2017-09-28T19:30:00Z"/>
                <w:lang w:val="es-ES"/>
                <w:rPrChange w:id="7692" w:author="Rodrigo García" w:date="2017-09-29T10:08:00Z">
                  <w:rPr>
                    <w:ins w:id="7693" w:author="Borja Gonzalez" w:date="2017-09-28T19:30:00Z"/>
                    <w:rFonts w:ascii="Monaco" w:eastAsiaTheme="majorEastAsia" w:hAnsi="Monaco" w:cs="Monaco"/>
                    <w:color w:val="243F60" w:themeColor="accent1" w:themeShade="7F"/>
                    <w:sz w:val="32"/>
                    <w:szCs w:val="32"/>
                    <w:lang w:val="en-US"/>
                  </w:rPr>
                </w:rPrChange>
              </w:rPr>
              <w:pPrChange w:id="7694" w:author="GONZALEZ DIAZ, BORJA" w:date="2017-09-29T19:26:00Z">
                <w:pPr>
                  <w:keepNext/>
                  <w:keepLines/>
                  <w:widowControl w:val="0"/>
                  <w:autoSpaceDE w:val="0"/>
                  <w:autoSpaceDN w:val="0"/>
                  <w:adjustRightInd w:val="0"/>
                  <w:spacing w:before="200"/>
                  <w:outlineLvl w:val="4"/>
                </w:pPr>
              </w:pPrChange>
            </w:pPr>
            <w:ins w:id="7695" w:author="Borja Gonzalez" w:date="2017-09-28T19:30:00Z">
              <w:r w:rsidRPr="0079203F">
                <w:rPr>
                  <w:lang w:val="es-ES"/>
                  <w:rPrChange w:id="7696" w:author="Rodrigo García" w:date="2017-09-29T10:08:00Z">
                    <w:rPr>
                      <w:rFonts w:ascii="Monaco" w:hAnsi="Monaco" w:cs="Monaco"/>
                      <w:sz w:val="32"/>
                      <w:szCs w:val="32"/>
                      <w:lang w:val="en-US"/>
                    </w:rPr>
                  </w:rPrChange>
                </w:rPr>
                <w:t xml:space="preserve">            </w:t>
              </w:r>
              <w:r w:rsidRPr="0079203F">
                <w:rPr>
                  <w:b/>
                  <w:bCs/>
                  <w:lang w:val="es-ES"/>
                  <w:rPrChange w:id="7697" w:author="Rodrigo García" w:date="2017-09-29T10:08:00Z">
                    <w:rPr>
                      <w:rFonts w:ascii="Monaco" w:hAnsi="Monaco" w:cs="Monaco"/>
                      <w:b/>
                      <w:bCs/>
                      <w:color w:val="000000"/>
                      <w:sz w:val="32"/>
                      <w:szCs w:val="32"/>
                      <w:lang w:val="en-US"/>
                    </w:rPr>
                  </w:rPrChange>
                </w:rPr>
                <w:t>}</w:t>
              </w:r>
            </w:ins>
          </w:p>
          <w:p w14:paraId="6DA98A44" w14:textId="77777777" w:rsidR="00E066BD" w:rsidRPr="0079203F" w:rsidRDefault="00E066BD">
            <w:pPr>
              <w:rPr>
                <w:ins w:id="7698" w:author="Borja Gonzalez" w:date="2017-09-28T19:30:00Z"/>
                <w:lang w:val="es-ES"/>
                <w:rPrChange w:id="7699" w:author="Rodrigo García" w:date="2017-09-29T10:08:00Z">
                  <w:rPr>
                    <w:ins w:id="7700" w:author="Borja Gonzalez" w:date="2017-09-28T19:30:00Z"/>
                    <w:rFonts w:ascii="Monaco" w:eastAsiaTheme="majorEastAsia" w:hAnsi="Monaco" w:cs="Monaco"/>
                    <w:color w:val="243F60" w:themeColor="accent1" w:themeShade="7F"/>
                    <w:sz w:val="32"/>
                    <w:szCs w:val="32"/>
                    <w:lang w:val="en-US"/>
                  </w:rPr>
                </w:rPrChange>
              </w:rPr>
              <w:pPrChange w:id="7701" w:author="GONZALEZ DIAZ, BORJA" w:date="2017-09-29T19:26:00Z">
                <w:pPr>
                  <w:keepNext/>
                  <w:keepLines/>
                  <w:widowControl w:val="0"/>
                  <w:autoSpaceDE w:val="0"/>
                  <w:autoSpaceDN w:val="0"/>
                  <w:adjustRightInd w:val="0"/>
                  <w:spacing w:before="200"/>
                  <w:outlineLvl w:val="4"/>
                </w:pPr>
              </w:pPrChange>
            </w:pPr>
            <w:ins w:id="7702" w:author="Borja Gonzalez" w:date="2017-09-28T19:30:00Z">
              <w:r w:rsidRPr="0079203F">
                <w:rPr>
                  <w:lang w:val="es-ES"/>
                  <w:rPrChange w:id="7703" w:author="Rodrigo García" w:date="2017-09-29T10:08:00Z">
                    <w:rPr>
                      <w:rFonts w:ascii="Monaco" w:hAnsi="Monaco" w:cs="Monaco"/>
                      <w:sz w:val="32"/>
                      <w:szCs w:val="32"/>
                      <w:lang w:val="en-US"/>
                    </w:rPr>
                  </w:rPrChange>
                </w:rPr>
                <w:t xml:space="preserve">            grafico_evolucion</w:t>
              </w:r>
              <w:r w:rsidRPr="0079203F">
                <w:rPr>
                  <w:b/>
                  <w:bCs/>
                  <w:lang w:val="es-ES"/>
                  <w:rPrChange w:id="7704" w:author="Rodrigo García" w:date="2017-09-29T10:08:00Z">
                    <w:rPr>
                      <w:rFonts w:ascii="Monaco" w:hAnsi="Monaco" w:cs="Monaco"/>
                      <w:b/>
                      <w:bCs/>
                      <w:color w:val="000000"/>
                      <w:sz w:val="32"/>
                      <w:szCs w:val="32"/>
                      <w:lang w:val="en-US"/>
                    </w:rPr>
                  </w:rPrChange>
                </w:rPr>
                <w:t>(</w:t>
              </w:r>
              <w:r w:rsidRPr="0079203F">
                <w:rPr>
                  <w:lang w:val="es-ES"/>
                  <w:rPrChange w:id="7705" w:author="Rodrigo García" w:date="2017-09-29T10:08:00Z">
                    <w:rPr>
                      <w:rFonts w:ascii="Monaco" w:hAnsi="Monaco" w:cs="Monaco"/>
                      <w:color w:val="000000"/>
                      <w:sz w:val="32"/>
                      <w:szCs w:val="32"/>
                      <w:lang w:val="en-US"/>
                    </w:rPr>
                  </w:rPrChange>
                </w:rPr>
                <w:t>max</w:t>
              </w:r>
              <w:r w:rsidRPr="0079203F">
                <w:rPr>
                  <w:b/>
                  <w:bCs/>
                  <w:lang w:val="es-ES"/>
                  <w:rPrChange w:id="7706" w:author="Rodrigo García" w:date="2017-09-29T10:08:00Z">
                    <w:rPr>
                      <w:rFonts w:ascii="Monaco" w:hAnsi="Monaco" w:cs="Monaco"/>
                      <w:b/>
                      <w:bCs/>
                      <w:color w:val="000000"/>
                      <w:sz w:val="32"/>
                      <w:szCs w:val="32"/>
                      <w:lang w:val="en-US"/>
                    </w:rPr>
                  </w:rPrChange>
                </w:rPr>
                <w:t>,</w:t>
              </w:r>
              <w:r w:rsidRPr="0079203F">
                <w:rPr>
                  <w:lang w:val="es-ES"/>
                  <w:rPrChange w:id="7707" w:author="Rodrigo García" w:date="2017-09-29T10:08:00Z">
                    <w:rPr>
                      <w:rFonts w:ascii="Monaco" w:hAnsi="Monaco" w:cs="Monaco"/>
                      <w:color w:val="000000"/>
                      <w:sz w:val="32"/>
                      <w:szCs w:val="32"/>
                      <w:lang w:val="en-US"/>
                    </w:rPr>
                  </w:rPrChange>
                </w:rPr>
                <w:t>min</w:t>
              </w:r>
              <w:r w:rsidRPr="0079203F">
                <w:rPr>
                  <w:b/>
                  <w:bCs/>
                  <w:lang w:val="es-ES"/>
                  <w:rPrChange w:id="7708" w:author="Rodrigo García" w:date="2017-09-29T10:08:00Z">
                    <w:rPr>
                      <w:rFonts w:ascii="Monaco" w:hAnsi="Monaco" w:cs="Monaco"/>
                      <w:b/>
                      <w:bCs/>
                      <w:color w:val="000000"/>
                      <w:sz w:val="32"/>
                      <w:szCs w:val="32"/>
                      <w:lang w:val="en-US"/>
                    </w:rPr>
                  </w:rPrChange>
                </w:rPr>
                <w:t>,</w:t>
              </w:r>
              <w:r w:rsidRPr="0079203F">
                <w:rPr>
                  <w:lang w:val="es-ES"/>
                  <w:rPrChange w:id="7709" w:author="Rodrigo García" w:date="2017-09-29T10:08:00Z">
                    <w:rPr>
                      <w:rFonts w:ascii="Monaco" w:hAnsi="Monaco" w:cs="Monaco"/>
                      <w:color w:val="000000"/>
                      <w:sz w:val="32"/>
                      <w:szCs w:val="32"/>
                      <w:lang w:val="en-US"/>
                    </w:rPr>
                  </w:rPrChange>
                </w:rPr>
                <w:t>fecha</w:t>
              </w:r>
              <w:r w:rsidRPr="0079203F">
                <w:rPr>
                  <w:b/>
                  <w:bCs/>
                  <w:lang w:val="es-ES"/>
                  <w:rPrChange w:id="7710" w:author="Rodrigo García" w:date="2017-09-29T10:08:00Z">
                    <w:rPr>
                      <w:rFonts w:ascii="Monaco" w:hAnsi="Monaco" w:cs="Monaco"/>
                      <w:b/>
                      <w:bCs/>
                      <w:color w:val="000000"/>
                      <w:sz w:val="32"/>
                      <w:szCs w:val="32"/>
                      <w:lang w:val="en-US"/>
                    </w:rPr>
                  </w:rPrChange>
                </w:rPr>
                <w:t>,</w:t>
              </w:r>
              <w:r w:rsidRPr="0079203F">
                <w:rPr>
                  <w:color w:val="4E9A06"/>
                  <w:lang w:val="es-ES"/>
                  <w:rPrChange w:id="7711" w:author="Rodrigo García" w:date="2017-09-29T10:08:00Z">
                    <w:rPr>
                      <w:rFonts w:ascii="Monaco" w:hAnsi="Monaco" w:cs="Monaco"/>
                      <w:color w:val="4E9A06"/>
                      <w:sz w:val="32"/>
                      <w:szCs w:val="32"/>
                      <w:lang w:val="en-US"/>
                    </w:rPr>
                  </w:rPrChange>
                </w:rPr>
                <w:t>"Coronal"</w:t>
              </w:r>
              <w:r w:rsidRPr="0079203F">
                <w:rPr>
                  <w:b/>
                  <w:bCs/>
                  <w:lang w:val="es-ES"/>
                  <w:rPrChange w:id="7712" w:author="Rodrigo García" w:date="2017-09-29T10:08:00Z">
                    <w:rPr>
                      <w:rFonts w:ascii="Monaco" w:hAnsi="Monaco" w:cs="Monaco"/>
                      <w:b/>
                      <w:bCs/>
                      <w:color w:val="000000"/>
                      <w:sz w:val="32"/>
                      <w:szCs w:val="32"/>
                      <w:lang w:val="en-US"/>
                    </w:rPr>
                  </w:rPrChange>
                </w:rPr>
                <w:t>,</w:t>
              </w:r>
              <w:r w:rsidRPr="0079203F">
                <w:rPr>
                  <w:lang w:val="es-ES"/>
                  <w:rPrChange w:id="7713" w:author="Rodrigo García" w:date="2017-09-29T10:08:00Z">
                    <w:rPr>
                      <w:rFonts w:ascii="Monaco" w:hAnsi="Monaco" w:cs="Monaco"/>
                      <w:color w:val="000000"/>
                      <w:sz w:val="32"/>
                      <w:szCs w:val="32"/>
                      <w:lang w:val="en-US"/>
                    </w:rPr>
                  </w:rPrChange>
                </w:rPr>
                <w:t>max_max</w:t>
              </w:r>
              <w:r w:rsidRPr="0079203F">
                <w:rPr>
                  <w:b/>
                  <w:bCs/>
                  <w:lang w:val="es-ES"/>
                  <w:rPrChange w:id="7714" w:author="Rodrigo García" w:date="2017-09-29T10:08:00Z">
                    <w:rPr>
                      <w:rFonts w:ascii="Monaco" w:hAnsi="Monaco" w:cs="Monaco"/>
                      <w:b/>
                      <w:bCs/>
                      <w:color w:val="000000"/>
                      <w:sz w:val="32"/>
                      <w:szCs w:val="32"/>
                      <w:lang w:val="en-US"/>
                    </w:rPr>
                  </w:rPrChange>
                </w:rPr>
                <w:t>,</w:t>
              </w:r>
              <w:r w:rsidRPr="0079203F">
                <w:rPr>
                  <w:lang w:val="es-ES"/>
                  <w:rPrChange w:id="7715" w:author="Rodrigo García" w:date="2017-09-29T10:08:00Z">
                    <w:rPr>
                      <w:rFonts w:ascii="Monaco" w:hAnsi="Monaco" w:cs="Monaco"/>
                      <w:color w:val="000000"/>
                      <w:sz w:val="32"/>
                      <w:szCs w:val="32"/>
                      <w:lang w:val="en-US"/>
                    </w:rPr>
                  </w:rPrChange>
                </w:rPr>
                <w:t>max_min</w:t>
              </w:r>
              <w:r w:rsidRPr="0079203F">
                <w:rPr>
                  <w:b/>
                  <w:bCs/>
                  <w:lang w:val="es-ES"/>
                  <w:rPrChange w:id="7716" w:author="Rodrigo García" w:date="2017-09-29T10:08:00Z">
                    <w:rPr>
                      <w:rFonts w:ascii="Monaco" w:hAnsi="Monaco" w:cs="Monaco"/>
                      <w:b/>
                      <w:bCs/>
                      <w:color w:val="000000"/>
                      <w:sz w:val="32"/>
                      <w:szCs w:val="32"/>
                      <w:lang w:val="en-US"/>
                    </w:rPr>
                  </w:rPrChange>
                </w:rPr>
                <w:t>,</w:t>
              </w:r>
              <w:r w:rsidRPr="0079203F">
                <w:rPr>
                  <w:lang w:val="es-ES"/>
                  <w:rPrChange w:id="7717" w:author="Rodrigo García" w:date="2017-09-29T10:08:00Z">
                    <w:rPr>
                      <w:rFonts w:ascii="Monaco" w:hAnsi="Monaco" w:cs="Monaco"/>
                      <w:color w:val="000000"/>
                      <w:sz w:val="32"/>
                      <w:szCs w:val="32"/>
                      <w:lang w:val="en-US"/>
                    </w:rPr>
                  </w:rPrChange>
                </w:rPr>
                <w:t>min_max</w:t>
              </w:r>
              <w:r w:rsidRPr="0079203F">
                <w:rPr>
                  <w:b/>
                  <w:bCs/>
                  <w:lang w:val="es-ES"/>
                  <w:rPrChange w:id="7718" w:author="Rodrigo García" w:date="2017-09-29T10:08:00Z">
                    <w:rPr>
                      <w:rFonts w:ascii="Monaco" w:hAnsi="Monaco" w:cs="Monaco"/>
                      <w:b/>
                      <w:bCs/>
                      <w:color w:val="000000"/>
                      <w:sz w:val="32"/>
                      <w:szCs w:val="32"/>
                      <w:lang w:val="en-US"/>
                    </w:rPr>
                  </w:rPrChange>
                </w:rPr>
                <w:t>,</w:t>
              </w:r>
              <w:r w:rsidRPr="0079203F">
                <w:rPr>
                  <w:lang w:val="es-ES"/>
                  <w:rPrChange w:id="7719" w:author="Rodrigo García" w:date="2017-09-29T10:08:00Z">
                    <w:rPr>
                      <w:rFonts w:ascii="Monaco" w:hAnsi="Monaco" w:cs="Monaco"/>
                      <w:color w:val="000000"/>
                      <w:sz w:val="32"/>
                      <w:szCs w:val="32"/>
                      <w:lang w:val="en-US"/>
                    </w:rPr>
                  </w:rPrChange>
                </w:rPr>
                <w:t>min_min</w:t>
              </w:r>
              <w:r w:rsidRPr="0079203F">
                <w:rPr>
                  <w:b/>
                  <w:bCs/>
                  <w:lang w:val="es-ES"/>
                  <w:rPrChange w:id="7720" w:author="Rodrigo García" w:date="2017-09-29T10:08:00Z">
                    <w:rPr>
                      <w:rFonts w:ascii="Monaco" w:hAnsi="Monaco" w:cs="Monaco"/>
                      <w:b/>
                      <w:bCs/>
                      <w:color w:val="000000"/>
                      <w:sz w:val="32"/>
                      <w:szCs w:val="32"/>
                      <w:lang w:val="en-US"/>
                    </w:rPr>
                  </w:rPrChange>
                </w:rPr>
                <w:t>,</w:t>
              </w:r>
              <w:r w:rsidRPr="0079203F">
                <w:rPr>
                  <w:color w:val="4E9A06"/>
                  <w:lang w:val="es-ES"/>
                  <w:rPrChange w:id="7721" w:author="Rodrigo García" w:date="2017-09-29T10:08:00Z">
                    <w:rPr>
                      <w:rFonts w:ascii="Monaco" w:hAnsi="Monaco" w:cs="Monaco"/>
                      <w:color w:val="4E9A06"/>
                      <w:sz w:val="32"/>
                      <w:szCs w:val="32"/>
                      <w:lang w:val="en-US"/>
                    </w:rPr>
                  </w:rPrChange>
                </w:rPr>
                <w:t>"Flexión Lateral"</w:t>
              </w:r>
              <w:r w:rsidRPr="0079203F">
                <w:rPr>
                  <w:b/>
                  <w:bCs/>
                  <w:lang w:val="es-ES"/>
                  <w:rPrChange w:id="7722" w:author="Rodrigo García" w:date="2017-09-29T10:08:00Z">
                    <w:rPr>
                      <w:rFonts w:ascii="Monaco" w:hAnsi="Monaco" w:cs="Monaco"/>
                      <w:b/>
                      <w:bCs/>
                      <w:color w:val="000000"/>
                      <w:sz w:val="32"/>
                      <w:szCs w:val="32"/>
                      <w:lang w:val="en-US"/>
                    </w:rPr>
                  </w:rPrChange>
                </w:rPr>
                <w:t>,</w:t>
              </w:r>
              <w:r w:rsidRPr="0079203F">
                <w:rPr>
                  <w:color w:val="4E9A06"/>
                  <w:lang w:val="es-ES"/>
                  <w:rPrChange w:id="7723" w:author="Rodrigo García" w:date="2017-09-29T10:08:00Z">
                    <w:rPr>
                      <w:rFonts w:ascii="Monaco" w:hAnsi="Monaco" w:cs="Monaco"/>
                      <w:color w:val="4E9A06"/>
                      <w:sz w:val="32"/>
                      <w:szCs w:val="32"/>
                      <w:lang w:val="en-US"/>
                    </w:rPr>
                  </w:rPrChange>
                </w:rPr>
                <w:t>"Extensión Lateral"</w:t>
              </w:r>
              <w:r w:rsidRPr="0079203F">
                <w:rPr>
                  <w:b/>
                  <w:bCs/>
                  <w:lang w:val="es-ES"/>
                  <w:rPrChange w:id="7724" w:author="Rodrigo García" w:date="2017-09-29T10:08:00Z">
                    <w:rPr>
                      <w:rFonts w:ascii="Monaco" w:hAnsi="Monaco" w:cs="Monaco"/>
                      <w:b/>
                      <w:bCs/>
                      <w:color w:val="000000"/>
                      <w:sz w:val="32"/>
                      <w:szCs w:val="32"/>
                      <w:lang w:val="en-US"/>
                    </w:rPr>
                  </w:rPrChange>
                </w:rPr>
                <w:t>);</w:t>
              </w:r>
            </w:ins>
          </w:p>
          <w:p w14:paraId="1C2A5335" w14:textId="77777777" w:rsidR="00E066BD" w:rsidRPr="0079203F" w:rsidRDefault="00E066BD">
            <w:pPr>
              <w:rPr>
                <w:ins w:id="7725" w:author="Borja Gonzalez" w:date="2017-09-28T19:30:00Z"/>
                <w:lang w:val="es-ES"/>
                <w:rPrChange w:id="7726" w:author="Rodrigo García" w:date="2017-09-29T10:08:00Z">
                  <w:rPr>
                    <w:ins w:id="7727" w:author="Borja Gonzalez" w:date="2017-09-28T19:30:00Z"/>
                    <w:rFonts w:ascii="Monaco" w:hAnsi="Monaco" w:cs="Monaco"/>
                    <w:sz w:val="32"/>
                    <w:szCs w:val="32"/>
                    <w:lang w:val="en-US"/>
                  </w:rPr>
                </w:rPrChange>
              </w:rPr>
              <w:pPrChange w:id="7728" w:author="GONZALEZ DIAZ, BORJA" w:date="2017-09-29T19:26:00Z">
                <w:pPr>
                  <w:widowControl w:val="0"/>
                  <w:autoSpaceDE w:val="0"/>
                  <w:autoSpaceDN w:val="0"/>
                  <w:adjustRightInd w:val="0"/>
                </w:pPr>
              </w:pPrChange>
            </w:pPr>
          </w:p>
          <w:p w14:paraId="1EC6DF83" w14:textId="77777777" w:rsidR="00E066BD" w:rsidRPr="00E066BD" w:rsidRDefault="00E066BD">
            <w:pPr>
              <w:rPr>
                <w:ins w:id="7729" w:author="Borja Gonzalez" w:date="2017-09-28T19:30:00Z"/>
                <w:lang w:val="en-US"/>
                <w:rPrChange w:id="7730" w:author="Borja Gonzalez" w:date="2017-09-28T19:30:00Z">
                  <w:rPr>
                    <w:ins w:id="7731" w:author="Borja Gonzalez" w:date="2017-09-28T19:30:00Z"/>
                    <w:rFonts w:ascii="Monaco" w:eastAsiaTheme="majorEastAsia" w:hAnsi="Monaco" w:cs="Monaco"/>
                    <w:color w:val="243F60" w:themeColor="accent1" w:themeShade="7F"/>
                    <w:sz w:val="32"/>
                    <w:szCs w:val="32"/>
                    <w:lang w:val="en-US"/>
                  </w:rPr>
                </w:rPrChange>
              </w:rPr>
              <w:pPrChange w:id="7732" w:author="GONZALEZ DIAZ, BORJA" w:date="2017-09-29T19:26:00Z">
                <w:pPr>
                  <w:keepNext/>
                  <w:keepLines/>
                  <w:widowControl w:val="0"/>
                  <w:autoSpaceDE w:val="0"/>
                  <w:autoSpaceDN w:val="0"/>
                  <w:adjustRightInd w:val="0"/>
                  <w:spacing w:before="200"/>
                  <w:outlineLvl w:val="4"/>
                </w:pPr>
              </w:pPrChange>
            </w:pPr>
            <w:ins w:id="7733" w:author="Borja Gonzalez" w:date="2017-09-28T19:30:00Z">
              <w:r w:rsidRPr="0079203F">
                <w:rPr>
                  <w:lang w:val="es-ES"/>
                  <w:rPrChange w:id="7734" w:author="Rodrigo García" w:date="2017-09-29T10:08:00Z">
                    <w:rPr>
                      <w:rFonts w:ascii="Monaco" w:hAnsi="Monaco" w:cs="Monaco"/>
                      <w:sz w:val="32"/>
                      <w:szCs w:val="32"/>
                      <w:lang w:val="en-US"/>
                    </w:rPr>
                  </w:rPrChange>
                </w:rPr>
                <w:t xml:space="preserve">        </w:t>
              </w:r>
              <w:r w:rsidRPr="00E066BD">
                <w:rPr>
                  <w:b/>
                  <w:bCs/>
                  <w:lang w:val="en-US"/>
                  <w:rPrChange w:id="7735"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pPr>
              <w:rPr>
                <w:ins w:id="7736" w:author="Borja Gonzalez" w:date="2017-09-28T19:30:00Z"/>
                <w:lang w:val="en-US"/>
                <w:rPrChange w:id="7737" w:author="Borja Gonzalez" w:date="2017-09-28T19:30:00Z">
                  <w:rPr>
                    <w:ins w:id="7738" w:author="Borja Gonzalez" w:date="2017-09-28T19:30:00Z"/>
                    <w:rFonts w:ascii="Monaco" w:eastAsiaTheme="majorEastAsia" w:hAnsi="Monaco" w:cs="Monaco"/>
                    <w:color w:val="243F60" w:themeColor="accent1" w:themeShade="7F"/>
                    <w:sz w:val="32"/>
                    <w:szCs w:val="32"/>
                    <w:lang w:val="en-US"/>
                  </w:rPr>
                </w:rPrChange>
              </w:rPr>
              <w:pPrChange w:id="7739" w:author="GONZALEZ DIAZ, BORJA" w:date="2017-09-29T19:26:00Z">
                <w:pPr>
                  <w:keepNext/>
                  <w:keepLines/>
                  <w:widowControl w:val="0"/>
                  <w:autoSpaceDE w:val="0"/>
                  <w:autoSpaceDN w:val="0"/>
                  <w:adjustRightInd w:val="0"/>
                  <w:spacing w:before="200"/>
                  <w:outlineLvl w:val="4"/>
                </w:pPr>
              </w:pPrChange>
            </w:pPr>
            <w:ins w:id="7740" w:author="Borja Gonzalez" w:date="2017-09-28T19:30:00Z">
              <w:r w:rsidRPr="00E066BD">
                <w:rPr>
                  <w:lang w:val="en-US"/>
                  <w:rPrChange w:id="7741" w:author="Borja Gonzalez" w:date="2017-09-28T19:30:00Z">
                    <w:rPr>
                      <w:rFonts w:ascii="Monaco" w:hAnsi="Monaco" w:cs="Monaco"/>
                      <w:sz w:val="32"/>
                      <w:szCs w:val="32"/>
                      <w:lang w:val="en-US"/>
                    </w:rPr>
                  </w:rPrChange>
                </w:rPr>
                <w:t xml:space="preserve">        </w:t>
              </w:r>
              <w:r w:rsidRPr="00E066BD">
                <w:rPr>
                  <w:b/>
                  <w:bCs/>
                  <w:color w:val="204A87"/>
                  <w:lang w:val="en-US"/>
                  <w:rPrChange w:id="7742" w:author="Borja Gonzalez" w:date="2017-09-28T19:30:00Z">
                    <w:rPr>
                      <w:rFonts w:ascii="Monaco" w:hAnsi="Monaco" w:cs="Monaco"/>
                      <w:b/>
                      <w:bCs/>
                      <w:color w:val="204A87"/>
                      <w:sz w:val="32"/>
                      <w:szCs w:val="32"/>
                      <w:lang w:val="en-US"/>
                    </w:rPr>
                  </w:rPrChange>
                </w:rPr>
                <w:t>else</w:t>
              </w:r>
              <w:r w:rsidRPr="00E066BD">
                <w:rPr>
                  <w:lang w:val="en-US"/>
                  <w:rPrChange w:id="7743" w:author="Borja Gonzalez" w:date="2017-09-28T19:30:00Z">
                    <w:rPr>
                      <w:rFonts w:ascii="Monaco" w:hAnsi="Monaco" w:cs="Monaco"/>
                      <w:sz w:val="32"/>
                      <w:szCs w:val="32"/>
                      <w:lang w:val="en-US"/>
                    </w:rPr>
                  </w:rPrChange>
                </w:rPr>
                <w:t xml:space="preserve"> </w:t>
              </w:r>
              <w:r w:rsidRPr="00E066BD">
                <w:rPr>
                  <w:b/>
                  <w:bCs/>
                  <w:color w:val="204A87"/>
                  <w:lang w:val="en-US"/>
                  <w:rPrChange w:id="7744" w:author="Borja Gonzalez" w:date="2017-09-28T19:30:00Z">
                    <w:rPr>
                      <w:rFonts w:ascii="Monaco" w:hAnsi="Monaco" w:cs="Monaco"/>
                      <w:b/>
                      <w:bCs/>
                      <w:color w:val="204A87"/>
                      <w:sz w:val="32"/>
                      <w:szCs w:val="32"/>
                      <w:lang w:val="en-US"/>
                    </w:rPr>
                  </w:rPrChange>
                </w:rPr>
                <w:t>if</w:t>
              </w:r>
              <w:r w:rsidRPr="00E066BD">
                <w:rPr>
                  <w:b/>
                  <w:bCs/>
                  <w:lang w:val="en-US"/>
                  <w:rPrChange w:id="7745" w:author="Borja Gonzalez" w:date="2017-09-28T19:30:00Z">
                    <w:rPr>
                      <w:rFonts w:ascii="Monaco" w:hAnsi="Monaco" w:cs="Monaco"/>
                      <w:b/>
                      <w:bCs/>
                      <w:color w:val="000000"/>
                      <w:sz w:val="32"/>
                      <w:szCs w:val="32"/>
                      <w:lang w:val="en-US"/>
                    </w:rPr>
                  </w:rPrChange>
                </w:rPr>
                <w:t>(</w:t>
              </w:r>
              <w:r w:rsidRPr="00E066BD">
                <w:rPr>
                  <w:lang w:val="en-US"/>
                  <w:rPrChange w:id="7746" w:author="Borja Gonzalez" w:date="2017-09-28T19:30:00Z">
                    <w:rPr>
                      <w:rFonts w:ascii="Monaco" w:hAnsi="Monaco" w:cs="Monaco"/>
                      <w:color w:val="000000"/>
                      <w:sz w:val="32"/>
                      <w:szCs w:val="32"/>
                      <w:lang w:val="en-US"/>
                    </w:rPr>
                  </w:rPrChange>
                </w:rPr>
                <w:t>move</w:t>
              </w:r>
              <w:r w:rsidRPr="00E066BD">
                <w:rPr>
                  <w:b/>
                  <w:bCs/>
                  <w:color w:val="CE5C00"/>
                  <w:lang w:val="en-US"/>
                  <w:rPrChange w:id="7747" w:author="Borja Gonzalez" w:date="2017-09-28T19:30:00Z">
                    <w:rPr>
                      <w:rFonts w:ascii="Monaco" w:hAnsi="Monaco" w:cs="Monaco"/>
                      <w:b/>
                      <w:bCs/>
                      <w:color w:val="CE5C00"/>
                      <w:sz w:val="32"/>
                      <w:szCs w:val="32"/>
                      <w:lang w:val="en-US"/>
                    </w:rPr>
                  </w:rPrChange>
                </w:rPr>
                <w:t>==</w:t>
              </w:r>
              <w:r w:rsidRPr="00E066BD">
                <w:rPr>
                  <w:b/>
                  <w:bCs/>
                  <w:color w:val="0000CF"/>
                  <w:lang w:val="en-US"/>
                  <w:rPrChange w:id="7748" w:author="Borja Gonzalez" w:date="2017-09-28T19:30:00Z">
                    <w:rPr>
                      <w:rFonts w:ascii="Monaco" w:hAnsi="Monaco" w:cs="Monaco"/>
                      <w:b/>
                      <w:bCs/>
                      <w:color w:val="0000CF"/>
                      <w:sz w:val="32"/>
                      <w:szCs w:val="32"/>
                      <w:lang w:val="en-US"/>
                    </w:rPr>
                  </w:rPrChange>
                </w:rPr>
                <w:t>2</w:t>
              </w:r>
              <w:r w:rsidRPr="00E066BD">
                <w:rPr>
                  <w:b/>
                  <w:bCs/>
                  <w:lang w:val="en-US"/>
                  <w:rPrChange w:id="7749"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pPr>
              <w:rPr>
                <w:ins w:id="7750" w:author="Borja Gonzalez" w:date="2017-09-28T19:30:00Z"/>
                <w:lang w:val="en-US"/>
                <w:rPrChange w:id="7751" w:author="Borja Gonzalez" w:date="2017-09-28T19:30:00Z">
                  <w:rPr>
                    <w:ins w:id="7752" w:author="Borja Gonzalez" w:date="2017-09-28T19:30:00Z"/>
                    <w:rFonts w:ascii="Monaco" w:eastAsiaTheme="majorEastAsia" w:hAnsi="Monaco" w:cs="Monaco"/>
                    <w:color w:val="243F60" w:themeColor="accent1" w:themeShade="7F"/>
                    <w:sz w:val="32"/>
                    <w:szCs w:val="32"/>
                    <w:lang w:val="en-US"/>
                  </w:rPr>
                </w:rPrChange>
              </w:rPr>
              <w:pPrChange w:id="7753" w:author="GONZALEZ DIAZ, BORJA" w:date="2017-09-29T19:26:00Z">
                <w:pPr>
                  <w:keepNext/>
                  <w:keepLines/>
                  <w:widowControl w:val="0"/>
                  <w:autoSpaceDE w:val="0"/>
                  <w:autoSpaceDN w:val="0"/>
                  <w:adjustRightInd w:val="0"/>
                  <w:spacing w:before="200"/>
                  <w:outlineLvl w:val="4"/>
                </w:pPr>
              </w:pPrChange>
            </w:pPr>
            <w:ins w:id="7754" w:author="Borja Gonzalez" w:date="2017-09-28T19:30:00Z">
              <w:r w:rsidRPr="00E066BD">
                <w:rPr>
                  <w:lang w:val="en-US"/>
                  <w:rPrChange w:id="7755" w:author="Borja Gonzalez" w:date="2017-09-28T19:30:00Z">
                    <w:rPr>
                      <w:rFonts w:ascii="Monaco" w:hAnsi="Monaco" w:cs="Monaco"/>
                      <w:sz w:val="32"/>
                      <w:szCs w:val="32"/>
                      <w:lang w:val="en-US"/>
                    </w:rPr>
                  </w:rPrChange>
                </w:rPr>
                <w:t xml:space="preserve">            </w:t>
              </w:r>
              <w:r w:rsidRPr="00E066BD">
                <w:rPr>
                  <w:b/>
                  <w:bCs/>
                  <w:color w:val="204A87"/>
                  <w:lang w:val="en-US"/>
                  <w:rPrChange w:id="7756" w:author="Borja Gonzalez" w:date="2017-09-28T19:30:00Z">
                    <w:rPr>
                      <w:rFonts w:ascii="Monaco" w:hAnsi="Monaco" w:cs="Monaco"/>
                      <w:b/>
                      <w:bCs/>
                      <w:color w:val="204A87"/>
                      <w:sz w:val="32"/>
                      <w:szCs w:val="32"/>
                      <w:lang w:val="en-US"/>
                    </w:rPr>
                  </w:rPrChange>
                </w:rPr>
                <w:t>for</w:t>
              </w:r>
              <w:r w:rsidRPr="00E066BD">
                <w:rPr>
                  <w:b/>
                  <w:bCs/>
                  <w:lang w:val="en-US"/>
                  <w:rPrChange w:id="7757" w:author="Borja Gonzalez" w:date="2017-09-28T19:30:00Z">
                    <w:rPr>
                      <w:rFonts w:ascii="Monaco" w:hAnsi="Monaco" w:cs="Monaco"/>
                      <w:b/>
                      <w:bCs/>
                      <w:color w:val="000000"/>
                      <w:sz w:val="32"/>
                      <w:szCs w:val="32"/>
                      <w:lang w:val="en-US"/>
                    </w:rPr>
                  </w:rPrChange>
                </w:rPr>
                <w:t>(</w:t>
              </w:r>
              <w:r w:rsidRPr="00E066BD">
                <w:rPr>
                  <w:lang w:val="en-US"/>
                  <w:rPrChange w:id="7758" w:author="Borja Gonzalez" w:date="2017-09-28T19:30:00Z">
                    <w:rPr>
                      <w:rFonts w:ascii="Monaco" w:hAnsi="Monaco" w:cs="Monaco"/>
                      <w:color w:val="000000"/>
                      <w:sz w:val="32"/>
                      <w:szCs w:val="32"/>
                      <w:lang w:val="en-US"/>
                    </w:rPr>
                  </w:rPrChange>
                </w:rPr>
                <w:t>i</w:t>
              </w:r>
              <w:r w:rsidRPr="00E066BD">
                <w:rPr>
                  <w:b/>
                  <w:bCs/>
                  <w:color w:val="CE5C00"/>
                  <w:lang w:val="en-US"/>
                  <w:rPrChange w:id="7759" w:author="Borja Gonzalez" w:date="2017-09-28T19:30:00Z">
                    <w:rPr>
                      <w:rFonts w:ascii="Monaco" w:hAnsi="Monaco" w:cs="Monaco"/>
                      <w:b/>
                      <w:bCs/>
                      <w:color w:val="CE5C00"/>
                      <w:sz w:val="32"/>
                      <w:szCs w:val="32"/>
                      <w:lang w:val="en-US"/>
                    </w:rPr>
                  </w:rPrChange>
                </w:rPr>
                <w:t>=</w:t>
              </w:r>
              <w:r w:rsidRPr="00E066BD">
                <w:rPr>
                  <w:b/>
                  <w:bCs/>
                  <w:color w:val="0000CF"/>
                  <w:lang w:val="en-US"/>
                  <w:rPrChange w:id="7760" w:author="Borja Gonzalez" w:date="2017-09-28T19:30:00Z">
                    <w:rPr>
                      <w:rFonts w:ascii="Monaco" w:hAnsi="Monaco" w:cs="Monaco"/>
                      <w:b/>
                      <w:bCs/>
                      <w:color w:val="0000CF"/>
                      <w:sz w:val="32"/>
                      <w:szCs w:val="32"/>
                      <w:lang w:val="en-US"/>
                    </w:rPr>
                  </w:rPrChange>
                </w:rPr>
                <w:t>0</w:t>
              </w:r>
              <w:r w:rsidRPr="00E066BD">
                <w:rPr>
                  <w:b/>
                  <w:bCs/>
                  <w:lang w:val="en-US"/>
                  <w:rPrChange w:id="7761" w:author="Borja Gonzalez" w:date="2017-09-28T19:30:00Z">
                    <w:rPr>
                      <w:rFonts w:ascii="Monaco" w:hAnsi="Monaco" w:cs="Monaco"/>
                      <w:b/>
                      <w:bCs/>
                      <w:color w:val="000000"/>
                      <w:sz w:val="32"/>
                      <w:szCs w:val="32"/>
                      <w:lang w:val="en-US"/>
                    </w:rPr>
                  </w:rPrChange>
                </w:rPr>
                <w:t>;</w:t>
              </w:r>
              <w:r w:rsidRPr="00E066BD">
                <w:rPr>
                  <w:lang w:val="en-US"/>
                  <w:rPrChange w:id="7762" w:author="Borja Gonzalez" w:date="2017-09-28T19:30:00Z">
                    <w:rPr>
                      <w:rFonts w:ascii="Monaco" w:hAnsi="Monaco" w:cs="Monaco"/>
                      <w:color w:val="000000"/>
                      <w:sz w:val="32"/>
                      <w:szCs w:val="32"/>
                      <w:lang w:val="en-US"/>
                    </w:rPr>
                  </w:rPrChange>
                </w:rPr>
                <w:t>i</w:t>
              </w:r>
              <w:r w:rsidRPr="00E066BD">
                <w:rPr>
                  <w:b/>
                  <w:bCs/>
                  <w:color w:val="CE5C00"/>
                  <w:lang w:val="en-US"/>
                  <w:rPrChange w:id="7763" w:author="Borja Gonzalez" w:date="2017-09-28T19:30:00Z">
                    <w:rPr>
                      <w:rFonts w:ascii="Monaco" w:hAnsi="Monaco" w:cs="Monaco"/>
                      <w:b/>
                      <w:bCs/>
                      <w:color w:val="CE5C00"/>
                      <w:sz w:val="32"/>
                      <w:szCs w:val="32"/>
                      <w:lang w:val="en-US"/>
                    </w:rPr>
                  </w:rPrChange>
                </w:rPr>
                <w:t>&lt;</w:t>
              </w:r>
              <w:r w:rsidRPr="00E066BD">
                <w:rPr>
                  <w:lang w:val="en-US"/>
                  <w:rPrChange w:id="7764" w:author="Borja Gonzalez" w:date="2017-09-28T19:30:00Z">
                    <w:rPr>
                      <w:rFonts w:ascii="Monaco" w:hAnsi="Monaco" w:cs="Monaco"/>
                      <w:color w:val="000000"/>
                      <w:sz w:val="32"/>
                      <w:szCs w:val="32"/>
                      <w:lang w:val="en-US"/>
                    </w:rPr>
                  </w:rPrChange>
                </w:rPr>
                <w:t>max_minimo</w:t>
              </w:r>
              <w:r w:rsidRPr="00E066BD">
                <w:rPr>
                  <w:b/>
                  <w:bCs/>
                  <w:lang w:val="en-US"/>
                  <w:rPrChange w:id="7765" w:author="Borja Gonzalez" w:date="2017-09-28T19:30:00Z">
                    <w:rPr>
                      <w:rFonts w:ascii="Monaco" w:hAnsi="Monaco" w:cs="Monaco"/>
                      <w:b/>
                      <w:bCs/>
                      <w:color w:val="000000"/>
                      <w:sz w:val="32"/>
                      <w:szCs w:val="32"/>
                      <w:lang w:val="en-US"/>
                    </w:rPr>
                  </w:rPrChange>
                </w:rPr>
                <w:t>[</w:t>
              </w:r>
              <w:r w:rsidRPr="00E066BD">
                <w:rPr>
                  <w:b/>
                  <w:bCs/>
                  <w:color w:val="0000CF"/>
                  <w:lang w:val="en-US"/>
                  <w:rPrChange w:id="7766" w:author="Borja Gonzalez" w:date="2017-09-28T19:30:00Z">
                    <w:rPr>
                      <w:rFonts w:ascii="Monaco" w:hAnsi="Monaco" w:cs="Monaco"/>
                      <w:b/>
                      <w:bCs/>
                      <w:color w:val="0000CF"/>
                      <w:sz w:val="32"/>
                      <w:szCs w:val="32"/>
                      <w:lang w:val="en-US"/>
                    </w:rPr>
                  </w:rPrChange>
                </w:rPr>
                <w:t>0</w:t>
              </w:r>
              <w:r w:rsidRPr="00E066BD">
                <w:rPr>
                  <w:b/>
                  <w:bCs/>
                  <w:lang w:val="en-US"/>
                  <w:rPrChange w:id="7767" w:author="Borja Gonzalez" w:date="2017-09-28T19:30:00Z">
                    <w:rPr>
                      <w:rFonts w:ascii="Monaco" w:hAnsi="Monaco" w:cs="Monaco"/>
                      <w:b/>
                      <w:bCs/>
                      <w:color w:val="000000"/>
                      <w:sz w:val="32"/>
                      <w:szCs w:val="32"/>
                      <w:lang w:val="en-US"/>
                    </w:rPr>
                  </w:rPrChange>
                </w:rPr>
                <w:t>].</w:t>
              </w:r>
              <w:r w:rsidRPr="00E066BD">
                <w:rPr>
                  <w:lang w:val="en-US"/>
                  <w:rPrChange w:id="7768" w:author="Borja Gonzalez" w:date="2017-09-28T19:30:00Z">
                    <w:rPr>
                      <w:rFonts w:ascii="Monaco" w:hAnsi="Monaco" w:cs="Monaco"/>
                      <w:color w:val="000000"/>
                      <w:sz w:val="32"/>
                      <w:szCs w:val="32"/>
                      <w:lang w:val="en-US"/>
                    </w:rPr>
                  </w:rPrChange>
                </w:rPr>
                <w:t>values</w:t>
              </w:r>
              <w:r w:rsidRPr="00E066BD">
                <w:rPr>
                  <w:b/>
                  <w:bCs/>
                  <w:lang w:val="en-US"/>
                  <w:rPrChange w:id="7769" w:author="Borja Gonzalez" w:date="2017-09-28T19:30:00Z">
                    <w:rPr>
                      <w:rFonts w:ascii="Monaco" w:hAnsi="Monaco" w:cs="Monaco"/>
                      <w:b/>
                      <w:bCs/>
                      <w:color w:val="000000"/>
                      <w:sz w:val="32"/>
                      <w:szCs w:val="32"/>
                      <w:lang w:val="en-US"/>
                    </w:rPr>
                  </w:rPrChange>
                </w:rPr>
                <w:t>.</w:t>
              </w:r>
              <w:r w:rsidRPr="00E066BD">
                <w:rPr>
                  <w:lang w:val="en-US"/>
                  <w:rPrChange w:id="7770" w:author="Borja Gonzalez" w:date="2017-09-28T19:30:00Z">
                    <w:rPr>
                      <w:rFonts w:ascii="Monaco" w:hAnsi="Monaco" w:cs="Monaco"/>
                      <w:color w:val="000000"/>
                      <w:sz w:val="32"/>
                      <w:szCs w:val="32"/>
                      <w:lang w:val="en-US"/>
                    </w:rPr>
                  </w:rPrChange>
                </w:rPr>
                <w:t>length</w:t>
              </w:r>
              <w:r w:rsidRPr="00E066BD">
                <w:rPr>
                  <w:b/>
                  <w:bCs/>
                  <w:lang w:val="en-US"/>
                  <w:rPrChange w:id="7771" w:author="Borja Gonzalez" w:date="2017-09-28T19:30:00Z">
                    <w:rPr>
                      <w:rFonts w:ascii="Monaco" w:hAnsi="Monaco" w:cs="Monaco"/>
                      <w:b/>
                      <w:bCs/>
                      <w:color w:val="000000"/>
                      <w:sz w:val="32"/>
                      <w:szCs w:val="32"/>
                      <w:lang w:val="en-US"/>
                    </w:rPr>
                  </w:rPrChange>
                </w:rPr>
                <w:t>;</w:t>
              </w:r>
              <w:r w:rsidRPr="00E066BD">
                <w:rPr>
                  <w:lang w:val="en-US"/>
                  <w:rPrChange w:id="7772" w:author="Borja Gonzalez" w:date="2017-09-28T19:30:00Z">
                    <w:rPr>
                      <w:rFonts w:ascii="Monaco" w:hAnsi="Monaco" w:cs="Monaco"/>
                      <w:color w:val="000000"/>
                      <w:sz w:val="32"/>
                      <w:szCs w:val="32"/>
                      <w:lang w:val="en-US"/>
                    </w:rPr>
                  </w:rPrChange>
                </w:rPr>
                <w:t>i</w:t>
              </w:r>
              <w:r w:rsidRPr="00E066BD">
                <w:rPr>
                  <w:b/>
                  <w:bCs/>
                  <w:color w:val="CE5C00"/>
                  <w:lang w:val="en-US"/>
                  <w:rPrChange w:id="7773" w:author="Borja Gonzalez" w:date="2017-09-28T19:30:00Z">
                    <w:rPr>
                      <w:rFonts w:ascii="Monaco" w:hAnsi="Monaco" w:cs="Monaco"/>
                      <w:b/>
                      <w:bCs/>
                      <w:color w:val="CE5C00"/>
                      <w:sz w:val="32"/>
                      <w:szCs w:val="32"/>
                      <w:lang w:val="en-US"/>
                    </w:rPr>
                  </w:rPrChange>
                </w:rPr>
                <w:t>++</w:t>
              </w:r>
              <w:r w:rsidRPr="00E066BD">
                <w:rPr>
                  <w:b/>
                  <w:bCs/>
                  <w:lang w:val="en-US"/>
                  <w:rPrChange w:id="7774"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pPr>
              <w:rPr>
                <w:ins w:id="7775" w:author="Borja Gonzalez" w:date="2017-09-28T19:30:00Z"/>
                <w:lang w:val="en-US"/>
                <w:rPrChange w:id="7776" w:author="Borja Gonzalez" w:date="2017-09-28T19:30:00Z">
                  <w:rPr>
                    <w:ins w:id="7777" w:author="Borja Gonzalez" w:date="2017-09-28T19:30:00Z"/>
                    <w:rFonts w:ascii="Monaco" w:eastAsiaTheme="majorEastAsia" w:hAnsi="Monaco" w:cs="Monaco"/>
                    <w:color w:val="243F60" w:themeColor="accent1" w:themeShade="7F"/>
                    <w:sz w:val="32"/>
                    <w:szCs w:val="32"/>
                    <w:lang w:val="en-US"/>
                  </w:rPr>
                </w:rPrChange>
              </w:rPr>
              <w:pPrChange w:id="7778" w:author="GONZALEZ DIAZ, BORJA" w:date="2017-09-29T19:26:00Z">
                <w:pPr>
                  <w:keepNext/>
                  <w:keepLines/>
                  <w:widowControl w:val="0"/>
                  <w:autoSpaceDE w:val="0"/>
                  <w:autoSpaceDN w:val="0"/>
                  <w:adjustRightInd w:val="0"/>
                  <w:spacing w:before="200"/>
                  <w:outlineLvl w:val="4"/>
                </w:pPr>
              </w:pPrChange>
            </w:pPr>
            <w:ins w:id="7779" w:author="Borja Gonzalez" w:date="2017-09-28T19:30:00Z">
              <w:r w:rsidRPr="00E066BD">
                <w:rPr>
                  <w:lang w:val="en-US"/>
                  <w:rPrChange w:id="7780" w:author="Borja Gonzalez" w:date="2017-09-28T19:30:00Z">
                    <w:rPr>
                      <w:rFonts w:ascii="Monaco" w:hAnsi="Monaco" w:cs="Monaco"/>
                      <w:sz w:val="32"/>
                      <w:szCs w:val="32"/>
                      <w:lang w:val="en-US"/>
                    </w:rPr>
                  </w:rPrChange>
                </w:rPr>
                <w:t xml:space="preserve">                max</w:t>
              </w:r>
              <w:r w:rsidRPr="00E066BD">
                <w:rPr>
                  <w:b/>
                  <w:bCs/>
                  <w:lang w:val="en-US"/>
                  <w:rPrChange w:id="7781" w:author="Borja Gonzalez" w:date="2017-09-28T19:30:00Z">
                    <w:rPr>
                      <w:rFonts w:ascii="Monaco" w:hAnsi="Monaco" w:cs="Monaco"/>
                      <w:b/>
                      <w:bCs/>
                      <w:color w:val="000000"/>
                      <w:sz w:val="32"/>
                      <w:szCs w:val="32"/>
                      <w:lang w:val="en-US"/>
                    </w:rPr>
                  </w:rPrChange>
                </w:rPr>
                <w:t>.</w:t>
              </w:r>
              <w:r w:rsidRPr="00E066BD">
                <w:rPr>
                  <w:lang w:val="en-US"/>
                  <w:rPrChange w:id="7782" w:author="Borja Gonzalez" w:date="2017-09-28T19:30:00Z">
                    <w:rPr>
                      <w:rFonts w:ascii="Monaco" w:hAnsi="Monaco" w:cs="Monaco"/>
                      <w:color w:val="000000"/>
                      <w:sz w:val="32"/>
                      <w:szCs w:val="32"/>
                      <w:lang w:val="en-US"/>
                    </w:rPr>
                  </w:rPrChange>
                </w:rPr>
                <w:t>push</w:t>
              </w:r>
              <w:r w:rsidRPr="00E066BD">
                <w:rPr>
                  <w:b/>
                  <w:bCs/>
                  <w:lang w:val="en-US"/>
                  <w:rPrChange w:id="7783" w:author="Borja Gonzalez" w:date="2017-09-28T19:30:00Z">
                    <w:rPr>
                      <w:rFonts w:ascii="Monaco" w:hAnsi="Monaco" w:cs="Monaco"/>
                      <w:b/>
                      <w:bCs/>
                      <w:color w:val="000000"/>
                      <w:sz w:val="32"/>
                      <w:szCs w:val="32"/>
                      <w:lang w:val="en-US"/>
                    </w:rPr>
                  </w:rPrChange>
                </w:rPr>
                <w:t>(</w:t>
              </w:r>
              <w:r w:rsidRPr="00E066BD">
                <w:rPr>
                  <w:lang w:val="en-US"/>
                  <w:rPrChange w:id="7784" w:author="Borja Gonzalez" w:date="2017-09-28T19:30:00Z">
                    <w:rPr>
                      <w:rFonts w:ascii="Monaco" w:hAnsi="Monaco" w:cs="Monaco"/>
                      <w:color w:val="000000"/>
                      <w:sz w:val="32"/>
                      <w:szCs w:val="32"/>
                      <w:lang w:val="en-US"/>
                    </w:rPr>
                  </w:rPrChange>
                </w:rPr>
                <w:t>max_minimo</w:t>
              </w:r>
              <w:r w:rsidRPr="00E066BD">
                <w:rPr>
                  <w:b/>
                  <w:bCs/>
                  <w:lang w:val="en-US"/>
                  <w:rPrChange w:id="7785" w:author="Borja Gonzalez" w:date="2017-09-28T19:30:00Z">
                    <w:rPr>
                      <w:rFonts w:ascii="Monaco" w:hAnsi="Monaco" w:cs="Monaco"/>
                      <w:b/>
                      <w:bCs/>
                      <w:color w:val="000000"/>
                      <w:sz w:val="32"/>
                      <w:szCs w:val="32"/>
                      <w:lang w:val="en-US"/>
                    </w:rPr>
                  </w:rPrChange>
                </w:rPr>
                <w:t>[</w:t>
              </w:r>
              <w:r w:rsidRPr="00E066BD">
                <w:rPr>
                  <w:b/>
                  <w:bCs/>
                  <w:color w:val="0000CF"/>
                  <w:lang w:val="en-US"/>
                  <w:rPrChange w:id="7786" w:author="Borja Gonzalez" w:date="2017-09-28T19:30:00Z">
                    <w:rPr>
                      <w:rFonts w:ascii="Monaco" w:hAnsi="Monaco" w:cs="Monaco"/>
                      <w:b/>
                      <w:bCs/>
                      <w:color w:val="0000CF"/>
                      <w:sz w:val="32"/>
                      <w:szCs w:val="32"/>
                      <w:lang w:val="en-US"/>
                    </w:rPr>
                  </w:rPrChange>
                </w:rPr>
                <w:t>0</w:t>
              </w:r>
              <w:r w:rsidRPr="00E066BD">
                <w:rPr>
                  <w:b/>
                  <w:bCs/>
                  <w:lang w:val="en-US"/>
                  <w:rPrChange w:id="7787" w:author="Borja Gonzalez" w:date="2017-09-28T19:30:00Z">
                    <w:rPr>
                      <w:rFonts w:ascii="Monaco" w:hAnsi="Monaco" w:cs="Monaco"/>
                      <w:b/>
                      <w:bCs/>
                      <w:color w:val="000000"/>
                      <w:sz w:val="32"/>
                      <w:szCs w:val="32"/>
                      <w:lang w:val="en-US"/>
                    </w:rPr>
                  </w:rPrChange>
                </w:rPr>
                <w:t>].</w:t>
              </w:r>
              <w:r w:rsidRPr="00E066BD">
                <w:rPr>
                  <w:lang w:val="en-US"/>
                  <w:rPrChange w:id="7788" w:author="Borja Gonzalez" w:date="2017-09-28T19:30:00Z">
                    <w:rPr>
                      <w:rFonts w:ascii="Monaco" w:hAnsi="Monaco" w:cs="Monaco"/>
                      <w:color w:val="000000"/>
                      <w:sz w:val="32"/>
                      <w:szCs w:val="32"/>
                      <w:lang w:val="en-US"/>
                    </w:rPr>
                  </w:rPrChange>
                </w:rPr>
                <w:t>values</w:t>
              </w:r>
              <w:r w:rsidRPr="00E066BD">
                <w:rPr>
                  <w:b/>
                  <w:bCs/>
                  <w:lang w:val="en-US"/>
                  <w:rPrChange w:id="7789" w:author="Borja Gonzalez" w:date="2017-09-28T19:30:00Z">
                    <w:rPr>
                      <w:rFonts w:ascii="Monaco" w:hAnsi="Monaco" w:cs="Monaco"/>
                      <w:b/>
                      <w:bCs/>
                      <w:color w:val="000000"/>
                      <w:sz w:val="32"/>
                      <w:szCs w:val="32"/>
                      <w:lang w:val="en-US"/>
                    </w:rPr>
                  </w:rPrChange>
                </w:rPr>
                <w:t>[</w:t>
              </w:r>
              <w:r w:rsidRPr="00E066BD">
                <w:rPr>
                  <w:lang w:val="en-US"/>
                  <w:rPrChange w:id="7790" w:author="Borja Gonzalez" w:date="2017-09-28T19:30:00Z">
                    <w:rPr>
                      <w:rFonts w:ascii="Monaco" w:hAnsi="Monaco" w:cs="Monaco"/>
                      <w:color w:val="000000"/>
                      <w:sz w:val="32"/>
                      <w:szCs w:val="32"/>
                      <w:lang w:val="en-US"/>
                    </w:rPr>
                  </w:rPrChange>
                </w:rPr>
                <w:t>i</w:t>
              </w:r>
              <w:r w:rsidRPr="00E066BD">
                <w:rPr>
                  <w:b/>
                  <w:bCs/>
                  <w:lang w:val="en-US"/>
                  <w:rPrChange w:id="7791" w:author="Borja Gonzalez" w:date="2017-09-28T19:30:00Z">
                    <w:rPr>
                      <w:rFonts w:ascii="Monaco" w:hAnsi="Monaco" w:cs="Monaco"/>
                      <w:b/>
                      <w:bCs/>
                      <w:color w:val="000000"/>
                      <w:sz w:val="32"/>
                      <w:szCs w:val="32"/>
                      <w:lang w:val="en-US"/>
                    </w:rPr>
                  </w:rPrChange>
                </w:rPr>
                <w:t>][</w:t>
              </w:r>
              <w:r w:rsidRPr="00E066BD">
                <w:rPr>
                  <w:b/>
                  <w:bCs/>
                  <w:color w:val="0000CF"/>
                  <w:lang w:val="en-US"/>
                  <w:rPrChange w:id="7792" w:author="Borja Gonzalez" w:date="2017-09-28T19:30:00Z">
                    <w:rPr>
                      <w:rFonts w:ascii="Monaco" w:hAnsi="Monaco" w:cs="Monaco"/>
                      <w:b/>
                      <w:bCs/>
                      <w:color w:val="0000CF"/>
                      <w:sz w:val="32"/>
                      <w:szCs w:val="32"/>
                      <w:lang w:val="en-US"/>
                    </w:rPr>
                  </w:rPrChange>
                </w:rPr>
                <w:t>2</w:t>
              </w:r>
              <w:r w:rsidRPr="00E066BD">
                <w:rPr>
                  <w:b/>
                  <w:bCs/>
                  <w:lang w:val="en-US"/>
                  <w:rPrChange w:id="7793"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pPr>
              <w:rPr>
                <w:ins w:id="7794" w:author="Borja Gonzalez" w:date="2017-09-28T19:30:00Z"/>
                <w:lang w:val="en-US"/>
                <w:rPrChange w:id="7795" w:author="Borja Gonzalez" w:date="2017-09-28T19:30:00Z">
                  <w:rPr>
                    <w:ins w:id="7796" w:author="Borja Gonzalez" w:date="2017-09-28T19:30:00Z"/>
                    <w:rFonts w:ascii="Monaco" w:eastAsiaTheme="majorEastAsia" w:hAnsi="Monaco" w:cs="Monaco"/>
                    <w:color w:val="243F60" w:themeColor="accent1" w:themeShade="7F"/>
                    <w:sz w:val="32"/>
                    <w:szCs w:val="32"/>
                    <w:lang w:val="en-US"/>
                  </w:rPr>
                </w:rPrChange>
              </w:rPr>
              <w:pPrChange w:id="7797" w:author="GONZALEZ DIAZ, BORJA" w:date="2017-09-29T19:26:00Z">
                <w:pPr>
                  <w:keepNext/>
                  <w:keepLines/>
                  <w:widowControl w:val="0"/>
                  <w:autoSpaceDE w:val="0"/>
                  <w:autoSpaceDN w:val="0"/>
                  <w:adjustRightInd w:val="0"/>
                  <w:spacing w:before="200"/>
                  <w:outlineLvl w:val="4"/>
                </w:pPr>
              </w:pPrChange>
            </w:pPr>
            <w:ins w:id="7798" w:author="Borja Gonzalez" w:date="2017-09-28T19:30:00Z">
              <w:r w:rsidRPr="00E066BD">
                <w:rPr>
                  <w:lang w:val="en-US"/>
                  <w:rPrChange w:id="7799" w:author="Borja Gonzalez" w:date="2017-09-28T19:30:00Z">
                    <w:rPr>
                      <w:rFonts w:ascii="Monaco" w:hAnsi="Monaco" w:cs="Monaco"/>
                      <w:sz w:val="32"/>
                      <w:szCs w:val="32"/>
                      <w:lang w:val="en-US"/>
                    </w:rPr>
                  </w:rPrChange>
                </w:rPr>
                <w:t xml:space="preserve">                min</w:t>
              </w:r>
              <w:r w:rsidRPr="00E066BD">
                <w:rPr>
                  <w:b/>
                  <w:bCs/>
                  <w:lang w:val="en-US"/>
                  <w:rPrChange w:id="7800" w:author="Borja Gonzalez" w:date="2017-09-28T19:30:00Z">
                    <w:rPr>
                      <w:rFonts w:ascii="Monaco" w:hAnsi="Monaco" w:cs="Monaco"/>
                      <w:b/>
                      <w:bCs/>
                      <w:color w:val="000000"/>
                      <w:sz w:val="32"/>
                      <w:szCs w:val="32"/>
                      <w:lang w:val="en-US"/>
                    </w:rPr>
                  </w:rPrChange>
                </w:rPr>
                <w:t>.</w:t>
              </w:r>
              <w:r w:rsidRPr="00E066BD">
                <w:rPr>
                  <w:lang w:val="en-US"/>
                  <w:rPrChange w:id="7801" w:author="Borja Gonzalez" w:date="2017-09-28T19:30:00Z">
                    <w:rPr>
                      <w:rFonts w:ascii="Monaco" w:hAnsi="Monaco" w:cs="Monaco"/>
                      <w:color w:val="000000"/>
                      <w:sz w:val="32"/>
                      <w:szCs w:val="32"/>
                      <w:lang w:val="en-US"/>
                    </w:rPr>
                  </w:rPrChange>
                </w:rPr>
                <w:t>push</w:t>
              </w:r>
              <w:r w:rsidRPr="00E066BD">
                <w:rPr>
                  <w:b/>
                  <w:bCs/>
                  <w:lang w:val="en-US"/>
                  <w:rPrChange w:id="7802" w:author="Borja Gonzalez" w:date="2017-09-28T19:30:00Z">
                    <w:rPr>
                      <w:rFonts w:ascii="Monaco" w:hAnsi="Monaco" w:cs="Monaco"/>
                      <w:b/>
                      <w:bCs/>
                      <w:color w:val="000000"/>
                      <w:sz w:val="32"/>
                      <w:szCs w:val="32"/>
                      <w:lang w:val="en-US"/>
                    </w:rPr>
                  </w:rPrChange>
                </w:rPr>
                <w:t>(</w:t>
              </w:r>
              <w:r w:rsidRPr="00E066BD">
                <w:rPr>
                  <w:lang w:val="en-US"/>
                  <w:rPrChange w:id="7803" w:author="Borja Gonzalez" w:date="2017-09-28T19:30:00Z">
                    <w:rPr>
                      <w:rFonts w:ascii="Monaco" w:hAnsi="Monaco" w:cs="Monaco"/>
                      <w:color w:val="000000"/>
                      <w:sz w:val="32"/>
                      <w:szCs w:val="32"/>
                      <w:lang w:val="en-US"/>
                    </w:rPr>
                  </w:rPrChange>
                </w:rPr>
                <w:t>max_minimo</w:t>
              </w:r>
              <w:r w:rsidRPr="00E066BD">
                <w:rPr>
                  <w:b/>
                  <w:bCs/>
                  <w:lang w:val="en-US"/>
                  <w:rPrChange w:id="7804" w:author="Borja Gonzalez" w:date="2017-09-28T19:30:00Z">
                    <w:rPr>
                      <w:rFonts w:ascii="Monaco" w:hAnsi="Monaco" w:cs="Monaco"/>
                      <w:b/>
                      <w:bCs/>
                      <w:color w:val="000000"/>
                      <w:sz w:val="32"/>
                      <w:szCs w:val="32"/>
                      <w:lang w:val="en-US"/>
                    </w:rPr>
                  </w:rPrChange>
                </w:rPr>
                <w:t>[</w:t>
              </w:r>
              <w:r w:rsidRPr="00E066BD">
                <w:rPr>
                  <w:b/>
                  <w:bCs/>
                  <w:color w:val="0000CF"/>
                  <w:lang w:val="en-US"/>
                  <w:rPrChange w:id="7805" w:author="Borja Gonzalez" w:date="2017-09-28T19:30:00Z">
                    <w:rPr>
                      <w:rFonts w:ascii="Monaco" w:hAnsi="Monaco" w:cs="Monaco"/>
                      <w:b/>
                      <w:bCs/>
                      <w:color w:val="0000CF"/>
                      <w:sz w:val="32"/>
                      <w:szCs w:val="32"/>
                      <w:lang w:val="en-US"/>
                    </w:rPr>
                  </w:rPrChange>
                </w:rPr>
                <w:t>0</w:t>
              </w:r>
              <w:r w:rsidRPr="00E066BD">
                <w:rPr>
                  <w:b/>
                  <w:bCs/>
                  <w:lang w:val="en-US"/>
                  <w:rPrChange w:id="7806" w:author="Borja Gonzalez" w:date="2017-09-28T19:30:00Z">
                    <w:rPr>
                      <w:rFonts w:ascii="Monaco" w:hAnsi="Monaco" w:cs="Monaco"/>
                      <w:b/>
                      <w:bCs/>
                      <w:color w:val="000000"/>
                      <w:sz w:val="32"/>
                      <w:szCs w:val="32"/>
                      <w:lang w:val="en-US"/>
                    </w:rPr>
                  </w:rPrChange>
                </w:rPr>
                <w:t>].</w:t>
              </w:r>
              <w:r w:rsidRPr="00E066BD">
                <w:rPr>
                  <w:lang w:val="en-US"/>
                  <w:rPrChange w:id="7807" w:author="Borja Gonzalez" w:date="2017-09-28T19:30:00Z">
                    <w:rPr>
                      <w:rFonts w:ascii="Monaco" w:hAnsi="Monaco" w:cs="Monaco"/>
                      <w:color w:val="000000"/>
                      <w:sz w:val="32"/>
                      <w:szCs w:val="32"/>
                      <w:lang w:val="en-US"/>
                    </w:rPr>
                  </w:rPrChange>
                </w:rPr>
                <w:t>values</w:t>
              </w:r>
              <w:r w:rsidRPr="00E066BD">
                <w:rPr>
                  <w:b/>
                  <w:bCs/>
                  <w:lang w:val="en-US"/>
                  <w:rPrChange w:id="7808" w:author="Borja Gonzalez" w:date="2017-09-28T19:30:00Z">
                    <w:rPr>
                      <w:rFonts w:ascii="Monaco" w:hAnsi="Monaco" w:cs="Monaco"/>
                      <w:b/>
                      <w:bCs/>
                      <w:color w:val="000000"/>
                      <w:sz w:val="32"/>
                      <w:szCs w:val="32"/>
                      <w:lang w:val="en-US"/>
                    </w:rPr>
                  </w:rPrChange>
                </w:rPr>
                <w:t>[</w:t>
              </w:r>
              <w:r w:rsidRPr="00E066BD">
                <w:rPr>
                  <w:lang w:val="en-US"/>
                  <w:rPrChange w:id="7809" w:author="Borja Gonzalez" w:date="2017-09-28T19:30:00Z">
                    <w:rPr>
                      <w:rFonts w:ascii="Monaco" w:hAnsi="Monaco" w:cs="Monaco"/>
                      <w:color w:val="000000"/>
                      <w:sz w:val="32"/>
                      <w:szCs w:val="32"/>
                      <w:lang w:val="en-US"/>
                    </w:rPr>
                  </w:rPrChange>
                </w:rPr>
                <w:t>i</w:t>
              </w:r>
              <w:r w:rsidRPr="00E066BD">
                <w:rPr>
                  <w:b/>
                  <w:bCs/>
                  <w:lang w:val="en-US"/>
                  <w:rPrChange w:id="7810" w:author="Borja Gonzalez" w:date="2017-09-28T19:30:00Z">
                    <w:rPr>
                      <w:rFonts w:ascii="Monaco" w:hAnsi="Monaco" w:cs="Monaco"/>
                      <w:b/>
                      <w:bCs/>
                      <w:color w:val="000000"/>
                      <w:sz w:val="32"/>
                      <w:szCs w:val="32"/>
                      <w:lang w:val="en-US"/>
                    </w:rPr>
                  </w:rPrChange>
                </w:rPr>
                <w:t>][</w:t>
              </w:r>
              <w:r w:rsidRPr="00E066BD">
                <w:rPr>
                  <w:b/>
                  <w:bCs/>
                  <w:color w:val="0000CF"/>
                  <w:lang w:val="en-US"/>
                  <w:rPrChange w:id="7811" w:author="Borja Gonzalez" w:date="2017-09-28T19:30:00Z">
                    <w:rPr>
                      <w:rFonts w:ascii="Monaco" w:hAnsi="Monaco" w:cs="Monaco"/>
                      <w:b/>
                      <w:bCs/>
                      <w:color w:val="0000CF"/>
                      <w:sz w:val="32"/>
                      <w:szCs w:val="32"/>
                      <w:lang w:val="en-US"/>
                    </w:rPr>
                  </w:rPrChange>
                </w:rPr>
                <w:t>3</w:t>
              </w:r>
              <w:r w:rsidRPr="00E066BD">
                <w:rPr>
                  <w:b/>
                  <w:bCs/>
                  <w:lang w:val="en-US"/>
                  <w:rPrChange w:id="7812"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pPr>
              <w:rPr>
                <w:ins w:id="7813" w:author="Borja Gonzalez" w:date="2017-09-28T19:30:00Z"/>
                <w:lang w:val="en-US"/>
                <w:rPrChange w:id="7814" w:author="Borja Gonzalez" w:date="2017-09-28T19:30:00Z">
                  <w:rPr>
                    <w:ins w:id="7815" w:author="Borja Gonzalez" w:date="2017-09-28T19:30:00Z"/>
                    <w:rFonts w:ascii="Monaco" w:eastAsiaTheme="majorEastAsia" w:hAnsi="Monaco" w:cs="Monaco"/>
                    <w:color w:val="243F60" w:themeColor="accent1" w:themeShade="7F"/>
                    <w:sz w:val="32"/>
                    <w:szCs w:val="32"/>
                    <w:lang w:val="en-US"/>
                  </w:rPr>
                </w:rPrChange>
              </w:rPr>
              <w:pPrChange w:id="7816" w:author="GONZALEZ DIAZ, BORJA" w:date="2017-09-29T19:26:00Z">
                <w:pPr>
                  <w:keepNext/>
                  <w:keepLines/>
                  <w:widowControl w:val="0"/>
                  <w:autoSpaceDE w:val="0"/>
                  <w:autoSpaceDN w:val="0"/>
                  <w:adjustRightInd w:val="0"/>
                  <w:spacing w:before="200"/>
                  <w:outlineLvl w:val="4"/>
                </w:pPr>
              </w:pPrChange>
            </w:pPr>
            <w:ins w:id="7817" w:author="Borja Gonzalez" w:date="2017-09-28T19:30:00Z">
              <w:r w:rsidRPr="00E066BD">
                <w:rPr>
                  <w:lang w:val="en-US"/>
                  <w:rPrChange w:id="7818" w:author="Borja Gonzalez" w:date="2017-09-28T19:30:00Z">
                    <w:rPr>
                      <w:rFonts w:ascii="Monaco" w:hAnsi="Monaco" w:cs="Monaco"/>
                      <w:sz w:val="32"/>
                      <w:szCs w:val="32"/>
                      <w:lang w:val="en-US"/>
                    </w:rPr>
                  </w:rPrChange>
                </w:rPr>
                <w:t xml:space="preserve">                fecha</w:t>
              </w:r>
              <w:r w:rsidRPr="00E066BD">
                <w:rPr>
                  <w:b/>
                  <w:bCs/>
                  <w:lang w:val="en-US"/>
                  <w:rPrChange w:id="7819" w:author="Borja Gonzalez" w:date="2017-09-28T19:30:00Z">
                    <w:rPr>
                      <w:rFonts w:ascii="Monaco" w:hAnsi="Monaco" w:cs="Monaco"/>
                      <w:b/>
                      <w:bCs/>
                      <w:color w:val="000000"/>
                      <w:sz w:val="32"/>
                      <w:szCs w:val="32"/>
                      <w:lang w:val="en-US"/>
                    </w:rPr>
                  </w:rPrChange>
                </w:rPr>
                <w:t>.</w:t>
              </w:r>
              <w:r w:rsidRPr="00E066BD">
                <w:rPr>
                  <w:lang w:val="en-US"/>
                  <w:rPrChange w:id="7820" w:author="Borja Gonzalez" w:date="2017-09-28T19:30:00Z">
                    <w:rPr>
                      <w:rFonts w:ascii="Monaco" w:hAnsi="Monaco" w:cs="Monaco"/>
                      <w:color w:val="000000"/>
                      <w:sz w:val="32"/>
                      <w:szCs w:val="32"/>
                      <w:lang w:val="en-US"/>
                    </w:rPr>
                  </w:rPrChange>
                </w:rPr>
                <w:t>push</w:t>
              </w:r>
              <w:r w:rsidRPr="00E066BD">
                <w:rPr>
                  <w:b/>
                  <w:bCs/>
                  <w:lang w:val="en-US"/>
                  <w:rPrChange w:id="7821" w:author="Borja Gonzalez" w:date="2017-09-28T19:30:00Z">
                    <w:rPr>
                      <w:rFonts w:ascii="Monaco" w:hAnsi="Monaco" w:cs="Monaco"/>
                      <w:b/>
                      <w:bCs/>
                      <w:color w:val="000000"/>
                      <w:sz w:val="32"/>
                      <w:szCs w:val="32"/>
                      <w:lang w:val="en-US"/>
                    </w:rPr>
                  </w:rPrChange>
                </w:rPr>
                <w:t>(</w:t>
              </w:r>
              <w:r w:rsidRPr="00E066BD">
                <w:rPr>
                  <w:lang w:val="en-US"/>
                  <w:rPrChange w:id="7822" w:author="Borja Gonzalez" w:date="2017-09-28T19:30:00Z">
                    <w:rPr>
                      <w:rFonts w:ascii="Monaco" w:hAnsi="Monaco" w:cs="Monaco"/>
                      <w:color w:val="000000"/>
                      <w:sz w:val="32"/>
                      <w:szCs w:val="32"/>
                      <w:lang w:val="en-US"/>
                    </w:rPr>
                  </w:rPrChange>
                </w:rPr>
                <w:t>max_minimo</w:t>
              </w:r>
              <w:r w:rsidRPr="00E066BD">
                <w:rPr>
                  <w:b/>
                  <w:bCs/>
                  <w:lang w:val="en-US"/>
                  <w:rPrChange w:id="7823" w:author="Borja Gonzalez" w:date="2017-09-28T19:30:00Z">
                    <w:rPr>
                      <w:rFonts w:ascii="Monaco" w:hAnsi="Monaco" w:cs="Monaco"/>
                      <w:b/>
                      <w:bCs/>
                      <w:color w:val="000000"/>
                      <w:sz w:val="32"/>
                      <w:szCs w:val="32"/>
                      <w:lang w:val="en-US"/>
                    </w:rPr>
                  </w:rPrChange>
                </w:rPr>
                <w:t>[</w:t>
              </w:r>
              <w:r w:rsidRPr="00E066BD">
                <w:rPr>
                  <w:b/>
                  <w:bCs/>
                  <w:color w:val="0000CF"/>
                  <w:lang w:val="en-US"/>
                  <w:rPrChange w:id="7824" w:author="Borja Gonzalez" w:date="2017-09-28T19:30:00Z">
                    <w:rPr>
                      <w:rFonts w:ascii="Monaco" w:hAnsi="Monaco" w:cs="Monaco"/>
                      <w:b/>
                      <w:bCs/>
                      <w:color w:val="0000CF"/>
                      <w:sz w:val="32"/>
                      <w:szCs w:val="32"/>
                      <w:lang w:val="en-US"/>
                    </w:rPr>
                  </w:rPrChange>
                </w:rPr>
                <w:t>0</w:t>
              </w:r>
              <w:r w:rsidRPr="00E066BD">
                <w:rPr>
                  <w:b/>
                  <w:bCs/>
                  <w:lang w:val="en-US"/>
                  <w:rPrChange w:id="7825" w:author="Borja Gonzalez" w:date="2017-09-28T19:30:00Z">
                    <w:rPr>
                      <w:rFonts w:ascii="Monaco" w:hAnsi="Monaco" w:cs="Monaco"/>
                      <w:b/>
                      <w:bCs/>
                      <w:color w:val="000000"/>
                      <w:sz w:val="32"/>
                      <w:szCs w:val="32"/>
                      <w:lang w:val="en-US"/>
                    </w:rPr>
                  </w:rPrChange>
                </w:rPr>
                <w:t>].</w:t>
              </w:r>
              <w:r w:rsidRPr="00E066BD">
                <w:rPr>
                  <w:lang w:val="en-US"/>
                  <w:rPrChange w:id="7826" w:author="Borja Gonzalez" w:date="2017-09-28T19:30:00Z">
                    <w:rPr>
                      <w:rFonts w:ascii="Monaco" w:hAnsi="Monaco" w:cs="Monaco"/>
                      <w:color w:val="000000"/>
                      <w:sz w:val="32"/>
                      <w:szCs w:val="32"/>
                      <w:lang w:val="en-US"/>
                    </w:rPr>
                  </w:rPrChange>
                </w:rPr>
                <w:t>values</w:t>
              </w:r>
              <w:r w:rsidRPr="00E066BD">
                <w:rPr>
                  <w:b/>
                  <w:bCs/>
                  <w:lang w:val="en-US"/>
                  <w:rPrChange w:id="7827" w:author="Borja Gonzalez" w:date="2017-09-28T19:30:00Z">
                    <w:rPr>
                      <w:rFonts w:ascii="Monaco" w:hAnsi="Monaco" w:cs="Monaco"/>
                      <w:b/>
                      <w:bCs/>
                      <w:color w:val="000000"/>
                      <w:sz w:val="32"/>
                      <w:szCs w:val="32"/>
                      <w:lang w:val="en-US"/>
                    </w:rPr>
                  </w:rPrChange>
                </w:rPr>
                <w:t>[</w:t>
              </w:r>
              <w:r w:rsidRPr="00E066BD">
                <w:rPr>
                  <w:lang w:val="en-US"/>
                  <w:rPrChange w:id="7828" w:author="Borja Gonzalez" w:date="2017-09-28T19:30:00Z">
                    <w:rPr>
                      <w:rFonts w:ascii="Monaco" w:hAnsi="Monaco" w:cs="Monaco"/>
                      <w:color w:val="000000"/>
                      <w:sz w:val="32"/>
                      <w:szCs w:val="32"/>
                      <w:lang w:val="en-US"/>
                    </w:rPr>
                  </w:rPrChange>
                </w:rPr>
                <w:t>i</w:t>
              </w:r>
              <w:r w:rsidRPr="00E066BD">
                <w:rPr>
                  <w:b/>
                  <w:bCs/>
                  <w:lang w:val="en-US"/>
                  <w:rPrChange w:id="7829" w:author="Borja Gonzalez" w:date="2017-09-28T19:30:00Z">
                    <w:rPr>
                      <w:rFonts w:ascii="Monaco" w:hAnsi="Monaco" w:cs="Monaco"/>
                      <w:b/>
                      <w:bCs/>
                      <w:color w:val="000000"/>
                      <w:sz w:val="32"/>
                      <w:szCs w:val="32"/>
                      <w:lang w:val="en-US"/>
                    </w:rPr>
                  </w:rPrChange>
                </w:rPr>
                <w:t>][</w:t>
              </w:r>
              <w:r w:rsidRPr="00E066BD">
                <w:rPr>
                  <w:b/>
                  <w:bCs/>
                  <w:color w:val="0000CF"/>
                  <w:lang w:val="en-US"/>
                  <w:rPrChange w:id="7830" w:author="Borja Gonzalez" w:date="2017-09-28T19:30:00Z">
                    <w:rPr>
                      <w:rFonts w:ascii="Monaco" w:hAnsi="Monaco" w:cs="Monaco"/>
                      <w:b/>
                      <w:bCs/>
                      <w:color w:val="0000CF"/>
                      <w:sz w:val="32"/>
                      <w:szCs w:val="32"/>
                      <w:lang w:val="en-US"/>
                    </w:rPr>
                  </w:rPrChange>
                </w:rPr>
                <w:t>6</w:t>
              </w:r>
              <w:r w:rsidRPr="00E066BD">
                <w:rPr>
                  <w:b/>
                  <w:bCs/>
                  <w:lang w:val="en-US"/>
                  <w:rPrChange w:id="7831"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pPr>
              <w:rPr>
                <w:ins w:id="7832" w:author="Borja Gonzalez" w:date="2017-09-28T19:30:00Z"/>
                <w:lang w:val="en-US"/>
                <w:rPrChange w:id="7833" w:author="Borja Gonzalez" w:date="2017-09-28T19:30:00Z">
                  <w:rPr>
                    <w:ins w:id="7834" w:author="Borja Gonzalez" w:date="2017-09-28T19:30:00Z"/>
                    <w:rFonts w:ascii="Monaco" w:eastAsiaTheme="majorEastAsia" w:hAnsi="Monaco" w:cs="Monaco"/>
                    <w:color w:val="243F60" w:themeColor="accent1" w:themeShade="7F"/>
                    <w:sz w:val="32"/>
                    <w:szCs w:val="32"/>
                    <w:lang w:val="en-US"/>
                  </w:rPr>
                </w:rPrChange>
              </w:rPr>
              <w:pPrChange w:id="7835" w:author="GONZALEZ DIAZ, BORJA" w:date="2017-09-29T19:26:00Z">
                <w:pPr>
                  <w:keepNext/>
                  <w:keepLines/>
                  <w:widowControl w:val="0"/>
                  <w:autoSpaceDE w:val="0"/>
                  <w:autoSpaceDN w:val="0"/>
                  <w:adjustRightInd w:val="0"/>
                  <w:spacing w:before="200"/>
                  <w:outlineLvl w:val="4"/>
                </w:pPr>
              </w:pPrChange>
            </w:pPr>
            <w:ins w:id="7836" w:author="Borja Gonzalez" w:date="2017-09-28T19:30:00Z">
              <w:r w:rsidRPr="00E066BD">
                <w:rPr>
                  <w:lang w:val="en-US"/>
                  <w:rPrChange w:id="7837" w:author="Borja Gonzalez" w:date="2017-09-28T19:30:00Z">
                    <w:rPr>
                      <w:rFonts w:ascii="Monaco" w:hAnsi="Monaco" w:cs="Monaco"/>
                      <w:sz w:val="32"/>
                      <w:szCs w:val="32"/>
                      <w:lang w:val="en-US"/>
                    </w:rPr>
                  </w:rPrChange>
                </w:rPr>
                <w:t xml:space="preserve">                </w:t>
              </w:r>
              <w:r w:rsidRPr="00E066BD">
                <w:rPr>
                  <w:b/>
                  <w:bCs/>
                  <w:color w:val="204A87"/>
                  <w:lang w:val="en-US"/>
                  <w:rPrChange w:id="7838" w:author="Borja Gonzalez" w:date="2017-09-28T19:30:00Z">
                    <w:rPr>
                      <w:rFonts w:ascii="Monaco" w:hAnsi="Monaco" w:cs="Monaco"/>
                      <w:b/>
                      <w:bCs/>
                      <w:color w:val="204A87"/>
                      <w:sz w:val="32"/>
                      <w:szCs w:val="32"/>
                      <w:lang w:val="en-US"/>
                    </w:rPr>
                  </w:rPrChange>
                </w:rPr>
                <w:t>if</w:t>
              </w:r>
              <w:r w:rsidRPr="00E066BD">
                <w:rPr>
                  <w:lang w:val="en-US"/>
                  <w:rPrChange w:id="7839" w:author="Borja Gonzalez" w:date="2017-09-28T19:30:00Z">
                    <w:rPr>
                      <w:rFonts w:ascii="Monaco" w:hAnsi="Monaco" w:cs="Monaco"/>
                      <w:sz w:val="32"/>
                      <w:szCs w:val="32"/>
                      <w:lang w:val="en-US"/>
                    </w:rPr>
                  </w:rPrChange>
                </w:rPr>
                <w:t xml:space="preserve"> </w:t>
              </w:r>
              <w:r w:rsidRPr="00E066BD">
                <w:rPr>
                  <w:b/>
                  <w:bCs/>
                  <w:lang w:val="en-US"/>
                  <w:rPrChange w:id="7840" w:author="Borja Gonzalez" w:date="2017-09-28T19:30:00Z">
                    <w:rPr>
                      <w:rFonts w:ascii="Monaco" w:hAnsi="Monaco" w:cs="Monaco"/>
                      <w:b/>
                      <w:bCs/>
                      <w:color w:val="000000"/>
                      <w:sz w:val="32"/>
                      <w:szCs w:val="32"/>
                      <w:lang w:val="en-US"/>
                    </w:rPr>
                  </w:rPrChange>
                </w:rPr>
                <w:t>(</w:t>
              </w:r>
              <w:r w:rsidRPr="00E066BD">
                <w:rPr>
                  <w:lang w:val="en-US"/>
                  <w:rPrChange w:id="7841"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7842" w:author="Borja Gonzalez" w:date="2017-09-28T19:30:00Z">
                    <w:rPr>
                      <w:rFonts w:ascii="Monaco" w:hAnsi="Monaco" w:cs="Monaco"/>
                      <w:b/>
                      <w:bCs/>
                      <w:color w:val="CE5C00"/>
                      <w:sz w:val="32"/>
                      <w:szCs w:val="32"/>
                      <w:lang w:val="en-US"/>
                    </w:rPr>
                  </w:rPrChange>
                </w:rPr>
                <w:t>==</w:t>
              </w:r>
              <w:r w:rsidRPr="00E066BD">
                <w:rPr>
                  <w:lang w:val="en-US"/>
                  <w:rPrChange w:id="7843" w:author="Borja Gonzalez" w:date="2017-09-28T19:30:00Z">
                    <w:rPr>
                      <w:rFonts w:ascii="Monaco" w:hAnsi="Monaco" w:cs="Monaco"/>
                      <w:sz w:val="32"/>
                      <w:szCs w:val="32"/>
                      <w:lang w:val="en-US"/>
                    </w:rPr>
                  </w:rPrChange>
                </w:rPr>
                <w:t xml:space="preserve"> </w:t>
              </w:r>
              <w:r w:rsidRPr="00E066BD">
                <w:rPr>
                  <w:color w:val="4E9A06"/>
                  <w:lang w:val="en-US"/>
                  <w:rPrChange w:id="7844" w:author="Borja Gonzalez" w:date="2017-09-28T19:30:00Z">
                    <w:rPr>
                      <w:rFonts w:ascii="Monaco" w:hAnsi="Monaco" w:cs="Monaco"/>
                      <w:color w:val="4E9A06"/>
                      <w:sz w:val="32"/>
                      <w:szCs w:val="32"/>
                      <w:lang w:val="en-US"/>
                    </w:rPr>
                  </w:rPrChange>
                </w:rPr>
                <w:t>"h"</w:t>
              </w:r>
              <w:r w:rsidRPr="00E066BD">
                <w:rPr>
                  <w:b/>
                  <w:bCs/>
                  <w:lang w:val="en-US"/>
                  <w:rPrChange w:id="7845"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pPr>
              <w:rPr>
                <w:ins w:id="7846" w:author="Borja Gonzalez" w:date="2017-09-28T19:30:00Z"/>
                <w:lang w:val="en-US"/>
                <w:rPrChange w:id="7847" w:author="Borja Gonzalez" w:date="2017-09-28T19:30:00Z">
                  <w:rPr>
                    <w:ins w:id="7848" w:author="Borja Gonzalez" w:date="2017-09-28T19:30:00Z"/>
                    <w:rFonts w:ascii="Monaco" w:eastAsiaTheme="majorEastAsia" w:hAnsi="Monaco" w:cs="Monaco"/>
                    <w:color w:val="243F60" w:themeColor="accent1" w:themeShade="7F"/>
                    <w:sz w:val="32"/>
                    <w:szCs w:val="32"/>
                    <w:lang w:val="en-US"/>
                  </w:rPr>
                </w:rPrChange>
              </w:rPr>
              <w:pPrChange w:id="7849" w:author="GONZALEZ DIAZ, BORJA" w:date="2017-09-29T19:26:00Z">
                <w:pPr>
                  <w:keepNext/>
                  <w:keepLines/>
                  <w:widowControl w:val="0"/>
                  <w:autoSpaceDE w:val="0"/>
                  <w:autoSpaceDN w:val="0"/>
                  <w:adjustRightInd w:val="0"/>
                  <w:spacing w:before="200"/>
                  <w:outlineLvl w:val="4"/>
                </w:pPr>
              </w:pPrChange>
            </w:pPr>
            <w:ins w:id="7850" w:author="Borja Gonzalez" w:date="2017-09-28T19:30:00Z">
              <w:r w:rsidRPr="00E066BD">
                <w:rPr>
                  <w:lang w:val="en-US"/>
                  <w:rPrChange w:id="7851" w:author="Borja Gonzalez" w:date="2017-09-28T19:30:00Z">
                    <w:rPr>
                      <w:rFonts w:ascii="Monaco" w:hAnsi="Monaco" w:cs="Monaco"/>
                      <w:sz w:val="32"/>
                      <w:szCs w:val="32"/>
                      <w:lang w:val="en-US"/>
                    </w:rPr>
                  </w:rPrChange>
                </w:rPr>
                <w:t xml:space="preserve">                    max_max</w:t>
              </w:r>
              <w:r w:rsidRPr="00E066BD">
                <w:rPr>
                  <w:b/>
                  <w:bCs/>
                  <w:lang w:val="en-US"/>
                  <w:rPrChange w:id="7852" w:author="Borja Gonzalez" w:date="2017-09-28T19:30:00Z">
                    <w:rPr>
                      <w:rFonts w:ascii="Monaco" w:hAnsi="Monaco" w:cs="Monaco"/>
                      <w:b/>
                      <w:bCs/>
                      <w:color w:val="000000"/>
                      <w:sz w:val="32"/>
                      <w:szCs w:val="32"/>
                      <w:lang w:val="en-US"/>
                    </w:rPr>
                  </w:rPrChange>
                </w:rPr>
                <w:t>.</w:t>
              </w:r>
              <w:r w:rsidRPr="00E066BD">
                <w:rPr>
                  <w:lang w:val="en-US"/>
                  <w:rPrChange w:id="7853" w:author="Borja Gonzalez" w:date="2017-09-28T19:30:00Z">
                    <w:rPr>
                      <w:rFonts w:ascii="Monaco" w:hAnsi="Monaco" w:cs="Monaco"/>
                      <w:color w:val="000000"/>
                      <w:sz w:val="32"/>
                      <w:szCs w:val="32"/>
                      <w:lang w:val="en-US"/>
                    </w:rPr>
                  </w:rPrChange>
                </w:rPr>
                <w:t>push</w:t>
              </w:r>
              <w:r w:rsidRPr="00E066BD">
                <w:rPr>
                  <w:b/>
                  <w:bCs/>
                  <w:lang w:val="en-US"/>
                  <w:rPrChange w:id="7854" w:author="Borja Gonzalez" w:date="2017-09-28T19:30:00Z">
                    <w:rPr>
                      <w:rFonts w:ascii="Monaco" w:hAnsi="Monaco" w:cs="Monaco"/>
                      <w:b/>
                      <w:bCs/>
                      <w:color w:val="000000"/>
                      <w:sz w:val="32"/>
                      <w:szCs w:val="32"/>
                      <w:lang w:val="en-US"/>
                    </w:rPr>
                  </w:rPrChange>
                </w:rPr>
                <w:t>(</w:t>
              </w:r>
              <w:r w:rsidRPr="00E066BD">
                <w:rPr>
                  <w:b/>
                  <w:bCs/>
                  <w:color w:val="0000CF"/>
                  <w:lang w:val="en-US"/>
                  <w:rPrChange w:id="7855" w:author="Borja Gonzalez" w:date="2017-09-28T19:30:00Z">
                    <w:rPr>
                      <w:rFonts w:ascii="Monaco" w:hAnsi="Monaco" w:cs="Monaco"/>
                      <w:b/>
                      <w:bCs/>
                      <w:color w:val="0000CF"/>
                      <w:sz w:val="32"/>
                      <w:szCs w:val="32"/>
                      <w:lang w:val="en-US"/>
                    </w:rPr>
                  </w:rPrChange>
                </w:rPr>
                <w:t>72.5</w:t>
              </w:r>
              <w:r w:rsidRPr="00E066BD">
                <w:rPr>
                  <w:b/>
                  <w:bCs/>
                  <w:lang w:val="en-US"/>
                  <w:rPrChange w:id="7856"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pPr>
              <w:rPr>
                <w:ins w:id="7857" w:author="Borja Gonzalez" w:date="2017-09-28T19:30:00Z"/>
                <w:lang w:val="en-US"/>
                <w:rPrChange w:id="7858" w:author="Borja Gonzalez" w:date="2017-09-28T19:30:00Z">
                  <w:rPr>
                    <w:ins w:id="7859" w:author="Borja Gonzalez" w:date="2017-09-28T19:30:00Z"/>
                    <w:rFonts w:ascii="Monaco" w:eastAsiaTheme="majorEastAsia" w:hAnsi="Monaco" w:cs="Monaco"/>
                    <w:color w:val="243F60" w:themeColor="accent1" w:themeShade="7F"/>
                    <w:sz w:val="32"/>
                    <w:szCs w:val="32"/>
                    <w:lang w:val="en-US"/>
                  </w:rPr>
                </w:rPrChange>
              </w:rPr>
              <w:pPrChange w:id="7860" w:author="GONZALEZ DIAZ, BORJA" w:date="2017-09-29T19:26:00Z">
                <w:pPr>
                  <w:keepNext/>
                  <w:keepLines/>
                  <w:widowControl w:val="0"/>
                  <w:autoSpaceDE w:val="0"/>
                  <w:autoSpaceDN w:val="0"/>
                  <w:adjustRightInd w:val="0"/>
                  <w:spacing w:before="200"/>
                  <w:outlineLvl w:val="4"/>
                </w:pPr>
              </w:pPrChange>
            </w:pPr>
            <w:ins w:id="7861" w:author="Borja Gonzalez" w:date="2017-09-28T19:30:00Z">
              <w:r w:rsidRPr="00E066BD">
                <w:rPr>
                  <w:lang w:val="en-US"/>
                  <w:rPrChange w:id="7862" w:author="Borja Gonzalez" w:date="2017-09-28T19:30:00Z">
                    <w:rPr>
                      <w:rFonts w:ascii="Monaco" w:hAnsi="Monaco" w:cs="Monaco"/>
                      <w:sz w:val="32"/>
                      <w:szCs w:val="32"/>
                      <w:lang w:val="en-US"/>
                    </w:rPr>
                  </w:rPrChange>
                </w:rPr>
                <w:t xml:space="preserve">                    max_min</w:t>
              </w:r>
              <w:r w:rsidRPr="00E066BD">
                <w:rPr>
                  <w:b/>
                  <w:bCs/>
                  <w:lang w:val="en-US"/>
                  <w:rPrChange w:id="7863" w:author="Borja Gonzalez" w:date="2017-09-28T19:30:00Z">
                    <w:rPr>
                      <w:rFonts w:ascii="Monaco" w:hAnsi="Monaco" w:cs="Monaco"/>
                      <w:b/>
                      <w:bCs/>
                      <w:color w:val="000000"/>
                      <w:sz w:val="32"/>
                      <w:szCs w:val="32"/>
                      <w:lang w:val="en-US"/>
                    </w:rPr>
                  </w:rPrChange>
                </w:rPr>
                <w:t>.</w:t>
              </w:r>
              <w:r w:rsidRPr="00E066BD">
                <w:rPr>
                  <w:lang w:val="en-US"/>
                  <w:rPrChange w:id="7864" w:author="Borja Gonzalez" w:date="2017-09-28T19:30:00Z">
                    <w:rPr>
                      <w:rFonts w:ascii="Monaco" w:hAnsi="Monaco" w:cs="Monaco"/>
                      <w:color w:val="000000"/>
                      <w:sz w:val="32"/>
                      <w:szCs w:val="32"/>
                      <w:lang w:val="en-US"/>
                    </w:rPr>
                  </w:rPrChange>
                </w:rPr>
                <w:t>push</w:t>
              </w:r>
              <w:r w:rsidRPr="00E066BD">
                <w:rPr>
                  <w:b/>
                  <w:bCs/>
                  <w:lang w:val="en-US"/>
                  <w:rPrChange w:id="7865" w:author="Borja Gonzalez" w:date="2017-09-28T19:30:00Z">
                    <w:rPr>
                      <w:rFonts w:ascii="Monaco" w:hAnsi="Monaco" w:cs="Monaco"/>
                      <w:b/>
                      <w:bCs/>
                      <w:color w:val="000000"/>
                      <w:sz w:val="32"/>
                      <w:szCs w:val="32"/>
                      <w:lang w:val="en-US"/>
                    </w:rPr>
                  </w:rPrChange>
                </w:rPr>
                <w:t>(</w:t>
              </w:r>
              <w:r w:rsidRPr="00E066BD">
                <w:rPr>
                  <w:b/>
                  <w:bCs/>
                  <w:color w:val="0000CF"/>
                  <w:lang w:val="en-US"/>
                  <w:rPrChange w:id="7866" w:author="Borja Gonzalez" w:date="2017-09-28T19:30:00Z">
                    <w:rPr>
                      <w:rFonts w:ascii="Monaco" w:hAnsi="Monaco" w:cs="Monaco"/>
                      <w:b/>
                      <w:bCs/>
                      <w:color w:val="0000CF"/>
                      <w:sz w:val="32"/>
                      <w:szCs w:val="32"/>
                      <w:lang w:val="en-US"/>
                    </w:rPr>
                  </w:rPrChange>
                </w:rPr>
                <w:t>48.3</w:t>
              </w:r>
              <w:r w:rsidRPr="00E066BD">
                <w:rPr>
                  <w:b/>
                  <w:bCs/>
                  <w:lang w:val="en-US"/>
                  <w:rPrChange w:id="7867"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pPr>
              <w:rPr>
                <w:ins w:id="7868" w:author="Borja Gonzalez" w:date="2017-09-28T19:30:00Z"/>
                <w:lang w:val="en-US"/>
                <w:rPrChange w:id="7869" w:author="Borja Gonzalez" w:date="2017-09-28T19:30:00Z">
                  <w:rPr>
                    <w:ins w:id="7870" w:author="Borja Gonzalez" w:date="2017-09-28T19:30:00Z"/>
                    <w:rFonts w:ascii="Monaco" w:eastAsiaTheme="majorEastAsia" w:hAnsi="Monaco" w:cs="Monaco"/>
                    <w:color w:val="243F60" w:themeColor="accent1" w:themeShade="7F"/>
                    <w:sz w:val="32"/>
                    <w:szCs w:val="32"/>
                    <w:lang w:val="en-US"/>
                  </w:rPr>
                </w:rPrChange>
              </w:rPr>
              <w:pPrChange w:id="7871" w:author="GONZALEZ DIAZ, BORJA" w:date="2017-09-29T19:26:00Z">
                <w:pPr>
                  <w:keepNext/>
                  <w:keepLines/>
                  <w:widowControl w:val="0"/>
                  <w:autoSpaceDE w:val="0"/>
                  <w:autoSpaceDN w:val="0"/>
                  <w:adjustRightInd w:val="0"/>
                  <w:spacing w:before="200"/>
                  <w:outlineLvl w:val="4"/>
                </w:pPr>
              </w:pPrChange>
            </w:pPr>
            <w:ins w:id="7872" w:author="Borja Gonzalez" w:date="2017-09-28T19:30:00Z">
              <w:r w:rsidRPr="00E066BD">
                <w:rPr>
                  <w:lang w:val="en-US"/>
                  <w:rPrChange w:id="7873" w:author="Borja Gonzalez" w:date="2017-09-28T19:30:00Z">
                    <w:rPr>
                      <w:rFonts w:ascii="Monaco" w:hAnsi="Monaco" w:cs="Monaco"/>
                      <w:sz w:val="32"/>
                      <w:szCs w:val="32"/>
                      <w:lang w:val="en-US"/>
                    </w:rPr>
                  </w:rPrChange>
                </w:rPr>
                <w:t xml:space="preserve">                    min_max</w:t>
              </w:r>
              <w:r w:rsidRPr="00E066BD">
                <w:rPr>
                  <w:b/>
                  <w:bCs/>
                  <w:lang w:val="en-US"/>
                  <w:rPrChange w:id="7874" w:author="Borja Gonzalez" w:date="2017-09-28T19:30:00Z">
                    <w:rPr>
                      <w:rFonts w:ascii="Monaco" w:hAnsi="Monaco" w:cs="Monaco"/>
                      <w:b/>
                      <w:bCs/>
                      <w:color w:val="000000"/>
                      <w:sz w:val="32"/>
                      <w:szCs w:val="32"/>
                      <w:lang w:val="en-US"/>
                    </w:rPr>
                  </w:rPrChange>
                </w:rPr>
                <w:t>.</w:t>
              </w:r>
              <w:r w:rsidRPr="00E066BD">
                <w:rPr>
                  <w:lang w:val="en-US"/>
                  <w:rPrChange w:id="7875" w:author="Borja Gonzalez" w:date="2017-09-28T19:30:00Z">
                    <w:rPr>
                      <w:rFonts w:ascii="Monaco" w:hAnsi="Monaco" w:cs="Monaco"/>
                      <w:color w:val="000000"/>
                      <w:sz w:val="32"/>
                      <w:szCs w:val="32"/>
                      <w:lang w:val="en-US"/>
                    </w:rPr>
                  </w:rPrChange>
                </w:rPr>
                <w:t>push</w:t>
              </w:r>
              <w:r w:rsidRPr="00E066BD">
                <w:rPr>
                  <w:b/>
                  <w:bCs/>
                  <w:lang w:val="en-US"/>
                  <w:rPrChange w:id="7876" w:author="Borja Gonzalez" w:date="2017-09-28T19:30:00Z">
                    <w:rPr>
                      <w:rFonts w:ascii="Monaco" w:hAnsi="Monaco" w:cs="Monaco"/>
                      <w:b/>
                      <w:bCs/>
                      <w:color w:val="000000"/>
                      <w:sz w:val="32"/>
                      <w:szCs w:val="32"/>
                      <w:lang w:val="en-US"/>
                    </w:rPr>
                  </w:rPrChange>
                </w:rPr>
                <w:t>(</w:t>
              </w:r>
              <w:r w:rsidRPr="00E066BD">
                <w:rPr>
                  <w:b/>
                  <w:bCs/>
                  <w:color w:val="CE5C00"/>
                  <w:lang w:val="en-US"/>
                  <w:rPrChange w:id="7877" w:author="Borja Gonzalez" w:date="2017-09-28T19:30:00Z">
                    <w:rPr>
                      <w:rFonts w:ascii="Monaco" w:hAnsi="Monaco" w:cs="Monaco"/>
                      <w:b/>
                      <w:bCs/>
                      <w:color w:val="CE5C00"/>
                      <w:sz w:val="32"/>
                      <w:szCs w:val="32"/>
                      <w:lang w:val="en-US"/>
                    </w:rPr>
                  </w:rPrChange>
                </w:rPr>
                <w:t>-</w:t>
              </w:r>
              <w:r w:rsidRPr="00E066BD">
                <w:rPr>
                  <w:b/>
                  <w:bCs/>
                  <w:color w:val="0000CF"/>
                  <w:lang w:val="en-US"/>
                  <w:rPrChange w:id="7878" w:author="Borja Gonzalez" w:date="2017-09-28T19:30:00Z">
                    <w:rPr>
                      <w:rFonts w:ascii="Monaco" w:hAnsi="Monaco" w:cs="Monaco"/>
                      <w:b/>
                      <w:bCs/>
                      <w:color w:val="0000CF"/>
                      <w:sz w:val="32"/>
                      <w:szCs w:val="32"/>
                      <w:lang w:val="en-US"/>
                    </w:rPr>
                  </w:rPrChange>
                </w:rPr>
                <w:t>82.6</w:t>
              </w:r>
              <w:r w:rsidRPr="00E066BD">
                <w:rPr>
                  <w:b/>
                  <w:bCs/>
                  <w:lang w:val="en-US"/>
                  <w:rPrChange w:id="7879"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pPr>
              <w:rPr>
                <w:ins w:id="7880" w:author="Borja Gonzalez" w:date="2017-09-28T19:30:00Z"/>
                <w:lang w:val="en-US"/>
                <w:rPrChange w:id="7881" w:author="Borja Gonzalez" w:date="2017-09-28T19:30:00Z">
                  <w:rPr>
                    <w:ins w:id="7882" w:author="Borja Gonzalez" w:date="2017-09-28T19:30:00Z"/>
                    <w:rFonts w:ascii="Monaco" w:hAnsi="Monaco" w:cs="Monaco"/>
                    <w:sz w:val="32"/>
                    <w:szCs w:val="32"/>
                    <w:lang w:val="en-US"/>
                  </w:rPr>
                </w:rPrChange>
              </w:rPr>
              <w:pPrChange w:id="7883" w:author="GONZALEZ DIAZ, BORJA" w:date="2017-09-29T19:26:00Z">
                <w:pPr>
                  <w:widowControl w:val="0"/>
                  <w:autoSpaceDE w:val="0"/>
                  <w:autoSpaceDN w:val="0"/>
                  <w:adjustRightInd w:val="0"/>
                </w:pPr>
              </w:pPrChange>
            </w:pPr>
            <w:ins w:id="7884" w:author="Borja Gonzalez" w:date="2017-09-28T19:30:00Z">
              <w:r w:rsidRPr="00E066BD">
                <w:rPr>
                  <w:lang w:val="en-US"/>
                  <w:rPrChange w:id="7885" w:author="Borja Gonzalez" w:date="2017-09-28T19:30:00Z">
                    <w:rPr>
                      <w:rFonts w:ascii="Monaco" w:hAnsi="Monaco" w:cs="Monaco"/>
                      <w:sz w:val="32"/>
                      <w:szCs w:val="32"/>
                      <w:lang w:val="en-US"/>
                    </w:rPr>
                  </w:rPrChange>
                </w:rPr>
                <w:t xml:space="preserve">                    min_min</w:t>
              </w:r>
              <w:r w:rsidRPr="00E066BD">
                <w:rPr>
                  <w:b/>
                  <w:bCs/>
                  <w:lang w:val="en-US"/>
                  <w:rPrChange w:id="7886" w:author="Borja Gonzalez" w:date="2017-09-28T19:30:00Z">
                    <w:rPr>
                      <w:rFonts w:ascii="Monaco" w:hAnsi="Monaco" w:cs="Monaco"/>
                      <w:b/>
                      <w:bCs/>
                      <w:color w:val="000000"/>
                      <w:sz w:val="32"/>
                      <w:szCs w:val="32"/>
                      <w:lang w:val="en-US"/>
                    </w:rPr>
                  </w:rPrChange>
                </w:rPr>
                <w:t>.</w:t>
              </w:r>
              <w:r w:rsidRPr="00E066BD">
                <w:rPr>
                  <w:lang w:val="en-US"/>
                  <w:rPrChange w:id="7887" w:author="Borja Gonzalez" w:date="2017-09-28T19:30:00Z">
                    <w:rPr>
                      <w:rFonts w:ascii="Monaco" w:hAnsi="Monaco" w:cs="Monaco"/>
                      <w:color w:val="000000"/>
                      <w:sz w:val="32"/>
                      <w:szCs w:val="32"/>
                      <w:lang w:val="en-US"/>
                    </w:rPr>
                  </w:rPrChange>
                </w:rPr>
                <w:t>push</w:t>
              </w:r>
              <w:r w:rsidRPr="00E066BD">
                <w:rPr>
                  <w:b/>
                  <w:bCs/>
                  <w:lang w:val="en-US"/>
                  <w:rPrChange w:id="7888" w:author="Borja Gonzalez" w:date="2017-09-28T19:30:00Z">
                    <w:rPr>
                      <w:rFonts w:ascii="Monaco" w:hAnsi="Monaco" w:cs="Monaco"/>
                      <w:b/>
                      <w:bCs/>
                      <w:color w:val="000000"/>
                      <w:sz w:val="32"/>
                      <w:szCs w:val="32"/>
                      <w:lang w:val="en-US"/>
                    </w:rPr>
                  </w:rPrChange>
                </w:rPr>
                <w:t>(</w:t>
              </w:r>
              <w:r w:rsidRPr="00E066BD">
                <w:rPr>
                  <w:b/>
                  <w:bCs/>
                  <w:color w:val="CE5C00"/>
                  <w:lang w:val="en-US"/>
                  <w:rPrChange w:id="7889" w:author="Borja Gonzalez" w:date="2017-09-28T19:30:00Z">
                    <w:rPr>
                      <w:rFonts w:ascii="Monaco" w:hAnsi="Monaco" w:cs="Monaco"/>
                      <w:b/>
                      <w:bCs/>
                      <w:color w:val="CE5C00"/>
                      <w:sz w:val="32"/>
                      <w:szCs w:val="32"/>
                      <w:lang w:val="en-US"/>
                    </w:rPr>
                  </w:rPrChange>
                </w:rPr>
                <w:t>-</w:t>
              </w:r>
              <w:r w:rsidRPr="00E066BD">
                <w:rPr>
                  <w:b/>
                  <w:bCs/>
                  <w:color w:val="0000CF"/>
                  <w:lang w:val="en-US"/>
                  <w:rPrChange w:id="7890" w:author="Borja Gonzalez" w:date="2017-09-28T19:30:00Z">
                    <w:rPr>
                      <w:rFonts w:ascii="Monaco" w:hAnsi="Monaco" w:cs="Monaco"/>
                      <w:b/>
                      <w:bCs/>
                      <w:color w:val="0000CF"/>
                      <w:sz w:val="32"/>
                      <w:szCs w:val="32"/>
                      <w:lang w:val="en-US"/>
                    </w:rPr>
                  </w:rPrChange>
                </w:rPr>
                <w:t>57.2</w:t>
              </w:r>
              <w:r w:rsidRPr="00E066BD">
                <w:rPr>
                  <w:b/>
                  <w:bCs/>
                  <w:lang w:val="en-US"/>
                  <w:rPrChange w:id="7891"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pPr>
              <w:rPr>
                <w:ins w:id="7892" w:author="Borja Gonzalez" w:date="2017-09-28T19:30:00Z"/>
                <w:lang w:val="en-US"/>
                <w:rPrChange w:id="7893" w:author="Borja Gonzalez" w:date="2017-09-28T19:30:00Z">
                  <w:rPr>
                    <w:ins w:id="7894" w:author="Borja Gonzalez" w:date="2017-09-28T19:30:00Z"/>
                    <w:rFonts w:ascii="Monaco" w:eastAsiaTheme="majorEastAsia" w:hAnsi="Monaco" w:cs="Monaco"/>
                    <w:color w:val="243F60" w:themeColor="accent1" w:themeShade="7F"/>
                    <w:sz w:val="32"/>
                    <w:szCs w:val="32"/>
                    <w:lang w:val="en-US"/>
                  </w:rPr>
                </w:rPrChange>
              </w:rPr>
              <w:pPrChange w:id="7895" w:author="GONZALEZ DIAZ, BORJA" w:date="2017-09-29T19:26:00Z">
                <w:pPr>
                  <w:keepNext/>
                  <w:keepLines/>
                  <w:widowControl w:val="0"/>
                  <w:autoSpaceDE w:val="0"/>
                  <w:autoSpaceDN w:val="0"/>
                  <w:adjustRightInd w:val="0"/>
                  <w:spacing w:before="200"/>
                  <w:outlineLvl w:val="4"/>
                </w:pPr>
              </w:pPrChange>
            </w:pPr>
            <w:ins w:id="7896" w:author="Borja Gonzalez" w:date="2017-09-28T19:30:00Z">
              <w:r w:rsidRPr="00E066BD">
                <w:rPr>
                  <w:lang w:val="en-US"/>
                  <w:rPrChange w:id="7897" w:author="Borja Gonzalez" w:date="2017-09-28T19:30:00Z">
                    <w:rPr>
                      <w:rFonts w:ascii="Monaco" w:hAnsi="Monaco" w:cs="Monaco"/>
                      <w:sz w:val="32"/>
                      <w:szCs w:val="32"/>
                      <w:lang w:val="en-US"/>
                    </w:rPr>
                  </w:rPrChange>
                </w:rPr>
                <w:t xml:space="preserve">                </w:t>
              </w:r>
              <w:r w:rsidRPr="00E066BD">
                <w:rPr>
                  <w:b/>
                  <w:bCs/>
                  <w:lang w:val="en-US"/>
                  <w:rPrChange w:id="7898"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pPr>
              <w:rPr>
                <w:ins w:id="7899" w:author="Borja Gonzalez" w:date="2017-09-28T19:30:00Z"/>
                <w:lang w:val="en-US"/>
                <w:rPrChange w:id="7900" w:author="Borja Gonzalez" w:date="2017-09-28T19:30:00Z">
                  <w:rPr>
                    <w:ins w:id="7901" w:author="Borja Gonzalez" w:date="2017-09-28T19:30:00Z"/>
                    <w:rFonts w:ascii="Monaco" w:eastAsiaTheme="majorEastAsia" w:hAnsi="Monaco" w:cs="Monaco"/>
                    <w:color w:val="243F60" w:themeColor="accent1" w:themeShade="7F"/>
                    <w:sz w:val="32"/>
                    <w:szCs w:val="32"/>
                    <w:lang w:val="en-US"/>
                  </w:rPr>
                </w:rPrChange>
              </w:rPr>
              <w:pPrChange w:id="7902" w:author="GONZALEZ DIAZ, BORJA" w:date="2017-09-29T19:26:00Z">
                <w:pPr>
                  <w:keepNext/>
                  <w:keepLines/>
                  <w:widowControl w:val="0"/>
                  <w:autoSpaceDE w:val="0"/>
                  <w:autoSpaceDN w:val="0"/>
                  <w:adjustRightInd w:val="0"/>
                  <w:spacing w:before="200"/>
                  <w:outlineLvl w:val="4"/>
                </w:pPr>
              </w:pPrChange>
            </w:pPr>
            <w:ins w:id="7903" w:author="Borja Gonzalez" w:date="2017-09-28T19:30:00Z">
              <w:r w:rsidRPr="00E066BD">
                <w:rPr>
                  <w:lang w:val="en-US"/>
                  <w:rPrChange w:id="7904" w:author="Borja Gonzalez" w:date="2017-09-28T19:30:00Z">
                    <w:rPr>
                      <w:rFonts w:ascii="Monaco" w:hAnsi="Monaco" w:cs="Monaco"/>
                      <w:sz w:val="32"/>
                      <w:szCs w:val="32"/>
                      <w:lang w:val="en-US"/>
                    </w:rPr>
                  </w:rPrChange>
                </w:rPr>
                <w:t xml:space="preserve">                </w:t>
              </w:r>
              <w:r w:rsidRPr="00E066BD">
                <w:rPr>
                  <w:b/>
                  <w:bCs/>
                  <w:color w:val="204A87"/>
                  <w:lang w:val="en-US"/>
                  <w:rPrChange w:id="7905" w:author="Borja Gonzalez" w:date="2017-09-28T19:30:00Z">
                    <w:rPr>
                      <w:rFonts w:ascii="Monaco" w:hAnsi="Monaco" w:cs="Monaco"/>
                      <w:b/>
                      <w:bCs/>
                      <w:color w:val="204A87"/>
                      <w:sz w:val="32"/>
                      <w:szCs w:val="32"/>
                      <w:lang w:val="en-US"/>
                    </w:rPr>
                  </w:rPrChange>
                </w:rPr>
                <w:t>else</w:t>
              </w:r>
              <w:r w:rsidRPr="00E066BD">
                <w:rPr>
                  <w:b/>
                  <w:bCs/>
                  <w:lang w:val="en-US"/>
                  <w:rPrChange w:id="7906"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pPr>
              <w:rPr>
                <w:ins w:id="7907" w:author="Borja Gonzalez" w:date="2017-09-28T19:30:00Z"/>
                <w:lang w:val="en-US"/>
                <w:rPrChange w:id="7908" w:author="Borja Gonzalez" w:date="2017-09-28T19:30:00Z">
                  <w:rPr>
                    <w:ins w:id="7909" w:author="Borja Gonzalez" w:date="2017-09-28T19:30:00Z"/>
                    <w:rFonts w:ascii="Monaco" w:eastAsiaTheme="majorEastAsia" w:hAnsi="Monaco" w:cs="Monaco"/>
                    <w:color w:val="243F60" w:themeColor="accent1" w:themeShade="7F"/>
                    <w:sz w:val="32"/>
                    <w:szCs w:val="32"/>
                    <w:lang w:val="en-US"/>
                  </w:rPr>
                </w:rPrChange>
              </w:rPr>
              <w:pPrChange w:id="7910" w:author="GONZALEZ DIAZ, BORJA" w:date="2017-09-29T19:26:00Z">
                <w:pPr>
                  <w:keepNext/>
                  <w:keepLines/>
                  <w:widowControl w:val="0"/>
                  <w:autoSpaceDE w:val="0"/>
                  <w:autoSpaceDN w:val="0"/>
                  <w:adjustRightInd w:val="0"/>
                  <w:spacing w:before="200"/>
                  <w:outlineLvl w:val="4"/>
                </w:pPr>
              </w:pPrChange>
            </w:pPr>
            <w:ins w:id="7911" w:author="Borja Gonzalez" w:date="2017-09-28T19:30:00Z">
              <w:r w:rsidRPr="00E066BD">
                <w:rPr>
                  <w:lang w:val="en-US"/>
                  <w:rPrChange w:id="7912" w:author="Borja Gonzalez" w:date="2017-09-28T19:30:00Z">
                    <w:rPr>
                      <w:rFonts w:ascii="Monaco" w:hAnsi="Monaco" w:cs="Monaco"/>
                      <w:sz w:val="32"/>
                      <w:szCs w:val="32"/>
                      <w:lang w:val="en-US"/>
                    </w:rPr>
                  </w:rPrChange>
                </w:rPr>
                <w:t xml:space="preserve">                    max_max</w:t>
              </w:r>
              <w:r w:rsidRPr="00E066BD">
                <w:rPr>
                  <w:b/>
                  <w:bCs/>
                  <w:lang w:val="en-US"/>
                  <w:rPrChange w:id="7913" w:author="Borja Gonzalez" w:date="2017-09-28T19:30:00Z">
                    <w:rPr>
                      <w:rFonts w:ascii="Monaco" w:hAnsi="Monaco" w:cs="Monaco"/>
                      <w:b/>
                      <w:bCs/>
                      <w:color w:val="000000"/>
                      <w:sz w:val="32"/>
                      <w:szCs w:val="32"/>
                      <w:lang w:val="en-US"/>
                    </w:rPr>
                  </w:rPrChange>
                </w:rPr>
                <w:t>.</w:t>
              </w:r>
              <w:r w:rsidRPr="00E066BD">
                <w:rPr>
                  <w:lang w:val="en-US"/>
                  <w:rPrChange w:id="7914" w:author="Borja Gonzalez" w:date="2017-09-28T19:30:00Z">
                    <w:rPr>
                      <w:rFonts w:ascii="Monaco" w:hAnsi="Monaco" w:cs="Monaco"/>
                      <w:color w:val="000000"/>
                      <w:sz w:val="32"/>
                      <w:szCs w:val="32"/>
                      <w:lang w:val="en-US"/>
                    </w:rPr>
                  </w:rPrChange>
                </w:rPr>
                <w:t>push</w:t>
              </w:r>
              <w:r w:rsidRPr="00E066BD">
                <w:rPr>
                  <w:b/>
                  <w:bCs/>
                  <w:lang w:val="en-US"/>
                  <w:rPrChange w:id="7915" w:author="Borja Gonzalez" w:date="2017-09-28T19:30:00Z">
                    <w:rPr>
                      <w:rFonts w:ascii="Monaco" w:hAnsi="Monaco" w:cs="Monaco"/>
                      <w:b/>
                      <w:bCs/>
                      <w:color w:val="000000"/>
                      <w:sz w:val="32"/>
                      <w:szCs w:val="32"/>
                      <w:lang w:val="en-US"/>
                    </w:rPr>
                  </w:rPrChange>
                </w:rPr>
                <w:t>(</w:t>
              </w:r>
              <w:r w:rsidRPr="00E066BD">
                <w:rPr>
                  <w:b/>
                  <w:bCs/>
                  <w:color w:val="0000CF"/>
                  <w:lang w:val="en-US"/>
                  <w:rPrChange w:id="7916" w:author="Borja Gonzalez" w:date="2017-09-28T19:30:00Z">
                    <w:rPr>
                      <w:rFonts w:ascii="Monaco" w:hAnsi="Monaco" w:cs="Monaco"/>
                      <w:b/>
                      <w:bCs/>
                      <w:color w:val="0000CF"/>
                      <w:sz w:val="32"/>
                      <w:szCs w:val="32"/>
                      <w:lang w:val="en-US"/>
                    </w:rPr>
                  </w:rPrChange>
                </w:rPr>
                <w:t>68.2</w:t>
              </w:r>
              <w:r w:rsidRPr="00E066BD">
                <w:rPr>
                  <w:b/>
                  <w:bCs/>
                  <w:lang w:val="en-US"/>
                  <w:rPrChange w:id="7917"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pPr>
              <w:rPr>
                <w:ins w:id="7918" w:author="Borja Gonzalez" w:date="2017-09-28T19:30:00Z"/>
                <w:lang w:val="en-US"/>
                <w:rPrChange w:id="7919" w:author="Borja Gonzalez" w:date="2017-09-28T19:30:00Z">
                  <w:rPr>
                    <w:ins w:id="7920" w:author="Borja Gonzalez" w:date="2017-09-28T19:30:00Z"/>
                    <w:rFonts w:ascii="Monaco" w:eastAsiaTheme="majorEastAsia" w:hAnsi="Monaco" w:cs="Monaco"/>
                    <w:color w:val="243F60" w:themeColor="accent1" w:themeShade="7F"/>
                    <w:sz w:val="32"/>
                    <w:szCs w:val="32"/>
                    <w:lang w:val="en-US"/>
                  </w:rPr>
                </w:rPrChange>
              </w:rPr>
              <w:pPrChange w:id="7921" w:author="GONZALEZ DIAZ, BORJA" w:date="2017-09-29T19:26:00Z">
                <w:pPr>
                  <w:keepNext/>
                  <w:keepLines/>
                  <w:widowControl w:val="0"/>
                  <w:autoSpaceDE w:val="0"/>
                  <w:autoSpaceDN w:val="0"/>
                  <w:adjustRightInd w:val="0"/>
                  <w:spacing w:before="200"/>
                  <w:outlineLvl w:val="4"/>
                </w:pPr>
              </w:pPrChange>
            </w:pPr>
            <w:ins w:id="7922" w:author="Borja Gonzalez" w:date="2017-09-28T19:30:00Z">
              <w:r w:rsidRPr="00E066BD">
                <w:rPr>
                  <w:lang w:val="en-US"/>
                  <w:rPrChange w:id="7923" w:author="Borja Gonzalez" w:date="2017-09-28T19:30:00Z">
                    <w:rPr>
                      <w:rFonts w:ascii="Monaco" w:hAnsi="Monaco" w:cs="Monaco"/>
                      <w:sz w:val="32"/>
                      <w:szCs w:val="32"/>
                      <w:lang w:val="en-US"/>
                    </w:rPr>
                  </w:rPrChange>
                </w:rPr>
                <w:t xml:space="preserve">                    max_min</w:t>
              </w:r>
              <w:r w:rsidRPr="00E066BD">
                <w:rPr>
                  <w:b/>
                  <w:bCs/>
                  <w:lang w:val="en-US"/>
                  <w:rPrChange w:id="7924" w:author="Borja Gonzalez" w:date="2017-09-28T19:30:00Z">
                    <w:rPr>
                      <w:rFonts w:ascii="Monaco" w:hAnsi="Monaco" w:cs="Monaco"/>
                      <w:b/>
                      <w:bCs/>
                      <w:color w:val="000000"/>
                      <w:sz w:val="32"/>
                      <w:szCs w:val="32"/>
                      <w:lang w:val="en-US"/>
                    </w:rPr>
                  </w:rPrChange>
                </w:rPr>
                <w:t>.</w:t>
              </w:r>
              <w:r w:rsidRPr="00E066BD">
                <w:rPr>
                  <w:lang w:val="en-US"/>
                  <w:rPrChange w:id="7925" w:author="Borja Gonzalez" w:date="2017-09-28T19:30:00Z">
                    <w:rPr>
                      <w:rFonts w:ascii="Monaco" w:hAnsi="Monaco" w:cs="Monaco"/>
                      <w:color w:val="000000"/>
                      <w:sz w:val="32"/>
                      <w:szCs w:val="32"/>
                      <w:lang w:val="en-US"/>
                    </w:rPr>
                  </w:rPrChange>
                </w:rPr>
                <w:t>push</w:t>
              </w:r>
              <w:r w:rsidRPr="00E066BD">
                <w:rPr>
                  <w:b/>
                  <w:bCs/>
                  <w:lang w:val="en-US"/>
                  <w:rPrChange w:id="7926" w:author="Borja Gonzalez" w:date="2017-09-28T19:30:00Z">
                    <w:rPr>
                      <w:rFonts w:ascii="Monaco" w:hAnsi="Monaco" w:cs="Monaco"/>
                      <w:b/>
                      <w:bCs/>
                      <w:color w:val="000000"/>
                      <w:sz w:val="32"/>
                      <w:szCs w:val="32"/>
                      <w:lang w:val="en-US"/>
                    </w:rPr>
                  </w:rPrChange>
                </w:rPr>
                <w:t>(</w:t>
              </w:r>
              <w:r w:rsidRPr="00E066BD">
                <w:rPr>
                  <w:b/>
                  <w:bCs/>
                  <w:color w:val="0000CF"/>
                  <w:lang w:val="en-US"/>
                  <w:rPrChange w:id="7927" w:author="Borja Gonzalez" w:date="2017-09-28T19:30:00Z">
                    <w:rPr>
                      <w:rFonts w:ascii="Monaco" w:hAnsi="Monaco" w:cs="Monaco"/>
                      <w:b/>
                      <w:bCs/>
                      <w:color w:val="0000CF"/>
                      <w:sz w:val="32"/>
                      <w:szCs w:val="32"/>
                      <w:lang w:val="en-US"/>
                    </w:rPr>
                  </w:rPrChange>
                </w:rPr>
                <w:t>48.8</w:t>
              </w:r>
              <w:r w:rsidRPr="00E066BD">
                <w:rPr>
                  <w:b/>
                  <w:bCs/>
                  <w:lang w:val="en-US"/>
                  <w:rPrChange w:id="7928"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pPr>
              <w:rPr>
                <w:ins w:id="7929" w:author="Borja Gonzalez" w:date="2017-09-28T19:30:00Z"/>
                <w:lang w:val="en-US"/>
                <w:rPrChange w:id="7930" w:author="Borja Gonzalez" w:date="2017-09-28T19:30:00Z">
                  <w:rPr>
                    <w:ins w:id="7931" w:author="Borja Gonzalez" w:date="2017-09-28T19:30:00Z"/>
                    <w:rFonts w:ascii="Monaco" w:eastAsiaTheme="majorEastAsia" w:hAnsi="Monaco" w:cs="Monaco"/>
                    <w:color w:val="243F60" w:themeColor="accent1" w:themeShade="7F"/>
                    <w:sz w:val="32"/>
                    <w:szCs w:val="32"/>
                    <w:lang w:val="en-US"/>
                  </w:rPr>
                </w:rPrChange>
              </w:rPr>
              <w:pPrChange w:id="7932" w:author="GONZALEZ DIAZ, BORJA" w:date="2017-09-29T19:26:00Z">
                <w:pPr>
                  <w:keepNext/>
                  <w:keepLines/>
                  <w:widowControl w:val="0"/>
                  <w:autoSpaceDE w:val="0"/>
                  <w:autoSpaceDN w:val="0"/>
                  <w:adjustRightInd w:val="0"/>
                  <w:spacing w:before="200"/>
                  <w:outlineLvl w:val="4"/>
                </w:pPr>
              </w:pPrChange>
            </w:pPr>
            <w:ins w:id="7933" w:author="Borja Gonzalez" w:date="2017-09-28T19:30:00Z">
              <w:r w:rsidRPr="00E066BD">
                <w:rPr>
                  <w:lang w:val="en-US"/>
                  <w:rPrChange w:id="7934" w:author="Borja Gonzalez" w:date="2017-09-28T19:30:00Z">
                    <w:rPr>
                      <w:rFonts w:ascii="Monaco" w:hAnsi="Monaco" w:cs="Monaco"/>
                      <w:sz w:val="32"/>
                      <w:szCs w:val="32"/>
                      <w:lang w:val="en-US"/>
                    </w:rPr>
                  </w:rPrChange>
                </w:rPr>
                <w:t xml:space="preserve">                    min_max</w:t>
              </w:r>
              <w:r w:rsidRPr="00E066BD">
                <w:rPr>
                  <w:b/>
                  <w:bCs/>
                  <w:lang w:val="en-US"/>
                  <w:rPrChange w:id="7935" w:author="Borja Gonzalez" w:date="2017-09-28T19:30:00Z">
                    <w:rPr>
                      <w:rFonts w:ascii="Monaco" w:hAnsi="Monaco" w:cs="Monaco"/>
                      <w:b/>
                      <w:bCs/>
                      <w:color w:val="000000"/>
                      <w:sz w:val="32"/>
                      <w:szCs w:val="32"/>
                      <w:lang w:val="en-US"/>
                    </w:rPr>
                  </w:rPrChange>
                </w:rPr>
                <w:t>.</w:t>
              </w:r>
              <w:r w:rsidRPr="00E066BD">
                <w:rPr>
                  <w:lang w:val="en-US"/>
                  <w:rPrChange w:id="7936" w:author="Borja Gonzalez" w:date="2017-09-28T19:30:00Z">
                    <w:rPr>
                      <w:rFonts w:ascii="Monaco" w:hAnsi="Monaco" w:cs="Monaco"/>
                      <w:color w:val="000000"/>
                      <w:sz w:val="32"/>
                      <w:szCs w:val="32"/>
                      <w:lang w:val="en-US"/>
                    </w:rPr>
                  </w:rPrChange>
                </w:rPr>
                <w:t>push</w:t>
              </w:r>
              <w:r w:rsidRPr="00E066BD">
                <w:rPr>
                  <w:b/>
                  <w:bCs/>
                  <w:lang w:val="en-US"/>
                  <w:rPrChange w:id="7937" w:author="Borja Gonzalez" w:date="2017-09-28T19:30:00Z">
                    <w:rPr>
                      <w:rFonts w:ascii="Monaco" w:hAnsi="Monaco" w:cs="Monaco"/>
                      <w:b/>
                      <w:bCs/>
                      <w:color w:val="000000"/>
                      <w:sz w:val="32"/>
                      <w:szCs w:val="32"/>
                      <w:lang w:val="en-US"/>
                    </w:rPr>
                  </w:rPrChange>
                </w:rPr>
                <w:t>(</w:t>
              </w:r>
              <w:r w:rsidRPr="00E066BD">
                <w:rPr>
                  <w:b/>
                  <w:bCs/>
                  <w:color w:val="CE5C00"/>
                  <w:lang w:val="en-US"/>
                  <w:rPrChange w:id="7938" w:author="Borja Gonzalez" w:date="2017-09-28T19:30:00Z">
                    <w:rPr>
                      <w:rFonts w:ascii="Monaco" w:hAnsi="Monaco" w:cs="Monaco"/>
                      <w:b/>
                      <w:bCs/>
                      <w:color w:val="CE5C00"/>
                      <w:sz w:val="32"/>
                      <w:szCs w:val="32"/>
                      <w:lang w:val="en-US"/>
                    </w:rPr>
                  </w:rPrChange>
                </w:rPr>
                <w:t>-</w:t>
              </w:r>
              <w:r w:rsidRPr="00E066BD">
                <w:rPr>
                  <w:b/>
                  <w:bCs/>
                  <w:color w:val="0000CF"/>
                  <w:lang w:val="en-US"/>
                  <w:rPrChange w:id="7939" w:author="Borja Gonzalez" w:date="2017-09-28T19:30:00Z">
                    <w:rPr>
                      <w:rFonts w:ascii="Monaco" w:hAnsi="Monaco" w:cs="Monaco"/>
                      <w:b/>
                      <w:bCs/>
                      <w:color w:val="0000CF"/>
                      <w:sz w:val="32"/>
                      <w:szCs w:val="32"/>
                      <w:lang w:val="en-US"/>
                    </w:rPr>
                  </w:rPrChange>
                </w:rPr>
                <w:t>90.7</w:t>
              </w:r>
              <w:r w:rsidRPr="00E066BD">
                <w:rPr>
                  <w:b/>
                  <w:bCs/>
                  <w:lang w:val="en-US"/>
                  <w:rPrChange w:id="7940" w:author="Borja Gonzalez" w:date="2017-09-28T19:30:00Z">
                    <w:rPr>
                      <w:rFonts w:ascii="Monaco" w:hAnsi="Monaco" w:cs="Monaco"/>
                      <w:b/>
                      <w:bCs/>
                      <w:color w:val="000000"/>
                      <w:sz w:val="32"/>
                      <w:szCs w:val="32"/>
                      <w:lang w:val="en-US"/>
                    </w:rPr>
                  </w:rPrChange>
                </w:rPr>
                <w:t>);</w:t>
              </w:r>
            </w:ins>
          </w:p>
          <w:p w14:paraId="706D0B85" w14:textId="77777777" w:rsidR="00E066BD" w:rsidRPr="0060192C" w:rsidRDefault="00E066BD">
            <w:pPr>
              <w:rPr>
                <w:ins w:id="7941" w:author="Borja Gonzalez" w:date="2017-09-28T19:30:00Z"/>
                <w:lang w:val="en-US"/>
                <w:rPrChange w:id="7942" w:author="GONZALEZ DIAZ, BORJA" w:date="2017-09-29T19:45:00Z">
                  <w:rPr>
                    <w:ins w:id="7943" w:author="Borja Gonzalez" w:date="2017-09-28T19:30:00Z"/>
                    <w:rFonts w:ascii="Monaco" w:eastAsiaTheme="majorEastAsia" w:hAnsi="Monaco" w:cs="Monaco"/>
                    <w:color w:val="243F60" w:themeColor="accent1" w:themeShade="7F"/>
                    <w:sz w:val="32"/>
                    <w:szCs w:val="32"/>
                    <w:lang w:val="en-US"/>
                  </w:rPr>
                </w:rPrChange>
              </w:rPr>
              <w:pPrChange w:id="7944" w:author="GONZALEZ DIAZ, BORJA" w:date="2017-09-29T19:26:00Z">
                <w:pPr>
                  <w:keepNext/>
                  <w:keepLines/>
                  <w:widowControl w:val="0"/>
                  <w:autoSpaceDE w:val="0"/>
                  <w:autoSpaceDN w:val="0"/>
                  <w:adjustRightInd w:val="0"/>
                  <w:spacing w:before="200"/>
                  <w:outlineLvl w:val="4"/>
                </w:pPr>
              </w:pPrChange>
            </w:pPr>
            <w:ins w:id="7945" w:author="Borja Gonzalez" w:date="2017-09-28T19:30:00Z">
              <w:r w:rsidRPr="00E066BD">
                <w:rPr>
                  <w:lang w:val="en-US"/>
                  <w:rPrChange w:id="7946" w:author="Borja Gonzalez" w:date="2017-09-28T19:30:00Z">
                    <w:rPr>
                      <w:rFonts w:ascii="Monaco" w:hAnsi="Monaco" w:cs="Monaco"/>
                      <w:sz w:val="32"/>
                      <w:szCs w:val="32"/>
                      <w:lang w:val="en-US"/>
                    </w:rPr>
                  </w:rPrChange>
                </w:rPr>
                <w:t xml:space="preserve">                    </w:t>
              </w:r>
              <w:r w:rsidRPr="0060192C">
                <w:rPr>
                  <w:lang w:val="en-US"/>
                  <w:rPrChange w:id="7947" w:author="GONZALEZ DIAZ, BORJA" w:date="2017-09-29T19:45:00Z">
                    <w:rPr>
                      <w:rFonts w:ascii="Monaco" w:hAnsi="Monaco" w:cs="Monaco"/>
                      <w:color w:val="000000"/>
                      <w:sz w:val="32"/>
                      <w:szCs w:val="32"/>
                      <w:lang w:val="en-US"/>
                    </w:rPr>
                  </w:rPrChange>
                </w:rPr>
                <w:t>min_min</w:t>
              </w:r>
              <w:r w:rsidRPr="0060192C">
                <w:rPr>
                  <w:b/>
                  <w:bCs/>
                  <w:lang w:val="en-US"/>
                  <w:rPrChange w:id="7948" w:author="GONZALEZ DIAZ, BORJA" w:date="2017-09-29T19:45:00Z">
                    <w:rPr>
                      <w:rFonts w:ascii="Monaco" w:hAnsi="Monaco" w:cs="Monaco"/>
                      <w:b/>
                      <w:bCs/>
                      <w:color w:val="000000"/>
                      <w:sz w:val="32"/>
                      <w:szCs w:val="32"/>
                      <w:lang w:val="en-US"/>
                    </w:rPr>
                  </w:rPrChange>
                </w:rPr>
                <w:t>.</w:t>
              </w:r>
              <w:r w:rsidRPr="0060192C">
                <w:rPr>
                  <w:lang w:val="en-US"/>
                  <w:rPrChange w:id="7949" w:author="GONZALEZ DIAZ, BORJA" w:date="2017-09-29T19:45:00Z">
                    <w:rPr>
                      <w:rFonts w:ascii="Monaco" w:hAnsi="Monaco" w:cs="Monaco"/>
                      <w:color w:val="000000"/>
                      <w:sz w:val="32"/>
                      <w:szCs w:val="32"/>
                      <w:lang w:val="en-US"/>
                    </w:rPr>
                  </w:rPrChange>
                </w:rPr>
                <w:t>push</w:t>
              </w:r>
              <w:r w:rsidRPr="0060192C">
                <w:rPr>
                  <w:b/>
                  <w:bCs/>
                  <w:lang w:val="en-US"/>
                  <w:rPrChange w:id="7950" w:author="GONZALEZ DIAZ, BORJA" w:date="2017-09-29T19:45:00Z">
                    <w:rPr>
                      <w:rFonts w:ascii="Monaco" w:hAnsi="Monaco" w:cs="Monaco"/>
                      <w:b/>
                      <w:bCs/>
                      <w:color w:val="000000"/>
                      <w:sz w:val="32"/>
                      <w:szCs w:val="32"/>
                      <w:lang w:val="en-US"/>
                    </w:rPr>
                  </w:rPrChange>
                </w:rPr>
                <w:t>(</w:t>
              </w:r>
              <w:r w:rsidRPr="0060192C">
                <w:rPr>
                  <w:b/>
                  <w:bCs/>
                  <w:color w:val="CE5C00"/>
                  <w:lang w:val="en-US"/>
                  <w:rPrChange w:id="7951" w:author="GONZALEZ DIAZ, BORJA" w:date="2017-09-29T19:45:00Z">
                    <w:rPr>
                      <w:rFonts w:ascii="Monaco" w:hAnsi="Monaco" w:cs="Monaco"/>
                      <w:b/>
                      <w:bCs/>
                      <w:color w:val="CE5C00"/>
                      <w:sz w:val="32"/>
                      <w:szCs w:val="32"/>
                      <w:lang w:val="en-US"/>
                    </w:rPr>
                  </w:rPrChange>
                </w:rPr>
                <w:t>-</w:t>
              </w:r>
              <w:r w:rsidRPr="0060192C">
                <w:rPr>
                  <w:b/>
                  <w:bCs/>
                  <w:color w:val="0000CF"/>
                  <w:lang w:val="en-US"/>
                  <w:rPrChange w:id="7952" w:author="GONZALEZ DIAZ, BORJA" w:date="2017-09-29T19:45:00Z">
                    <w:rPr>
                      <w:rFonts w:ascii="Monaco" w:hAnsi="Monaco" w:cs="Monaco"/>
                      <w:b/>
                      <w:bCs/>
                      <w:color w:val="0000CF"/>
                      <w:sz w:val="32"/>
                      <w:szCs w:val="32"/>
                      <w:lang w:val="en-US"/>
                    </w:rPr>
                  </w:rPrChange>
                </w:rPr>
                <w:t>64.3</w:t>
              </w:r>
              <w:r w:rsidRPr="0060192C">
                <w:rPr>
                  <w:b/>
                  <w:bCs/>
                  <w:lang w:val="en-US"/>
                  <w:rPrChange w:id="7953" w:author="GONZALEZ DIAZ, BORJA" w:date="2017-09-29T19:45:00Z">
                    <w:rPr>
                      <w:rFonts w:ascii="Monaco" w:hAnsi="Monaco" w:cs="Monaco"/>
                      <w:b/>
                      <w:bCs/>
                      <w:color w:val="000000"/>
                      <w:sz w:val="32"/>
                      <w:szCs w:val="32"/>
                      <w:lang w:val="en-US"/>
                    </w:rPr>
                  </w:rPrChange>
                </w:rPr>
                <w:t>);</w:t>
              </w:r>
            </w:ins>
          </w:p>
          <w:p w14:paraId="225FCF40" w14:textId="77777777" w:rsidR="00E066BD" w:rsidRPr="0079203F" w:rsidRDefault="00E066BD">
            <w:pPr>
              <w:rPr>
                <w:ins w:id="7954" w:author="Borja Gonzalez" w:date="2017-09-28T19:30:00Z"/>
                <w:lang w:val="es-ES"/>
                <w:rPrChange w:id="7955" w:author="Rodrigo García" w:date="2017-09-29T10:08:00Z">
                  <w:rPr>
                    <w:ins w:id="7956" w:author="Borja Gonzalez" w:date="2017-09-28T19:30:00Z"/>
                    <w:rFonts w:ascii="Monaco" w:eastAsiaTheme="majorEastAsia" w:hAnsi="Monaco" w:cs="Monaco"/>
                    <w:color w:val="243F60" w:themeColor="accent1" w:themeShade="7F"/>
                    <w:sz w:val="32"/>
                    <w:szCs w:val="32"/>
                    <w:lang w:val="en-US"/>
                  </w:rPr>
                </w:rPrChange>
              </w:rPr>
              <w:pPrChange w:id="7957" w:author="GONZALEZ DIAZ, BORJA" w:date="2017-09-29T19:26:00Z">
                <w:pPr>
                  <w:keepNext/>
                  <w:keepLines/>
                  <w:widowControl w:val="0"/>
                  <w:autoSpaceDE w:val="0"/>
                  <w:autoSpaceDN w:val="0"/>
                  <w:adjustRightInd w:val="0"/>
                  <w:spacing w:before="200"/>
                  <w:outlineLvl w:val="4"/>
                </w:pPr>
              </w:pPrChange>
            </w:pPr>
            <w:ins w:id="7958" w:author="Borja Gonzalez" w:date="2017-09-28T19:30:00Z">
              <w:r w:rsidRPr="0060192C">
                <w:rPr>
                  <w:lang w:val="en-US"/>
                  <w:rPrChange w:id="7959" w:author="GONZALEZ DIAZ, BORJA" w:date="2017-09-29T19:45:00Z">
                    <w:rPr>
                      <w:rFonts w:ascii="Monaco" w:hAnsi="Monaco" w:cs="Monaco"/>
                      <w:sz w:val="32"/>
                      <w:szCs w:val="32"/>
                      <w:lang w:val="en-US"/>
                    </w:rPr>
                  </w:rPrChange>
                </w:rPr>
                <w:t xml:space="preserve">                </w:t>
              </w:r>
              <w:r w:rsidRPr="0079203F">
                <w:rPr>
                  <w:b/>
                  <w:bCs/>
                  <w:lang w:val="es-ES"/>
                  <w:rPrChange w:id="7960" w:author="Rodrigo García" w:date="2017-09-29T10:08:00Z">
                    <w:rPr>
                      <w:rFonts w:ascii="Monaco" w:hAnsi="Monaco" w:cs="Monaco"/>
                      <w:b/>
                      <w:bCs/>
                      <w:color w:val="000000"/>
                      <w:sz w:val="32"/>
                      <w:szCs w:val="32"/>
                      <w:lang w:val="en-US"/>
                    </w:rPr>
                  </w:rPrChange>
                </w:rPr>
                <w:t>}</w:t>
              </w:r>
            </w:ins>
          </w:p>
          <w:p w14:paraId="509E8D4F" w14:textId="77777777" w:rsidR="00E066BD" w:rsidRPr="0079203F" w:rsidRDefault="00E066BD">
            <w:pPr>
              <w:rPr>
                <w:ins w:id="7961" w:author="Borja Gonzalez" w:date="2017-09-28T19:30:00Z"/>
                <w:lang w:val="es-ES"/>
                <w:rPrChange w:id="7962" w:author="Rodrigo García" w:date="2017-09-29T10:08:00Z">
                  <w:rPr>
                    <w:ins w:id="7963" w:author="Borja Gonzalez" w:date="2017-09-28T19:30:00Z"/>
                    <w:rFonts w:ascii="Monaco" w:eastAsiaTheme="majorEastAsia" w:hAnsi="Monaco" w:cs="Monaco"/>
                    <w:color w:val="243F60" w:themeColor="accent1" w:themeShade="7F"/>
                    <w:sz w:val="32"/>
                    <w:szCs w:val="32"/>
                    <w:lang w:val="en-US"/>
                  </w:rPr>
                </w:rPrChange>
              </w:rPr>
              <w:pPrChange w:id="7964" w:author="GONZALEZ DIAZ, BORJA" w:date="2017-09-29T19:26:00Z">
                <w:pPr>
                  <w:keepNext/>
                  <w:keepLines/>
                  <w:widowControl w:val="0"/>
                  <w:autoSpaceDE w:val="0"/>
                  <w:autoSpaceDN w:val="0"/>
                  <w:adjustRightInd w:val="0"/>
                  <w:spacing w:before="200"/>
                  <w:outlineLvl w:val="4"/>
                </w:pPr>
              </w:pPrChange>
            </w:pPr>
            <w:ins w:id="7965" w:author="Borja Gonzalez" w:date="2017-09-28T19:30:00Z">
              <w:r w:rsidRPr="0079203F">
                <w:rPr>
                  <w:lang w:val="es-ES"/>
                  <w:rPrChange w:id="7966" w:author="Rodrigo García" w:date="2017-09-29T10:08:00Z">
                    <w:rPr>
                      <w:rFonts w:ascii="Monaco" w:hAnsi="Monaco" w:cs="Monaco"/>
                      <w:sz w:val="32"/>
                      <w:szCs w:val="32"/>
                      <w:lang w:val="en-US"/>
                    </w:rPr>
                  </w:rPrChange>
                </w:rPr>
                <w:t xml:space="preserve">            </w:t>
              </w:r>
              <w:r w:rsidRPr="0079203F">
                <w:rPr>
                  <w:b/>
                  <w:bCs/>
                  <w:lang w:val="es-ES"/>
                  <w:rPrChange w:id="7967" w:author="Rodrigo García" w:date="2017-09-29T10:08:00Z">
                    <w:rPr>
                      <w:rFonts w:ascii="Monaco" w:hAnsi="Monaco" w:cs="Monaco"/>
                      <w:b/>
                      <w:bCs/>
                      <w:color w:val="000000"/>
                      <w:sz w:val="32"/>
                      <w:szCs w:val="32"/>
                      <w:lang w:val="en-US"/>
                    </w:rPr>
                  </w:rPrChange>
                </w:rPr>
                <w:t>}</w:t>
              </w:r>
            </w:ins>
          </w:p>
          <w:p w14:paraId="6D9FFF57" w14:textId="77777777" w:rsidR="00E066BD" w:rsidRPr="0079203F" w:rsidRDefault="00E066BD">
            <w:pPr>
              <w:rPr>
                <w:ins w:id="7968" w:author="Borja Gonzalez" w:date="2017-09-28T19:30:00Z"/>
                <w:lang w:val="es-ES"/>
                <w:rPrChange w:id="7969" w:author="Rodrigo García" w:date="2017-09-29T10:08:00Z">
                  <w:rPr>
                    <w:ins w:id="7970" w:author="Borja Gonzalez" w:date="2017-09-28T19:30:00Z"/>
                    <w:rFonts w:ascii="Monaco" w:eastAsiaTheme="majorEastAsia" w:hAnsi="Monaco" w:cs="Monaco"/>
                    <w:color w:val="243F60" w:themeColor="accent1" w:themeShade="7F"/>
                    <w:sz w:val="32"/>
                    <w:szCs w:val="32"/>
                    <w:lang w:val="en-US"/>
                  </w:rPr>
                </w:rPrChange>
              </w:rPr>
              <w:pPrChange w:id="7971" w:author="GONZALEZ DIAZ, BORJA" w:date="2017-09-29T19:26:00Z">
                <w:pPr>
                  <w:keepNext/>
                  <w:keepLines/>
                  <w:widowControl w:val="0"/>
                  <w:autoSpaceDE w:val="0"/>
                  <w:autoSpaceDN w:val="0"/>
                  <w:adjustRightInd w:val="0"/>
                  <w:spacing w:before="200"/>
                  <w:outlineLvl w:val="4"/>
                </w:pPr>
              </w:pPrChange>
            </w:pPr>
            <w:ins w:id="7972" w:author="Borja Gonzalez" w:date="2017-09-28T19:30:00Z">
              <w:r w:rsidRPr="0079203F">
                <w:rPr>
                  <w:lang w:val="es-ES"/>
                  <w:rPrChange w:id="7973" w:author="Rodrigo García" w:date="2017-09-29T10:08:00Z">
                    <w:rPr>
                      <w:rFonts w:ascii="Monaco" w:hAnsi="Monaco" w:cs="Monaco"/>
                      <w:sz w:val="32"/>
                      <w:szCs w:val="32"/>
                      <w:lang w:val="en-US"/>
                    </w:rPr>
                  </w:rPrChange>
                </w:rPr>
                <w:t xml:space="preserve">            grafico_evolucion</w:t>
              </w:r>
              <w:r w:rsidRPr="0079203F">
                <w:rPr>
                  <w:b/>
                  <w:bCs/>
                  <w:lang w:val="es-ES"/>
                  <w:rPrChange w:id="7974" w:author="Rodrigo García" w:date="2017-09-29T10:08:00Z">
                    <w:rPr>
                      <w:rFonts w:ascii="Monaco" w:hAnsi="Monaco" w:cs="Monaco"/>
                      <w:b/>
                      <w:bCs/>
                      <w:color w:val="000000"/>
                      <w:sz w:val="32"/>
                      <w:szCs w:val="32"/>
                      <w:lang w:val="en-US"/>
                    </w:rPr>
                  </w:rPrChange>
                </w:rPr>
                <w:t>(</w:t>
              </w:r>
              <w:r w:rsidRPr="0079203F">
                <w:rPr>
                  <w:lang w:val="es-ES"/>
                  <w:rPrChange w:id="7975" w:author="Rodrigo García" w:date="2017-09-29T10:08:00Z">
                    <w:rPr>
                      <w:rFonts w:ascii="Monaco" w:hAnsi="Monaco" w:cs="Monaco"/>
                      <w:color w:val="000000"/>
                      <w:sz w:val="32"/>
                      <w:szCs w:val="32"/>
                      <w:lang w:val="en-US"/>
                    </w:rPr>
                  </w:rPrChange>
                </w:rPr>
                <w:t>max</w:t>
              </w:r>
              <w:r w:rsidRPr="0079203F">
                <w:rPr>
                  <w:b/>
                  <w:bCs/>
                  <w:lang w:val="es-ES"/>
                  <w:rPrChange w:id="7976" w:author="Rodrigo García" w:date="2017-09-29T10:08:00Z">
                    <w:rPr>
                      <w:rFonts w:ascii="Monaco" w:hAnsi="Monaco" w:cs="Monaco"/>
                      <w:b/>
                      <w:bCs/>
                      <w:color w:val="000000"/>
                      <w:sz w:val="32"/>
                      <w:szCs w:val="32"/>
                      <w:lang w:val="en-US"/>
                    </w:rPr>
                  </w:rPrChange>
                </w:rPr>
                <w:t>,</w:t>
              </w:r>
              <w:r w:rsidRPr="0079203F">
                <w:rPr>
                  <w:lang w:val="es-ES"/>
                  <w:rPrChange w:id="7977" w:author="Rodrigo García" w:date="2017-09-29T10:08:00Z">
                    <w:rPr>
                      <w:rFonts w:ascii="Monaco" w:hAnsi="Monaco" w:cs="Monaco"/>
                      <w:color w:val="000000"/>
                      <w:sz w:val="32"/>
                      <w:szCs w:val="32"/>
                      <w:lang w:val="en-US"/>
                    </w:rPr>
                  </w:rPrChange>
                </w:rPr>
                <w:t>min</w:t>
              </w:r>
              <w:r w:rsidRPr="0079203F">
                <w:rPr>
                  <w:b/>
                  <w:bCs/>
                  <w:lang w:val="es-ES"/>
                  <w:rPrChange w:id="7978" w:author="Rodrigo García" w:date="2017-09-29T10:08:00Z">
                    <w:rPr>
                      <w:rFonts w:ascii="Monaco" w:hAnsi="Monaco" w:cs="Monaco"/>
                      <w:b/>
                      <w:bCs/>
                      <w:color w:val="000000"/>
                      <w:sz w:val="32"/>
                      <w:szCs w:val="32"/>
                      <w:lang w:val="en-US"/>
                    </w:rPr>
                  </w:rPrChange>
                </w:rPr>
                <w:t>,</w:t>
              </w:r>
              <w:r w:rsidRPr="0079203F">
                <w:rPr>
                  <w:lang w:val="es-ES"/>
                  <w:rPrChange w:id="7979" w:author="Rodrigo García" w:date="2017-09-29T10:08:00Z">
                    <w:rPr>
                      <w:rFonts w:ascii="Monaco" w:hAnsi="Monaco" w:cs="Monaco"/>
                      <w:color w:val="000000"/>
                      <w:sz w:val="32"/>
                      <w:szCs w:val="32"/>
                      <w:lang w:val="en-US"/>
                    </w:rPr>
                  </w:rPrChange>
                </w:rPr>
                <w:t>fecha</w:t>
              </w:r>
              <w:r w:rsidRPr="0079203F">
                <w:rPr>
                  <w:b/>
                  <w:bCs/>
                  <w:lang w:val="es-ES"/>
                  <w:rPrChange w:id="7980" w:author="Rodrigo García" w:date="2017-09-29T10:08:00Z">
                    <w:rPr>
                      <w:rFonts w:ascii="Monaco" w:hAnsi="Monaco" w:cs="Monaco"/>
                      <w:b/>
                      <w:bCs/>
                      <w:color w:val="000000"/>
                      <w:sz w:val="32"/>
                      <w:szCs w:val="32"/>
                      <w:lang w:val="en-US"/>
                    </w:rPr>
                  </w:rPrChange>
                </w:rPr>
                <w:t>,</w:t>
              </w:r>
              <w:r w:rsidRPr="0079203F">
                <w:rPr>
                  <w:color w:val="4E9A06"/>
                  <w:lang w:val="es-ES"/>
                  <w:rPrChange w:id="7981" w:author="Rodrigo García" w:date="2017-09-29T10:08:00Z">
                    <w:rPr>
                      <w:rFonts w:ascii="Monaco" w:hAnsi="Monaco" w:cs="Monaco"/>
                      <w:color w:val="4E9A06"/>
                      <w:sz w:val="32"/>
                      <w:szCs w:val="32"/>
                      <w:lang w:val="en-US"/>
                    </w:rPr>
                  </w:rPrChange>
                </w:rPr>
                <w:t>"Sagital"</w:t>
              </w:r>
              <w:r w:rsidRPr="0079203F">
                <w:rPr>
                  <w:b/>
                  <w:bCs/>
                  <w:lang w:val="es-ES"/>
                  <w:rPrChange w:id="7982" w:author="Rodrigo García" w:date="2017-09-29T10:08:00Z">
                    <w:rPr>
                      <w:rFonts w:ascii="Monaco" w:hAnsi="Monaco" w:cs="Monaco"/>
                      <w:b/>
                      <w:bCs/>
                      <w:color w:val="000000"/>
                      <w:sz w:val="32"/>
                      <w:szCs w:val="32"/>
                      <w:lang w:val="en-US"/>
                    </w:rPr>
                  </w:rPrChange>
                </w:rPr>
                <w:t>,</w:t>
              </w:r>
              <w:r w:rsidRPr="0079203F">
                <w:rPr>
                  <w:lang w:val="es-ES"/>
                  <w:rPrChange w:id="7983" w:author="Rodrigo García" w:date="2017-09-29T10:08:00Z">
                    <w:rPr>
                      <w:rFonts w:ascii="Monaco" w:hAnsi="Monaco" w:cs="Monaco"/>
                      <w:color w:val="000000"/>
                      <w:sz w:val="32"/>
                      <w:szCs w:val="32"/>
                      <w:lang w:val="en-US"/>
                    </w:rPr>
                  </w:rPrChange>
                </w:rPr>
                <w:t>max_max</w:t>
              </w:r>
              <w:r w:rsidRPr="0079203F">
                <w:rPr>
                  <w:b/>
                  <w:bCs/>
                  <w:lang w:val="es-ES"/>
                  <w:rPrChange w:id="7984" w:author="Rodrigo García" w:date="2017-09-29T10:08:00Z">
                    <w:rPr>
                      <w:rFonts w:ascii="Monaco" w:hAnsi="Monaco" w:cs="Monaco"/>
                      <w:b/>
                      <w:bCs/>
                      <w:color w:val="000000"/>
                      <w:sz w:val="32"/>
                      <w:szCs w:val="32"/>
                      <w:lang w:val="en-US"/>
                    </w:rPr>
                  </w:rPrChange>
                </w:rPr>
                <w:t>,</w:t>
              </w:r>
              <w:r w:rsidRPr="0079203F">
                <w:rPr>
                  <w:lang w:val="es-ES"/>
                  <w:rPrChange w:id="7985" w:author="Rodrigo García" w:date="2017-09-29T10:08:00Z">
                    <w:rPr>
                      <w:rFonts w:ascii="Monaco" w:hAnsi="Monaco" w:cs="Monaco"/>
                      <w:color w:val="000000"/>
                      <w:sz w:val="32"/>
                      <w:szCs w:val="32"/>
                      <w:lang w:val="en-US"/>
                    </w:rPr>
                  </w:rPrChange>
                </w:rPr>
                <w:t>max_min</w:t>
              </w:r>
              <w:r w:rsidRPr="0079203F">
                <w:rPr>
                  <w:b/>
                  <w:bCs/>
                  <w:lang w:val="es-ES"/>
                  <w:rPrChange w:id="7986" w:author="Rodrigo García" w:date="2017-09-29T10:08:00Z">
                    <w:rPr>
                      <w:rFonts w:ascii="Monaco" w:hAnsi="Monaco" w:cs="Monaco"/>
                      <w:b/>
                      <w:bCs/>
                      <w:color w:val="000000"/>
                      <w:sz w:val="32"/>
                      <w:szCs w:val="32"/>
                      <w:lang w:val="en-US"/>
                    </w:rPr>
                  </w:rPrChange>
                </w:rPr>
                <w:t>,</w:t>
              </w:r>
              <w:r w:rsidRPr="0079203F">
                <w:rPr>
                  <w:lang w:val="es-ES"/>
                  <w:rPrChange w:id="7987" w:author="Rodrigo García" w:date="2017-09-29T10:08:00Z">
                    <w:rPr>
                      <w:rFonts w:ascii="Monaco" w:hAnsi="Monaco" w:cs="Monaco"/>
                      <w:color w:val="000000"/>
                      <w:sz w:val="32"/>
                      <w:szCs w:val="32"/>
                      <w:lang w:val="en-US"/>
                    </w:rPr>
                  </w:rPrChange>
                </w:rPr>
                <w:t>min_max</w:t>
              </w:r>
              <w:r w:rsidRPr="0079203F">
                <w:rPr>
                  <w:b/>
                  <w:bCs/>
                  <w:lang w:val="es-ES"/>
                  <w:rPrChange w:id="7988" w:author="Rodrigo García" w:date="2017-09-29T10:08:00Z">
                    <w:rPr>
                      <w:rFonts w:ascii="Monaco" w:hAnsi="Monaco" w:cs="Monaco"/>
                      <w:b/>
                      <w:bCs/>
                      <w:color w:val="000000"/>
                      <w:sz w:val="32"/>
                      <w:szCs w:val="32"/>
                      <w:lang w:val="en-US"/>
                    </w:rPr>
                  </w:rPrChange>
                </w:rPr>
                <w:t>,</w:t>
              </w:r>
              <w:r w:rsidRPr="0079203F">
                <w:rPr>
                  <w:lang w:val="es-ES"/>
                  <w:rPrChange w:id="7989" w:author="Rodrigo García" w:date="2017-09-29T10:08:00Z">
                    <w:rPr>
                      <w:rFonts w:ascii="Monaco" w:hAnsi="Monaco" w:cs="Monaco"/>
                      <w:color w:val="000000"/>
                      <w:sz w:val="32"/>
                      <w:szCs w:val="32"/>
                      <w:lang w:val="en-US"/>
                    </w:rPr>
                  </w:rPrChange>
                </w:rPr>
                <w:t>min_min</w:t>
              </w:r>
              <w:r w:rsidRPr="0079203F">
                <w:rPr>
                  <w:b/>
                  <w:bCs/>
                  <w:lang w:val="es-ES"/>
                  <w:rPrChange w:id="7990" w:author="Rodrigo García" w:date="2017-09-29T10:08:00Z">
                    <w:rPr>
                      <w:rFonts w:ascii="Monaco" w:hAnsi="Monaco" w:cs="Monaco"/>
                      <w:b/>
                      <w:bCs/>
                      <w:color w:val="000000"/>
                      <w:sz w:val="32"/>
                      <w:szCs w:val="32"/>
                      <w:lang w:val="en-US"/>
                    </w:rPr>
                  </w:rPrChange>
                </w:rPr>
                <w:t>,</w:t>
              </w:r>
              <w:r w:rsidRPr="0079203F">
                <w:rPr>
                  <w:color w:val="4E9A06"/>
                  <w:lang w:val="es-ES"/>
                  <w:rPrChange w:id="7991" w:author="Rodrigo García" w:date="2017-09-29T10:08:00Z">
                    <w:rPr>
                      <w:rFonts w:ascii="Monaco" w:hAnsi="Monaco" w:cs="Monaco"/>
                      <w:color w:val="4E9A06"/>
                      <w:sz w:val="32"/>
                      <w:szCs w:val="32"/>
                      <w:lang w:val="en-US"/>
                    </w:rPr>
                  </w:rPrChange>
                </w:rPr>
                <w:t>"Flexión"</w:t>
              </w:r>
              <w:r w:rsidRPr="0079203F">
                <w:rPr>
                  <w:b/>
                  <w:bCs/>
                  <w:lang w:val="es-ES"/>
                  <w:rPrChange w:id="7992" w:author="Rodrigo García" w:date="2017-09-29T10:08:00Z">
                    <w:rPr>
                      <w:rFonts w:ascii="Monaco" w:hAnsi="Monaco" w:cs="Monaco"/>
                      <w:b/>
                      <w:bCs/>
                      <w:color w:val="000000"/>
                      <w:sz w:val="32"/>
                      <w:szCs w:val="32"/>
                      <w:lang w:val="en-US"/>
                    </w:rPr>
                  </w:rPrChange>
                </w:rPr>
                <w:t>,</w:t>
              </w:r>
              <w:r w:rsidRPr="0079203F">
                <w:rPr>
                  <w:color w:val="4E9A06"/>
                  <w:lang w:val="es-ES"/>
                  <w:rPrChange w:id="7993" w:author="Rodrigo García" w:date="2017-09-29T10:08:00Z">
                    <w:rPr>
                      <w:rFonts w:ascii="Monaco" w:hAnsi="Monaco" w:cs="Monaco"/>
                      <w:color w:val="4E9A06"/>
                      <w:sz w:val="32"/>
                      <w:szCs w:val="32"/>
                      <w:lang w:val="en-US"/>
                    </w:rPr>
                  </w:rPrChange>
                </w:rPr>
                <w:t>"Extensión"</w:t>
              </w:r>
              <w:r w:rsidRPr="0079203F">
                <w:rPr>
                  <w:b/>
                  <w:bCs/>
                  <w:lang w:val="es-ES"/>
                  <w:rPrChange w:id="7994" w:author="Rodrigo García" w:date="2017-09-29T10:08:00Z">
                    <w:rPr>
                      <w:rFonts w:ascii="Monaco" w:hAnsi="Monaco" w:cs="Monaco"/>
                      <w:b/>
                      <w:bCs/>
                      <w:color w:val="000000"/>
                      <w:sz w:val="32"/>
                      <w:szCs w:val="32"/>
                      <w:lang w:val="en-US"/>
                    </w:rPr>
                  </w:rPrChange>
                </w:rPr>
                <w:t>);</w:t>
              </w:r>
            </w:ins>
          </w:p>
          <w:p w14:paraId="2E139F2C" w14:textId="77777777" w:rsidR="00E066BD" w:rsidRPr="00E066BD" w:rsidRDefault="00E066BD">
            <w:pPr>
              <w:rPr>
                <w:ins w:id="7995" w:author="Borja Gonzalez" w:date="2017-09-28T19:30:00Z"/>
                <w:lang w:val="en-US"/>
                <w:rPrChange w:id="7996" w:author="Borja Gonzalez" w:date="2017-09-28T19:30:00Z">
                  <w:rPr>
                    <w:ins w:id="7997" w:author="Borja Gonzalez" w:date="2017-09-28T19:30:00Z"/>
                    <w:rFonts w:ascii="Monaco" w:eastAsiaTheme="majorEastAsia" w:hAnsi="Monaco" w:cs="Monaco"/>
                    <w:color w:val="243F60" w:themeColor="accent1" w:themeShade="7F"/>
                    <w:sz w:val="32"/>
                    <w:szCs w:val="32"/>
                    <w:lang w:val="en-US"/>
                  </w:rPr>
                </w:rPrChange>
              </w:rPr>
              <w:pPrChange w:id="7998" w:author="GONZALEZ DIAZ, BORJA" w:date="2017-09-29T19:26:00Z">
                <w:pPr>
                  <w:keepNext/>
                  <w:keepLines/>
                  <w:widowControl w:val="0"/>
                  <w:autoSpaceDE w:val="0"/>
                  <w:autoSpaceDN w:val="0"/>
                  <w:adjustRightInd w:val="0"/>
                  <w:spacing w:before="200"/>
                  <w:outlineLvl w:val="4"/>
                </w:pPr>
              </w:pPrChange>
            </w:pPr>
            <w:ins w:id="7999" w:author="Borja Gonzalez" w:date="2017-09-28T19:30:00Z">
              <w:r w:rsidRPr="0079203F">
                <w:rPr>
                  <w:lang w:val="es-ES"/>
                  <w:rPrChange w:id="8000" w:author="Rodrigo García" w:date="2017-09-29T10:08:00Z">
                    <w:rPr>
                      <w:rFonts w:ascii="Monaco" w:hAnsi="Monaco" w:cs="Monaco"/>
                      <w:sz w:val="32"/>
                      <w:szCs w:val="32"/>
                      <w:lang w:val="en-US"/>
                    </w:rPr>
                  </w:rPrChange>
                </w:rPr>
                <w:t xml:space="preserve">        </w:t>
              </w:r>
              <w:r w:rsidRPr="00E066BD">
                <w:rPr>
                  <w:b/>
                  <w:bCs/>
                  <w:lang w:val="en-US"/>
                  <w:rPrChange w:id="8001"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pPr>
              <w:rPr>
                <w:ins w:id="8002" w:author="Borja Gonzalez" w:date="2017-09-28T19:30:00Z"/>
                <w:lang w:val="en-US"/>
                <w:rPrChange w:id="8003" w:author="Borja Gonzalez" w:date="2017-09-28T19:30:00Z">
                  <w:rPr>
                    <w:ins w:id="8004" w:author="Borja Gonzalez" w:date="2017-09-28T19:30:00Z"/>
                    <w:rFonts w:ascii="Monaco" w:eastAsiaTheme="majorEastAsia" w:hAnsi="Monaco" w:cs="Monaco"/>
                    <w:color w:val="243F60" w:themeColor="accent1" w:themeShade="7F"/>
                    <w:sz w:val="32"/>
                    <w:szCs w:val="32"/>
                    <w:lang w:val="en-US"/>
                  </w:rPr>
                </w:rPrChange>
              </w:rPr>
              <w:pPrChange w:id="8005" w:author="GONZALEZ DIAZ, BORJA" w:date="2017-09-29T19:26:00Z">
                <w:pPr>
                  <w:keepNext/>
                  <w:keepLines/>
                  <w:widowControl w:val="0"/>
                  <w:autoSpaceDE w:val="0"/>
                  <w:autoSpaceDN w:val="0"/>
                  <w:adjustRightInd w:val="0"/>
                  <w:spacing w:before="200"/>
                  <w:outlineLvl w:val="4"/>
                </w:pPr>
              </w:pPrChange>
            </w:pPr>
            <w:ins w:id="8006" w:author="Borja Gonzalez" w:date="2017-09-28T19:30:00Z">
              <w:r w:rsidRPr="00E066BD">
                <w:rPr>
                  <w:lang w:val="en-US"/>
                  <w:rPrChange w:id="8007" w:author="Borja Gonzalez" w:date="2017-09-28T19:30:00Z">
                    <w:rPr>
                      <w:rFonts w:ascii="Monaco" w:hAnsi="Monaco" w:cs="Monaco"/>
                      <w:sz w:val="32"/>
                      <w:szCs w:val="32"/>
                      <w:lang w:val="en-US"/>
                    </w:rPr>
                  </w:rPrChange>
                </w:rPr>
                <w:t xml:space="preserve">        </w:t>
              </w:r>
              <w:r w:rsidRPr="00E066BD">
                <w:rPr>
                  <w:b/>
                  <w:bCs/>
                  <w:color w:val="204A87"/>
                  <w:lang w:val="en-US"/>
                  <w:rPrChange w:id="8008" w:author="Borja Gonzalez" w:date="2017-09-28T19:30:00Z">
                    <w:rPr>
                      <w:rFonts w:ascii="Monaco" w:hAnsi="Monaco" w:cs="Monaco"/>
                      <w:b/>
                      <w:bCs/>
                      <w:color w:val="204A87"/>
                      <w:sz w:val="32"/>
                      <w:szCs w:val="32"/>
                      <w:lang w:val="en-US"/>
                    </w:rPr>
                  </w:rPrChange>
                </w:rPr>
                <w:t>else</w:t>
              </w:r>
              <w:r w:rsidRPr="00E066BD">
                <w:rPr>
                  <w:b/>
                  <w:bCs/>
                  <w:lang w:val="en-US"/>
                  <w:rPrChange w:id="8009"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pPr>
              <w:rPr>
                <w:ins w:id="8010" w:author="Borja Gonzalez" w:date="2017-09-28T19:30:00Z"/>
                <w:lang w:val="en-US"/>
                <w:rPrChange w:id="8011" w:author="Borja Gonzalez" w:date="2017-09-28T19:30:00Z">
                  <w:rPr>
                    <w:ins w:id="8012" w:author="Borja Gonzalez" w:date="2017-09-28T19:30:00Z"/>
                    <w:rFonts w:ascii="Monaco" w:eastAsiaTheme="majorEastAsia" w:hAnsi="Monaco" w:cs="Monaco"/>
                    <w:color w:val="243F60" w:themeColor="accent1" w:themeShade="7F"/>
                    <w:sz w:val="32"/>
                    <w:szCs w:val="32"/>
                    <w:lang w:val="en-US"/>
                  </w:rPr>
                </w:rPrChange>
              </w:rPr>
              <w:pPrChange w:id="8013" w:author="GONZALEZ DIAZ, BORJA" w:date="2017-09-29T19:26:00Z">
                <w:pPr>
                  <w:keepNext/>
                  <w:keepLines/>
                  <w:widowControl w:val="0"/>
                  <w:autoSpaceDE w:val="0"/>
                  <w:autoSpaceDN w:val="0"/>
                  <w:adjustRightInd w:val="0"/>
                  <w:spacing w:before="200"/>
                  <w:outlineLvl w:val="4"/>
                </w:pPr>
              </w:pPrChange>
            </w:pPr>
            <w:ins w:id="8014" w:author="Borja Gonzalez" w:date="2017-09-28T19:30:00Z">
              <w:r w:rsidRPr="00E066BD">
                <w:rPr>
                  <w:lang w:val="en-US"/>
                  <w:rPrChange w:id="8015" w:author="Borja Gonzalez" w:date="2017-09-28T19:30:00Z">
                    <w:rPr>
                      <w:rFonts w:ascii="Monaco" w:hAnsi="Monaco" w:cs="Monaco"/>
                      <w:sz w:val="32"/>
                      <w:szCs w:val="32"/>
                      <w:lang w:val="en-US"/>
                    </w:rPr>
                  </w:rPrChange>
                </w:rPr>
                <w:t xml:space="preserve">            </w:t>
              </w:r>
              <w:r w:rsidRPr="00E066BD">
                <w:rPr>
                  <w:b/>
                  <w:bCs/>
                  <w:color w:val="204A87"/>
                  <w:lang w:val="en-US"/>
                  <w:rPrChange w:id="8016" w:author="Borja Gonzalez" w:date="2017-09-28T19:30:00Z">
                    <w:rPr>
                      <w:rFonts w:ascii="Monaco" w:hAnsi="Monaco" w:cs="Monaco"/>
                      <w:b/>
                      <w:bCs/>
                      <w:color w:val="204A87"/>
                      <w:sz w:val="32"/>
                      <w:szCs w:val="32"/>
                      <w:lang w:val="en-US"/>
                    </w:rPr>
                  </w:rPrChange>
                </w:rPr>
                <w:t>for</w:t>
              </w:r>
              <w:r w:rsidRPr="00E066BD">
                <w:rPr>
                  <w:b/>
                  <w:bCs/>
                  <w:lang w:val="en-US"/>
                  <w:rPrChange w:id="8017" w:author="Borja Gonzalez" w:date="2017-09-28T19:30:00Z">
                    <w:rPr>
                      <w:rFonts w:ascii="Monaco" w:hAnsi="Monaco" w:cs="Monaco"/>
                      <w:b/>
                      <w:bCs/>
                      <w:color w:val="000000"/>
                      <w:sz w:val="32"/>
                      <w:szCs w:val="32"/>
                      <w:lang w:val="en-US"/>
                    </w:rPr>
                  </w:rPrChange>
                </w:rPr>
                <w:t>(</w:t>
              </w:r>
              <w:r w:rsidRPr="00E066BD">
                <w:rPr>
                  <w:lang w:val="en-US"/>
                  <w:rPrChange w:id="8018" w:author="Borja Gonzalez" w:date="2017-09-28T19:30:00Z">
                    <w:rPr>
                      <w:rFonts w:ascii="Monaco" w:hAnsi="Monaco" w:cs="Monaco"/>
                      <w:color w:val="000000"/>
                      <w:sz w:val="32"/>
                      <w:szCs w:val="32"/>
                      <w:lang w:val="en-US"/>
                    </w:rPr>
                  </w:rPrChange>
                </w:rPr>
                <w:t>i</w:t>
              </w:r>
              <w:r w:rsidRPr="00E066BD">
                <w:rPr>
                  <w:b/>
                  <w:bCs/>
                  <w:color w:val="CE5C00"/>
                  <w:lang w:val="en-US"/>
                  <w:rPrChange w:id="8019" w:author="Borja Gonzalez" w:date="2017-09-28T19:30:00Z">
                    <w:rPr>
                      <w:rFonts w:ascii="Monaco" w:hAnsi="Monaco" w:cs="Monaco"/>
                      <w:b/>
                      <w:bCs/>
                      <w:color w:val="CE5C00"/>
                      <w:sz w:val="32"/>
                      <w:szCs w:val="32"/>
                      <w:lang w:val="en-US"/>
                    </w:rPr>
                  </w:rPrChange>
                </w:rPr>
                <w:t>=</w:t>
              </w:r>
              <w:r w:rsidRPr="00E066BD">
                <w:rPr>
                  <w:b/>
                  <w:bCs/>
                  <w:color w:val="0000CF"/>
                  <w:lang w:val="en-US"/>
                  <w:rPrChange w:id="8020" w:author="Borja Gonzalez" w:date="2017-09-28T19:30:00Z">
                    <w:rPr>
                      <w:rFonts w:ascii="Monaco" w:hAnsi="Monaco" w:cs="Monaco"/>
                      <w:b/>
                      <w:bCs/>
                      <w:color w:val="0000CF"/>
                      <w:sz w:val="32"/>
                      <w:szCs w:val="32"/>
                      <w:lang w:val="en-US"/>
                    </w:rPr>
                  </w:rPrChange>
                </w:rPr>
                <w:t>0</w:t>
              </w:r>
              <w:r w:rsidRPr="00E066BD">
                <w:rPr>
                  <w:b/>
                  <w:bCs/>
                  <w:lang w:val="en-US"/>
                  <w:rPrChange w:id="8021" w:author="Borja Gonzalez" w:date="2017-09-28T19:30:00Z">
                    <w:rPr>
                      <w:rFonts w:ascii="Monaco" w:hAnsi="Monaco" w:cs="Monaco"/>
                      <w:b/>
                      <w:bCs/>
                      <w:color w:val="000000"/>
                      <w:sz w:val="32"/>
                      <w:szCs w:val="32"/>
                      <w:lang w:val="en-US"/>
                    </w:rPr>
                  </w:rPrChange>
                </w:rPr>
                <w:t>;</w:t>
              </w:r>
              <w:r w:rsidRPr="00E066BD">
                <w:rPr>
                  <w:lang w:val="en-US"/>
                  <w:rPrChange w:id="8022" w:author="Borja Gonzalez" w:date="2017-09-28T19:30:00Z">
                    <w:rPr>
                      <w:rFonts w:ascii="Monaco" w:hAnsi="Monaco" w:cs="Monaco"/>
                      <w:color w:val="000000"/>
                      <w:sz w:val="32"/>
                      <w:szCs w:val="32"/>
                      <w:lang w:val="en-US"/>
                    </w:rPr>
                  </w:rPrChange>
                </w:rPr>
                <w:t>i</w:t>
              </w:r>
              <w:r w:rsidRPr="00E066BD">
                <w:rPr>
                  <w:b/>
                  <w:bCs/>
                  <w:color w:val="CE5C00"/>
                  <w:lang w:val="en-US"/>
                  <w:rPrChange w:id="8023" w:author="Borja Gonzalez" w:date="2017-09-28T19:30:00Z">
                    <w:rPr>
                      <w:rFonts w:ascii="Monaco" w:hAnsi="Monaco" w:cs="Monaco"/>
                      <w:b/>
                      <w:bCs/>
                      <w:color w:val="CE5C00"/>
                      <w:sz w:val="32"/>
                      <w:szCs w:val="32"/>
                      <w:lang w:val="en-US"/>
                    </w:rPr>
                  </w:rPrChange>
                </w:rPr>
                <w:t>&lt;</w:t>
              </w:r>
              <w:r w:rsidRPr="00E066BD">
                <w:rPr>
                  <w:lang w:val="en-US"/>
                  <w:rPrChange w:id="8024" w:author="Borja Gonzalez" w:date="2017-09-28T19:30:00Z">
                    <w:rPr>
                      <w:rFonts w:ascii="Monaco" w:hAnsi="Monaco" w:cs="Monaco"/>
                      <w:color w:val="000000"/>
                      <w:sz w:val="32"/>
                      <w:szCs w:val="32"/>
                      <w:lang w:val="en-US"/>
                    </w:rPr>
                  </w:rPrChange>
                </w:rPr>
                <w:t>max_minimo</w:t>
              </w:r>
              <w:r w:rsidRPr="00E066BD">
                <w:rPr>
                  <w:b/>
                  <w:bCs/>
                  <w:lang w:val="en-US"/>
                  <w:rPrChange w:id="8025" w:author="Borja Gonzalez" w:date="2017-09-28T19:30:00Z">
                    <w:rPr>
                      <w:rFonts w:ascii="Monaco" w:hAnsi="Monaco" w:cs="Monaco"/>
                      <w:b/>
                      <w:bCs/>
                      <w:color w:val="000000"/>
                      <w:sz w:val="32"/>
                      <w:szCs w:val="32"/>
                      <w:lang w:val="en-US"/>
                    </w:rPr>
                  </w:rPrChange>
                </w:rPr>
                <w:t>[</w:t>
              </w:r>
              <w:r w:rsidRPr="00E066BD">
                <w:rPr>
                  <w:b/>
                  <w:bCs/>
                  <w:color w:val="0000CF"/>
                  <w:lang w:val="en-US"/>
                  <w:rPrChange w:id="8026" w:author="Borja Gonzalez" w:date="2017-09-28T19:30:00Z">
                    <w:rPr>
                      <w:rFonts w:ascii="Monaco" w:hAnsi="Monaco" w:cs="Monaco"/>
                      <w:b/>
                      <w:bCs/>
                      <w:color w:val="0000CF"/>
                      <w:sz w:val="32"/>
                      <w:szCs w:val="32"/>
                      <w:lang w:val="en-US"/>
                    </w:rPr>
                  </w:rPrChange>
                </w:rPr>
                <w:t>0</w:t>
              </w:r>
              <w:r w:rsidRPr="00E066BD">
                <w:rPr>
                  <w:b/>
                  <w:bCs/>
                  <w:lang w:val="en-US"/>
                  <w:rPrChange w:id="8027" w:author="Borja Gonzalez" w:date="2017-09-28T19:30:00Z">
                    <w:rPr>
                      <w:rFonts w:ascii="Monaco" w:hAnsi="Monaco" w:cs="Monaco"/>
                      <w:b/>
                      <w:bCs/>
                      <w:color w:val="000000"/>
                      <w:sz w:val="32"/>
                      <w:szCs w:val="32"/>
                      <w:lang w:val="en-US"/>
                    </w:rPr>
                  </w:rPrChange>
                </w:rPr>
                <w:t>].</w:t>
              </w:r>
              <w:r w:rsidRPr="00E066BD">
                <w:rPr>
                  <w:lang w:val="en-US"/>
                  <w:rPrChange w:id="8028" w:author="Borja Gonzalez" w:date="2017-09-28T19:30:00Z">
                    <w:rPr>
                      <w:rFonts w:ascii="Monaco" w:hAnsi="Monaco" w:cs="Monaco"/>
                      <w:color w:val="000000"/>
                      <w:sz w:val="32"/>
                      <w:szCs w:val="32"/>
                      <w:lang w:val="en-US"/>
                    </w:rPr>
                  </w:rPrChange>
                </w:rPr>
                <w:t>values</w:t>
              </w:r>
              <w:r w:rsidRPr="00E066BD">
                <w:rPr>
                  <w:b/>
                  <w:bCs/>
                  <w:lang w:val="en-US"/>
                  <w:rPrChange w:id="8029" w:author="Borja Gonzalez" w:date="2017-09-28T19:30:00Z">
                    <w:rPr>
                      <w:rFonts w:ascii="Monaco" w:hAnsi="Monaco" w:cs="Monaco"/>
                      <w:b/>
                      <w:bCs/>
                      <w:color w:val="000000"/>
                      <w:sz w:val="32"/>
                      <w:szCs w:val="32"/>
                      <w:lang w:val="en-US"/>
                    </w:rPr>
                  </w:rPrChange>
                </w:rPr>
                <w:t>.</w:t>
              </w:r>
              <w:r w:rsidRPr="00E066BD">
                <w:rPr>
                  <w:lang w:val="en-US"/>
                  <w:rPrChange w:id="8030" w:author="Borja Gonzalez" w:date="2017-09-28T19:30:00Z">
                    <w:rPr>
                      <w:rFonts w:ascii="Monaco" w:hAnsi="Monaco" w:cs="Monaco"/>
                      <w:color w:val="000000"/>
                      <w:sz w:val="32"/>
                      <w:szCs w:val="32"/>
                      <w:lang w:val="en-US"/>
                    </w:rPr>
                  </w:rPrChange>
                </w:rPr>
                <w:t>length</w:t>
              </w:r>
              <w:r w:rsidRPr="00E066BD">
                <w:rPr>
                  <w:b/>
                  <w:bCs/>
                  <w:lang w:val="en-US"/>
                  <w:rPrChange w:id="8031" w:author="Borja Gonzalez" w:date="2017-09-28T19:30:00Z">
                    <w:rPr>
                      <w:rFonts w:ascii="Monaco" w:hAnsi="Monaco" w:cs="Monaco"/>
                      <w:b/>
                      <w:bCs/>
                      <w:color w:val="000000"/>
                      <w:sz w:val="32"/>
                      <w:szCs w:val="32"/>
                      <w:lang w:val="en-US"/>
                    </w:rPr>
                  </w:rPrChange>
                </w:rPr>
                <w:t>;</w:t>
              </w:r>
              <w:r w:rsidRPr="00E066BD">
                <w:rPr>
                  <w:lang w:val="en-US"/>
                  <w:rPrChange w:id="8032" w:author="Borja Gonzalez" w:date="2017-09-28T19:30:00Z">
                    <w:rPr>
                      <w:rFonts w:ascii="Monaco" w:hAnsi="Monaco" w:cs="Monaco"/>
                      <w:color w:val="000000"/>
                      <w:sz w:val="32"/>
                      <w:szCs w:val="32"/>
                      <w:lang w:val="en-US"/>
                    </w:rPr>
                  </w:rPrChange>
                </w:rPr>
                <w:t>i</w:t>
              </w:r>
              <w:r w:rsidRPr="00E066BD">
                <w:rPr>
                  <w:b/>
                  <w:bCs/>
                  <w:color w:val="CE5C00"/>
                  <w:lang w:val="en-US"/>
                  <w:rPrChange w:id="8033" w:author="Borja Gonzalez" w:date="2017-09-28T19:30:00Z">
                    <w:rPr>
                      <w:rFonts w:ascii="Monaco" w:hAnsi="Monaco" w:cs="Monaco"/>
                      <w:b/>
                      <w:bCs/>
                      <w:color w:val="CE5C00"/>
                      <w:sz w:val="32"/>
                      <w:szCs w:val="32"/>
                      <w:lang w:val="en-US"/>
                    </w:rPr>
                  </w:rPrChange>
                </w:rPr>
                <w:t>++</w:t>
              </w:r>
              <w:r w:rsidRPr="00E066BD">
                <w:rPr>
                  <w:b/>
                  <w:bCs/>
                  <w:lang w:val="en-US"/>
                  <w:rPrChange w:id="8034"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pPr>
              <w:rPr>
                <w:ins w:id="8035" w:author="Borja Gonzalez" w:date="2017-09-28T19:30:00Z"/>
                <w:lang w:val="en-US"/>
                <w:rPrChange w:id="8036" w:author="Borja Gonzalez" w:date="2017-09-28T19:30:00Z">
                  <w:rPr>
                    <w:ins w:id="8037" w:author="Borja Gonzalez" w:date="2017-09-28T19:30:00Z"/>
                    <w:rFonts w:ascii="Monaco" w:eastAsiaTheme="majorEastAsia" w:hAnsi="Monaco" w:cs="Monaco"/>
                    <w:color w:val="243F60" w:themeColor="accent1" w:themeShade="7F"/>
                    <w:sz w:val="32"/>
                    <w:szCs w:val="32"/>
                    <w:lang w:val="en-US"/>
                  </w:rPr>
                </w:rPrChange>
              </w:rPr>
              <w:pPrChange w:id="8038" w:author="GONZALEZ DIAZ, BORJA" w:date="2017-09-29T19:26:00Z">
                <w:pPr>
                  <w:keepNext/>
                  <w:keepLines/>
                  <w:widowControl w:val="0"/>
                  <w:autoSpaceDE w:val="0"/>
                  <w:autoSpaceDN w:val="0"/>
                  <w:adjustRightInd w:val="0"/>
                  <w:spacing w:before="200"/>
                  <w:outlineLvl w:val="4"/>
                </w:pPr>
              </w:pPrChange>
            </w:pPr>
            <w:ins w:id="8039" w:author="Borja Gonzalez" w:date="2017-09-28T19:30:00Z">
              <w:r w:rsidRPr="00E066BD">
                <w:rPr>
                  <w:lang w:val="en-US"/>
                  <w:rPrChange w:id="8040" w:author="Borja Gonzalez" w:date="2017-09-28T19:30:00Z">
                    <w:rPr>
                      <w:rFonts w:ascii="Monaco" w:hAnsi="Monaco" w:cs="Monaco"/>
                      <w:sz w:val="32"/>
                      <w:szCs w:val="32"/>
                      <w:lang w:val="en-US"/>
                    </w:rPr>
                  </w:rPrChange>
                </w:rPr>
                <w:lastRenderedPageBreak/>
                <w:t xml:space="preserve">                max</w:t>
              </w:r>
              <w:r w:rsidRPr="00E066BD">
                <w:rPr>
                  <w:b/>
                  <w:bCs/>
                  <w:lang w:val="en-US"/>
                  <w:rPrChange w:id="8041" w:author="Borja Gonzalez" w:date="2017-09-28T19:30:00Z">
                    <w:rPr>
                      <w:rFonts w:ascii="Monaco" w:hAnsi="Monaco" w:cs="Monaco"/>
                      <w:b/>
                      <w:bCs/>
                      <w:color w:val="000000"/>
                      <w:sz w:val="32"/>
                      <w:szCs w:val="32"/>
                      <w:lang w:val="en-US"/>
                    </w:rPr>
                  </w:rPrChange>
                </w:rPr>
                <w:t>.</w:t>
              </w:r>
              <w:r w:rsidRPr="00E066BD">
                <w:rPr>
                  <w:lang w:val="en-US"/>
                  <w:rPrChange w:id="8042" w:author="Borja Gonzalez" w:date="2017-09-28T19:30:00Z">
                    <w:rPr>
                      <w:rFonts w:ascii="Monaco" w:hAnsi="Monaco" w:cs="Monaco"/>
                      <w:color w:val="000000"/>
                      <w:sz w:val="32"/>
                      <w:szCs w:val="32"/>
                      <w:lang w:val="en-US"/>
                    </w:rPr>
                  </w:rPrChange>
                </w:rPr>
                <w:t>push</w:t>
              </w:r>
              <w:r w:rsidRPr="00E066BD">
                <w:rPr>
                  <w:b/>
                  <w:bCs/>
                  <w:lang w:val="en-US"/>
                  <w:rPrChange w:id="8043" w:author="Borja Gonzalez" w:date="2017-09-28T19:30:00Z">
                    <w:rPr>
                      <w:rFonts w:ascii="Monaco" w:hAnsi="Monaco" w:cs="Monaco"/>
                      <w:b/>
                      <w:bCs/>
                      <w:color w:val="000000"/>
                      <w:sz w:val="32"/>
                      <w:szCs w:val="32"/>
                      <w:lang w:val="en-US"/>
                    </w:rPr>
                  </w:rPrChange>
                </w:rPr>
                <w:t>(</w:t>
              </w:r>
              <w:r w:rsidRPr="00E066BD">
                <w:rPr>
                  <w:lang w:val="en-US"/>
                  <w:rPrChange w:id="8044" w:author="Borja Gonzalez" w:date="2017-09-28T19:30:00Z">
                    <w:rPr>
                      <w:rFonts w:ascii="Monaco" w:hAnsi="Monaco" w:cs="Monaco"/>
                      <w:color w:val="000000"/>
                      <w:sz w:val="32"/>
                      <w:szCs w:val="32"/>
                      <w:lang w:val="en-US"/>
                    </w:rPr>
                  </w:rPrChange>
                </w:rPr>
                <w:t>max_minimo</w:t>
              </w:r>
              <w:r w:rsidRPr="00E066BD">
                <w:rPr>
                  <w:b/>
                  <w:bCs/>
                  <w:lang w:val="en-US"/>
                  <w:rPrChange w:id="8045" w:author="Borja Gonzalez" w:date="2017-09-28T19:30:00Z">
                    <w:rPr>
                      <w:rFonts w:ascii="Monaco" w:hAnsi="Monaco" w:cs="Monaco"/>
                      <w:b/>
                      <w:bCs/>
                      <w:color w:val="000000"/>
                      <w:sz w:val="32"/>
                      <w:szCs w:val="32"/>
                      <w:lang w:val="en-US"/>
                    </w:rPr>
                  </w:rPrChange>
                </w:rPr>
                <w:t>[</w:t>
              </w:r>
              <w:r w:rsidRPr="00E066BD">
                <w:rPr>
                  <w:b/>
                  <w:bCs/>
                  <w:color w:val="0000CF"/>
                  <w:lang w:val="en-US"/>
                  <w:rPrChange w:id="8046" w:author="Borja Gonzalez" w:date="2017-09-28T19:30:00Z">
                    <w:rPr>
                      <w:rFonts w:ascii="Monaco" w:hAnsi="Monaco" w:cs="Monaco"/>
                      <w:b/>
                      <w:bCs/>
                      <w:color w:val="0000CF"/>
                      <w:sz w:val="32"/>
                      <w:szCs w:val="32"/>
                      <w:lang w:val="en-US"/>
                    </w:rPr>
                  </w:rPrChange>
                </w:rPr>
                <w:t>0</w:t>
              </w:r>
              <w:r w:rsidRPr="00E066BD">
                <w:rPr>
                  <w:b/>
                  <w:bCs/>
                  <w:lang w:val="en-US"/>
                  <w:rPrChange w:id="8047" w:author="Borja Gonzalez" w:date="2017-09-28T19:30:00Z">
                    <w:rPr>
                      <w:rFonts w:ascii="Monaco" w:hAnsi="Monaco" w:cs="Monaco"/>
                      <w:b/>
                      <w:bCs/>
                      <w:color w:val="000000"/>
                      <w:sz w:val="32"/>
                      <w:szCs w:val="32"/>
                      <w:lang w:val="en-US"/>
                    </w:rPr>
                  </w:rPrChange>
                </w:rPr>
                <w:t>].</w:t>
              </w:r>
              <w:r w:rsidRPr="00E066BD">
                <w:rPr>
                  <w:lang w:val="en-US"/>
                  <w:rPrChange w:id="8048" w:author="Borja Gonzalez" w:date="2017-09-28T19:30:00Z">
                    <w:rPr>
                      <w:rFonts w:ascii="Monaco" w:hAnsi="Monaco" w:cs="Monaco"/>
                      <w:color w:val="000000"/>
                      <w:sz w:val="32"/>
                      <w:szCs w:val="32"/>
                      <w:lang w:val="en-US"/>
                    </w:rPr>
                  </w:rPrChange>
                </w:rPr>
                <w:t>values</w:t>
              </w:r>
              <w:r w:rsidRPr="00E066BD">
                <w:rPr>
                  <w:b/>
                  <w:bCs/>
                  <w:lang w:val="en-US"/>
                  <w:rPrChange w:id="8049" w:author="Borja Gonzalez" w:date="2017-09-28T19:30:00Z">
                    <w:rPr>
                      <w:rFonts w:ascii="Monaco" w:hAnsi="Monaco" w:cs="Monaco"/>
                      <w:b/>
                      <w:bCs/>
                      <w:color w:val="000000"/>
                      <w:sz w:val="32"/>
                      <w:szCs w:val="32"/>
                      <w:lang w:val="en-US"/>
                    </w:rPr>
                  </w:rPrChange>
                </w:rPr>
                <w:t>[</w:t>
              </w:r>
              <w:r w:rsidRPr="00E066BD">
                <w:rPr>
                  <w:lang w:val="en-US"/>
                  <w:rPrChange w:id="8050" w:author="Borja Gonzalez" w:date="2017-09-28T19:30:00Z">
                    <w:rPr>
                      <w:rFonts w:ascii="Monaco" w:hAnsi="Monaco" w:cs="Monaco"/>
                      <w:color w:val="000000"/>
                      <w:sz w:val="32"/>
                      <w:szCs w:val="32"/>
                      <w:lang w:val="en-US"/>
                    </w:rPr>
                  </w:rPrChange>
                </w:rPr>
                <w:t>i</w:t>
              </w:r>
              <w:r w:rsidRPr="00E066BD">
                <w:rPr>
                  <w:b/>
                  <w:bCs/>
                  <w:lang w:val="en-US"/>
                  <w:rPrChange w:id="8051" w:author="Borja Gonzalez" w:date="2017-09-28T19:30:00Z">
                    <w:rPr>
                      <w:rFonts w:ascii="Monaco" w:hAnsi="Monaco" w:cs="Monaco"/>
                      <w:b/>
                      <w:bCs/>
                      <w:color w:val="000000"/>
                      <w:sz w:val="32"/>
                      <w:szCs w:val="32"/>
                      <w:lang w:val="en-US"/>
                    </w:rPr>
                  </w:rPrChange>
                </w:rPr>
                <w:t>][</w:t>
              </w:r>
              <w:r w:rsidRPr="00E066BD">
                <w:rPr>
                  <w:b/>
                  <w:bCs/>
                  <w:color w:val="0000CF"/>
                  <w:lang w:val="en-US"/>
                  <w:rPrChange w:id="8052" w:author="Borja Gonzalez" w:date="2017-09-28T19:30:00Z">
                    <w:rPr>
                      <w:rFonts w:ascii="Monaco" w:hAnsi="Monaco" w:cs="Monaco"/>
                      <w:b/>
                      <w:bCs/>
                      <w:color w:val="0000CF"/>
                      <w:sz w:val="32"/>
                      <w:szCs w:val="32"/>
                      <w:lang w:val="en-US"/>
                    </w:rPr>
                  </w:rPrChange>
                </w:rPr>
                <w:t>4</w:t>
              </w:r>
              <w:r w:rsidRPr="00E066BD">
                <w:rPr>
                  <w:b/>
                  <w:bCs/>
                  <w:lang w:val="en-US"/>
                  <w:rPrChange w:id="8053"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pPr>
              <w:rPr>
                <w:ins w:id="8054" w:author="Borja Gonzalez" w:date="2017-09-28T19:30:00Z"/>
                <w:lang w:val="en-US"/>
                <w:rPrChange w:id="8055" w:author="Borja Gonzalez" w:date="2017-09-28T19:30:00Z">
                  <w:rPr>
                    <w:ins w:id="8056" w:author="Borja Gonzalez" w:date="2017-09-28T19:30:00Z"/>
                    <w:rFonts w:ascii="Monaco" w:eastAsiaTheme="majorEastAsia" w:hAnsi="Monaco" w:cs="Monaco"/>
                    <w:color w:val="243F60" w:themeColor="accent1" w:themeShade="7F"/>
                    <w:sz w:val="32"/>
                    <w:szCs w:val="32"/>
                    <w:lang w:val="en-US"/>
                  </w:rPr>
                </w:rPrChange>
              </w:rPr>
              <w:pPrChange w:id="8057" w:author="GONZALEZ DIAZ, BORJA" w:date="2017-09-29T19:26:00Z">
                <w:pPr>
                  <w:keepNext/>
                  <w:keepLines/>
                  <w:widowControl w:val="0"/>
                  <w:autoSpaceDE w:val="0"/>
                  <w:autoSpaceDN w:val="0"/>
                  <w:adjustRightInd w:val="0"/>
                  <w:spacing w:before="200"/>
                  <w:outlineLvl w:val="4"/>
                </w:pPr>
              </w:pPrChange>
            </w:pPr>
            <w:ins w:id="8058" w:author="Borja Gonzalez" w:date="2017-09-28T19:30:00Z">
              <w:r w:rsidRPr="00E066BD">
                <w:rPr>
                  <w:lang w:val="en-US"/>
                  <w:rPrChange w:id="8059" w:author="Borja Gonzalez" w:date="2017-09-28T19:30:00Z">
                    <w:rPr>
                      <w:rFonts w:ascii="Monaco" w:hAnsi="Monaco" w:cs="Monaco"/>
                      <w:sz w:val="32"/>
                      <w:szCs w:val="32"/>
                      <w:lang w:val="en-US"/>
                    </w:rPr>
                  </w:rPrChange>
                </w:rPr>
                <w:t xml:space="preserve">                min</w:t>
              </w:r>
              <w:r w:rsidRPr="00E066BD">
                <w:rPr>
                  <w:b/>
                  <w:bCs/>
                  <w:lang w:val="en-US"/>
                  <w:rPrChange w:id="8060" w:author="Borja Gonzalez" w:date="2017-09-28T19:30:00Z">
                    <w:rPr>
                      <w:rFonts w:ascii="Monaco" w:hAnsi="Monaco" w:cs="Monaco"/>
                      <w:b/>
                      <w:bCs/>
                      <w:color w:val="000000"/>
                      <w:sz w:val="32"/>
                      <w:szCs w:val="32"/>
                      <w:lang w:val="en-US"/>
                    </w:rPr>
                  </w:rPrChange>
                </w:rPr>
                <w:t>.</w:t>
              </w:r>
              <w:r w:rsidRPr="00E066BD">
                <w:rPr>
                  <w:lang w:val="en-US"/>
                  <w:rPrChange w:id="8061" w:author="Borja Gonzalez" w:date="2017-09-28T19:30:00Z">
                    <w:rPr>
                      <w:rFonts w:ascii="Monaco" w:hAnsi="Monaco" w:cs="Monaco"/>
                      <w:color w:val="000000"/>
                      <w:sz w:val="32"/>
                      <w:szCs w:val="32"/>
                      <w:lang w:val="en-US"/>
                    </w:rPr>
                  </w:rPrChange>
                </w:rPr>
                <w:t>push</w:t>
              </w:r>
              <w:r w:rsidRPr="00E066BD">
                <w:rPr>
                  <w:b/>
                  <w:bCs/>
                  <w:lang w:val="en-US"/>
                  <w:rPrChange w:id="8062" w:author="Borja Gonzalez" w:date="2017-09-28T19:30:00Z">
                    <w:rPr>
                      <w:rFonts w:ascii="Monaco" w:hAnsi="Monaco" w:cs="Monaco"/>
                      <w:b/>
                      <w:bCs/>
                      <w:color w:val="000000"/>
                      <w:sz w:val="32"/>
                      <w:szCs w:val="32"/>
                      <w:lang w:val="en-US"/>
                    </w:rPr>
                  </w:rPrChange>
                </w:rPr>
                <w:t>(</w:t>
              </w:r>
              <w:r w:rsidRPr="00E066BD">
                <w:rPr>
                  <w:lang w:val="en-US"/>
                  <w:rPrChange w:id="8063" w:author="Borja Gonzalez" w:date="2017-09-28T19:30:00Z">
                    <w:rPr>
                      <w:rFonts w:ascii="Monaco" w:hAnsi="Monaco" w:cs="Monaco"/>
                      <w:color w:val="000000"/>
                      <w:sz w:val="32"/>
                      <w:szCs w:val="32"/>
                      <w:lang w:val="en-US"/>
                    </w:rPr>
                  </w:rPrChange>
                </w:rPr>
                <w:t>max_minimo</w:t>
              </w:r>
              <w:r w:rsidRPr="00E066BD">
                <w:rPr>
                  <w:b/>
                  <w:bCs/>
                  <w:lang w:val="en-US"/>
                  <w:rPrChange w:id="8064" w:author="Borja Gonzalez" w:date="2017-09-28T19:30:00Z">
                    <w:rPr>
                      <w:rFonts w:ascii="Monaco" w:hAnsi="Monaco" w:cs="Monaco"/>
                      <w:b/>
                      <w:bCs/>
                      <w:color w:val="000000"/>
                      <w:sz w:val="32"/>
                      <w:szCs w:val="32"/>
                      <w:lang w:val="en-US"/>
                    </w:rPr>
                  </w:rPrChange>
                </w:rPr>
                <w:t>[</w:t>
              </w:r>
              <w:r w:rsidRPr="00E066BD">
                <w:rPr>
                  <w:b/>
                  <w:bCs/>
                  <w:color w:val="0000CF"/>
                  <w:lang w:val="en-US"/>
                  <w:rPrChange w:id="8065" w:author="Borja Gonzalez" w:date="2017-09-28T19:30:00Z">
                    <w:rPr>
                      <w:rFonts w:ascii="Monaco" w:hAnsi="Monaco" w:cs="Monaco"/>
                      <w:b/>
                      <w:bCs/>
                      <w:color w:val="0000CF"/>
                      <w:sz w:val="32"/>
                      <w:szCs w:val="32"/>
                      <w:lang w:val="en-US"/>
                    </w:rPr>
                  </w:rPrChange>
                </w:rPr>
                <w:t>0</w:t>
              </w:r>
              <w:r w:rsidRPr="00E066BD">
                <w:rPr>
                  <w:b/>
                  <w:bCs/>
                  <w:lang w:val="en-US"/>
                  <w:rPrChange w:id="8066" w:author="Borja Gonzalez" w:date="2017-09-28T19:30:00Z">
                    <w:rPr>
                      <w:rFonts w:ascii="Monaco" w:hAnsi="Monaco" w:cs="Monaco"/>
                      <w:b/>
                      <w:bCs/>
                      <w:color w:val="000000"/>
                      <w:sz w:val="32"/>
                      <w:szCs w:val="32"/>
                      <w:lang w:val="en-US"/>
                    </w:rPr>
                  </w:rPrChange>
                </w:rPr>
                <w:t>].</w:t>
              </w:r>
              <w:r w:rsidRPr="00E066BD">
                <w:rPr>
                  <w:lang w:val="en-US"/>
                  <w:rPrChange w:id="8067" w:author="Borja Gonzalez" w:date="2017-09-28T19:30:00Z">
                    <w:rPr>
                      <w:rFonts w:ascii="Monaco" w:hAnsi="Monaco" w:cs="Monaco"/>
                      <w:color w:val="000000"/>
                      <w:sz w:val="32"/>
                      <w:szCs w:val="32"/>
                      <w:lang w:val="en-US"/>
                    </w:rPr>
                  </w:rPrChange>
                </w:rPr>
                <w:t>values</w:t>
              </w:r>
              <w:r w:rsidRPr="00E066BD">
                <w:rPr>
                  <w:b/>
                  <w:bCs/>
                  <w:lang w:val="en-US"/>
                  <w:rPrChange w:id="8068" w:author="Borja Gonzalez" w:date="2017-09-28T19:30:00Z">
                    <w:rPr>
                      <w:rFonts w:ascii="Monaco" w:hAnsi="Monaco" w:cs="Monaco"/>
                      <w:b/>
                      <w:bCs/>
                      <w:color w:val="000000"/>
                      <w:sz w:val="32"/>
                      <w:szCs w:val="32"/>
                      <w:lang w:val="en-US"/>
                    </w:rPr>
                  </w:rPrChange>
                </w:rPr>
                <w:t>[</w:t>
              </w:r>
              <w:r w:rsidRPr="00E066BD">
                <w:rPr>
                  <w:lang w:val="en-US"/>
                  <w:rPrChange w:id="8069" w:author="Borja Gonzalez" w:date="2017-09-28T19:30:00Z">
                    <w:rPr>
                      <w:rFonts w:ascii="Monaco" w:hAnsi="Monaco" w:cs="Monaco"/>
                      <w:color w:val="000000"/>
                      <w:sz w:val="32"/>
                      <w:szCs w:val="32"/>
                      <w:lang w:val="en-US"/>
                    </w:rPr>
                  </w:rPrChange>
                </w:rPr>
                <w:t>i</w:t>
              </w:r>
              <w:r w:rsidRPr="00E066BD">
                <w:rPr>
                  <w:b/>
                  <w:bCs/>
                  <w:lang w:val="en-US"/>
                  <w:rPrChange w:id="8070" w:author="Borja Gonzalez" w:date="2017-09-28T19:30:00Z">
                    <w:rPr>
                      <w:rFonts w:ascii="Monaco" w:hAnsi="Monaco" w:cs="Monaco"/>
                      <w:b/>
                      <w:bCs/>
                      <w:color w:val="000000"/>
                      <w:sz w:val="32"/>
                      <w:szCs w:val="32"/>
                      <w:lang w:val="en-US"/>
                    </w:rPr>
                  </w:rPrChange>
                </w:rPr>
                <w:t>][</w:t>
              </w:r>
              <w:r w:rsidRPr="00E066BD">
                <w:rPr>
                  <w:b/>
                  <w:bCs/>
                  <w:color w:val="0000CF"/>
                  <w:lang w:val="en-US"/>
                  <w:rPrChange w:id="8071" w:author="Borja Gonzalez" w:date="2017-09-28T19:30:00Z">
                    <w:rPr>
                      <w:rFonts w:ascii="Monaco" w:hAnsi="Monaco" w:cs="Monaco"/>
                      <w:b/>
                      <w:bCs/>
                      <w:color w:val="0000CF"/>
                      <w:sz w:val="32"/>
                      <w:szCs w:val="32"/>
                      <w:lang w:val="en-US"/>
                    </w:rPr>
                  </w:rPrChange>
                </w:rPr>
                <w:t>5</w:t>
              </w:r>
              <w:r w:rsidRPr="00E066BD">
                <w:rPr>
                  <w:b/>
                  <w:bCs/>
                  <w:lang w:val="en-US"/>
                  <w:rPrChange w:id="8072"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pPr>
              <w:rPr>
                <w:ins w:id="8073" w:author="Borja Gonzalez" w:date="2017-09-28T19:30:00Z"/>
                <w:lang w:val="en-US"/>
                <w:rPrChange w:id="8074" w:author="Borja Gonzalez" w:date="2017-09-28T19:30:00Z">
                  <w:rPr>
                    <w:ins w:id="8075" w:author="Borja Gonzalez" w:date="2017-09-28T19:30:00Z"/>
                    <w:rFonts w:ascii="Monaco" w:eastAsiaTheme="majorEastAsia" w:hAnsi="Monaco" w:cs="Monaco"/>
                    <w:color w:val="243F60" w:themeColor="accent1" w:themeShade="7F"/>
                    <w:sz w:val="32"/>
                    <w:szCs w:val="32"/>
                    <w:lang w:val="en-US"/>
                  </w:rPr>
                </w:rPrChange>
              </w:rPr>
              <w:pPrChange w:id="8076" w:author="GONZALEZ DIAZ, BORJA" w:date="2017-09-29T19:26:00Z">
                <w:pPr>
                  <w:keepNext/>
                  <w:keepLines/>
                  <w:widowControl w:val="0"/>
                  <w:autoSpaceDE w:val="0"/>
                  <w:autoSpaceDN w:val="0"/>
                  <w:adjustRightInd w:val="0"/>
                  <w:spacing w:before="200"/>
                  <w:outlineLvl w:val="4"/>
                </w:pPr>
              </w:pPrChange>
            </w:pPr>
            <w:ins w:id="8077" w:author="Borja Gonzalez" w:date="2017-09-28T19:30:00Z">
              <w:r w:rsidRPr="00E066BD">
                <w:rPr>
                  <w:lang w:val="en-US"/>
                  <w:rPrChange w:id="8078" w:author="Borja Gonzalez" w:date="2017-09-28T19:30:00Z">
                    <w:rPr>
                      <w:rFonts w:ascii="Monaco" w:hAnsi="Monaco" w:cs="Monaco"/>
                      <w:sz w:val="32"/>
                      <w:szCs w:val="32"/>
                      <w:lang w:val="en-US"/>
                    </w:rPr>
                  </w:rPrChange>
                </w:rPr>
                <w:t xml:space="preserve">                fecha</w:t>
              </w:r>
              <w:r w:rsidRPr="00E066BD">
                <w:rPr>
                  <w:b/>
                  <w:bCs/>
                  <w:lang w:val="en-US"/>
                  <w:rPrChange w:id="8079" w:author="Borja Gonzalez" w:date="2017-09-28T19:30:00Z">
                    <w:rPr>
                      <w:rFonts w:ascii="Monaco" w:hAnsi="Monaco" w:cs="Monaco"/>
                      <w:b/>
                      <w:bCs/>
                      <w:color w:val="000000"/>
                      <w:sz w:val="32"/>
                      <w:szCs w:val="32"/>
                      <w:lang w:val="en-US"/>
                    </w:rPr>
                  </w:rPrChange>
                </w:rPr>
                <w:t>.</w:t>
              </w:r>
              <w:r w:rsidRPr="00E066BD">
                <w:rPr>
                  <w:lang w:val="en-US"/>
                  <w:rPrChange w:id="8080" w:author="Borja Gonzalez" w:date="2017-09-28T19:30:00Z">
                    <w:rPr>
                      <w:rFonts w:ascii="Monaco" w:hAnsi="Monaco" w:cs="Monaco"/>
                      <w:color w:val="000000"/>
                      <w:sz w:val="32"/>
                      <w:szCs w:val="32"/>
                      <w:lang w:val="en-US"/>
                    </w:rPr>
                  </w:rPrChange>
                </w:rPr>
                <w:t>push</w:t>
              </w:r>
              <w:r w:rsidRPr="00E066BD">
                <w:rPr>
                  <w:b/>
                  <w:bCs/>
                  <w:lang w:val="en-US"/>
                  <w:rPrChange w:id="8081" w:author="Borja Gonzalez" w:date="2017-09-28T19:30:00Z">
                    <w:rPr>
                      <w:rFonts w:ascii="Monaco" w:hAnsi="Monaco" w:cs="Monaco"/>
                      <w:b/>
                      <w:bCs/>
                      <w:color w:val="000000"/>
                      <w:sz w:val="32"/>
                      <w:szCs w:val="32"/>
                      <w:lang w:val="en-US"/>
                    </w:rPr>
                  </w:rPrChange>
                </w:rPr>
                <w:t>(</w:t>
              </w:r>
              <w:r w:rsidRPr="00E066BD">
                <w:rPr>
                  <w:lang w:val="en-US"/>
                  <w:rPrChange w:id="8082" w:author="Borja Gonzalez" w:date="2017-09-28T19:30:00Z">
                    <w:rPr>
                      <w:rFonts w:ascii="Monaco" w:hAnsi="Monaco" w:cs="Monaco"/>
                      <w:color w:val="000000"/>
                      <w:sz w:val="32"/>
                      <w:szCs w:val="32"/>
                      <w:lang w:val="en-US"/>
                    </w:rPr>
                  </w:rPrChange>
                </w:rPr>
                <w:t>max_minimo</w:t>
              </w:r>
              <w:r w:rsidRPr="00E066BD">
                <w:rPr>
                  <w:b/>
                  <w:bCs/>
                  <w:lang w:val="en-US"/>
                  <w:rPrChange w:id="8083" w:author="Borja Gonzalez" w:date="2017-09-28T19:30:00Z">
                    <w:rPr>
                      <w:rFonts w:ascii="Monaco" w:hAnsi="Monaco" w:cs="Monaco"/>
                      <w:b/>
                      <w:bCs/>
                      <w:color w:val="000000"/>
                      <w:sz w:val="32"/>
                      <w:szCs w:val="32"/>
                      <w:lang w:val="en-US"/>
                    </w:rPr>
                  </w:rPrChange>
                </w:rPr>
                <w:t>[</w:t>
              </w:r>
              <w:r w:rsidRPr="00E066BD">
                <w:rPr>
                  <w:b/>
                  <w:bCs/>
                  <w:color w:val="0000CF"/>
                  <w:lang w:val="en-US"/>
                  <w:rPrChange w:id="8084" w:author="Borja Gonzalez" w:date="2017-09-28T19:30:00Z">
                    <w:rPr>
                      <w:rFonts w:ascii="Monaco" w:hAnsi="Monaco" w:cs="Monaco"/>
                      <w:b/>
                      <w:bCs/>
                      <w:color w:val="0000CF"/>
                      <w:sz w:val="32"/>
                      <w:szCs w:val="32"/>
                      <w:lang w:val="en-US"/>
                    </w:rPr>
                  </w:rPrChange>
                </w:rPr>
                <w:t>0</w:t>
              </w:r>
              <w:r w:rsidRPr="00E066BD">
                <w:rPr>
                  <w:b/>
                  <w:bCs/>
                  <w:lang w:val="en-US"/>
                  <w:rPrChange w:id="8085" w:author="Borja Gonzalez" w:date="2017-09-28T19:30:00Z">
                    <w:rPr>
                      <w:rFonts w:ascii="Monaco" w:hAnsi="Monaco" w:cs="Monaco"/>
                      <w:b/>
                      <w:bCs/>
                      <w:color w:val="000000"/>
                      <w:sz w:val="32"/>
                      <w:szCs w:val="32"/>
                      <w:lang w:val="en-US"/>
                    </w:rPr>
                  </w:rPrChange>
                </w:rPr>
                <w:t>].</w:t>
              </w:r>
              <w:r w:rsidRPr="00E066BD">
                <w:rPr>
                  <w:lang w:val="en-US"/>
                  <w:rPrChange w:id="8086" w:author="Borja Gonzalez" w:date="2017-09-28T19:30:00Z">
                    <w:rPr>
                      <w:rFonts w:ascii="Monaco" w:hAnsi="Monaco" w:cs="Monaco"/>
                      <w:color w:val="000000"/>
                      <w:sz w:val="32"/>
                      <w:szCs w:val="32"/>
                      <w:lang w:val="en-US"/>
                    </w:rPr>
                  </w:rPrChange>
                </w:rPr>
                <w:t>values</w:t>
              </w:r>
              <w:r w:rsidRPr="00E066BD">
                <w:rPr>
                  <w:b/>
                  <w:bCs/>
                  <w:lang w:val="en-US"/>
                  <w:rPrChange w:id="8087" w:author="Borja Gonzalez" w:date="2017-09-28T19:30:00Z">
                    <w:rPr>
                      <w:rFonts w:ascii="Monaco" w:hAnsi="Monaco" w:cs="Monaco"/>
                      <w:b/>
                      <w:bCs/>
                      <w:color w:val="000000"/>
                      <w:sz w:val="32"/>
                      <w:szCs w:val="32"/>
                      <w:lang w:val="en-US"/>
                    </w:rPr>
                  </w:rPrChange>
                </w:rPr>
                <w:t>[</w:t>
              </w:r>
              <w:r w:rsidRPr="00E066BD">
                <w:rPr>
                  <w:lang w:val="en-US"/>
                  <w:rPrChange w:id="8088" w:author="Borja Gonzalez" w:date="2017-09-28T19:30:00Z">
                    <w:rPr>
                      <w:rFonts w:ascii="Monaco" w:hAnsi="Monaco" w:cs="Monaco"/>
                      <w:color w:val="000000"/>
                      <w:sz w:val="32"/>
                      <w:szCs w:val="32"/>
                      <w:lang w:val="en-US"/>
                    </w:rPr>
                  </w:rPrChange>
                </w:rPr>
                <w:t>i</w:t>
              </w:r>
              <w:r w:rsidRPr="00E066BD">
                <w:rPr>
                  <w:b/>
                  <w:bCs/>
                  <w:lang w:val="en-US"/>
                  <w:rPrChange w:id="8089" w:author="Borja Gonzalez" w:date="2017-09-28T19:30:00Z">
                    <w:rPr>
                      <w:rFonts w:ascii="Monaco" w:hAnsi="Monaco" w:cs="Monaco"/>
                      <w:b/>
                      <w:bCs/>
                      <w:color w:val="000000"/>
                      <w:sz w:val="32"/>
                      <w:szCs w:val="32"/>
                      <w:lang w:val="en-US"/>
                    </w:rPr>
                  </w:rPrChange>
                </w:rPr>
                <w:t>][</w:t>
              </w:r>
              <w:r w:rsidRPr="00E066BD">
                <w:rPr>
                  <w:b/>
                  <w:bCs/>
                  <w:color w:val="0000CF"/>
                  <w:lang w:val="en-US"/>
                  <w:rPrChange w:id="8090" w:author="Borja Gonzalez" w:date="2017-09-28T19:30:00Z">
                    <w:rPr>
                      <w:rFonts w:ascii="Monaco" w:hAnsi="Monaco" w:cs="Monaco"/>
                      <w:b/>
                      <w:bCs/>
                      <w:color w:val="0000CF"/>
                      <w:sz w:val="32"/>
                      <w:szCs w:val="32"/>
                      <w:lang w:val="en-US"/>
                    </w:rPr>
                  </w:rPrChange>
                </w:rPr>
                <w:t>6</w:t>
              </w:r>
              <w:r w:rsidRPr="00E066BD">
                <w:rPr>
                  <w:b/>
                  <w:bCs/>
                  <w:lang w:val="en-US"/>
                  <w:rPrChange w:id="8091"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pPr>
              <w:rPr>
                <w:ins w:id="8092" w:author="Borja Gonzalez" w:date="2017-09-28T19:30:00Z"/>
                <w:lang w:val="en-US"/>
                <w:rPrChange w:id="8093" w:author="Borja Gonzalez" w:date="2017-09-28T19:30:00Z">
                  <w:rPr>
                    <w:ins w:id="8094" w:author="Borja Gonzalez" w:date="2017-09-28T19:30:00Z"/>
                    <w:rFonts w:ascii="Monaco" w:eastAsiaTheme="majorEastAsia" w:hAnsi="Monaco" w:cs="Monaco"/>
                    <w:color w:val="243F60" w:themeColor="accent1" w:themeShade="7F"/>
                    <w:sz w:val="32"/>
                    <w:szCs w:val="32"/>
                    <w:lang w:val="en-US"/>
                  </w:rPr>
                </w:rPrChange>
              </w:rPr>
              <w:pPrChange w:id="8095" w:author="GONZALEZ DIAZ, BORJA" w:date="2017-09-29T19:26:00Z">
                <w:pPr>
                  <w:keepNext/>
                  <w:keepLines/>
                  <w:widowControl w:val="0"/>
                  <w:autoSpaceDE w:val="0"/>
                  <w:autoSpaceDN w:val="0"/>
                  <w:adjustRightInd w:val="0"/>
                  <w:spacing w:before="200"/>
                  <w:outlineLvl w:val="4"/>
                </w:pPr>
              </w:pPrChange>
            </w:pPr>
            <w:ins w:id="8096" w:author="Borja Gonzalez" w:date="2017-09-28T19:30:00Z">
              <w:r w:rsidRPr="00E066BD">
                <w:rPr>
                  <w:lang w:val="en-US"/>
                  <w:rPrChange w:id="8097" w:author="Borja Gonzalez" w:date="2017-09-28T19:30:00Z">
                    <w:rPr>
                      <w:rFonts w:ascii="Monaco" w:hAnsi="Monaco" w:cs="Monaco"/>
                      <w:sz w:val="32"/>
                      <w:szCs w:val="32"/>
                      <w:lang w:val="en-US"/>
                    </w:rPr>
                  </w:rPrChange>
                </w:rPr>
                <w:t xml:space="preserve">                </w:t>
              </w:r>
              <w:r w:rsidRPr="00E066BD">
                <w:rPr>
                  <w:b/>
                  <w:bCs/>
                  <w:color w:val="204A87"/>
                  <w:lang w:val="en-US"/>
                  <w:rPrChange w:id="8098" w:author="Borja Gonzalez" w:date="2017-09-28T19:30:00Z">
                    <w:rPr>
                      <w:rFonts w:ascii="Monaco" w:hAnsi="Monaco" w:cs="Monaco"/>
                      <w:b/>
                      <w:bCs/>
                      <w:color w:val="204A87"/>
                      <w:sz w:val="32"/>
                      <w:szCs w:val="32"/>
                      <w:lang w:val="en-US"/>
                    </w:rPr>
                  </w:rPrChange>
                </w:rPr>
                <w:t>if</w:t>
              </w:r>
              <w:r w:rsidRPr="00E066BD">
                <w:rPr>
                  <w:lang w:val="en-US"/>
                  <w:rPrChange w:id="8099" w:author="Borja Gonzalez" w:date="2017-09-28T19:30:00Z">
                    <w:rPr>
                      <w:rFonts w:ascii="Monaco" w:hAnsi="Monaco" w:cs="Monaco"/>
                      <w:sz w:val="32"/>
                      <w:szCs w:val="32"/>
                      <w:lang w:val="en-US"/>
                    </w:rPr>
                  </w:rPrChange>
                </w:rPr>
                <w:t xml:space="preserve"> </w:t>
              </w:r>
              <w:r w:rsidRPr="00E066BD">
                <w:rPr>
                  <w:b/>
                  <w:bCs/>
                  <w:lang w:val="en-US"/>
                  <w:rPrChange w:id="8100" w:author="Borja Gonzalez" w:date="2017-09-28T19:30:00Z">
                    <w:rPr>
                      <w:rFonts w:ascii="Monaco" w:hAnsi="Monaco" w:cs="Monaco"/>
                      <w:b/>
                      <w:bCs/>
                      <w:color w:val="000000"/>
                      <w:sz w:val="32"/>
                      <w:szCs w:val="32"/>
                      <w:lang w:val="en-US"/>
                    </w:rPr>
                  </w:rPrChange>
                </w:rPr>
                <w:t>(</w:t>
              </w:r>
              <w:r w:rsidRPr="00E066BD">
                <w:rPr>
                  <w:lang w:val="en-US"/>
                  <w:rPrChange w:id="8101" w:author="Borja Gonzalez" w:date="2017-09-28T19:30:00Z">
                    <w:rPr>
                      <w:rFonts w:ascii="Monaco" w:hAnsi="Monaco" w:cs="Monaco"/>
                      <w:color w:val="000000"/>
                      <w:sz w:val="32"/>
                      <w:szCs w:val="32"/>
                      <w:lang w:val="en-US"/>
                    </w:rPr>
                  </w:rPrChange>
                </w:rPr>
                <w:t xml:space="preserve">genero </w:t>
              </w:r>
              <w:r w:rsidRPr="00E066BD">
                <w:rPr>
                  <w:b/>
                  <w:bCs/>
                  <w:color w:val="CE5C00"/>
                  <w:lang w:val="en-US"/>
                  <w:rPrChange w:id="8102" w:author="Borja Gonzalez" w:date="2017-09-28T19:30:00Z">
                    <w:rPr>
                      <w:rFonts w:ascii="Monaco" w:hAnsi="Monaco" w:cs="Monaco"/>
                      <w:b/>
                      <w:bCs/>
                      <w:color w:val="CE5C00"/>
                      <w:sz w:val="32"/>
                      <w:szCs w:val="32"/>
                      <w:lang w:val="en-US"/>
                    </w:rPr>
                  </w:rPrChange>
                </w:rPr>
                <w:t>==</w:t>
              </w:r>
              <w:r w:rsidRPr="00E066BD">
                <w:rPr>
                  <w:lang w:val="en-US"/>
                  <w:rPrChange w:id="8103" w:author="Borja Gonzalez" w:date="2017-09-28T19:30:00Z">
                    <w:rPr>
                      <w:rFonts w:ascii="Monaco" w:hAnsi="Monaco" w:cs="Monaco"/>
                      <w:sz w:val="32"/>
                      <w:szCs w:val="32"/>
                      <w:lang w:val="en-US"/>
                    </w:rPr>
                  </w:rPrChange>
                </w:rPr>
                <w:t xml:space="preserve"> </w:t>
              </w:r>
              <w:r w:rsidRPr="00E066BD">
                <w:rPr>
                  <w:color w:val="4E9A06"/>
                  <w:lang w:val="en-US"/>
                  <w:rPrChange w:id="8104" w:author="Borja Gonzalez" w:date="2017-09-28T19:30:00Z">
                    <w:rPr>
                      <w:rFonts w:ascii="Monaco" w:hAnsi="Monaco" w:cs="Monaco"/>
                      <w:color w:val="4E9A06"/>
                      <w:sz w:val="32"/>
                      <w:szCs w:val="32"/>
                      <w:lang w:val="en-US"/>
                    </w:rPr>
                  </w:rPrChange>
                </w:rPr>
                <w:t>"h"</w:t>
              </w:r>
              <w:r w:rsidRPr="00E066BD">
                <w:rPr>
                  <w:b/>
                  <w:bCs/>
                  <w:lang w:val="en-US"/>
                  <w:rPrChange w:id="8105"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pPr>
              <w:rPr>
                <w:ins w:id="8106" w:author="Borja Gonzalez" w:date="2017-09-28T19:30:00Z"/>
                <w:lang w:val="en-US"/>
                <w:rPrChange w:id="8107" w:author="Borja Gonzalez" w:date="2017-09-28T19:30:00Z">
                  <w:rPr>
                    <w:ins w:id="8108" w:author="Borja Gonzalez" w:date="2017-09-28T19:30:00Z"/>
                    <w:rFonts w:ascii="Monaco" w:eastAsiaTheme="majorEastAsia" w:hAnsi="Monaco" w:cs="Monaco"/>
                    <w:color w:val="243F60" w:themeColor="accent1" w:themeShade="7F"/>
                    <w:sz w:val="32"/>
                    <w:szCs w:val="32"/>
                    <w:lang w:val="en-US"/>
                  </w:rPr>
                </w:rPrChange>
              </w:rPr>
              <w:pPrChange w:id="8109" w:author="GONZALEZ DIAZ, BORJA" w:date="2017-09-29T19:26:00Z">
                <w:pPr>
                  <w:keepNext/>
                  <w:keepLines/>
                  <w:widowControl w:val="0"/>
                  <w:autoSpaceDE w:val="0"/>
                  <w:autoSpaceDN w:val="0"/>
                  <w:adjustRightInd w:val="0"/>
                  <w:spacing w:before="200"/>
                  <w:outlineLvl w:val="4"/>
                </w:pPr>
              </w:pPrChange>
            </w:pPr>
            <w:ins w:id="8110" w:author="Borja Gonzalez" w:date="2017-09-28T19:30:00Z">
              <w:r w:rsidRPr="00E066BD">
                <w:rPr>
                  <w:lang w:val="en-US"/>
                  <w:rPrChange w:id="8111" w:author="Borja Gonzalez" w:date="2017-09-28T19:30:00Z">
                    <w:rPr>
                      <w:rFonts w:ascii="Monaco" w:hAnsi="Monaco" w:cs="Monaco"/>
                      <w:sz w:val="32"/>
                      <w:szCs w:val="32"/>
                      <w:lang w:val="en-US"/>
                    </w:rPr>
                  </w:rPrChange>
                </w:rPr>
                <w:t xml:space="preserve">                    max_max</w:t>
              </w:r>
              <w:r w:rsidRPr="00E066BD">
                <w:rPr>
                  <w:b/>
                  <w:bCs/>
                  <w:lang w:val="en-US"/>
                  <w:rPrChange w:id="8112" w:author="Borja Gonzalez" w:date="2017-09-28T19:30:00Z">
                    <w:rPr>
                      <w:rFonts w:ascii="Monaco" w:hAnsi="Monaco" w:cs="Monaco"/>
                      <w:b/>
                      <w:bCs/>
                      <w:color w:val="000000"/>
                      <w:sz w:val="32"/>
                      <w:szCs w:val="32"/>
                      <w:lang w:val="en-US"/>
                    </w:rPr>
                  </w:rPrChange>
                </w:rPr>
                <w:t>.</w:t>
              </w:r>
              <w:r w:rsidRPr="00E066BD">
                <w:rPr>
                  <w:lang w:val="en-US"/>
                  <w:rPrChange w:id="8113" w:author="Borja Gonzalez" w:date="2017-09-28T19:30:00Z">
                    <w:rPr>
                      <w:rFonts w:ascii="Monaco" w:hAnsi="Monaco" w:cs="Monaco"/>
                      <w:color w:val="000000"/>
                      <w:sz w:val="32"/>
                      <w:szCs w:val="32"/>
                      <w:lang w:val="en-US"/>
                    </w:rPr>
                  </w:rPrChange>
                </w:rPr>
                <w:t>push</w:t>
              </w:r>
              <w:r w:rsidRPr="00E066BD">
                <w:rPr>
                  <w:b/>
                  <w:bCs/>
                  <w:lang w:val="en-US"/>
                  <w:rPrChange w:id="8114" w:author="Borja Gonzalez" w:date="2017-09-28T19:30:00Z">
                    <w:rPr>
                      <w:rFonts w:ascii="Monaco" w:hAnsi="Monaco" w:cs="Monaco"/>
                      <w:b/>
                      <w:bCs/>
                      <w:color w:val="000000"/>
                      <w:sz w:val="32"/>
                      <w:szCs w:val="32"/>
                      <w:lang w:val="en-US"/>
                    </w:rPr>
                  </w:rPrChange>
                </w:rPr>
                <w:t>(</w:t>
              </w:r>
              <w:r w:rsidRPr="00E066BD">
                <w:rPr>
                  <w:b/>
                  <w:bCs/>
                  <w:color w:val="0000CF"/>
                  <w:lang w:val="en-US"/>
                  <w:rPrChange w:id="8115" w:author="Borja Gonzalez" w:date="2017-09-28T19:30:00Z">
                    <w:rPr>
                      <w:rFonts w:ascii="Monaco" w:hAnsi="Monaco" w:cs="Monaco"/>
                      <w:b/>
                      <w:bCs/>
                      <w:color w:val="0000CF"/>
                      <w:sz w:val="32"/>
                      <w:szCs w:val="32"/>
                      <w:lang w:val="en-US"/>
                    </w:rPr>
                  </w:rPrChange>
                </w:rPr>
                <w:t>87.4</w:t>
              </w:r>
              <w:r w:rsidRPr="00E066BD">
                <w:rPr>
                  <w:b/>
                  <w:bCs/>
                  <w:lang w:val="en-US"/>
                  <w:rPrChange w:id="8116"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pPr>
              <w:rPr>
                <w:ins w:id="8117" w:author="Borja Gonzalez" w:date="2017-09-28T19:30:00Z"/>
                <w:lang w:val="en-US"/>
                <w:rPrChange w:id="8118" w:author="Borja Gonzalez" w:date="2017-09-28T19:30:00Z">
                  <w:rPr>
                    <w:ins w:id="8119" w:author="Borja Gonzalez" w:date="2017-09-28T19:30:00Z"/>
                    <w:rFonts w:ascii="Monaco" w:eastAsiaTheme="majorEastAsia" w:hAnsi="Monaco" w:cs="Monaco"/>
                    <w:color w:val="243F60" w:themeColor="accent1" w:themeShade="7F"/>
                    <w:sz w:val="32"/>
                    <w:szCs w:val="32"/>
                    <w:lang w:val="en-US"/>
                  </w:rPr>
                </w:rPrChange>
              </w:rPr>
              <w:pPrChange w:id="8120" w:author="GONZALEZ DIAZ, BORJA" w:date="2017-09-29T19:26:00Z">
                <w:pPr>
                  <w:keepNext/>
                  <w:keepLines/>
                  <w:widowControl w:val="0"/>
                  <w:autoSpaceDE w:val="0"/>
                  <w:autoSpaceDN w:val="0"/>
                  <w:adjustRightInd w:val="0"/>
                  <w:spacing w:before="200"/>
                  <w:outlineLvl w:val="4"/>
                </w:pPr>
              </w:pPrChange>
            </w:pPr>
            <w:ins w:id="8121" w:author="Borja Gonzalez" w:date="2017-09-28T19:30:00Z">
              <w:r w:rsidRPr="00E066BD">
                <w:rPr>
                  <w:lang w:val="en-US"/>
                  <w:rPrChange w:id="8122" w:author="Borja Gonzalez" w:date="2017-09-28T19:30:00Z">
                    <w:rPr>
                      <w:rFonts w:ascii="Monaco" w:hAnsi="Monaco" w:cs="Monaco"/>
                      <w:sz w:val="32"/>
                      <w:szCs w:val="32"/>
                      <w:lang w:val="en-US"/>
                    </w:rPr>
                  </w:rPrChange>
                </w:rPr>
                <w:t xml:space="preserve">                    max_min</w:t>
              </w:r>
              <w:r w:rsidRPr="00E066BD">
                <w:rPr>
                  <w:b/>
                  <w:bCs/>
                  <w:lang w:val="en-US"/>
                  <w:rPrChange w:id="8123" w:author="Borja Gonzalez" w:date="2017-09-28T19:30:00Z">
                    <w:rPr>
                      <w:rFonts w:ascii="Monaco" w:hAnsi="Monaco" w:cs="Monaco"/>
                      <w:b/>
                      <w:bCs/>
                      <w:color w:val="000000"/>
                      <w:sz w:val="32"/>
                      <w:szCs w:val="32"/>
                      <w:lang w:val="en-US"/>
                    </w:rPr>
                  </w:rPrChange>
                </w:rPr>
                <w:t>.</w:t>
              </w:r>
              <w:r w:rsidRPr="00E066BD">
                <w:rPr>
                  <w:lang w:val="en-US"/>
                  <w:rPrChange w:id="8124" w:author="Borja Gonzalez" w:date="2017-09-28T19:30:00Z">
                    <w:rPr>
                      <w:rFonts w:ascii="Monaco" w:hAnsi="Monaco" w:cs="Monaco"/>
                      <w:color w:val="000000"/>
                      <w:sz w:val="32"/>
                      <w:szCs w:val="32"/>
                      <w:lang w:val="en-US"/>
                    </w:rPr>
                  </w:rPrChange>
                </w:rPr>
                <w:t>push</w:t>
              </w:r>
              <w:r w:rsidRPr="00E066BD">
                <w:rPr>
                  <w:b/>
                  <w:bCs/>
                  <w:lang w:val="en-US"/>
                  <w:rPrChange w:id="8125" w:author="Borja Gonzalez" w:date="2017-09-28T19:30:00Z">
                    <w:rPr>
                      <w:rFonts w:ascii="Monaco" w:hAnsi="Monaco" w:cs="Monaco"/>
                      <w:b/>
                      <w:bCs/>
                      <w:color w:val="000000"/>
                      <w:sz w:val="32"/>
                      <w:szCs w:val="32"/>
                      <w:lang w:val="en-US"/>
                    </w:rPr>
                  </w:rPrChange>
                </w:rPr>
                <w:t>(</w:t>
              </w:r>
              <w:r w:rsidRPr="00E066BD">
                <w:rPr>
                  <w:b/>
                  <w:bCs/>
                  <w:color w:val="0000CF"/>
                  <w:lang w:val="en-US"/>
                  <w:rPrChange w:id="8126" w:author="Borja Gonzalez" w:date="2017-09-28T19:30:00Z">
                    <w:rPr>
                      <w:rFonts w:ascii="Monaco" w:hAnsi="Monaco" w:cs="Monaco"/>
                      <w:b/>
                      <w:bCs/>
                      <w:color w:val="0000CF"/>
                      <w:sz w:val="32"/>
                      <w:szCs w:val="32"/>
                      <w:lang w:val="en-US"/>
                    </w:rPr>
                  </w:rPrChange>
                </w:rPr>
                <w:t>72.2</w:t>
              </w:r>
              <w:r w:rsidRPr="00E066BD">
                <w:rPr>
                  <w:b/>
                  <w:bCs/>
                  <w:lang w:val="en-US"/>
                  <w:rPrChange w:id="8127"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pPr>
              <w:rPr>
                <w:ins w:id="8128" w:author="Borja Gonzalez" w:date="2017-09-28T19:30:00Z"/>
                <w:lang w:val="en-US"/>
                <w:rPrChange w:id="8129" w:author="Borja Gonzalez" w:date="2017-09-28T19:30:00Z">
                  <w:rPr>
                    <w:ins w:id="8130" w:author="Borja Gonzalez" w:date="2017-09-28T19:30:00Z"/>
                    <w:rFonts w:ascii="Monaco" w:eastAsiaTheme="majorEastAsia" w:hAnsi="Monaco" w:cs="Monaco"/>
                    <w:color w:val="243F60" w:themeColor="accent1" w:themeShade="7F"/>
                    <w:sz w:val="32"/>
                    <w:szCs w:val="32"/>
                    <w:lang w:val="en-US"/>
                  </w:rPr>
                </w:rPrChange>
              </w:rPr>
              <w:pPrChange w:id="8131" w:author="GONZALEZ DIAZ, BORJA" w:date="2017-09-29T19:26:00Z">
                <w:pPr>
                  <w:keepNext/>
                  <w:keepLines/>
                  <w:widowControl w:val="0"/>
                  <w:autoSpaceDE w:val="0"/>
                  <w:autoSpaceDN w:val="0"/>
                  <w:adjustRightInd w:val="0"/>
                  <w:spacing w:before="200"/>
                  <w:outlineLvl w:val="4"/>
                </w:pPr>
              </w:pPrChange>
            </w:pPr>
            <w:ins w:id="8132" w:author="Borja Gonzalez" w:date="2017-09-28T19:30:00Z">
              <w:r w:rsidRPr="00E066BD">
                <w:rPr>
                  <w:lang w:val="en-US"/>
                  <w:rPrChange w:id="8133" w:author="Borja Gonzalez" w:date="2017-09-28T19:30:00Z">
                    <w:rPr>
                      <w:rFonts w:ascii="Monaco" w:hAnsi="Monaco" w:cs="Monaco"/>
                      <w:sz w:val="32"/>
                      <w:szCs w:val="32"/>
                      <w:lang w:val="en-US"/>
                    </w:rPr>
                  </w:rPrChange>
                </w:rPr>
                <w:t xml:space="preserve">                    min_max</w:t>
              </w:r>
              <w:r w:rsidRPr="00E066BD">
                <w:rPr>
                  <w:b/>
                  <w:bCs/>
                  <w:lang w:val="en-US"/>
                  <w:rPrChange w:id="8134" w:author="Borja Gonzalez" w:date="2017-09-28T19:30:00Z">
                    <w:rPr>
                      <w:rFonts w:ascii="Monaco" w:hAnsi="Monaco" w:cs="Monaco"/>
                      <w:b/>
                      <w:bCs/>
                      <w:color w:val="000000"/>
                      <w:sz w:val="32"/>
                      <w:szCs w:val="32"/>
                      <w:lang w:val="en-US"/>
                    </w:rPr>
                  </w:rPrChange>
                </w:rPr>
                <w:t>.</w:t>
              </w:r>
              <w:r w:rsidRPr="00E066BD">
                <w:rPr>
                  <w:lang w:val="en-US"/>
                  <w:rPrChange w:id="8135" w:author="Borja Gonzalez" w:date="2017-09-28T19:30:00Z">
                    <w:rPr>
                      <w:rFonts w:ascii="Monaco" w:hAnsi="Monaco" w:cs="Monaco"/>
                      <w:color w:val="000000"/>
                      <w:sz w:val="32"/>
                      <w:szCs w:val="32"/>
                      <w:lang w:val="en-US"/>
                    </w:rPr>
                  </w:rPrChange>
                </w:rPr>
                <w:t>push</w:t>
              </w:r>
              <w:r w:rsidRPr="00E066BD">
                <w:rPr>
                  <w:b/>
                  <w:bCs/>
                  <w:lang w:val="en-US"/>
                  <w:rPrChange w:id="8136" w:author="Borja Gonzalez" w:date="2017-09-28T19:30:00Z">
                    <w:rPr>
                      <w:rFonts w:ascii="Monaco" w:hAnsi="Monaco" w:cs="Monaco"/>
                      <w:b/>
                      <w:bCs/>
                      <w:color w:val="000000"/>
                      <w:sz w:val="32"/>
                      <w:szCs w:val="32"/>
                      <w:lang w:val="en-US"/>
                    </w:rPr>
                  </w:rPrChange>
                </w:rPr>
                <w:t>(</w:t>
              </w:r>
              <w:r w:rsidRPr="00E066BD">
                <w:rPr>
                  <w:b/>
                  <w:bCs/>
                  <w:color w:val="CE5C00"/>
                  <w:lang w:val="en-US"/>
                  <w:rPrChange w:id="8137" w:author="Borja Gonzalez" w:date="2017-09-28T19:30:00Z">
                    <w:rPr>
                      <w:rFonts w:ascii="Monaco" w:hAnsi="Monaco" w:cs="Monaco"/>
                      <w:b/>
                      <w:bCs/>
                      <w:color w:val="CE5C00"/>
                      <w:sz w:val="32"/>
                      <w:szCs w:val="32"/>
                      <w:lang w:val="en-US"/>
                    </w:rPr>
                  </w:rPrChange>
                </w:rPr>
                <w:t>-</w:t>
              </w:r>
              <w:r w:rsidRPr="00E066BD">
                <w:rPr>
                  <w:b/>
                  <w:bCs/>
                  <w:color w:val="0000CF"/>
                  <w:lang w:val="en-US"/>
                  <w:rPrChange w:id="8138" w:author="Borja Gonzalez" w:date="2017-09-28T19:30:00Z">
                    <w:rPr>
                      <w:rFonts w:ascii="Monaco" w:hAnsi="Monaco" w:cs="Monaco"/>
                      <w:b/>
                      <w:bCs/>
                      <w:color w:val="0000CF"/>
                      <w:sz w:val="32"/>
                      <w:szCs w:val="32"/>
                      <w:lang w:val="en-US"/>
                    </w:rPr>
                  </w:rPrChange>
                </w:rPr>
                <w:t>83.5</w:t>
              </w:r>
              <w:r w:rsidRPr="00E066BD">
                <w:rPr>
                  <w:b/>
                  <w:bCs/>
                  <w:lang w:val="en-US"/>
                  <w:rPrChange w:id="8139"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pPr>
              <w:rPr>
                <w:ins w:id="8140" w:author="Borja Gonzalez" w:date="2017-09-28T19:30:00Z"/>
                <w:lang w:val="en-US"/>
                <w:rPrChange w:id="8141" w:author="Borja Gonzalez" w:date="2017-09-28T19:30:00Z">
                  <w:rPr>
                    <w:ins w:id="8142" w:author="Borja Gonzalez" w:date="2017-09-28T19:30:00Z"/>
                    <w:rFonts w:ascii="Monaco" w:eastAsiaTheme="majorEastAsia" w:hAnsi="Monaco" w:cs="Monaco"/>
                    <w:color w:val="243F60" w:themeColor="accent1" w:themeShade="7F"/>
                    <w:sz w:val="32"/>
                    <w:szCs w:val="32"/>
                    <w:lang w:val="en-US"/>
                  </w:rPr>
                </w:rPrChange>
              </w:rPr>
              <w:pPrChange w:id="8143" w:author="GONZALEZ DIAZ, BORJA" w:date="2017-09-29T19:26:00Z">
                <w:pPr>
                  <w:keepNext/>
                  <w:keepLines/>
                  <w:widowControl w:val="0"/>
                  <w:autoSpaceDE w:val="0"/>
                  <w:autoSpaceDN w:val="0"/>
                  <w:adjustRightInd w:val="0"/>
                  <w:spacing w:before="200"/>
                  <w:outlineLvl w:val="4"/>
                </w:pPr>
              </w:pPrChange>
            </w:pPr>
            <w:ins w:id="8144" w:author="Borja Gonzalez" w:date="2017-09-28T19:30:00Z">
              <w:r w:rsidRPr="00E066BD">
                <w:rPr>
                  <w:lang w:val="en-US"/>
                  <w:rPrChange w:id="8145" w:author="Borja Gonzalez" w:date="2017-09-28T19:30:00Z">
                    <w:rPr>
                      <w:rFonts w:ascii="Monaco" w:hAnsi="Monaco" w:cs="Monaco"/>
                      <w:sz w:val="32"/>
                      <w:szCs w:val="32"/>
                      <w:lang w:val="en-US"/>
                    </w:rPr>
                  </w:rPrChange>
                </w:rPr>
                <w:t xml:space="preserve">                    min_min</w:t>
              </w:r>
              <w:r w:rsidRPr="00E066BD">
                <w:rPr>
                  <w:b/>
                  <w:bCs/>
                  <w:lang w:val="en-US"/>
                  <w:rPrChange w:id="8146" w:author="Borja Gonzalez" w:date="2017-09-28T19:30:00Z">
                    <w:rPr>
                      <w:rFonts w:ascii="Monaco" w:hAnsi="Monaco" w:cs="Monaco"/>
                      <w:b/>
                      <w:bCs/>
                      <w:color w:val="000000"/>
                      <w:sz w:val="32"/>
                      <w:szCs w:val="32"/>
                      <w:lang w:val="en-US"/>
                    </w:rPr>
                  </w:rPrChange>
                </w:rPr>
                <w:t>.</w:t>
              </w:r>
              <w:r w:rsidRPr="00E066BD">
                <w:rPr>
                  <w:lang w:val="en-US"/>
                  <w:rPrChange w:id="8147" w:author="Borja Gonzalez" w:date="2017-09-28T19:30:00Z">
                    <w:rPr>
                      <w:rFonts w:ascii="Monaco" w:hAnsi="Monaco" w:cs="Monaco"/>
                      <w:color w:val="000000"/>
                      <w:sz w:val="32"/>
                      <w:szCs w:val="32"/>
                      <w:lang w:val="en-US"/>
                    </w:rPr>
                  </w:rPrChange>
                </w:rPr>
                <w:t>push</w:t>
              </w:r>
              <w:r w:rsidRPr="00E066BD">
                <w:rPr>
                  <w:b/>
                  <w:bCs/>
                  <w:lang w:val="en-US"/>
                  <w:rPrChange w:id="8148" w:author="Borja Gonzalez" w:date="2017-09-28T19:30:00Z">
                    <w:rPr>
                      <w:rFonts w:ascii="Monaco" w:hAnsi="Monaco" w:cs="Monaco"/>
                      <w:b/>
                      <w:bCs/>
                      <w:color w:val="000000"/>
                      <w:sz w:val="32"/>
                      <w:szCs w:val="32"/>
                      <w:lang w:val="en-US"/>
                    </w:rPr>
                  </w:rPrChange>
                </w:rPr>
                <w:t>(</w:t>
              </w:r>
              <w:r w:rsidRPr="00E066BD">
                <w:rPr>
                  <w:b/>
                  <w:bCs/>
                  <w:color w:val="CE5C00"/>
                  <w:lang w:val="en-US"/>
                  <w:rPrChange w:id="8149" w:author="Borja Gonzalez" w:date="2017-09-28T19:30:00Z">
                    <w:rPr>
                      <w:rFonts w:ascii="Monaco" w:hAnsi="Monaco" w:cs="Monaco"/>
                      <w:b/>
                      <w:bCs/>
                      <w:color w:val="CE5C00"/>
                      <w:sz w:val="32"/>
                      <w:szCs w:val="32"/>
                      <w:lang w:val="en-US"/>
                    </w:rPr>
                  </w:rPrChange>
                </w:rPr>
                <w:t>-</w:t>
              </w:r>
              <w:r w:rsidRPr="00E066BD">
                <w:rPr>
                  <w:b/>
                  <w:bCs/>
                  <w:color w:val="0000CF"/>
                  <w:lang w:val="en-US"/>
                  <w:rPrChange w:id="8150" w:author="Borja Gonzalez" w:date="2017-09-28T19:30:00Z">
                    <w:rPr>
                      <w:rFonts w:ascii="Monaco" w:hAnsi="Monaco" w:cs="Monaco"/>
                      <w:b/>
                      <w:bCs/>
                      <w:color w:val="0000CF"/>
                      <w:sz w:val="32"/>
                      <w:szCs w:val="32"/>
                      <w:lang w:val="en-US"/>
                    </w:rPr>
                  </w:rPrChange>
                </w:rPr>
                <w:t>67.1</w:t>
              </w:r>
              <w:r w:rsidRPr="00E066BD">
                <w:rPr>
                  <w:b/>
                  <w:bCs/>
                  <w:lang w:val="en-US"/>
                  <w:rPrChange w:id="8151"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pPr>
              <w:rPr>
                <w:ins w:id="8152" w:author="Borja Gonzalez" w:date="2017-09-28T19:30:00Z"/>
                <w:lang w:val="en-US"/>
                <w:rPrChange w:id="8153" w:author="Borja Gonzalez" w:date="2017-09-28T19:30:00Z">
                  <w:rPr>
                    <w:ins w:id="8154" w:author="Borja Gonzalez" w:date="2017-09-28T19:30:00Z"/>
                    <w:rFonts w:ascii="Monaco" w:eastAsiaTheme="majorEastAsia" w:hAnsi="Monaco" w:cs="Monaco"/>
                    <w:color w:val="243F60" w:themeColor="accent1" w:themeShade="7F"/>
                    <w:sz w:val="32"/>
                    <w:szCs w:val="32"/>
                    <w:lang w:val="en-US"/>
                  </w:rPr>
                </w:rPrChange>
              </w:rPr>
              <w:pPrChange w:id="8155" w:author="GONZALEZ DIAZ, BORJA" w:date="2017-09-29T19:26:00Z">
                <w:pPr>
                  <w:keepNext/>
                  <w:keepLines/>
                  <w:widowControl w:val="0"/>
                  <w:autoSpaceDE w:val="0"/>
                  <w:autoSpaceDN w:val="0"/>
                  <w:adjustRightInd w:val="0"/>
                  <w:spacing w:before="200"/>
                  <w:outlineLvl w:val="4"/>
                </w:pPr>
              </w:pPrChange>
            </w:pPr>
            <w:ins w:id="8156" w:author="Borja Gonzalez" w:date="2017-09-28T19:30:00Z">
              <w:r w:rsidRPr="00E066BD">
                <w:rPr>
                  <w:lang w:val="en-US"/>
                  <w:rPrChange w:id="8157" w:author="Borja Gonzalez" w:date="2017-09-28T19:30:00Z">
                    <w:rPr>
                      <w:rFonts w:ascii="Monaco" w:hAnsi="Monaco" w:cs="Monaco"/>
                      <w:sz w:val="32"/>
                      <w:szCs w:val="32"/>
                      <w:lang w:val="en-US"/>
                    </w:rPr>
                  </w:rPrChange>
                </w:rPr>
                <w:t xml:space="preserve">                </w:t>
              </w:r>
              <w:r w:rsidRPr="00E066BD">
                <w:rPr>
                  <w:b/>
                  <w:bCs/>
                  <w:lang w:val="en-US"/>
                  <w:rPrChange w:id="8158"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pPr>
              <w:rPr>
                <w:ins w:id="8159" w:author="Borja Gonzalez" w:date="2017-09-28T19:30:00Z"/>
                <w:lang w:val="en-US"/>
                <w:rPrChange w:id="8160" w:author="Borja Gonzalez" w:date="2017-09-28T19:30:00Z">
                  <w:rPr>
                    <w:ins w:id="8161" w:author="Borja Gonzalez" w:date="2017-09-28T19:30:00Z"/>
                    <w:rFonts w:ascii="Monaco" w:eastAsiaTheme="majorEastAsia" w:hAnsi="Monaco" w:cs="Monaco"/>
                    <w:color w:val="243F60" w:themeColor="accent1" w:themeShade="7F"/>
                    <w:sz w:val="32"/>
                    <w:szCs w:val="32"/>
                    <w:lang w:val="en-US"/>
                  </w:rPr>
                </w:rPrChange>
              </w:rPr>
              <w:pPrChange w:id="8162" w:author="GONZALEZ DIAZ, BORJA" w:date="2017-09-29T19:26:00Z">
                <w:pPr>
                  <w:keepNext/>
                  <w:keepLines/>
                  <w:widowControl w:val="0"/>
                  <w:autoSpaceDE w:val="0"/>
                  <w:autoSpaceDN w:val="0"/>
                  <w:adjustRightInd w:val="0"/>
                  <w:spacing w:before="200"/>
                  <w:outlineLvl w:val="4"/>
                </w:pPr>
              </w:pPrChange>
            </w:pPr>
            <w:ins w:id="8163" w:author="Borja Gonzalez" w:date="2017-09-28T19:30:00Z">
              <w:r w:rsidRPr="00E066BD">
                <w:rPr>
                  <w:lang w:val="en-US"/>
                  <w:rPrChange w:id="8164" w:author="Borja Gonzalez" w:date="2017-09-28T19:30:00Z">
                    <w:rPr>
                      <w:rFonts w:ascii="Monaco" w:hAnsi="Monaco" w:cs="Monaco"/>
                      <w:sz w:val="32"/>
                      <w:szCs w:val="32"/>
                      <w:lang w:val="en-US"/>
                    </w:rPr>
                  </w:rPrChange>
                </w:rPr>
                <w:t xml:space="preserve">                </w:t>
              </w:r>
              <w:r w:rsidRPr="00E066BD">
                <w:rPr>
                  <w:b/>
                  <w:bCs/>
                  <w:color w:val="204A87"/>
                  <w:lang w:val="en-US"/>
                  <w:rPrChange w:id="8165" w:author="Borja Gonzalez" w:date="2017-09-28T19:30:00Z">
                    <w:rPr>
                      <w:rFonts w:ascii="Monaco" w:hAnsi="Monaco" w:cs="Monaco"/>
                      <w:b/>
                      <w:bCs/>
                      <w:color w:val="204A87"/>
                      <w:sz w:val="32"/>
                      <w:szCs w:val="32"/>
                      <w:lang w:val="en-US"/>
                    </w:rPr>
                  </w:rPrChange>
                </w:rPr>
                <w:t>else</w:t>
              </w:r>
              <w:r w:rsidRPr="00E066BD">
                <w:rPr>
                  <w:b/>
                  <w:bCs/>
                  <w:lang w:val="en-US"/>
                  <w:rPrChange w:id="8166"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pPr>
              <w:rPr>
                <w:ins w:id="8167" w:author="Borja Gonzalez" w:date="2017-09-28T19:30:00Z"/>
                <w:lang w:val="en-US"/>
                <w:rPrChange w:id="8168" w:author="Borja Gonzalez" w:date="2017-09-28T19:30:00Z">
                  <w:rPr>
                    <w:ins w:id="8169" w:author="Borja Gonzalez" w:date="2017-09-28T19:30:00Z"/>
                    <w:rFonts w:ascii="Monaco" w:eastAsiaTheme="majorEastAsia" w:hAnsi="Monaco" w:cs="Monaco"/>
                    <w:color w:val="243F60" w:themeColor="accent1" w:themeShade="7F"/>
                    <w:sz w:val="32"/>
                    <w:szCs w:val="32"/>
                    <w:lang w:val="en-US"/>
                  </w:rPr>
                </w:rPrChange>
              </w:rPr>
              <w:pPrChange w:id="8170" w:author="GONZALEZ DIAZ, BORJA" w:date="2017-09-29T19:26:00Z">
                <w:pPr>
                  <w:keepNext/>
                  <w:keepLines/>
                  <w:widowControl w:val="0"/>
                  <w:autoSpaceDE w:val="0"/>
                  <w:autoSpaceDN w:val="0"/>
                  <w:adjustRightInd w:val="0"/>
                  <w:spacing w:before="200"/>
                  <w:outlineLvl w:val="4"/>
                </w:pPr>
              </w:pPrChange>
            </w:pPr>
            <w:ins w:id="8171" w:author="Borja Gonzalez" w:date="2017-09-28T19:30:00Z">
              <w:r w:rsidRPr="00E066BD">
                <w:rPr>
                  <w:lang w:val="en-US"/>
                  <w:rPrChange w:id="8172" w:author="Borja Gonzalez" w:date="2017-09-28T19:30:00Z">
                    <w:rPr>
                      <w:rFonts w:ascii="Monaco" w:hAnsi="Monaco" w:cs="Monaco"/>
                      <w:sz w:val="32"/>
                      <w:szCs w:val="32"/>
                      <w:lang w:val="en-US"/>
                    </w:rPr>
                  </w:rPrChange>
                </w:rPr>
                <w:t xml:space="preserve">                    max_max</w:t>
              </w:r>
              <w:r w:rsidRPr="00E066BD">
                <w:rPr>
                  <w:b/>
                  <w:bCs/>
                  <w:lang w:val="en-US"/>
                  <w:rPrChange w:id="8173" w:author="Borja Gonzalez" w:date="2017-09-28T19:30:00Z">
                    <w:rPr>
                      <w:rFonts w:ascii="Monaco" w:hAnsi="Monaco" w:cs="Monaco"/>
                      <w:b/>
                      <w:bCs/>
                      <w:color w:val="000000"/>
                      <w:sz w:val="32"/>
                      <w:szCs w:val="32"/>
                      <w:lang w:val="en-US"/>
                    </w:rPr>
                  </w:rPrChange>
                </w:rPr>
                <w:t>.</w:t>
              </w:r>
              <w:r w:rsidRPr="00E066BD">
                <w:rPr>
                  <w:lang w:val="en-US"/>
                  <w:rPrChange w:id="8174" w:author="Borja Gonzalez" w:date="2017-09-28T19:30:00Z">
                    <w:rPr>
                      <w:rFonts w:ascii="Monaco" w:hAnsi="Monaco" w:cs="Monaco"/>
                      <w:color w:val="000000"/>
                      <w:sz w:val="32"/>
                      <w:szCs w:val="32"/>
                      <w:lang w:val="en-US"/>
                    </w:rPr>
                  </w:rPrChange>
                </w:rPr>
                <w:t>push</w:t>
              </w:r>
              <w:r w:rsidRPr="00E066BD">
                <w:rPr>
                  <w:b/>
                  <w:bCs/>
                  <w:lang w:val="en-US"/>
                  <w:rPrChange w:id="8175" w:author="Borja Gonzalez" w:date="2017-09-28T19:30:00Z">
                    <w:rPr>
                      <w:rFonts w:ascii="Monaco" w:hAnsi="Monaco" w:cs="Monaco"/>
                      <w:b/>
                      <w:bCs/>
                      <w:color w:val="000000"/>
                      <w:sz w:val="32"/>
                      <w:szCs w:val="32"/>
                      <w:lang w:val="en-US"/>
                    </w:rPr>
                  </w:rPrChange>
                </w:rPr>
                <w:t>(</w:t>
              </w:r>
              <w:r w:rsidRPr="00E066BD">
                <w:rPr>
                  <w:b/>
                  <w:bCs/>
                  <w:color w:val="0000CF"/>
                  <w:lang w:val="en-US"/>
                  <w:rPrChange w:id="8176" w:author="Borja Gonzalez" w:date="2017-09-28T19:30:00Z">
                    <w:rPr>
                      <w:rFonts w:ascii="Monaco" w:hAnsi="Monaco" w:cs="Monaco"/>
                      <w:b/>
                      <w:bCs/>
                      <w:color w:val="0000CF"/>
                      <w:sz w:val="32"/>
                      <w:szCs w:val="32"/>
                      <w:lang w:val="en-US"/>
                    </w:rPr>
                  </w:rPrChange>
                </w:rPr>
                <w:t>89</w:t>
              </w:r>
              <w:r w:rsidRPr="00E066BD">
                <w:rPr>
                  <w:b/>
                  <w:bCs/>
                  <w:lang w:val="en-US"/>
                  <w:rPrChange w:id="8177"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pPr>
              <w:rPr>
                <w:ins w:id="8178" w:author="Borja Gonzalez" w:date="2017-09-28T19:30:00Z"/>
                <w:lang w:val="en-US"/>
                <w:rPrChange w:id="8179" w:author="Borja Gonzalez" w:date="2017-09-28T19:30:00Z">
                  <w:rPr>
                    <w:ins w:id="8180" w:author="Borja Gonzalez" w:date="2017-09-28T19:30:00Z"/>
                    <w:rFonts w:ascii="Monaco" w:eastAsiaTheme="majorEastAsia" w:hAnsi="Monaco" w:cs="Monaco"/>
                    <w:color w:val="243F60" w:themeColor="accent1" w:themeShade="7F"/>
                    <w:sz w:val="32"/>
                    <w:szCs w:val="32"/>
                    <w:lang w:val="en-US"/>
                  </w:rPr>
                </w:rPrChange>
              </w:rPr>
              <w:pPrChange w:id="8181" w:author="GONZALEZ DIAZ, BORJA" w:date="2017-09-29T19:26:00Z">
                <w:pPr>
                  <w:keepNext/>
                  <w:keepLines/>
                  <w:widowControl w:val="0"/>
                  <w:autoSpaceDE w:val="0"/>
                  <w:autoSpaceDN w:val="0"/>
                  <w:adjustRightInd w:val="0"/>
                  <w:spacing w:before="200"/>
                  <w:outlineLvl w:val="4"/>
                </w:pPr>
              </w:pPrChange>
            </w:pPr>
            <w:ins w:id="8182" w:author="Borja Gonzalez" w:date="2017-09-28T19:30:00Z">
              <w:r w:rsidRPr="00E066BD">
                <w:rPr>
                  <w:lang w:val="en-US"/>
                  <w:rPrChange w:id="8183" w:author="Borja Gonzalez" w:date="2017-09-28T19:30:00Z">
                    <w:rPr>
                      <w:rFonts w:ascii="Monaco" w:hAnsi="Monaco" w:cs="Monaco"/>
                      <w:sz w:val="32"/>
                      <w:szCs w:val="32"/>
                      <w:lang w:val="en-US"/>
                    </w:rPr>
                  </w:rPrChange>
                </w:rPr>
                <w:t xml:space="preserve">                    max_min</w:t>
              </w:r>
              <w:r w:rsidRPr="00E066BD">
                <w:rPr>
                  <w:b/>
                  <w:bCs/>
                  <w:lang w:val="en-US"/>
                  <w:rPrChange w:id="8184" w:author="Borja Gonzalez" w:date="2017-09-28T19:30:00Z">
                    <w:rPr>
                      <w:rFonts w:ascii="Monaco" w:hAnsi="Monaco" w:cs="Monaco"/>
                      <w:b/>
                      <w:bCs/>
                      <w:color w:val="000000"/>
                      <w:sz w:val="32"/>
                      <w:szCs w:val="32"/>
                      <w:lang w:val="en-US"/>
                    </w:rPr>
                  </w:rPrChange>
                </w:rPr>
                <w:t>.</w:t>
              </w:r>
              <w:r w:rsidRPr="00E066BD">
                <w:rPr>
                  <w:lang w:val="en-US"/>
                  <w:rPrChange w:id="8185" w:author="Borja Gonzalez" w:date="2017-09-28T19:30:00Z">
                    <w:rPr>
                      <w:rFonts w:ascii="Monaco" w:hAnsi="Monaco" w:cs="Monaco"/>
                      <w:color w:val="000000"/>
                      <w:sz w:val="32"/>
                      <w:szCs w:val="32"/>
                      <w:lang w:val="en-US"/>
                    </w:rPr>
                  </w:rPrChange>
                </w:rPr>
                <w:t>push</w:t>
              </w:r>
              <w:r w:rsidRPr="00E066BD">
                <w:rPr>
                  <w:b/>
                  <w:bCs/>
                  <w:lang w:val="en-US"/>
                  <w:rPrChange w:id="8186" w:author="Borja Gonzalez" w:date="2017-09-28T19:30:00Z">
                    <w:rPr>
                      <w:rFonts w:ascii="Monaco" w:hAnsi="Monaco" w:cs="Monaco"/>
                      <w:b/>
                      <w:bCs/>
                      <w:color w:val="000000"/>
                      <w:sz w:val="32"/>
                      <w:szCs w:val="32"/>
                      <w:lang w:val="en-US"/>
                    </w:rPr>
                  </w:rPrChange>
                </w:rPr>
                <w:t>(</w:t>
              </w:r>
              <w:r w:rsidRPr="00E066BD">
                <w:rPr>
                  <w:b/>
                  <w:bCs/>
                  <w:color w:val="0000CF"/>
                  <w:lang w:val="en-US"/>
                  <w:rPrChange w:id="8187" w:author="Borja Gonzalez" w:date="2017-09-28T19:30:00Z">
                    <w:rPr>
                      <w:rFonts w:ascii="Monaco" w:hAnsi="Monaco" w:cs="Monaco"/>
                      <w:b/>
                      <w:bCs/>
                      <w:color w:val="0000CF"/>
                      <w:sz w:val="32"/>
                      <w:szCs w:val="32"/>
                      <w:lang w:val="en-US"/>
                    </w:rPr>
                  </w:rPrChange>
                </w:rPr>
                <w:t>74.6</w:t>
              </w:r>
              <w:r w:rsidRPr="00E066BD">
                <w:rPr>
                  <w:b/>
                  <w:bCs/>
                  <w:lang w:val="en-US"/>
                  <w:rPrChange w:id="8188"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pPr>
              <w:rPr>
                <w:ins w:id="8189" w:author="Borja Gonzalez" w:date="2017-09-28T19:30:00Z"/>
                <w:lang w:val="en-US"/>
                <w:rPrChange w:id="8190" w:author="Borja Gonzalez" w:date="2017-09-28T19:30:00Z">
                  <w:rPr>
                    <w:ins w:id="8191" w:author="Borja Gonzalez" w:date="2017-09-28T19:30:00Z"/>
                    <w:rFonts w:ascii="Monaco" w:eastAsiaTheme="majorEastAsia" w:hAnsi="Monaco" w:cs="Monaco"/>
                    <w:color w:val="243F60" w:themeColor="accent1" w:themeShade="7F"/>
                    <w:sz w:val="32"/>
                    <w:szCs w:val="32"/>
                    <w:lang w:val="en-US"/>
                  </w:rPr>
                </w:rPrChange>
              </w:rPr>
              <w:pPrChange w:id="8192" w:author="GONZALEZ DIAZ, BORJA" w:date="2017-09-29T19:26:00Z">
                <w:pPr>
                  <w:keepNext/>
                  <w:keepLines/>
                  <w:widowControl w:val="0"/>
                  <w:autoSpaceDE w:val="0"/>
                  <w:autoSpaceDN w:val="0"/>
                  <w:adjustRightInd w:val="0"/>
                  <w:spacing w:before="200"/>
                  <w:outlineLvl w:val="4"/>
                </w:pPr>
              </w:pPrChange>
            </w:pPr>
            <w:ins w:id="8193" w:author="Borja Gonzalez" w:date="2017-09-28T19:30:00Z">
              <w:r w:rsidRPr="00E066BD">
                <w:rPr>
                  <w:lang w:val="en-US"/>
                  <w:rPrChange w:id="8194" w:author="Borja Gonzalez" w:date="2017-09-28T19:30:00Z">
                    <w:rPr>
                      <w:rFonts w:ascii="Monaco" w:hAnsi="Monaco" w:cs="Monaco"/>
                      <w:sz w:val="32"/>
                      <w:szCs w:val="32"/>
                      <w:lang w:val="en-US"/>
                    </w:rPr>
                  </w:rPrChange>
                </w:rPr>
                <w:t xml:space="preserve">                    min_max</w:t>
              </w:r>
              <w:r w:rsidRPr="00E066BD">
                <w:rPr>
                  <w:b/>
                  <w:bCs/>
                  <w:lang w:val="en-US"/>
                  <w:rPrChange w:id="8195" w:author="Borja Gonzalez" w:date="2017-09-28T19:30:00Z">
                    <w:rPr>
                      <w:rFonts w:ascii="Monaco" w:hAnsi="Monaco" w:cs="Monaco"/>
                      <w:b/>
                      <w:bCs/>
                      <w:color w:val="000000"/>
                      <w:sz w:val="32"/>
                      <w:szCs w:val="32"/>
                      <w:lang w:val="en-US"/>
                    </w:rPr>
                  </w:rPrChange>
                </w:rPr>
                <w:t>.</w:t>
              </w:r>
              <w:r w:rsidRPr="00E066BD">
                <w:rPr>
                  <w:lang w:val="en-US"/>
                  <w:rPrChange w:id="8196" w:author="Borja Gonzalez" w:date="2017-09-28T19:30:00Z">
                    <w:rPr>
                      <w:rFonts w:ascii="Monaco" w:hAnsi="Monaco" w:cs="Monaco"/>
                      <w:color w:val="000000"/>
                      <w:sz w:val="32"/>
                      <w:szCs w:val="32"/>
                      <w:lang w:val="en-US"/>
                    </w:rPr>
                  </w:rPrChange>
                </w:rPr>
                <w:t>push</w:t>
              </w:r>
              <w:r w:rsidRPr="00E066BD">
                <w:rPr>
                  <w:b/>
                  <w:bCs/>
                  <w:lang w:val="en-US"/>
                  <w:rPrChange w:id="8197" w:author="Borja Gonzalez" w:date="2017-09-28T19:30:00Z">
                    <w:rPr>
                      <w:rFonts w:ascii="Monaco" w:hAnsi="Monaco" w:cs="Monaco"/>
                      <w:b/>
                      <w:bCs/>
                      <w:color w:val="000000"/>
                      <w:sz w:val="32"/>
                      <w:szCs w:val="32"/>
                      <w:lang w:val="en-US"/>
                    </w:rPr>
                  </w:rPrChange>
                </w:rPr>
                <w:t>(</w:t>
              </w:r>
              <w:r w:rsidRPr="00E066BD">
                <w:rPr>
                  <w:b/>
                  <w:bCs/>
                  <w:color w:val="CE5C00"/>
                  <w:lang w:val="en-US"/>
                  <w:rPrChange w:id="8198" w:author="Borja Gonzalez" w:date="2017-09-28T19:30:00Z">
                    <w:rPr>
                      <w:rFonts w:ascii="Monaco" w:hAnsi="Monaco" w:cs="Monaco"/>
                      <w:b/>
                      <w:bCs/>
                      <w:color w:val="CE5C00"/>
                      <w:sz w:val="32"/>
                      <w:szCs w:val="32"/>
                      <w:lang w:val="en-US"/>
                    </w:rPr>
                  </w:rPrChange>
                </w:rPr>
                <w:t>-</w:t>
              </w:r>
              <w:r w:rsidRPr="00E066BD">
                <w:rPr>
                  <w:b/>
                  <w:bCs/>
                  <w:color w:val="0000CF"/>
                  <w:lang w:val="en-US"/>
                  <w:rPrChange w:id="8199" w:author="Borja Gonzalez" w:date="2017-09-28T19:30:00Z">
                    <w:rPr>
                      <w:rFonts w:ascii="Monaco" w:hAnsi="Monaco" w:cs="Monaco"/>
                      <w:b/>
                      <w:bCs/>
                      <w:color w:val="0000CF"/>
                      <w:sz w:val="32"/>
                      <w:szCs w:val="32"/>
                      <w:lang w:val="en-US"/>
                    </w:rPr>
                  </w:rPrChange>
                </w:rPr>
                <w:t>87.8</w:t>
              </w:r>
              <w:r w:rsidRPr="00E066BD">
                <w:rPr>
                  <w:b/>
                  <w:bCs/>
                  <w:lang w:val="en-US"/>
                  <w:rPrChange w:id="8200" w:author="Borja Gonzalez" w:date="2017-09-28T19:30:00Z">
                    <w:rPr>
                      <w:rFonts w:ascii="Monaco" w:hAnsi="Monaco" w:cs="Monaco"/>
                      <w:b/>
                      <w:bCs/>
                      <w:color w:val="000000"/>
                      <w:sz w:val="32"/>
                      <w:szCs w:val="32"/>
                      <w:lang w:val="en-US"/>
                    </w:rPr>
                  </w:rPrChange>
                </w:rPr>
                <w:t>);</w:t>
              </w:r>
            </w:ins>
          </w:p>
          <w:p w14:paraId="281B9BB6" w14:textId="77777777" w:rsidR="00E066BD" w:rsidRPr="0060192C" w:rsidRDefault="00E066BD">
            <w:pPr>
              <w:rPr>
                <w:ins w:id="8201" w:author="Borja Gonzalez" w:date="2017-09-28T19:30:00Z"/>
                <w:lang w:val="en-US"/>
                <w:rPrChange w:id="8202" w:author="GONZALEZ DIAZ, BORJA" w:date="2017-09-29T19:45:00Z">
                  <w:rPr>
                    <w:ins w:id="8203" w:author="Borja Gonzalez" w:date="2017-09-28T19:30:00Z"/>
                    <w:rFonts w:ascii="Monaco" w:eastAsiaTheme="majorEastAsia" w:hAnsi="Monaco" w:cs="Monaco"/>
                    <w:color w:val="243F60" w:themeColor="accent1" w:themeShade="7F"/>
                    <w:sz w:val="32"/>
                    <w:szCs w:val="32"/>
                    <w:lang w:val="en-US"/>
                  </w:rPr>
                </w:rPrChange>
              </w:rPr>
              <w:pPrChange w:id="8204" w:author="GONZALEZ DIAZ, BORJA" w:date="2017-09-29T19:26:00Z">
                <w:pPr>
                  <w:keepNext/>
                  <w:keepLines/>
                  <w:widowControl w:val="0"/>
                  <w:autoSpaceDE w:val="0"/>
                  <w:autoSpaceDN w:val="0"/>
                  <w:adjustRightInd w:val="0"/>
                  <w:spacing w:before="200"/>
                  <w:outlineLvl w:val="4"/>
                </w:pPr>
              </w:pPrChange>
            </w:pPr>
            <w:ins w:id="8205" w:author="Borja Gonzalez" w:date="2017-09-28T19:30:00Z">
              <w:r w:rsidRPr="00E066BD">
                <w:rPr>
                  <w:lang w:val="en-US"/>
                  <w:rPrChange w:id="8206" w:author="Borja Gonzalez" w:date="2017-09-28T19:30:00Z">
                    <w:rPr>
                      <w:rFonts w:ascii="Monaco" w:hAnsi="Monaco" w:cs="Monaco"/>
                      <w:sz w:val="32"/>
                      <w:szCs w:val="32"/>
                      <w:lang w:val="en-US"/>
                    </w:rPr>
                  </w:rPrChange>
                </w:rPr>
                <w:t xml:space="preserve">                    </w:t>
              </w:r>
              <w:r w:rsidRPr="0060192C">
                <w:rPr>
                  <w:lang w:val="en-US"/>
                  <w:rPrChange w:id="8207" w:author="GONZALEZ DIAZ, BORJA" w:date="2017-09-29T19:45:00Z">
                    <w:rPr>
                      <w:rFonts w:ascii="Monaco" w:hAnsi="Monaco" w:cs="Monaco"/>
                      <w:color w:val="000000"/>
                      <w:sz w:val="32"/>
                      <w:szCs w:val="32"/>
                      <w:lang w:val="en-US"/>
                    </w:rPr>
                  </w:rPrChange>
                </w:rPr>
                <w:t>min_min</w:t>
              </w:r>
              <w:r w:rsidRPr="0060192C">
                <w:rPr>
                  <w:b/>
                  <w:bCs/>
                  <w:lang w:val="en-US"/>
                  <w:rPrChange w:id="8208" w:author="GONZALEZ DIAZ, BORJA" w:date="2017-09-29T19:45:00Z">
                    <w:rPr>
                      <w:rFonts w:ascii="Monaco" w:hAnsi="Monaco" w:cs="Monaco"/>
                      <w:b/>
                      <w:bCs/>
                      <w:color w:val="000000"/>
                      <w:sz w:val="32"/>
                      <w:szCs w:val="32"/>
                      <w:lang w:val="en-US"/>
                    </w:rPr>
                  </w:rPrChange>
                </w:rPr>
                <w:t>.</w:t>
              </w:r>
              <w:r w:rsidRPr="0060192C">
                <w:rPr>
                  <w:lang w:val="en-US"/>
                  <w:rPrChange w:id="8209" w:author="GONZALEZ DIAZ, BORJA" w:date="2017-09-29T19:45:00Z">
                    <w:rPr>
                      <w:rFonts w:ascii="Monaco" w:hAnsi="Monaco" w:cs="Monaco"/>
                      <w:color w:val="000000"/>
                      <w:sz w:val="32"/>
                      <w:szCs w:val="32"/>
                      <w:lang w:val="en-US"/>
                    </w:rPr>
                  </w:rPrChange>
                </w:rPr>
                <w:t>push</w:t>
              </w:r>
              <w:r w:rsidRPr="0060192C">
                <w:rPr>
                  <w:b/>
                  <w:bCs/>
                  <w:lang w:val="en-US"/>
                  <w:rPrChange w:id="8210" w:author="GONZALEZ DIAZ, BORJA" w:date="2017-09-29T19:45:00Z">
                    <w:rPr>
                      <w:rFonts w:ascii="Monaco" w:hAnsi="Monaco" w:cs="Monaco"/>
                      <w:b/>
                      <w:bCs/>
                      <w:color w:val="000000"/>
                      <w:sz w:val="32"/>
                      <w:szCs w:val="32"/>
                      <w:lang w:val="en-US"/>
                    </w:rPr>
                  </w:rPrChange>
                </w:rPr>
                <w:t>(</w:t>
              </w:r>
              <w:r w:rsidRPr="0060192C">
                <w:rPr>
                  <w:b/>
                  <w:bCs/>
                  <w:color w:val="CE5C00"/>
                  <w:lang w:val="en-US"/>
                  <w:rPrChange w:id="8211" w:author="GONZALEZ DIAZ, BORJA" w:date="2017-09-29T19:45:00Z">
                    <w:rPr>
                      <w:rFonts w:ascii="Monaco" w:hAnsi="Monaco" w:cs="Monaco"/>
                      <w:b/>
                      <w:bCs/>
                      <w:color w:val="CE5C00"/>
                      <w:sz w:val="32"/>
                      <w:szCs w:val="32"/>
                      <w:lang w:val="en-US"/>
                    </w:rPr>
                  </w:rPrChange>
                </w:rPr>
                <w:t>-</w:t>
              </w:r>
              <w:r w:rsidRPr="0060192C">
                <w:rPr>
                  <w:b/>
                  <w:bCs/>
                  <w:color w:val="0000CF"/>
                  <w:lang w:val="en-US"/>
                  <w:rPrChange w:id="8212" w:author="GONZALEZ DIAZ, BORJA" w:date="2017-09-29T19:45:00Z">
                    <w:rPr>
                      <w:rFonts w:ascii="Monaco" w:hAnsi="Monaco" w:cs="Monaco"/>
                      <w:b/>
                      <w:bCs/>
                      <w:color w:val="0000CF"/>
                      <w:sz w:val="32"/>
                      <w:szCs w:val="32"/>
                      <w:lang w:val="en-US"/>
                    </w:rPr>
                  </w:rPrChange>
                </w:rPr>
                <w:t>72.4</w:t>
              </w:r>
              <w:r w:rsidRPr="0060192C">
                <w:rPr>
                  <w:b/>
                  <w:bCs/>
                  <w:lang w:val="en-US"/>
                  <w:rPrChange w:id="8213" w:author="GONZALEZ DIAZ, BORJA" w:date="2017-09-29T19:45:00Z">
                    <w:rPr>
                      <w:rFonts w:ascii="Monaco" w:hAnsi="Monaco" w:cs="Monaco"/>
                      <w:b/>
                      <w:bCs/>
                      <w:color w:val="000000"/>
                      <w:sz w:val="32"/>
                      <w:szCs w:val="32"/>
                      <w:lang w:val="en-US"/>
                    </w:rPr>
                  </w:rPrChange>
                </w:rPr>
                <w:t>);</w:t>
              </w:r>
            </w:ins>
          </w:p>
          <w:p w14:paraId="463165D1" w14:textId="77777777" w:rsidR="00E066BD" w:rsidRPr="0079203F" w:rsidRDefault="00E066BD">
            <w:pPr>
              <w:rPr>
                <w:ins w:id="8214" w:author="Borja Gonzalez" w:date="2017-09-28T19:30:00Z"/>
                <w:lang w:val="es-ES"/>
                <w:rPrChange w:id="8215" w:author="Rodrigo García" w:date="2017-09-29T10:08:00Z">
                  <w:rPr>
                    <w:ins w:id="8216" w:author="Borja Gonzalez" w:date="2017-09-28T19:30:00Z"/>
                    <w:rFonts w:ascii="Monaco" w:eastAsiaTheme="majorEastAsia" w:hAnsi="Monaco" w:cs="Monaco"/>
                    <w:color w:val="243F60" w:themeColor="accent1" w:themeShade="7F"/>
                    <w:sz w:val="32"/>
                    <w:szCs w:val="32"/>
                    <w:lang w:val="en-US"/>
                  </w:rPr>
                </w:rPrChange>
              </w:rPr>
              <w:pPrChange w:id="8217" w:author="GONZALEZ DIAZ, BORJA" w:date="2017-09-29T19:26:00Z">
                <w:pPr>
                  <w:keepNext/>
                  <w:keepLines/>
                  <w:widowControl w:val="0"/>
                  <w:autoSpaceDE w:val="0"/>
                  <w:autoSpaceDN w:val="0"/>
                  <w:adjustRightInd w:val="0"/>
                  <w:spacing w:before="200"/>
                  <w:outlineLvl w:val="4"/>
                </w:pPr>
              </w:pPrChange>
            </w:pPr>
            <w:ins w:id="8218" w:author="Borja Gonzalez" w:date="2017-09-28T19:30:00Z">
              <w:r w:rsidRPr="0060192C">
                <w:rPr>
                  <w:lang w:val="en-US"/>
                  <w:rPrChange w:id="8219" w:author="GONZALEZ DIAZ, BORJA" w:date="2017-09-29T19:45:00Z">
                    <w:rPr>
                      <w:rFonts w:ascii="Monaco" w:hAnsi="Monaco" w:cs="Monaco"/>
                      <w:sz w:val="32"/>
                      <w:szCs w:val="32"/>
                      <w:lang w:val="en-US"/>
                    </w:rPr>
                  </w:rPrChange>
                </w:rPr>
                <w:t xml:space="preserve">                </w:t>
              </w:r>
              <w:r w:rsidRPr="0079203F">
                <w:rPr>
                  <w:b/>
                  <w:bCs/>
                  <w:lang w:val="es-ES"/>
                  <w:rPrChange w:id="8220" w:author="Rodrigo García" w:date="2017-09-29T10:08:00Z">
                    <w:rPr>
                      <w:rFonts w:ascii="Monaco" w:hAnsi="Monaco" w:cs="Monaco"/>
                      <w:b/>
                      <w:bCs/>
                      <w:color w:val="000000"/>
                      <w:sz w:val="32"/>
                      <w:szCs w:val="32"/>
                      <w:lang w:val="en-US"/>
                    </w:rPr>
                  </w:rPrChange>
                </w:rPr>
                <w:t>}</w:t>
              </w:r>
            </w:ins>
          </w:p>
          <w:p w14:paraId="701BCE73" w14:textId="77777777" w:rsidR="00E066BD" w:rsidRPr="0079203F" w:rsidRDefault="00E066BD">
            <w:pPr>
              <w:rPr>
                <w:ins w:id="8221" w:author="Borja Gonzalez" w:date="2017-09-28T19:30:00Z"/>
                <w:lang w:val="es-ES"/>
                <w:rPrChange w:id="8222" w:author="Rodrigo García" w:date="2017-09-29T10:08:00Z">
                  <w:rPr>
                    <w:ins w:id="8223" w:author="Borja Gonzalez" w:date="2017-09-28T19:30:00Z"/>
                    <w:rFonts w:ascii="Monaco" w:eastAsiaTheme="majorEastAsia" w:hAnsi="Monaco" w:cs="Monaco"/>
                    <w:color w:val="243F60" w:themeColor="accent1" w:themeShade="7F"/>
                    <w:sz w:val="32"/>
                    <w:szCs w:val="32"/>
                    <w:lang w:val="en-US"/>
                  </w:rPr>
                </w:rPrChange>
              </w:rPr>
              <w:pPrChange w:id="8224" w:author="GONZALEZ DIAZ, BORJA" w:date="2017-09-29T19:26:00Z">
                <w:pPr>
                  <w:keepNext/>
                  <w:keepLines/>
                  <w:widowControl w:val="0"/>
                  <w:autoSpaceDE w:val="0"/>
                  <w:autoSpaceDN w:val="0"/>
                  <w:adjustRightInd w:val="0"/>
                  <w:spacing w:before="200"/>
                  <w:outlineLvl w:val="4"/>
                </w:pPr>
              </w:pPrChange>
            </w:pPr>
            <w:ins w:id="8225" w:author="Borja Gonzalez" w:date="2017-09-28T19:30:00Z">
              <w:r w:rsidRPr="0079203F">
                <w:rPr>
                  <w:lang w:val="es-ES"/>
                  <w:rPrChange w:id="8226" w:author="Rodrigo García" w:date="2017-09-29T10:08:00Z">
                    <w:rPr>
                      <w:rFonts w:ascii="Monaco" w:hAnsi="Monaco" w:cs="Monaco"/>
                      <w:sz w:val="32"/>
                      <w:szCs w:val="32"/>
                      <w:lang w:val="en-US"/>
                    </w:rPr>
                  </w:rPrChange>
                </w:rPr>
                <w:t xml:space="preserve">            </w:t>
              </w:r>
              <w:r w:rsidRPr="0079203F">
                <w:rPr>
                  <w:b/>
                  <w:bCs/>
                  <w:lang w:val="es-ES"/>
                  <w:rPrChange w:id="8227" w:author="Rodrigo García" w:date="2017-09-29T10:08:00Z">
                    <w:rPr>
                      <w:rFonts w:ascii="Monaco" w:hAnsi="Monaco" w:cs="Monaco"/>
                      <w:b/>
                      <w:bCs/>
                      <w:color w:val="000000"/>
                      <w:sz w:val="32"/>
                      <w:szCs w:val="32"/>
                      <w:lang w:val="en-US"/>
                    </w:rPr>
                  </w:rPrChange>
                </w:rPr>
                <w:t>}</w:t>
              </w:r>
            </w:ins>
          </w:p>
          <w:p w14:paraId="75CC1593" w14:textId="77777777" w:rsidR="00E066BD" w:rsidRPr="0079203F" w:rsidRDefault="00E066BD">
            <w:pPr>
              <w:rPr>
                <w:ins w:id="8228" w:author="Borja Gonzalez" w:date="2017-09-28T19:30:00Z"/>
                <w:lang w:val="es-ES"/>
                <w:rPrChange w:id="8229" w:author="Rodrigo García" w:date="2017-09-29T10:08:00Z">
                  <w:rPr>
                    <w:ins w:id="8230" w:author="Borja Gonzalez" w:date="2017-09-28T19:30:00Z"/>
                    <w:rFonts w:ascii="Monaco" w:eastAsiaTheme="majorEastAsia" w:hAnsi="Monaco" w:cs="Monaco"/>
                    <w:color w:val="243F60" w:themeColor="accent1" w:themeShade="7F"/>
                    <w:sz w:val="32"/>
                    <w:szCs w:val="32"/>
                    <w:lang w:val="en-US"/>
                  </w:rPr>
                </w:rPrChange>
              </w:rPr>
              <w:pPrChange w:id="8231" w:author="GONZALEZ DIAZ, BORJA" w:date="2017-09-29T19:26:00Z">
                <w:pPr>
                  <w:keepNext/>
                  <w:keepLines/>
                  <w:widowControl w:val="0"/>
                  <w:autoSpaceDE w:val="0"/>
                  <w:autoSpaceDN w:val="0"/>
                  <w:adjustRightInd w:val="0"/>
                  <w:spacing w:before="200"/>
                  <w:outlineLvl w:val="4"/>
                </w:pPr>
              </w:pPrChange>
            </w:pPr>
            <w:ins w:id="8232" w:author="Borja Gonzalez" w:date="2017-09-28T19:30:00Z">
              <w:r w:rsidRPr="0079203F">
                <w:rPr>
                  <w:lang w:val="es-ES"/>
                  <w:rPrChange w:id="8233" w:author="Rodrigo García" w:date="2017-09-29T10:08:00Z">
                    <w:rPr>
                      <w:rFonts w:ascii="Monaco" w:hAnsi="Monaco" w:cs="Monaco"/>
                      <w:sz w:val="32"/>
                      <w:szCs w:val="32"/>
                      <w:lang w:val="en-US"/>
                    </w:rPr>
                  </w:rPrChange>
                </w:rPr>
                <w:t xml:space="preserve">                grafico_evolucion</w:t>
              </w:r>
              <w:r w:rsidRPr="0079203F">
                <w:rPr>
                  <w:b/>
                  <w:bCs/>
                  <w:lang w:val="es-ES"/>
                  <w:rPrChange w:id="8234" w:author="Rodrigo García" w:date="2017-09-29T10:08:00Z">
                    <w:rPr>
                      <w:rFonts w:ascii="Monaco" w:hAnsi="Monaco" w:cs="Monaco"/>
                      <w:b/>
                      <w:bCs/>
                      <w:color w:val="000000"/>
                      <w:sz w:val="32"/>
                      <w:szCs w:val="32"/>
                      <w:lang w:val="en-US"/>
                    </w:rPr>
                  </w:rPrChange>
                </w:rPr>
                <w:t>(</w:t>
              </w:r>
              <w:r w:rsidRPr="0079203F">
                <w:rPr>
                  <w:lang w:val="es-ES"/>
                  <w:rPrChange w:id="8235" w:author="Rodrigo García" w:date="2017-09-29T10:08:00Z">
                    <w:rPr>
                      <w:rFonts w:ascii="Monaco" w:hAnsi="Monaco" w:cs="Monaco"/>
                      <w:color w:val="000000"/>
                      <w:sz w:val="32"/>
                      <w:szCs w:val="32"/>
                      <w:lang w:val="en-US"/>
                    </w:rPr>
                  </w:rPrChange>
                </w:rPr>
                <w:t>max</w:t>
              </w:r>
              <w:r w:rsidRPr="0079203F">
                <w:rPr>
                  <w:b/>
                  <w:bCs/>
                  <w:lang w:val="es-ES"/>
                  <w:rPrChange w:id="8236" w:author="Rodrigo García" w:date="2017-09-29T10:08:00Z">
                    <w:rPr>
                      <w:rFonts w:ascii="Monaco" w:hAnsi="Monaco" w:cs="Monaco"/>
                      <w:b/>
                      <w:bCs/>
                      <w:color w:val="000000"/>
                      <w:sz w:val="32"/>
                      <w:szCs w:val="32"/>
                      <w:lang w:val="en-US"/>
                    </w:rPr>
                  </w:rPrChange>
                </w:rPr>
                <w:t>,</w:t>
              </w:r>
              <w:r w:rsidRPr="0079203F">
                <w:rPr>
                  <w:lang w:val="es-ES"/>
                  <w:rPrChange w:id="8237" w:author="Rodrigo García" w:date="2017-09-29T10:08:00Z">
                    <w:rPr>
                      <w:rFonts w:ascii="Monaco" w:hAnsi="Monaco" w:cs="Monaco"/>
                      <w:color w:val="000000"/>
                      <w:sz w:val="32"/>
                      <w:szCs w:val="32"/>
                      <w:lang w:val="en-US"/>
                    </w:rPr>
                  </w:rPrChange>
                </w:rPr>
                <w:t>min</w:t>
              </w:r>
              <w:r w:rsidRPr="0079203F">
                <w:rPr>
                  <w:b/>
                  <w:bCs/>
                  <w:lang w:val="es-ES"/>
                  <w:rPrChange w:id="8238" w:author="Rodrigo García" w:date="2017-09-29T10:08:00Z">
                    <w:rPr>
                      <w:rFonts w:ascii="Monaco" w:hAnsi="Monaco" w:cs="Monaco"/>
                      <w:b/>
                      <w:bCs/>
                      <w:color w:val="000000"/>
                      <w:sz w:val="32"/>
                      <w:szCs w:val="32"/>
                      <w:lang w:val="en-US"/>
                    </w:rPr>
                  </w:rPrChange>
                </w:rPr>
                <w:t>,</w:t>
              </w:r>
              <w:r w:rsidRPr="0079203F">
                <w:rPr>
                  <w:lang w:val="es-ES"/>
                  <w:rPrChange w:id="8239" w:author="Rodrigo García" w:date="2017-09-29T10:08:00Z">
                    <w:rPr>
                      <w:rFonts w:ascii="Monaco" w:hAnsi="Monaco" w:cs="Monaco"/>
                      <w:color w:val="000000"/>
                      <w:sz w:val="32"/>
                      <w:szCs w:val="32"/>
                      <w:lang w:val="en-US"/>
                    </w:rPr>
                  </w:rPrChange>
                </w:rPr>
                <w:t>fecha</w:t>
              </w:r>
              <w:r w:rsidRPr="0079203F">
                <w:rPr>
                  <w:b/>
                  <w:bCs/>
                  <w:lang w:val="es-ES"/>
                  <w:rPrChange w:id="8240" w:author="Rodrigo García" w:date="2017-09-29T10:08:00Z">
                    <w:rPr>
                      <w:rFonts w:ascii="Monaco" w:hAnsi="Monaco" w:cs="Monaco"/>
                      <w:b/>
                      <w:bCs/>
                      <w:color w:val="000000"/>
                      <w:sz w:val="32"/>
                      <w:szCs w:val="32"/>
                      <w:lang w:val="en-US"/>
                    </w:rPr>
                  </w:rPrChange>
                </w:rPr>
                <w:t>,</w:t>
              </w:r>
              <w:r w:rsidRPr="0079203F">
                <w:rPr>
                  <w:color w:val="4E9A06"/>
                  <w:lang w:val="es-ES"/>
                  <w:rPrChange w:id="8241" w:author="Rodrigo García" w:date="2017-09-29T10:08:00Z">
                    <w:rPr>
                      <w:rFonts w:ascii="Monaco" w:hAnsi="Monaco" w:cs="Monaco"/>
                      <w:color w:val="4E9A06"/>
                      <w:sz w:val="32"/>
                      <w:szCs w:val="32"/>
                      <w:lang w:val="en-US"/>
                    </w:rPr>
                  </w:rPrChange>
                </w:rPr>
                <w:t>"Transversal"</w:t>
              </w:r>
              <w:r w:rsidRPr="0079203F">
                <w:rPr>
                  <w:b/>
                  <w:bCs/>
                  <w:lang w:val="es-ES"/>
                  <w:rPrChange w:id="8242" w:author="Rodrigo García" w:date="2017-09-29T10:08:00Z">
                    <w:rPr>
                      <w:rFonts w:ascii="Monaco" w:hAnsi="Monaco" w:cs="Monaco"/>
                      <w:b/>
                      <w:bCs/>
                      <w:color w:val="000000"/>
                      <w:sz w:val="32"/>
                      <w:szCs w:val="32"/>
                      <w:lang w:val="en-US"/>
                    </w:rPr>
                  </w:rPrChange>
                </w:rPr>
                <w:t>,</w:t>
              </w:r>
              <w:r w:rsidRPr="0079203F">
                <w:rPr>
                  <w:lang w:val="es-ES"/>
                  <w:rPrChange w:id="8243" w:author="Rodrigo García" w:date="2017-09-29T10:08:00Z">
                    <w:rPr>
                      <w:rFonts w:ascii="Monaco" w:hAnsi="Monaco" w:cs="Monaco"/>
                      <w:color w:val="000000"/>
                      <w:sz w:val="32"/>
                      <w:szCs w:val="32"/>
                      <w:lang w:val="en-US"/>
                    </w:rPr>
                  </w:rPrChange>
                </w:rPr>
                <w:t>max_max</w:t>
              </w:r>
              <w:r w:rsidRPr="0079203F">
                <w:rPr>
                  <w:b/>
                  <w:bCs/>
                  <w:lang w:val="es-ES"/>
                  <w:rPrChange w:id="8244" w:author="Rodrigo García" w:date="2017-09-29T10:08:00Z">
                    <w:rPr>
                      <w:rFonts w:ascii="Monaco" w:hAnsi="Monaco" w:cs="Monaco"/>
                      <w:b/>
                      <w:bCs/>
                      <w:color w:val="000000"/>
                      <w:sz w:val="32"/>
                      <w:szCs w:val="32"/>
                      <w:lang w:val="en-US"/>
                    </w:rPr>
                  </w:rPrChange>
                </w:rPr>
                <w:t>,</w:t>
              </w:r>
              <w:r w:rsidRPr="0079203F">
                <w:rPr>
                  <w:lang w:val="es-ES"/>
                  <w:rPrChange w:id="8245" w:author="Rodrigo García" w:date="2017-09-29T10:08:00Z">
                    <w:rPr>
                      <w:rFonts w:ascii="Monaco" w:hAnsi="Monaco" w:cs="Monaco"/>
                      <w:color w:val="000000"/>
                      <w:sz w:val="32"/>
                      <w:szCs w:val="32"/>
                      <w:lang w:val="en-US"/>
                    </w:rPr>
                  </w:rPrChange>
                </w:rPr>
                <w:t>max_min</w:t>
              </w:r>
              <w:r w:rsidRPr="0079203F">
                <w:rPr>
                  <w:b/>
                  <w:bCs/>
                  <w:lang w:val="es-ES"/>
                  <w:rPrChange w:id="8246" w:author="Rodrigo García" w:date="2017-09-29T10:08:00Z">
                    <w:rPr>
                      <w:rFonts w:ascii="Monaco" w:hAnsi="Monaco" w:cs="Monaco"/>
                      <w:b/>
                      <w:bCs/>
                      <w:color w:val="000000"/>
                      <w:sz w:val="32"/>
                      <w:szCs w:val="32"/>
                      <w:lang w:val="en-US"/>
                    </w:rPr>
                  </w:rPrChange>
                </w:rPr>
                <w:t>,</w:t>
              </w:r>
              <w:r w:rsidRPr="0079203F">
                <w:rPr>
                  <w:lang w:val="es-ES"/>
                  <w:rPrChange w:id="8247" w:author="Rodrigo García" w:date="2017-09-29T10:08:00Z">
                    <w:rPr>
                      <w:rFonts w:ascii="Monaco" w:hAnsi="Monaco" w:cs="Monaco"/>
                      <w:color w:val="000000"/>
                      <w:sz w:val="32"/>
                      <w:szCs w:val="32"/>
                      <w:lang w:val="en-US"/>
                    </w:rPr>
                  </w:rPrChange>
                </w:rPr>
                <w:t>min_max</w:t>
              </w:r>
              <w:r w:rsidRPr="0079203F">
                <w:rPr>
                  <w:b/>
                  <w:bCs/>
                  <w:lang w:val="es-ES"/>
                  <w:rPrChange w:id="8248" w:author="Rodrigo García" w:date="2017-09-29T10:08:00Z">
                    <w:rPr>
                      <w:rFonts w:ascii="Monaco" w:hAnsi="Monaco" w:cs="Monaco"/>
                      <w:b/>
                      <w:bCs/>
                      <w:color w:val="000000"/>
                      <w:sz w:val="32"/>
                      <w:szCs w:val="32"/>
                      <w:lang w:val="en-US"/>
                    </w:rPr>
                  </w:rPrChange>
                </w:rPr>
                <w:t>,</w:t>
              </w:r>
              <w:r w:rsidRPr="0079203F">
                <w:rPr>
                  <w:lang w:val="es-ES"/>
                  <w:rPrChange w:id="8249" w:author="Rodrigo García" w:date="2017-09-29T10:08:00Z">
                    <w:rPr>
                      <w:rFonts w:ascii="Monaco" w:hAnsi="Monaco" w:cs="Monaco"/>
                      <w:color w:val="000000"/>
                      <w:sz w:val="32"/>
                      <w:szCs w:val="32"/>
                      <w:lang w:val="en-US"/>
                    </w:rPr>
                  </w:rPrChange>
                </w:rPr>
                <w:t>min_min</w:t>
              </w:r>
              <w:r w:rsidRPr="0079203F">
                <w:rPr>
                  <w:b/>
                  <w:bCs/>
                  <w:lang w:val="es-ES"/>
                  <w:rPrChange w:id="8250" w:author="Rodrigo García" w:date="2017-09-29T10:08:00Z">
                    <w:rPr>
                      <w:rFonts w:ascii="Monaco" w:hAnsi="Monaco" w:cs="Monaco"/>
                      <w:b/>
                      <w:bCs/>
                      <w:color w:val="000000"/>
                      <w:sz w:val="32"/>
                      <w:szCs w:val="32"/>
                      <w:lang w:val="en-US"/>
                    </w:rPr>
                  </w:rPrChange>
                </w:rPr>
                <w:t>,</w:t>
              </w:r>
              <w:r w:rsidRPr="0079203F">
                <w:rPr>
                  <w:color w:val="4E9A06"/>
                  <w:lang w:val="es-ES"/>
                  <w:rPrChange w:id="8251" w:author="Rodrigo García" w:date="2017-09-29T10:08:00Z">
                    <w:rPr>
                      <w:rFonts w:ascii="Monaco" w:hAnsi="Monaco" w:cs="Monaco"/>
                      <w:color w:val="4E9A06"/>
                      <w:sz w:val="32"/>
                      <w:szCs w:val="32"/>
                      <w:lang w:val="en-US"/>
                    </w:rPr>
                  </w:rPrChange>
                </w:rPr>
                <w:t>"Rotación derecha"</w:t>
              </w:r>
              <w:r w:rsidRPr="0079203F">
                <w:rPr>
                  <w:b/>
                  <w:bCs/>
                  <w:lang w:val="es-ES"/>
                  <w:rPrChange w:id="8252" w:author="Rodrigo García" w:date="2017-09-29T10:08:00Z">
                    <w:rPr>
                      <w:rFonts w:ascii="Monaco" w:hAnsi="Monaco" w:cs="Monaco"/>
                      <w:b/>
                      <w:bCs/>
                      <w:color w:val="000000"/>
                      <w:sz w:val="32"/>
                      <w:szCs w:val="32"/>
                      <w:lang w:val="en-US"/>
                    </w:rPr>
                  </w:rPrChange>
                </w:rPr>
                <w:t>,</w:t>
              </w:r>
              <w:r w:rsidRPr="0079203F">
                <w:rPr>
                  <w:color w:val="4E9A06"/>
                  <w:lang w:val="es-ES"/>
                  <w:rPrChange w:id="8253" w:author="Rodrigo García" w:date="2017-09-29T10:08:00Z">
                    <w:rPr>
                      <w:rFonts w:ascii="Monaco" w:hAnsi="Monaco" w:cs="Monaco"/>
                      <w:color w:val="4E9A06"/>
                      <w:sz w:val="32"/>
                      <w:szCs w:val="32"/>
                      <w:lang w:val="en-US"/>
                    </w:rPr>
                  </w:rPrChange>
                </w:rPr>
                <w:t>"Rotación izquierda"</w:t>
              </w:r>
              <w:r w:rsidRPr="0079203F">
                <w:rPr>
                  <w:b/>
                  <w:bCs/>
                  <w:lang w:val="es-ES"/>
                  <w:rPrChange w:id="8254" w:author="Rodrigo García" w:date="2017-09-29T10:08:00Z">
                    <w:rPr>
                      <w:rFonts w:ascii="Monaco" w:hAnsi="Monaco" w:cs="Monaco"/>
                      <w:b/>
                      <w:bCs/>
                      <w:color w:val="000000"/>
                      <w:sz w:val="32"/>
                      <w:szCs w:val="32"/>
                      <w:lang w:val="en-US"/>
                    </w:rPr>
                  </w:rPrChange>
                </w:rPr>
                <w:t>);</w:t>
              </w:r>
            </w:ins>
          </w:p>
          <w:p w14:paraId="316495B9" w14:textId="77777777" w:rsidR="00E066BD" w:rsidRPr="00E066BD" w:rsidRDefault="00E066BD">
            <w:pPr>
              <w:rPr>
                <w:ins w:id="8255" w:author="Borja Gonzalez" w:date="2017-09-28T19:30:00Z"/>
                <w:lang w:val="en-US"/>
                <w:rPrChange w:id="8256" w:author="Borja Gonzalez" w:date="2017-09-28T19:30:00Z">
                  <w:rPr>
                    <w:ins w:id="8257" w:author="Borja Gonzalez" w:date="2017-09-28T19:30:00Z"/>
                    <w:rFonts w:ascii="Monaco" w:eastAsiaTheme="majorEastAsia" w:hAnsi="Monaco" w:cs="Monaco"/>
                    <w:color w:val="243F60" w:themeColor="accent1" w:themeShade="7F"/>
                    <w:sz w:val="32"/>
                    <w:szCs w:val="32"/>
                    <w:lang w:val="en-US"/>
                  </w:rPr>
                </w:rPrChange>
              </w:rPr>
              <w:pPrChange w:id="8258" w:author="GONZALEZ DIAZ, BORJA" w:date="2017-09-29T19:26:00Z">
                <w:pPr>
                  <w:keepNext/>
                  <w:keepLines/>
                  <w:widowControl w:val="0"/>
                  <w:autoSpaceDE w:val="0"/>
                  <w:autoSpaceDN w:val="0"/>
                  <w:adjustRightInd w:val="0"/>
                  <w:spacing w:before="200"/>
                  <w:outlineLvl w:val="4"/>
                </w:pPr>
              </w:pPrChange>
            </w:pPr>
            <w:ins w:id="8259" w:author="Borja Gonzalez" w:date="2017-09-28T19:30:00Z">
              <w:r w:rsidRPr="0079203F">
                <w:rPr>
                  <w:lang w:val="es-ES"/>
                  <w:rPrChange w:id="8260" w:author="Rodrigo García" w:date="2017-09-29T10:08:00Z">
                    <w:rPr>
                      <w:rFonts w:ascii="Monaco" w:hAnsi="Monaco" w:cs="Monaco"/>
                      <w:sz w:val="32"/>
                      <w:szCs w:val="32"/>
                      <w:lang w:val="en-US"/>
                    </w:rPr>
                  </w:rPrChange>
                </w:rPr>
                <w:t xml:space="preserve">        </w:t>
              </w:r>
              <w:r w:rsidRPr="00E066BD">
                <w:rPr>
                  <w:b/>
                  <w:bCs/>
                  <w:lang w:val="en-US"/>
                  <w:rPrChange w:id="8261"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pPr>
              <w:rPr>
                <w:ins w:id="8262" w:author="Borja Gonzalez" w:date="2017-09-28T19:30:00Z"/>
                <w:lang w:val="en-US"/>
                <w:rPrChange w:id="8263" w:author="Borja Gonzalez" w:date="2017-09-28T19:30:00Z">
                  <w:rPr>
                    <w:ins w:id="8264" w:author="Borja Gonzalez" w:date="2017-09-28T19:30:00Z"/>
                    <w:rFonts w:ascii="Monaco" w:eastAsiaTheme="majorEastAsia" w:hAnsi="Monaco" w:cs="Monaco"/>
                    <w:color w:val="243F60" w:themeColor="accent1" w:themeShade="7F"/>
                    <w:sz w:val="32"/>
                    <w:szCs w:val="32"/>
                    <w:lang w:val="en-US"/>
                  </w:rPr>
                </w:rPrChange>
              </w:rPr>
              <w:pPrChange w:id="8265" w:author="GONZALEZ DIAZ, BORJA" w:date="2017-09-29T19:26:00Z">
                <w:pPr>
                  <w:keepNext/>
                  <w:keepLines/>
                  <w:widowControl w:val="0"/>
                  <w:autoSpaceDE w:val="0"/>
                  <w:autoSpaceDN w:val="0"/>
                  <w:adjustRightInd w:val="0"/>
                  <w:spacing w:before="200"/>
                  <w:outlineLvl w:val="4"/>
                </w:pPr>
              </w:pPrChange>
            </w:pPr>
            <w:ins w:id="8266" w:author="Borja Gonzalez" w:date="2017-09-28T19:30:00Z">
              <w:r w:rsidRPr="00E066BD">
                <w:rPr>
                  <w:lang w:val="en-US"/>
                  <w:rPrChange w:id="8267" w:author="Borja Gonzalez" w:date="2017-09-28T19:30:00Z">
                    <w:rPr>
                      <w:rFonts w:ascii="Monaco" w:hAnsi="Monaco" w:cs="Monaco"/>
                      <w:sz w:val="32"/>
                      <w:szCs w:val="32"/>
                      <w:lang w:val="en-US"/>
                    </w:rPr>
                  </w:rPrChange>
                </w:rPr>
                <w:t xml:space="preserve">    </w:t>
              </w:r>
              <w:r w:rsidRPr="00E066BD">
                <w:rPr>
                  <w:b/>
                  <w:bCs/>
                  <w:lang w:val="en-US"/>
                  <w:rPrChange w:id="8268"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pPr>
              <w:rPr>
                <w:ins w:id="8269" w:author="Borja Gonzalez" w:date="2017-09-28T19:30:00Z"/>
                <w:lang w:val="en-US"/>
                <w:rPrChange w:id="8270" w:author="Borja Gonzalez" w:date="2017-09-28T19:30:00Z">
                  <w:rPr>
                    <w:ins w:id="8271" w:author="Borja Gonzalez" w:date="2017-09-28T19:30:00Z"/>
                    <w:rFonts w:ascii="Monaco" w:hAnsi="Monaco" w:cs="Monaco"/>
                    <w:sz w:val="32"/>
                    <w:szCs w:val="32"/>
                    <w:lang w:val="en-US"/>
                  </w:rPr>
                </w:rPrChange>
              </w:rPr>
              <w:pPrChange w:id="8272" w:author="GONZALEZ DIAZ, BORJA" w:date="2017-09-29T19:26:00Z">
                <w:pPr>
                  <w:widowControl w:val="0"/>
                  <w:autoSpaceDE w:val="0"/>
                  <w:autoSpaceDN w:val="0"/>
                  <w:adjustRightInd w:val="0"/>
                </w:pPr>
              </w:pPrChange>
            </w:pPr>
          </w:p>
          <w:p w14:paraId="5BC61592" w14:textId="77777777" w:rsidR="00E066BD" w:rsidRPr="00E066BD" w:rsidRDefault="00E066BD">
            <w:pPr>
              <w:rPr>
                <w:ins w:id="8273" w:author="Borja Gonzalez" w:date="2017-09-28T19:30:00Z"/>
                <w:lang w:val="en-US"/>
                <w:rPrChange w:id="8274" w:author="Borja Gonzalez" w:date="2017-09-28T19:30:00Z">
                  <w:rPr>
                    <w:ins w:id="8275" w:author="Borja Gonzalez" w:date="2017-09-28T19:30:00Z"/>
                    <w:rFonts w:ascii="Monaco" w:eastAsiaTheme="majorEastAsia" w:hAnsi="Monaco" w:cs="Monaco"/>
                    <w:color w:val="243F60" w:themeColor="accent1" w:themeShade="7F"/>
                    <w:sz w:val="32"/>
                    <w:szCs w:val="32"/>
                    <w:lang w:val="en-US"/>
                  </w:rPr>
                </w:rPrChange>
              </w:rPr>
              <w:pPrChange w:id="8276" w:author="GONZALEZ DIAZ, BORJA" w:date="2017-09-29T19:26:00Z">
                <w:pPr>
                  <w:keepNext/>
                  <w:keepLines/>
                  <w:widowControl w:val="0"/>
                  <w:autoSpaceDE w:val="0"/>
                  <w:autoSpaceDN w:val="0"/>
                  <w:adjustRightInd w:val="0"/>
                  <w:spacing w:before="200"/>
                  <w:outlineLvl w:val="4"/>
                </w:pPr>
              </w:pPrChange>
            </w:pPr>
            <w:ins w:id="8277" w:author="Borja Gonzalez" w:date="2017-09-28T19:30:00Z">
              <w:r w:rsidRPr="00E066BD">
                <w:rPr>
                  <w:b/>
                  <w:bCs/>
                  <w:lang w:val="en-US"/>
                  <w:rPrChange w:id="8278"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8279" w:author="Borja Gonzalez" w:date="2017-09-28T19:30:00Z"/>
              </w:rPr>
            </w:pPr>
          </w:p>
        </w:tc>
      </w:tr>
    </w:tbl>
    <w:p w14:paraId="287EEDE6" w14:textId="64550B17" w:rsidR="00AF1C9F" w:rsidRDefault="00AF1C9F" w:rsidP="00BF0FD1"/>
    <w:p w14:paraId="3E4DDA00" w14:textId="4B5D5CF0" w:rsidR="00E9151D" w:rsidRDefault="00E9151D" w:rsidP="00BF0FD1"/>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Prrafodelista"/>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Prrafodelista"/>
        <w:numPr>
          <w:ilvl w:val="0"/>
          <w:numId w:val="29"/>
        </w:numPr>
      </w:pPr>
      <w:r>
        <w:t>Extraer las fechas de cada máximo y mínimo y almacenarlas en otro array.</w:t>
      </w:r>
    </w:p>
    <w:p w14:paraId="1E0001F8" w14:textId="08205A51" w:rsidR="00F55B79" w:rsidRDefault="00F55B79" w:rsidP="00C45289">
      <w:pPr>
        <w:pStyle w:val="Prrafodelista"/>
        <w:numPr>
          <w:ilvl w:val="0"/>
          <w:numId w:val="29"/>
        </w:numPr>
      </w:pPr>
      <w:r>
        <w:t xml:space="preserve">Distinguir entre sexos para crear 4 arrays que formarán los </w:t>
      </w:r>
      <w:del w:id="8280" w:author="Rodrigo García" w:date="2017-09-29T10:35:00Z">
        <w:r w:rsidDel="00A31D37">
          <w:delText>limites</w:delText>
        </w:r>
      </w:del>
      <w:ins w:id="8281" w:author="Rodrigo García" w:date="2017-09-29T10:35:00Z">
        <w:r w:rsidR="00A31D37">
          <w:t>límites</w:t>
        </w:r>
      </w:ins>
      <w:r>
        <w:t xml:space="preserve"> de normalidad.</w:t>
      </w:r>
    </w:p>
    <w:p w14:paraId="569FA737" w14:textId="0A871706" w:rsidR="00F55B79" w:rsidRDefault="00F55B79" w:rsidP="00C45289">
      <w:pPr>
        <w:pStyle w:val="Prrafodelista"/>
        <w:numPr>
          <w:ilvl w:val="0"/>
          <w:numId w:val="29"/>
        </w:numPr>
      </w:pPr>
      <w:r>
        <w:t xml:space="preserve">Llamar a la función “grafico_evolucion()” y pasar todos los valores </w:t>
      </w:r>
      <w:del w:id="8282" w:author="Rodrigo García" w:date="2017-09-29T10:35:00Z">
        <w:r w:rsidDel="00A31D37">
          <w:delText>extraidos</w:delText>
        </w:r>
      </w:del>
      <w:ins w:id="8283" w:author="Rodrigo García" w:date="2017-09-29T10:35:00Z">
        <w:r w:rsidR="00A31D37">
          <w:t>extraídos</w:t>
        </w:r>
      </w:ins>
      <w:r>
        <w:t xml:space="preserve"> como argumentos de la función.</w:t>
      </w:r>
    </w:p>
    <w:p w14:paraId="3410C93D" w14:textId="77777777" w:rsidR="00F55B79" w:rsidRDefault="00F55B79" w:rsidP="00F55B79"/>
    <w:p w14:paraId="437E05AC" w14:textId="57C337EE" w:rsidR="00E066BD" w:rsidRDefault="00E066BD" w:rsidP="00F55B79">
      <w:pPr>
        <w:rPr>
          <w:ins w:id="8284" w:author="Borja Gonzalez" w:date="2017-09-28T19:31:00Z"/>
        </w:rPr>
      </w:pPr>
    </w:p>
    <w:tbl>
      <w:tblPr>
        <w:tblStyle w:val="Tablaconcuadrcula"/>
        <w:tblW w:w="0" w:type="auto"/>
        <w:tblLook w:val="04A0" w:firstRow="1" w:lastRow="0" w:firstColumn="1" w:lastColumn="0" w:noHBand="0" w:noVBand="1"/>
      </w:tblPr>
      <w:tblGrid>
        <w:gridCol w:w="8856"/>
      </w:tblGrid>
      <w:tr w:rsidR="00E066BD" w14:paraId="507F7910" w14:textId="77777777" w:rsidTr="00E066BD">
        <w:trPr>
          <w:ins w:id="8285" w:author="Borja Gonzalez" w:date="2017-09-28T19:31:00Z"/>
        </w:trPr>
        <w:tc>
          <w:tcPr>
            <w:tcW w:w="8856" w:type="dxa"/>
          </w:tcPr>
          <w:p w14:paraId="07F0FEB5" w14:textId="77777777" w:rsidR="00E066BD" w:rsidRPr="0079203F" w:rsidRDefault="00E066BD">
            <w:pPr>
              <w:rPr>
                <w:ins w:id="8286" w:author="Borja Gonzalez" w:date="2017-09-28T19:31:00Z"/>
                <w:lang w:val="es-ES"/>
                <w:rPrChange w:id="8287" w:author="Rodrigo García" w:date="2017-09-29T10:08:00Z">
                  <w:rPr>
                    <w:ins w:id="8288" w:author="Borja Gonzalez" w:date="2017-09-28T19:31:00Z"/>
                    <w:rFonts w:ascii="Monaco" w:eastAsiaTheme="majorEastAsia" w:hAnsi="Monaco" w:cs="Monaco"/>
                    <w:color w:val="243F60" w:themeColor="accent1" w:themeShade="7F"/>
                    <w:sz w:val="32"/>
                    <w:szCs w:val="32"/>
                    <w:lang w:val="en-US"/>
                  </w:rPr>
                </w:rPrChange>
              </w:rPr>
              <w:pPrChange w:id="8289" w:author="GONZALEZ DIAZ, BORJA" w:date="2017-09-29T19:25:00Z">
                <w:pPr>
                  <w:keepNext/>
                  <w:keepLines/>
                  <w:widowControl w:val="0"/>
                  <w:autoSpaceDE w:val="0"/>
                  <w:autoSpaceDN w:val="0"/>
                  <w:adjustRightInd w:val="0"/>
                  <w:spacing w:before="200"/>
                  <w:outlineLvl w:val="4"/>
                </w:pPr>
              </w:pPrChange>
            </w:pPr>
            <w:ins w:id="8290" w:author="Borja Gonzalez" w:date="2017-09-28T19:31:00Z">
              <w:r w:rsidRPr="0079203F">
                <w:rPr>
                  <w:b/>
                  <w:bCs/>
                  <w:color w:val="204A87"/>
                  <w:lang w:val="es-ES"/>
                  <w:rPrChange w:id="8291" w:author="Rodrigo García" w:date="2017-09-29T10:08:00Z">
                    <w:rPr>
                      <w:rFonts w:ascii="Monaco" w:hAnsi="Monaco" w:cs="Monaco"/>
                      <w:b/>
                      <w:bCs/>
                      <w:color w:val="204A87"/>
                      <w:sz w:val="32"/>
                      <w:szCs w:val="32"/>
                      <w:lang w:val="en-US"/>
                    </w:rPr>
                  </w:rPrChange>
                </w:rPr>
                <w:t>function</w:t>
              </w:r>
              <w:r w:rsidRPr="0079203F">
                <w:rPr>
                  <w:lang w:val="es-ES"/>
                  <w:rPrChange w:id="8292" w:author="Rodrigo García" w:date="2017-09-29T10:08:00Z">
                    <w:rPr>
                      <w:rFonts w:ascii="Monaco" w:hAnsi="Monaco" w:cs="Monaco"/>
                      <w:sz w:val="32"/>
                      <w:szCs w:val="32"/>
                      <w:lang w:val="en-US"/>
                    </w:rPr>
                  </w:rPrChange>
                </w:rPr>
                <w:t xml:space="preserve"> grafico_evolucion</w:t>
              </w:r>
              <w:r w:rsidRPr="0079203F">
                <w:rPr>
                  <w:b/>
                  <w:bCs/>
                  <w:lang w:val="es-ES"/>
                  <w:rPrChange w:id="8293" w:author="Rodrigo García" w:date="2017-09-29T10:08:00Z">
                    <w:rPr>
                      <w:rFonts w:ascii="Monaco" w:hAnsi="Monaco" w:cs="Monaco"/>
                      <w:b/>
                      <w:bCs/>
                      <w:color w:val="000000"/>
                      <w:sz w:val="32"/>
                      <w:szCs w:val="32"/>
                      <w:lang w:val="en-US"/>
                    </w:rPr>
                  </w:rPrChange>
                </w:rPr>
                <w:t>(</w:t>
              </w:r>
              <w:r w:rsidRPr="0079203F">
                <w:rPr>
                  <w:lang w:val="es-ES"/>
                  <w:rPrChange w:id="8294" w:author="Rodrigo García" w:date="2017-09-29T10:08:00Z">
                    <w:rPr>
                      <w:rFonts w:ascii="Monaco" w:hAnsi="Monaco" w:cs="Monaco"/>
                      <w:color w:val="000000"/>
                      <w:sz w:val="32"/>
                      <w:szCs w:val="32"/>
                      <w:lang w:val="en-US"/>
                    </w:rPr>
                  </w:rPrChange>
                </w:rPr>
                <w:t>maximo</w:t>
              </w:r>
              <w:r w:rsidRPr="0079203F">
                <w:rPr>
                  <w:b/>
                  <w:bCs/>
                  <w:lang w:val="es-ES"/>
                  <w:rPrChange w:id="8295" w:author="Rodrigo García" w:date="2017-09-29T10:08:00Z">
                    <w:rPr>
                      <w:rFonts w:ascii="Monaco" w:hAnsi="Monaco" w:cs="Monaco"/>
                      <w:b/>
                      <w:bCs/>
                      <w:color w:val="000000"/>
                      <w:sz w:val="32"/>
                      <w:szCs w:val="32"/>
                      <w:lang w:val="en-US"/>
                    </w:rPr>
                  </w:rPrChange>
                </w:rPr>
                <w:t>,</w:t>
              </w:r>
              <w:r w:rsidRPr="0079203F">
                <w:rPr>
                  <w:lang w:val="es-ES"/>
                  <w:rPrChange w:id="8296" w:author="Rodrigo García" w:date="2017-09-29T10:08:00Z">
                    <w:rPr>
                      <w:rFonts w:ascii="Monaco" w:hAnsi="Monaco" w:cs="Monaco"/>
                      <w:sz w:val="32"/>
                      <w:szCs w:val="32"/>
                      <w:lang w:val="en-US"/>
                    </w:rPr>
                  </w:rPrChange>
                </w:rPr>
                <w:t xml:space="preserve"> minimo</w:t>
              </w:r>
              <w:r w:rsidRPr="0079203F">
                <w:rPr>
                  <w:b/>
                  <w:bCs/>
                  <w:lang w:val="es-ES"/>
                  <w:rPrChange w:id="8297" w:author="Rodrigo García" w:date="2017-09-29T10:08:00Z">
                    <w:rPr>
                      <w:rFonts w:ascii="Monaco" w:hAnsi="Monaco" w:cs="Monaco"/>
                      <w:b/>
                      <w:bCs/>
                      <w:color w:val="000000"/>
                      <w:sz w:val="32"/>
                      <w:szCs w:val="32"/>
                      <w:lang w:val="en-US"/>
                    </w:rPr>
                  </w:rPrChange>
                </w:rPr>
                <w:t>,</w:t>
              </w:r>
              <w:r w:rsidRPr="0079203F">
                <w:rPr>
                  <w:lang w:val="es-ES"/>
                  <w:rPrChange w:id="8298" w:author="Rodrigo García" w:date="2017-09-29T10:08:00Z">
                    <w:rPr>
                      <w:rFonts w:ascii="Monaco" w:hAnsi="Monaco" w:cs="Monaco"/>
                      <w:sz w:val="32"/>
                      <w:szCs w:val="32"/>
                      <w:lang w:val="en-US"/>
                    </w:rPr>
                  </w:rPrChange>
                </w:rPr>
                <w:t xml:space="preserve"> fechas</w:t>
              </w:r>
              <w:r w:rsidRPr="0079203F">
                <w:rPr>
                  <w:b/>
                  <w:bCs/>
                  <w:lang w:val="es-ES"/>
                  <w:rPrChange w:id="8299" w:author="Rodrigo García" w:date="2017-09-29T10:08:00Z">
                    <w:rPr>
                      <w:rFonts w:ascii="Monaco" w:hAnsi="Monaco" w:cs="Monaco"/>
                      <w:b/>
                      <w:bCs/>
                      <w:color w:val="000000"/>
                      <w:sz w:val="32"/>
                      <w:szCs w:val="32"/>
                      <w:lang w:val="en-US"/>
                    </w:rPr>
                  </w:rPrChange>
                </w:rPr>
                <w:t>,</w:t>
              </w:r>
              <w:r w:rsidRPr="0079203F">
                <w:rPr>
                  <w:lang w:val="es-ES"/>
                  <w:rPrChange w:id="8300" w:author="Rodrigo García" w:date="2017-09-29T10:08:00Z">
                    <w:rPr>
                      <w:rFonts w:ascii="Monaco" w:hAnsi="Monaco" w:cs="Monaco"/>
                      <w:sz w:val="32"/>
                      <w:szCs w:val="32"/>
                      <w:lang w:val="en-US"/>
                    </w:rPr>
                  </w:rPrChange>
                </w:rPr>
                <w:t xml:space="preserve"> x</w:t>
              </w:r>
              <w:r w:rsidRPr="0079203F">
                <w:rPr>
                  <w:b/>
                  <w:bCs/>
                  <w:lang w:val="es-ES"/>
                  <w:rPrChange w:id="8301" w:author="Rodrigo García" w:date="2017-09-29T10:08:00Z">
                    <w:rPr>
                      <w:rFonts w:ascii="Monaco" w:hAnsi="Monaco" w:cs="Monaco"/>
                      <w:b/>
                      <w:bCs/>
                      <w:color w:val="000000"/>
                      <w:sz w:val="32"/>
                      <w:szCs w:val="32"/>
                      <w:lang w:val="en-US"/>
                    </w:rPr>
                  </w:rPrChange>
                </w:rPr>
                <w:t>,</w:t>
              </w:r>
              <w:r w:rsidRPr="0079203F">
                <w:rPr>
                  <w:lang w:val="es-ES"/>
                  <w:rPrChange w:id="8302" w:author="Rodrigo García" w:date="2017-09-29T10:08:00Z">
                    <w:rPr>
                      <w:rFonts w:ascii="Monaco" w:hAnsi="Monaco" w:cs="Monaco"/>
                      <w:sz w:val="32"/>
                      <w:szCs w:val="32"/>
                      <w:lang w:val="en-US"/>
                    </w:rPr>
                  </w:rPrChange>
                </w:rPr>
                <w:t xml:space="preserve"> maximo_max</w:t>
              </w:r>
              <w:r w:rsidRPr="0079203F">
                <w:rPr>
                  <w:b/>
                  <w:bCs/>
                  <w:lang w:val="es-ES"/>
                  <w:rPrChange w:id="8303" w:author="Rodrigo García" w:date="2017-09-29T10:08:00Z">
                    <w:rPr>
                      <w:rFonts w:ascii="Monaco" w:hAnsi="Monaco" w:cs="Monaco"/>
                      <w:b/>
                      <w:bCs/>
                      <w:color w:val="000000"/>
                      <w:sz w:val="32"/>
                      <w:szCs w:val="32"/>
                      <w:lang w:val="en-US"/>
                    </w:rPr>
                  </w:rPrChange>
                </w:rPr>
                <w:t>,</w:t>
              </w:r>
              <w:r w:rsidRPr="0079203F">
                <w:rPr>
                  <w:lang w:val="es-ES"/>
                  <w:rPrChange w:id="8304" w:author="Rodrigo García" w:date="2017-09-29T10:08:00Z">
                    <w:rPr>
                      <w:rFonts w:ascii="Monaco" w:hAnsi="Monaco" w:cs="Monaco"/>
                      <w:sz w:val="32"/>
                      <w:szCs w:val="32"/>
                      <w:lang w:val="en-US"/>
                    </w:rPr>
                  </w:rPrChange>
                </w:rPr>
                <w:t xml:space="preserve"> maximo_min</w:t>
              </w:r>
              <w:r w:rsidRPr="0079203F">
                <w:rPr>
                  <w:b/>
                  <w:bCs/>
                  <w:lang w:val="es-ES"/>
                  <w:rPrChange w:id="8305" w:author="Rodrigo García" w:date="2017-09-29T10:08:00Z">
                    <w:rPr>
                      <w:rFonts w:ascii="Monaco" w:hAnsi="Monaco" w:cs="Monaco"/>
                      <w:b/>
                      <w:bCs/>
                      <w:color w:val="000000"/>
                      <w:sz w:val="32"/>
                      <w:szCs w:val="32"/>
                      <w:lang w:val="en-US"/>
                    </w:rPr>
                  </w:rPrChange>
                </w:rPr>
                <w:t>,</w:t>
              </w:r>
              <w:r w:rsidRPr="0079203F">
                <w:rPr>
                  <w:lang w:val="es-ES"/>
                  <w:rPrChange w:id="8306" w:author="Rodrigo García" w:date="2017-09-29T10:08:00Z">
                    <w:rPr>
                      <w:rFonts w:ascii="Monaco" w:hAnsi="Monaco" w:cs="Monaco"/>
                      <w:sz w:val="32"/>
                      <w:szCs w:val="32"/>
                      <w:lang w:val="en-US"/>
                    </w:rPr>
                  </w:rPrChange>
                </w:rPr>
                <w:t xml:space="preserve"> minimo_max</w:t>
              </w:r>
              <w:r w:rsidRPr="0079203F">
                <w:rPr>
                  <w:b/>
                  <w:bCs/>
                  <w:lang w:val="es-ES"/>
                  <w:rPrChange w:id="8307" w:author="Rodrigo García" w:date="2017-09-29T10:08:00Z">
                    <w:rPr>
                      <w:rFonts w:ascii="Monaco" w:hAnsi="Monaco" w:cs="Monaco"/>
                      <w:b/>
                      <w:bCs/>
                      <w:color w:val="000000"/>
                      <w:sz w:val="32"/>
                      <w:szCs w:val="32"/>
                      <w:lang w:val="en-US"/>
                    </w:rPr>
                  </w:rPrChange>
                </w:rPr>
                <w:t>,</w:t>
              </w:r>
              <w:r w:rsidRPr="0079203F">
                <w:rPr>
                  <w:lang w:val="es-ES"/>
                  <w:rPrChange w:id="8308" w:author="Rodrigo García" w:date="2017-09-29T10:08:00Z">
                    <w:rPr>
                      <w:rFonts w:ascii="Monaco" w:hAnsi="Monaco" w:cs="Monaco"/>
                      <w:sz w:val="32"/>
                      <w:szCs w:val="32"/>
                      <w:lang w:val="en-US"/>
                    </w:rPr>
                  </w:rPrChange>
                </w:rPr>
                <w:t xml:space="preserve"> minimo_min</w:t>
              </w:r>
              <w:r w:rsidRPr="0079203F">
                <w:rPr>
                  <w:b/>
                  <w:bCs/>
                  <w:lang w:val="es-ES"/>
                  <w:rPrChange w:id="8309" w:author="Rodrigo García" w:date="2017-09-29T10:08:00Z">
                    <w:rPr>
                      <w:rFonts w:ascii="Monaco" w:hAnsi="Monaco" w:cs="Monaco"/>
                      <w:b/>
                      <w:bCs/>
                      <w:color w:val="000000"/>
                      <w:sz w:val="32"/>
                      <w:szCs w:val="32"/>
                      <w:lang w:val="en-US"/>
                    </w:rPr>
                  </w:rPrChange>
                </w:rPr>
                <w:t>,</w:t>
              </w:r>
              <w:r w:rsidRPr="0079203F">
                <w:rPr>
                  <w:lang w:val="es-ES"/>
                  <w:rPrChange w:id="8310" w:author="Rodrigo García" w:date="2017-09-29T10:08:00Z">
                    <w:rPr>
                      <w:rFonts w:ascii="Monaco" w:hAnsi="Monaco" w:cs="Monaco"/>
                      <w:color w:val="000000"/>
                      <w:sz w:val="32"/>
                      <w:szCs w:val="32"/>
                      <w:lang w:val="en-US"/>
                    </w:rPr>
                  </w:rPrChange>
                </w:rPr>
                <w:t>titulo1</w:t>
              </w:r>
              <w:r w:rsidRPr="0079203F">
                <w:rPr>
                  <w:b/>
                  <w:bCs/>
                  <w:lang w:val="es-ES"/>
                  <w:rPrChange w:id="8311" w:author="Rodrigo García" w:date="2017-09-29T10:08:00Z">
                    <w:rPr>
                      <w:rFonts w:ascii="Monaco" w:hAnsi="Monaco" w:cs="Monaco"/>
                      <w:b/>
                      <w:bCs/>
                      <w:color w:val="000000"/>
                      <w:sz w:val="32"/>
                      <w:szCs w:val="32"/>
                      <w:lang w:val="en-US"/>
                    </w:rPr>
                  </w:rPrChange>
                </w:rPr>
                <w:t>,</w:t>
              </w:r>
              <w:r w:rsidRPr="0079203F">
                <w:rPr>
                  <w:lang w:val="es-ES"/>
                  <w:rPrChange w:id="8312" w:author="Rodrigo García" w:date="2017-09-29T10:08:00Z">
                    <w:rPr>
                      <w:rFonts w:ascii="Monaco" w:hAnsi="Monaco" w:cs="Monaco"/>
                      <w:color w:val="000000"/>
                      <w:sz w:val="32"/>
                      <w:szCs w:val="32"/>
                      <w:lang w:val="en-US"/>
                    </w:rPr>
                  </w:rPrChange>
                </w:rPr>
                <w:t>titulo2</w:t>
              </w:r>
              <w:r w:rsidRPr="0079203F">
                <w:rPr>
                  <w:b/>
                  <w:bCs/>
                  <w:lang w:val="es-ES"/>
                  <w:rPrChange w:id="8313" w:author="Rodrigo García" w:date="2017-09-29T10:08:00Z">
                    <w:rPr>
                      <w:rFonts w:ascii="Monaco" w:hAnsi="Monaco" w:cs="Monaco"/>
                      <w:b/>
                      <w:bCs/>
                      <w:color w:val="000000"/>
                      <w:sz w:val="32"/>
                      <w:szCs w:val="32"/>
                      <w:lang w:val="en-US"/>
                    </w:rPr>
                  </w:rPrChange>
                </w:rPr>
                <w:t>){</w:t>
              </w:r>
            </w:ins>
          </w:p>
          <w:p w14:paraId="4368109D" w14:textId="77777777" w:rsidR="00E066BD" w:rsidRPr="00E066BD" w:rsidRDefault="00E066BD">
            <w:pPr>
              <w:rPr>
                <w:ins w:id="8314" w:author="Borja Gonzalez" w:date="2017-09-28T19:31:00Z"/>
                <w:lang w:val="en-US"/>
                <w:rPrChange w:id="8315" w:author="Borja Gonzalez" w:date="2017-09-28T19:31:00Z">
                  <w:rPr>
                    <w:ins w:id="8316" w:author="Borja Gonzalez" w:date="2017-09-28T19:31:00Z"/>
                    <w:rFonts w:ascii="Monaco" w:eastAsiaTheme="majorEastAsia" w:hAnsi="Monaco" w:cs="Monaco"/>
                    <w:color w:val="243F60" w:themeColor="accent1" w:themeShade="7F"/>
                    <w:sz w:val="32"/>
                    <w:szCs w:val="32"/>
                    <w:lang w:val="en-US"/>
                  </w:rPr>
                </w:rPrChange>
              </w:rPr>
              <w:pPrChange w:id="8317" w:author="GONZALEZ DIAZ, BORJA" w:date="2017-09-29T19:25:00Z">
                <w:pPr>
                  <w:keepNext/>
                  <w:keepLines/>
                  <w:widowControl w:val="0"/>
                  <w:autoSpaceDE w:val="0"/>
                  <w:autoSpaceDN w:val="0"/>
                  <w:adjustRightInd w:val="0"/>
                  <w:spacing w:before="200"/>
                  <w:outlineLvl w:val="4"/>
                </w:pPr>
              </w:pPrChange>
            </w:pPr>
            <w:ins w:id="8318" w:author="Borja Gonzalez" w:date="2017-09-28T19:31:00Z">
              <w:r w:rsidRPr="0079203F">
                <w:rPr>
                  <w:lang w:val="es-ES"/>
                  <w:rPrChange w:id="8319" w:author="Rodrigo García" w:date="2017-09-29T10:08:00Z">
                    <w:rPr>
                      <w:rFonts w:ascii="Monaco" w:hAnsi="Monaco" w:cs="Monaco"/>
                      <w:sz w:val="32"/>
                      <w:szCs w:val="32"/>
                      <w:lang w:val="en-US"/>
                    </w:rPr>
                  </w:rPrChange>
                </w:rPr>
                <w:t xml:space="preserve">    </w:t>
              </w:r>
              <w:r w:rsidRPr="00E066BD">
                <w:rPr>
                  <w:lang w:val="en-US"/>
                  <w:rPrChange w:id="8320" w:author="Borja Gonzalez" w:date="2017-09-28T19:31:00Z">
                    <w:rPr>
                      <w:rFonts w:ascii="Monaco" w:hAnsi="Monaco" w:cs="Monaco"/>
                      <w:color w:val="000000"/>
                      <w:sz w:val="32"/>
                      <w:szCs w:val="32"/>
                      <w:lang w:val="en-US"/>
                    </w:rPr>
                  </w:rPrChange>
                </w:rPr>
                <w:t>var_i</w:t>
              </w:r>
              <w:r w:rsidRPr="00E066BD">
                <w:rPr>
                  <w:b/>
                  <w:bCs/>
                  <w:color w:val="CE5C00"/>
                  <w:lang w:val="en-US"/>
                  <w:rPrChange w:id="8321" w:author="Borja Gonzalez" w:date="2017-09-28T19:31:00Z">
                    <w:rPr>
                      <w:rFonts w:ascii="Monaco" w:hAnsi="Monaco" w:cs="Monaco"/>
                      <w:b/>
                      <w:bCs/>
                      <w:color w:val="CE5C00"/>
                      <w:sz w:val="32"/>
                      <w:szCs w:val="32"/>
                      <w:lang w:val="en-US"/>
                    </w:rPr>
                  </w:rPrChange>
                </w:rPr>
                <w:t>+=</w:t>
              </w:r>
              <w:r w:rsidRPr="00E066BD">
                <w:rPr>
                  <w:b/>
                  <w:bCs/>
                  <w:color w:val="0000CF"/>
                  <w:lang w:val="en-US"/>
                  <w:rPrChange w:id="8322" w:author="Borja Gonzalez" w:date="2017-09-28T19:31:00Z">
                    <w:rPr>
                      <w:rFonts w:ascii="Monaco" w:hAnsi="Monaco" w:cs="Monaco"/>
                      <w:b/>
                      <w:bCs/>
                      <w:color w:val="0000CF"/>
                      <w:sz w:val="32"/>
                      <w:szCs w:val="32"/>
                      <w:lang w:val="en-US"/>
                    </w:rPr>
                  </w:rPrChange>
                </w:rPr>
                <w:t>1</w:t>
              </w:r>
              <w:r w:rsidRPr="00E066BD">
                <w:rPr>
                  <w:b/>
                  <w:bCs/>
                  <w:lang w:val="en-US"/>
                  <w:rPrChange w:id="8323"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pPr>
              <w:rPr>
                <w:ins w:id="8324" w:author="Borja Gonzalez" w:date="2017-09-28T19:31:00Z"/>
                <w:lang w:val="en-US"/>
                <w:rPrChange w:id="8325" w:author="Borja Gonzalez" w:date="2017-09-28T19:31:00Z">
                  <w:rPr>
                    <w:ins w:id="8326" w:author="Borja Gonzalez" w:date="2017-09-28T19:31:00Z"/>
                    <w:rFonts w:ascii="Monaco" w:eastAsiaTheme="majorEastAsia" w:hAnsi="Monaco" w:cs="Monaco"/>
                    <w:color w:val="243F60" w:themeColor="accent1" w:themeShade="7F"/>
                    <w:sz w:val="32"/>
                    <w:szCs w:val="32"/>
                    <w:lang w:val="en-US"/>
                  </w:rPr>
                </w:rPrChange>
              </w:rPr>
              <w:pPrChange w:id="8327" w:author="GONZALEZ DIAZ, BORJA" w:date="2017-09-29T19:25:00Z">
                <w:pPr>
                  <w:keepNext/>
                  <w:keepLines/>
                  <w:widowControl w:val="0"/>
                  <w:autoSpaceDE w:val="0"/>
                  <w:autoSpaceDN w:val="0"/>
                  <w:adjustRightInd w:val="0"/>
                  <w:spacing w:before="200"/>
                  <w:outlineLvl w:val="4"/>
                </w:pPr>
              </w:pPrChange>
            </w:pPr>
            <w:ins w:id="8328" w:author="Borja Gonzalez" w:date="2017-09-28T19:31:00Z">
              <w:r w:rsidRPr="00E066BD">
                <w:rPr>
                  <w:lang w:val="en-US"/>
                  <w:rPrChange w:id="8329" w:author="Borja Gonzalez" w:date="2017-09-28T19:31:00Z">
                    <w:rPr>
                      <w:rFonts w:ascii="Monaco" w:hAnsi="Monaco" w:cs="Monaco"/>
                      <w:sz w:val="32"/>
                      <w:szCs w:val="32"/>
                      <w:lang w:val="en-US"/>
                    </w:rPr>
                  </w:rPrChange>
                </w:rPr>
                <w:t xml:space="preserve">    </w:t>
              </w:r>
              <w:r w:rsidRPr="00E066BD">
                <w:rPr>
                  <w:b/>
                  <w:bCs/>
                  <w:color w:val="204A87"/>
                  <w:lang w:val="en-US"/>
                  <w:rPrChange w:id="8330" w:author="Borja Gonzalez" w:date="2017-09-28T19:31:00Z">
                    <w:rPr>
                      <w:rFonts w:ascii="Monaco" w:hAnsi="Monaco" w:cs="Monaco"/>
                      <w:b/>
                      <w:bCs/>
                      <w:color w:val="204A87"/>
                      <w:sz w:val="32"/>
                      <w:szCs w:val="32"/>
                      <w:lang w:val="en-US"/>
                    </w:rPr>
                  </w:rPrChange>
                </w:rPr>
                <w:t>var</w:t>
              </w:r>
              <w:r w:rsidRPr="00E066BD">
                <w:rPr>
                  <w:lang w:val="en-US"/>
                  <w:rPrChange w:id="8331" w:author="Borja Gonzalez" w:date="2017-09-28T19:31:00Z">
                    <w:rPr>
                      <w:rFonts w:ascii="Monaco" w:hAnsi="Monaco" w:cs="Monaco"/>
                      <w:sz w:val="32"/>
                      <w:szCs w:val="32"/>
                      <w:lang w:val="en-US"/>
                    </w:rPr>
                  </w:rPrChange>
                </w:rPr>
                <w:t xml:space="preserve"> url </w:t>
              </w:r>
              <w:r w:rsidRPr="00E066BD">
                <w:rPr>
                  <w:b/>
                  <w:bCs/>
                  <w:color w:val="CE5C00"/>
                  <w:lang w:val="en-US"/>
                  <w:rPrChange w:id="8332" w:author="Borja Gonzalez" w:date="2017-09-28T19:31:00Z">
                    <w:rPr>
                      <w:rFonts w:ascii="Monaco" w:hAnsi="Monaco" w:cs="Monaco"/>
                      <w:b/>
                      <w:bCs/>
                      <w:color w:val="CE5C00"/>
                      <w:sz w:val="32"/>
                      <w:szCs w:val="32"/>
                      <w:lang w:val="en-US"/>
                    </w:rPr>
                  </w:rPrChange>
                </w:rPr>
                <w:t>=</w:t>
              </w:r>
              <w:r w:rsidRPr="00E066BD">
                <w:rPr>
                  <w:lang w:val="en-US"/>
                  <w:rPrChange w:id="8333" w:author="Borja Gonzalez" w:date="2017-09-28T19:31:00Z">
                    <w:rPr>
                      <w:rFonts w:ascii="Monaco" w:hAnsi="Monaco" w:cs="Monaco"/>
                      <w:sz w:val="32"/>
                      <w:szCs w:val="32"/>
                      <w:lang w:val="en-US"/>
                    </w:rPr>
                  </w:rPrChange>
                </w:rPr>
                <w:t xml:space="preserve"> </w:t>
              </w:r>
              <w:r w:rsidRPr="00E066BD">
                <w:rPr>
                  <w:color w:val="204A87"/>
                  <w:lang w:val="en-US"/>
                  <w:rPrChange w:id="8334" w:author="Borja Gonzalez" w:date="2017-09-28T19:31:00Z">
                    <w:rPr>
                      <w:rFonts w:ascii="Monaco" w:hAnsi="Monaco" w:cs="Monaco"/>
                      <w:color w:val="204A87"/>
                      <w:sz w:val="32"/>
                      <w:szCs w:val="32"/>
                      <w:lang w:val="en-US"/>
                    </w:rPr>
                  </w:rPrChange>
                </w:rPr>
                <w:t>window</w:t>
              </w:r>
              <w:r w:rsidRPr="00E066BD">
                <w:rPr>
                  <w:b/>
                  <w:bCs/>
                  <w:lang w:val="en-US"/>
                  <w:rPrChange w:id="8335" w:author="Borja Gonzalez" w:date="2017-09-28T19:31:00Z">
                    <w:rPr>
                      <w:rFonts w:ascii="Monaco" w:hAnsi="Monaco" w:cs="Monaco"/>
                      <w:b/>
                      <w:bCs/>
                      <w:color w:val="000000"/>
                      <w:sz w:val="32"/>
                      <w:szCs w:val="32"/>
                      <w:lang w:val="en-US"/>
                    </w:rPr>
                  </w:rPrChange>
                </w:rPr>
                <w:t>.</w:t>
              </w:r>
              <w:r w:rsidRPr="00E066BD">
                <w:rPr>
                  <w:lang w:val="en-US"/>
                  <w:rPrChange w:id="8336" w:author="Borja Gonzalez" w:date="2017-09-28T19:31:00Z">
                    <w:rPr>
                      <w:rFonts w:ascii="Monaco" w:hAnsi="Monaco" w:cs="Monaco"/>
                      <w:color w:val="000000"/>
                      <w:sz w:val="32"/>
                      <w:szCs w:val="32"/>
                      <w:lang w:val="en-US"/>
                    </w:rPr>
                  </w:rPrChange>
                </w:rPr>
                <w:t>location</w:t>
              </w:r>
              <w:r w:rsidRPr="00E066BD">
                <w:rPr>
                  <w:b/>
                  <w:bCs/>
                  <w:lang w:val="en-US"/>
                  <w:rPrChange w:id="8337" w:author="Borja Gonzalez" w:date="2017-09-28T19:31:00Z">
                    <w:rPr>
                      <w:rFonts w:ascii="Monaco" w:hAnsi="Monaco" w:cs="Monaco"/>
                      <w:b/>
                      <w:bCs/>
                      <w:color w:val="000000"/>
                      <w:sz w:val="32"/>
                      <w:szCs w:val="32"/>
                      <w:lang w:val="en-US"/>
                    </w:rPr>
                  </w:rPrChange>
                </w:rPr>
                <w:t>.</w:t>
              </w:r>
              <w:r w:rsidRPr="00E066BD">
                <w:rPr>
                  <w:lang w:val="en-US"/>
                  <w:rPrChange w:id="8338" w:author="Borja Gonzalez" w:date="2017-09-28T19:31:00Z">
                    <w:rPr>
                      <w:rFonts w:ascii="Monaco" w:hAnsi="Monaco" w:cs="Monaco"/>
                      <w:color w:val="000000"/>
                      <w:sz w:val="32"/>
                      <w:szCs w:val="32"/>
                      <w:lang w:val="en-US"/>
                    </w:rPr>
                  </w:rPrChange>
                </w:rPr>
                <w:t>href</w:t>
              </w:r>
              <w:r w:rsidRPr="00E066BD">
                <w:rPr>
                  <w:b/>
                  <w:bCs/>
                  <w:lang w:val="en-US"/>
                  <w:rPrChange w:id="8339"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pPr>
              <w:rPr>
                <w:ins w:id="8340" w:author="Borja Gonzalez" w:date="2017-09-28T19:31:00Z"/>
                <w:lang w:val="en-US"/>
                <w:rPrChange w:id="8341" w:author="Borja Gonzalez" w:date="2017-09-28T19:31:00Z">
                  <w:rPr>
                    <w:ins w:id="8342" w:author="Borja Gonzalez" w:date="2017-09-28T19:31:00Z"/>
                    <w:rFonts w:ascii="Monaco" w:eastAsiaTheme="majorEastAsia" w:hAnsi="Monaco" w:cs="Monaco"/>
                    <w:color w:val="243F60" w:themeColor="accent1" w:themeShade="7F"/>
                    <w:sz w:val="32"/>
                    <w:szCs w:val="32"/>
                    <w:lang w:val="en-US"/>
                  </w:rPr>
                </w:rPrChange>
              </w:rPr>
              <w:pPrChange w:id="8343" w:author="GONZALEZ DIAZ, BORJA" w:date="2017-09-29T19:25:00Z">
                <w:pPr>
                  <w:keepNext/>
                  <w:keepLines/>
                  <w:widowControl w:val="0"/>
                  <w:autoSpaceDE w:val="0"/>
                  <w:autoSpaceDN w:val="0"/>
                  <w:adjustRightInd w:val="0"/>
                  <w:spacing w:before="200"/>
                  <w:outlineLvl w:val="4"/>
                </w:pPr>
              </w:pPrChange>
            </w:pPr>
            <w:ins w:id="8344" w:author="Borja Gonzalez" w:date="2017-09-28T19:31:00Z">
              <w:r w:rsidRPr="00E066BD">
                <w:rPr>
                  <w:lang w:val="en-US"/>
                  <w:rPrChange w:id="8345" w:author="Borja Gonzalez" w:date="2017-09-28T19:31:00Z">
                    <w:rPr>
                      <w:rFonts w:ascii="Monaco" w:hAnsi="Monaco" w:cs="Monaco"/>
                      <w:sz w:val="32"/>
                      <w:szCs w:val="32"/>
                      <w:lang w:val="en-US"/>
                    </w:rPr>
                  </w:rPrChange>
                </w:rPr>
                <w:lastRenderedPageBreak/>
                <w:t xml:space="preserve">    </w:t>
              </w:r>
              <w:r w:rsidRPr="00E066BD">
                <w:rPr>
                  <w:b/>
                  <w:bCs/>
                  <w:color w:val="204A87"/>
                  <w:lang w:val="en-US"/>
                  <w:rPrChange w:id="8346" w:author="Borja Gonzalez" w:date="2017-09-28T19:31:00Z">
                    <w:rPr>
                      <w:rFonts w:ascii="Monaco" w:hAnsi="Monaco" w:cs="Monaco"/>
                      <w:b/>
                      <w:bCs/>
                      <w:color w:val="204A87"/>
                      <w:sz w:val="32"/>
                      <w:szCs w:val="32"/>
                      <w:lang w:val="en-US"/>
                    </w:rPr>
                  </w:rPrChange>
                </w:rPr>
                <w:t>var</w:t>
              </w:r>
              <w:r w:rsidRPr="00E066BD">
                <w:rPr>
                  <w:lang w:val="en-US"/>
                  <w:rPrChange w:id="8347" w:author="Borja Gonzalez" w:date="2017-09-28T19:31:00Z">
                    <w:rPr>
                      <w:rFonts w:ascii="Monaco" w:hAnsi="Monaco" w:cs="Monaco"/>
                      <w:sz w:val="32"/>
                      <w:szCs w:val="32"/>
                      <w:lang w:val="en-US"/>
                    </w:rPr>
                  </w:rPrChange>
                </w:rPr>
                <w:t xml:space="preserve"> url1 </w:t>
              </w:r>
              <w:r w:rsidRPr="00E066BD">
                <w:rPr>
                  <w:b/>
                  <w:bCs/>
                  <w:color w:val="CE5C00"/>
                  <w:lang w:val="en-US"/>
                  <w:rPrChange w:id="8348" w:author="Borja Gonzalez" w:date="2017-09-28T19:31:00Z">
                    <w:rPr>
                      <w:rFonts w:ascii="Monaco" w:hAnsi="Monaco" w:cs="Monaco"/>
                      <w:b/>
                      <w:bCs/>
                      <w:color w:val="CE5C00"/>
                      <w:sz w:val="32"/>
                      <w:szCs w:val="32"/>
                      <w:lang w:val="en-US"/>
                    </w:rPr>
                  </w:rPrChange>
                </w:rPr>
                <w:t>=</w:t>
              </w:r>
              <w:r w:rsidRPr="00E066BD">
                <w:rPr>
                  <w:lang w:val="en-US"/>
                  <w:rPrChange w:id="8349" w:author="Borja Gonzalez" w:date="2017-09-28T19:31:00Z">
                    <w:rPr>
                      <w:rFonts w:ascii="Monaco" w:hAnsi="Monaco" w:cs="Monaco"/>
                      <w:sz w:val="32"/>
                      <w:szCs w:val="32"/>
                      <w:lang w:val="en-US"/>
                    </w:rPr>
                  </w:rPrChange>
                </w:rPr>
                <w:t xml:space="preserve"> </w:t>
              </w:r>
              <w:r w:rsidRPr="00E066BD">
                <w:rPr>
                  <w:b/>
                  <w:bCs/>
                  <w:color w:val="204A87"/>
                  <w:lang w:val="en-US"/>
                  <w:rPrChange w:id="8350" w:author="Borja Gonzalez" w:date="2017-09-28T19:31:00Z">
                    <w:rPr>
                      <w:rFonts w:ascii="Monaco" w:hAnsi="Monaco" w:cs="Monaco"/>
                      <w:b/>
                      <w:bCs/>
                      <w:color w:val="204A87"/>
                      <w:sz w:val="32"/>
                      <w:szCs w:val="32"/>
                      <w:lang w:val="en-US"/>
                    </w:rPr>
                  </w:rPrChange>
                </w:rPr>
                <w:t>new</w:t>
              </w:r>
              <w:r w:rsidRPr="00E066BD">
                <w:rPr>
                  <w:lang w:val="en-US"/>
                  <w:rPrChange w:id="8351" w:author="Borja Gonzalez" w:date="2017-09-28T19:31:00Z">
                    <w:rPr>
                      <w:rFonts w:ascii="Monaco" w:hAnsi="Monaco" w:cs="Monaco"/>
                      <w:sz w:val="32"/>
                      <w:szCs w:val="32"/>
                      <w:lang w:val="en-US"/>
                    </w:rPr>
                  </w:rPrChange>
                </w:rPr>
                <w:t xml:space="preserve"> URL</w:t>
              </w:r>
              <w:r w:rsidRPr="00E066BD">
                <w:rPr>
                  <w:b/>
                  <w:bCs/>
                  <w:lang w:val="en-US"/>
                  <w:rPrChange w:id="8352" w:author="Borja Gonzalez" w:date="2017-09-28T19:31:00Z">
                    <w:rPr>
                      <w:rFonts w:ascii="Monaco" w:hAnsi="Monaco" w:cs="Monaco"/>
                      <w:b/>
                      <w:bCs/>
                      <w:color w:val="000000"/>
                      <w:sz w:val="32"/>
                      <w:szCs w:val="32"/>
                      <w:lang w:val="en-US"/>
                    </w:rPr>
                  </w:rPrChange>
                </w:rPr>
                <w:t>(</w:t>
              </w:r>
              <w:r w:rsidRPr="00E066BD">
                <w:rPr>
                  <w:lang w:val="en-US"/>
                  <w:rPrChange w:id="8353" w:author="Borja Gonzalez" w:date="2017-09-28T19:31:00Z">
                    <w:rPr>
                      <w:rFonts w:ascii="Monaco" w:hAnsi="Monaco" w:cs="Monaco"/>
                      <w:color w:val="000000"/>
                      <w:sz w:val="32"/>
                      <w:szCs w:val="32"/>
                      <w:lang w:val="en-US"/>
                    </w:rPr>
                  </w:rPrChange>
                </w:rPr>
                <w:t>url</w:t>
              </w:r>
              <w:r w:rsidRPr="00E066BD">
                <w:rPr>
                  <w:b/>
                  <w:bCs/>
                  <w:lang w:val="en-US"/>
                  <w:rPrChange w:id="8354" w:author="Borja Gonzalez" w:date="2017-09-28T19:31:00Z">
                    <w:rPr>
                      <w:rFonts w:ascii="Monaco" w:hAnsi="Monaco" w:cs="Monaco"/>
                      <w:b/>
                      <w:bCs/>
                      <w:color w:val="000000"/>
                      <w:sz w:val="32"/>
                      <w:szCs w:val="32"/>
                      <w:lang w:val="en-US"/>
                    </w:rPr>
                  </w:rPrChange>
                </w:rPr>
                <w:t>);</w:t>
              </w:r>
            </w:ins>
          </w:p>
          <w:p w14:paraId="0F44CA70" w14:textId="77777777" w:rsidR="00E066BD" w:rsidRPr="0079203F" w:rsidRDefault="00E066BD">
            <w:pPr>
              <w:rPr>
                <w:ins w:id="8355" w:author="Borja Gonzalez" w:date="2017-09-28T19:31:00Z"/>
                <w:lang w:val="es-ES"/>
                <w:rPrChange w:id="8356" w:author="Rodrigo García" w:date="2017-09-29T10:08:00Z">
                  <w:rPr>
                    <w:ins w:id="8357" w:author="Borja Gonzalez" w:date="2017-09-28T19:31:00Z"/>
                    <w:rFonts w:ascii="Monaco" w:eastAsiaTheme="majorEastAsia" w:hAnsi="Monaco" w:cs="Monaco"/>
                    <w:color w:val="243F60" w:themeColor="accent1" w:themeShade="7F"/>
                    <w:sz w:val="32"/>
                    <w:szCs w:val="32"/>
                    <w:lang w:val="en-US"/>
                  </w:rPr>
                </w:rPrChange>
              </w:rPr>
              <w:pPrChange w:id="8358" w:author="GONZALEZ DIAZ, BORJA" w:date="2017-09-29T19:25:00Z">
                <w:pPr>
                  <w:keepNext/>
                  <w:keepLines/>
                  <w:widowControl w:val="0"/>
                  <w:autoSpaceDE w:val="0"/>
                  <w:autoSpaceDN w:val="0"/>
                  <w:adjustRightInd w:val="0"/>
                  <w:spacing w:before="200"/>
                  <w:outlineLvl w:val="4"/>
                </w:pPr>
              </w:pPrChange>
            </w:pPr>
            <w:ins w:id="8359" w:author="Borja Gonzalez" w:date="2017-09-28T19:31:00Z">
              <w:r w:rsidRPr="00E066BD">
                <w:rPr>
                  <w:lang w:val="en-US"/>
                  <w:rPrChange w:id="8360" w:author="Borja Gonzalez" w:date="2017-09-28T19:31:00Z">
                    <w:rPr>
                      <w:rFonts w:ascii="Monaco" w:hAnsi="Monaco" w:cs="Monaco"/>
                      <w:sz w:val="32"/>
                      <w:szCs w:val="32"/>
                      <w:lang w:val="en-US"/>
                    </w:rPr>
                  </w:rPrChange>
                </w:rPr>
                <w:t xml:space="preserve">    </w:t>
              </w:r>
              <w:r w:rsidRPr="0079203F">
                <w:rPr>
                  <w:b/>
                  <w:bCs/>
                  <w:color w:val="204A87"/>
                  <w:lang w:val="es-ES"/>
                  <w:rPrChange w:id="8361" w:author="Rodrigo García" w:date="2017-09-29T10:08:00Z">
                    <w:rPr>
                      <w:rFonts w:ascii="Monaco" w:hAnsi="Monaco" w:cs="Monaco"/>
                      <w:b/>
                      <w:bCs/>
                      <w:color w:val="204A87"/>
                      <w:sz w:val="32"/>
                      <w:szCs w:val="32"/>
                      <w:lang w:val="en-US"/>
                    </w:rPr>
                  </w:rPrChange>
                </w:rPr>
                <w:t>var</w:t>
              </w:r>
              <w:r w:rsidRPr="0079203F">
                <w:rPr>
                  <w:lang w:val="es-ES"/>
                  <w:rPrChange w:id="8362" w:author="Rodrigo García" w:date="2017-09-29T10:08:00Z">
                    <w:rPr>
                      <w:rFonts w:ascii="Monaco" w:hAnsi="Monaco" w:cs="Monaco"/>
                      <w:sz w:val="32"/>
                      <w:szCs w:val="32"/>
                      <w:lang w:val="en-US"/>
                    </w:rPr>
                  </w:rPrChange>
                </w:rPr>
                <w:t xml:space="preserve"> nombre </w:t>
              </w:r>
              <w:r w:rsidRPr="0079203F">
                <w:rPr>
                  <w:b/>
                  <w:bCs/>
                  <w:color w:val="CE5C00"/>
                  <w:lang w:val="es-ES"/>
                  <w:rPrChange w:id="8363" w:author="Rodrigo García" w:date="2017-09-29T10:08:00Z">
                    <w:rPr>
                      <w:rFonts w:ascii="Monaco" w:hAnsi="Monaco" w:cs="Monaco"/>
                      <w:b/>
                      <w:bCs/>
                      <w:color w:val="CE5C00"/>
                      <w:sz w:val="32"/>
                      <w:szCs w:val="32"/>
                      <w:lang w:val="en-US"/>
                    </w:rPr>
                  </w:rPrChange>
                </w:rPr>
                <w:t>=</w:t>
              </w:r>
              <w:r w:rsidRPr="0079203F">
                <w:rPr>
                  <w:lang w:val="es-ES"/>
                  <w:rPrChange w:id="8364" w:author="Rodrigo García" w:date="2017-09-29T10:08:00Z">
                    <w:rPr>
                      <w:rFonts w:ascii="Monaco" w:hAnsi="Monaco" w:cs="Monaco"/>
                      <w:sz w:val="32"/>
                      <w:szCs w:val="32"/>
                      <w:lang w:val="en-US"/>
                    </w:rPr>
                  </w:rPrChange>
                </w:rPr>
                <w:t xml:space="preserve"> url1</w:t>
              </w:r>
              <w:r w:rsidRPr="0079203F">
                <w:rPr>
                  <w:b/>
                  <w:bCs/>
                  <w:lang w:val="es-ES"/>
                  <w:rPrChange w:id="8365" w:author="Rodrigo García" w:date="2017-09-29T10:08:00Z">
                    <w:rPr>
                      <w:rFonts w:ascii="Monaco" w:hAnsi="Monaco" w:cs="Monaco"/>
                      <w:b/>
                      <w:bCs/>
                      <w:color w:val="000000"/>
                      <w:sz w:val="32"/>
                      <w:szCs w:val="32"/>
                      <w:lang w:val="en-US"/>
                    </w:rPr>
                  </w:rPrChange>
                </w:rPr>
                <w:t>.</w:t>
              </w:r>
              <w:r w:rsidRPr="0079203F">
                <w:rPr>
                  <w:lang w:val="es-ES"/>
                  <w:rPrChange w:id="8366" w:author="Rodrigo García" w:date="2017-09-29T10:08:00Z">
                    <w:rPr>
                      <w:rFonts w:ascii="Monaco" w:hAnsi="Monaco" w:cs="Monaco"/>
                      <w:color w:val="000000"/>
                      <w:sz w:val="32"/>
                      <w:szCs w:val="32"/>
                      <w:lang w:val="en-US"/>
                    </w:rPr>
                  </w:rPrChange>
                </w:rPr>
                <w:t>searchParams</w:t>
              </w:r>
              <w:r w:rsidRPr="0079203F">
                <w:rPr>
                  <w:b/>
                  <w:bCs/>
                  <w:lang w:val="es-ES"/>
                  <w:rPrChange w:id="8367" w:author="Rodrigo García" w:date="2017-09-29T10:08:00Z">
                    <w:rPr>
                      <w:rFonts w:ascii="Monaco" w:hAnsi="Monaco" w:cs="Monaco"/>
                      <w:b/>
                      <w:bCs/>
                      <w:color w:val="000000"/>
                      <w:sz w:val="32"/>
                      <w:szCs w:val="32"/>
                      <w:lang w:val="en-US"/>
                    </w:rPr>
                  </w:rPrChange>
                </w:rPr>
                <w:t>.</w:t>
              </w:r>
              <w:r w:rsidRPr="0079203F">
                <w:rPr>
                  <w:lang w:val="es-ES"/>
                  <w:rPrChange w:id="8368" w:author="Rodrigo García" w:date="2017-09-29T10:08:00Z">
                    <w:rPr>
                      <w:rFonts w:ascii="Monaco" w:hAnsi="Monaco" w:cs="Monaco"/>
                      <w:color w:val="000000"/>
                      <w:sz w:val="32"/>
                      <w:szCs w:val="32"/>
                      <w:lang w:val="en-US"/>
                    </w:rPr>
                  </w:rPrChange>
                </w:rPr>
                <w:t>get</w:t>
              </w:r>
              <w:r w:rsidRPr="0079203F">
                <w:rPr>
                  <w:b/>
                  <w:bCs/>
                  <w:lang w:val="es-ES"/>
                  <w:rPrChange w:id="8369" w:author="Rodrigo García" w:date="2017-09-29T10:08:00Z">
                    <w:rPr>
                      <w:rFonts w:ascii="Monaco" w:hAnsi="Monaco" w:cs="Monaco"/>
                      <w:b/>
                      <w:bCs/>
                      <w:color w:val="000000"/>
                      <w:sz w:val="32"/>
                      <w:szCs w:val="32"/>
                      <w:lang w:val="en-US"/>
                    </w:rPr>
                  </w:rPrChange>
                </w:rPr>
                <w:t>(</w:t>
              </w:r>
              <w:r w:rsidRPr="0079203F">
                <w:rPr>
                  <w:color w:val="4E9A06"/>
                  <w:lang w:val="es-ES"/>
                  <w:rPrChange w:id="8370" w:author="Rodrigo García" w:date="2017-09-29T10:08:00Z">
                    <w:rPr>
                      <w:rFonts w:ascii="Monaco" w:hAnsi="Monaco" w:cs="Monaco"/>
                      <w:color w:val="4E9A06"/>
                      <w:sz w:val="32"/>
                      <w:szCs w:val="32"/>
                      <w:lang w:val="en-US"/>
                    </w:rPr>
                  </w:rPrChange>
                </w:rPr>
                <w:t>"var2"</w:t>
              </w:r>
              <w:r w:rsidRPr="0079203F">
                <w:rPr>
                  <w:b/>
                  <w:bCs/>
                  <w:lang w:val="es-ES"/>
                  <w:rPrChange w:id="8371" w:author="Rodrigo García" w:date="2017-09-29T10:08:00Z">
                    <w:rPr>
                      <w:rFonts w:ascii="Monaco" w:hAnsi="Monaco" w:cs="Monaco"/>
                      <w:b/>
                      <w:bCs/>
                      <w:color w:val="000000"/>
                      <w:sz w:val="32"/>
                      <w:szCs w:val="32"/>
                      <w:lang w:val="en-US"/>
                    </w:rPr>
                  </w:rPrChange>
                </w:rPr>
                <w:t>);</w:t>
              </w:r>
            </w:ins>
          </w:p>
          <w:p w14:paraId="5D16E56E" w14:textId="77777777" w:rsidR="00E066BD" w:rsidRPr="0079203F" w:rsidRDefault="00E066BD">
            <w:pPr>
              <w:rPr>
                <w:ins w:id="8372" w:author="Borja Gonzalez" w:date="2017-09-28T19:31:00Z"/>
                <w:lang w:val="es-ES"/>
                <w:rPrChange w:id="8373" w:author="Rodrigo García" w:date="2017-09-29T10:08:00Z">
                  <w:rPr>
                    <w:ins w:id="8374" w:author="Borja Gonzalez" w:date="2017-09-28T19:31:00Z"/>
                    <w:rFonts w:ascii="Monaco" w:eastAsiaTheme="majorEastAsia" w:hAnsi="Monaco" w:cs="Monaco"/>
                    <w:color w:val="243F60" w:themeColor="accent1" w:themeShade="7F"/>
                    <w:sz w:val="32"/>
                    <w:szCs w:val="32"/>
                    <w:lang w:val="en-US"/>
                  </w:rPr>
                </w:rPrChange>
              </w:rPr>
              <w:pPrChange w:id="8375" w:author="GONZALEZ DIAZ, BORJA" w:date="2017-09-29T19:25:00Z">
                <w:pPr>
                  <w:keepNext/>
                  <w:keepLines/>
                  <w:widowControl w:val="0"/>
                  <w:autoSpaceDE w:val="0"/>
                  <w:autoSpaceDN w:val="0"/>
                  <w:adjustRightInd w:val="0"/>
                  <w:spacing w:before="200"/>
                  <w:outlineLvl w:val="4"/>
                </w:pPr>
              </w:pPrChange>
            </w:pPr>
            <w:ins w:id="8376" w:author="Borja Gonzalez" w:date="2017-09-28T19:31:00Z">
              <w:r w:rsidRPr="0079203F">
                <w:rPr>
                  <w:lang w:val="es-ES"/>
                  <w:rPrChange w:id="8377" w:author="Rodrigo García" w:date="2017-09-29T10:08:00Z">
                    <w:rPr>
                      <w:rFonts w:ascii="Monaco" w:hAnsi="Monaco" w:cs="Monaco"/>
                      <w:sz w:val="32"/>
                      <w:szCs w:val="32"/>
                      <w:lang w:val="en-US"/>
                    </w:rPr>
                  </w:rPrChange>
                </w:rPr>
                <w:t xml:space="preserve">    </w:t>
              </w:r>
              <w:r w:rsidRPr="0079203F">
                <w:rPr>
                  <w:b/>
                  <w:bCs/>
                  <w:color w:val="204A87"/>
                  <w:lang w:val="es-ES"/>
                  <w:rPrChange w:id="8378" w:author="Rodrigo García" w:date="2017-09-29T10:08:00Z">
                    <w:rPr>
                      <w:rFonts w:ascii="Monaco" w:hAnsi="Monaco" w:cs="Monaco"/>
                      <w:b/>
                      <w:bCs/>
                      <w:color w:val="204A87"/>
                      <w:sz w:val="32"/>
                      <w:szCs w:val="32"/>
                      <w:lang w:val="en-US"/>
                    </w:rPr>
                  </w:rPrChange>
                </w:rPr>
                <w:t>var</w:t>
              </w:r>
              <w:r w:rsidRPr="0079203F">
                <w:rPr>
                  <w:lang w:val="es-ES"/>
                  <w:rPrChange w:id="8379" w:author="Rodrigo García" w:date="2017-09-29T10:08:00Z">
                    <w:rPr>
                      <w:rFonts w:ascii="Monaco" w:hAnsi="Monaco" w:cs="Monaco"/>
                      <w:sz w:val="32"/>
                      <w:szCs w:val="32"/>
                      <w:lang w:val="en-US"/>
                    </w:rPr>
                  </w:rPrChange>
                </w:rPr>
                <w:t xml:space="preserve"> apellido </w:t>
              </w:r>
              <w:r w:rsidRPr="0079203F">
                <w:rPr>
                  <w:b/>
                  <w:bCs/>
                  <w:color w:val="CE5C00"/>
                  <w:lang w:val="es-ES"/>
                  <w:rPrChange w:id="8380" w:author="Rodrigo García" w:date="2017-09-29T10:08:00Z">
                    <w:rPr>
                      <w:rFonts w:ascii="Monaco" w:hAnsi="Monaco" w:cs="Monaco"/>
                      <w:b/>
                      <w:bCs/>
                      <w:color w:val="CE5C00"/>
                      <w:sz w:val="32"/>
                      <w:szCs w:val="32"/>
                      <w:lang w:val="en-US"/>
                    </w:rPr>
                  </w:rPrChange>
                </w:rPr>
                <w:t>=</w:t>
              </w:r>
              <w:r w:rsidRPr="0079203F">
                <w:rPr>
                  <w:lang w:val="es-ES"/>
                  <w:rPrChange w:id="8381" w:author="Rodrigo García" w:date="2017-09-29T10:08:00Z">
                    <w:rPr>
                      <w:rFonts w:ascii="Monaco" w:hAnsi="Monaco" w:cs="Monaco"/>
                      <w:sz w:val="32"/>
                      <w:szCs w:val="32"/>
                      <w:lang w:val="en-US"/>
                    </w:rPr>
                  </w:rPrChange>
                </w:rPr>
                <w:t xml:space="preserve"> url1</w:t>
              </w:r>
              <w:r w:rsidRPr="0079203F">
                <w:rPr>
                  <w:b/>
                  <w:bCs/>
                  <w:lang w:val="es-ES"/>
                  <w:rPrChange w:id="8382" w:author="Rodrigo García" w:date="2017-09-29T10:08:00Z">
                    <w:rPr>
                      <w:rFonts w:ascii="Monaco" w:hAnsi="Monaco" w:cs="Monaco"/>
                      <w:b/>
                      <w:bCs/>
                      <w:color w:val="000000"/>
                      <w:sz w:val="32"/>
                      <w:szCs w:val="32"/>
                      <w:lang w:val="en-US"/>
                    </w:rPr>
                  </w:rPrChange>
                </w:rPr>
                <w:t>.</w:t>
              </w:r>
              <w:r w:rsidRPr="0079203F">
                <w:rPr>
                  <w:lang w:val="es-ES"/>
                  <w:rPrChange w:id="8383" w:author="Rodrigo García" w:date="2017-09-29T10:08:00Z">
                    <w:rPr>
                      <w:rFonts w:ascii="Monaco" w:hAnsi="Monaco" w:cs="Monaco"/>
                      <w:color w:val="000000"/>
                      <w:sz w:val="32"/>
                      <w:szCs w:val="32"/>
                      <w:lang w:val="en-US"/>
                    </w:rPr>
                  </w:rPrChange>
                </w:rPr>
                <w:t>searchParams</w:t>
              </w:r>
              <w:r w:rsidRPr="0079203F">
                <w:rPr>
                  <w:b/>
                  <w:bCs/>
                  <w:lang w:val="es-ES"/>
                  <w:rPrChange w:id="8384" w:author="Rodrigo García" w:date="2017-09-29T10:08:00Z">
                    <w:rPr>
                      <w:rFonts w:ascii="Monaco" w:hAnsi="Monaco" w:cs="Monaco"/>
                      <w:b/>
                      <w:bCs/>
                      <w:color w:val="000000"/>
                      <w:sz w:val="32"/>
                      <w:szCs w:val="32"/>
                      <w:lang w:val="en-US"/>
                    </w:rPr>
                  </w:rPrChange>
                </w:rPr>
                <w:t>.</w:t>
              </w:r>
              <w:r w:rsidRPr="0079203F">
                <w:rPr>
                  <w:lang w:val="es-ES"/>
                  <w:rPrChange w:id="8385" w:author="Rodrigo García" w:date="2017-09-29T10:08:00Z">
                    <w:rPr>
                      <w:rFonts w:ascii="Monaco" w:hAnsi="Monaco" w:cs="Monaco"/>
                      <w:color w:val="000000"/>
                      <w:sz w:val="32"/>
                      <w:szCs w:val="32"/>
                      <w:lang w:val="en-US"/>
                    </w:rPr>
                  </w:rPrChange>
                </w:rPr>
                <w:t>get</w:t>
              </w:r>
              <w:r w:rsidRPr="0079203F">
                <w:rPr>
                  <w:b/>
                  <w:bCs/>
                  <w:lang w:val="es-ES"/>
                  <w:rPrChange w:id="8386" w:author="Rodrigo García" w:date="2017-09-29T10:08:00Z">
                    <w:rPr>
                      <w:rFonts w:ascii="Monaco" w:hAnsi="Monaco" w:cs="Monaco"/>
                      <w:b/>
                      <w:bCs/>
                      <w:color w:val="000000"/>
                      <w:sz w:val="32"/>
                      <w:szCs w:val="32"/>
                      <w:lang w:val="en-US"/>
                    </w:rPr>
                  </w:rPrChange>
                </w:rPr>
                <w:t>(</w:t>
              </w:r>
              <w:r w:rsidRPr="0079203F">
                <w:rPr>
                  <w:color w:val="4E9A06"/>
                  <w:lang w:val="es-ES"/>
                  <w:rPrChange w:id="8387" w:author="Rodrigo García" w:date="2017-09-29T10:08:00Z">
                    <w:rPr>
                      <w:rFonts w:ascii="Monaco" w:hAnsi="Monaco" w:cs="Monaco"/>
                      <w:color w:val="4E9A06"/>
                      <w:sz w:val="32"/>
                      <w:szCs w:val="32"/>
                      <w:lang w:val="en-US"/>
                    </w:rPr>
                  </w:rPrChange>
                </w:rPr>
                <w:t>"var3"</w:t>
              </w:r>
              <w:r w:rsidRPr="0079203F">
                <w:rPr>
                  <w:b/>
                  <w:bCs/>
                  <w:lang w:val="es-ES"/>
                  <w:rPrChange w:id="8388" w:author="Rodrigo García" w:date="2017-09-29T10:08:00Z">
                    <w:rPr>
                      <w:rFonts w:ascii="Monaco" w:hAnsi="Monaco" w:cs="Monaco"/>
                      <w:b/>
                      <w:bCs/>
                      <w:color w:val="000000"/>
                      <w:sz w:val="32"/>
                      <w:szCs w:val="32"/>
                      <w:lang w:val="en-US"/>
                    </w:rPr>
                  </w:rPrChange>
                </w:rPr>
                <w:t>);</w:t>
              </w:r>
            </w:ins>
          </w:p>
          <w:p w14:paraId="526C9662" w14:textId="77777777" w:rsidR="00E066BD" w:rsidRPr="00E066BD" w:rsidRDefault="00E066BD">
            <w:pPr>
              <w:rPr>
                <w:ins w:id="8389" w:author="Borja Gonzalez" w:date="2017-09-28T19:31:00Z"/>
                <w:lang w:val="en-US"/>
                <w:rPrChange w:id="8390" w:author="Borja Gonzalez" w:date="2017-09-28T19:31:00Z">
                  <w:rPr>
                    <w:ins w:id="8391" w:author="Borja Gonzalez" w:date="2017-09-28T19:31:00Z"/>
                    <w:rFonts w:ascii="Monaco" w:eastAsiaTheme="majorEastAsia" w:hAnsi="Monaco" w:cs="Monaco"/>
                    <w:color w:val="243F60" w:themeColor="accent1" w:themeShade="7F"/>
                    <w:sz w:val="32"/>
                    <w:szCs w:val="32"/>
                    <w:lang w:val="en-US"/>
                  </w:rPr>
                </w:rPrChange>
              </w:rPr>
              <w:pPrChange w:id="8392" w:author="GONZALEZ DIAZ, BORJA" w:date="2017-09-29T19:25:00Z">
                <w:pPr>
                  <w:keepNext/>
                  <w:keepLines/>
                  <w:widowControl w:val="0"/>
                  <w:autoSpaceDE w:val="0"/>
                  <w:autoSpaceDN w:val="0"/>
                  <w:adjustRightInd w:val="0"/>
                  <w:spacing w:before="200"/>
                  <w:outlineLvl w:val="4"/>
                </w:pPr>
              </w:pPrChange>
            </w:pPr>
            <w:ins w:id="8393" w:author="Borja Gonzalez" w:date="2017-09-28T19:31:00Z">
              <w:r w:rsidRPr="0079203F">
                <w:rPr>
                  <w:lang w:val="es-ES"/>
                  <w:rPrChange w:id="8394" w:author="Rodrigo García" w:date="2017-09-29T10:08:00Z">
                    <w:rPr>
                      <w:rFonts w:ascii="Monaco" w:hAnsi="Monaco" w:cs="Monaco"/>
                      <w:sz w:val="32"/>
                      <w:szCs w:val="32"/>
                      <w:lang w:val="en-US"/>
                    </w:rPr>
                  </w:rPrChange>
                </w:rPr>
                <w:t xml:space="preserve">    </w:t>
              </w:r>
              <w:r w:rsidRPr="00E066BD">
                <w:rPr>
                  <w:b/>
                  <w:bCs/>
                  <w:color w:val="204A87"/>
                  <w:lang w:val="en-US"/>
                  <w:rPrChange w:id="8395" w:author="Borja Gonzalez" w:date="2017-09-28T19:31:00Z">
                    <w:rPr>
                      <w:rFonts w:ascii="Monaco" w:hAnsi="Monaco" w:cs="Monaco"/>
                      <w:b/>
                      <w:bCs/>
                      <w:color w:val="204A87"/>
                      <w:sz w:val="32"/>
                      <w:szCs w:val="32"/>
                      <w:lang w:val="en-US"/>
                    </w:rPr>
                  </w:rPrChange>
                </w:rPr>
                <w:t>var</w:t>
              </w:r>
              <w:r w:rsidRPr="00E066BD">
                <w:rPr>
                  <w:lang w:val="en-US"/>
                  <w:rPrChange w:id="8396" w:author="Borja Gonzalez" w:date="2017-09-28T19:31:00Z">
                    <w:rPr>
                      <w:rFonts w:ascii="Monaco" w:hAnsi="Monaco" w:cs="Monaco"/>
                      <w:sz w:val="32"/>
                      <w:szCs w:val="32"/>
                      <w:lang w:val="en-US"/>
                    </w:rPr>
                  </w:rPrChange>
                </w:rPr>
                <w:t xml:space="preserve"> sexo </w:t>
              </w:r>
              <w:r w:rsidRPr="00E066BD">
                <w:rPr>
                  <w:b/>
                  <w:bCs/>
                  <w:color w:val="CE5C00"/>
                  <w:lang w:val="en-US"/>
                  <w:rPrChange w:id="8397" w:author="Borja Gonzalez" w:date="2017-09-28T19:31:00Z">
                    <w:rPr>
                      <w:rFonts w:ascii="Monaco" w:hAnsi="Monaco" w:cs="Monaco"/>
                      <w:b/>
                      <w:bCs/>
                      <w:color w:val="CE5C00"/>
                      <w:sz w:val="32"/>
                      <w:szCs w:val="32"/>
                      <w:lang w:val="en-US"/>
                    </w:rPr>
                  </w:rPrChange>
                </w:rPr>
                <w:t>=</w:t>
              </w:r>
              <w:r w:rsidRPr="00E066BD">
                <w:rPr>
                  <w:lang w:val="en-US"/>
                  <w:rPrChange w:id="8398" w:author="Borja Gonzalez" w:date="2017-09-28T19:31:00Z">
                    <w:rPr>
                      <w:rFonts w:ascii="Monaco" w:hAnsi="Monaco" w:cs="Monaco"/>
                      <w:sz w:val="32"/>
                      <w:szCs w:val="32"/>
                      <w:lang w:val="en-US"/>
                    </w:rPr>
                  </w:rPrChange>
                </w:rPr>
                <w:t xml:space="preserve"> url1</w:t>
              </w:r>
              <w:r w:rsidRPr="00E066BD">
                <w:rPr>
                  <w:b/>
                  <w:bCs/>
                  <w:lang w:val="en-US"/>
                  <w:rPrChange w:id="8399" w:author="Borja Gonzalez" w:date="2017-09-28T19:31:00Z">
                    <w:rPr>
                      <w:rFonts w:ascii="Monaco" w:hAnsi="Monaco" w:cs="Monaco"/>
                      <w:b/>
                      <w:bCs/>
                      <w:color w:val="000000"/>
                      <w:sz w:val="32"/>
                      <w:szCs w:val="32"/>
                      <w:lang w:val="en-US"/>
                    </w:rPr>
                  </w:rPrChange>
                </w:rPr>
                <w:t>.</w:t>
              </w:r>
              <w:r w:rsidRPr="00E066BD">
                <w:rPr>
                  <w:lang w:val="en-US"/>
                  <w:rPrChange w:id="8400" w:author="Borja Gonzalez" w:date="2017-09-28T19:31:00Z">
                    <w:rPr>
                      <w:rFonts w:ascii="Monaco" w:hAnsi="Monaco" w:cs="Monaco"/>
                      <w:color w:val="000000"/>
                      <w:sz w:val="32"/>
                      <w:szCs w:val="32"/>
                      <w:lang w:val="en-US"/>
                    </w:rPr>
                  </w:rPrChange>
                </w:rPr>
                <w:t>searchParams</w:t>
              </w:r>
              <w:r w:rsidRPr="00E066BD">
                <w:rPr>
                  <w:b/>
                  <w:bCs/>
                  <w:lang w:val="en-US"/>
                  <w:rPrChange w:id="8401" w:author="Borja Gonzalez" w:date="2017-09-28T19:31:00Z">
                    <w:rPr>
                      <w:rFonts w:ascii="Monaco" w:hAnsi="Monaco" w:cs="Monaco"/>
                      <w:b/>
                      <w:bCs/>
                      <w:color w:val="000000"/>
                      <w:sz w:val="32"/>
                      <w:szCs w:val="32"/>
                      <w:lang w:val="en-US"/>
                    </w:rPr>
                  </w:rPrChange>
                </w:rPr>
                <w:t>.</w:t>
              </w:r>
              <w:r w:rsidRPr="00E066BD">
                <w:rPr>
                  <w:lang w:val="en-US"/>
                  <w:rPrChange w:id="8402" w:author="Borja Gonzalez" w:date="2017-09-28T19:31:00Z">
                    <w:rPr>
                      <w:rFonts w:ascii="Monaco" w:hAnsi="Monaco" w:cs="Monaco"/>
                      <w:color w:val="000000"/>
                      <w:sz w:val="32"/>
                      <w:szCs w:val="32"/>
                      <w:lang w:val="en-US"/>
                    </w:rPr>
                  </w:rPrChange>
                </w:rPr>
                <w:t>get</w:t>
              </w:r>
              <w:r w:rsidRPr="00E066BD">
                <w:rPr>
                  <w:b/>
                  <w:bCs/>
                  <w:lang w:val="en-US"/>
                  <w:rPrChange w:id="8403" w:author="Borja Gonzalez" w:date="2017-09-28T19:31:00Z">
                    <w:rPr>
                      <w:rFonts w:ascii="Monaco" w:hAnsi="Monaco" w:cs="Monaco"/>
                      <w:b/>
                      <w:bCs/>
                      <w:color w:val="000000"/>
                      <w:sz w:val="32"/>
                      <w:szCs w:val="32"/>
                      <w:lang w:val="en-US"/>
                    </w:rPr>
                  </w:rPrChange>
                </w:rPr>
                <w:t>(</w:t>
              </w:r>
              <w:r w:rsidRPr="00E066BD">
                <w:rPr>
                  <w:color w:val="4E9A06"/>
                  <w:lang w:val="en-US"/>
                  <w:rPrChange w:id="8404" w:author="Borja Gonzalez" w:date="2017-09-28T19:31:00Z">
                    <w:rPr>
                      <w:rFonts w:ascii="Monaco" w:hAnsi="Monaco" w:cs="Monaco"/>
                      <w:color w:val="4E9A06"/>
                      <w:sz w:val="32"/>
                      <w:szCs w:val="32"/>
                      <w:lang w:val="en-US"/>
                    </w:rPr>
                  </w:rPrChange>
                </w:rPr>
                <w:t>"var4"</w:t>
              </w:r>
              <w:r w:rsidRPr="00E066BD">
                <w:rPr>
                  <w:b/>
                  <w:bCs/>
                  <w:lang w:val="en-US"/>
                  <w:rPrChange w:id="8405"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pPr>
              <w:rPr>
                <w:ins w:id="8406" w:author="Borja Gonzalez" w:date="2017-09-28T19:31:00Z"/>
                <w:lang w:val="en-US"/>
                <w:rPrChange w:id="8407" w:author="Borja Gonzalez" w:date="2017-09-28T19:31:00Z">
                  <w:rPr>
                    <w:ins w:id="8408" w:author="Borja Gonzalez" w:date="2017-09-28T19:31:00Z"/>
                    <w:rFonts w:ascii="Monaco" w:eastAsiaTheme="majorEastAsia" w:hAnsi="Monaco" w:cs="Monaco"/>
                    <w:color w:val="243F60" w:themeColor="accent1" w:themeShade="7F"/>
                    <w:sz w:val="32"/>
                    <w:szCs w:val="32"/>
                    <w:lang w:val="en-US"/>
                  </w:rPr>
                </w:rPrChange>
              </w:rPr>
              <w:pPrChange w:id="8409" w:author="GONZALEZ DIAZ, BORJA" w:date="2017-09-29T19:25:00Z">
                <w:pPr>
                  <w:keepNext/>
                  <w:keepLines/>
                  <w:widowControl w:val="0"/>
                  <w:autoSpaceDE w:val="0"/>
                  <w:autoSpaceDN w:val="0"/>
                  <w:adjustRightInd w:val="0"/>
                  <w:spacing w:before="200"/>
                  <w:outlineLvl w:val="4"/>
                </w:pPr>
              </w:pPrChange>
            </w:pPr>
            <w:ins w:id="8410" w:author="Borja Gonzalez" w:date="2017-09-28T19:31:00Z">
              <w:r w:rsidRPr="00E066BD">
                <w:rPr>
                  <w:lang w:val="en-US"/>
                  <w:rPrChange w:id="8411" w:author="Borja Gonzalez" w:date="2017-09-28T19:31:00Z">
                    <w:rPr>
                      <w:rFonts w:ascii="Monaco" w:hAnsi="Monaco" w:cs="Monaco"/>
                      <w:sz w:val="32"/>
                      <w:szCs w:val="32"/>
                      <w:lang w:val="en-US"/>
                    </w:rPr>
                  </w:rPrChange>
                </w:rPr>
                <w:t xml:space="preserve">    </w:t>
              </w:r>
              <w:r w:rsidRPr="00E066BD">
                <w:rPr>
                  <w:b/>
                  <w:bCs/>
                  <w:color w:val="204A87"/>
                  <w:lang w:val="en-US"/>
                  <w:rPrChange w:id="8412" w:author="Borja Gonzalez" w:date="2017-09-28T19:31:00Z">
                    <w:rPr>
                      <w:rFonts w:ascii="Monaco" w:hAnsi="Monaco" w:cs="Monaco"/>
                      <w:b/>
                      <w:bCs/>
                      <w:color w:val="204A87"/>
                      <w:sz w:val="32"/>
                      <w:szCs w:val="32"/>
                      <w:lang w:val="en-US"/>
                    </w:rPr>
                  </w:rPrChange>
                </w:rPr>
                <w:t>const</w:t>
              </w:r>
              <w:r w:rsidRPr="00E066BD">
                <w:rPr>
                  <w:lang w:val="en-US"/>
                  <w:rPrChange w:id="8413" w:author="Borja Gonzalez" w:date="2017-09-28T19:31:00Z">
                    <w:rPr>
                      <w:rFonts w:ascii="Monaco" w:hAnsi="Monaco" w:cs="Monaco"/>
                      <w:sz w:val="32"/>
                      <w:szCs w:val="32"/>
                      <w:lang w:val="en-US"/>
                    </w:rPr>
                  </w:rPrChange>
                </w:rPr>
                <w:t xml:space="preserve"> CHART </w:t>
              </w:r>
              <w:r w:rsidRPr="00E066BD">
                <w:rPr>
                  <w:b/>
                  <w:bCs/>
                  <w:color w:val="CE5C00"/>
                  <w:lang w:val="en-US"/>
                  <w:rPrChange w:id="8414" w:author="Borja Gonzalez" w:date="2017-09-28T19:31:00Z">
                    <w:rPr>
                      <w:rFonts w:ascii="Monaco" w:hAnsi="Monaco" w:cs="Monaco"/>
                      <w:b/>
                      <w:bCs/>
                      <w:color w:val="CE5C00"/>
                      <w:sz w:val="32"/>
                      <w:szCs w:val="32"/>
                      <w:lang w:val="en-US"/>
                    </w:rPr>
                  </w:rPrChange>
                </w:rPr>
                <w:t>=</w:t>
              </w:r>
              <w:r w:rsidRPr="00E066BD">
                <w:rPr>
                  <w:lang w:val="en-US"/>
                  <w:rPrChange w:id="8415" w:author="Borja Gonzalez" w:date="2017-09-28T19:31:00Z">
                    <w:rPr>
                      <w:rFonts w:ascii="Monaco" w:hAnsi="Monaco" w:cs="Monaco"/>
                      <w:sz w:val="32"/>
                      <w:szCs w:val="32"/>
                      <w:lang w:val="en-US"/>
                    </w:rPr>
                  </w:rPrChange>
                </w:rPr>
                <w:t xml:space="preserve"> </w:t>
              </w:r>
              <w:r w:rsidRPr="00E066BD">
                <w:rPr>
                  <w:color w:val="204A87"/>
                  <w:lang w:val="en-US"/>
                  <w:rPrChange w:id="8416" w:author="Borja Gonzalez" w:date="2017-09-28T19:31:00Z">
                    <w:rPr>
                      <w:rFonts w:ascii="Monaco" w:hAnsi="Monaco" w:cs="Monaco"/>
                      <w:color w:val="204A87"/>
                      <w:sz w:val="32"/>
                      <w:szCs w:val="32"/>
                      <w:lang w:val="en-US"/>
                    </w:rPr>
                  </w:rPrChange>
                </w:rPr>
                <w:t>document</w:t>
              </w:r>
              <w:r w:rsidRPr="00E066BD">
                <w:rPr>
                  <w:b/>
                  <w:bCs/>
                  <w:lang w:val="en-US"/>
                  <w:rPrChange w:id="8417" w:author="Borja Gonzalez" w:date="2017-09-28T19:31:00Z">
                    <w:rPr>
                      <w:rFonts w:ascii="Monaco" w:hAnsi="Monaco" w:cs="Monaco"/>
                      <w:b/>
                      <w:bCs/>
                      <w:color w:val="000000"/>
                      <w:sz w:val="32"/>
                      <w:szCs w:val="32"/>
                      <w:lang w:val="en-US"/>
                    </w:rPr>
                  </w:rPrChange>
                </w:rPr>
                <w:t>.</w:t>
              </w:r>
              <w:r w:rsidRPr="00E066BD">
                <w:rPr>
                  <w:lang w:val="en-US"/>
                  <w:rPrChange w:id="8418" w:author="Borja Gonzalez" w:date="2017-09-28T19:31:00Z">
                    <w:rPr>
                      <w:rFonts w:ascii="Monaco" w:hAnsi="Monaco" w:cs="Monaco"/>
                      <w:color w:val="000000"/>
                      <w:sz w:val="32"/>
                      <w:szCs w:val="32"/>
                      <w:lang w:val="en-US"/>
                    </w:rPr>
                  </w:rPrChange>
                </w:rPr>
                <w:t>getElementById</w:t>
              </w:r>
              <w:r w:rsidRPr="00E066BD">
                <w:rPr>
                  <w:b/>
                  <w:bCs/>
                  <w:lang w:val="en-US"/>
                  <w:rPrChange w:id="8419" w:author="Borja Gonzalez" w:date="2017-09-28T19:31:00Z">
                    <w:rPr>
                      <w:rFonts w:ascii="Monaco" w:hAnsi="Monaco" w:cs="Monaco"/>
                      <w:b/>
                      <w:bCs/>
                      <w:color w:val="000000"/>
                      <w:sz w:val="32"/>
                      <w:szCs w:val="32"/>
                      <w:lang w:val="en-US"/>
                    </w:rPr>
                  </w:rPrChange>
                </w:rPr>
                <w:t>(</w:t>
              </w:r>
              <w:r w:rsidRPr="00E066BD">
                <w:rPr>
                  <w:color w:val="4E9A06"/>
                  <w:lang w:val="en-US"/>
                  <w:rPrChange w:id="8420" w:author="Borja Gonzalez" w:date="2017-09-28T19:31:00Z">
                    <w:rPr>
                      <w:rFonts w:ascii="Monaco" w:hAnsi="Monaco" w:cs="Monaco"/>
                      <w:color w:val="4E9A06"/>
                      <w:sz w:val="32"/>
                      <w:szCs w:val="32"/>
                      <w:lang w:val="en-US"/>
                    </w:rPr>
                  </w:rPrChange>
                </w:rPr>
                <w:t>"lineChart"</w:t>
              </w:r>
              <w:r w:rsidRPr="00E066BD">
                <w:rPr>
                  <w:b/>
                  <w:bCs/>
                  <w:lang w:val="en-US"/>
                  <w:rPrChange w:id="8421"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pPr>
              <w:rPr>
                <w:ins w:id="8422" w:author="Borja Gonzalez" w:date="2017-09-28T19:31:00Z"/>
                <w:lang w:val="en-US"/>
                <w:rPrChange w:id="8423" w:author="Borja Gonzalez" w:date="2017-09-28T19:31:00Z">
                  <w:rPr>
                    <w:ins w:id="8424" w:author="Borja Gonzalez" w:date="2017-09-28T19:31:00Z"/>
                    <w:rFonts w:ascii="Monaco" w:eastAsiaTheme="majorEastAsia" w:hAnsi="Monaco" w:cs="Monaco"/>
                    <w:color w:val="243F60" w:themeColor="accent1" w:themeShade="7F"/>
                    <w:sz w:val="32"/>
                    <w:szCs w:val="32"/>
                    <w:lang w:val="en-US"/>
                  </w:rPr>
                </w:rPrChange>
              </w:rPr>
              <w:pPrChange w:id="8425" w:author="GONZALEZ DIAZ, BORJA" w:date="2017-09-29T19:25:00Z">
                <w:pPr>
                  <w:keepNext/>
                  <w:keepLines/>
                  <w:widowControl w:val="0"/>
                  <w:autoSpaceDE w:val="0"/>
                  <w:autoSpaceDN w:val="0"/>
                  <w:adjustRightInd w:val="0"/>
                  <w:spacing w:before="200"/>
                  <w:outlineLvl w:val="4"/>
                </w:pPr>
              </w:pPrChange>
            </w:pPr>
            <w:ins w:id="8426" w:author="Borja Gonzalez" w:date="2017-09-28T19:31:00Z">
              <w:r w:rsidRPr="00E066BD">
                <w:rPr>
                  <w:lang w:val="en-US"/>
                  <w:rPrChange w:id="8427" w:author="Borja Gonzalez" w:date="2017-09-28T19:31:00Z">
                    <w:rPr>
                      <w:rFonts w:ascii="Monaco" w:hAnsi="Monaco" w:cs="Monaco"/>
                      <w:sz w:val="32"/>
                      <w:szCs w:val="32"/>
                      <w:lang w:val="en-US"/>
                    </w:rPr>
                  </w:rPrChange>
                </w:rPr>
                <w:t xml:space="preserve">    </w:t>
              </w:r>
              <w:r w:rsidRPr="00E066BD">
                <w:rPr>
                  <w:b/>
                  <w:bCs/>
                  <w:color w:val="204A87"/>
                  <w:lang w:val="en-US"/>
                  <w:rPrChange w:id="8428" w:author="Borja Gonzalez" w:date="2017-09-28T19:31:00Z">
                    <w:rPr>
                      <w:rFonts w:ascii="Monaco" w:hAnsi="Monaco" w:cs="Monaco"/>
                      <w:b/>
                      <w:bCs/>
                      <w:color w:val="204A87"/>
                      <w:sz w:val="32"/>
                      <w:szCs w:val="32"/>
                      <w:lang w:val="en-US"/>
                    </w:rPr>
                  </w:rPrChange>
                </w:rPr>
                <w:t>if</w:t>
              </w:r>
              <w:r w:rsidRPr="00E066BD">
                <w:rPr>
                  <w:lang w:val="en-US"/>
                  <w:rPrChange w:id="8429" w:author="Borja Gonzalez" w:date="2017-09-28T19:31:00Z">
                    <w:rPr>
                      <w:rFonts w:ascii="Monaco" w:hAnsi="Monaco" w:cs="Monaco"/>
                      <w:sz w:val="32"/>
                      <w:szCs w:val="32"/>
                      <w:lang w:val="en-US"/>
                    </w:rPr>
                  </w:rPrChange>
                </w:rPr>
                <w:t xml:space="preserve"> </w:t>
              </w:r>
              <w:r w:rsidRPr="00E066BD">
                <w:rPr>
                  <w:b/>
                  <w:bCs/>
                  <w:lang w:val="en-US"/>
                  <w:rPrChange w:id="8430" w:author="Borja Gonzalez" w:date="2017-09-28T19:31:00Z">
                    <w:rPr>
                      <w:rFonts w:ascii="Monaco" w:hAnsi="Monaco" w:cs="Monaco"/>
                      <w:b/>
                      <w:bCs/>
                      <w:color w:val="000000"/>
                      <w:sz w:val="32"/>
                      <w:szCs w:val="32"/>
                      <w:lang w:val="en-US"/>
                    </w:rPr>
                  </w:rPrChange>
                </w:rPr>
                <w:t>(</w:t>
              </w:r>
              <w:r w:rsidRPr="00E066BD">
                <w:rPr>
                  <w:lang w:val="en-US"/>
                  <w:rPrChange w:id="8431" w:author="Borja Gonzalez" w:date="2017-09-28T19:31:00Z">
                    <w:rPr>
                      <w:rFonts w:ascii="Monaco" w:hAnsi="Monaco" w:cs="Monaco"/>
                      <w:color w:val="000000"/>
                      <w:sz w:val="32"/>
                      <w:szCs w:val="32"/>
                      <w:lang w:val="en-US"/>
                    </w:rPr>
                  </w:rPrChange>
                </w:rPr>
                <w:t>var_i</w:t>
              </w:r>
              <w:r w:rsidRPr="00E066BD">
                <w:rPr>
                  <w:b/>
                  <w:bCs/>
                  <w:color w:val="CE5C00"/>
                  <w:lang w:val="en-US"/>
                  <w:rPrChange w:id="8432" w:author="Borja Gonzalez" w:date="2017-09-28T19:31:00Z">
                    <w:rPr>
                      <w:rFonts w:ascii="Monaco" w:hAnsi="Monaco" w:cs="Monaco"/>
                      <w:b/>
                      <w:bCs/>
                      <w:color w:val="CE5C00"/>
                      <w:sz w:val="32"/>
                      <w:szCs w:val="32"/>
                      <w:lang w:val="en-US"/>
                    </w:rPr>
                  </w:rPrChange>
                </w:rPr>
                <w:t>&gt;=</w:t>
              </w:r>
              <w:r w:rsidRPr="00E066BD">
                <w:rPr>
                  <w:b/>
                  <w:bCs/>
                  <w:color w:val="0000CF"/>
                  <w:lang w:val="en-US"/>
                  <w:rPrChange w:id="8433" w:author="Borja Gonzalez" w:date="2017-09-28T19:31:00Z">
                    <w:rPr>
                      <w:rFonts w:ascii="Monaco" w:hAnsi="Monaco" w:cs="Monaco"/>
                      <w:b/>
                      <w:bCs/>
                      <w:color w:val="0000CF"/>
                      <w:sz w:val="32"/>
                      <w:szCs w:val="32"/>
                      <w:lang w:val="en-US"/>
                    </w:rPr>
                  </w:rPrChange>
                </w:rPr>
                <w:t>2</w:t>
              </w:r>
              <w:r w:rsidRPr="00E066BD">
                <w:rPr>
                  <w:b/>
                  <w:bCs/>
                  <w:lang w:val="en-US"/>
                  <w:rPrChange w:id="8434"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pPr>
              <w:rPr>
                <w:ins w:id="8435" w:author="Borja Gonzalez" w:date="2017-09-28T19:31:00Z"/>
                <w:lang w:val="en-US"/>
                <w:rPrChange w:id="8436" w:author="Borja Gonzalez" w:date="2017-09-28T19:31:00Z">
                  <w:rPr>
                    <w:ins w:id="8437" w:author="Borja Gonzalez" w:date="2017-09-28T19:31:00Z"/>
                    <w:rFonts w:ascii="Monaco" w:eastAsiaTheme="majorEastAsia" w:hAnsi="Monaco" w:cs="Monaco"/>
                    <w:color w:val="243F60" w:themeColor="accent1" w:themeShade="7F"/>
                    <w:sz w:val="32"/>
                    <w:szCs w:val="32"/>
                    <w:lang w:val="en-US"/>
                  </w:rPr>
                </w:rPrChange>
              </w:rPr>
              <w:pPrChange w:id="8438" w:author="GONZALEZ DIAZ, BORJA" w:date="2017-09-29T19:25:00Z">
                <w:pPr>
                  <w:keepNext/>
                  <w:keepLines/>
                  <w:widowControl w:val="0"/>
                  <w:autoSpaceDE w:val="0"/>
                  <w:autoSpaceDN w:val="0"/>
                  <w:adjustRightInd w:val="0"/>
                  <w:spacing w:before="200"/>
                  <w:outlineLvl w:val="4"/>
                </w:pPr>
              </w:pPrChange>
            </w:pPr>
            <w:ins w:id="8439" w:author="Borja Gonzalez" w:date="2017-09-28T19:31:00Z">
              <w:r w:rsidRPr="00E066BD">
                <w:rPr>
                  <w:lang w:val="en-US"/>
                  <w:rPrChange w:id="8440" w:author="Borja Gonzalez" w:date="2017-09-28T19:31:00Z">
                    <w:rPr>
                      <w:rFonts w:ascii="Monaco" w:hAnsi="Monaco" w:cs="Monaco"/>
                      <w:sz w:val="32"/>
                      <w:szCs w:val="32"/>
                      <w:lang w:val="en-US"/>
                    </w:rPr>
                  </w:rPrChange>
                </w:rPr>
                <w:t xml:space="preserve">        lineChart</w:t>
              </w:r>
              <w:r w:rsidRPr="00E066BD">
                <w:rPr>
                  <w:b/>
                  <w:bCs/>
                  <w:lang w:val="en-US"/>
                  <w:rPrChange w:id="8441" w:author="Borja Gonzalez" w:date="2017-09-28T19:31:00Z">
                    <w:rPr>
                      <w:rFonts w:ascii="Monaco" w:hAnsi="Monaco" w:cs="Monaco"/>
                      <w:b/>
                      <w:bCs/>
                      <w:color w:val="000000"/>
                      <w:sz w:val="32"/>
                      <w:szCs w:val="32"/>
                      <w:lang w:val="en-US"/>
                    </w:rPr>
                  </w:rPrChange>
                </w:rPr>
                <w:t>.</w:t>
              </w:r>
              <w:r w:rsidRPr="00E066BD">
                <w:rPr>
                  <w:lang w:val="en-US"/>
                  <w:rPrChange w:id="8442" w:author="Borja Gonzalez" w:date="2017-09-28T19:31:00Z">
                    <w:rPr>
                      <w:rFonts w:ascii="Monaco" w:hAnsi="Monaco" w:cs="Monaco"/>
                      <w:color w:val="000000"/>
                      <w:sz w:val="32"/>
                      <w:szCs w:val="32"/>
                      <w:lang w:val="en-US"/>
                    </w:rPr>
                  </w:rPrChange>
                </w:rPr>
                <w:t>destroy</w:t>
              </w:r>
              <w:r w:rsidRPr="00E066BD">
                <w:rPr>
                  <w:b/>
                  <w:bCs/>
                  <w:lang w:val="en-US"/>
                  <w:rPrChange w:id="8443"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pPr>
              <w:rPr>
                <w:ins w:id="8444" w:author="Borja Gonzalez" w:date="2017-09-28T19:31:00Z"/>
                <w:lang w:val="en-US"/>
                <w:rPrChange w:id="8445" w:author="Borja Gonzalez" w:date="2017-09-28T19:31:00Z">
                  <w:rPr>
                    <w:ins w:id="8446" w:author="Borja Gonzalez" w:date="2017-09-28T19:31:00Z"/>
                    <w:rFonts w:ascii="Monaco" w:eastAsiaTheme="majorEastAsia" w:hAnsi="Monaco" w:cs="Monaco"/>
                    <w:color w:val="243F60" w:themeColor="accent1" w:themeShade="7F"/>
                    <w:sz w:val="32"/>
                    <w:szCs w:val="32"/>
                    <w:lang w:val="en-US"/>
                  </w:rPr>
                </w:rPrChange>
              </w:rPr>
              <w:pPrChange w:id="8447" w:author="GONZALEZ DIAZ, BORJA" w:date="2017-09-29T19:25:00Z">
                <w:pPr>
                  <w:keepNext/>
                  <w:keepLines/>
                  <w:widowControl w:val="0"/>
                  <w:autoSpaceDE w:val="0"/>
                  <w:autoSpaceDN w:val="0"/>
                  <w:adjustRightInd w:val="0"/>
                  <w:spacing w:before="200"/>
                  <w:outlineLvl w:val="4"/>
                </w:pPr>
              </w:pPrChange>
            </w:pPr>
            <w:ins w:id="8448" w:author="Borja Gonzalez" w:date="2017-09-28T19:31:00Z">
              <w:r w:rsidRPr="00E066BD">
                <w:rPr>
                  <w:lang w:val="en-US"/>
                  <w:rPrChange w:id="8449" w:author="Borja Gonzalez" w:date="2017-09-28T19:31:00Z">
                    <w:rPr>
                      <w:rFonts w:ascii="Monaco" w:hAnsi="Monaco" w:cs="Monaco"/>
                      <w:sz w:val="32"/>
                      <w:szCs w:val="32"/>
                      <w:lang w:val="en-US"/>
                    </w:rPr>
                  </w:rPrChange>
                </w:rPr>
                <w:t xml:space="preserve">    </w:t>
              </w:r>
              <w:r w:rsidRPr="00E066BD">
                <w:rPr>
                  <w:b/>
                  <w:bCs/>
                  <w:lang w:val="en-US"/>
                  <w:rPrChange w:id="8450"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pPr>
              <w:rPr>
                <w:ins w:id="8451" w:author="Borja Gonzalez" w:date="2017-09-28T19:31:00Z"/>
                <w:lang w:val="en-US"/>
                <w:rPrChange w:id="8452" w:author="Borja Gonzalez" w:date="2017-09-28T19:31:00Z">
                  <w:rPr>
                    <w:ins w:id="8453" w:author="Borja Gonzalez" w:date="2017-09-28T19:31:00Z"/>
                    <w:rFonts w:ascii="Monaco" w:eastAsiaTheme="majorEastAsia" w:hAnsi="Monaco" w:cs="Monaco"/>
                    <w:color w:val="243F60" w:themeColor="accent1" w:themeShade="7F"/>
                    <w:sz w:val="32"/>
                    <w:szCs w:val="32"/>
                    <w:lang w:val="en-US"/>
                  </w:rPr>
                </w:rPrChange>
              </w:rPr>
              <w:pPrChange w:id="8454" w:author="GONZALEZ DIAZ, BORJA" w:date="2017-09-29T19:25:00Z">
                <w:pPr>
                  <w:keepNext/>
                  <w:keepLines/>
                  <w:widowControl w:val="0"/>
                  <w:autoSpaceDE w:val="0"/>
                  <w:autoSpaceDN w:val="0"/>
                  <w:adjustRightInd w:val="0"/>
                  <w:spacing w:before="200"/>
                  <w:outlineLvl w:val="4"/>
                </w:pPr>
              </w:pPrChange>
            </w:pPr>
            <w:ins w:id="8455" w:author="Borja Gonzalez" w:date="2017-09-28T19:31:00Z">
              <w:r w:rsidRPr="00E066BD">
                <w:rPr>
                  <w:lang w:val="en-US"/>
                  <w:rPrChange w:id="8456" w:author="Borja Gonzalez" w:date="2017-09-28T19:31:00Z">
                    <w:rPr>
                      <w:rFonts w:ascii="Monaco" w:hAnsi="Monaco" w:cs="Monaco"/>
                      <w:sz w:val="32"/>
                      <w:szCs w:val="32"/>
                      <w:lang w:val="en-US"/>
                    </w:rPr>
                  </w:rPrChange>
                </w:rPr>
                <w:t xml:space="preserve">    lineChart </w:t>
              </w:r>
              <w:r w:rsidRPr="00E066BD">
                <w:rPr>
                  <w:b/>
                  <w:bCs/>
                  <w:color w:val="CE5C00"/>
                  <w:lang w:val="en-US"/>
                  <w:rPrChange w:id="8457" w:author="Borja Gonzalez" w:date="2017-09-28T19:31:00Z">
                    <w:rPr>
                      <w:rFonts w:ascii="Monaco" w:hAnsi="Monaco" w:cs="Monaco"/>
                      <w:b/>
                      <w:bCs/>
                      <w:color w:val="CE5C00"/>
                      <w:sz w:val="32"/>
                      <w:szCs w:val="32"/>
                      <w:lang w:val="en-US"/>
                    </w:rPr>
                  </w:rPrChange>
                </w:rPr>
                <w:t>=</w:t>
              </w:r>
              <w:r w:rsidRPr="00E066BD">
                <w:rPr>
                  <w:lang w:val="en-US"/>
                  <w:rPrChange w:id="8458" w:author="Borja Gonzalez" w:date="2017-09-28T19:31:00Z">
                    <w:rPr>
                      <w:rFonts w:ascii="Monaco" w:hAnsi="Monaco" w:cs="Monaco"/>
                      <w:sz w:val="32"/>
                      <w:szCs w:val="32"/>
                      <w:lang w:val="en-US"/>
                    </w:rPr>
                  </w:rPrChange>
                </w:rPr>
                <w:t xml:space="preserve"> </w:t>
              </w:r>
              <w:r w:rsidRPr="00E066BD">
                <w:rPr>
                  <w:b/>
                  <w:bCs/>
                  <w:color w:val="204A87"/>
                  <w:lang w:val="en-US"/>
                  <w:rPrChange w:id="8459" w:author="Borja Gonzalez" w:date="2017-09-28T19:31:00Z">
                    <w:rPr>
                      <w:rFonts w:ascii="Monaco" w:hAnsi="Monaco" w:cs="Monaco"/>
                      <w:b/>
                      <w:bCs/>
                      <w:color w:val="204A87"/>
                      <w:sz w:val="32"/>
                      <w:szCs w:val="32"/>
                      <w:lang w:val="en-US"/>
                    </w:rPr>
                  </w:rPrChange>
                </w:rPr>
                <w:t>new</w:t>
              </w:r>
              <w:r w:rsidRPr="00E066BD">
                <w:rPr>
                  <w:lang w:val="en-US"/>
                  <w:rPrChange w:id="8460" w:author="Borja Gonzalez" w:date="2017-09-28T19:31:00Z">
                    <w:rPr>
                      <w:rFonts w:ascii="Monaco" w:hAnsi="Monaco" w:cs="Monaco"/>
                      <w:sz w:val="32"/>
                      <w:szCs w:val="32"/>
                      <w:lang w:val="en-US"/>
                    </w:rPr>
                  </w:rPrChange>
                </w:rPr>
                <w:t xml:space="preserve"> Chart</w:t>
              </w:r>
              <w:r w:rsidRPr="00E066BD">
                <w:rPr>
                  <w:b/>
                  <w:bCs/>
                  <w:lang w:val="en-US"/>
                  <w:rPrChange w:id="8461" w:author="Borja Gonzalez" w:date="2017-09-28T19:31:00Z">
                    <w:rPr>
                      <w:rFonts w:ascii="Monaco" w:hAnsi="Monaco" w:cs="Monaco"/>
                      <w:b/>
                      <w:bCs/>
                      <w:color w:val="000000"/>
                      <w:sz w:val="32"/>
                      <w:szCs w:val="32"/>
                      <w:lang w:val="en-US"/>
                    </w:rPr>
                  </w:rPrChange>
                </w:rPr>
                <w:t>(</w:t>
              </w:r>
              <w:r w:rsidRPr="00E066BD">
                <w:rPr>
                  <w:lang w:val="en-US"/>
                  <w:rPrChange w:id="8462" w:author="Borja Gonzalez" w:date="2017-09-28T19:31:00Z">
                    <w:rPr>
                      <w:rFonts w:ascii="Monaco" w:hAnsi="Monaco" w:cs="Monaco"/>
                      <w:color w:val="000000"/>
                      <w:sz w:val="32"/>
                      <w:szCs w:val="32"/>
                      <w:lang w:val="en-US"/>
                    </w:rPr>
                  </w:rPrChange>
                </w:rPr>
                <w:t>CHART</w:t>
              </w:r>
              <w:r w:rsidRPr="00E066BD">
                <w:rPr>
                  <w:b/>
                  <w:bCs/>
                  <w:lang w:val="en-US"/>
                  <w:rPrChange w:id="8463" w:author="Borja Gonzalez" w:date="2017-09-28T19:31:00Z">
                    <w:rPr>
                      <w:rFonts w:ascii="Monaco" w:hAnsi="Monaco" w:cs="Monaco"/>
                      <w:b/>
                      <w:bCs/>
                      <w:color w:val="000000"/>
                      <w:sz w:val="32"/>
                      <w:szCs w:val="32"/>
                      <w:lang w:val="en-US"/>
                    </w:rPr>
                  </w:rPrChange>
                </w:rPr>
                <w:t>,</w:t>
              </w:r>
              <w:r w:rsidRPr="00E066BD">
                <w:rPr>
                  <w:lang w:val="en-US"/>
                  <w:rPrChange w:id="8464" w:author="Borja Gonzalez" w:date="2017-09-28T19:31:00Z">
                    <w:rPr>
                      <w:rFonts w:ascii="Monaco" w:hAnsi="Monaco" w:cs="Monaco"/>
                      <w:sz w:val="32"/>
                      <w:szCs w:val="32"/>
                      <w:lang w:val="en-US"/>
                    </w:rPr>
                  </w:rPrChange>
                </w:rPr>
                <w:t xml:space="preserve"> </w:t>
              </w:r>
              <w:r w:rsidRPr="00E066BD">
                <w:rPr>
                  <w:b/>
                  <w:bCs/>
                  <w:lang w:val="en-US"/>
                  <w:rPrChange w:id="8465"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pPr>
              <w:rPr>
                <w:ins w:id="8466" w:author="Borja Gonzalez" w:date="2017-09-28T19:31:00Z"/>
                <w:lang w:val="en-US"/>
                <w:rPrChange w:id="8467" w:author="Borja Gonzalez" w:date="2017-09-28T19:31:00Z">
                  <w:rPr>
                    <w:ins w:id="8468" w:author="Borja Gonzalez" w:date="2017-09-28T19:31:00Z"/>
                    <w:rFonts w:ascii="Monaco" w:eastAsiaTheme="majorEastAsia" w:hAnsi="Monaco" w:cs="Monaco"/>
                    <w:color w:val="243F60" w:themeColor="accent1" w:themeShade="7F"/>
                    <w:sz w:val="32"/>
                    <w:szCs w:val="32"/>
                    <w:lang w:val="en-US"/>
                  </w:rPr>
                </w:rPrChange>
              </w:rPr>
              <w:pPrChange w:id="8469" w:author="GONZALEZ DIAZ, BORJA" w:date="2017-09-29T19:25:00Z">
                <w:pPr>
                  <w:keepNext/>
                  <w:keepLines/>
                  <w:widowControl w:val="0"/>
                  <w:autoSpaceDE w:val="0"/>
                  <w:autoSpaceDN w:val="0"/>
                  <w:adjustRightInd w:val="0"/>
                  <w:spacing w:before="200"/>
                  <w:outlineLvl w:val="4"/>
                </w:pPr>
              </w:pPrChange>
            </w:pPr>
            <w:ins w:id="8470" w:author="Borja Gonzalez" w:date="2017-09-28T19:31:00Z">
              <w:r w:rsidRPr="00E066BD">
                <w:rPr>
                  <w:lang w:val="en-US"/>
                  <w:rPrChange w:id="8471" w:author="Borja Gonzalez" w:date="2017-09-28T19:31:00Z">
                    <w:rPr>
                      <w:rFonts w:ascii="Monaco" w:hAnsi="Monaco" w:cs="Monaco"/>
                      <w:sz w:val="32"/>
                      <w:szCs w:val="32"/>
                      <w:lang w:val="en-US"/>
                    </w:rPr>
                  </w:rPrChange>
                </w:rPr>
                <w:t xml:space="preserve">    type</w:t>
              </w:r>
              <w:r w:rsidRPr="00E066BD">
                <w:rPr>
                  <w:b/>
                  <w:bCs/>
                  <w:color w:val="CE5C00"/>
                  <w:lang w:val="en-US"/>
                  <w:rPrChange w:id="8472" w:author="Borja Gonzalez" w:date="2017-09-28T19:31:00Z">
                    <w:rPr>
                      <w:rFonts w:ascii="Monaco" w:hAnsi="Monaco" w:cs="Monaco"/>
                      <w:b/>
                      <w:bCs/>
                      <w:color w:val="CE5C00"/>
                      <w:sz w:val="32"/>
                      <w:szCs w:val="32"/>
                      <w:lang w:val="en-US"/>
                    </w:rPr>
                  </w:rPrChange>
                </w:rPr>
                <w:t>:</w:t>
              </w:r>
              <w:r w:rsidRPr="00E066BD">
                <w:rPr>
                  <w:lang w:val="en-US"/>
                  <w:rPrChange w:id="8473" w:author="Borja Gonzalez" w:date="2017-09-28T19:31:00Z">
                    <w:rPr>
                      <w:rFonts w:ascii="Monaco" w:hAnsi="Monaco" w:cs="Monaco"/>
                      <w:sz w:val="32"/>
                      <w:szCs w:val="32"/>
                      <w:lang w:val="en-US"/>
                    </w:rPr>
                  </w:rPrChange>
                </w:rPr>
                <w:t xml:space="preserve"> </w:t>
              </w:r>
              <w:r w:rsidRPr="00E066BD">
                <w:rPr>
                  <w:color w:val="4E9A06"/>
                  <w:lang w:val="en-US"/>
                  <w:rPrChange w:id="8474" w:author="Borja Gonzalez" w:date="2017-09-28T19:31:00Z">
                    <w:rPr>
                      <w:rFonts w:ascii="Monaco" w:hAnsi="Monaco" w:cs="Monaco"/>
                      <w:color w:val="4E9A06"/>
                      <w:sz w:val="32"/>
                      <w:szCs w:val="32"/>
                      <w:lang w:val="en-US"/>
                    </w:rPr>
                  </w:rPrChange>
                </w:rPr>
                <w:t>'line'</w:t>
              </w:r>
              <w:r w:rsidRPr="00E066BD">
                <w:rPr>
                  <w:b/>
                  <w:bCs/>
                  <w:lang w:val="en-US"/>
                  <w:rPrChange w:id="8475" w:author="Borja Gonzalez" w:date="2017-09-28T19:31:00Z">
                    <w:rPr>
                      <w:rFonts w:ascii="Monaco" w:hAnsi="Monaco" w:cs="Monaco"/>
                      <w:b/>
                      <w:bCs/>
                      <w:color w:val="000000"/>
                      <w:sz w:val="32"/>
                      <w:szCs w:val="32"/>
                      <w:lang w:val="en-US"/>
                    </w:rPr>
                  </w:rPrChange>
                </w:rPr>
                <w:t>,</w:t>
              </w:r>
            </w:ins>
          </w:p>
          <w:p w14:paraId="52B2BEF8" w14:textId="77777777" w:rsidR="00E066BD" w:rsidRPr="0079203F" w:rsidRDefault="00E066BD">
            <w:pPr>
              <w:rPr>
                <w:ins w:id="8476" w:author="Borja Gonzalez" w:date="2017-09-28T19:31:00Z"/>
                <w:lang w:val="es-ES"/>
                <w:rPrChange w:id="8477" w:author="Rodrigo García" w:date="2017-09-29T10:09:00Z">
                  <w:rPr>
                    <w:ins w:id="8478" w:author="Borja Gonzalez" w:date="2017-09-28T19:31:00Z"/>
                    <w:rFonts w:ascii="Monaco" w:eastAsiaTheme="majorEastAsia" w:hAnsi="Monaco" w:cs="Monaco"/>
                    <w:color w:val="243F60" w:themeColor="accent1" w:themeShade="7F"/>
                    <w:sz w:val="32"/>
                    <w:szCs w:val="32"/>
                    <w:lang w:val="en-US"/>
                  </w:rPr>
                </w:rPrChange>
              </w:rPr>
              <w:pPrChange w:id="8479" w:author="GONZALEZ DIAZ, BORJA" w:date="2017-09-29T19:25:00Z">
                <w:pPr>
                  <w:keepNext/>
                  <w:keepLines/>
                  <w:widowControl w:val="0"/>
                  <w:autoSpaceDE w:val="0"/>
                  <w:autoSpaceDN w:val="0"/>
                  <w:adjustRightInd w:val="0"/>
                  <w:spacing w:before="200"/>
                  <w:outlineLvl w:val="4"/>
                </w:pPr>
              </w:pPrChange>
            </w:pPr>
            <w:ins w:id="8480" w:author="Borja Gonzalez" w:date="2017-09-28T19:31:00Z">
              <w:r w:rsidRPr="00E066BD">
                <w:rPr>
                  <w:lang w:val="en-US"/>
                  <w:rPrChange w:id="8481" w:author="Borja Gonzalez" w:date="2017-09-28T19:31:00Z">
                    <w:rPr>
                      <w:rFonts w:ascii="Monaco" w:hAnsi="Monaco" w:cs="Monaco"/>
                      <w:sz w:val="32"/>
                      <w:szCs w:val="32"/>
                      <w:lang w:val="en-US"/>
                    </w:rPr>
                  </w:rPrChange>
                </w:rPr>
                <w:t xml:space="preserve">    </w:t>
              </w:r>
              <w:r w:rsidRPr="0079203F">
                <w:rPr>
                  <w:lang w:val="es-ES"/>
                  <w:rPrChange w:id="8482" w:author="Rodrigo García" w:date="2017-09-29T10:09:00Z">
                    <w:rPr>
                      <w:rFonts w:ascii="Monaco" w:hAnsi="Monaco" w:cs="Monaco"/>
                      <w:color w:val="000000"/>
                      <w:sz w:val="32"/>
                      <w:szCs w:val="32"/>
                      <w:lang w:val="en-US"/>
                    </w:rPr>
                  </w:rPrChange>
                </w:rPr>
                <w:t>data</w:t>
              </w:r>
              <w:r w:rsidRPr="0079203F">
                <w:rPr>
                  <w:b/>
                  <w:bCs/>
                  <w:color w:val="CE5C00"/>
                  <w:lang w:val="es-ES"/>
                  <w:rPrChange w:id="8483" w:author="Rodrigo García" w:date="2017-09-29T10:09:00Z">
                    <w:rPr>
                      <w:rFonts w:ascii="Monaco" w:hAnsi="Monaco" w:cs="Monaco"/>
                      <w:b/>
                      <w:bCs/>
                      <w:color w:val="CE5C00"/>
                      <w:sz w:val="32"/>
                      <w:szCs w:val="32"/>
                      <w:lang w:val="en-US"/>
                    </w:rPr>
                  </w:rPrChange>
                </w:rPr>
                <w:t>:</w:t>
              </w:r>
              <w:r w:rsidRPr="0079203F">
                <w:rPr>
                  <w:lang w:val="es-ES"/>
                  <w:rPrChange w:id="8484" w:author="Rodrigo García" w:date="2017-09-29T10:09:00Z">
                    <w:rPr>
                      <w:rFonts w:ascii="Monaco" w:hAnsi="Monaco" w:cs="Monaco"/>
                      <w:sz w:val="32"/>
                      <w:szCs w:val="32"/>
                      <w:lang w:val="en-US"/>
                    </w:rPr>
                  </w:rPrChange>
                </w:rPr>
                <w:t xml:space="preserve"> </w:t>
              </w:r>
              <w:r w:rsidRPr="0079203F">
                <w:rPr>
                  <w:b/>
                  <w:bCs/>
                  <w:lang w:val="es-ES"/>
                  <w:rPrChange w:id="8485" w:author="Rodrigo García" w:date="2017-09-29T10:09:00Z">
                    <w:rPr>
                      <w:rFonts w:ascii="Monaco" w:hAnsi="Monaco" w:cs="Monaco"/>
                      <w:b/>
                      <w:bCs/>
                      <w:color w:val="000000"/>
                      <w:sz w:val="32"/>
                      <w:szCs w:val="32"/>
                      <w:lang w:val="en-US"/>
                    </w:rPr>
                  </w:rPrChange>
                </w:rPr>
                <w:t>{</w:t>
              </w:r>
            </w:ins>
          </w:p>
          <w:p w14:paraId="2E550D15" w14:textId="77777777" w:rsidR="00E066BD" w:rsidRPr="0079203F" w:rsidRDefault="00E066BD">
            <w:pPr>
              <w:rPr>
                <w:ins w:id="8486" w:author="Borja Gonzalez" w:date="2017-09-28T19:31:00Z"/>
                <w:lang w:val="es-ES"/>
                <w:rPrChange w:id="8487" w:author="Rodrigo García" w:date="2017-09-29T10:09:00Z">
                  <w:rPr>
                    <w:ins w:id="8488" w:author="Borja Gonzalez" w:date="2017-09-28T19:31:00Z"/>
                    <w:rFonts w:ascii="Monaco" w:eastAsiaTheme="majorEastAsia" w:hAnsi="Monaco" w:cs="Monaco"/>
                    <w:color w:val="243F60" w:themeColor="accent1" w:themeShade="7F"/>
                    <w:sz w:val="32"/>
                    <w:szCs w:val="32"/>
                    <w:lang w:val="en-US"/>
                  </w:rPr>
                </w:rPrChange>
              </w:rPr>
              <w:pPrChange w:id="8489" w:author="GONZALEZ DIAZ, BORJA" w:date="2017-09-29T19:25:00Z">
                <w:pPr>
                  <w:keepNext/>
                  <w:keepLines/>
                  <w:widowControl w:val="0"/>
                  <w:autoSpaceDE w:val="0"/>
                  <w:autoSpaceDN w:val="0"/>
                  <w:adjustRightInd w:val="0"/>
                  <w:spacing w:before="200"/>
                  <w:outlineLvl w:val="4"/>
                </w:pPr>
              </w:pPrChange>
            </w:pPr>
            <w:ins w:id="8490" w:author="Borja Gonzalez" w:date="2017-09-28T19:31:00Z">
              <w:r w:rsidRPr="0079203F">
                <w:rPr>
                  <w:lang w:val="es-ES"/>
                  <w:rPrChange w:id="8491" w:author="Rodrigo García" w:date="2017-09-29T10:09:00Z">
                    <w:rPr>
                      <w:rFonts w:ascii="Monaco" w:hAnsi="Monaco" w:cs="Monaco"/>
                      <w:sz w:val="32"/>
                      <w:szCs w:val="32"/>
                      <w:lang w:val="en-US"/>
                    </w:rPr>
                  </w:rPrChange>
                </w:rPr>
                <w:t xml:space="preserve">    labels</w:t>
              </w:r>
              <w:r w:rsidRPr="0079203F">
                <w:rPr>
                  <w:b/>
                  <w:bCs/>
                  <w:color w:val="CE5C00"/>
                  <w:lang w:val="es-ES"/>
                  <w:rPrChange w:id="8492" w:author="Rodrigo García" w:date="2017-09-29T10:09:00Z">
                    <w:rPr>
                      <w:rFonts w:ascii="Monaco" w:hAnsi="Monaco" w:cs="Monaco"/>
                      <w:b/>
                      <w:bCs/>
                      <w:color w:val="CE5C00"/>
                      <w:sz w:val="32"/>
                      <w:szCs w:val="32"/>
                      <w:lang w:val="en-US"/>
                    </w:rPr>
                  </w:rPrChange>
                </w:rPr>
                <w:t>:</w:t>
              </w:r>
              <w:r w:rsidRPr="0079203F">
                <w:rPr>
                  <w:lang w:val="es-ES"/>
                  <w:rPrChange w:id="8493" w:author="Rodrigo García" w:date="2017-09-29T10:09:00Z">
                    <w:rPr>
                      <w:rFonts w:ascii="Monaco" w:hAnsi="Monaco" w:cs="Monaco"/>
                      <w:sz w:val="32"/>
                      <w:szCs w:val="32"/>
                      <w:lang w:val="en-US"/>
                    </w:rPr>
                  </w:rPrChange>
                </w:rPr>
                <w:t xml:space="preserve"> fechas</w:t>
              </w:r>
              <w:r w:rsidRPr="0079203F">
                <w:rPr>
                  <w:b/>
                  <w:bCs/>
                  <w:lang w:val="es-ES"/>
                  <w:rPrChange w:id="8494" w:author="Rodrigo García" w:date="2017-09-29T10:09:00Z">
                    <w:rPr>
                      <w:rFonts w:ascii="Monaco" w:hAnsi="Monaco" w:cs="Monaco"/>
                      <w:b/>
                      <w:bCs/>
                      <w:color w:val="000000"/>
                      <w:sz w:val="32"/>
                      <w:szCs w:val="32"/>
                      <w:lang w:val="en-US"/>
                    </w:rPr>
                  </w:rPrChange>
                </w:rPr>
                <w:t>,</w:t>
              </w:r>
            </w:ins>
          </w:p>
          <w:p w14:paraId="0FE3A211" w14:textId="77777777" w:rsidR="00E066BD" w:rsidRPr="0079203F" w:rsidRDefault="00E066BD">
            <w:pPr>
              <w:rPr>
                <w:ins w:id="8495" w:author="Borja Gonzalez" w:date="2017-09-28T19:31:00Z"/>
                <w:lang w:val="es-ES"/>
                <w:rPrChange w:id="8496" w:author="Rodrigo García" w:date="2017-09-29T10:09:00Z">
                  <w:rPr>
                    <w:ins w:id="8497" w:author="Borja Gonzalez" w:date="2017-09-28T19:31:00Z"/>
                    <w:rFonts w:ascii="Monaco" w:eastAsiaTheme="majorEastAsia" w:hAnsi="Monaco" w:cs="Monaco"/>
                    <w:color w:val="243F60" w:themeColor="accent1" w:themeShade="7F"/>
                    <w:sz w:val="32"/>
                    <w:szCs w:val="32"/>
                    <w:lang w:val="en-US"/>
                  </w:rPr>
                </w:rPrChange>
              </w:rPr>
              <w:pPrChange w:id="8498" w:author="GONZALEZ DIAZ, BORJA" w:date="2017-09-29T19:25:00Z">
                <w:pPr>
                  <w:keepNext/>
                  <w:keepLines/>
                  <w:widowControl w:val="0"/>
                  <w:autoSpaceDE w:val="0"/>
                  <w:autoSpaceDN w:val="0"/>
                  <w:adjustRightInd w:val="0"/>
                  <w:spacing w:before="200"/>
                  <w:outlineLvl w:val="4"/>
                </w:pPr>
              </w:pPrChange>
            </w:pPr>
            <w:ins w:id="8499" w:author="Borja Gonzalez" w:date="2017-09-28T19:31:00Z">
              <w:r w:rsidRPr="0079203F">
                <w:rPr>
                  <w:lang w:val="es-ES"/>
                  <w:rPrChange w:id="8500" w:author="Rodrigo García" w:date="2017-09-29T10:09:00Z">
                    <w:rPr>
                      <w:rFonts w:ascii="Monaco" w:hAnsi="Monaco" w:cs="Monaco"/>
                      <w:sz w:val="32"/>
                      <w:szCs w:val="32"/>
                      <w:lang w:val="en-US"/>
                    </w:rPr>
                  </w:rPrChange>
                </w:rPr>
                <w:t xml:space="preserve">    datasets</w:t>
              </w:r>
              <w:r w:rsidRPr="0079203F">
                <w:rPr>
                  <w:b/>
                  <w:bCs/>
                  <w:color w:val="CE5C00"/>
                  <w:lang w:val="es-ES"/>
                  <w:rPrChange w:id="8501" w:author="Rodrigo García" w:date="2017-09-29T10:09:00Z">
                    <w:rPr>
                      <w:rFonts w:ascii="Monaco" w:hAnsi="Monaco" w:cs="Monaco"/>
                      <w:b/>
                      <w:bCs/>
                      <w:color w:val="CE5C00"/>
                      <w:sz w:val="32"/>
                      <w:szCs w:val="32"/>
                      <w:lang w:val="en-US"/>
                    </w:rPr>
                  </w:rPrChange>
                </w:rPr>
                <w:t>:</w:t>
              </w:r>
              <w:r w:rsidRPr="0079203F">
                <w:rPr>
                  <w:lang w:val="es-ES"/>
                  <w:rPrChange w:id="8502" w:author="Rodrigo García" w:date="2017-09-29T10:09:00Z">
                    <w:rPr>
                      <w:rFonts w:ascii="Monaco" w:hAnsi="Monaco" w:cs="Monaco"/>
                      <w:sz w:val="32"/>
                      <w:szCs w:val="32"/>
                      <w:lang w:val="en-US"/>
                    </w:rPr>
                  </w:rPrChange>
                </w:rPr>
                <w:t xml:space="preserve"> </w:t>
              </w:r>
              <w:r w:rsidRPr="0079203F">
                <w:rPr>
                  <w:b/>
                  <w:bCs/>
                  <w:lang w:val="es-ES"/>
                  <w:rPrChange w:id="8503" w:author="Rodrigo García" w:date="2017-09-29T10:09:00Z">
                    <w:rPr>
                      <w:rFonts w:ascii="Monaco" w:hAnsi="Monaco" w:cs="Monaco"/>
                      <w:b/>
                      <w:bCs/>
                      <w:color w:val="000000"/>
                      <w:sz w:val="32"/>
                      <w:szCs w:val="32"/>
                      <w:lang w:val="en-US"/>
                    </w:rPr>
                  </w:rPrChange>
                </w:rPr>
                <w:t>[</w:t>
              </w:r>
            </w:ins>
          </w:p>
          <w:p w14:paraId="2ACD2BF0" w14:textId="77777777" w:rsidR="00E066BD" w:rsidRPr="0079203F" w:rsidRDefault="00E066BD">
            <w:pPr>
              <w:rPr>
                <w:ins w:id="8504" w:author="Borja Gonzalez" w:date="2017-09-28T19:31:00Z"/>
                <w:lang w:val="es-ES"/>
                <w:rPrChange w:id="8505" w:author="Rodrigo García" w:date="2017-09-29T10:09:00Z">
                  <w:rPr>
                    <w:ins w:id="8506" w:author="Borja Gonzalez" w:date="2017-09-28T19:31:00Z"/>
                    <w:rFonts w:ascii="Monaco" w:eastAsiaTheme="majorEastAsia" w:hAnsi="Monaco" w:cs="Monaco"/>
                    <w:color w:val="243F60" w:themeColor="accent1" w:themeShade="7F"/>
                    <w:sz w:val="32"/>
                    <w:szCs w:val="32"/>
                    <w:lang w:val="en-US"/>
                  </w:rPr>
                </w:rPrChange>
              </w:rPr>
              <w:pPrChange w:id="8507" w:author="GONZALEZ DIAZ, BORJA" w:date="2017-09-29T19:25:00Z">
                <w:pPr>
                  <w:keepNext/>
                  <w:keepLines/>
                  <w:widowControl w:val="0"/>
                  <w:autoSpaceDE w:val="0"/>
                  <w:autoSpaceDN w:val="0"/>
                  <w:adjustRightInd w:val="0"/>
                  <w:spacing w:before="200"/>
                  <w:outlineLvl w:val="4"/>
                </w:pPr>
              </w:pPrChange>
            </w:pPr>
            <w:ins w:id="8508" w:author="Borja Gonzalez" w:date="2017-09-28T19:31:00Z">
              <w:r w:rsidRPr="0079203F">
                <w:rPr>
                  <w:lang w:val="es-ES"/>
                  <w:rPrChange w:id="8509" w:author="Rodrigo García" w:date="2017-09-29T10:09:00Z">
                    <w:rPr>
                      <w:rFonts w:ascii="Monaco" w:hAnsi="Monaco" w:cs="Monaco"/>
                      <w:sz w:val="32"/>
                      <w:szCs w:val="32"/>
                      <w:lang w:val="en-US"/>
                    </w:rPr>
                  </w:rPrChange>
                </w:rPr>
                <w:t xml:space="preserve">        </w:t>
              </w:r>
              <w:r w:rsidRPr="0079203F">
                <w:rPr>
                  <w:b/>
                  <w:bCs/>
                  <w:lang w:val="es-ES"/>
                  <w:rPrChange w:id="8510" w:author="Rodrigo García" w:date="2017-09-29T10:09:00Z">
                    <w:rPr>
                      <w:rFonts w:ascii="Monaco" w:hAnsi="Monaco" w:cs="Monaco"/>
                      <w:b/>
                      <w:bCs/>
                      <w:color w:val="000000"/>
                      <w:sz w:val="32"/>
                      <w:szCs w:val="32"/>
                      <w:lang w:val="en-US"/>
                    </w:rPr>
                  </w:rPrChange>
                </w:rPr>
                <w:t>{</w:t>
              </w:r>
            </w:ins>
          </w:p>
          <w:p w14:paraId="1C1B4DC9" w14:textId="77777777" w:rsidR="00E066BD" w:rsidRPr="0079203F" w:rsidRDefault="00E066BD">
            <w:pPr>
              <w:rPr>
                <w:ins w:id="8511" w:author="Borja Gonzalez" w:date="2017-09-28T19:31:00Z"/>
                <w:lang w:val="es-ES"/>
                <w:rPrChange w:id="8512" w:author="Rodrigo García" w:date="2017-09-29T10:09:00Z">
                  <w:rPr>
                    <w:ins w:id="8513" w:author="Borja Gonzalez" w:date="2017-09-28T19:31:00Z"/>
                    <w:rFonts w:ascii="Monaco" w:eastAsiaTheme="majorEastAsia" w:hAnsi="Monaco" w:cs="Monaco"/>
                    <w:color w:val="243F60" w:themeColor="accent1" w:themeShade="7F"/>
                    <w:sz w:val="32"/>
                    <w:szCs w:val="32"/>
                    <w:lang w:val="en-US"/>
                  </w:rPr>
                </w:rPrChange>
              </w:rPr>
              <w:pPrChange w:id="8514" w:author="GONZALEZ DIAZ, BORJA" w:date="2017-09-29T19:25:00Z">
                <w:pPr>
                  <w:keepNext/>
                  <w:keepLines/>
                  <w:widowControl w:val="0"/>
                  <w:autoSpaceDE w:val="0"/>
                  <w:autoSpaceDN w:val="0"/>
                  <w:adjustRightInd w:val="0"/>
                  <w:spacing w:before="200"/>
                  <w:outlineLvl w:val="4"/>
                </w:pPr>
              </w:pPrChange>
            </w:pPr>
            <w:ins w:id="8515" w:author="Borja Gonzalez" w:date="2017-09-28T19:31:00Z">
              <w:r w:rsidRPr="0079203F">
                <w:rPr>
                  <w:lang w:val="es-ES"/>
                  <w:rPrChange w:id="8516" w:author="Rodrigo García" w:date="2017-09-29T10:09:00Z">
                    <w:rPr>
                      <w:rFonts w:ascii="Monaco" w:hAnsi="Monaco" w:cs="Monaco"/>
                      <w:sz w:val="32"/>
                      <w:szCs w:val="32"/>
                      <w:lang w:val="en-US"/>
                    </w:rPr>
                  </w:rPrChange>
                </w:rPr>
                <w:t xml:space="preserve">            label</w:t>
              </w:r>
              <w:r w:rsidRPr="0079203F">
                <w:rPr>
                  <w:b/>
                  <w:bCs/>
                  <w:color w:val="CE5C00"/>
                  <w:lang w:val="es-ES"/>
                  <w:rPrChange w:id="8517" w:author="Rodrigo García" w:date="2017-09-29T10:09:00Z">
                    <w:rPr>
                      <w:rFonts w:ascii="Monaco" w:hAnsi="Monaco" w:cs="Monaco"/>
                      <w:b/>
                      <w:bCs/>
                      <w:color w:val="CE5C00"/>
                      <w:sz w:val="32"/>
                      <w:szCs w:val="32"/>
                      <w:lang w:val="en-US"/>
                    </w:rPr>
                  </w:rPrChange>
                </w:rPr>
                <w:t>:</w:t>
              </w:r>
              <w:r w:rsidRPr="0079203F">
                <w:rPr>
                  <w:lang w:val="es-ES"/>
                  <w:rPrChange w:id="8518" w:author="Rodrigo García" w:date="2017-09-29T10:09:00Z">
                    <w:rPr>
                      <w:rFonts w:ascii="Monaco" w:hAnsi="Monaco" w:cs="Monaco"/>
                      <w:sz w:val="32"/>
                      <w:szCs w:val="32"/>
                      <w:lang w:val="en-US"/>
                    </w:rPr>
                  </w:rPrChange>
                </w:rPr>
                <w:t xml:space="preserve"> titulo1</w:t>
              </w:r>
              <w:r w:rsidRPr="0079203F">
                <w:rPr>
                  <w:b/>
                  <w:bCs/>
                  <w:color w:val="CE5C00"/>
                  <w:lang w:val="es-ES"/>
                  <w:rPrChange w:id="8519" w:author="Rodrigo García" w:date="2017-09-29T10:09:00Z">
                    <w:rPr>
                      <w:rFonts w:ascii="Monaco" w:hAnsi="Monaco" w:cs="Monaco"/>
                      <w:b/>
                      <w:bCs/>
                      <w:color w:val="CE5C00"/>
                      <w:sz w:val="32"/>
                      <w:szCs w:val="32"/>
                      <w:lang w:val="en-US"/>
                    </w:rPr>
                  </w:rPrChange>
                </w:rPr>
                <w:t>+</w:t>
              </w:r>
              <w:r w:rsidRPr="0079203F">
                <w:rPr>
                  <w:color w:val="4E9A06"/>
                  <w:lang w:val="es-ES"/>
                  <w:rPrChange w:id="8520" w:author="Rodrigo García" w:date="2017-09-29T10:09:00Z">
                    <w:rPr>
                      <w:rFonts w:ascii="Monaco" w:hAnsi="Monaco" w:cs="Monaco"/>
                      <w:color w:val="4E9A06"/>
                      <w:sz w:val="32"/>
                      <w:szCs w:val="32"/>
                      <w:lang w:val="en-US"/>
                    </w:rPr>
                  </w:rPrChange>
                </w:rPr>
                <w:t>" max"</w:t>
              </w:r>
              <w:r w:rsidRPr="0079203F">
                <w:rPr>
                  <w:b/>
                  <w:bCs/>
                  <w:lang w:val="es-ES"/>
                  <w:rPrChange w:id="8521" w:author="Rodrigo García" w:date="2017-09-29T10:09:00Z">
                    <w:rPr>
                      <w:rFonts w:ascii="Monaco" w:hAnsi="Monaco" w:cs="Monaco"/>
                      <w:b/>
                      <w:bCs/>
                      <w:color w:val="000000"/>
                      <w:sz w:val="32"/>
                      <w:szCs w:val="32"/>
                      <w:lang w:val="en-US"/>
                    </w:rPr>
                  </w:rPrChange>
                </w:rPr>
                <w:t>,</w:t>
              </w:r>
            </w:ins>
          </w:p>
          <w:p w14:paraId="5E83E951" w14:textId="77777777" w:rsidR="00E066BD" w:rsidRPr="00E066BD" w:rsidRDefault="00E066BD">
            <w:pPr>
              <w:rPr>
                <w:ins w:id="8522" w:author="Borja Gonzalez" w:date="2017-09-28T19:31:00Z"/>
                <w:lang w:val="en-US"/>
                <w:rPrChange w:id="8523" w:author="Borja Gonzalez" w:date="2017-09-28T19:31:00Z">
                  <w:rPr>
                    <w:ins w:id="8524" w:author="Borja Gonzalez" w:date="2017-09-28T19:31:00Z"/>
                    <w:rFonts w:ascii="Monaco" w:eastAsiaTheme="majorEastAsia" w:hAnsi="Monaco" w:cs="Monaco"/>
                    <w:color w:val="243F60" w:themeColor="accent1" w:themeShade="7F"/>
                    <w:sz w:val="32"/>
                    <w:szCs w:val="32"/>
                    <w:lang w:val="en-US"/>
                  </w:rPr>
                </w:rPrChange>
              </w:rPr>
              <w:pPrChange w:id="8525" w:author="GONZALEZ DIAZ, BORJA" w:date="2017-09-29T19:25:00Z">
                <w:pPr>
                  <w:keepNext/>
                  <w:keepLines/>
                  <w:widowControl w:val="0"/>
                  <w:autoSpaceDE w:val="0"/>
                  <w:autoSpaceDN w:val="0"/>
                  <w:adjustRightInd w:val="0"/>
                  <w:spacing w:before="200"/>
                  <w:outlineLvl w:val="4"/>
                </w:pPr>
              </w:pPrChange>
            </w:pPr>
            <w:ins w:id="8526" w:author="Borja Gonzalez" w:date="2017-09-28T19:31:00Z">
              <w:r w:rsidRPr="0079203F">
                <w:rPr>
                  <w:lang w:val="es-ES"/>
                  <w:rPrChange w:id="8527" w:author="Rodrigo García" w:date="2017-09-29T10:09:00Z">
                    <w:rPr>
                      <w:rFonts w:ascii="Monaco" w:hAnsi="Monaco" w:cs="Monaco"/>
                      <w:sz w:val="32"/>
                      <w:szCs w:val="32"/>
                      <w:lang w:val="en-US"/>
                    </w:rPr>
                  </w:rPrChange>
                </w:rPr>
                <w:t xml:space="preserve">            </w:t>
              </w:r>
              <w:r w:rsidRPr="00E066BD">
                <w:rPr>
                  <w:lang w:val="en-US"/>
                  <w:rPrChange w:id="8528" w:author="Borja Gonzalez" w:date="2017-09-28T19:31:00Z">
                    <w:rPr>
                      <w:rFonts w:ascii="Monaco" w:hAnsi="Monaco" w:cs="Monaco"/>
                      <w:color w:val="000000"/>
                      <w:sz w:val="32"/>
                      <w:szCs w:val="32"/>
                      <w:lang w:val="en-US"/>
                    </w:rPr>
                  </w:rPrChange>
                </w:rPr>
                <w:t>fill</w:t>
              </w:r>
              <w:r w:rsidRPr="00E066BD">
                <w:rPr>
                  <w:b/>
                  <w:bCs/>
                  <w:color w:val="CE5C00"/>
                  <w:lang w:val="en-US"/>
                  <w:rPrChange w:id="8529" w:author="Borja Gonzalez" w:date="2017-09-28T19:31:00Z">
                    <w:rPr>
                      <w:rFonts w:ascii="Monaco" w:hAnsi="Monaco" w:cs="Monaco"/>
                      <w:b/>
                      <w:bCs/>
                      <w:color w:val="CE5C00"/>
                      <w:sz w:val="32"/>
                      <w:szCs w:val="32"/>
                      <w:lang w:val="en-US"/>
                    </w:rPr>
                  </w:rPrChange>
                </w:rPr>
                <w:t>:</w:t>
              </w:r>
              <w:r w:rsidRPr="00E066BD">
                <w:rPr>
                  <w:color w:val="4E9A06"/>
                  <w:lang w:val="en-US"/>
                  <w:rPrChange w:id="8530" w:author="Borja Gonzalez" w:date="2017-09-28T19:31:00Z">
                    <w:rPr>
                      <w:rFonts w:ascii="Monaco" w:hAnsi="Monaco" w:cs="Monaco"/>
                      <w:color w:val="4E9A06"/>
                      <w:sz w:val="32"/>
                      <w:szCs w:val="32"/>
                      <w:lang w:val="en-US"/>
                    </w:rPr>
                  </w:rPrChange>
                </w:rPr>
                <w:t>'end'</w:t>
              </w:r>
              <w:r w:rsidRPr="00E066BD">
                <w:rPr>
                  <w:b/>
                  <w:bCs/>
                  <w:lang w:val="en-US"/>
                  <w:rPrChange w:id="8531"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pPr>
              <w:rPr>
                <w:ins w:id="8532" w:author="Borja Gonzalez" w:date="2017-09-28T19:31:00Z"/>
                <w:lang w:val="en-US"/>
                <w:rPrChange w:id="8533" w:author="Borja Gonzalez" w:date="2017-09-28T19:31:00Z">
                  <w:rPr>
                    <w:ins w:id="8534" w:author="Borja Gonzalez" w:date="2017-09-28T19:31:00Z"/>
                    <w:rFonts w:ascii="Monaco" w:eastAsiaTheme="majorEastAsia" w:hAnsi="Monaco" w:cs="Monaco"/>
                    <w:color w:val="243F60" w:themeColor="accent1" w:themeShade="7F"/>
                    <w:sz w:val="32"/>
                    <w:szCs w:val="32"/>
                    <w:lang w:val="en-US"/>
                  </w:rPr>
                </w:rPrChange>
              </w:rPr>
              <w:pPrChange w:id="8535" w:author="GONZALEZ DIAZ, BORJA" w:date="2017-09-29T19:25:00Z">
                <w:pPr>
                  <w:keepNext/>
                  <w:keepLines/>
                  <w:widowControl w:val="0"/>
                  <w:autoSpaceDE w:val="0"/>
                  <w:autoSpaceDN w:val="0"/>
                  <w:adjustRightInd w:val="0"/>
                  <w:spacing w:before="200"/>
                  <w:outlineLvl w:val="4"/>
                </w:pPr>
              </w:pPrChange>
            </w:pPr>
            <w:ins w:id="8536" w:author="Borja Gonzalez" w:date="2017-09-28T19:31:00Z">
              <w:r w:rsidRPr="00E066BD">
                <w:rPr>
                  <w:lang w:val="en-US"/>
                  <w:rPrChange w:id="8537" w:author="Borja Gonzalez" w:date="2017-09-28T19:31:00Z">
                    <w:rPr>
                      <w:rFonts w:ascii="Monaco" w:hAnsi="Monaco" w:cs="Monaco"/>
                      <w:sz w:val="32"/>
                      <w:szCs w:val="32"/>
                      <w:lang w:val="en-US"/>
                    </w:rPr>
                  </w:rPrChange>
                </w:rPr>
                <w:t xml:space="preserve">            data</w:t>
              </w:r>
              <w:r w:rsidRPr="00E066BD">
                <w:rPr>
                  <w:b/>
                  <w:bCs/>
                  <w:color w:val="CE5C00"/>
                  <w:lang w:val="en-US"/>
                  <w:rPrChange w:id="8538" w:author="Borja Gonzalez" w:date="2017-09-28T19:31:00Z">
                    <w:rPr>
                      <w:rFonts w:ascii="Monaco" w:hAnsi="Monaco" w:cs="Monaco"/>
                      <w:b/>
                      <w:bCs/>
                      <w:color w:val="CE5C00"/>
                      <w:sz w:val="32"/>
                      <w:szCs w:val="32"/>
                      <w:lang w:val="en-US"/>
                    </w:rPr>
                  </w:rPrChange>
                </w:rPr>
                <w:t>:</w:t>
              </w:r>
              <w:r w:rsidRPr="00E066BD">
                <w:rPr>
                  <w:lang w:val="en-US"/>
                  <w:rPrChange w:id="8539" w:author="Borja Gonzalez" w:date="2017-09-28T19:31:00Z">
                    <w:rPr>
                      <w:rFonts w:ascii="Monaco" w:hAnsi="Monaco" w:cs="Monaco"/>
                      <w:color w:val="000000"/>
                      <w:sz w:val="32"/>
                      <w:szCs w:val="32"/>
                      <w:lang w:val="en-US"/>
                    </w:rPr>
                  </w:rPrChange>
                </w:rPr>
                <w:t>maximo_max</w:t>
              </w:r>
              <w:r w:rsidRPr="00E066BD">
                <w:rPr>
                  <w:b/>
                  <w:bCs/>
                  <w:lang w:val="en-US"/>
                  <w:rPrChange w:id="8540" w:author="Borja Gonzalez" w:date="2017-09-28T19:31:00Z">
                    <w:rPr>
                      <w:rFonts w:ascii="Monaco" w:hAnsi="Monaco" w:cs="Monaco"/>
                      <w:b/>
                      <w:bCs/>
                      <w:color w:val="000000"/>
                      <w:sz w:val="32"/>
                      <w:szCs w:val="32"/>
                      <w:lang w:val="en-US"/>
                    </w:rPr>
                  </w:rPrChange>
                </w:rPr>
                <w:t>,</w:t>
              </w:r>
            </w:ins>
          </w:p>
          <w:p w14:paraId="18C5B713" w14:textId="77777777" w:rsidR="00E066BD" w:rsidRPr="0060192C" w:rsidRDefault="00E066BD">
            <w:pPr>
              <w:rPr>
                <w:ins w:id="8541" w:author="Borja Gonzalez" w:date="2017-09-28T19:31:00Z"/>
                <w:lang w:val="en-US"/>
                <w:rPrChange w:id="8542" w:author="GONZALEZ DIAZ, BORJA" w:date="2017-09-29T19:45:00Z">
                  <w:rPr>
                    <w:ins w:id="8543" w:author="Borja Gonzalez" w:date="2017-09-28T19:31:00Z"/>
                    <w:rFonts w:ascii="Monaco" w:eastAsiaTheme="majorEastAsia" w:hAnsi="Monaco" w:cs="Monaco"/>
                    <w:color w:val="243F60" w:themeColor="accent1" w:themeShade="7F"/>
                    <w:sz w:val="32"/>
                    <w:szCs w:val="32"/>
                    <w:lang w:val="en-US"/>
                  </w:rPr>
                </w:rPrChange>
              </w:rPr>
              <w:pPrChange w:id="8544" w:author="GONZALEZ DIAZ, BORJA" w:date="2017-09-29T19:25:00Z">
                <w:pPr>
                  <w:keepNext/>
                  <w:keepLines/>
                  <w:widowControl w:val="0"/>
                  <w:autoSpaceDE w:val="0"/>
                  <w:autoSpaceDN w:val="0"/>
                  <w:adjustRightInd w:val="0"/>
                  <w:spacing w:before="200"/>
                  <w:outlineLvl w:val="4"/>
                </w:pPr>
              </w:pPrChange>
            </w:pPr>
            <w:ins w:id="8545" w:author="Borja Gonzalez" w:date="2017-09-28T19:31:00Z">
              <w:r w:rsidRPr="00E066BD">
                <w:rPr>
                  <w:lang w:val="en-US"/>
                  <w:rPrChange w:id="8546" w:author="Borja Gonzalez" w:date="2017-09-28T19:31:00Z">
                    <w:rPr>
                      <w:rFonts w:ascii="Monaco" w:hAnsi="Monaco" w:cs="Monaco"/>
                      <w:sz w:val="32"/>
                      <w:szCs w:val="32"/>
                      <w:lang w:val="en-US"/>
                    </w:rPr>
                  </w:rPrChange>
                </w:rPr>
                <w:t xml:space="preserve">        </w:t>
              </w:r>
              <w:r w:rsidRPr="0060192C">
                <w:rPr>
                  <w:b/>
                  <w:bCs/>
                  <w:lang w:val="en-US"/>
                  <w:rPrChange w:id="8547" w:author="GONZALEZ DIAZ, BORJA" w:date="2017-09-29T19:45:00Z">
                    <w:rPr>
                      <w:rFonts w:ascii="Monaco" w:hAnsi="Monaco" w:cs="Monaco"/>
                      <w:b/>
                      <w:bCs/>
                      <w:color w:val="000000"/>
                      <w:sz w:val="32"/>
                      <w:szCs w:val="32"/>
                      <w:lang w:val="en-US"/>
                    </w:rPr>
                  </w:rPrChange>
                </w:rPr>
                <w:t>},</w:t>
              </w:r>
            </w:ins>
          </w:p>
          <w:p w14:paraId="740D1DC7" w14:textId="77777777" w:rsidR="00E066BD" w:rsidRPr="0079203F" w:rsidRDefault="00E066BD">
            <w:pPr>
              <w:rPr>
                <w:ins w:id="8548" w:author="Borja Gonzalez" w:date="2017-09-28T19:31:00Z"/>
                <w:lang w:val="es-ES"/>
                <w:rPrChange w:id="8549" w:author="Rodrigo García" w:date="2017-09-29T10:09:00Z">
                  <w:rPr>
                    <w:ins w:id="8550" w:author="Borja Gonzalez" w:date="2017-09-28T19:31:00Z"/>
                    <w:rFonts w:ascii="Monaco" w:eastAsiaTheme="majorEastAsia" w:hAnsi="Monaco" w:cs="Monaco"/>
                    <w:color w:val="243F60" w:themeColor="accent1" w:themeShade="7F"/>
                    <w:sz w:val="32"/>
                    <w:szCs w:val="32"/>
                    <w:lang w:val="en-US"/>
                  </w:rPr>
                </w:rPrChange>
              </w:rPr>
              <w:pPrChange w:id="8551" w:author="GONZALEZ DIAZ, BORJA" w:date="2017-09-29T19:25:00Z">
                <w:pPr>
                  <w:keepNext/>
                  <w:keepLines/>
                  <w:widowControl w:val="0"/>
                  <w:autoSpaceDE w:val="0"/>
                  <w:autoSpaceDN w:val="0"/>
                  <w:adjustRightInd w:val="0"/>
                  <w:spacing w:before="200"/>
                  <w:outlineLvl w:val="4"/>
                </w:pPr>
              </w:pPrChange>
            </w:pPr>
            <w:ins w:id="8552" w:author="Borja Gonzalez" w:date="2017-09-28T19:31:00Z">
              <w:r w:rsidRPr="0060192C">
                <w:rPr>
                  <w:lang w:val="en-US"/>
                  <w:rPrChange w:id="8553" w:author="GONZALEZ DIAZ, BORJA" w:date="2017-09-29T19:45:00Z">
                    <w:rPr>
                      <w:rFonts w:ascii="Monaco" w:hAnsi="Monaco" w:cs="Monaco"/>
                      <w:sz w:val="32"/>
                      <w:szCs w:val="32"/>
                      <w:lang w:val="en-US"/>
                    </w:rPr>
                  </w:rPrChange>
                </w:rPr>
                <w:t xml:space="preserve">        </w:t>
              </w:r>
              <w:r w:rsidRPr="0079203F">
                <w:rPr>
                  <w:b/>
                  <w:bCs/>
                  <w:lang w:val="es-ES"/>
                  <w:rPrChange w:id="8554" w:author="Rodrigo García" w:date="2017-09-29T10:09:00Z">
                    <w:rPr>
                      <w:rFonts w:ascii="Monaco" w:hAnsi="Monaco" w:cs="Monaco"/>
                      <w:b/>
                      <w:bCs/>
                      <w:color w:val="000000"/>
                      <w:sz w:val="32"/>
                      <w:szCs w:val="32"/>
                      <w:lang w:val="en-US"/>
                    </w:rPr>
                  </w:rPrChange>
                </w:rPr>
                <w:t>{</w:t>
              </w:r>
            </w:ins>
          </w:p>
          <w:p w14:paraId="363C5F3E" w14:textId="77777777" w:rsidR="00E066BD" w:rsidRPr="0079203F" w:rsidRDefault="00E066BD">
            <w:pPr>
              <w:rPr>
                <w:ins w:id="8555" w:author="Borja Gonzalez" w:date="2017-09-28T19:31:00Z"/>
                <w:lang w:val="es-ES"/>
                <w:rPrChange w:id="8556" w:author="Rodrigo García" w:date="2017-09-29T10:09:00Z">
                  <w:rPr>
                    <w:ins w:id="8557" w:author="Borja Gonzalez" w:date="2017-09-28T19:31:00Z"/>
                    <w:rFonts w:ascii="Monaco" w:eastAsiaTheme="majorEastAsia" w:hAnsi="Monaco" w:cs="Monaco"/>
                    <w:color w:val="243F60" w:themeColor="accent1" w:themeShade="7F"/>
                    <w:sz w:val="32"/>
                    <w:szCs w:val="32"/>
                    <w:lang w:val="en-US"/>
                  </w:rPr>
                </w:rPrChange>
              </w:rPr>
              <w:pPrChange w:id="8558" w:author="GONZALEZ DIAZ, BORJA" w:date="2017-09-29T19:25:00Z">
                <w:pPr>
                  <w:keepNext/>
                  <w:keepLines/>
                  <w:widowControl w:val="0"/>
                  <w:autoSpaceDE w:val="0"/>
                  <w:autoSpaceDN w:val="0"/>
                  <w:adjustRightInd w:val="0"/>
                  <w:spacing w:before="200"/>
                  <w:outlineLvl w:val="4"/>
                </w:pPr>
              </w:pPrChange>
            </w:pPr>
            <w:ins w:id="8559" w:author="Borja Gonzalez" w:date="2017-09-28T19:31:00Z">
              <w:r w:rsidRPr="0079203F">
                <w:rPr>
                  <w:lang w:val="es-ES"/>
                  <w:rPrChange w:id="8560" w:author="Rodrigo García" w:date="2017-09-29T10:09:00Z">
                    <w:rPr>
                      <w:rFonts w:ascii="Monaco" w:hAnsi="Monaco" w:cs="Monaco"/>
                      <w:sz w:val="32"/>
                      <w:szCs w:val="32"/>
                      <w:lang w:val="en-US"/>
                    </w:rPr>
                  </w:rPrChange>
                </w:rPr>
                <w:t xml:space="preserve">            label</w:t>
              </w:r>
              <w:r w:rsidRPr="0079203F">
                <w:rPr>
                  <w:b/>
                  <w:bCs/>
                  <w:color w:val="CE5C00"/>
                  <w:lang w:val="es-ES"/>
                  <w:rPrChange w:id="8561" w:author="Rodrigo García" w:date="2017-09-29T10:09:00Z">
                    <w:rPr>
                      <w:rFonts w:ascii="Monaco" w:hAnsi="Monaco" w:cs="Monaco"/>
                      <w:b/>
                      <w:bCs/>
                      <w:color w:val="CE5C00"/>
                      <w:sz w:val="32"/>
                      <w:szCs w:val="32"/>
                      <w:lang w:val="en-US"/>
                    </w:rPr>
                  </w:rPrChange>
                </w:rPr>
                <w:t>:</w:t>
              </w:r>
              <w:r w:rsidRPr="0079203F">
                <w:rPr>
                  <w:lang w:val="es-ES"/>
                  <w:rPrChange w:id="8562" w:author="Rodrigo García" w:date="2017-09-29T10:09:00Z">
                    <w:rPr>
                      <w:rFonts w:ascii="Monaco" w:hAnsi="Monaco" w:cs="Monaco"/>
                      <w:sz w:val="32"/>
                      <w:szCs w:val="32"/>
                      <w:lang w:val="en-US"/>
                    </w:rPr>
                  </w:rPrChange>
                </w:rPr>
                <w:t xml:space="preserve"> titulo1</w:t>
              </w:r>
              <w:r w:rsidRPr="0079203F">
                <w:rPr>
                  <w:b/>
                  <w:bCs/>
                  <w:color w:val="CE5C00"/>
                  <w:lang w:val="es-ES"/>
                  <w:rPrChange w:id="8563" w:author="Rodrigo García" w:date="2017-09-29T10:09:00Z">
                    <w:rPr>
                      <w:rFonts w:ascii="Monaco" w:hAnsi="Monaco" w:cs="Monaco"/>
                      <w:b/>
                      <w:bCs/>
                      <w:color w:val="CE5C00"/>
                      <w:sz w:val="32"/>
                      <w:szCs w:val="32"/>
                      <w:lang w:val="en-US"/>
                    </w:rPr>
                  </w:rPrChange>
                </w:rPr>
                <w:t>+</w:t>
              </w:r>
              <w:r w:rsidRPr="0079203F">
                <w:rPr>
                  <w:color w:val="4E9A06"/>
                  <w:lang w:val="es-ES"/>
                  <w:rPrChange w:id="8564" w:author="Rodrigo García" w:date="2017-09-29T10:09:00Z">
                    <w:rPr>
                      <w:rFonts w:ascii="Monaco" w:hAnsi="Monaco" w:cs="Monaco"/>
                      <w:color w:val="4E9A06"/>
                      <w:sz w:val="32"/>
                      <w:szCs w:val="32"/>
                      <w:lang w:val="en-US"/>
                    </w:rPr>
                  </w:rPrChange>
                </w:rPr>
                <w:t>" min"</w:t>
              </w:r>
              <w:r w:rsidRPr="0079203F">
                <w:rPr>
                  <w:b/>
                  <w:bCs/>
                  <w:lang w:val="es-ES"/>
                  <w:rPrChange w:id="8565" w:author="Rodrigo García" w:date="2017-09-29T10:09:00Z">
                    <w:rPr>
                      <w:rFonts w:ascii="Monaco" w:hAnsi="Monaco" w:cs="Monaco"/>
                      <w:b/>
                      <w:bCs/>
                      <w:color w:val="000000"/>
                      <w:sz w:val="32"/>
                      <w:szCs w:val="32"/>
                      <w:lang w:val="en-US"/>
                    </w:rPr>
                  </w:rPrChange>
                </w:rPr>
                <w:t>,</w:t>
              </w:r>
            </w:ins>
          </w:p>
          <w:p w14:paraId="451EA26B" w14:textId="77777777" w:rsidR="00E066BD" w:rsidRPr="0060192C" w:rsidRDefault="00E066BD">
            <w:pPr>
              <w:rPr>
                <w:ins w:id="8566" w:author="Borja Gonzalez" w:date="2017-09-28T19:31:00Z"/>
                <w:lang w:val="en-US"/>
                <w:rPrChange w:id="8567" w:author="GONZALEZ DIAZ, BORJA" w:date="2017-09-29T19:45:00Z">
                  <w:rPr>
                    <w:ins w:id="8568" w:author="Borja Gonzalez" w:date="2017-09-28T19:31:00Z"/>
                    <w:rFonts w:ascii="Monaco" w:eastAsiaTheme="majorEastAsia" w:hAnsi="Monaco" w:cs="Monaco"/>
                    <w:color w:val="243F60" w:themeColor="accent1" w:themeShade="7F"/>
                    <w:sz w:val="32"/>
                    <w:szCs w:val="32"/>
                    <w:lang w:val="en-US"/>
                  </w:rPr>
                </w:rPrChange>
              </w:rPr>
              <w:pPrChange w:id="8569" w:author="GONZALEZ DIAZ, BORJA" w:date="2017-09-29T19:25:00Z">
                <w:pPr>
                  <w:keepNext/>
                  <w:keepLines/>
                  <w:widowControl w:val="0"/>
                  <w:autoSpaceDE w:val="0"/>
                  <w:autoSpaceDN w:val="0"/>
                  <w:adjustRightInd w:val="0"/>
                  <w:spacing w:before="200"/>
                  <w:outlineLvl w:val="4"/>
                </w:pPr>
              </w:pPrChange>
            </w:pPr>
            <w:ins w:id="8570" w:author="Borja Gonzalez" w:date="2017-09-28T19:31:00Z">
              <w:r w:rsidRPr="0079203F">
                <w:rPr>
                  <w:lang w:val="es-ES"/>
                  <w:rPrChange w:id="8571" w:author="Rodrigo García" w:date="2017-09-29T10:09:00Z">
                    <w:rPr>
                      <w:rFonts w:ascii="Monaco" w:hAnsi="Monaco" w:cs="Monaco"/>
                      <w:sz w:val="32"/>
                      <w:szCs w:val="32"/>
                      <w:lang w:val="en-US"/>
                    </w:rPr>
                  </w:rPrChange>
                </w:rPr>
                <w:t xml:space="preserve">            </w:t>
              </w:r>
              <w:r w:rsidRPr="0060192C">
                <w:rPr>
                  <w:lang w:val="en-US"/>
                  <w:rPrChange w:id="8572" w:author="GONZALEZ DIAZ, BORJA" w:date="2017-09-29T19:45:00Z">
                    <w:rPr>
                      <w:rFonts w:ascii="Monaco" w:hAnsi="Monaco" w:cs="Monaco"/>
                      <w:color w:val="000000"/>
                      <w:sz w:val="32"/>
                      <w:szCs w:val="32"/>
                      <w:lang w:val="en-US"/>
                    </w:rPr>
                  </w:rPrChange>
                </w:rPr>
                <w:t>fill</w:t>
              </w:r>
              <w:r w:rsidRPr="0060192C">
                <w:rPr>
                  <w:b/>
                  <w:bCs/>
                  <w:color w:val="CE5C00"/>
                  <w:lang w:val="en-US"/>
                  <w:rPrChange w:id="8573" w:author="GONZALEZ DIAZ, BORJA" w:date="2017-09-29T19:45:00Z">
                    <w:rPr>
                      <w:rFonts w:ascii="Monaco" w:hAnsi="Monaco" w:cs="Monaco"/>
                      <w:b/>
                      <w:bCs/>
                      <w:color w:val="CE5C00"/>
                      <w:sz w:val="32"/>
                      <w:szCs w:val="32"/>
                      <w:lang w:val="en-US"/>
                    </w:rPr>
                  </w:rPrChange>
                </w:rPr>
                <w:t>:</w:t>
              </w:r>
              <w:r w:rsidRPr="0060192C">
                <w:rPr>
                  <w:b/>
                  <w:bCs/>
                  <w:color w:val="204A87"/>
                  <w:lang w:val="en-US"/>
                  <w:rPrChange w:id="8574" w:author="GONZALEZ DIAZ, BORJA" w:date="2017-09-29T19:45:00Z">
                    <w:rPr>
                      <w:rFonts w:ascii="Monaco" w:hAnsi="Monaco" w:cs="Monaco"/>
                      <w:b/>
                      <w:bCs/>
                      <w:color w:val="204A87"/>
                      <w:sz w:val="32"/>
                      <w:szCs w:val="32"/>
                      <w:lang w:val="en-US"/>
                    </w:rPr>
                  </w:rPrChange>
                </w:rPr>
                <w:t>true</w:t>
              </w:r>
              <w:r w:rsidRPr="0060192C">
                <w:rPr>
                  <w:b/>
                  <w:bCs/>
                  <w:lang w:val="en-US"/>
                  <w:rPrChange w:id="8575" w:author="GONZALEZ DIAZ, BORJA" w:date="2017-09-29T19:45:00Z">
                    <w:rPr>
                      <w:rFonts w:ascii="Monaco" w:hAnsi="Monaco" w:cs="Monaco"/>
                      <w:b/>
                      <w:bCs/>
                      <w:color w:val="000000"/>
                      <w:sz w:val="32"/>
                      <w:szCs w:val="32"/>
                      <w:lang w:val="en-US"/>
                    </w:rPr>
                  </w:rPrChange>
                </w:rPr>
                <w:t>,</w:t>
              </w:r>
            </w:ins>
          </w:p>
          <w:p w14:paraId="4349B4FE" w14:textId="77777777" w:rsidR="00E066BD" w:rsidRPr="0060192C" w:rsidRDefault="00E066BD">
            <w:pPr>
              <w:rPr>
                <w:ins w:id="8576" w:author="Borja Gonzalez" w:date="2017-09-28T19:31:00Z"/>
                <w:lang w:val="en-US"/>
                <w:rPrChange w:id="8577" w:author="GONZALEZ DIAZ, BORJA" w:date="2017-09-29T19:45:00Z">
                  <w:rPr>
                    <w:ins w:id="8578" w:author="Borja Gonzalez" w:date="2017-09-28T19:31:00Z"/>
                    <w:rFonts w:ascii="Monaco" w:eastAsiaTheme="majorEastAsia" w:hAnsi="Monaco" w:cs="Monaco"/>
                    <w:color w:val="243F60" w:themeColor="accent1" w:themeShade="7F"/>
                    <w:sz w:val="32"/>
                    <w:szCs w:val="32"/>
                    <w:lang w:val="en-US"/>
                  </w:rPr>
                </w:rPrChange>
              </w:rPr>
              <w:pPrChange w:id="8579" w:author="GONZALEZ DIAZ, BORJA" w:date="2017-09-29T19:25:00Z">
                <w:pPr>
                  <w:keepNext/>
                  <w:keepLines/>
                  <w:widowControl w:val="0"/>
                  <w:autoSpaceDE w:val="0"/>
                  <w:autoSpaceDN w:val="0"/>
                  <w:adjustRightInd w:val="0"/>
                  <w:spacing w:before="200"/>
                  <w:outlineLvl w:val="4"/>
                </w:pPr>
              </w:pPrChange>
            </w:pPr>
            <w:ins w:id="8580" w:author="Borja Gonzalez" w:date="2017-09-28T19:31:00Z">
              <w:r w:rsidRPr="0060192C">
                <w:rPr>
                  <w:lang w:val="en-US"/>
                  <w:rPrChange w:id="8581" w:author="GONZALEZ DIAZ, BORJA" w:date="2017-09-29T19:45:00Z">
                    <w:rPr>
                      <w:rFonts w:ascii="Monaco" w:hAnsi="Monaco" w:cs="Monaco"/>
                      <w:sz w:val="32"/>
                      <w:szCs w:val="32"/>
                      <w:lang w:val="en-US"/>
                    </w:rPr>
                  </w:rPrChange>
                </w:rPr>
                <w:t xml:space="preserve">            data</w:t>
              </w:r>
              <w:r w:rsidRPr="0060192C">
                <w:rPr>
                  <w:b/>
                  <w:bCs/>
                  <w:color w:val="CE5C00"/>
                  <w:lang w:val="en-US"/>
                  <w:rPrChange w:id="8582" w:author="GONZALEZ DIAZ, BORJA" w:date="2017-09-29T19:45:00Z">
                    <w:rPr>
                      <w:rFonts w:ascii="Monaco" w:hAnsi="Monaco" w:cs="Monaco"/>
                      <w:b/>
                      <w:bCs/>
                      <w:color w:val="CE5C00"/>
                      <w:sz w:val="32"/>
                      <w:szCs w:val="32"/>
                      <w:lang w:val="en-US"/>
                    </w:rPr>
                  </w:rPrChange>
                </w:rPr>
                <w:t>:</w:t>
              </w:r>
              <w:r w:rsidRPr="0060192C">
                <w:rPr>
                  <w:lang w:val="en-US"/>
                  <w:rPrChange w:id="8583" w:author="GONZALEZ DIAZ, BORJA" w:date="2017-09-29T19:45:00Z">
                    <w:rPr>
                      <w:rFonts w:ascii="Monaco" w:hAnsi="Monaco" w:cs="Monaco"/>
                      <w:color w:val="000000"/>
                      <w:sz w:val="32"/>
                      <w:szCs w:val="32"/>
                      <w:lang w:val="en-US"/>
                    </w:rPr>
                  </w:rPrChange>
                </w:rPr>
                <w:t>maximo_min</w:t>
              </w:r>
              <w:r w:rsidRPr="0060192C">
                <w:rPr>
                  <w:b/>
                  <w:bCs/>
                  <w:lang w:val="en-US"/>
                  <w:rPrChange w:id="8584" w:author="GONZALEZ DIAZ, BORJA" w:date="2017-09-29T19:45:00Z">
                    <w:rPr>
                      <w:rFonts w:ascii="Monaco" w:hAnsi="Monaco" w:cs="Monaco"/>
                      <w:b/>
                      <w:bCs/>
                      <w:color w:val="000000"/>
                      <w:sz w:val="32"/>
                      <w:szCs w:val="32"/>
                      <w:lang w:val="en-US"/>
                    </w:rPr>
                  </w:rPrChange>
                </w:rPr>
                <w:t>,</w:t>
              </w:r>
            </w:ins>
          </w:p>
          <w:p w14:paraId="7DB1511B" w14:textId="77777777" w:rsidR="00E066BD" w:rsidRPr="0079203F" w:rsidRDefault="00E066BD">
            <w:pPr>
              <w:rPr>
                <w:ins w:id="8585" w:author="Borja Gonzalez" w:date="2017-09-28T19:31:00Z"/>
                <w:lang w:val="es-ES"/>
                <w:rPrChange w:id="8586" w:author="Rodrigo García" w:date="2017-09-29T10:09:00Z">
                  <w:rPr>
                    <w:ins w:id="8587" w:author="Borja Gonzalez" w:date="2017-09-28T19:31:00Z"/>
                    <w:rFonts w:ascii="Monaco" w:eastAsiaTheme="majorEastAsia" w:hAnsi="Monaco" w:cs="Monaco"/>
                    <w:color w:val="243F60" w:themeColor="accent1" w:themeShade="7F"/>
                    <w:sz w:val="32"/>
                    <w:szCs w:val="32"/>
                    <w:lang w:val="en-US"/>
                  </w:rPr>
                </w:rPrChange>
              </w:rPr>
              <w:pPrChange w:id="8588" w:author="GONZALEZ DIAZ, BORJA" w:date="2017-09-29T19:25:00Z">
                <w:pPr>
                  <w:keepNext/>
                  <w:keepLines/>
                  <w:widowControl w:val="0"/>
                  <w:autoSpaceDE w:val="0"/>
                  <w:autoSpaceDN w:val="0"/>
                  <w:adjustRightInd w:val="0"/>
                  <w:spacing w:before="200"/>
                  <w:outlineLvl w:val="4"/>
                </w:pPr>
              </w:pPrChange>
            </w:pPr>
            <w:ins w:id="8589" w:author="Borja Gonzalez" w:date="2017-09-28T19:31:00Z">
              <w:r w:rsidRPr="0060192C">
                <w:rPr>
                  <w:lang w:val="en-US"/>
                  <w:rPrChange w:id="8590" w:author="GONZALEZ DIAZ, BORJA" w:date="2017-09-29T19:45:00Z">
                    <w:rPr>
                      <w:rFonts w:ascii="Monaco" w:hAnsi="Monaco" w:cs="Monaco"/>
                      <w:sz w:val="32"/>
                      <w:szCs w:val="32"/>
                      <w:lang w:val="en-US"/>
                    </w:rPr>
                  </w:rPrChange>
                </w:rPr>
                <w:t xml:space="preserve">        </w:t>
              </w:r>
              <w:r w:rsidRPr="0079203F">
                <w:rPr>
                  <w:b/>
                  <w:bCs/>
                  <w:lang w:val="es-ES"/>
                  <w:rPrChange w:id="8591" w:author="Rodrigo García" w:date="2017-09-29T10:09:00Z">
                    <w:rPr>
                      <w:rFonts w:ascii="Monaco" w:hAnsi="Monaco" w:cs="Monaco"/>
                      <w:b/>
                      <w:bCs/>
                      <w:color w:val="000000"/>
                      <w:sz w:val="32"/>
                      <w:szCs w:val="32"/>
                      <w:lang w:val="en-US"/>
                    </w:rPr>
                  </w:rPrChange>
                </w:rPr>
                <w:t>},</w:t>
              </w:r>
            </w:ins>
          </w:p>
          <w:p w14:paraId="16817B09" w14:textId="77777777" w:rsidR="00E066BD" w:rsidRPr="0079203F" w:rsidRDefault="00E066BD">
            <w:pPr>
              <w:rPr>
                <w:ins w:id="8592" w:author="Borja Gonzalez" w:date="2017-09-28T19:31:00Z"/>
                <w:lang w:val="es-ES"/>
                <w:rPrChange w:id="8593" w:author="Rodrigo García" w:date="2017-09-29T10:09:00Z">
                  <w:rPr>
                    <w:ins w:id="8594" w:author="Borja Gonzalez" w:date="2017-09-28T19:31:00Z"/>
                    <w:rFonts w:ascii="Monaco" w:eastAsiaTheme="majorEastAsia" w:hAnsi="Monaco" w:cs="Monaco"/>
                    <w:color w:val="243F60" w:themeColor="accent1" w:themeShade="7F"/>
                    <w:sz w:val="32"/>
                    <w:szCs w:val="32"/>
                    <w:lang w:val="en-US"/>
                  </w:rPr>
                </w:rPrChange>
              </w:rPr>
              <w:pPrChange w:id="8595" w:author="GONZALEZ DIAZ, BORJA" w:date="2017-09-29T19:25:00Z">
                <w:pPr>
                  <w:keepNext/>
                  <w:keepLines/>
                  <w:widowControl w:val="0"/>
                  <w:autoSpaceDE w:val="0"/>
                  <w:autoSpaceDN w:val="0"/>
                  <w:adjustRightInd w:val="0"/>
                  <w:spacing w:before="200"/>
                  <w:outlineLvl w:val="4"/>
                </w:pPr>
              </w:pPrChange>
            </w:pPr>
            <w:ins w:id="8596" w:author="Borja Gonzalez" w:date="2017-09-28T19:31:00Z">
              <w:r w:rsidRPr="0079203F">
                <w:rPr>
                  <w:lang w:val="es-ES"/>
                  <w:rPrChange w:id="8597" w:author="Rodrigo García" w:date="2017-09-29T10:09:00Z">
                    <w:rPr>
                      <w:rFonts w:ascii="Monaco" w:hAnsi="Monaco" w:cs="Monaco"/>
                      <w:sz w:val="32"/>
                      <w:szCs w:val="32"/>
                      <w:lang w:val="en-US"/>
                    </w:rPr>
                  </w:rPrChange>
                </w:rPr>
                <w:t xml:space="preserve">        </w:t>
              </w:r>
              <w:r w:rsidRPr="0079203F">
                <w:rPr>
                  <w:b/>
                  <w:bCs/>
                  <w:lang w:val="es-ES"/>
                  <w:rPrChange w:id="8598" w:author="Rodrigo García" w:date="2017-09-29T10:09:00Z">
                    <w:rPr>
                      <w:rFonts w:ascii="Monaco" w:hAnsi="Monaco" w:cs="Monaco"/>
                      <w:b/>
                      <w:bCs/>
                      <w:color w:val="000000"/>
                      <w:sz w:val="32"/>
                      <w:szCs w:val="32"/>
                      <w:lang w:val="en-US"/>
                    </w:rPr>
                  </w:rPrChange>
                </w:rPr>
                <w:t>{</w:t>
              </w:r>
            </w:ins>
          </w:p>
          <w:p w14:paraId="0059D66D" w14:textId="77777777" w:rsidR="00E066BD" w:rsidRPr="0079203F" w:rsidRDefault="00E066BD">
            <w:pPr>
              <w:rPr>
                <w:ins w:id="8599" w:author="Borja Gonzalez" w:date="2017-09-28T19:31:00Z"/>
                <w:lang w:val="es-ES"/>
                <w:rPrChange w:id="8600" w:author="Rodrigo García" w:date="2017-09-29T10:09:00Z">
                  <w:rPr>
                    <w:ins w:id="8601" w:author="Borja Gonzalez" w:date="2017-09-28T19:31:00Z"/>
                    <w:rFonts w:ascii="Monaco" w:eastAsiaTheme="majorEastAsia" w:hAnsi="Monaco" w:cs="Monaco"/>
                    <w:color w:val="243F60" w:themeColor="accent1" w:themeShade="7F"/>
                    <w:sz w:val="32"/>
                    <w:szCs w:val="32"/>
                    <w:lang w:val="en-US"/>
                  </w:rPr>
                </w:rPrChange>
              </w:rPr>
              <w:pPrChange w:id="8602" w:author="GONZALEZ DIAZ, BORJA" w:date="2017-09-29T19:25:00Z">
                <w:pPr>
                  <w:keepNext/>
                  <w:keepLines/>
                  <w:widowControl w:val="0"/>
                  <w:autoSpaceDE w:val="0"/>
                  <w:autoSpaceDN w:val="0"/>
                  <w:adjustRightInd w:val="0"/>
                  <w:spacing w:before="200"/>
                  <w:outlineLvl w:val="4"/>
                </w:pPr>
              </w:pPrChange>
            </w:pPr>
            <w:ins w:id="8603" w:author="Borja Gonzalez" w:date="2017-09-28T19:31:00Z">
              <w:r w:rsidRPr="0079203F">
                <w:rPr>
                  <w:lang w:val="es-ES"/>
                  <w:rPrChange w:id="8604" w:author="Rodrigo García" w:date="2017-09-29T10:09:00Z">
                    <w:rPr>
                      <w:rFonts w:ascii="Monaco" w:hAnsi="Monaco" w:cs="Monaco"/>
                      <w:sz w:val="32"/>
                      <w:szCs w:val="32"/>
                      <w:lang w:val="en-US"/>
                    </w:rPr>
                  </w:rPrChange>
                </w:rPr>
                <w:t xml:space="preserve">            label</w:t>
              </w:r>
              <w:r w:rsidRPr="0079203F">
                <w:rPr>
                  <w:b/>
                  <w:bCs/>
                  <w:color w:val="CE5C00"/>
                  <w:lang w:val="es-ES"/>
                  <w:rPrChange w:id="8605" w:author="Rodrigo García" w:date="2017-09-29T10:09:00Z">
                    <w:rPr>
                      <w:rFonts w:ascii="Monaco" w:hAnsi="Monaco" w:cs="Monaco"/>
                      <w:b/>
                      <w:bCs/>
                      <w:color w:val="CE5C00"/>
                      <w:sz w:val="32"/>
                      <w:szCs w:val="32"/>
                      <w:lang w:val="en-US"/>
                    </w:rPr>
                  </w:rPrChange>
                </w:rPr>
                <w:t>:</w:t>
              </w:r>
              <w:r w:rsidRPr="0079203F">
                <w:rPr>
                  <w:lang w:val="es-ES"/>
                  <w:rPrChange w:id="8606" w:author="Rodrigo García" w:date="2017-09-29T10:09:00Z">
                    <w:rPr>
                      <w:rFonts w:ascii="Monaco" w:hAnsi="Monaco" w:cs="Monaco"/>
                      <w:sz w:val="32"/>
                      <w:szCs w:val="32"/>
                      <w:lang w:val="en-US"/>
                    </w:rPr>
                  </w:rPrChange>
                </w:rPr>
                <w:t xml:space="preserve"> titulo2</w:t>
              </w:r>
              <w:r w:rsidRPr="0079203F">
                <w:rPr>
                  <w:b/>
                  <w:bCs/>
                  <w:color w:val="CE5C00"/>
                  <w:lang w:val="es-ES"/>
                  <w:rPrChange w:id="8607" w:author="Rodrigo García" w:date="2017-09-29T10:09:00Z">
                    <w:rPr>
                      <w:rFonts w:ascii="Monaco" w:hAnsi="Monaco" w:cs="Monaco"/>
                      <w:b/>
                      <w:bCs/>
                      <w:color w:val="CE5C00"/>
                      <w:sz w:val="32"/>
                      <w:szCs w:val="32"/>
                      <w:lang w:val="en-US"/>
                    </w:rPr>
                  </w:rPrChange>
                </w:rPr>
                <w:t>+</w:t>
              </w:r>
              <w:r w:rsidRPr="0079203F">
                <w:rPr>
                  <w:color w:val="4E9A06"/>
                  <w:lang w:val="es-ES"/>
                  <w:rPrChange w:id="8608" w:author="Rodrigo García" w:date="2017-09-29T10:09:00Z">
                    <w:rPr>
                      <w:rFonts w:ascii="Monaco" w:hAnsi="Monaco" w:cs="Monaco"/>
                      <w:color w:val="4E9A06"/>
                      <w:sz w:val="32"/>
                      <w:szCs w:val="32"/>
                      <w:lang w:val="en-US"/>
                    </w:rPr>
                  </w:rPrChange>
                </w:rPr>
                <w:t>" max"</w:t>
              </w:r>
              <w:r w:rsidRPr="0079203F">
                <w:rPr>
                  <w:b/>
                  <w:bCs/>
                  <w:lang w:val="es-ES"/>
                  <w:rPrChange w:id="8609" w:author="Rodrigo García" w:date="2017-09-29T10:09:00Z">
                    <w:rPr>
                      <w:rFonts w:ascii="Monaco" w:hAnsi="Monaco" w:cs="Monaco"/>
                      <w:b/>
                      <w:bCs/>
                      <w:color w:val="000000"/>
                      <w:sz w:val="32"/>
                      <w:szCs w:val="32"/>
                      <w:lang w:val="en-US"/>
                    </w:rPr>
                  </w:rPrChange>
                </w:rPr>
                <w:t>,</w:t>
              </w:r>
            </w:ins>
          </w:p>
          <w:p w14:paraId="1183B206" w14:textId="77777777" w:rsidR="00E066BD" w:rsidRPr="0060192C" w:rsidRDefault="00E066BD">
            <w:pPr>
              <w:rPr>
                <w:ins w:id="8610" w:author="Borja Gonzalez" w:date="2017-09-28T19:31:00Z"/>
                <w:rPrChange w:id="8611" w:author="GONZALEZ DIAZ, BORJA" w:date="2017-09-29T19:45:00Z">
                  <w:rPr>
                    <w:ins w:id="8612" w:author="Borja Gonzalez" w:date="2017-09-28T19:31:00Z"/>
                    <w:rFonts w:ascii="Monaco" w:eastAsiaTheme="majorEastAsia" w:hAnsi="Monaco" w:cs="Monaco"/>
                    <w:color w:val="243F60" w:themeColor="accent1" w:themeShade="7F"/>
                    <w:sz w:val="32"/>
                    <w:szCs w:val="32"/>
                    <w:lang w:val="en-US"/>
                  </w:rPr>
                </w:rPrChange>
              </w:rPr>
              <w:pPrChange w:id="8613" w:author="GONZALEZ DIAZ, BORJA" w:date="2017-09-29T19:25:00Z">
                <w:pPr>
                  <w:keepNext/>
                  <w:keepLines/>
                  <w:widowControl w:val="0"/>
                  <w:autoSpaceDE w:val="0"/>
                  <w:autoSpaceDN w:val="0"/>
                  <w:adjustRightInd w:val="0"/>
                  <w:spacing w:before="200"/>
                  <w:outlineLvl w:val="4"/>
                </w:pPr>
              </w:pPrChange>
            </w:pPr>
            <w:ins w:id="8614" w:author="Borja Gonzalez" w:date="2017-09-28T19:31:00Z">
              <w:r w:rsidRPr="0079203F">
                <w:rPr>
                  <w:lang w:val="es-ES"/>
                  <w:rPrChange w:id="8615" w:author="Rodrigo García" w:date="2017-09-29T10:09:00Z">
                    <w:rPr>
                      <w:rFonts w:ascii="Monaco" w:hAnsi="Monaco" w:cs="Monaco"/>
                      <w:sz w:val="32"/>
                      <w:szCs w:val="32"/>
                      <w:lang w:val="en-US"/>
                    </w:rPr>
                  </w:rPrChange>
                </w:rPr>
                <w:t xml:space="preserve">            </w:t>
              </w:r>
              <w:r w:rsidRPr="0060192C">
                <w:rPr>
                  <w:rPrChange w:id="8616" w:author="GONZALEZ DIAZ, BORJA" w:date="2017-09-29T19:45:00Z">
                    <w:rPr>
                      <w:rFonts w:ascii="Monaco" w:hAnsi="Monaco" w:cs="Monaco"/>
                      <w:color w:val="000000"/>
                      <w:sz w:val="32"/>
                      <w:szCs w:val="32"/>
                      <w:lang w:val="en-US"/>
                    </w:rPr>
                  </w:rPrChange>
                </w:rPr>
                <w:t>fill</w:t>
              </w:r>
              <w:r w:rsidRPr="0060192C">
                <w:rPr>
                  <w:b/>
                  <w:bCs/>
                  <w:color w:val="CE5C00"/>
                  <w:rPrChange w:id="8617" w:author="GONZALEZ DIAZ, BORJA" w:date="2017-09-29T19:45:00Z">
                    <w:rPr>
                      <w:rFonts w:ascii="Monaco" w:hAnsi="Monaco" w:cs="Monaco"/>
                      <w:b/>
                      <w:bCs/>
                      <w:color w:val="CE5C00"/>
                      <w:sz w:val="32"/>
                      <w:szCs w:val="32"/>
                      <w:lang w:val="en-US"/>
                    </w:rPr>
                  </w:rPrChange>
                </w:rPr>
                <w:t>:</w:t>
              </w:r>
              <w:r w:rsidRPr="0060192C">
                <w:rPr>
                  <w:color w:val="4E9A06"/>
                  <w:rPrChange w:id="8618" w:author="GONZALEZ DIAZ, BORJA" w:date="2017-09-29T19:45:00Z">
                    <w:rPr>
                      <w:rFonts w:ascii="Monaco" w:hAnsi="Monaco" w:cs="Monaco"/>
                      <w:color w:val="4E9A06"/>
                      <w:sz w:val="32"/>
                      <w:szCs w:val="32"/>
                      <w:lang w:val="en-US"/>
                    </w:rPr>
                  </w:rPrChange>
                </w:rPr>
                <w:t>'bottom'</w:t>
              </w:r>
              <w:r w:rsidRPr="0060192C">
                <w:rPr>
                  <w:b/>
                  <w:bCs/>
                  <w:rPrChange w:id="8619" w:author="GONZALEZ DIAZ, BORJA" w:date="2017-09-29T19:45:00Z">
                    <w:rPr>
                      <w:rFonts w:ascii="Monaco" w:hAnsi="Monaco" w:cs="Monaco"/>
                      <w:b/>
                      <w:bCs/>
                      <w:color w:val="000000"/>
                      <w:sz w:val="32"/>
                      <w:szCs w:val="32"/>
                      <w:lang w:val="en-US"/>
                    </w:rPr>
                  </w:rPrChange>
                </w:rPr>
                <w:t>,</w:t>
              </w:r>
            </w:ins>
          </w:p>
          <w:p w14:paraId="045139EC" w14:textId="77777777" w:rsidR="00E066BD" w:rsidRPr="0060192C" w:rsidRDefault="00E066BD">
            <w:pPr>
              <w:rPr>
                <w:ins w:id="8620" w:author="Borja Gonzalez" w:date="2017-09-28T19:31:00Z"/>
                <w:rPrChange w:id="8621" w:author="GONZALEZ DIAZ, BORJA" w:date="2017-09-29T19:45:00Z">
                  <w:rPr>
                    <w:ins w:id="8622" w:author="Borja Gonzalez" w:date="2017-09-28T19:31:00Z"/>
                    <w:rFonts w:ascii="Monaco" w:eastAsiaTheme="majorEastAsia" w:hAnsi="Monaco" w:cs="Monaco"/>
                    <w:color w:val="243F60" w:themeColor="accent1" w:themeShade="7F"/>
                    <w:sz w:val="32"/>
                    <w:szCs w:val="32"/>
                    <w:lang w:val="en-US"/>
                  </w:rPr>
                </w:rPrChange>
              </w:rPr>
              <w:pPrChange w:id="8623" w:author="GONZALEZ DIAZ, BORJA" w:date="2017-09-29T19:25:00Z">
                <w:pPr>
                  <w:keepNext/>
                  <w:keepLines/>
                  <w:widowControl w:val="0"/>
                  <w:autoSpaceDE w:val="0"/>
                  <w:autoSpaceDN w:val="0"/>
                  <w:adjustRightInd w:val="0"/>
                  <w:spacing w:before="200"/>
                  <w:outlineLvl w:val="4"/>
                </w:pPr>
              </w:pPrChange>
            </w:pPr>
            <w:ins w:id="8624" w:author="Borja Gonzalez" w:date="2017-09-28T19:31:00Z">
              <w:r w:rsidRPr="0060192C">
                <w:rPr>
                  <w:rPrChange w:id="8625" w:author="GONZALEZ DIAZ, BORJA" w:date="2017-09-29T19:45:00Z">
                    <w:rPr>
                      <w:rFonts w:ascii="Monaco" w:hAnsi="Monaco" w:cs="Monaco"/>
                      <w:sz w:val="32"/>
                      <w:szCs w:val="32"/>
                      <w:lang w:val="en-US"/>
                    </w:rPr>
                  </w:rPrChange>
                </w:rPr>
                <w:t xml:space="preserve">            data</w:t>
              </w:r>
              <w:r w:rsidRPr="0060192C">
                <w:rPr>
                  <w:b/>
                  <w:bCs/>
                  <w:color w:val="CE5C00"/>
                  <w:rPrChange w:id="8626" w:author="GONZALEZ DIAZ, BORJA" w:date="2017-09-29T19:45:00Z">
                    <w:rPr>
                      <w:rFonts w:ascii="Monaco" w:hAnsi="Monaco" w:cs="Monaco"/>
                      <w:b/>
                      <w:bCs/>
                      <w:color w:val="CE5C00"/>
                      <w:sz w:val="32"/>
                      <w:szCs w:val="32"/>
                      <w:lang w:val="en-US"/>
                    </w:rPr>
                  </w:rPrChange>
                </w:rPr>
                <w:t>:</w:t>
              </w:r>
              <w:r w:rsidRPr="0060192C">
                <w:rPr>
                  <w:rPrChange w:id="8627" w:author="GONZALEZ DIAZ, BORJA" w:date="2017-09-29T19:45:00Z">
                    <w:rPr>
                      <w:rFonts w:ascii="Monaco" w:hAnsi="Monaco" w:cs="Monaco"/>
                      <w:color w:val="000000"/>
                      <w:sz w:val="32"/>
                      <w:szCs w:val="32"/>
                      <w:lang w:val="en-US"/>
                    </w:rPr>
                  </w:rPrChange>
                </w:rPr>
                <w:t>minimo_max</w:t>
              </w:r>
              <w:r w:rsidRPr="0060192C">
                <w:rPr>
                  <w:b/>
                  <w:bCs/>
                  <w:rPrChange w:id="8628" w:author="GONZALEZ DIAZ, BORJA" w:date="2017-09-29T19:45:00Z">
                    <w:rPr>
                      <w:rFonts w:ascii="Monaco" w:hAnsi="Monaco" w:cs="Monaco"/>
                      <w:b/>
                      <w:bCs/>
                      <w:color w:val="000000"/>
                      <w:sz w:val="32"/>
                      <w:szCs w:val="32"/>
                      <w:lang w:val="en-US"/>
                    </w:rPr>
                  </w:rPrChange>
                </w:rPr>
                <w:t>,</w:t>
              </w:r>
            </w:ins>
          </w:p>
          <w:p w14:paraId="3B27B4E2" w14:textId="77777777" w:rsidR="00E066BD" w:rsidRPr="0079203F" w:rsidRDefault="00E066BD">
            <w:pPr>
              <w:rPr>
                <w:ins w:id="8629" w:author="Borja Gonzalez" w:date="2017-09-28T19:31:00Z"/>
                <w:lang w:val="es-ES"/>
                <w:rPrChange w:id="8630" w:author="Rodrigo García" w:date="2017-09-29T10:09:00Z">
                  <w:rPr>
                    <w:ins w:id="8631" w:author="Borja Gonzalez" w:date="2017-09-28T19:31:00Z"/>
                    <w:rFonts w:ascii="Monaco" w:eastAsiaTheme="majorEastAsia" w:hAnsi="Monaco" w:cs="Monaco"/>
                    <w:color w:val="243F60" w:themeColor="accent1" w:themeShade="7F"/>
                    <w:sz w:val="32"/>
                    <w:szCs w:val="32"/>
                    <w:lang w:val="en-US"/>
                  </w:rPr>
                </w:rPrChange>
              </w:rPr>
              <w:pPrChange w:id="8632" w:author="GONZALEZ DIAZ, BORJA" w:date="2017-09-29T19:25:00Z">
                <w:pPr>
                  <w:keepNext/>
                  <w:keepLines/>
                  <w:widowControl w:val="0"/>
                  <w:autoSpaceDE w:val="0"/>
                  <w:autoSpaceDN w:val="0"/>
                  <w:adjustRightInd w:val="0"/>
                  <w:spacing w:before="200"/>
                  <w:outlineLvl w:val="4"/>
                </w:pPr>
              </w:pPrChange>
            </w:pPr>
            <w:ins w:id="8633" w:author="Borja Gonzalez" w:date="2017-09-28T19:31:00Z">
              <w:r w:rsidRPr="0060192C">
                <w:rPr>
                  <w:rPrChange w:id="8634" w:author="GONZALEZ DIAZ, BORJA" w:date="2017-09-29T19:45:00Z">
                    <w:rPr>
                      <w:rFonts w:ascii="Monaco" w:hAnsi="Monaco" w:cs="Monaco"/>
                      <w:sz w:val="32"/>
                      <w:szCs w:val="32"/>
                      <w:lang w:val="en-US"/>
                    </w:rPr>
                  </w:rPrChange>
                </w:rPr>
                <w:t xml:space="preserve">        </w:t>
              </w:r>
              <w:r w:rsidRPr="0079203F">
                <w:rPr>
                  <w:b/>
                  <w:bCs/>
                  <w:lang w:val="es-ES"/>
                  <w:rPrChange w:id="8635" w:author="Rodrigo García" w:date="2017-09-29T10:09:00Z">
                    <w:rPr>
                      <w:rFonts w:ascii="Monaco" w:hAnsi="Monaco" w:cs="Monaco"/>
                      <w:b/>
                      <w:bCs/>
                      <w:color w:val="000000"/>
                      <w:sz w:val="32"/>
                      <w:szCs w:val="32"/>
                      <w:lang w:val="en-US"/>
                    </w:rPr>
                  </w:rPrChange>
                </w:rPr>
                <w:t>},</w:t>
              </w:r>
            </w:ins>
          </w:p>
          <w:p w14:paraId="7D531D31" w14:textId="77777777" w:rsidR="00E066BD" w:rsidRPr="0079203F" w:rsidRDefault="00E066BD">
            <w:pPr>
              <w:rPr>
                <w:ins w:id="8636" w:author="Borja Gonzalez" w:date="2017-09-28T19:31:00Z"/>
                <w:lang w:val="es-ES"/>
                <w:rPrChange w:id="8637" w:author="Rodrigo García" w:date="2017-09-29T10:09:00Z">
                  <w:rPr>
                    <w:ins w:id="8638" w:author="Borja Gonzalez" w:date="2017-09-28T19:31:00Z"/>
                    <w:rFonts w:ascii="Monaco" w:eastAsiaTheme="majorEastAsia" w:hAnsi="Monaco" w:cs="Monaco"/>
                    <w:color w:val="243F60" w:themeColor="accent1" w:themeShade="7F"/>
                    <w:sz w:val="32"/>
                    <w:szCs w:val="32"/>
                    <w:lang w:val="en-US"/>
                  </w:rPr>
                </w:rPrChange>
              </w:rPr>
              <w:pPrChange w:id="8639" w:author="GONZALEZ DIAZ, BORJA" w:date="2017-09-29T19:25:00Z">
                <w:pPr>
                  <w:keepNext/>
                  <w:keepLines/>
                  <w:widowControl w:val="0"/>
                  <w:autoSpaceDE w:val="0"/>
                  <w:autoSpaceDN w:val="0"/>
                  <w:adjustRightInd w:val="0"/>
                  <w:spacing w:before="200"/>
                  <w:outlineLvl w:val="4"/>
                </w:pPr>
              </w:pPrChange>
            </w:pPr>
            <w:ins w:id="8640" w:author="Borja Gonzalez" w:date="2017-09-28T19:31:00Z">
              <w:r w:rsidRPr="0079203F">
                <w:rPr>
                  <w:lang w:val="es-ES"/>
                  <w:rPrChange w:id="8641" w:author="Rodrigo García" w:date="2017-09-29T10:09:00Z">
                    <w:rPr>
                      <w:rFonts w:ascii="Monaco" w:hAnsi="Monaco" w:cs="Monaco"/>
                      <w:sz w:val="32"/>
                      <w:szCs w:val="32"/>
                      <w:lang w:val="en-US"/>
                    </w:rPr>
                  </w:rPrChange>
                </w:rPr>
                <w:t xml:space="preserve">        </w:t>
              </w:r>
              <w:r w:rsidRPr="0079203F">
                <w:rPr>
                  <w:b/>
                  <w:bCs/>
                  <w:lang w:val="es-ES"/>
                  <w:rPrChange w:id="8642" w:author="Rodrigo García" w:date="2017-09-29T10:09:00Z">
                    <w:rPr>
                      <w:rFonts w:ascii="Monaco" w:hAnsi="Monaco" w:cs="Monaco"/>
                      <w:b/>
                      <w:bCs/>
                      <w:color w:val="000000"/>
                      <w:sz w:val="32"/>
                      <w:szCs w:val="32"/>
                      <w:lang w:val="en-US"/>
                    </w:rPr>
                  </w:rPrChange>
                </w:rPr>
                <w:t>{</w:t>
              </w:r>
            </w:ins>
          </w:p>
          <w:p w14:paraId="7893E412" w14:textId="77777777" w:rsidR="00E066BD" w:rsidRPr="0079203F" w:rsidRDefault="00E066BD">
            <w:pPr>
              <w:rPr>
                <w:ins w:id="8643" w:author="Borja Gonzalez" w:date="2017-09-28T19:31:00Z"/>
                <w:lang w:val="es-ES"/>
                <w:rPrChange w:id="8644" w:author="Rodrigo García" w:date="2017-09-29T10:09:00Z">
                  <w:rPr>
                    <w:ins w:id="8645" w:author="Borja Gonzalez" w:date="2017-09-28T19:31:00Z"/>
                    <w:rFonts w:ascii="Monaco" w:eastAsiaTheme="majorEastAsia" w:hAnsi="Monaco" w:cs="Monaco"/>
                    <w:color w:val="243F60" w:themeColor="accent1" w:themeShade="7F"/>
                    <w:sz w:val="32"/>
                    <w:szCs w:val="32"/>
                    <w:lang w:val="en-US"/>
                  </w:rPr>
                </w:rPrChange>
              </w:rPr>
              <w:pPrChange w:id="8646" w:author="GONZALEZ DIAZ, BORJA" w:date="2017-09-29T19:25:00Z">
                <w:pPr>
                  <w:keepNext/>
                  <w:keepLines/>
                  <w:widowControl w:val="0"/>
                  <w:autoSpaceDE w:val="0"/>
                  <w:autoSpaceDN w:val="0"/>
                  <w:adjustRightInd w:val="0"/>
                  <w:spacing w:before="200"/>
                  <w:outlineLvl w:val="4"/>
                </w:pPr>
              </w:pPrChange>
            </w:pPr>
            <w:ins w:id="8647" w:author="Borja Gonzalez" w:date="2017-09-28T19:31:00Z">
              <w:r w:rsidRPr="0079203F">
                <w:rPr>
                  <w:lang w:val="es-ES"/>
                  <w:rPrChange w:id="8648" w:author="Rodrigo García" w:date="2017-09-29T10:09:00Z">
                    <w:rPr>
                      <w:rFonts w:ascii="Monaco" w:hAnsi="Monaco" w:cs="Monaco"/>
                      <w:sz w:val="32"/>
                      <w:szCs w:val="32"/>
                      <w:lang w:val="en-US"/>
                    </w:rPr>
                  </w:rPrChange>
                </w:rPr>
                <w:t xml:space="preserve">            label</w:t>
              </w:r>
              <w:r w:rsidRPr="0079203F">
                <w:rPr>
                  <w:b/>
                  <w:bCs/>
                  <w:color w:val="CE5C00"/>
                  <w:lang w:val="es-ES"/>
                  <w:rPrChange w:id="8649" w:author="Rodrigo García" w:date="2017-09-29T10:09:00Z">
                    <w:rPr>
                      <w:rFonts w:ascii="Monaco" w:hAnsi="Monaco" w:cs="Monaco"/>
                      <w:b/>
                      <w:bCs/>
                      <w:color w:val="CE5C00"/>
                      <w:sz w:val="32"/>
                      <w:szCs w:val="32"/>
                      <w:lang w:val="en-US"/>
                    </w:rPr>
                  </w:rPrChange>
                </w:rPr>
                <w:t>:</w:t>
              </w:r>
              <w:r w:rsidRPr="0079203F">
                <w:rPr>
                  <w:lang w:val="es-ES"/>
                  <w:rPrChange w:id="8650" w:author="Rodrigo García" w:date="2017-09-29T10:09:00Z">
                    <w:rPr>
                      <w:rFonts w:ascii="Monaco" w:hAnsi="Monaco" w:cs="Monaco"/>
                      <w:sz w:val="32"/>
                      <w:szCs w:val="32"/>
                      <w:lang w:val="en-US"/>
                    </w:rPr>
                  </w:rPrChange>
                </w:rPr>
                <w:t xml:space="preserve"> titulo2</w:t>
              </w:r>
              <w:r w:rsidRPr="0079203F">
                <w:rPr>
                  <w:b/>
                  <w:bCs/>
                  <w:color w:val="CE5C00"/>
                  <w:lang w:val="es-ES"/>
                  <w:rPrChange w:id="8651" w:author="Rodrigo García" w:date="2017-09-29T10:09:00Z">
                    <w:rPr>
                      <w:rFonts w:ascii="Monaco" w:hAnsi="Monaco" w:cs="Monaco"/>
                      <w:b/>
                      <w:bCs/>
                      <w:color w:val="CE5C00"/>
                      <w:sz w:val="32"/>
                      <w:szCs w:val="32"/>
                      <w:lang w:val="en-US"/>
                    </w:rPr>
                  </w:rPrChange>
                </w:rPr>
                <w:t>+</w:t>
              </w:r>
              <w:r w:rsidRPr="0079203F">
                <w:rPr>
                  <w:color w:val="4E9A06"/>
                  <w:lang w:val="es-ES"/>
                  <w:rPrChange w:id="8652" w:author="Rodrigo García" w:date="2017-09-29T10:09:00Z">
                    <w:rPr>
                      <w:rFonts w:ascii="Monaco" w:hAnsi="Monaco" w:cs="Monaco"/>
                      <w:color w:val="4E9A06"/>
                      <w:sz w:val="32"/>
                      <w:szCs w:val="32"/>
                      <w:lang w:val="en-US"/>
                    </w:rPr>
                  </w:rPrChange>
                </w:rPr>
                <w:t>" min"</w:t>
              </w:r>
              <w:r w:rsidRPr="0079203F">
                <w:rPr>
                  <w:b/>
                  <w:bCs/>
                  <w:lang w:val="es-ES"/>
                  <w:rPrChange w:id="8653" w:author="Rodrigo García" w:date="2017-09-29T10:09:00Z">
                    <w:rPr>
                      <w:rFonts w:ascii="Monaco" w:hAnsi="Monaco" w:cs="Monaco"/>
                      <w:b/>
                      <w:bCs/>
                      <w:color w:val="000000"/>
                      <w:sz w:val="32"/>
                      <w:szCs w:val="32"/>
                      <w:lang w:val="en-US"/>
                    </w:rPr>
                  </w:rPrChange>
                </w:rPr>
                <w:t>,</w:t>
              </w:r>
            </w:ins>
          </w:p>
          <w:p w14:paraId="5CA18FBB" w14:textId="77777777" w:rsidR="00E066BD" w:rsidRPr="0060192C" w:rsidRDefault="00E066BD">
            <w:pPr>
              <w:rPr>
                <w:ins w:id="8654" w:author="Borja Gonzalez" w:date="2017-09-28T19:31:00Z"/>
                <w:lang w:val="en-US"/>
                <w:rPrChange w:id="8655" w:author="GONZALEZ DIAZ, BORJA" w:date="2017-09-29T19:45:00Z">
                  <w:rPr>
                    <w:ins w:id="8656" w:author="Borja Gonzalez" w:date="2017-09-28T19:31:00Z"/>
                    <w:rFonts w:ascii="Monaco" w:eastAsiaTheme="majorEastAsia" w:hAnsi="Monaco" w:cs="Monaco"/>
                    <w:color w:val="243F60" w:themeColor="accent1" w:themeShade="7F"/>
                    <w:sz w:val="32"/>
                    <w:szCs w:val="32"/>
                    <w:lang w:val="en-US"/>
                  </w:rPr>
                </w:rPrChange>
              </w:rPr>
              <w:pPrChange w:id="8657" w:author="GONZALEZ DIAZ, BORJA" w:date="2017-09-29T19:25:00Z">
                <w:pPr>
                  <w:keepNext/>
                  <w:keepLines/>
                  <w:widowControl w:val="0"/>
                  <w:autoSpaceDE w:val="0"/>
                  <w:autoSpaceDN w:val="0"/>
                  <w:adjustRightInd w:val="0"/>
                  <w:spacing w:before="200"/>
                  <w:outlineLvl w:val="4"/>
                </w:pPr>
              </w:pPrChange>
            </w:pPr>
            <w:ins w:id="8658" w:author="Borja Gonzalez" w:date="2017-09-28T19:31:00Z">
              <w:r w:rsidRPr="0079203F">
                <w:rPr>
                  <w:lang w:val="es-ES"/>
                  <w:rPrChange w:id="8659" w:author="Rodrigo García" w:date="2017-09-29T10:09:00Z">
                    <w:rPr>
                      <w:rFonts w:ascii="Monaco" w:hAnsi="Monaco" w:cs="Monaco"/>
                      <w:sz w:val="32"/>
                      <w:szCs w:val="32"/>
                      <w:lang w:val="en-US"/>
                    </w:rPr>
                  </w:rPrChange>
                </w:rPr>
                <w:t xml:space="preserve">            </w:t>
              </w:r>
              <w:r w:rsidRPr="0060192C">
                <w:rPr>
                  <w:lang w:val="en-US"/>
                  <w:rPrChange w:id="8660" w:author="GONZALEZ DIAZ, BORJA" w:date="2017-09-29T19:45:00Z">
                    <w:rPr>
                      <w:rFonts w:ascii="Monaco" w:hAnsi="Monaco" w:cs="Monaco"/>
                      <w:color w:val="000000"/>
                      <w:sz w:val="32"/>
                      <w:szCs w:val="32"/>
                      <w:lang w:val="en-US"/>
                    </w:rPr>
                  </w:rPrChange>
                </w:rPr>
                <w:t>fill</w:t>
              </w:r>
              <w:r w:rsidRPr="0060192C">
                <w:rPr>
                  <w:b/>
                  <w:bCs/>
                  <w:color w:val="CE5C00"/>
                  <w:lang w:val="en-US"/>
                  <w:rPrChange w:id="8661" w:author="GONZALEZ DIAZ, BORJA" w:date="2017-09-29T19:45:00Z">
                    <w:rPr>
                      <w:rFonts w:ascii="Monaco" w:hAnsi="Monaco" w:cs="Monaco"/>
                      <w:b/>
                      <w:bCs/>
                      <w:color w:val="CE5C00"/>
                      <w:sz w:val="32"/>
                      <w:szCs w:val="32"/>
                      <w:lang w:val="en-US"/>
                    </w:rPr>
                  </w:rPrChange>
                </w:rPr>
                <w:t>:</w:t>
              </w:r>
              <w:r w:rsidRPr="0060192C">
                <w:rPr>
                  <w:b/>
                  <w:bCs/>
                  <w:color w:val="204A87"/>
                  <w:lang w:val="en-US"/>
                  <w:rPrChange w:id="8662" w:author="GONZALEZ DIAZ, BORJA" w:date="2017-09-29T19:45:00Z">
                    <w:rPr>
                      <w:rFonts w:ascii="Monaco" w:hAnsi="Monaco" w:cs="Monaco"/>
                      <w:b/>
                      <w:bCs/>
                      <w:color w:val="204A87"/>
                      <w:sz w:val="32"/>
                      <w:szCs w:val="32"/>
                      <w:lang w:val="en-US"/>
                    </w:rPr>
                  </w:rPrChange>
                </w:rPr>
                <w:t>true</w:t>
              </w:r>
              <w:r w:rsidRPr="0060192C">
                <w:rPr>
                  <w:b/>
                  <w:bCs/>
                  <w:lang w:val="en-US"/>
                  <w:rPrChange w:id="8663" w:author="GONZALEZ DIAZ, BORJA" w:date="2017-09-29T19:45:00Z">
                    <w:rPr>
                      <w:rFonts w:ascii="Monaco" w:hAnsi="Monaco" w:cs="Monaco"/>
                      <w:b/>
                      <w:bCs/>
                      <w:color w:val="000000"/>
                      <w:sz w:val="32"/>
                      <w:szCs w:val="32"/>
                      <w:lang w:val="en-US"/>
                    </w:rPr>
                  </w:rPrChange>
                </w:rPr>
                <w:t>,</w:t>
              </w:r>
            </w:ins>
          </w:p>
          <w:p w14:paraId="3D13E940" w14:textId="77777777" w:rsidR="00E066BD" w:rsidRPr="0060192C" w:rsidRDefault="00E066BD">
            <w:pPr>
              <w:rPr>
                <w:ins w:id="8664" w:author="Borja Gonzalez" w:date="2017-09-28T19:31:00Z"/>
                <w:lang w:val="en-US"/>
                <w:rPrChange w:id="8665" w:author="GONZALEZ DIAZ, BORJA" w:date="2017-09-29T19:45:00Z">
                  <w:rPr>
                    <w:ins w:id="8666" w:author="Borja Gonzalez" w:date="2017-09-28T19:31:00Z"/>
                    <w:rFonts w:ascii="Monaco" w:eastAsiaTheme="majorEastAsia" w:hAnsi="Monaco" w:cs="Monaco"/>
                    <w:color w:val="243F60" w:themeColor="accent1" w:themeShade="7F"/>
                    <w:sz w:val="32"/>
                    <w:szCs w:val="32"/>
                    <w:lang w:val="en-US"/>
                  </w:rPr>
                </w:rPrChange>
              </w:rPr>
              <w:pPrChange w:id="8667" w:author="GONZALEZ DIAZ, BORJA" w:date="2017-09-29T19:25:00Z">
                <w:pPr>
                  <w:keepNext/>
                  <w:keepLines/>
                  <w:widowControl w:val="0"/>
                  <w:autoSpaceDE w:val="0"/>
                  <w:autoSpaceDN w:val="0"/>
                  <w:adjustRightInd w:val="0"/>
                  <w:spacing w:before="200"/>
                  <w:outlineLvl w:val="4"/>
                </w:pPr>
              </w:pPrChange>
            </w:pPr>
            <w:ins w:id="8668" w:author="Borja Gonzalez" w:date="2017-09-28T19:31:00Z">
              <w:r w:rsidRPr="0060192C">
                <w:rPr>
                  <w:lang w:val="en-US"/>
                  <w:rPrChange w:id="8669" w:author="GONZALEZ DIAZ, BORJA" w:date="2017-09-29T19:45:00Z">
                    <w:rPr>
                      <w:rFonts w:ascii="Monaco" w:hAnsi="Monaco" w:cs="Monaco"/>
                      <w:sz w:val="32"/>
                      <w:szCs w:val="32"/>
                      <w:lang w:val="en-US"/>
                    </w:rPr>
                  </w:rPrChange>
                </w:rPr>
                <w:t xml:space="preserve">            data</w:t>
              </w:r>
              <w:r w:rsidRPr="0060192C">
                <w:rPr>
                  <w:b/>
                  <w:bCs/>
                  <w:color w:val="CE5C00"/>
                  <w:lang w:val="en-US"/>
                  <w:rPrChange w:id="8670" w:author="GONZALEZ DIAZ, BORJA" w:date="2017-09-29T19:45:00Z">
                    <w:rPr>
                      <w:rFonts w:ascii="Monaco" w:hAnsi="Monaco" w:cs="Monaco"/>
                      <w:b/>
                      <w:bCs/>
                      <w:color w:val="CE5C00"/>
                      <w:sz w:val="32"/>
                      <w:szCs w:val="32"/>
                      <w:lang w:val="en-US"/>
                    </w:rPr>
                  </w:rPrChange>
                </w:rPr>
                <w:t>:</w:t>
              </w:r>
              <w:r w:rsidRPr="0060192C">
                <w:rPr>
                  <w:lang w:val="en-US"/>
                  <w:rPrChange w:id="8671" w:author="GONZALEZ DIAZ, BORJA" w:date="2017-09-29T19:45:00Z">
                    <w:rPr>
                      <w:rFonts w:ascii="Monaco" w:hAnsi="Monaco" w:cs="Monaco"/>
                      <w:color w:val="000000"/>
                      <w:sz w:val="32"/>
                      <w:szCs w:val="32"/>
                      <w:lang w:val="en-US"/>
                    </w:rPr>
                  </w:rPrChange>
                </w:rPr>
                <w:t>minimo_min</w:t>
              </w:r>
              <w:r w:rsidRPr="0060192C">
                <w:rPr>
                  <w:b/>
                  <w:bCs/>
                  <w:lang w:val="en-US"/>
                  <w:rPrChange w:id="8672" w:author="GONZALEZ DIAZ, BORJA" w:date="2017-09-29T19:45:00Z">
                    <w:rPr>
                      <w:rFonts w:ascii="Monaco" w:hAnsi="Monaco" w:cs="Monaco"/>
                      <w:b/>
                      <w:bCs/>
                      <w:color w:val="000000"/>
                      <w:sz w:val="32"/>
                      <w:szCs w:val="32"/>
                      <w:lang w:val="en-US"/>
                    </w:rPr>
                  </w:rPrChange>
                </w:rPr>
                <w:t>,</w:t>
              </w:r>
            </w:ins>
          </w:p>
          <w:p w14:paraId="3FE820CE" w14:textId="77777777" w:rsidR="00E066BD" w:rsidRPr="0060192C" w:rsidRDefault="00E066BD">
            <w:pPr>
              <w:rPr>
                <w:ins w:id="8673" w:author="Borja Gonzalez" w:date="2017-09-28T19:31:00Z"/>
                <w:lang w:val="en-US"/>
                <w:rPrChange w:id="8674" w:author="GONZALEZ DIAZ, BORJA" w:date="2017-09-29T19:45:00Z">
                  <w:rPr>
                    <w:ins w:id="8675" w:author="Borja Gonzalez" w:date="2017-09-28T19:31:00Z"/>
                    <w:rFonts w:ascii="Monaco" w:eastAsiaTheme="majorEastAsia" w:hAnsi="Monaco" w:cs="Monaco"/>
                    <w:color w:val="243F60" w:themeColor="accent1" w:themeShade="7F"/>
                    <w:sz w:val="32"/>
                    <w:szCs w:val="32"/>
                    <w:lang w:val="en-US"/>
                  </w:rPr>
                </w:rPrChange>
              </w:rPr>
              <w:pPrChange w:id="8676" w:author="GONZALEZ DIAZ, BORJA" w:date="2017-09-29T19:25:00Z">
                <w:pPr>
                  <w:keepNext/>
                  <w:keepLines/>
                  <w:widowControl w:val="0"/>
                  <w:autoSpaceDE w:val="0"/>
                  <w:autoSpaceDN w:val="0"/>
                  <w:adjustRightInd w:val="0"/>
                  <w:spacing w:before="200"/>
                  <w:outlineLvl w:val="4"/>
                </w:pPr>
              </w:pPrChange>
            </w:pPr>
            <w:ins w:id="8677" w:author="Borja Gonzalez" w:date="2017-09-28T19:31:00Z">
              <w:r w:rsidRPr="0060192C">
                <w:rPr>
                  <w:lang w:val="en-US"/>
                  <w:rPrChange w:id="8678" w:author="GONZALEZ DIAZ, BORJA" w:date="2017-09-29T19:45:00Z">
                    <w:rPr>
                      <w:rFonts w:ascii="Monaco" w:hAnsi="Monaco" w:cs="Monaco"/>
                      <w:sz w:val="32"/>
                      <w:szCs w:val="32"/>
                      <w:lang w:val="en-US"/>
                    </w:rPr>
                  </w:rPrChange>
                </w:rPr>
                <w:t xml:space="preserve">        </w:t>
              </w:r>
              <w:r w:rsidRPr="0060192C">
                <w:rPr>
                  <w:b/>
                  <w:bCs/>
                  <w:lang w:val="en-US"/>
                  <w:rPrChange w:id="8679" w:author="GONZALEZ DIAZ, BORJA" w:date="2017-09-29T19:45:00Z">
                    <w:rPr>
                      <w:rFonts w:ascii="Monaco" w:hAnsi="Monaco" w:cs="Monaco"/>
                      <w:b/>
                      <w:bCs/>
                      <w:color w:val="000000"/>
                      <w:sz w:val="32"/>
                      <w:szCs w:val="32"/>
                      <w:lang w:val="en-US"/>
                    </w:rPr>
                  </w:rPrChange>
                </w:rPr>
                <w:t>},</w:t>
              </w:r>
            </w:ins>
          </w:p>
          <w:p w14:paraId="473F4F89" w14:textId="77777777" w:rsidR="00E066BD" w:rsidRPr="0060192C" w:rsidRDefault="00E066BD">
            <w:pPr>
              <w:rPr>
                <w:ins w:id="8680" w:author="Borja Gonzalez" w:date="2017-09-28T19:31:00Z"/>
                <w:lang w:val="en-US"/>
                <w:rPrChange w:id="8681" w:author="GONZALEZ DIAZ, BORJA" w:date="2017-09-29T19:45:00Z">
                  <w:rPr>
                    <w:ins w:id="8682" w:author="Borja Gonzalez" w:date="2017-09-28T19:31:00Z"/>
                    <w:rFonts w:ascii="Monaco" w:eastAsiaTheme="majorEastAsia" w:hAnsi="Monaco" w:cs="Monaco"/>
                    <w:color w:val="243F60" w:themeColor="accent1" w:themeShade="7F"/>
                    <w:sz w:val="32"/>
                    <w:szCs w:val="32"/>
                    <w:lang w:val="en-US"/>
                  </w:rPr>
                </w:rPrChange>
              </w:rPr>
              <w:pPrChange w:id="8683" w:author="GONZALEZ DIAZ, BORJA" w:date="2017-09-29T19:25:00Z">
                <w:pPr>
                  <w:keepNext/>
                  <w:keepLines/>
                  <w:widowControl w:val="0"/>
                  <w:autoSpaceDE w:val="0"/>
                  <w:autoSpaceDN w:val="0"/>
                  <w:adjustRightInd w:val="0"/>
                  <w:spacing w:before="200"/>
                  <w:outlineLvl w:val="4"/>
                </w:pPr>
              </w:pPrChange>
            </w:pPr>
            <w:ins w:id="8684" w:author="Borja Gonzalez" w:date="2017-09-28T19:31:00Z">
              <w:r w:rsidRPr="0060192C">
                <w:rPr>
                  <w:lang w:val="en-US"/>
                  <w:rPrChange w:id="8685" w:author="GONZALEZ DIAZ, BORJA" w:date="2017-09-29T19:45:00Z">
                    <w:rPr>
                      <w:rFonts w:ascii="Monaco" w:hAnsi="Monaco" w:cs="Monaco"/>
                      <w:sz w:val="32"/>
                      <w:szCs w:val="32"/>
                      <w:lang w:val="en-US"/>
                    </w:rPr>
                  </w:rPrChange>
                </w:rPr>
                <w:t xml:space="preserve">        </w:t>
              </w:r>
              <w:r w:rsidRPr="0060192C">
                <w:rPr>
                  <w:b/>
                  <w:bCs/>
                  <w:lang w:val="en-US"/>
                  <w:rPrChange w:id="8686" w:author="GONZALEZ DIAZ, BORJA" w:date="2017-09-29T19:45:00Z">
                    <w:rPr>
                      <w:rFonts w:ascii="Monaco" w:hAnsi="Monaco" w:cs="Monaco"/>
                      <w:b/>
                      <w:bCs/>
                      <w:color w:val="000000"/>
                      <w:sz w:val="32"/>
                      <w:szCs w:val="32"/>
                      <w:lang w:val="en-US"/>
                    </w:rPr>
                  </w:rPrChange>
                </w:rPr>
                <w:t>{</w:t>
              </w:r>
            </w:ins>
          </w:p>
          <w:p w14:paraId="62DB064C" w14:textId="77777777" w:rsidR="00E066BD" w:rsidRPr="0060192C" w:rsidRDefault="00E066BD">
            <w:pPr>
              <w:rPr>
                <w:ins w:id="8687" w:author="Borja Gonzalez" w:date="2017-09-28T19:31:00Z"/>
                <w:lang w:val="en-US"/>
                <w:rPrChange w:id="8688" w:author="GONZALEZ DIAZ, BORJA" w:date="2017-09-29T19:45:00Z">
                  <w:rPr>
                    <w:ins w:id="8689" w:author="Borja Gonzalez" w:date="2017-09-28T19:31:00Z"/>
                    <w:rFonts w:ascii="Monaco" w:eastAsiaTheme="majorEastAsia" w:hAnsi="Monaco" w:cs="Monaco"/>
                    <w:color w:val="243F60" w:themeColor="accent1" w:themeShade="7F"/>
                    <w:sz w:val="32"/>
                    <w:szCs w:val="32"/>
                    <w:lang w:val="en-US"/>
                  </w:rPr>
                </w:rPrChange>
              </w:rPr>
              <w:pPrChange w:id="8690" w:author="GONZALEZ DIAZ, BORJA" w:date="2017-09-29T19:25:00Z">
                <w:pPr>
                  <w:keepNext/>
                  <w:keepLines/>
                  <w:widowControl w:val="0"/>
                  <w:autoSpaceDE w:val="0"/>
                  <w:autoSpaceDN w:val="0"/>
                  <w:adjustRightInd w:val="0"/>
                  <w:spacing w:before="200"/>
                  <w:outlineLvl w:val="4"/>
                </w:pPr>
              </w:pPrChange>
            </w:pPr>
            <w:ins w:id="8691" w:author="Borja Gonzalez" w:date="2017-09-28T19:31:00Z">
              <w:r w:rsidRPr="0060192C">
                <w:rPr>
                  <w:lang w:val="en-US"/>
                  <w:rPrChange w:id="8692" w:author="GONZALEZ DIAZ, BORJA" w:date="2017-09-29T19:45:00Z">
                    <w:rPr>
                      <w:rFonts w:ascii="Monaco" w:hAnsi="Monaco" w:cs="Monaco"/>
                      <w:sz w:val="32"/>
                      <w:szCs w:val="32"/>
                      <w:lang w:val="en-US"/>
                    </w:rPr>
                  </w:rPrChange>
                </w:rPr>
                <w:t xml:space="preserve">            label</w:t>
              </w:r>
              <w:r w:rsidRPr="0060192C">
                <w:rPr>
                  <w:b/>
                  <w:bCs/>
                  <w:color w:val="CE5C00"/>
                  <w:lang w:val="en-US"/>
                  <w:rPrChange w:id="8693" w:author="GONZALEZ DIAZ, BORJA" w:date="2017-09-29T19:45:00Z">
                    <w:rPr>
                      <w:rFonts w:ascii="Monaco" w:hAnsi="Monaco" w:cs="Monaco"/>
                      <w:b/>
                      <w:bCs/>
                      <w:color w:val="CE5C00"/>
                      <w:sz w:val="32"/>
                      <w:szCs w:val="32"/>
                      <w:lang w:val="en-US"/>
                    </w:rPr>
                  </w:rPrChange>
                </w:rPr>
                <w:t>:</w:t>
              </w:r>
              <w:r w:rsidRPr="0060192C">
                <w:rPr>
                  <w:lang w:val="en-US"/>
                  <w:rPrChange w:id="8694" w:author="GONZALEZ DIAZ, BORJA" w:date="2017-09-29T19:45:00Z">
                    <w:rPr>
                      <w:rFonts w:ascii="Monaco" w:hAnsi="Monaco" w:cs="Monaco"/>
                      <w:sz w:val="32"/>
                      <w:szCs w:val="32"/>
                      <w:lang w:val="en-US"/>
                    </w:rPr>
                  </w:rPrChange>
                </w:rPr>
                <w:t xml:space="preserve"> titulo1</w:t>
              </w:r>
              <w:r w:rsidRPr="0060192C">
                <w:rPr>
                  <w:b/>
                  <w:bCs/>
                  <w:lang w:val="en-US"/>
                  <w:rPrChange w:id="8695" w:author="GONZALEZ DIAZ, BORJA" w:date="2017-09-29T19:45:00Z">
                    <w:rPr>
                      <w:rFonts w:ascii="Monaco" w:hAnsi="Monaco" w:cs="Monaco"/>
                      <w:b/>
                      <w:bCs/>
                      <w:color w:val="000000"/>
                      <w:sz w:val="32"/>
                      <w:szCs w:val="32"/>
                      <w:lang w:val="en-US"/>
                    </w:rPr>
                  </w:rPrChange>
                </w:rPr>
                <w:t>,</w:t>
              </w:r>
            </w:ins>
          </w:p>
          <w:p w14:paraId="078D6F0C" w14:textId="77777777" w:rsidR="00E066BD" w:rsidRPr="00E066BD" w:rsidRDefault="00E066BD">
            <w:pPr>
              <w:rPr>
                <w:ins w:id="8696" w:author="Borja Gonzalez" w:date="2017-09-28T19:31:00Z"/>
                <w:lang w:val="en-US"/>
                <w:rPrChange w:id="8697" w:author="Borja Gonzalez" w:date="2017-09-28T19:31:00Z">
                  <w:rPr>
                    <w:ins w:id="8698" w:author="Borja Gonzalez" w:date="2017-09-28T19:31:00Z"/>
                    <w:rFonts w:ascii="Monaco" w:eastAsiaTheme="majorEastAsia" w:hAnsi="Monaco" w:cs="Monaco"/>
                    <w:color w:val="243F60" w:themeColor="accent1" w:themeShade="7F"/>
                    <w:sz w:val="32"/>
                    <w:szCs w:val="32"/>
                    <w:lang w:val="en-US"/>
                  </w:rPr>
                </w:rPrChange>
              </w:rPr>
              <w:pPrChange w:id="8699" w:author="GONZALEZ DIAZ, BORJA" w:date="2017-09-29T19:25:00Z">
                <w:pPr>
                  <w:keepNext/>
                  <w:keepLines/>
                  <w:widowControl w:val="0"/>
                  <w:autoSpaceDE w:val="0"/>
                  <w:autoSpaceDN w:val="0"/>
                  <w:adjustRightInd w:val="0"/>
                  <w:spacing w:before="200"/>
                  <w:outlineLvl w:val="4"/>
                </w:pPr>
              </w:pPrChange>
            </w:pPr>
            <w:ins w:id="8700" w:author="Borja Gonzalez" w:date="2017-09-28T19:31:00Z">
              <w:r w:rsidRPr="0060192C">
                <w:rPr>
                  <w:lang w:val="en-US"/>
                  <w:rPrChange w:id="8701" w:author="GONZALEZ DIAZ, BORJA" w:date="2017-09-29T19:45:00Z">
                    <w:rPr>
                      <w:rFonts w:ascii="Monaco" w:hAnsi="Monaco" w:cs="Monaco"/>
                      <w:sz w:val="32"/>
                      <w:szCs w:val="32"/>
                      <w:lang w:val="en-US"/>
                    </w:rPr>
                  </w:rPrChange>
                </w:rPr>
                <w:t xml:space="preserve">            </w:t>
              </w:r>
              <w:r w:rsidRPr="00E066BD">
                <w:rPr>
                  <w:lang w:val="en-US"/>
                  <w:rPrChange w:id="8702" w:author="Borja Gonzalez" w:date="2017-09-28T19:31:00Z">
                    <w:rPr>
                      <w:rFonts w:ascii="Monaco" w:hAnsi="Monaco" w:cs="Monaco"/>
                      <w:color w:val="000000"/>
                      <w:sz w:val="32"/>
                      <w:szCs w:val="32"/>
                      <w:lang w:val="en-US"/>
                    </w:rPr>
                  </w:rPrChange>
                </w:rPr>
                <w:t>fill</w:t>
              </w:r>
              <w:r w:rsidRPr="00E066BD">
                <w:rPr>
                  <w:b/>
                  <w:bCs/>
                  <w:color w:val="CE5C00"/>
                  <w:lang w:val="en-US"/>
                  <w:rPrChange w:id="8703" w:author="Borja Gonzalez" w:date="2017-09-28T19:31:00Z">
                    <w:rPr>
                      <w:rFonts w:ascii="Monaco" w:hAnsi="Monaco" w:cs="Monaco"/>
                      <w:b/>
                      <w:bCs/>
                      <w:color w:val="CE5C00"/>
                      <w:sz w:val="32"/>
                      <w:szCs w:val="32"/>
                      <w:lang w:val="en-US"/>
                    </w:rPr>
                  </w:rPrChange>
                </w:rPr>
                <w:t>:</w:t>
              </w:r>
              <w:r w:rsidRPr="00E066BD">
                <w:rPr>
                  <w:lang w:val="en-US"/>
                  <w:rPrChange w:id="8704" w:author="Borja Gonzalez" w:date="2017-09-28T19:31:00Z">
                    <w:rPr>
                      <w:rFonts w:ascii="Monaco" w:hAnsi="Monaco" w:cs="Monaco"/>
                      <w:sz w:val="32"/>
                      <w:szCs w:val="32"/>
                      <w:lang w:val="en-US"/>
                    </w:rPr>
                  </w:rPrChange>
                </w:rPr>
                <w:t xml:space="preserve"> </w:t>
              </w:r>
              <w:r w:rsidRPr="00E066BD">
                <w:rPr>
                  <w:b/>
                  <w:bCs/>
                  <w:color w:val="204A87"/>
                  <w:lang w:val="en-US"/>
                  <w:rPrChange w:id="8705" w:author="Borja Gonzalez" w:date="2017-09-28T19:31:00Z">
                    <w:rPr>
                      <w:rFonts w:ascii="Monaco" w:hAnsi="Monaco" w:cs="Monaco"/>
                      <w:b/>
                      <w:bCs/>
                      <w:color w:val="204A87"/>
                      <w:sz w:val="32"/>
                      <w:szCs w:val="32"/>
                      <w:lang w:val="en-US"/>
                    </w:rPr>
                  </w:rPrChange>
                </w:rPr>
                <w:t>false</w:t>
              </w:r>
              <w:r w:rsidRPr="00E066BD">
                <w:rPr>
                  <w:b/>
                  <w:bCs/>
                  <w:lang w:val="en-US"/>
                  <w:rPrChange w:id="8706"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pPr>
              <w:rPr>
                <w:ins w:id="8707" w:author="Borja Gonzalez" w:date="2017-09-28T19:31:00Z"/>
                <w:lang w:val="en-US"/>
                <w:rPrChange w:id="8708" w:author="Borja Gonzalez" w:date="2017-09-28T19:31:00Z">
                  <w:rPr>
                    <w:ins w:id="8709" w:author="Borja Gonzalez" w:date="2017-09-28T19:31:00Z"/>
                    <w:rFonts w:ascii="Monaco" w:eastAsiaTheme="majorEastAsia" w:hAnsi="Monaco" w:cs="Monaco"/>
                    <w:color w:val="243F60" w:themeColor="accent1" w:themeShade="7F"/>
                    <w:sz w:val="32"/>
                    <w:szCs w:val="32"/>
                    <w:lang w:val="en-US"/>
                  </w:rPr>
                </w:rPrChange>
              </w:rPr>
              <w:pPrChange w:id="8710" w:author="GONZALEZ DIAZ, BORJA" w:date="2017-09-29T19:25:00Z">
                <w:pPr>
                  <w:keepNext/>
                  <w:keepLines/>
                  <w:widowControl w:val="0"/>
                  <w:autoSpaceDE w:val="0"/>
                  <w:autoSpaceDN w:val="0"/>
                  <w:adjustRightInd w:val="0"/>
                  <w:spacing w:before="200"/>
                  <w:outlineLvl w:val="4"/>
                </w:pPr>
              </w:pPrChange>
            </w:pPr>
            <w:ins w:id="8711" w:author="Borja Gonzalez" w:date="2017-09-28T19:31:00Z">
              <w:r w:rsidRPr="00E066BD">
                <w:rPr>
                  <w:lang w:val="en-US"/>
                  <w:rPrChange w:id="8712" w:author="Borja Gonzalez" w:date="2017-09-28T19:31:00Z">
                    <w:rPr>
                      <w:rFonts w:ascii="Monaco" w:hAnsi="Monaco" w:cs="Monaco"/>
                      <w:sz w:val="32"/>
                      <w:szCs w:val="32"/>
                      <w:lang w:val="en-US"/>
                    </w:rPr>
                  </w:rPrChange>
                </w:rPr>
                <w:t xml:space="preserve">            lineTension</w:t>
              </w:r>
              <w:r w:rsidRPr="00E066BD">
                <w:rPr>
                  <w:b/>
                  <w:bCs/>
                  <w:color w:val="CE5C00"/>
                  <w:lang w:val="en-US"/>
                  <w:rPrChange w:id="8713" w:author="Borja Gonzalez" w:date="2017-09-28T19:31:00Z">
                    <w:rPr>
                      <w:rFonts w:ascii="Monaco" w:hAnsi="Monaco" w:cs="Monaco"/>
                      <w:b/>
                      <w:bCs/>
                      <w:color w:val="CE5C00"/>
                      <w:sz w:val="32"/>
                      <w:szCs w:val="32"/>
                      <w:lang w:val="en-US"/>
                    </w:rPr>
                  </w:rPrChange>
                </w:rPr>
                <w:t>:</w:t>
              </w:r>
              <w:r w:rsidRPr="00E066BD">
                <w:rPr>
                  <w:lang w:val="en-US"/>
                  <w:rPrChange w:id="8714" w:author="Borja Gonzalez" w:date="2017-09-28T19:31:00Z">
                    <w:rPr>
                      <w:rFonts w:ascii="Monaco" w:hAnsi="Monaco" w:cs="Monaco"/>
                      <w:sz w:val="32"/>
                      <w:szCs w:val="32"/>
                      <w:lang w:val="en-US"/>
                    </w:rPr>
                  </w:rPrChange>
                </w:rPr>
                <w:t xml:space="preserve"> </w:t>
              </w:r>
              <w:r w:rsidRPr="00E066BD">
                <w:rPr>
                  <w:b/>
                  <w:bCs/>
                  <w:color w:val="0000CF"/>
                  <w:lang w:val="en-US"/>
                  <w:rPrChange w:id="8715" w:author="Borja Gonzalez" w:date="2017-09-28T19:31:00Z">
                    <w:rPr>
                      <w:rFonts w:ascii="Monaco" w:hAnsi="Monaco" w:cs="Monaco"/>
                      <w:b/>
                      <w:bCs/>
                      <w:color w:val="0000CF"/>
                      <w:sz w:val="32"/>
                      <w:szCs w:val="32"/>
                      <w:lang w:val="en-US"/>
                    </w:rPr>
                  </w:rPrChange>
                </w:rPr>
                <w:t>0.5</w:t>
              </w:r>
              <w:r w:rsidRPr="00E066BD">
                <w:rPr>
                  <w:b/>
                  <w:bCs/>
                  <w:lang w:val="en-US"/>
                  <w:rPrChange w:id="8716"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pPr>
              <w:rPr>
                <w:ins w:id="8717" w:author="Borja Gonzalez" w:date="2017-09-28T19:31:00Z"/>
                <w:lang w:val="en-US"/>
                <w:rPrChange w:id="8718" w:author="Borja Gonzalez" w:date="2017-09-28T19:31:00Z">
                  <w:rPr>
                    <w:ins w:id="8719" w:author="Borja Gonzalez" w:date="2017-09-28T19:31:00Z"/>
                    <w:rFonts w:ascii="Monaco" w:eastAsiaTheme="majorEastAsia" w:hAnsi="Monaco" w:cs="Monaco"/>
                    <w:color w:val="243F60" w:themeColor="accent1" w:themeShade="7F"/>
                    <w:sz w:val="32"/>
                    <w:szCs w:val="32"/>
                    <w:lang w:val="en-US"/>
                  </w:rPr>
                </w:rPrChange>
              </w:rPr>
              <w:pPrChange w:id="8720" w:author="GONZALEZ DIAZ, BORJA" w:date="2017-09-29T19:25:00Z">
                <w:pPr>
                  <w:keepNext/>
                  <w:keepLines/>
                  <w:widowControl w:val="0"/>
                  <w:autoSpaceDE w:val="0"/>
                  <w:autoSpaceDN w:val="0"/>
                  <w:adjustRightInd w:val="0"/>
                  <w:spacing w:before="200"/>
                  <w:outlineLvl w:val="4"/>
                </w:pPr>
              </w:pPrChange>
            </w:pPr>
            <w:ins w:id="8721" w:author="Borja Gonzalez" w:date="2017-09-28T19:31:00Z">
              <w:r w:rsidRPr="00E066BD">
                <w:rPr>
                  <w:lang w:val="en-US"/>
                  <w:rPrChange w:id="8722" w:author="Borja Gonzalez" w:date="2017-09-28T19:31:00Z">
                    <w:rPr>
                      <w:rFonts w:ascii="Monaco" w:hAnsi="Monaco" w:cs="Monaco"/>
                      <w:sz w:val="32"/>
                      <w:szCs w:val="32"/>
                      <w:lang w:val="en-US"/>
                    </w:rPr>
                  </w:rPrChange>
                </w:rPr>
                <w:t xml:space="preserve">            backgroundColor</w:t>
              </w:r>
              <w:r w:rsidRPr="00E066BD">
                <w:rPr>
                  <w:b/>
                  <w:bCs/>
                  <w:color w:val="CE5C00"/>
                  <w:lang w:val="en-US"/>
                  <w:rPrChange w:id="8723" w:author="Borja Gonzalez" w:date="2017-09-28T19:31:00Z">
                    <w:rPr>
                      <w:rFonts w:ascii="Monaco" w:hAnsi="Monaco" w:cs="Monaco"/>
                      <w:b/>
                      <w:bCs/>
                      <w:color w:val="CE5C00"/>
                      <w:sz w:val="32"/>
                      <w:szCs w:val="32"/>
                      <w:lang w:val="en-US"/>
                    </w:rPr>
                  </w:rPrChange>
                </w:rPr>
                <w:t>:</w:t>
              </w:r>
              <w:r w:rsidRPr="00E066BD">
                <w:rPr>
                  <w:lang w:val="en-US"/>
                  <w:rPrChange w:id="8724" w:author="Borja Gonzalez" w:date="2017-09-28T19:31:00Z">
                    <w:rPr>
                      <w:rFonts w:ascii="Monaco" w:hAnsi="Monaco" w:cs="Monaco"/>
                      <w:sz w:val="32"/>
                      <w:szCs w:val="32"/>
                      <w:lang w:val="en-US"/>
                    </w:rPr>
                  </w:rPrChange>
                </w:rPr>
                <w:t xml:space="preserve"> </w:t>
              </w:r>
              <w:r w:rsidRPr="00E066BD">
                <w:rPr>
                  <w:color w:val="4E9A06"/>
                  <w:lang w:val="en-US"/>
                  <w:rPrChange w:id="8725" w:author="Borja Gonzalez" w:date="2017-09-28T19:31:00Z">
                    <w:rPr>
                      <w:rFonts w:ascii="Monaco" w:hAnsi="Monaco" w:cs="Monaco"/>
                      <w:color w:val="4E9A06"/>
                      <w:sz w:val="32"/>
                      <w:szCs w:val="32"/>
                      <w:lang w:val="en-US"/>
                    </w:rPr>
                  </w:rPrChange>
                </w:rPr>
                <w:t>"rgba(247,70,74,0.4)"</w:t>
              </w:r>
              <w:r w:rsidRPr="00E066BD">
                <w:rPr>
                  <w:b/>
                  <w:bCs/>
                  <w:lang w:val="en-US"/>
                  <w:rPrChange w:id="8726"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pPr>
              <w:rPr>
                <w:ins w:id="8727" w:author="Borja Gonzalez" w:date="2017-09-28T19:31:00Z"/>
                <w:lang w:val="en-US"/>
                <w:rPrChange w:id="8728" w:author="Borja Gonzalez" w:date="2017-09-28T19:31:00Z">
                  <w:rPr>
                    <w:ins w:id="8729" w:author="Borja Gonzalez" w:date="2017-09-28T19:31:00Z"/>
                    <w:rFonts w:ascii="Monaco" w:eastAsiaTheme="majorEastAsia" w:hAnsi="Monaco" w:cs="Monaco"/>
                    <w:color w:val="243F60" w:themeColor="accent1" w:themeShade="7F"/>
                    <w:sz w:val="32"/>
                    <w:szCs w:val="32"/>
                    <w:lang w:val="en-US"/>
                  </w:rPr>
                </w:rPrChange>
              </w:rPr>
              <w:pPrChange w:id="8730" w:author="GONZALEZ DIAZ, BORJA" w:date="2017-09-29T19:25:00Z">
                <w:pPr>
                  <w:keepNext/>
                  <w:keepLines/>
                  <w:widowControl w:val="0"/>
                  <w:autoSpaceDE w:val="0"/>
                  <w:autoSpaceDN w:val="0"/>
                  <w:adjustRightInd w:val="0"/>
                  <w:spacing w:before="200"/>
                  <w:outlineLvl w:val="4"/>
                </w:pPr>
              </w:pPrChange>
            </w:pPr>
            <w:ins w:id="8731" w:author="Borja Gonzalez" w:date="2017-09-28T19:31:00Z">
              <w:r w:rsidRPr="00E066BD">
                <w:rPr>
                  <w:lang w:val="en-US"/>
                  <w:rPrChange w:id="8732" w:author="Borja Gonzalez" w:date="2017-09-28T19:31:00Z">
                    <w:rPr>
                      <w:rFonts w:ascii="Monaco" w:hAnsi="Monaco" w:cs="Monaco"/>
                      <w:sz w:val="32"/>
                      <w:szCs w:val="32"/>
                      <w:lang w:val="en-US"/>
                    </w:rPr>
                  </w:rPrChange>
                </w:rPr>
                <w:t xml:space="preserve">            borderColor</w:t>
              </w:r>
              <w:r w:rsidRPr="00E066BD">
                <w:rPr>
                  <w:b/>
                  <w:bCs/>
                  <w:color w:val="CE5C00"/>
                  <w:lang w:val="en-US"/>
                  <w:rPrChange w:id="8733" w:author="Borja Gonzalez" w:date="2017-09-28T19:31:00Z">
                    <w:rPr>
                      <w:rFonts w:ascii="Monaco" w:hAnsi="Monaco" w:cs="Monaco"/>
                      <w:b/>
                      <w:bCs/>
                      <w:color w:val="CE5C00"/>
                      <w:sz w:val="32"/>
                      <w:szCs w:val="32"/>
                      <w:lang w:val="en-US"/>
                    </w:rPr>
                  </w:rPrChange>
                </w:rPr>
                <w:t>:</w:t>
              </w:r>
              <w:r w:rsidRPr="00E066BD">
                <w:rPr>
                  <w:lang w:val="en-US"/>
                  <w:rPrChange w:id="8734" w:author="Borja Gonzalez" w:date="2017-09-28T19:31:00Z">
                    <w:rPr>
                      <w:rFonts w:ascii="Monaco" w:hAnsi="Monaco" w:cs="Monaco"/>
                      <w:sz w:val="32"/>
                      <w:szCs w:val="32"/>
                      <w:lang w:val="en-US"/>
                    </w:rPr>
                  </w:rPrChange>
                </w:rPr>
                <w:t xml:space="preserve"> </w:t>
              </w:r>
              <w:r w:rsidRPr="00E066BD">
                <w:rPr>
                  <w:color w:val="4E9A06"/>
                  <w:lang w:val="en-US"/>
                  <w:rPrChange w:id="8735" w:author="Borja Gonzalez" w:date="2017-09-28T19:31:00Z">
                    <w:rPr>
                      <w:rFonts w:ascii="Monaco" w:hAnsi="Monaco" w:cs="Monaco"/>
                      <w:color w:val="4E9A06"/>
                      <w:sz w:val="32"/>
                      <w:szCs w:val="32"/>
                      <w:lang w:val="en-US"/>
                    </w:rPr>
                  </w:rPrChange>
                </w:rPr>
                <w:t>"rgba(247,70,74,1)"</w:t>
              </w:r>
              <w:r w:rsidRPr="00E066BD">
                <w:rPr>
                  <w:b/>
                  <w:bCs/>
                  <w:lang w:val="en-US"/>
                  <w:rPrChange w:id="8736"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pPr>
              <w:rPr>
                <w:ins w:id="8737" w:author="Borja Gonzalez" w:date="2017-09-28T19:31:00Z"/>
                <w:lang w:val="en-US"/>
                <w:rPrChange w:id="8738" w:author="Borja Gonzalez" w:date="2017-09-28T19:31:00Z">
                  <w:rPr>
                    <w:ins w:id="8739" w:author="Borja Gonzalez" w:date="2017-09-28T19:31:00Z"/>
                    <w:rFonts w:ascii="Monaco" w:eastAsiaTheme="majorEastAsia" w:hAnsi="Monaco" w:cs="Monaco"/>
                    <w:color w:val="243F60" w:themeColor="accent1" w:themeShade="7F"/>
                    <w:sz w:val="32"/>
                    <w:szCs w:val="32"/>
                    <w:lang w:val="en-US"/>
                  </w:rPr>
                </w:rPrChange>
              </w:rPr>
              <w:pPrChange w:id="8740" w:author="GONZALEZ DIAZ, BORJA" w:date="2017-09-29T19:25:00Z">
                <w:pPr>
                  <w:keepNext/>
                  <w:keepLines/>
                  <w:widowControl w:val="0"/>
                  <w:autoSpaceDE w:val="0"/>
                  <w:autoSpaceDN w:val="0"/>
                  <w:adjustRightInd w:val="0"/>
                  <w:spacing w:before="200"/>
                  <w:outlineLvl w:val="4"/>
                </w:pPr>
              </w:pPrChange>
            </w:pPr>
            <w:ins w:id="8741" w:author="Borja Gonzalez" w:date="2017-09-28T19:31:00Z">
              <w:r w:rsidRPr="00E066BD">
                <w:rPr>
                  <w:lang w:val="en-US"/>
                  <w:rPrChange w:id="8742" w:author="Borja Gonzalez" w:date="2017-09-28T19:31:00Z">
                    <w:rPr>
                      <w:rFonts w:ascii="Monaco" w:hAnsi="Monaco" w:cs="Monaco"/>
                      <w:sz w:val="32"/>
                      <w:szCs w:val="32"/>
                      <w:lang w:val="en-US"/>
                    </w:rPr>
                  </w:rPrChange>
                </w:rPr>
                <w:t xml:space="preserve">            borderCapStyle</w:t>
              </w:r>
              <w:r w:rsidRPr="00E066BD">
                <w:rPr>
                  <w:b/>
                  <w:bCs/>
                  <w:color w:val="CE5C00"/>
                  <w:lang w:val="en-US"/>
                  <w:rPrChange w:id="8743" w:author="Borja Gonzalez" w:date="2017-09-28T19:31:00Z">
                    <w:rPr>
                      <w:rFonts w:ascii="Monaco" w:hAnsi="Monaco" w:cs="Monaco"/>
                      <w:b/>
                      <w:bCs/>
                      <w:color w:val="CE5C00"/>
                      <w:sz w:val="32"/>
                      <w:szCs w:val="32"/>
                      <w:lang w:val="en-US"/>
                    </w:rPr>
                  </w:rPrChange>
                </w:rPr>
                <w:t>:</w:t>
              </w:r>
              <w:r w:rsidRPr="00E066BD">
                <w:rPr>
                  <w:lang w:val="en-US"/>
                  <w:rPrChange w:id="8744" w:author="Borja Gonzalez" w:date="2017-09-28T19:31:00Z">
                    <w:rPr>
                      <w:rFonts w:ascii="Monaco" w:hAnsi="Monaco" w:cs="Monaco"/>
                      <w:sz w:val="32"/>
                      <w:szCs w:val="32"/>
                      <w:lang w:val="en-US"/>
                    </w:rPr>
                  </w:rPrChange>
                </w:rPr>
                <w:t xml:space="preserve"> </w:t>
              </w:r>
              <w:r w:rsidRPr="00E066BD">
                <w:rPr>
                  <w:color w:val="4E9A06"/>
                  <w:lang w:val="en-US"/>
                  <w:rPrChange w:id="8745" w:author="Borja Gonzalez" w:date="2017-09-28T19:31:00Z">
                    <w:rPr>
                      <w:rFonts w:ascii="Monaco" w:hAnsi="Monaco" w:cs="Monaco"/>
                      <w:color w:val="4E9A06"/>
                      <w:sz w:val="32"/>
                      <w:szCs w:val="32"/>
                      <w:lang w:val="en-US"/>
                    </w:rPr>
                  </w:rPrChange>
                </w:rPr>
                <w:t>'butt'</w:t>
              </w:r>
              <w:r w:rsidRPr="00E066BD">
                <w:rPr>
                  <w:b/>
                  <w:bCs/>
                  <w:lang w:val="en-US"/>
                  <w:rPrChange w:id="8746"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pPr>
              <w:rPr>
                <w:ins w:id="8747" w:author="Borja Gonzalez" w:date="2017-09-28T19:31:00Z"/>
                <w:lang w:val="en-US"/>
                <w:rPrChange w:id="8748" w:author="Borja Gonzalez" w:date="2017-09-28T19:31:00Z">
                  <w:rPr>
                    <w:ins w:id="8749" w:author="Borja Gonzalez" w:date="2017-09-28T19:31:00Z"/>
                    <w:rFonts w:ascii="Monaco" w:eastAsiaTheme="majorEastAsia" w:hAnsi="Monaco" w:cs="Monaco"/>
                    <w:color w:val="243F60" w:themeColor="accent1" w:themeShade="7F"/>
                    <w:sz w:val="32"/>
                    <w:szCs w:val="32"/>
                    <w:lang w:val="en-US"/>
                  </w:rPr>
                </w:rPrChange>
              </w:rPr>
              <w:pPrChange w:id="8750" w:author="GONZALEZ DIAZ, BORJA" w:date="2017-09-29T19:25:00Z">
                <w:pPr>
                  <w:keepNext/>
                  <w:keepLines/>
                  <w:widowControl w:val="0"/>
                  <w:autoSpaceDE w:val="0"/>
                  <w:autoSpaceDN w:val="0"/>
                  <w:adjustRightInd w:val="0"/>
                  <w:spacing w:before="200"/>
                  <w:outlineLvl w:val="4"/>
                </w:pPr>
              </w:pPrChange>
            </w:pPr>
            <w:ins w:id="8751" w:author="Borja Gonzalez" w:date="2017-09-28T19:31:00Z">
              <w:r w:rsidRPr="00E066BD">
                <w:rPr>
                  <w:lang w:val="en-US"/>
                  <w:rPrChange w:id="8752" w:author="Borja Gonzalez" w:date="2017-09-28T19:31:00Z">
                    <w:rPr>
                      <w:rFonts w:ascii="Monaco" w:hAnsi="Monaco" w:cs="Monaco"/>
                      <w:sz w:val="32"/>
                      <w:szCs w:val="32"/>
                      <w:lang w:val="en-US"/>
                    </w:rPr>
                  </w:rPrChange>
                </w:rPr>
                <w:t xml:space="preserve">            borderDash</w:t>
              </w:r>
              <w:r w:rsidRPr="00E066BD">
                <w:rPr>
                  <w:b/>
                  <w:bCs/>
                  <w:color w:val="CE5C00"/>
                  <w:lang w:val="en-US"/>
                  <w:rPrChange w:id="8753" w:author="Borja Gonzalez" w:date="2017-09-28T19:31:00Z">
                    <w:rPr>
                      <w:rFonts w:ascii="Monaco" w:hAnsi="Monaco" w:cs="Monaco"/>
                      <w:b/>
                      <w:bCs/>
                      <w:color w:val="CE5C00"/>
                      <w:sz w:val="32"/>
                      <w:szCs w:val="32"/>
                      <w:lang w:val="en-US"/>
                    </w:rPr>
                  </w:rPrChange>
                </w:rPr>
                <w:t>:</w:t>
              </w:r>
              <w:r w:rsidRPr="00E066BD">
                <w:rPr>
                  <w:lang w:val="en-US"/>
                  <w:rPrChange w:id="8754" w:author="Borja Gonzalez" w:date="2017-09-28T19:31:00Z">
                    <w:rPr>
                      <w:rFonts w:ascii="Monaco" w:hAnsi="Monaco" w:cs="Monaco"/>
                      <w:sz w:val="32"/>
                      <w:szCs w:val="32"/>
                      <w:lang w:val="en-US"/>
                    </w:rPr>
                  </w:rPrChange>
                </w:rPr>
                <w:t xml:space="preserve"> </w:t>
              </w:r>
              <w:r w:rsidRPr="00E066BD">
                <w:rPr>
                  <w:b/>
                  <w:bCs/>
                  <w:lang w:val="en-US"/>
                  <w:rPrChange w:id="8755"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pPr>
              <w:rPr>
                <w:ins w:id="8756" w:author="Borja Gonzalez" w:date="2017-09-28T19:31:00Z"/>
                <w:lang w:val="en-US"/>
                <w:rPrChange w:id="8757" w:author="Borja Gonzalez" w:date="2017-09-28T19:31:00Z">
                  <w:rPr>
                    <w:ins w:id="8758" w:author="Borja Gonzalez" w:date="2017-09-28T19:31:00Z"/>
                    <w:rFonts w:ascii="Monaco" w:eastAsiaTheme="majorEastAsia" w:hAnsi="Monaco" w:cs="Monaco"/>
                    <w:color w:val="243F60" w:themeColor="accent1" w:themeShade="7F"/>
                    <w:sz w:val="32"/>
                    <w:szCs w:val="32"/>
                    <w:lang w:val="en-US"/>
                  </w:rPr>
                </w:rPrChange>
              </w:rPr>
              <w:pPrChange w:id="8759" w:author="GONZALEZ DIAZ, BORJA" w:date="2017-09-29T19:25:00Z">
                <w:pPr>
                  <w:keepNext/>
                  <w:keepLines/>
                  <w:widowControl w:val="0"/>
                  <w:autoSpaceDE w:val="0"/>
                  <w:autoSpaceDN w:val="0"/>
                  <w:adjustRightInd w:val="0"/>
                  <w:spacing w:before="200"/>
                  <w:outlineLvl w:val="4"/>
                </w:pPr>
              </w:pPrChange>
            </w:pPr>
            <w:ins w:id="8760" w:author="Borja Gonzalez" w:date="2017-09-28T19:31:00Z">
              <w:r w:rsidRPr="00E066BD">
                <w:rPr>
                  <w:lang w:val="en-US"/>
                  <w:rPrChange w:id="8761" w:author="Borja Gonzalez" w:date="2017-09-28T19:31:00Z">
                    <w:rPr>
                      <w:rFonts w:ascii="Monaco" w:hAnsi="Monaco" w:cs="Monaco"/>
                      <w:sz w:val="32"/>
                      <w:szCs w:val="32"/>
                      <w:lang w:val="en-US"/>
                    </w:rPr>
                  </w:rPrChange>
                </w:rPr>
                <w:t xml:space="preserve">            borderDashOffset</w:t>
              </w:r>
              <w:r w:rsidRPr="00E066BD">
                <w:rPr>
                  <w:b/>
                  <w:bCs/>
                  <w:color w:val="CE5C00"/>
                  <w:lang w:val="en-US"/>
                  <w:rPrChange w:id="8762" w:author="Borja Gonzalez" w:date="2017-09-28T19:31:00Z">
                    <w:rPr>
                      <w:rFonts w:ascii="Monaco" w:hAnsi="Monaco" w:cs="Monaco"/>
                      <w:b/>
                      <w:bCs/>
                      <w:color w:val="CE5C00"/>
                      <w:sz w:val="32"/>
                      <w:szCs w:val="32"/>
                      <w:lang w:val="en-US"/>
                    </w:rPr>
                  </w:rPrChange>
                </w:rPr>
                <w:t>:</w:t>
              </w:r>
              <w:r w:rsidRPr="00E066BD">
                <w:rPr>
                  <w:lang w:val="en-US"/>
                  <w:rPrChange w:id="8763" w:author="Borja Gonzalez" w:date="2017-09-28T19:31:00Z">
                    <w:rPr>
                      <w:rFonts w:ascii="Monaco" w:hAnsi="Monaco" w:cs="Monaco"/>
                      <w:sz w:val="32"/>
                      <w:szCs w:val="32"/>
                      <w:lang w:val="en-US"/>
                    </w:rPr>
                  </w:rPrChange>
                </w:rPr>
                <w:t xml:space="preserve"> </w:t>
              </w:r>
              <w:r w:rsidRPr="00E066BD">
                <w:rPr>
                  <w:b/>
                  <w:bCs/>
                  <w:color w:val="0000CF"/>
                  <w:lang w:val="en-US"/>
                  <w:rPrChange w:id="8764" w:author="Borja Gonzalez" w:date="2017-09-28T19:31:00Z">
                    <w:rPr>
                      <w:rFonts w:ascii="Monaco" w:hAnsi="Monaco" w:cs="Monaco"/>
                      <w:b/>
                      <w:bCs/>
                      <w:color w:val="0000CF"/>
                      <w:sz w:val="32"/>
                      <w:szCs w:val="32"/>
                      <w:lang w:val="en-US"/>
                    </w:rPr>
                  </w:rPrChange>
                </w:rPr>
                <w:t>0.0</w:t>
              </w:r>
              <w:r w:rsidRPr="00E066BD">
                <w:rPr>
                  <w:b/>
                  <w:bCs/>
                  <w:lang w:val="en-US"/>
                  <w:rPrChange w:id="8765"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pPr>
              <w:rPr>
                <w:ins w:id="8766" w:author="Borja Gonzalez" w:date="2017-09-28T19:31:00Z"/>
                <w:lang w:val="en-US"/>
                <w:rPrChange w:id="8767" w:author="Borja Gonzalez" w:date="2017-09-28T19:31:00Z">
                  <w:rPr>
                    <w:ins w:id="8768" w:author="Borja Gonzalez" w:date="2017-09-28T19:31:00Z"/>
                    <w:rFonts w:ascii="Monaco" w:eastAsiaTheme="majorEastAsia" w:hAnsi="Monaco" w:cs="Monaco"/>
                    <w:color w:val="243F60" w:themeColor="accent1" w:themeShade="7F"/>
                    <w:sz w:val="32"/>
                    <w:szCs w:val="32"/>
                    <w:lang w:val="en-US"/>
                  </w:rPr>
                </w:rPrChange>
              </w:rPr>
              <w:pPrChange w:id="8769" w:author="GONZALEZ DIAZ, BORJA" w:date="2017-09-29T19:25:00Z">
                <w:pPr>
                  <w:keepNext/>
                  <w:keepLines/>
                  <w:widowControl w:val="0"/>
                  <w:autoSpaceDE w:val="0"/>
                  <w:autoSpaceDN w:val="0"/>
                  <w:adjustRightInd w:val="0"/>
                  <w:spacing w:before="200"/>
                  <w:outlineLvl w:val="4"/>
                </w:pPr>
              </w:pPrChange>
            </w:pPr>
            <w:ins w:id="8770" w:author="Borja Gonzalez" w:date="2017-09-28T19:31:00Z">
              <w:r w:rsidRPr="00E066BD">
                <w:rPr>
                  <w:lang w:val="en-US"/>
                  <w:rPrChange w:id="8771" w:author="Borja Gonzalez" w:date="2017-09-28T19:31:00Z">
                    <w:rPr>
                      <w:rFonts w:ascii="Monaco" w:hAnsi="Monaco" w:cs="Monaco"/>
                      <w:sz w:val="32"/>
                      <w:szCs w:val="32"/>
                      <w:lang w:val="en-US"/>
                    </w:rPr>
                  </w:rPrChange>
                </w:rPr>
                <w:t xml:space="preserve">            borderJoinStyle</w:t>
              </w:r>
              <w:r w:rsidRPr="00E066BD">
                <w:rPr>
                  <w:b/>
                  <w:bCs/>
                  <w:color w:val="CE5C00"/>
                  <w:lang w:val="en-US"/>
                  <w:rPrChange w:id="8772" w:author="Borja Gonzalez" w:date="2017-09-28T19:31:00Z">
                    <w:rPr>
                      <w:rFonts w:ascii="Monaco" w:hAnsi="Monaco" w:cs="Monaco"/>
                      <w:b/>
                      <w:bCs/>
                      <w:color w:val="CE5C00"/>
                      <w:sz w:val="32"/>
                      <w:szCs w:val="32"/>
                      <w:lang w:val="en-US"/>
                    </w:rPr>
                  </w:rPrChange>
                </w:rPr>
                <w:t>:</w:t>
              </w:r>
              <w:r w:rsidRPr="00E066BD">
                <w:rPr>
                  <w:lang w:val="en-US"/>
                  <w:rPrChange w:id="8773" w:author="Borja Gonzalez" w:date="2017-09-28T19:31:00Z">
                    <w:rPr>
                      <w:rFonts w:ascii="Monaco" w:hAnsi="Monaco" w:cs="Monaco"/>
                      <w:sz w:val="32"/>
                      <w:szCs w:val="32"/>
                      <w:lang w:val="en-US"/>
                    </w:rPr>
                  </w:rPrChange>
                </w:rPr>
                <w:t xml:space="preserve"> </w:t>
              </w:r>
              <w:r w:rsidRPr="00E066BD">
                <w:rPr>
                  <w:color w:val="4E9A06"/>
                  <w:lang w:val="en-US"/>
                  <w:rPrChange w:id="8774" w:author="Borja Gonzalez" w:date="2017-09-28T19:31:00Z">
                    <w:rPr>
                      <w:rFonts w:ascii="Monaco" w:hAnsi="Monaco" w:cs="Monaco"/>
                      <w:color w:val="4E9A06"/>
                      <w:sz w:val="32"/>
                      <w:szCs w:val="32"/>
                      <w:lang w:val="en-US"/>
                    </w:rPr>
                  </w:rPrChange>
                </w:rPr>
                <w:t>'miter'</w:t>
              </w:r>
              <w:r w:rsidRPr="00E066BD">
                <w:rPr>
                  <w:b/>
                  <w:bCs/>
                  <w:lang w:val="en-US"/>
                  <w:rPrChange w:id="8775"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pPr>
              <w:rPr>
                <w:ins w:id="8776" w:author="Borja Gonzalez" w:date="2017-09-28T19:31:00Z"/>
                <w:lang w:val="en-US"/>
                <w:rPrChange w:id="8777" w:author="Borja Gonzalez" w:date="2017-09-28T19:31:00Z">
                  <w:rPr>
                    <w:ins w:id="8778" w:author="Borja Gonzalez" w:date="2017-09-28T19:31:00Z"/>
                    <w:rFonts w:ascii="Monaco" w:eastAsiaTheme="majorEastAsia" w:hAnsi="Monaco" w:cs="Monaco"/>
                    <w:color w:val="243F60" w:themeColor="accent1" w:themeShade="7F"/>
                    <w:sz w:val="32"/>
                    <w:szCs w:val="32"/>
                    <w:lang w:val="en-US"/>
                  </w:rPr>
                </w:rPrChange>
              </w:rPr>
              <w:pPrChange w:id="8779" w:author="GONZALEZ DIAZ, BORJA" w:date="2017-09-29T19:25:00Z">
                <w:pPr>
                  <w:keepNext/>
                  <w:keepLines/>
                  <w:widowControl w:val="0"/>
                  <w:autoSpaceDE w:val="0"/>
                  <w:autoSpaceDN w:val="0"/>
                  <w:adjustRightInd w:val="0"/>
                  <w:spacing w:before="200"/>
                  <w:outlineLvl w:val="4"/>
                </w:pPr>
              </w:pPrChange>
            </w:pPr>
            <w:ins w:id="8780" w:author="Borja Gonzalez" w:date="2017-09-28T19:31:00Z">
              <w:r w:rsidRPr="00E066BD">
                <w:rPr>
                  <w:lang w:val="en-US"/>
                  <w:rPrChange w:id="8781" w:author="Borja Gonzalez" w:date="2017-09-28T19:31:00Z">
                    <w:rPr>
                      <w:rFonts w:ascii="Monaco" w:hAnsi="Monaco" w:cs="Monaco"/>
                      <w:sz w:val="32"/>
                      <w:szCs w:val="32"/>
                      <w:lang w:val="en-US"/>
                    </w:rPr>
                  </w:rPrChange>
                </w:rPr>
                <w:t xml:space="preserve">            pointBorderColor</w:t>
              </w:r>
              <w:r w:rsidRPr="00E066BD">
                <w:rPr>
                  <w:b/>
                  <w:bCs/>
                  <w:color w:val="CE5C00"/>
                  <w:lang w:val="en-US"/>
                  <w:rPrChange w:id="8782" w:author="Borja Gonzalez" w:date="2017-09-28T19:31:00Z">
                    <w:rPr>
                      <w:rFonts w:ascii="Monaco" w:hAnsi="Monaco" w:cs="Monaco"/>
                      <w:b/>
                      <w:bCs/>
                      <w:color w:val="CE5C00"/>
                      <w:sz w:val="32"/>
                      <w:szCs w:val="32"/>
                      <w:lang w:val="en-US"/>
                    </w:rPr>
                  </w:rPrChange>
                </w:rPr>
                <w:t>:</w:t>
              </w:r>
              <w:r w:rsidRPr="00E066BD">
                <w:rPr>
                  <w:lang w:val="en-US"/>
                  <w:rPrChange w:id="8783" w:author="Borja Gonzalez" w:date="2017-09-28T19:31:00Z">
                    <w:rPr>
                      <w:rFonts w:ascii="Monaco" w:hAnsi="Monaco" w:cs="Monaco"/>
                      <w:sz w:val="32"/>
                      <w:szCs w:val="32"/>
                      <w:lang w:val="en-US"/>
                    </w:rPr>
                  </w:rPrChange>
                </w:rPr>
                <w:t xml:space="preserve"> </w:t>
              </w:r>
              <w:r w:rsidRPr="00E066BD">
                <w:rPr>
                  <w:color w:val="4E9A06"/>
                  <w:lang w:val="en-US"/>
                  <w:rPrChange w:id="8784" w:author="Borja Gonzalez" w:date="2017-09-28T19:31:00Z">
                    <w:rPr>
                      <w:rFonts w:ascii="Monaco" w:hAnsi="Monaco" w:cs="Monaco"/>
                      <w:color w:val="4E9A06"/>
                      <w:sz w:val="32"/>
                      <w:szCs w:val="32"/>
                      <w:lang w:val="en-US"/>
                    </w:rPr>
                  </w:rPrChange>
                </w:rPr>
                <w:t>"rgba(247,70,74,1)"</w:t>
              </w:r>
              <w:r w:rsidRPr="00E066BD">
                <w:rPr>
                  <w:b/>
                  <w:bCs/>
                  <w:lang w:val="en-US"/>
                  <w:rPrChange w:id="8785"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pPr>
              <w:rPr>
                <w:ins w:id="8786" w:author="Borja Gonzalez" w:date="2017-09-28T19:31:00Z"/>
                <w:lang w:val="en-US"/>
                <w:rPrChange w:id="8787" w:author="Borja Gonzalez" w:date="2017-09-28T19:31:00Z">
                  <w:rPr>
                    <w:ins w:id="8788" w:author="Borja Gonzalez" w:date="2017-09-28T19:31:00Z"/>
                    <w:rFonts w:ascii="Monaco" w:eastAsiaTheme="majorEastAsia" w:hAnsi="Monaco" w:cs="Monaco"/>
                    <w:color w:val="243F60" w:themeColor="accent1" w:themeShade="7F"/>
                    <w:sz w:val="32"/>
                    <w:szCs w:val="32"/>
                    <w:lang w:val="en-US"/>
                  </w:rPr>
                </w:rPrChange>
              </w:rPr>
              <w:pPrChange w:id="8789" w:author="GONZALEZ DIAZ, BORJA" w:date="2017-09-29T19:25:00Z">
                <w:pPr>
                  <w:keepNext/>
                  <w:keepLines/>
                  <w:widowControl w:val="0"/>
                  <w:autoSpaceDE w:val="0"/>
                  <w:autoSpaceDN w:val="0"/>
                  <w:adjustRightInd w:val="0"/>
                  <w:spacing w:before="200"/>
                  <w:outlineLvl w:val="4"/>
                </w:pPr>
              </w:pPrChange>
            </w:pPr>
            <w:ins w:id="8790" w:author="Borja Gonzalez" w:date="2017-09-28T19:31:00Z">
              <w:r w:rsidRPr="00E066BD">
                <w:rPr>
                  <w:lang w:val="en-US"/>
                  <w:rPrChange w:id="8791"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8792" w:author="Borja Gonzalez" w:date="2017-09-28T19:31:00Z">
                    <w:rPr>
                      <w:rFonts w:ascii="Monaco" w:hAnsi="Monaco" w:cs="Monaco"/>
                      <w:b/>
                      <w:bCs/>
                      <w:color w:val="CE5C00"/>
                      <w:sz w:val="32"/>
                      <w:szCs w:val="32"/>
                      <w:lang w:val="en-US"/>
                    </w:rPr>
                  </w:rPrChange>
                </w:rPr>
                <w:t>:</w:t>
              </w:r>
              <w:r w:rsidRPr="00E066BD">
                <w:rPr>
                  <w:lang w:val="en-US"/>
                  <w:rPrChange w:id="8793" w:author="Borja Gonzalez" w:date="2017-09-28T19:31:00Z">
                    <w:rPr>
                      <w:rFonts w:ascii="Monaco" w:hAnsi="Monaco" w:cs="Monaco"/>
                      <w:sz w:val="32"/>
                      <w:szCs w:val="32"/>
                      <w:lang w:val="en-US"/>
                    </w:rPr>
                  </w:rPrChange>
                </w:rPr>
                <w:t xml:space="preserve"> </w:t>
              </w:r>
              <w:r w:rsidRPr="00E066BD">
                <w:rPr>
                  <w:color w:val="4E9A06"/>
                  <w:lang w:val="en-US"/>
                  <w:rPrChange w:id="8794" w:author="Borja Gonzalez" w:date="2017-09-28T19:31:00Z">
                    <w:rPr>
                      <w:rFonts w:ascii="Monaco" w:hAnsi="Monaco" w:cs="Monaco"/>
                      <w:color w:val="4E9A06"/>
                      <w:sz w:val="32"/>
                      <w:szCs w:val="32"/>
                      <w:lang w:val="en-US"/>
                    </w:rPr>
                  </w:rPrChange>
                </w:rPr>
                <w:t>"#fff"</w:t>
              </w:r>
              <w:r w:rsidRPr="00E066BD">
                <w:rPr>
                  <w:b/>
                  <w:bCs/>
                  <w:lang w:val="en-US"/>
                  <w:rPrChange w:id="8795"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pPr>
              <w:rPr>
                <w:ins w:id="8796" w:author="Borja Gonzalez" w:date="2017-09-28T19:31:00Z"/>
                <w:lang w:val="en-US"/>
                <w:rPrChange w:id="8797" w:author="Borja Gonzalez" w:date="2017-09-28T19:31:00Z">
                  <w:rPr>
                    <w:ins w:id="8798" w:author="Borja Gonzalez" w:date="2017-09-28T19:31:00Z"/>
                    <w:rFonts w:ascii="Monaco" w:eastAsiaTheme="majorEastAsia" w:hAnsi="Monaco" w:cs="Monaco"/>
                    <w:color w:val="243F60" w:themeColor="accent1" w:themeShade="7F"/>
                    <w:sz w:val="32"/>
                    <w:szCs w:val="32"/>
                    <w:lang w:val="en-US"/>
                  </w:rPr>
                </w:rPrChange>
              </w:rPr>
              <w:pPrChange w:id="8799" w:author="GONZALEZ DIAZ, BORJA" w:date="2017-09-29T19:25:00Z">
                <w:pPr>
                  <w:keepNext/>
                  <w:keepLines/>
                  <w:widowControl w:val="0"/>
                  <w:autoSpaceDE w:val="0"/>
                  <w:autoSpaceDN w:val="0"/>
                  <w:adjustRightInd w:val="0"/>
                  <w:spacing w:before="200"/>
                  <w:outlineLvl w:val="4"/>
                </w:pPr>
              </w:pPrChange>
            </w:pPr>
            <w:ins w:id="8800" w:author="Borja Gonzalez" w:date="2017-09-28T19:31:00Z">
              <w:r w:rsidRPr="00E066BD">
                <w:rPr>
                  <w:lang w:val="en-US"/>
                  <w:rPrChange w:id="8801" w:author="Borja Gonzalez" w:date="2017-09-28T19:31:00Z">
                    <w:rPr>
                      <w:rFonts w:ascii="Monaco" w:hAnsi="Monaco" w:cs="Monaco"/>
                      <w:sz w:val="32"/>
                      <w:szCs w:val="32"/>
                      <w:lang w:val="en-US"/>
                    </w:rPr>
                  </w:rPrChange>
                </w:rPr>
                <w:lastRenderedPageBreak/>
                <w:t xml:space="preserve">            pointBorderWidth</w:t>
              </w:r>
              <w:r w:rsidRPr="00E066BD">
                <w:rPr>
                  <w:b/>
                  <w:bCs/>
                  <w:color w:val="CE5C00"/>
                  <w:lang w:val="en-US"/>
                  <w:rPrChange w:id="8802" w:author="Borja Gonzalez" w:date="2017-09-28T19:31:00Z">
                    <w:rPr>
                      <w:rFonts w:ascii="Monaco" w:hAnsi="Monaco" w:cs="Monaco"/>
                      <w:b/>
                      <w:bCs/>
                      <w:color w:val="CE5C00"/>
                      <w:sz w:val="32"/>
                      <w:szCs w:val="32"/>
                      <w:lang w:val="en-US"/>
                    </w:rPr>
                  </w:rPrChange>
                </w:rPr>
                <w:t>:</w:t>
              </w:r>
              <w:r w:rsidRPr="00E066BD">
                <w:rPr>
                  <w:lang w:val="en-US"/>
                  <w:rPrChange w:id="8803" w:author="Borja Gonzalez" w:date="2017-09-28T19:31:00Z">
                    <w:rPr>
                      <w:rFonts w:ascii="Monaco" w:hAnsi="Monaco" w:cs="Monaco"/>
                      <w:sz w:val="32"/>
                      <w:szCs w:val="32"/>
                      <w:lang w:val="en-US"/>
                    </w:rPr>
                  </w:rPrChange>
                </w:rPr>
                <w:t xml:space="preserve"> </w:t>
              </w:r>
              <w:r w:rsidRPr="00E066BD">
                <w:rPr>
                  <w:b/>
                  <w:bCs/>
                  <w:color w:val="0000CF"/>
                  <w:lang w:val="en-US"/>
                  <w:rPrChange w:id="8804" w:author="Borja Gonzalez" w:date="2017-09-28T19:31:00Z">
                    <w:rPr>
                      <w:rFonts w:ascii="Monaco" w:hAnsi="Monaco" w:cs="Monaco"/>
                      <w:b/>
                      <w:bCs/>
                      <w:color w:val="0000CF"/>
                      <w:sz w:val="32"/>
                      <w:szCs w:val="32"/>
                      <w:lang w:val="en-US"/>
                    </w:rPr>
                  </w:rPrChange>
                </w:rPr>
                <w:t>1</w:t>
              </w:r>
              <w:r w:rsidRPr="00E066BD">
                <w:rPr>
                  <w:b/>
                  <w:bCs/>
                  <w:lang w:val="en-US"/>
                  <w:rPrChange w:id="8805"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pPr>
              <w:rPr>
                <w:ins w:id="8806" w:author="Borja Gonzalez" w:date="2017-09-28T19:31:00Z"/>
                <w:lang w:val="en-US"/>
                <w:rPrChange w:id="8807" w:author="Borja Gonzalez" w:date="2017-09-28T19:31:00Z">
                  <w:rPr>
                    <w:ins w:id="8808" w:author="Borja Gonzalez" w:date="2017-09-28T19:31:00Z"/>
                    <w:rFonts w:ascii="Monaco" w:eastAsiaTheme="majorEastAsia" w:hAnsi="Monaco" w:cs="Monaco"/>
                    <w:color w:val="243F60" w:themeColor="accent1" w:themeShade="7F"/>
                    <w:sz w:val="32"/>
                    <w:szCs w:val="32"/>
                    <w:lang w:val="en-US"/>
                  </w:rPr>
                </w:rPrChange>
              </w:rPr>
              <w:pPrChange w:id="8809" w:author="GONZALEZ DIAZ, BORJA" w:date="2017-09-29T19:25:00Z">
                <w:pPr>
                  <w:keepNext/>
                  <w:keepLines/>
                  <w:widowControl w:val="0"/>
                  <w:autoSpaceDE w:val="0"/>
                  <w:autoSpaceDN w:val="0"/>
                  <w:adjustRightInd w:val="0"/>
                  <w:spacing w:before="200"/>
                  <w:outlineLvl w:val="4"/>
                </w:pPr>
              </w:pPrChange>
            </w:pPr>
            <w:ins w:id="8810" w:author="Borja Gonzalez" w:date="2017-09-28T19:31:00Z">
              <w:r w:rsidRPr="00E066BD">
                <w:rPr>
                  <w:lang w:val="en-US"/>
                  <w:rPrChange w:id="8811" w:author="Borja Gonzalez" w:date="2017-09-28T19:31:00Z">
                    <w:rPr>
                      <w:rFonts w:ascii="Monaco" w:hAnsi="Monaco" w:cs="Monaco"/>
                      <w:sz w:val="32"/>
                      <w:szCs w:val="32"/>
                      <w:lang w:val="en-US"/>
                    </w:rPr>
                  </w:rPrChange>
                </w:rPr>
                <w:t xml:space="preserve">            pointHoverRadius</w:t>
              </w:r>
              <w:r w:rsidRPr="00E066BD">
                <w:rPr>
                  <w:b/>
                  <w:bCs/>
                  <w:color w:val="CE5C00"/>
                  <w:lang w:val="en-US"/>
                  <w:rPrChange w:id="8812" w:author="Borja Gonzalez" w:date="2017-09-28T19:31:00Z">
                    <w:rPr>
                      <w:rFonts w:ascii="Monaco" w:hAnsi="Monaco" w:cs="Monaco"/>
                      <w:b/>
                      <w:bCs/>
                      <w:color w:val="CE5C00"/>
                      <w:sz w:val="32"/>
                      <w:szCs w:val="32"/>
                      <w:lang w:val="en-US"/>
                    </w:rPr>
                  </w:rPrChange>
                </w:rPr>
                <w:t>:</w:t>
              </w:r>
              <w:r w:rsidRPr="00E066BD">
                <w:rPr>
                  <w:lang w:val="en-US"/>
                  <w:rPrChange w:id="8813" w:author="Borja Gonzalez" w:date="2017-09-28T19:31:00Z">
                    <w:rPr>
                      <w:rFonts w:ascii="Monaco" w:hAnsi="Monaco" w:cs="Monaco"/>
                      <w:sz w:val="32"/>
                      <w:szCs w:val="32"/>
                      <w:lang w:val="en-US"/>
                    </w:rPr>
                  </w:rPrChange>
                </w:rPr>
                <w:t xml:space="preserve"> </w:t>
              </w:r>
              <w:r w:rsidRPr="00E066BD">
                <w:rPr>
                  <w:b/>
                  <w:bCs/>
                  <w:color w:val="0000CF"/>
                  <w:lang w:val="en-US"/>
                  <w:rPrChange w:id="8814" w:author="Borja Gonzalez" w:date="2017-09-28T19:31:00Z">
                    <w:rPr>
                      <w:rFonts w:ascii="Monaco" w:hAnsi="Monaco" w:cs="Monaco"/>
                      <w:b/>
                      <w:bCs/>
                      <w:color w:val="0000CF"/>
                      <w:sz w:val="32"/>
                      <w:szCs w:val="32"/>
                      <w:lang w:val="en-US"/>
                    </w:rPr>
                  </w:rPrChange>
                </w:rPr>
                <w:t>5</w:t>
              </w:r>
              <w:r w:rsidRPr="00E066BD">
                <w:rPr>
                  <w:b/>
                  <w:bCs/>
                  <w:lang w:val="en-US"/>
                  <w:rPrChange w:id="8815"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pPr>
              <w:rPr>
                <w:ins w:id="8816" w:author="Borja Gonzalez" w:date="2017-09-28T19:31:00Z"/>
                <w:lang w:val="en-US"/>
                <w:rPrChange w:id="8817" w:author="Borja Gonzalez" w:date="2017-09-28T19:31:00Z">
                  <w:rPr>
                    <w:ins w:id="8818" w:author="Borja Gonzalez" w:date="2017-09-28T19:31:00Z"/>
                    <w:rFonts w:ascii="Monaco" w:eastAsiaTheme="majorEastAsia" w:hAnsi="Monaco" w:cs="Monaco"/>
                    <w:color w:val="243F60" w:themeColor="accent1" w:themeShade="7F"/>
                    <w:sz w:val="32"/>
                    <w:szCs w:val="32"/>
                    <w:lang w:val="en-US"/>
                  </w:rPr>
                </w:rPrChange>
              </w:rPr>
              <w:pPrChange w:id="8819" w:author="GONZALEZ DIAZ, BORJA" w:date="2017-09-29T19:25:00Z">
                <w:pPr>
                  <w:keepNext/>
                  <w:keepLines/>
                  <w:widowControl w:val="0"/>
                  <w:autoSpaceDE w:val="0"/>
                  <w:autoSpaceDN w:val="0"/>
                  <w:adjustRightInd w:val="0"/>
                  <w:spacing w:before="200"/>
                  <w:outlineLvl w:val="4"/>
                </w:pPr>
              </w:pPrChange>
            </w:pPr>
            <w:ins w:id="8820" w:author="Borja Gonzalez" w:date="2017-09-28T19:31:00Z">
              <w:r w:rsidRPr="00E066BD">
                <w:rPr>
                  <w:lang w:val="en-US"/>
                  <w:rPrChange w:id="8821"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8822" w:author="Borja Gonzalez" w:date="2017-09-28T19:31:00Z">
                    <w:rPr>
                      <w:rFonts w:ascii="Monaco" w:hAnsi="Monaco" w:cs="Monaco"/>
                      <w:b/>
                      <w:bCs/>
                      <w:color w:val="CE5C00"/>
                      <w:sz w:val="32"/>
                      <w:szCs w:val="32"/>
                      <w:lang w:val="en-US"/>
                    </w:rPr>
                  </w:rPrChange>
                </w:rPr>
                <w:t>:</w:t>
              </w:r>
              <w:r w:rsidRPr="00E066BD">
                <w:rPr>
                  <w:lang w:val="en-US"/>
                  <w:rPrChange w:id="8823" w:author="Borja Gonzalez" w:date="2017-09-28T19:31:00Z">
                    <w:rPr>
                      <w:rFonts w:ascii="Monaco" w:hAnsi="Monaco" w:cs="Monaco"/>
                      <w:sz w:val="32"/>
                      <w:szCs w:val="32"/>
                      <w:lang w:val="en-US"/>
                    </w:rPr>
                  </w:rPrChange>
                </w:rPr>
                <w:t xml:space="preserve"> </w:t>
              </w:r>
              <w:r w:rsidRPr="00E066BD">
                <w:rPr>
                  <w:color w:val="4E9A06"/>
                  <w:lang w:val="en-US"/>
                  <w:rPrChange w:id="8824" w:author="Borja Gonzalez" w:date="2017-09-28T19:31:00Z">
                    <w:rPr>
                      <w:rFonts w:ascii="Monaco" w:hAnsi="Monaco" w:cs="Monaco"/>
                      <w:color w:val="4E9A06"/>
                      <w:sz w:val="32"/>
                      <w:szCs w:val="32"/>
                      <w:lang w:val="en-US"/>
                    </w:rPr>
                  </w:rPrChange>
                </w:rPr>
                <w:t>"rgba(247,70,74,1)"</w:t>
              </w:r>
              <w:r w:rsidRPr="00E066BD">
                <w:rPr>
                  <w:b/>
                  <w:bCs/>
                  <w:lang w:val="en-US"/>
                  <w:rPrChange w:id="8825"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pPr>
              <w:rPr>
                <w:ins w:id="8826" w:author="Borja Gonzalez" w:date="2017-09-28T19:31:00Z"/>
                <w:lang w:val="en-US"/>
                <w:rPrChange w:id="8827" w:author="Borja Gonzalez" w:date="2017-09-28T19:31:00Z">
                  <w:rPr>
                    <w:ins w:id="8828" w:author="Borja Gonzalez" w:date="2017-09-28T19:31:00Z"/>
                    <w:rFonts w:ascii="Monaco" w:eastAsiaTheme="majorEastAsia" w:hAnsi="Monaco" w:cs="Monaco"/>
                    <w:color w:val="243F60" w:themeColor="accent1" w:themeShade="7F"/>
                    <w:sz w:val="32"/>
                    <w:szCs w:val="32"/>
                    <w:lang w:val="en-US"/>
                  </w:rPr>
                </w:rPrChange>
              </w:rPr>
              <w:pPrChange w:id="8829" w:author="GONZALEZ DIAZ, BORJA" w:date="2017-09-29T19:25:00Z">
                <w:pPr>
                  <w:keepNext/>
                  <w:keepLines/>
                  <w:widowControl w:val="0"/>
                  <w:autoSpaceDE w:val="0"/>
                  <w:autoSpaceDN w:val="0"/>
                  <w:adjustRightInd w:val="0"/>
                  <w:spacing w:before="200"/>
                  <w:outlineLvl w:val="4"/>
                </w:pPr>
              </w:pPrChange>
            </w:pPr>
            <w:ins w:id="8830" w:author="Borja Gonzalez" w:date="2017-09-28T19:31:00Z">
              <w:r w:rsidRPr="00E066BD">
                <w:rPr>
                  <w:lang w:val="en-US"/>
                  <w:rPrChange w:id="8831"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8832" w:author="Borja Gonzalez" w:date="2017-09-28T19:31:00Z">
                    <w:rPr>
                      <w:rFonts w:ascii="Monaco" w:hAnsi="Monaco" w:cs="Monaco"/>
                      <w:b/>
                      <w:bCs/>
                      <w:color w:val="CE5C00"/>
                      <w:sz w:val="32"/>
                      <w:szCs w:val="32"/>
                      <w:lang w:val="en-US"/>
                    </w:rPr>
                  </w:rPrChange>
                </w:rPr>
                <w:t>:</w:t>
              </w:r>
              <w:r w:rsidRPr="00E066BD">
                <w:rPr>
                  <w:lang w:val="en-US"/>
                  <w:rPrChange w:id="8833" w:author="Borja Gonzalez" w:date="2017-09-28T19:31:00Z">
                    <w:rPr>
                      <w:rFonts w:ascii="Monaco" w:hAnsi="Monaco" w:cs="Monaco"/>
                      <w:sz w:val="32"/>
                      <w:szCs w:val="32"/>
                      <w:lang w:val="en-US"/>
                    </w:rPr>
                  </w:rPrChange>
                </w:rPr>
                <w:t xml:space="preserve"> </w:t>
              </w:r>
              <w:r w:rsidRPr="00E066BD">
                <w:rPr>
                  <w:color w:val="4E9A06"/>
                  <w:lang w:val="en-US"/>
                  <w:rPrChange w:id="8834" w:author="Borja Gonzalez" w:date="2017-09-28T19:31:00Z">
                    <w:rPr>
                      <w:rFonts w:ascii="Monaco" w:hAnsi="Monaco" w:cs="Monaco"/>
                      <w:color w:val="4E9A06"/>
                      <w:sz w:val="32"/>
                      <w:szCs w:val="32"/>
                      <w:lang w:val="en-US"/>
                    </w:rPr>
                  </w:rPrChange>
                </w:rPr>
                <w:t>"rgba(220,220,220,1)"</w:t>
              </w:r>
              <w:r w:rsidRPr="00E066BD">
                <w:rPr>
                  <w:b/>
                  <w:bCs/>
                  <w:lang w:val="en-US"/>
                  <w:rPrChange w:id="8835"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pPr>
              <w:rPr>
                <w:ins w:id="8836" w:author="Borja Gonzalez" w:date="2017-09-28T19:31:00Z"/>
                <w:lang w:val="en-US"/>
                <w:rPrChange w:id="8837" w:author="Borja Gonzalez" w:date="2017-09-28T19:31:00Z">
                  <w:rPr>
                    <w:ins w:id="8838" w:author="Borja Gonzalez" w:date="2017-09-28T19:31:00Z"/>
                    <w:rFonts w:ascii="Monaco" w:eastAsiaTheme="majorEastAsia" w:hAnsi="Monaco" w:cs="Monaco"/>
                    <w:color w:val="243F60" w:themeColor="accent1" w:themeShade="7F"/>
                    <w:sz w:val="32"/>
                    <w:szCs w:val="32"/>
                    <w:lang w:val="en-US"/>
                  </w:rPr>
                </w:rPrChange>
              </w:rPr>
              <w:pPrChange w:id="8839" w:author="GONZALEZ DIAZ, BORJA" w:date="2017-09-29T19:25:00Z">
                <w:pPr>
                  <w:keepNext/>
                  <w:keepLines/>
                  <w:widowControl w:val="0"/>
                  <w:autoSpaceDE w:val="0"/>
                  <w:autoSpaceDN w:val="0"/>
                  <w:adjustRightInd w:val="0"/>
                  <w:spacing w:before="200"/>
                  <w:outlineLvl w:val="4"/>
                </w:pPr>
              </w:pPrChange>
            </w:pPr>
            <w:ins w:id="8840" w:author="Borja Gonzalez" w:date="2017-09-28T19:31:00Z">
              <w:r w:rsidRPr="00E066BD">
                <w:rPr>
                  <w:lang w:val="en-US"/>
                  <w:rPrChange w:id="8841"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8842" w:author="Borja Gonzalez" w:date="2017-09-28T19:31:00Z">
                    <w:rPr>
                      <w:rFonts w:ascii="Monaco" w:hAnsi="Monaco" w:cs="Monaco"/>
                      <w:b/>
                      <w:bCs/>
                      <w:color w:val="CE5C00"/>
                      <w:sz w:val="32"/>
                      <w:szCs w:val="32"/>
                      <w:lang w:val="en-US"/>
                    </w:rPr>
                  </w:rPrChange>
                </w:rPr>
                <w:t>:</w:t>
              </w:r>
              <w:r w:rsidRPr="00E066BD">
                <w:rPr>
                  <w:lang w:val="en-US"/>
                  <w:rPrChange w:id="8843" w:author="Borja Gonzalez" w:date="2017-09-28T19:31:00Z">
                    <w:rPr>
                      <w:rFonts w:ascii="Monaco" w:hAnsi="Monaco" w:cs="Monaco"/>
                      <w:sz w:val="32"/>
                      <w:szCs w:val="32"/>
                      <w:lang w:val="en-US"/>
                    </w:rPr>
                  </w:rPrChange>
                </w:rPr>
                <w:t xml:space="preserve"> </w:t>
              </w:r>
              <w:r w:rsidRPr="00E066BD">
                <w:rPr>
                  <w:b/>
                  <w:bCs/>
                  <w:color w:val="0000CF"/>
                  <w:lang w:val="en-US"/>
                  <w:rPrChange w:id="8844" w:author="Borja Gonzalez" w:date="2017-09-28T19:31:00Z">
                    <w:rPr>
                      <w:rFonts w:ascii="Monaco" w:hAnsi="Monaco" w:cs="Monaco"/>
                      <w:b/>
                      <w:bCs/>
                      <w:color w:val="0000CF"/>
                      <w:sz w:val="32"/>
                      <w:szCs w:val="32"/>
                      <w:lang w:val="en-US"/>
                    </w:rPr>
                  </w:rPrChange>
                </w:rPr>
                <w:t>2</w:t>
              </w:r>
              <w:r w:rsidRPr="00E066BD">
                <w:rPr>
                  <w:b/>
                  <w:bCs/>
                  <w:lang w:val="en-US"/>
                  <w:rPrChange w:id="8845"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pPr>
              <w:rPr>
                <w:ins w:id="8846" w:author="Borja Gonzalez" w:date="2017-09-28T19:31:00Z"/>
                <w:lang w:val="en-US"/>
                <w:rPrChange w:id="8847" w:author="Borja Gonzalez" w:date="2017-09-28T19:31:00Z">
                  <w:rPr>
                    <w:ins w:id="8848" w:author="Borja Gonzalez" w:date="2017-09-28T19:31:00Z"/>
                    <w:rFonts w:ascii="Monaco" w:eastAsiaTheme="majorEastAsia" w:hAnsi="Monaco" w:cs="Monaco"/>
                    <w:color w:val="243F60" w:themeColor="accent1" w:themeShade="7F"/>
                    <w:sz w:val="32"/>
                    <w:szCs w:val="32"/>
                    <w:lang w:val="en-US"/>
                  </w:rPr>
                </w:rPrChange>
              </w:rPr>
              <w:pPrChange w:id="8849" w:author="GONZALEZ DIAZ, BORJA" w:date="2017-09-29T19:25:00Z">
                <w:pPr>
                  <w:keepNext/>
                  <w:keepLines/>
                  <w:widowControl w:val="0"/>
                  <w:autoSpaceDE w:val="0"/>
                  <w:autoSpaceDN w:val="0"/>
                  <w:adjustRightInd w:val="0"/>
                  <w:spacing w:before="200"/>
                  <w:outlineLvl w:val="4"/>
                </w:pPr>
              </w:pPrChange>
            </w:pPr>
            <w:ins w:id="8850" w:author="Borja Gonzalez" w:date="2017-09-28T19:31:00Z">
              <w:r w:rsidRPr="00E066BD">
                <w:rPr>
                  <w:lang w:val="en-US"/>
                  <w:rPrChange w:id="8851" w:author="Borja Gonzalez" w:date="2017-09-28T19:31:00Z">
                    <w:rPr>
                      <w:rFonts w:ascii="Monaco" w:hAnsi="Monaco" w:cs="Monaco"/>
                      <w:sz w:val="32"/>
                      <w:szCs w:val="32"/>
                      <w:lang w:val="en-US"/>
                    </w:rPr>
                  </w:rPrChange>
                </w:rPr>
                <w:t xml:space="preserve">            pointRadius</w:t>
              </w:r>
              <w:r w:rsidRPr="00E066BD">
                <w:rPr>
                  <w:b/>
                  <w:bCs/>
                  <w:color w:val="CE5C00"/>
                  <w:lang w:val="en-US"/>
                  <w:rPrChange w:id="8852" w:author="Borja Gonzalez" w:date="2017-09-28T19:31:00Z">
                    <w:rPr>
                      <w:rFonts w:ascii="Monaco" w:hAnsi="Monaco" w:cs="Monaco"/>
                      <w:b/>
                      <w:bCs/>
                      <w:color w:val="CE5C00"/>
                      <w:sz w:val="32"/>
                      <w:szCs w:val="32"/>
                      <w:lang w:val="en-US"/>
                    </w:rPr>
                  </w:rPrChange>
                </w:rPr>
                <w:t>:</w:t>
              </w:r>
              <w:r w:rsidRPr="00E066BD">
                <w:rPr>
                  <w:lang w:val="en-US"/>
                  <w:rPrChange w:id="8853" w:author="Borja Gonzalez" w:date="2017-09-28T19:31:00Z">
                    <w:rPr>
                      <w:rFonts w:ascii="Monaco" w:hAnsi="Monaco" w:cs="Monaco"/>
                      <w:sz w:val="32"/>
                      <w:szCs w:val="32"/>
                      <w:lang w:val="en-US"/>
                    </w:rPr>
                  </w:rPrChange>
                </w:rPr>
                <w:t xml:space="preserve"> </w:t>
              </w:r>
              <w:r w:rsidRPr="00E066BD">
                <w:rPr>
                  <w:b/>
                  <w:bCs/>
                  <w:color w:val="0000CF"/>
                  <w:lang w:val="en-US"/>
                  <w:rPrChange w:id="8854" w:author="Borja Gonzalez" w:date="2017-09-28T19:31:00Z">
                    <w:rPr>
                      <w:rFonts w:ascii="Monaco" w:hAnsi="Monaco" w:cs="Monaco"/>
                      <w:b/>
                      <w:bCs/>
                      <w:color w:val="0000CF"/>
                      <w:sz w:val="32"/>
                      <w:szCs w:val="32"/>
                      <w:lang w:val="en-US"/>
                    </w:rPr>
                  </w:rPrChange>
                </w:rPr>
                <w:t>1</w:t>
              </w:r>
              <w:r w:rsidRPr="00E066BD">
                <w:rPr>
                  <w:b/>
                  <w:bCs/>
                  <w:lang w:val="en-US"/>
                  <w:rPrChange w:id="8855"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pPr>
              <w:rPr>
                <w:ins w:id="8856" w:author="Borja Gonzalez" w:date="2017-09-28T19:31:00Z"/>
                <w:lang w:val="en-US"/>
                <w:rPrChange w:id="8857" w:author="Borja Gonzalez" w:date="2017-09-28T19:31:00Z">
                  <w:rPr>
                    <w:ins w:id="8858" w:author="Borja Gonzalez" w:date="2017-09-28T19:31:00Z"/>
                    <w:rFonts w:ascii="Monaco" w:eastAsiaTheme="majorEastAsia" w:hAnsi="Monaco" w:cs="Monaco"/>
                    <w:color w:val="243F60" w:themeColor="accent1" w:themeShade="7F"/>
                    <w:sz w:val="32"/>
                    <w:szCs w:val="32"/>
                    <w:lang w:val="en-US"/>
                  </w:rPr>
                </w:rPrChange>
              </w:rPr>
              <w:pPrChange w:id="8859" w:author="GONZALEZ DIAZ, BORJA" w:date="2017-09-29T19:25:00Z">
                <w:pPr>
                  <w:keepNext/>
                  <w:keepLines/>
                  <w:widowControl w:val="0"/>
                  <w:autoSpaceDE w:val="0"/>
                  <w:autoSpaceDN w:val="0"/>
                  <w:adjustRightInd w:val="0"/>
                  <w:spacing w:before="200"/>
                  <w:outlineLvl w:val="4"/>
                </w:pPr>
              </w:pPrChange>
            </w:pPr>
            <w:ins w:id="8860" w:author="Borja Gonzalez" w:date="2017-09-28T19:31:00Z">
              <w:r w:rsidRPr="00E066BD">
                <w:rPr>
                  <w:lang w:val="en-US"/>
                  <w:rPrChange w:id="8861" w:author="Borja Gonzalez" w:date="2017-09-28T19:31:00Z">
                    <w:rPr>
                      <w:rFonts w:ascii="Monaco" w:hAnsi="Monaco" w:cs="Monaco"/>
                      <w:sz w:val="32"/>
                      <w:szCs w:val="32"/>
                      <w:lang w:val="en-US"/>
                    </w:rPr>
                  </w:rPrChange>
                </w:rPr>
                <w:t xml:space="preserve">            pointHitRadius</w:t>
              </w:r>
              <w:r w:rsidRPr="00E066BD">
                <w:rPr>
                  <w:b/>
                  <w:bCs/>
                  <w:color w:val="CE5C00"/>
                  <w:lang w:val="en-US"/>
                  <w:rPrChange w:id="8862" w:author="Borja Gonzalez" w:date="2017-09-28T19:31:00Z">
                    <w:rPr>
                      <w:rFonts w:ascii="Monaco" w:hAnsi="Monaco" w:cs="Monaco"/>
                      <w:b/>
                      <w:bCs/>
                      <w:color w:val="CE5C00"/>
                      <w:sz w:val="32"/>
                      <w:szCs w:val="32"/>
                      <w:lang w:val="en-US"/>
                    </w:rPr>
                  </w:rPrChange>
                </w:rPr>
                <w:t>:</w:t>
              </w:r>
              <w:r w:rsidRPr="00E066BD">
                <w:rPr>
                  <w:lang w:val="en-US"/>
                  <w:rPrChange w:id="8863" w:author="Borja Gonzalez" w:date="2017-09-28T19:31:00Z">
                    <w:rPr>
                      <w:rFonts w:ascii="Monaco" w:hAnsi="Monaco" w:cs="Monaco"/>
                      <w:sz w:val="32"/>
                      <w:szCs w:val="32"/>
                      <w:lang w:val="en-US"/>
                    </w:rPr>
                  </w:rPrChange>
                </w:rPr>
                <w:t xml:space="preserve"> </w:t>
              </w:r>
              <w:r w:rsidRPr="00E066BD">
                <w:rPr>
                  <w:b/>
                  <w:bCs/>
                  <w:color w:val="0000CF"/>
                  <w:lang w:val="en-US"/>
                  <w:rPrChange w:id="8864" w:author="Borja Gonzalez" w:date="2017-09-28T19:31:00Z">
                    <w:rPr>
                      <w:rFonts w:ascii="Monaco" w:hAnsi="Monaco" w:cs="Monaco"/>
                      <w:b/>
                      <w:bCs/>
                      <w:color w:val="0000CF"/>
                      <w:sz w:val="32"/>
                      <w:szCs w:val="32"/>
                      <w:lang w:val="en-US"/>
                    </w:rPr>
                  </w:rPrChange>
                </w:rPr>
                <w:t>10</w:t>
              </w:r>
              <w:r w:rsidRPr="00E066BD">
                <w:rPr>
                  <w:b/>
                  <w:bCs/>
                  <w:lang w:val="en-US"/>
                  <w:rPrChange w:id="8865"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pPr>
              <w:rPr>
                <w:ins w:id="8866" w:author="Borja Gonzalez" w:date="2017-09-28T19:31:00Z"/>
                <w:lang w:val="en-US"/>
                <w:rPrChange w:id="8867" w:author="Borja Gonzalez" w:date="2017-09-28T19:31:00Z">
                  <w:rPr>
                    <w:ins w:id="8868" w:author="Borja Gonzalez" w:date="2017-09-28T19:31:00Z"/>
                    <w:rFonts w:ascii="Monaco" w:eastAsiaTheme="majorEastAsia" w:hAnsi="Monaco" w:cs="Monaco"/>
                    <w:color w:val="243F60" w:themeColor="accent1" w:themeShade="7F"/>
                    <w:sz w:val="32"/>
                    <w:szCs w:val="32"/>
                    <w:lang w:val="en-US"/>
                  </w:rPr>
                </w:rPrChange>
              </w:rPr>
              <w:pPrChange w:id="8869" w:author="GONZALEZ DIAZ, BORJA" w:date="2017-09-29T19:25:00Z">
                <w:pPr>
                  <w:keepNext/>
                  <w:keepLines/>
                  <w:widowControl w:val="0"/>
                  <w:autoSpaceDE w:val="0"/>
                  <w:autoSpaceDN w:val="0"/>
                  <w:adjustRightInd w:val="0"/>
                  <w:spacing w:before="200"/>
                  <w:outlineLvl w:val="4"/>
                </w:pPr>
              </w:pPrChange>
            </w:pPr>
            <w:ins w:id="8870" w:author="Borja Gonzalez" w:date="2017-09-28T19:31:00Z">
              <w:r w:rsidRPr="00E066BD">
                <w:rPr>
                  <w:lang w:val="en-US"/>
                  <w:rPrChange w:id="8871" w:author="Borja Gonzalez" w:date="2017-09-28T19:31:00Z">
                    <w:rPr>
                      <w:rFonts w:ascii="Monaco" w:hAnsi="Monaco" w:cs="Monaco"/>
                      <w:sz w:val="32"/>
                      <w:szCs w:val="32"/>
                      <w:lang w:val="en-US"/>
                    </w:rPr>
                  </w:rPrChange>
                </w:rPr>
                <w:t xml:space="preserve">            data</w:t>
              </w:r>
              <w:r w:rsidRPr="00E066BD">
                <w:rPr>
                  <w:b/>
                  <w:bCs/>
                  <w:color w:val="CE5C00"/>
                  <w:lang w:val="en-US"/>
                  <w:rPrChange w:id="8872" w:author="Borja Gonzalez" w:date="2017-09-28T19:31:00Z">
                    <w:rPr>
                      <w:rFonts w:ascii="Monaco" w:hAnsi="Monaco" w:cs="Monaco"/>
                      <w:b/>
                      <w:bCs/>
                      <w:color w:val="CE5C00"/>
                      <w:sz w:val="32"/>
                      <w:szCs w:val="32"/>
                      <w:lang w:val="en-US"/>
                    </w:rPr>
                  </w:rPrChange>
                </w:rPr>
                <w:t>:</w:t>
              </w:r>
              <w:r w:rsidRPr="00E066BD">
                <w:rPr>
                  <w:lang w:val="en-US"/>
                  <w:rPrChange w:id="8873" w:author="Borja Gonzalez" w:date="2017-09-28T19:31:00Z">
                    <w:rPr>
                      <w:rFonts w:ascii="Monaco" w:hAnsi="Monaco" w:cs="Monaco"/>
                      <w:sz w:val="32"/>
                      <w:szCs w:val="32"/>
                      <w:lang w:val="en-US"/>
                    </w:rPr>
                  </w:rPrChange>
                </w:rPr>
                <w:t xml:space="preserve"> maximo</w:t>
              </w:r>
              <w:r w:rsidRPr="00E066BD">
                <w:rPr>
                  <w:b/>
                  <w:bCs/>
                  <w:lang w:val="en-US"/>
                  <w:rPrChange w:id="8874"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pPr>
              <w:rPr>
                <w:ins w:id="8875" w:author="Borja Gonzalez" w:date="2017-09-28T19:31:00Z"/>
                <w:lang w:val="en-US"/>
                <w:rPrChange w:id="8876" w:author="Borja Gonzalez" w:date="2017-09-28T19:31:00Z">
                  <w:rPr>
                    <w:ins w:id="8877" w:author="Borja Gonzalez" w:date="2017-09-28T19:31:00Z"/>
                    <w:rFonts w:ascii="Monaco" w:eastAsiaTheme="majorEastAsia" w:hAnsi="Monaco" w:cs="Monaco"/>
                    <w:color w:val="243F60" w:themeColor="accent1" w:themeShade="7F"/>
                    <w:sz w:val="32"/>
                    <w:szCs w:val="32"/>
                    <w:lang w:val="en-US"/>
                  </w:rPr>
                </w:rPrChange>
              </w:rPr>
              <w:pPrChange w:id="8878" w:author="GONZALEZ DIAZ, BORJA" w:date="2017-09-29T19:25:00Z">
                <w:pPr>
                  <w:keepNext/>
                  <w:keepLines/>
                  <w:widowControl w:val="0"/>
                  <w:autoSpaceDE w:val="0"/>
                  <w:autoSpaceDN w:val="0"/>
                  <w:adjustRightInd w:val="0"/>
                  <w:spacing w:before="200"/>
                  <w:outlineLvl w:val="4"/>
                </w:pPr>
              </w:pPrChange>
            </w:pPr>
            <w:ins w:id="8879" w:author="Borja Gonzalez" w:date="2017-09-28T19:31:00Z">
              <w:r w:rsidRPr="00E066BD">
                <w:rPr>
                  <w:lang w:val="en-US"/>
                  <w:rPrChange w:id="8880" w:author="Borja Gonzalez" w:date="2017-09-28T19:31:00Z">
                    <w:rPr>
                      <w:rFonts w:ascii="Monaco" w:hAnsi="Monaco" w:cs="Monaco"/>
                      <w:sz w:val="32"/>
                      <w:szCs w:val="32"/>
                      <w:lang w:val="en-US"/>
                    </w:rPr>
                  </w:rPrChange>
                </w:rPr>
                <w:t xml:space="preserve">            spanGaps</w:t>
              </w:r>
              <w:r w:rsidRPr="00E066BD">
                <w:rPr>
                  <w:b/>
                  <w:bCs/>
                  <w:color w:val="CE5C00"/>
                  <w:lang w:val="en-US"/>
                  <w:rPrChange w:id="8881" w:author="Borja Gonzalez" w:date="2017-09-28T19:31:00Z">
                    <w:rPr>
                      <w:rFonts w:ascii="Monaco" w:hAnsi="Monaco" w:cs="Monaco"/>
                      <w:b/>
                      <w:bCs/>
                      <w:color w:val="CE5C00"/>
                      <w:sz w:val="32"/>
                      <w:szCs w:val="32"/>
                      <w:lang w:val="en-US"/>
                    </w:rPr>
                  </w:rPrChange>
                </w:rPr>
                <w:t>:</w:t>
              </w:r>
              <w:r w:rsidRPr="00E066BD">
                <w:rPr>
                  <w:lang w:val="en-US"/>
                  <w:rPrChange w:id="8882" w:author="Borja Gonzalez" w:date="2017-09-28T19:31:00Z">
                    <w:rPr>
                      <w:rFonts w:ascii="Monaco" w:hAnsi="Monaco" w:cs="Monaco"/>
                      <w:sz w:val="32"/>
                      <w:szCs w:val="32"/>
                      <w:lang w:val="en-US"/>
                    </w:rPr>
                  </w:rPrChange>
                </w:rPr>
                <w:t xml:space="preserve"> </w:t>
              </w:r>
              <w:r w:rsidRPr="00E066BD">
                <w:rPr>
                  <w:b/>
                  <w:bCs/>
                  <w:color w:val="204A87"/>
                  <w:lang w:val="en-US"/>
                  <w:rPrChange w:id="8883" w:author="Borja Gonzalez" w:date="2017-09-28T19:31:00Z">
                    <w:rPr>
                      <w:rFonts w:ascii="Monaco" w:hAnsi="Monaco" w:cs="Monaco"/>
                      <w:b/>
                      <w:bCs/>
                      <w:color w:val="204A87"/>
                      <w:sz w:val="32"/>
                      <w:szCs w:val="32"/>
                      <w:lang w:val="en-US"/>
                    </w:rPr>
                  </w:rPrChange>
                </w:rPr>
                <w:t>false</w:t>
              </w:r>
              <w:r w:rsidRPr="00E066BD">
                <w:rPr>
                  <w:b/>
                  <w:bCs/>
                  <w:lang w:val="en-US"/>
                  <w:rPrChange w:id="8884"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pPr>
              <w:rPr>
                <w:ins w:id="8885" w:author="Borja Gonzalez" w:date="2017-09-28T19:31:00Z"/>
                <w:lang w:val="en-US"/>
                <w:rPrChange w:id="8886" w:author="Borja Gonzalez" w:date="2017-09-28T19:31:00Z">
                  <w:rPr>
                    <w:ins w:id="8887" w:author="Borja Gonzalez" w:date="2017-09-28T19:31:00Z"/>
                    <w:rFonts w:ascii="Monaco" w:eastAsiaTheme="majorEastAsia" w:hAnsi="Monaco" w:cs="Monaco"/>
                    <w:color w:val="243F60" w:themeColor="accent1" w:themeShade="7F"/>
                    <w:sz w:val="32"/>
                    <w:szCs w:val="32"/>
                    <w:lang w:val="en-US"/>
                  </w:rPr>
                </w:rPrChange>
              </w:rPr>
              <w:pPrChange w:id="8888" w:author="GONZALEZ DIAZ, BORJA" w:date="2017-09-29T19:25:00Z">
                <w:pPr>
                  <w:keepNext/>
                  <w:keepLines/>
                  <w:widowControl w:val="0"/>
                  <w:autoSpaceDE w:val="0"/>
                  <w:autoSpaceDN w:val="0"/>
                  <w:adjustRightInd w:val="0"/>
                  <w:spacing w:before="200"/>
                  <w:outlineLvl w:val="4"/>
                </w:pPr>
              </w:pPrChange>
            </w:pPr>
            <w:ins w:id="8889" w:author="Borja Gonzalez" w:date="2017-09-28T19:31:00Z">
              <w:r w:rsidRPr="00E066BD">
                <w:rPr>
                  <w:lang w:val="en-US"/>
                  <w:rPrChange w:id="8890" w:author="Borja Gonzalez" w:date="2017-09-28T19:31:00Z">
                    <w:rPr>
                      <w:rFonts w:ascii="Monaco" w:hAnsi="Monaco" w:cs="Monaco"/>
                      <w:sz w:val="32"/>
                      <w:szCs w:val="32"/>
                      <w:lang w:val="en-US"/>
                    </w:rPr>
                  </w:rPrChange>
                </w:rPr>
                <w:t xml:space="preserve">        </w:t>
              </w:r>
              <w:r w:rsidRPr="00E066BD">
                <w:rPr>
                  <w:b/>
                  <w:bCs/>
                  <w:lang w:val="en-US"/>
                  <w:rPrChange w:id="8891"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pPr>
              <w:rPr>
                <w:ins w:id="8892" w:author="Borja Gonzalez" w:date="2017-09-28T19:31:00Z"/>
                <w:lang w:val="en-US"/>
                <w:rPrChange w:id="8893" w:author="Borja Gonzalez" w:date="2017-09-28T19:31:00Z">
                  <w:rPr>
                    <w:ins w:id="8894" w:author="Borja Gonzalez" w:date="2017-09-28T19:31:00Z"/>
                    <w:rFonts w:ascii="Monaco" w:eastAsiaTheme="majorEastAsia" w:hAnsi="Monaco" w:cs="Monaco"/>
                    <w:color w:val="243F60" w:themeColor="accent1" w:themeShade="7F"/>
                    <w:sz w:val="32"/>
                    <w:szCs w:val="32"/>
                    <w:lang w:val="en-US"/>
                  </w:rPr>
                </w:rPrChange>
              </w:rPr>
              <w:pPrChange w:id="8895" w:author="GONZALEZ DIAZ, BORJA" w:date="2017-09-29T19:25:00Z">
                <w:pPr>
                  <w:keepNext/>
                  <w:keepLines/>
                  <w:widowControl w:val="0"/>
                  <w:autoSpaceDE w:val="0"/>
                  <w:autoSpaceDN w:val="0"/>
                  <w:adjustRightInd w:val="0"/>
                  <w:spacing w:before="200"/>
                  <w:outlineLvl w:val="4"/>
                </w:pPr>
              </w:pPrChange>
            </w:pPr>
            <w:ins w:id="8896" w:author="Borja Gonzalez" w:date="2017-09-28T19:31:00Z">
              <w:r w:rsidRPr="00E066BD">
                <w:rPr>
                  <w:lang w:val="en-US"/>
                  <w:rPrChange w:id="8897" w:author="Borja Gonzalez" w:date="2017-09-28T19:31:00Z">
                    <w:rPr>
                      <w:rFonts w:ascii="Monaco" w:hAnsi="Monaco" w:cs="Monaco"/>
                      <w:sz w:val="32"/>
                      <w:szCs w:val="32"/>
                      <w:lang w:val="en-US"/>
                    </w:rPr>
                  </w:rPrChange>
                </w:rPr>
                <w:t xml:space="preserve">        </w:t>
              </w:r>
              <w:r w:rsidRPr="00E066BD">
                <w:rPr>
                  <w:b/>
                  <w:bCs/>
                  <w:lang w:val="en-US"/>
                  <w:rPrChange w:id="8898"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pPr>
              <w:rPr>
                <w:ins w:id="8899" w:author="Borja Gonzalez" w:date="2017-09-28T19:31:00Z"/>
                <w:lang w:val="en-US"/>
                <w:rPrChange w:id="8900" w:author="Borja Gonzalez" w:date="2017-09-28T19:31:00Z">
                  <w:rPr>
                    <w:ins w:id="8901" w:author="Borja Gonzalez" w:date="2017-09-28T19:31:00Z"/>
                    <w:rFonts w:ascii="Monaco" w:eastAsiaTheme="majorEastAsia" w:hAnsi="Monaco" w:cs="Monaco"/>
                    <w:color w:val="243F60" w:themeColor="accent1" w:themeShade="7F"/>
                    <w:sz w:val="32"/>
                    <w:szCs w:val="32"/>
                    <w:lang w:val="en-US"/>
                  </w:rPr>
                </w:rPrChange>
              </w:rPr>
              <w:pPrChange w:id="8902" w:author="GONZALEZ DIAZ, BORJA" w:date="2017-09-29T19:25:00Z">
                <w:pPr>
                  <w:keepNext/>
                  <w:keepLines/>
                  <w:widowControl w:val="0"/>
                  <w:autoSpaceDE w:val="0"/>
                  <w:autoSpaceDN w:val="0"/>
                  <w:adjustRightInd w:val="0"/>
                  <w:spacing w:before="200"/>
                  <w:outlineLvl w:val="4"/>
                </w:pPr>
              </w:pPrChange>
            </w:pPr>
            <w:ins w:id="8903" w:author="Borja Gonzalez" w:date="2017-09-28T19:31:00Z">
              <w:r w:rsidRPr="00E066BD">
                <w:rPr>
                  <w:lang w:val="en-US"/>
                  <w:rPrChange w:id="8904" w:author="Borja Gonzalez" w:date="2017-09-28T19:31:00Z">
                    <w:rPr>
                      <w:rFonts w:ascii="Monaco" w:hAnsi="Monaco" w:cs="Monaco"/>
                      <w:sz w:val="32"/>
                      <w:szCs w:val="32"/>
                      <w:lang w:val="en-US"/>
                    </w:rPr>
                  </w:rPrChange>
                </w:rPr>
                <w:t xml:space="preserve">            label</w:t>
              </w:r>
              <w:r w:rsidRPr="00E066BD">
                <w:rPr>
                  <w:b/>
                  <w:bCs/>
                  <w:color w:val="CE5C00"/>
                  <w:lang w:val="en-US"/>
                  <w:rPrChange w:id="8905" w:author="Borja Gonzalez" w:date="2017-09-28T19:31:00Z">
                    <w:rPr>
                      <w:rFonts w:ascii="Monaco" w:hAnsi="Monaco" w:cs="Monaco"/>
                      <w:b/>
                      <w:bCs/>
                      <w:color w:val="CE5C00"/>
                      <w:sz w:val="32"/>
                      <w:szCs w:val="32"/>
                      <w:lang w:val="en-US"/>
                    </w:rPr>
                  </w:rPrChange>
                </w:rPr>
                <w:t>:</w:t>
              </w:r>
              <w:r w:rsidRPr="00E066BD">
                <w:rPr>
                  <w:lang w:val="en-US"/>
                  <w:rPrChange w:id="8906" w:author="Borja Gonzalez" w:date="2017-09-28T19:31:00Z">
                    <w:rPr>
                      <w:rFonts w:ascii="Monaco" w:hAnsi="Monaco" w:cs="Monaco"/>
                      <w:sz w:val="32"/>
                      <w:szCs w:val="32"/>
                      <w:lang w:val="en-US"/>
                    </w:rPr>
                  </w:rPrChange>
                </w:rPr>
                <w:t xml:space="preserve"> titulo2</w:t>
              </w:r>
              <w:r w:rsidRPr="00E066BD">
                <w:rPr>
                  <w:b/>
                  <w:bCs/>
                  <w:lang w:val="en-US"/>
                  <w:rPrChange w:id="8907"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pPr>
              <w:rPr>
                <w:ins w:id="8908" w:author="Borja Gonzalez" w:date="2017-09-28T19:31:00Z"/>
                <w:lang w:val="en-US"/>
                <w:rPrChange w:id="8909" w:author="Borja Gonzalez" w:date="2017-09-28T19:31:00Z">
                  <w:rPr>
                    <w:ins w:id="8910" w:author="Borja Gonzalez" w:date="2017-09-28T19:31:00Z"/>
                    <w:rFonts w:ascii="Monaco" w:eastAsiaTheme="majorEastAsia" w:hAnsi="Monaco" w:cs="Monaco"/>
                    <w:color w:val="243F60" w:themeColor="accent1" w:themeShade="7F"/>
                    <w:sz w:val="32"/>
                    <w:szCs w:val="32"/>
                    <w:lang w:val="en-US"/>
                  </w:rPr>
                </w:rPrChange>
              </w:rPr>
              <w:pPrChange w:id="8911" w:author="GONZALEZ DIAZ, BORJA" w:date="2017-09-29T19:25:00Z">
                <w:pPr>
                  <w:keepNext/>
                  <w:keepLines/>
                  <w:widowControl w:val="0"/>
                  <w:autoSpaceDE w:val="0"/>
                  <w:autoSpaceDN w:val="0"/>
                  <w:adjustRightInd w:val="0"/>
                  <w:spacing w:before="200"/>
                  <w:outlineLvl w:val="4"/>
                </w:pPr>
              </w:pPrChange>
            </w:pPr>
            <w:ins w:id="8912" w:author="Borja Gonzalez" w:date="2017-09-28T19:31:00Z">
              <w:r w:rsidRPr="00E066BD">
                <w:rPr>
                  <w:lang w:val="en-US"/>
                  <w:rPrChange w:id="8913" w:author="Borja Gonzalez" w:date="2017-09-28T19:31:00Z">
                    <w:rPr>
                      <w:rFonts w:ascii="Monaco" w:hAnsi="Monaco" w:cs="Monaco"/>
                      <w:sz w:val="32"/>
                      <w:szCs w:val="32"/>
                      <w:lang w:val="en-US"/>
                    </w:rPr>
                  </w:rPrChange>
                </w:rPr>
                <w:t xml:space="preserve">            fill</w:t>
              </w:r>
              <w:r w:rsidRPr="00E066BD">
                <w:rPr>
                  <w:b/>
                  <w:bCs/>
                  <w:color w:val="CE5C00"/>
                  <w:lang w:val="en-US"/>
                  <w:rPrChange w:id="8914" w:author="Borja Gonzalez" w:date="2017-09-28T19:31:00Z">
                    <w:rPr>
                      <w:rFonts w:ascii="Monaco" w:hAnsi="Monaco" w:cs="Monaco"/>
                      <w:b/>
                      <w:bCs/>
                      <w:color w:val="CE5C00"/>
                      <w:sz w:val="32"/>
                      <w:szCs w:val="32"/>
                      <w:lang w:val="en-US"/>
                    </w:rPr>
                  </w:rPrChange>
                </w:rPr>
                <w:t>:</w:t>
              </w:r>
              <w:r w:rsidRPr="00E066BD">
                <w:rPr>
                  <w:lang w:val="en-US"/>
                  <w:rPrChange w:id="8915" w:author="Borja Gonzalez" w:date="2017-09-28T19:31:00Z">
                    <w:rPr>
                      <w:rFonts w:ascii="Monaco" w:hAnsi="Monaco" w:cs="Monaco"/>
                      <w:sz w:val="32"/>
                      <w:szCs w:val="32"/>
                      <w:lang w:val="en-US"/>
                    </w:rPr>
                  </w:rPrChange>
                </w:rPr>
                <w:t xml:space="preserve"> </w:t>
              </w:r>
              <w:r w:rsidRPr="00E066BD">
                <w:rPr>
                  <w:b/>
                  <w:bCs/>
                  <w:color w:val="204A87"/>
                  <w:lang w:val="en-US"/>
                  <w:rPrChange w:id="8916" w:author="Borja Gonzalez" w:date="2017-09-28T19:31:00Z">
                    <w:rPr>
                      <w:rFonts w:ascii="Monaco" w:hAnsi="Monaco" w:cs="Monaco"/>
                      <w:b/>
                      <w:bCs/>
                      <w:color w:val="204A87"/>
                      <w:sz w:val="32"/>
                      <w:szCs w:val="32"/>
                      <w:lang w:val="en-US"/>
                    </w:rPr>
                  </w:rPrChange>
                </w:rPr>
                <w:t>false</w:t>
              </w:r>
              <w:r w:rsidRPr="00E066BD">
                <w:rPr>
                  <w:b/>
                  <w:bCs/>
                  <w:lang w:val="en-US"/>
                  <w:rPrChange w:id="8917"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pPr>
              <w:rPr>
                <w:ins w:id="8918" w:author="Borja Gonzalez" w:date="2017-09-28T19:31:00Z"/>
                <w:lang w:val="en-US"/>
                <w:rPrChange w:id="8919" w:author="Borja Gonzalez" w:date="2017-09-28T19:31:00Z">
                  <w:rPr>
                    <w:ins w:id="8920" w:author="Borja Gonzalez" w:date="2017-09-28T19:31:00Z"/>
                    <w:rFonts w:ascii="Monaco" w:eastAsiaTheme="majorEastAsia" w:hAnsi="Monaco" w:cs="Monaco"/>
                    <w:color w:val="243F60" w:themeColor="accent1" w:themeShade="7F"/>
                    <w:sz w:val="32"/>
                    <w:szCs w:val="32"/>
                    <w:lang w:val="en-US"/>
                  </w:rPr>
                </w:rPrChange>
              </w:rPr>
              <w:pPrChange w:id="8921" w:author="GONZALEZ DIAZ, BORJA" w:date="2017-09-29T19:25:00Z">
                <w:pPr>
                  <w:keepNext/>
                  <w:keepLines/>
                  <w:widowControl w:val="0"/>
                  <w:autoSpaceDE w:val="0"/>
                  <w:autoSpaceDN w:val="0"/>
                  <w:adjustRightInd w:val="0"/>
                  <w:spacing w:before="200"/>
                  <w:outlineLvl w:val="4"/>
                </w:pPr>
              </w:pPrChange>
            </w:pPr>
            <w:ins w:id="8922" w:author="Borja Gonzalez" w:date="2017-09-28T19:31:00Z">
              <w:r w:rsidRPr="00E066BD">
                <w:rPr>
                  <w:lang w:val="en-US"/>
                  <w:rPrChange w:id="8923" w:author="Borja Gonzalez" w:date="2017-09-28T19:31:00Z">
                    <w:rPr>
                      <w:rFonts w:ascii="Monaco" w:hAnsi="Monaco" w:cs="Monaco"/>
                      <w:sz w:val="32"/>
                      <w:szCs w:val="32"/>
                      <w:lang w:val="en-US"/>
                    </w:rPr>
                  </w:rPrChange>
                </w:rPr>
                <w:t xml:space="preserve">            lineTension</w:t>
              </w:r>
              <w:r w:rsidRPr="00E066BD">
                <w:rPr>
                  <w:b/>
                  <w:bCs/>
                  <w:color w:val="CE5C00"/>
                  <w:lang w:val="en-US"/>
                  <w:rPrChange w:id="8924" w:author="Borja Gonzalez" w:date="2017-09-28T19:31:00Z">
                    <w:rPr>
                      <w:rFonts w:ascii="Monaco" w:hAnsi="Monaco" w:cs="Monaco"/>
                      <w:b/>
                      <w:bCs/>
                      <w:color w:val="CE5C00"/>
                      <w:sz w:val="32"/>
                      <w:szCs w:val="32"/>
                      <w:lang w:val="en-US"/>
                    </w:rPr>
                  </w:rPrChange>
                </w:rPr>
                <w:t>:</w:t>
              </w:r>
              <w:r w:rsidRPr="00E066BD">
                <w:rPr>
                  <w:lang w:val="en-US"/>
                  <w:rPrChange w:id="8925" w:author="Borja Gonzalez" w:date="2017-09-28T19:31:00Z">
                    <w:rPr>
                      <w:rFonts w:ascii="Monaco" w:hAnsi="Monaco" w:cs="Monaco"/>
                      <w:sz w:val="32"/>
                      <w:szCs w:val="32"/>
                      <w:lang w:val="en-US"/>
                    </w:rPr>
                  </w:rPrChange>
                </w:rPr>
                <w:t xml:space="preserve"> </w:t>
              </w:r>
              <w:r w:rsidRPr="00E066BD">
                <w:rPr>
                  <w:b/>
                  <w:bCs/>
                  <w:color w:val="0000CF"/>
                  <w:lang w:val="en-US"/>
                  <w:rPrChange w:id="8926" w:author="Borja Gonzalez" w:date="2017-09-28T19:31:00Z">
                    <w:rPr>
                      <w:rFonts w:ascii="Monaco" w:hAnsi="Monaco" w:cs="Monaco"/>
                      <w:b/>
                      <w:bCs/>
                      <w:color w:val="0000CF"/>
                      <w:sz w:val="32"/>
                      <w:szCs w:val="32"/>
                      <w:lang w:val="en-US"/>
                    </w:rPr>
                  </w:rPrChange>
                </w:rPr>
                <w:t>0.5</w:t>
              </w:r>
              <w:r w:rsidRPr="00E066BD">
                <w:rPr>
                  <w:b/>
                  <w:bCs/>
                  <w:lang w:val="en-US"/>
                  <w:rPrChange w:id="8927"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pPr>
              <w:rPr>
                <w:ins w:id="8928" w:author="Borja Gonzalez" w:date="2017-09-28T19:31:00Z"/>
                <w:lang w:val="en-US"/>
                <w:rPrChange w:id="8929" w:author="Borja Gonzalez" w:date="2017-09-28T19:31:00Z">
                  <w:rPr>
                    <w:ins w:id="8930" w:author="Borja Gonzalez" w:date="2017-09-28T19:31:00Z"/>
                    <w:rFonts w:ascii="Monaco" w:eastAsiaTheme="majorEastAsia" w:hAnsi="Monaco" w:cs="Monaco"/>
                    <w:color w:val="243F60" w:themeColor="accent1" w:themeShade="7F"/>
                    <w:sz w:val="32"/>
                    <w:szCs w:val="32"/>
                    <w:lang w:val="en-US"/>
                  </w:rPr>
                </w:rPrChange>
              </w:rPr>
              <w:pPrChange w:id="8931" w:author="GONZALEZ DIAZ, BORJA" w:date="2017-09-29T19:25:00Z">
                <w:pPr>
                  <w:keepNext/>
                  <w:keepLines/>
                  <w:widowControl w:val="0"/>
                  <w:autoSpaceDE w:val="0"/>
                  <w:autoSpaceDN w:val="0"/>
                  <w:adjustRightInd w:val="0"/>
                  <w:spacing w:before="200"/>
                  <w:outlineLvl w:val="4"/>
                </w:pPr>
              </w:pPrChange>
            </w:pPr>
            <w:ins w:id="8932" w:author="Borja Gonzalez" w:date="2017-09-28T19:31:00Z">
              <w:r w:rsidRPr="00E066BD">
                <w:rPr>
                  <w:lang w:val="en-US"/>
                  <w:rPrChange w:id="8933" w:author="Borja Gonzalez" w:date="2017-09-28T19:31:00Z">
                    <w:rPr>
                      <w:rFonts w:ascii="Monaco" w:hAnsi="Monaco" w:cs="Monaco"/>
                      <w:sz w:val="32"/>
                      <w:szCs w:val="32"/>
                      <w:lang w:val="en-US"/>
                    </w:rPr>
                  </w:rPrChange>
                </w:rPr>
                <w:t xml:space="preserve">            backgroundColor</w:t>
              </w:r>
              <w:r w:rsidRPr="00E066BD">
                <w:rPr>
                  <w:b/>
                  <w:bCs/>
                  <w:color w:val="CE5C00"/>
                  <w:lang w:val="en-US"/>
                  <w:rPrChange w:id="8934" w:author="Borja Gonzalez" w:date="2017-09-28T19:31:00Z">
                    <w:rPr>
                      <w:rFonts w:ascii="Monaco" w:hAnsi="Monaco" w:cs="Monaco"/>
                      <w:b/>
                      <w:bCs/>
                      <w:color w:val="CE5C00"/>
                      <w:sz w:val="32"/>
                      <w:szCs w:val="32"/>
                      <w:lang w:val="en-US"/>
                    </w:rPr>
                  </w:rPrChange>
                </w:rPr>
                <w:t>:</w:t>
              </w:r>
              <w:r w:rsidRPr="00E066BD">
                <w:rPr>
                  <w:lang w:val="en-US"/>
                  <w:rPrChange w:id="8935" w:author="Borja Gonzalez" w:date="2017-09-28T19:31:00Z">
                    <w:rPr>
                      <w:rFonts w:ascii="Monaco" w:hAnsi="Monaco" w:cs="Monaco"/>
                      <w:sz w:val="32"/>
                      <w:szCs w:val="32"/>
                      <w:lang w:val="en-US"/>
                    </w:rPr>
                  </w:rPrChange>
                </w:rPr>
                <w:t xml:space="preserve"> </w:t>
              </w:r>
              <w:r w:rsidRPr="00E066BD">
                <w:rPr>
                  <w:color w:val="4E9A06"/>
                  <w:lang w:val="en-US"/>
                  <w:rPrChange w:id="8936" w:author="Borja Gonzalez" w:date="2017-09-28T19:31:00Z">
                    <w:rPr>
                      <w:rFonts w:ascii="Monaco" w:hAnsi="Monaco" w:cs="Monaco"/>
                      <w:color w:val="4E9A06"/>
                      <w:sz w:val="32"/>
                      <w:szCs w:val="32"/>
                      <w:lang w:val="en-US"/>
                    </w:rPr>
                  </w:rPrChange>
                </w:rPr>
                <w:t>"rgba(75,192,192,0.4)"</w:t>
              </w:r>
              <w:r w:rsidRPr="00E066BD">
                <w:rPr>
                  <w:b/>
                  <w:bCs/>
                  <w:lang w:val="en-US"/>
                  <w:rPrChange w:id="8937"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pPr>
              <w:rPr>
                <w:ins w:id="8938" w:author="Borja Gonzalez" w:date="2017-09-28T19:31:00Z"/>
                <w:lang w:val="en-US"/>
                <w:rPrChange w:id="8939" w:author="Borja Gonzalez" w:date="2017-09-28T19:31:00Z">
                  <w:rPr>
                    <w:ins w:id="8940" w:author="Borja Gonzalez" w:date="2017-09-28T19:31:00Z"/>
                    <w:rFonts w:ascii="Monaco" w:eastAsiaTheme="majorEastAsia" w:hAnsi="Monaco" w:cs="Monaco"/>
                    <w:color w:val="243F60" w:themeColor="accent1" w:themeShade="7F"/>
                    <w:sz w:val="32"/>
                    <w:szCs w:val="32"/>
                    <w:lang w:val="en-US"/>
                  </w:rPr>
                </w:rPrChange>
              </w:rPr>
              <w:pPrChange w:id="8941" w:author="GONZALEZ DIAZ, BORJA" w:date="2017-09-29T19:25:00Z">
                <w:pPr>
                  <w:keepNext/>
                  <w:keepLines/>
                  <w:widowControl w:val="0"/>
                  <w:autoSpaceDE w:val="0"/>
                  <w:autoSpaceDN w:val="0"/>
                  <w:adjustRightInd w:val="0"/>
                  <w:spacing w:before="200"/>
                  <w:outlineLvl w:val="4"/>
                </w:pPr>
              </w:pPrChange>
            </w:pPr>
            <w:ins w:id="8942" w:author="Borja Gonzalez" w:date="2017-09-28T19:31:00Z">
              <w:r w:rsidRPr="00E066BD">
                <w:rPr>
                  <w:lang w:val="en-US"/>
                  <w:rPrChange w:id="8943" w:author="Borja Gonzalez" w:date="2017-09-28T19:31:00Z">
                    <w:rPr>
                      <w:rFonts w:ascii="Monaco" w:hAnsi="Monaco" w:cs="Monaco"/>
                      <w:sz w:val="32"/>
                      <w:szCs w:val="32"/>
                      <w:lang w:val="en-US"/>
                    </w:rPr>
                  </w:rPrChange>
                </w:rPr>
                <w:t xml:space="preserve">            borderColor</w:t>
              </w:r>
              <w:r w:rsidRPr="00E066BD">
                <w:rPr>
                  <w:b/>
                  <w:bCs/>
                  <w:color w:val="CE5C00"/>
                  <w:lang w:val="en-US"/>
                  <w:rPrChange w:id="8944" w:author="Borja Gonzalez" w:date="2017-09-28T19:31:00Z">
                    <w:rPr>
                      <w:rFonts w:ascii="Monaco" w:hAnsi="Monaco" w:cs="Monaco"/>
                      <w:b/>
                      <w:bCs/>
                      <w:color w:val="CE5C00"/>
                      <w:sz w:val="32"/>
                      <w:szCs w:val="32"/>
                      <w:lang w:val="en-US"/>
                    </w:rPr>
                  </w:rPrChange>
                </w:rPr>
                <w:t>:</w:t>
              </w:r>
              <w:r w:rsidRPr="00E066BD">
                <w:rPr>
                  <w:lang w:val="en-US"/>
                  <w:rPrChange w:id="8945" w:author="Borja Gonzalez" w:date="2017-09-28T19:31:00Z">
                    <w:rPr>
                      <w:rFonts w:ascii="Monaco" w:hAnsi="Monaco" w:cs="Monaco"/>
                      <w:sz w:val="32"/>
                      <w:szCs w:val="32"/>
                      <w:lang w:val="en-US"/>
                    </w:rPr>
                  </w:rPrChange>
                </w:rPr>
                <w:t xml:space="preserve"> </w:t>
              </w:r>
              <w:r w:rsidRPr="00E066BD">
                <w:rPr>
                  <w:color w:val="4E9A06"/>
                  <w:lang w:val="en-US"/>
                  <w:rPrChange w:id="8946" w:author="Borja Gonzalez" w:date="2017-09-28T19:31:00Z">
                    <w:rPr>
                      <w:rFonts w:ascii="Monaco" w:hAnsi="Monaco" w:cs="Monaco"/>
                      <w:color w:val="4E9A06"/>
                      <w:sz w:val="32"/>
                      <w:szCs w:val="32"/>
                      <w:lang w:val="en-US"/>
                    </w:rPr>
                  </w:rPrChange>
                </w:rPr>
                <w:t>"rgba(75,192,192,1)"</w:t>
              </w:r>
              <w:r w:rsidRPr="00E066BD">
                <w:rPr>
                  <w:b/>
                  <w:bCs/>
                  <w:lang w:val="en-US"/>
                  <w:rPrChange w:id="8947"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pPr>
              <w:rPr>
                <w:ins w:id="8948" w:author="Borja Gonzalez" w:date="2017-09-28T19:31:00Z"/>
                <w:lang w:val="en-US"/>
                <w:rPrChange w:id="8949" w:author="Borja Gonzalez" w:date="2017-09-28T19:31:00Z">
                  <w:rPr>
                    <w:ins w:id="8950" w:author="Borja Gonzalez" w:date="2017-09-28T19:31:00Z"/>
                    <w:rFonts w:ascii="Monaco" w:eastAsiaTheme="majorEastAsia" w:hAnsi="Monaco" w:cs="Monaco"/>
                    <w:color w:val="243F60" w:themeColor="accent1" w:themeShade="7F"/>
                    <w:sz w:val="32"/>
                    <w:szCs w:val="32"/>
                    <w:lang w:val="en-US"/>
                  </w:rPr>
                </w:rPrChange>
              </w:rPr>
              <w:pPrChange w:id="8951" w:author="GONZALEZ DIAZ, BORJA" w:date="2017-09-29T19:25:00Z">
                <w:pPr>
                  <w:keepNext/>
                  <w:keepLines/>
                  <w:widowControl w:val="0"/>
                  <w:autoSpaceDE w:val="0"/>
                  <w:autoSpaceDN w:val="0"/>
                  <w:adjustRightInd w:val="0"/>
                  <w:spacing w:before="200"/>
                  <w:outlineLvl w:val="4"/>
                </w:pPr>
              </w:pPrChange>
            </w:pPr>
            <w:ins w:id="8952" w:author="Borja Gonzalez" w:date="2017-09-28T19:31:00Z">
              <w:r w:rsidRPr="00E066BD">
                <w:rPr>
                  <w:lang w:val="en-US"/>
                  <w:rPrChange w:id="8953" w:author="Borja Gonzalez" w:date="2017-09-28T19:31:00Z">
                    <w:rPr>
                      <w:rFonts w:ascii="Monaco" w:hAnsi="Monaco" w:cs="Monaco"/>
                      <w:sz w:val="32"/>
                      <w:szCs w:val="32"/>
                      <w:lang w:val="en-US"/>
                    </w:rPr>
                  </w:rPrChange>
                </w:rPr>
                <w:t xml:space="preserve">            borderCapStyle</w:t>
              </w:r>
              <w:r w:rsidRPr="00E066BD">
                <w:rPr>
                  <w:b/>
                  <w:bCs/>
                  <w:color w:val="CE5C00"/>
                  <w:lang w:val="en-US"/>
                  <w:rPrChange w:id="8954" w:author="Borja Gonzalez" w:date="2017-09-28T19:31:00Z">
                    <w:rPr>
                      <w:rFonts w:ascii="Monaco" w:hAnsi="Monaco" w:cs="Monaco"/>
                      <w:b/>
                      <w:bCs/>
                      <w:color w:val="CE5C00"/>
                      <w:sz w:val="32"/>
                      <w:szCs w:val="32"/>
                      <w:lang w:val="en-US"/>
                    </w:rPr>
                  </w:rPrChange>
                </w:rPr>
                <w:t>:</w:t>
              </w:r>
              <w:r w:rsidRPr="00E066BD">
                <w:rPr>
                  <w:lang w:val="en-US"/>
                  <w:rPrChange w:id="8955" w:author="Borja Gonzalez" w:date="2017-09-28T19:31:00Z">
                    <w:rPr>
                      <w:rFonts w:ascii="Monaco" w:hAnsi="Monaco" w:cs="Monaco"/>
                      <w:sz w:val="32"/>
                      <w:szCs w:val="32"/>
                      <w:lang w:val="en-US"/>
                    </w:rPr>
                  </w:rPrChange>
                </w:rPr>
                <w:t xml:space="preserve"> </w:t>
              </w:r>
              <w:r w:rsidRPr="00E066BD">
                <w:rPr>
                  <w:color w:val="4E9A06"/>
                  <w:lang w:val="en-US"/>
                  <w:rPrChange w:id="8956" w:author="Borja Gonzalez" w:date="2017-09-28T19:31:00Z">
                    <w:rPr>
                      <w:rFonts w:ascii="Monaco" w:hAnsi="Monaco" w:cs="Monaco"/>
                      <w:color w:val="4E9A06"/>
                      <w:sz w:val="32"/>
                      <w:szCs w:val="32"/>
                      <w:lang w:val="en-US"/>
                    </w:rPr>
                  </w:rPrChange>
                </w:rPr>
                <w:t>'butt'</w:t>
              </w:r>
              <w:r w:rsidRPr="00E066BD">
                <w:rPr>
                  <w:b/>
                  <w:bCs/>
                  <w:lang w:val="en-US"/>
                  <w:rPrChange w:id="8957"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pPr>
              <w:rPr>
                <w:ins w:id="8958" w:author="Borja Gonzalez" w:date="2017-09-28T19:31:00Z"/>
                <w:lang w:val="en-US"/>
                <w:rPrChange w:id="8959" w:author="Borja Gonzalez" w:date="2017-09-28T19:31:00Z">
                  <w:rPr>
                    <w:ins w:id="8960" w:author="Borja Gonzalez" w:date="2017-09-28T19:31:00Z"/>
                    <w:rFonts w:ascii="Monaco" w:eastAsiaTheme="majorEastAsia" w:hAnsi="Monaco" w:cs="Monaco"/>
                    <w:color w:val="243F60" w:themeColor="accent1" w:themeShade="7F"/>
                    <w:sz w:val="32"/>
                    <w:szCs w:val="32"/>
                    <w:lang w:val="en-US"/>
                  </w:rPr>
                </w:rPrChange>
              </w:rPr>
              <w:pPrChange w:id="8961" w:author="GONZALEZ DIAZ, BORJA" w:date="2017-09-29T19:25:00Z">
                <w:pPr>
                  <w:keepNext/>
                  <w:keepLines/>
                  <w:widowControl w:val="0"/>
                  <w:autoSpaceDE w:val="0"/>
                  <w:autoSpaceDN w:val="0"/>
                  <w:adjustRightInd w:val="0"/>
                  <w:spacing w:before="200"/>
                  <w:outlineLvl w:val="4"/>
                </w:pPr>
              </w:pPrChange>
            </w:pPr>
            <w:ins w:id="8962" w:author="Borja Gonzalez" w:date="2017-09-28T19:31:00Z">
              <w:r w:rsidRPr="00E066BD">
                <w:rPr>
                  <w:lang w:val="en-US"/>
                  <w:rPrChange w:id="8963" w:author="Borja Gonzalez" w:date="2017-09-28T19:31:00Z">
                    <w:rPr>
                      <w:rFonts w:ascii="Monaco" w:hAnsi="Monaco" w:cs="Monaco"/>
                      <w:sz w:val="32"/>
                      <w:szCs w:val="32"/>
                      <w:lang w:val="en-US"/>
                    </w:rPr>
                  </w:rPrChange>
                </w:rPr>
                <w:t xml:space="preserve">            borderDash</w:t>
              </w:r>
              <w:r w:rsidRPr="00E066BD">
                <w:rPr>
                  <w:b/>
                  <w:bCs/>
                  <w:color w:val="CE5C00"/>
                  <w:lang w:val="en-US"/>
                  <w:rPrChange w:id="8964" w:author="Borja Gonzalez" w:date="2017-09-28T19:31:00Z">
                    <w:rPr>
                      <w:rFonts w:ascii="Monaco" w:hAnsi="Monaco" w:cs="Monaco"/>
                      <w:b/>
                      <w:bCs/>
                      <w:color w:val="CE5C00"/>
                      <w:sz w:val="32"/>
                      <w:szCs w:val="32"/>
                      <w:lang w:val="en-US"/>
                    </w:rPr>
                  </w:rPrChange>
                </w:rPr>
                <w:t>:</w:t>
              </w:r>
              <w:r w:rsidRPr="00E066BD">
                <w:rPr>
                  <w:lang w:val="en-US"/>
                  <w:rPrChange w:id="8965" w:author="Borja Gonzalez" w:date="2017-09-28T19:31:00Z">
                    <w:rPr>
                      <w:rFonts w:ascii="Monaco" w:hAnsi="Monaco" w:cs="Monaco"/>
                      <w:sz w:val="32"/>
                      <w:szCs w:val="32"/>
                      <w:lang w:val="en-US"/>
                    </w:rPr>
                  </w:rPrChange>
                </w:rPr>
                <w:t xml:space="preserve"> </w:t>
              </w:r>
              <w:r w:rsidRPr="00E066BD">
                <w:rPr>
                  <w:b/>
                  <w:bCs/>
                  <w:lang w:val="en-US"/>
                  <w:rPrChange w:id="8966"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pPr>
              <w:rPr>
                <w:ins w:id="8967" w:author="Borja Gonzalez" w:date="2017-09-28T19:31:00Z"/>
                <w:lang w:val="en-US"/>
                <w:rPrChange w:id="8968" w:author="Borja Gonzalez" w:date="2017-09-28T19:31:00Z">
                  <w:rPr>
                    <w:ins w:id="8969" w:author="Borja Gonzalez" w:date="2017-09-28T19:31:00Z"/>
                    <w:rFonts w:ascii="Monaco" w:eastAsiaTheme="majorEastAsia" w:hAnsi="Monaco" w:cs="Monaco"/>
                    <w:color w:val="243F60" w:themeColor="accent1" w:themeShade="7F"/>
                    <w:sz w:val="32"/>
                    <w:szCs w:val="32"/>
                    <w:lang w:val="en-US"/>
                  </w:rPr>
                </w:rPrChange>
              </w:rPr>
              <w:pPrChange w:id="8970" w:author="GONZALEZ DIAZ, BORJA" w:date="2017-09-29T19:25:00Z">
                <w:pPr>
                  <w:keepNext/>
                  <w:keepLines/>
                  <w:widowControl w:val="0"/>
                  <w:autoSpaceDE w:val="0"/>
                  <w:autoSpaceDN w:val="0"/>
                  <w:adjustRightInd w:val="0"/>
                  <w:spacing w:before="200"/>
                  <w:outlineLvl w:val="4"/>
                </w:pPr>
              </w:pPrChange>
            </w:pPr>
            <w:ins w:id="8971" w:author="Borja Gonzalez" w:date="2017-09-28T19:31:00Z">
              <w:r w:rsidRPr="00E066BD">
                <w:rPr>
                  <w:lang w:val="en-US"/>
                  <w:rPrChange w:id="8972" w:author="Borja Gonzalez" w:date="2017-09-28T19:31:00Z">
                    <w:rPr>
                      <w:rFonts w:ascii="Monaco" w:hAnsi="Monaco" w:cs="Monaco"/>
                      <w:sz w:val="32"/>
                      <w:szCs w:val="32"/>
                      <w:lang w:val="en-US"/>
                    </w:rPr>
                  </w:rPrChange>
                </w:rPr>
                <w:t xml:space="preserve">            borderDashOffset</w:t>
              </w:r>
              <w:r w:rsidRPr="00E066BD">
                <w:rPr>
                  <w:b/>
                  <w:bCs/>
                  <w:color w:val="CE5C00"/>
                  <w:lang w:val="en-US"/>
                  <w:rPrChange w:id="8973" w:author="Borja Gonzalez" w:date="2017-09-28T19:31:00Z">
                    <w:rPr>
                      <w:rFonts w:ascii="Monaco" w:hAnsi="Monaco" w:cs="Monaco"/>
                      <w:b/>
                      <w:bCs/>
                      <w:color w:val="CE5C00"/>
                      <w:sz w:val="32"/>
                      <w:szCs w:val="32"/>
                      <w:lang w:val="en-US"/>
                    </w:rPr>
                  </w:rPrChange>
                </w:rPr>
                <w:t>:</w:t>
              </w:r>
              <w:r w:rsidRPr="00E066BD">
                <w:rPr>
                  <w:lang w:val="en-US"/>
                  <w:rPrChange w:id="8974" w:author="Borja Gonzalez" w:date="2017-09-28T19:31:00Z">
                    <w:rPr>
                      <w:rFonts w:ascii="Monaco" w:hAnsi="Monaco" w:cs="Monaco"/>
                      <w:sz w:val="32"/>
                      <w:szCs w:val="32"/>
                      <w:lang w:val="en-US"/>
                    </w:rPr>
                  </w:rPrChange>
                </w:rPr>
                <w:t xml:space="preserve"> </w:t>
              </w:r>
              <w:r w:rsidRPr="00E066BD">
                <w:rPr>
                  <w:b/>
                  <w:bCs/>
                  <w:color w:val="0000CF"/>
                  <w:lang w:val="en-US"/>
                  <w:rPrChange w:id="8975" w:author="Borja Gonzalez" w:date="2017-09-28T19:31:00Z">
                    <w:rPr>
                      <w:rFonts w:ascii="Monaco" w:hAnsi="Monaco" w:cs="Monaco"/>
                      <w:b/>
                      <w:bCs/>
                      <w:color w:val="0000CF"/>
                      <w:sz w:val="32"/>
                      <w:szCs w:val="32"/>
                      <w:lang w:val="en-US"/>
                    </w:rPr>
                  </w:rPrChange>
                </w:rPr>
                <w:t>0.0</w:t>
              </w:r>
              <w:r w:rsidRPr="00E066BD">
                <w:rPr>
                  <w:b/>
                  <w:bCs/>
                  <w:lang w:val="en-US"/>
                  <w:rPrChange w:id="8976"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pPr>
              <w:rPr>
                <w:ins w:id="8977" w:author="Borja Gonzalez" w:date="2017-09-28T19:31:00Z"/>
                <w:lang w:val="en-US"/>
                <w:rPrChange w:id="8978" w:author="Borja Gonzalez" w:date="2017-09-28T19:31:00Z">
                  <w:rPr>
                    <w:ins w:id="8979" w:author="Borja Gonzalez" w:date="2017-09-28T19:31:00Z"/>
                    <w:rFonts w:ascii="Monaco" w:eastAsiaTheme="majorEastAsia" w:hAnsi="Monaco" w:cs="Monaco"/>
                    <w:color w:val="243F60" w:themeColor="accent1" w:themeShade="7F"/>
                    <w:sz w:val="32"/>
                    <w:szCs w:val="32"/>
                    <w:lang w:val="en-US"/>
                  </w:rPr>
                </w:rPrChange>
              </w:rPr>
              <w:pPrChange w:id="8980" w:author="GONZALEZ DIAZ, BORJA" w:date="2017-09-29T19:25:00Z">
                <w:pPr>
                  <w:keepNext/>
                  <w:keepLines/>
                  <w:widowControl w:val="0"/>
                  <w:autoSpaceDE w:val="0"/>
                  <w:autoSpaceDN w:val="0"/>
                  <w:adjustRightInd w:val="0"/>
                  <w:spacing w:before="200"/>
                  <w:outlineLvl w:val="4"/>
                </w:pPr>
              </w:pPrChange>
            </w:pPr>
            <w:ins w:id="8981" w:author="Borja Gonzalez" w:date="2017-09-28T19:31:00Z">
              <w:r w:rsidRPr="00E066BD">
                <w:rPr>
                  <w:lang w:val="en-US"/>
                  <w:rPrChange w:id="8982" w:author="Borja Gonzalez" w:date="2017-09-28T19:31:00Z">
                    <w:rPr>
                      <w:rFonts w:ascii="Monaco" w:hAnsi="Monaco" w:cs="Monaco"/>
                      <w:sz w:val="32"/>
                      <w:szCs w:val="32"/>
                      <w:lang w:val="en-US"/>
                    </w:rPr>
                  </w:rPrChange>
                </w:rPr>
                <w:t xml:space="preserve">            borderJoinStyle</w:t>
              </w:r>
              <w:r w:rsidRPr="00E066BD">
                <w:rPr>
                  <w:b/>
                  <w:bCs/>
                  <w:color w:val="CE5C00"/>
                  <w:lang w:val="en-US"/>
                  <w:rPrChange w:id="8983" w:author="Borja Gonzalez" w:date="2017-09-28T19:31:00Z">
                    <w:rPr>
                      <w:rFonts w:ascii="Monaco" w:hAnsi="Monaco" w:cs="Monaco"/>
                      <w:b/>
                      <w:bCs/>
                      <w:color w:val="CE5C00"/>
                      <w:sz w:val="32"/>
                      <w:szCs w:val="32"/>
                      <w:lang w:val="en-US"/>
                    </w:rPr>
                  </w:rPrChange>
                </w:rPr>
                <w:t>:</w:t>
              </w:r>
              <w:r w:rsidRPr="00E066BD">
                <w:rPr>
                  <w:lang w:val="en-US"/>
                  <w:rPrChange w:id="8984" w:author="Borja Gonzalez" w:date="2017-09-28T19:31:00Z">
                    <w:rPr>
                      <w:rFonts w:ascii="Monaco" w:hAnsi="Monaco" w:cs="Monaco"/>
                      <w:sz w:val="32"/>
                      <w:szCs w:val="32"/>
                      <w:lang w:val="en-US"/>
                    </w:rPr>
                  </w:rPrChange>
                </w:rPr>
                <w:t xml:space="preserve"> </w:t>
              </w:r>
              <w:r w:rsidRPr="00E066BD">
                <w:rPr>
                  <w:color w:val="4E9A06"/>
                  <w:lang w:val="en-US"/>
                  <w:rPrChange w:id="8985" w:author="Borja Gonzalez" w:date="2017-09-28T19:31:00Z">
                    <w:rPr>
                      <w:rFonts w:ascii="Monaco" w:hAnsi="Monaco" w:cs="Monaco"/>
                      <w:color w:val="4E9A06"/>
                      <w:sz w:val="32"/>
                      <w:szCs w:val="32"/>
                      <w:lang w:val="en-US"/>
                    </w:rPr>
                  </w:rPrChange>
                </w:rPr>
                <w:t>'miter'</w:t>
              </w:r>
              <w:r w:rsidRPr="00E066BD">
                <w:rPr>
                  <w:b/>
                  <w:bCs/>
                  <w:lang w:val="en-US"/>
                  <w:rPrChange w:id="8986"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pPr>
              <w:rPr>
                <w:ins w:id="8987" w:author="Borja Gonzalez" w:date="2017-09-28T19:31:00Z"/>
                <w:lang w:val="en-US"/>
                <w:rPrChange w:id="8988" w:author="Borja Gonzalez" w:date="2017-09-28T19:31:00Z">
                  <w:rPr>
                    <w:ins w:id="8989" w:author="Borja Gonzalez" w:date="2017-09-28T19:31:00Z"/>
                    <w:rFonts w:ascii="Monaco" w:eastAsiaTheme="majorEastAsia" w:hAnsi="Monaco" w:cs="Monaco"/>
                    <w:color w:val="243F60" w:themeColor="accent1" w:themeShade="7F"/>
                    <w:sz w:val="32"/>
                    <w:szCs w:val="32"/>
                    <w:lang w:val="en-US"/>
                  </w:rPr>
                </w:rPrChange>
              </w:rPr>
              <w:pPrChange w:id="8990" w:author="GONZALEZ DIAZ, BORJA" w:date="2017-09-29T19:25:00Z">
                <w:pPr>
                  <w:keepNext/>
                  <w:keepLines/>
                  <w:widowControl w:val="0"/>
                  <w:autoSpaceDE w:val="0"/>
                  <w:autoSpaceDN w:val="0"/>
                  <w:adjustRightInd w:val="0"/>
                  <w:spacing w:before="200"/>
                  <w:outlineLvl w:val="4"/>
                </w:pPr>
              </w:pPrChange>
            </w:pPr>
            <w:ins w:id="8991" w:author="Borja Gonzalez" w:date="2017-09-28T19:31:00Z">
              <w:r w:rsidRPr="00E066BD">
                <w:rPr>
                  <w:lang w:val="en-US"/>
                  <w:rPrChange w:id="8992" w:author="Borja Gonzalez" w:date="2017-09-28T19:31:00Z">
                    <w:rPr>
                      <w:rFonts w:ascii="Monaco" w:hAnsi="Monaco" w:cs="Monaco"/>
                      <w:sz w:val="32"/>
                      <w:szCs w:val="32"/>
                      <w:lang w:val="en-US"/>
                    </w:rPr>
                  </w:rPrChange>
                </w:rPr>
                <w:t xml:space="preserve">            pointBorderColor</w:t>
              </w:r>
              <w:r w:rsidRPr="00E066BD">
                <w:rPr>
                  <w:b/>
                  <w:bCs/>
                  <w:color w:val="CE5C00"/>
                  <w:lang w:val="en-US"/>
                  <w:rPrChange w:id="8993" w:author="Borja Gonzalez" w:date="2017-09-28T19:31:00Z">
                    <w:rPr>
                      <w:rFonts w:ascii="Monaco" w:hAnsi="Monaco" w:cs="Monaco"/>
                      <w:b/>
                      <w:bCs/>
                      <w:color w:val="CE5C00"/>
                      <w:sz w:val="32"/>
                      <w:szCs w:val="32"/>
                      <w:lang w:val="en-US"/>
                    </w:rPr>
                  </w:rPrChange>
                </w:rPr>
                <w:t>:</w:t>
              </w:r>
              <w:r w:rsidRPr="00E066BD">
                <w:rPr>
                  <w:lang w:val="en-US"/>
                  <w:rPrChange w:id="8994" w:author="Borja Gonzalez" w:date="2017-09-28T19:31:00Z">
                    <w:rPr>
                      <w:rFonts w:ascii="Monaco" w:hAnsi="Monaco" w:cs="Monaco"/>
                      <w:sz w:val="32"/>
                      <w:szCs w:val="32"/>
                      <w:lang w:val="en-US"/>
                    </w:rPr>
                  </w:rPrChange>
                </w:rPr>
                <w:t xml:space="preserve"> </w:t>
              </w:r>
              <w:r w:rsidRPr="00E066BD">
                <w:rPr>
                  <w:color w:val="4E9A06"/>
                  <w:lang w:val="en-US"/>
                  <w:rPrChange w:id="8995" w:author="Borja Gonzalez" w:date="2017-09-28T19:31:00Z">
                    <w:rPr>
                      <w:rFonts w:ascii="Monaco" w:hAnsi="Monaco" w:cs="Monaco"/>
                      <w:color w:val="4E9A06"/>
                      <w:sz w:val="32"/>
                      <w:szCs w:val="32"/>
                      <w:lang w:val="en-US"/>
                    </w:rPr>
                  </w:rPrChange>
                </w:rPr>
                <w:t>"rgba(75,192,192,1)"</w:t>
              </w:r>
              <w:r w:rsidRPr="00E066BD">
                <w:rPr>
                  <w:b/>
                  <w:bCs/>
                  <w:lang w:val="en-US"/>
                  <w:rPrChange w:id="8996"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pPr>
              <w:rPr>
                <w:ins w:id="8997" w:author="Borja Gonzalez" w:date="2017-09-28T19:31:00Z"/>
                <w:lang w:val="en-US"/>
                <w:rPrChange w:id="8998" w:author="Borja Gonzalez" w:date="2017-09-28T19:31:00Z">
                  <w:rPr>
                    <w:ins w:id="8999" w:author="Borja Gonzalez" w:date="2017-09-28T19:31:00Z"/>
                    <w:rFonts w:ascii="Monaco" w:eastAsiaTheme="majorEastAsia" w:hAnsi="Monaco" w:cs="Monaco"/>
                    <w:color w:val="243F60" w:themeColor="accent1" w:themeShade="7F"/>
                    <w:sz w:val="32"/>
                    <w:szCs w:val="32"/>
                    <w:lang w:val="en-US"/>
                  </w:rPr>
                </w:rPrChange>
              </w:rPr>
              <w:pPrChange w:id="9000" w:author="GONZALEZ DIAZ, BORJA" w:date="2017-09-29T19:25:00Z">
                <w:pPr>
                  <w:keepNext/>
                  <w:keepLines/>
                  <w:widowControl w:val="0"/>
                  <w:autoSpaceDE w:val="0"/>
                  <w:autoSpaceDN w:val="0"/>
                  <w:adjustRightInd w:val="0"/>
                  <w:spacing w:before="200"/>
                  <w:outlineLvl w:val="4"/>
                </w:pPr>
              </w:pPrChange>
            </w:pPr>
            <w:ins w:id="9001" w:author="Borja Gonzalez" w:date="2017-09-28T19:31:00Z">
              <w:r w:rsidRPr="00E066BD">
                <w:rPr>
                  <w:lang w:val="en-US"/>
                  <w:rPrChange w:id="9002" w:author="Borja Gonzalez" w:date="2017-09-28T19:31:00Z">
                    <w:rPr>
                      <w:rFonts w:ascii="Monaco" w:hAnsi="Monaco" w:cs="Monaco"/>
                      <w:sz w:val="32"/>
                      <w:szCs w:val="32"/>
                      <w:lang w:val="en-US"/>
                    </w:rPr>
                  </w:rPrChange>
                </w:rPr>
                <w:t xml:space="preserve">            pointBackgroundColor</w:t>
              </w:r>
              <w:r w:rsidRPr="00E066BD">
                <w:rPr>
                  <w:b/>
                  <w:bCs/>
                  <w:color w:val="CE5C00"/>
                  <w:lang w:val="en-US"/>
                  <w:rPrChange w:id="9003" w:author="Borja Gonzalez" w:date="2017-09-28T19:31:00Z">
                    <w:rPr>
                      <w:rFonts w:ascii="Monaco" w:hAnsi="Monaco" w:cs="Monaco"/>
                      <w:b/>
                      <w:bCs/>
                      <w:color w:val="CE5C00"/>
                      <w:sz w:val="32"/>
                      <w:szCs w:val="32"/>
                      <w:lang w:val="en-US"/>
                    </w:rPr>
                  </w:rPrChange>
                </w:rPr>
                <w:t>:</w:t>
              </w:r>
              <w:r w:rsidRPr="00E066BD">
                <w:rPr>
                  <w:lang w:val="en-US"/>
                  <w:rPrChange w:id="9004" w:author="Borja Gonzalez" w:date="2017-09-28T19:31:00Z">
                    <w:rPr>
                      <w:rFonts w:ascii="Monaco" w:hAnsi="Monaco" w:cs="Monaco"/>
                      <w:sz w:val="32"/>
                      <w:szCs w:val="32"/>
                      <w:lang w:val="en-US"/>
                    </w:rPr>
                  </w:rPrChange>
                </w:rPr>
                <w:t xml:space="preserve"> </w:t>
              </w:r>
              <w:r w:rsidRPr="00E066BD">
                <w:rPr>
                  <w:color w:val="4E9A06"/>
                  <w:lang w:val="en-US"/>
                  <w:rPrChange w:id="9005" w:author="Borja Gonzalez" w:date="2017-09-28T19:31:00Z">
                    <w:rPr>
                      <w:rFonts w:ascii="Monaco" w:hAnsi="Monaco" w:cs="Monaco"/>
                      <w:color w:val="4E9A06"/>
                      <w:sz w:val="32"/>
                      <w:szCs w:val="32"/>
                      <w:lang w:val="en-US"/>
                    </w:rPr>
                  </w:rPrChange>
                </w:rPr>
                <w:t>"#fff"</w:t>
              </w:r>
              <w:r w:rsidRPr="00E066BD">
                <w:rPr>
                  <w:b/>
                  <w:bCs/>
                  <w:lang w:val="en-US"/>
                  <w:rPrChange w:id="9006"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pPr>
              <w:rPr>
                <w:ins w:id="9007" w:author="Borja Gonzalez" w:date="2017-09-28T19:31:00Z"/>
                <w:lang w:val="en-US"/>
                <w:rPrChange w:id="9008" w:author="Borja Gonzalez" w:date="2017-09-28T19:31:00Z">
                  <w:rPr>
                    <w:ins w:id="9009" w:author="Borja Gonzalez" w:date="2017-09-28T19:31:00Z"/>
                    <w:rFonts w:ascii="Monaco" w:eastAsiaTheme="majorEastAsia" w:hAnsi="Monaco" w:cs="Monaco"/>
                    <w:color w:val="243F60" w:themeColor="accent1" w:themeShade="7F"/>
                    <w:sz w:val="32"/>
                    <w:szCs w:val="32"/>
                    <w:lang w:val="en-US"/>
                  </w:rPr>
                </w:rPrChange>
              </w:rPr>
              <w:pPrChange w:id="9010" w:author="GONZALEZ DIAZ, BORJA" w:date="2017-09-29T19:25:00Z">
                <w:pPr>
                  <w:keepNext/>
                  <w:keepLines/>
                  <w:widowControl w:val="0"/>
                  <w:autoSpaceDE w:val="0"/>
                  <w:autoSpaceDN w:val="0"/>
                  <w:adjustRightInd w:val="0"/>
                  <w:spacing w:before="200"/>
                  <w:outlineLvl w:val="4"/>
                </w:pPr>
              </w:pPrChange>
            </w:pPr>
            <w:ins w:id="9011" w:author="Borja Gonzalez" w:date="2017-09-28T19:31:00Z">
              <w:r w:rsidRPr="00E066BD">
                <w:rPr>
                  <w:lang w:val="en-US"/>
                  <w:rPrChange w:id="9012" w:author="Borja Gonzalez" w:date="2017-09-28T19:31:00Z">
                    <w:rPr>
                      <w:rFonts w:ascii="Monaco" w:hAnsi="Monaco" w:cs="Monaco"/>
                      <w:sz w:val="32"/>
                      <w:szCs w:val="32"/>
                      <w:lang w:val="en-US"/>
                    </w:rPr>
                  </w:rPrChange>
                </w:rPr>
                <w:t xml:space="preserve">            pointBorderWidth</w:t>
              </w:r>
              <w:r w:rsidRPr="00E066BD">
                <w:rPr>
                  <w:b/>
                  <w:bCs/>
                  <w:color w:val="CE5C00"/>
                  <w:lang w:val="en-US"/>
                  <w:rPrChange w:id="9013" w:author="Borja Gonzalez" w:date="2017-09-28T19:31:00Z">
                    <w:rPr>
                      <w:rFonts w:ascii="Monaco" w:hAnsi="Monaco" w:cs="Monaco"/>
                      <w:b/>
                      <w:bCs/>
                      <w:color w:val="CE5C00"/>
                      <w:sz w:val="32"/>
                      <w:szCs w:val="32"/>
                      <w:lang w:val="en-US"/>
                    </w:rPr>
                  </w:rPrChange>
                </w:rPr>
                <w:t>:</w:t>
              </w:r>
              <w:r w:rsidRPr="00E066BD">
                <w:rPr>
                  <w:lang w:val="en-US"/>
                  <w:rPrChange w:id="9014" w:author="Borja Gonzalez" w:date="2017-09-28T19:31:00Z">
                    <w:rPr>
                      <w:rFonts w:ascii="Monaco" w:hAnsi="Monaco" w:cs="Monaco"/>
                      <w:sz w:val="32"/>
                      <w:szCs w:val="32"/>
                      <w:lang w:val="en-US"/>
                    </w:rPr>
                  </w:rPrChange>
                </w:rPr>
                <w:t xml:space="preserve"> </w:t>
              </w:r>
              <w:r w:rsidRPr="00E066BD">
                <w:rPr>
                  <w:b/>
                  <w:bCs/>
                  <w:color w:val="0000CF"/>
                  <w:lang w:val="en-US"/>
                  <w:rPrChange w:id="9015" w:author="Borja Gonzalez" w:date="2017-09-28T19:31:00Z">
                    <w:rPr>
                      <w:rFonts w:ascii="Monaco" w:hAnsi="Monaco" w:cs="Monaco"/>
                      <w:b/>
                      <w:bCs/>
                      <w:color w:val="0000CF"/>
                      <w:sz w:val="32"/>
                      <w:szCs w:val="32"/>
                      <w:lang w:val="en-US"/>
                    </w:rPr>
                  </w:rPrChange>
                </w:rPr>
                <w:t>1</w:t>
              </w:r>
              <w:r w:rsidRPr="00E066BD">
                <w:rPr>
                  <w:b/>
                  <w:bCs/>
                  <w:lang w:val="en-US"/>
                  <w:rPrChange w:id="9016"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pPr>
              <w:rPr>
                <w:ins w:id="9017" w:author="Borja Gonzalez" w:date="2017-09-28T19:31:00Z"/>
                <w:lang w:val="en-US"/>
                <w:rPrChange w:id="9018" w:author="Borja Gonzalez" w:date="2017-09-28T19:31:00Z">
                  <w:rPr>
                    <w:ins w:id="9019" w:author="Borja Gonzalez" w:date="2017-09-28T19:31:00Z"/>
                    <w:rFonts w:ascii="Monaco" w:eastAsiaTheme="majorEastAsia" w:hAnsi="Monaco" w:cs="Monaco"/>
                    <w:color w:val="243F60" w:themeColor="accent1" w:themeShade="7F"/>
                    <w:sz w:val="32"/>
                    <w:szCs w:val="32"/>
                    <w:lang w:val="en-US"/>
                  </w:rPr>
                </w:rPrChange>
              </w:rPr>
              <w:pPrChange w:id="9020" w:author="GONZALEZ DIAZ, BORJA" w:date="2017-09-29T19:25:00Z">
                <w:pPr>
                  <w:keepNext/>
                  <w:keepLines/>
                  <w:widowControl w:val="0"/>
                  <w:autoSpaceDE w:val="0"/>
                  <w:autoSpaceDN w:val="0"/>
                  <w:adjustRightInd w:val="0"/>
                  <w:spacing w:before="200"/>
                  <w:outlineLvl w:val="4"/>
                </w:pPr>
              </w:pPrChange>
            </w:pPr>
            <w:ins w:id="9021" w:author="Borja Gonzalez" w:date="2017-09-28T19:31:00Z">
              <w:r w:rsidRPr="00E066BD">
                <w:rPr>
                  <w:lang w:val="en-US"/>
                  <w:rPrChange w:id="9022" w:author="Borja Gonzalez" w:date="2017-09-28T19:31:00Z">
                    <w:rPr>
                      <w:rFonts w:ascii="Monaco" w:hAnsi="Monaco" w:cs="Monaco"/>
                      <w:sz w:val="32"/>
                      <w:szCs w:val="32"/>
                      <w:lang w:val="en-US"/>
                    </w:rPr>
                  </w:rPrChange>
                </w:rPr>
                <w:t xml:space="preserve">            pointHoverRadius</w:t>
              </w:r>
              <w:r w:rsidRPr="00E066BD">
                <w:rPr>
                  <w:b/>
                  <w:bCs/>
                  <w:color w:val="CE5C00"/>
                  <w:lang w:val="en-US"/>
                  <w:rPrChange w:id="9023" w:author="Borja Gonzalez" w:date="2017-09-28T19:31:00Z">
                    <w:rPr>
                      <w:rFonts w:ascii="Monaco" w:hAnsi="Monaco" w:cs="Monaco"/>
                      <w:b/>
                      <w:bCs/>
                      <w:color w:val="CE5C00"/>
                      <w:sz w:val="32"/>
                      <w:szCs w:val="32"/>
                      <w:lang w:val="en-US"/>
                    </w:rPr>
                  </w:rPrChange>
                </w:rPr>
                <w:t>:</w:t>
              </w:r>
              <w:r w:rsidRPr="00E066BD">
                <w:rPr>
                  <w:lang w:val="en-US"/>
                  <w:rPrChange w:id="9024" w:author="Borja Gonzalez" w:date="2017-09-28T19:31:00Z">
                    <w:rPr>
                      <w:rFonts w:ascii="Monaco" w:hAnsi="Monaco" w:cs="Monaco"/>
                      <w:sz w:val="32"/>
                      <w:szCs w:val="32"/>
                      <w:lang w:val="en-US"/>
                    </w:rPr>
                  </w:rPrChange>
                </w:rPr>
                <w:t xml:space="preserve"> </w:t>
              </w:r>
              <w:r w:rsidRPr="00E066BD">
                <w:rPr>
                  <w:b/>
                  <w:bCs/>
                  <w:color w:val="0000CF"/>
                  <w:lang w:val="en-US"/>
                  <w:rPrChange w:id="9025" w:author="Borja Gonzalez" w:date="2017-09-28T19:31:00Z">
                    <w:rPr>
                      <w:rFonts w:ascii="Monaco" w:hAnsi="Monaco" w:cs="Monaco"/>
                      <w:b/>
                      <w:bCs/>
                      <w:color w:val="0000CF"/>
                      <w:sz w:val="32"/>
                      <w:szCs w:val="32"/>
                      <w:lang w:val="en-US"/>
                    </w:rPr>
                  </w:rPrChange>
                </w:rPr>
                <w:t>5</w:t>
              </w:r>
              <w:r w:rsidRPr="00E066BD">
                <w:rPr>
                  <w:b/>
                  <w:bCs/>
                  <w:lang w:val="en-US"/>
                  <w:rPrChange w:id="9026"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pPr>
              <w:rPr>
                <w:ins w:id="9027" w:author="Borja Gonzalez" w:date="2017-09-28T19:31:00Z"/>
                <w:lang w:val="en-US"/>
                <w:rPrChange w:id="9028" w:author="Borja Gonzalez" w:date="2017-09-28T19:31:00Z">
                  <w:rPr>
                    <w:ins w:id="9029" w:author="Borja Gonzalez" w:date="2017-09-28T19:31:00Z"/>
                    <w:rFonts w:ascii="Monaco" w:eastAsiaTheme="majorEastAsia" w:hAnsi="Monaco" w:cs="Monaco"/>
                    <w:color w:val="243F60" w:themeColor="accent1" w:themeShade="7F"/>
                    <w:sz w:val="32"/>
                    <w:szCs w:val="32"/>
                    <w:lang w:val="en-US"/>
                  </w:rPr>
                </w:rPrChange>
              </w:rPr>
              <w:pPrChange w:id="9030" w:author="GONZALEZ DIAZ, BORJA" w:date="2017-09-29T19:25:00Z">
                <w:pPr>
                  <w:keepNext/>
                  <w:keepLines/>
                  <w:widowControl w:val="0"/>
                  <w:autoSpaceDE w:val="0"/>
                  <w:autoSpaceDN w:val="0"/>
                  <w:adjustRightInd w:val="0"/>
                  <w:spacing w:before="200"/>
                  <w:outlineLvl w:val="4"/>
                </w:pPr>
              </w:pPrChange>
            </w:pPr>
            <w:ins w:id="9031" w:author="Borja Gonzalez" w:date="2017-09-28T19:31:00Z">
              <w:r w:rsidRPr="00E066BD">
                <w:rPr>
                  <w:lang w:val="en-US"/>
                  <w:rPrChange w:id="9032" w:author="Borja Gonzalez" w:date="2017-09-28T19:31:00Z">
                    <w:rPr>
                      <w:rFonts w:ascii="Monaco" w:hAnsi="Monaco" w:cs="Monaco"/>
                      <w:sz w:val="32"/>
                      <w:szCs w:val="32"/>
                      <w:lang w:val="en-US"/>
                    </w:rPr>
                  </w:rPrChange>
                </w:rPr>
                <w:t xml:space="preserve">            pointHoverBackgroundColor</w:t>
              </w:r>
              <w:r w:rsidRPr="00E066BD">
                <w:rPr>
                  <w:b/>
                  <w:bCs/>
                  <w:color w:val="CE5C00"/>
                  <w:lang w:val="en-US"/>
                  <w:rPrChange w:id="9033" w:author="Borja Gonzalez" w:date="2017-09-28T19:31:00Z">
                    <w:rPr>
                      <w:rFonts w:ascii="Monaco" w:hAnsi="Monaco" w:cs="Monaco"/>
                      <w:b/>
                      <w:bCs/>
                      <w:color w:val="CE5C00"/>
                      <w:sz w:val="32"/>
                      <w:szCs w:val="32"/>
                      <w:lang w:val="en-US"/>
                    </w:rPr>
                  </w:rPrChange>
                </w:rPr>
                <w:t>:</w:t>
              </w:r>
              <w:r w:rsidRPr="00E066BD">
                <w:rPr>
                  <w:lang w:val="en-US"/>
                  <w:rPrChange w:id="9034" w:author="Borja Gonzalez" w:date="2017-09-28T19:31:00Z">
                    <w:rPr>
                      <w:rFonts w:ascii="Monaco" w:hAnsi="Monaco" w:cs="Monaco"/>
                      <w:sz w:val="32"/>
                      <w:szCs w:val="32"/>
                      <w:lang w:val="en-US"/>
                    </w:rPr>
                  </w:rPrChange>
                </w:rPr>
                <w:t xml:space="preserve"> </w:t>
              </w:r>
              <w:r w:rsidRPr="00E066BD">
                <w:rPr>
                  <w:color w:val="4E9A06"/>
                  <w:lang w:val="en-US"/>
                  <w:rPrChange w:id="9035" w:author="Borja Gonzalez" w:date="2017-09-28T19:31:00Z">
                    <w:rPr>
                      <w:rFonts w:ascii="Monaco" w:hAnsi="Monaco" w:cs="Monaco"/>
                      <w:color w:val="4E9A06"/>
                      <w:sz w:val="32"/>
                      <w:szCs w:val="32"/>
                      <w:lang w:val="en-US"/>
                    </w:rPr>
                  </w:rPrChange>
                </w:rPr>
                <w:t>"rgba(75,192,192,1)"</w:t>
              </w:r>
              <w:r w:rsidRPr="00E066BD">
                <w:rPr>
                  <w:b/>
                  <w:bCs/>
                  <w:lang w:val="en-US"/>
                  <w:rPrChange w:id="9036"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pPr>
              <w:rPr>
                <w:ins w:id="9037" w:author="Borja Gonzalez" w:date="2017-09-28T19:31:00Z"/>
                <w:lang w:val="en-US"/>
                <w:rPrChange w:id="9038" w:author="Borja Gonzalez" w:date="2017-09-28T19:31:00Z">
                  <w:rPr>
                    <w:ins w:id="9039" w:author="Borja Gonzalez" w:date="2017-09-28T19:31:00Z"/>
                    <w:rFonts w:ascii="Monaco" w:eastAsiaTheme="majorEastAsia" w:hAnsi="Monaco" w:cs="Monaco"/>
                    <w:color w:val="243F60" w:themeColor="accent1" w:themeShade="7F"/>
                    <w:sz w:val="32"/>
                    <w:szCs w:val="32"/>
                    <w:lang w:val="en-US"/>
                  </w:rPr>
                </w:rPrChange>
              </w:rPr>
              <w:pPrChange w:id="9040" w:author="GONZALEZ DIAZ, BORJA" w:date="2017-09-29T19:25:00Z">
                <w:pPr>
                  <w:keepNext/>
                  <w:keepLines/>
                  <w:widowControl w:val="0"/>
                  <w:autoSpaceDE w:val="0"/>
                  <w:autoSpaceDN w:val="0"/>
                  <w:adjustRightInd w:val="0"/>
                  <w:spacing w:before="200"/>
                  <w:outlineLvl w:val="4"/>
                </w:pPr>
              </w:pPrChange>
            </w:pPr>
            <w:ins w:id="9041" w:author="Borja Gonzalez" w:date="2017-09-28T19:31:00Z">
              <w:r w:rsidRPr="00E066BD">
                <w:rPr>
                  <w:lang w:val="en-US"/>
                  <w:rPrChange w:id="9042" w:author="Borja Gonzalez" w:date="2017-09-28T19:31:00Z">
                    <w:rPr>
                      <w:rFonts w:ascii="Monaco" w:hAnsi="Monaco" w:cs="Monaco"/>
                      <w:sz w:val="32"/>
                      <w:szCs w:val="32"/>
                      <w:lang w:val="en-US"/>
                    </w:rPr>
                  </w:rPrChange>
                </w:rPr>
                <w:t xml:space="preserve">            pointHoverBorderColor</w:t>
              </w:r>
              <w:r w:rsidRPr="00E066BD">
                <w:rPr>
                  <w:b/>
                  <w:bCs/>
                  <w:color w:val="CE5C00"/>
                  <w:lang w:val="en-US"/>
                  <w:rPrChange w:id="9043" w:author="Borja Gonzalez" w:date="2017-09-28T19:31:00Z">
                    <w:rPr>
                      <w:rFonts w:ascii="Monaco" w:hAnsi="Monaco" w:cs="Monaco"/>
                      <w:b/>
                      <w:bCs/>
                      <w:color w:val="CE5C00"/>
                      <w:sz w:val="32"/>
                      <w:szCs w:val="32"/>
                      <w:lang w:val="en-US"/>
                    </w:rPr>
                  </w:rPrChange>
                </w:rPr>
                <w:t>:</w:t>
              </w:r>
              <w:r w:rsidRPr="00E066BD">
                <w:rPr>
                  <w:lang w:val="en-US"/>
                  <w:rPrChange w:id="9044" w:author="Borja Gonzalez" w:date="2017-09-28T19:31:00Z">
                    <w:rPr>
                      <w:rFonts w:ascii="Monaco" w:hAnsi="Monaco" w:cs="Monaco"/>
                      <w:sz w:val="32"/>
                      <w:szCs w:val="32"/>
                      <w:lang w:val="en-US"/>
                    </w:rPr>
                  </w:rPrChange>
                </w:rPr>
                <w:t xml:space="preserve"> </w:t>
              </w:r>
              <w:r w:rsidRPr="00E066BD">
                <w:rPr>
                  <w:color w:val="4E9A06"/>
                  <w:lang w:val="en-US"/>
                  <w:rPrChange w:id="9045" w:author="Borja Gonzalez" w:date="2017-09-28T19:31:00Z">
                    <w:rPr>
                      <w:rFonts w:ascii="Monaco" w:hAnsi="Monaco" w:cs="Monaco"/>
                      <w:color w:val="4E9A06"/>
                      <w:sz w:val="32"/>
                      <w:szCs w:val="32"/>
                      <w:lang w:val="en-US"/>
                    </w:rPr>
                  </w:rPrChange>
                </w:rPr>
                <w:t>"rgba(220,220,220,1)"</w:t>
              </w:r>
              <w:r w:rsidRPr="00E066BD">
                <w:rPr>
                  <w:b/>
                  <w:bCs/>
                  <w:lang w:val="en-US"/>
                  <w:rPrChange w:id="9046"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pPr>
              <w:rPr>
                <w:ins w:id="9047" w:author="Borja Gonzalez" w:date="2017-09-28T19:31:00Z"/>
                <w:lang w:val="en-US"/>
                <w:rPrChange w:id="9048" w:author="Borja Gonzalez" w:date="2017-09-28T19:31:00Z">
                  <w:rPr>
                    <w:ins w:id="9049" w:author="Borja Gonzalez" w:date="2017-09-28T19:31:00Z"/>
                    <w:rFonts w:ascii="Monaco" w:eastAsiaTheme="majorEastAsia" w:hAnsi="Monaco" w:cs="Monaco"/>
                    <w:color w:val="243F60" w:themeColor="accent1" w:themeShade="7F"/>
                    <w:sz w:val="32"/>
                    <w:szCs w:val="32"/>
                    <w:lang w:val="en-US"/>
                  </w:rPr>
                </w:rPrChange>
              </w:rPr>
              <w:pPrChange w:id="9050" w:author="GONZALEZ DIAZ, BORJA" w:date="2017-09-29T19:25:00Z">
                <w:pPr>
                  <w:keepNext/>
                  <w:keepLines/>
                  <w:widowControl w:val="0"/>
                  <w:autoSpaceDE w:val="0"/>
                  <w:autoSpaceDN w:val="0"/>
                  <w:adjustRightInd w:val="0"/>
                  <w:spacing w:before="200"/>
                  <w:outlineLvl w:val="4"/>
                </w:pPr>
              </w:pPrChange>
            </w:pPr>
            <w:ins w:id="9051" w:author="Borja Gonzalez" w:date="2017-09-28T19:31:00Z">
              <w:r w:rsidRPr="00E066BD">
                <w:rPr>
                  <w:lang w:val="en-US"/>
                  <w:rPrChange w:id="9052" w:author="Borja Gonzalez" w:date="2017-09-28T19:31:00Z">
                    <w:rPr>
                      <w:rFonts w:ascii="Monaco" w:hAnsi="Monaco" w:cs="Monaco"/>
                      <w:sz w:val="32"/>
                      <w:szCs w:val="32"/>
                      <w:lang w:val="en-US"/>
                    </w:rPr>
                  </w:rPrChange>
                </w:rPr>
                <w:t xml:space="preserve">            pointHoverBorderWidth</w:t>
              </w:r>
              <w:r w:rsidRPr="00E066BD">
                <w:rPr>
                  <w:b/>
                  <w:bCs/>
                  <w:color w:val="CE5C00"/>
                  <w:lang w:val="en-US"/>
                  <w:rPrChange w:id="9053" w:author="Borja Gonzalez" w:date="2017-09-28T19:31:00Z">
                    <w:rPr>
                      <w:rFonts w:ascii="Monaco" w:hAnsi="Monaco" w:cs="Monaco"/>
                      <w:b/>
                      <w:bCs/>
                      <w:color w:val="CE5C00"/>
                      <w:sz w:val="32"/>
                      <w:szCs w:val="32"/>
                      <w:lang w:val="en-US"/>
                    </w:rPr>
                  </w:rPrChange>
                </w:rPr>
                <w:t>:</w:t>
              </w:r>
              <w:r w:rsidRPr="00E066BD">
                <w:rPr>
                  <w:lang w:val="en-US"/>
                  <w:rPrChange w:id="9054" w:author="Borja Gonzalez" w:date="2017-09-28T19:31:00Z">
                    <w:rPr>
                      <w:rFonts w:ascii="Monaco" w:hAnsi="Monaco" w:cs="Monaco"/>
                      <w:sz w:val="32"/>
                      <w:szCs w:val="32"/>
                      <w:lang w:val="en-US"/>
                    </w:rPr>
                  </w:rPrChange>
                </w:rPr>
                <w:t xml:space="preserve"> </w:t>
              </w:r>
              <w:r w:rsidRPr="00E066BD">
                <w:rPr>
                  <w:b/>
                  <w:bCs/>
                  <w:color w:val="0000CF"/>
                  <w:lang w:val="en-US"/>
                  <w:rPrChange w:id="9055" w:author="Borja Gonzalez" w:date="2017-09-28T19:31:00Z">
                    <w:rPr>
                      <w:rFonts w:ascii="Monaco" w:hAnsi="Monaco" w:cs="Monaco"/>
                      <w:b/>
                      <w:bCs/>
                      <w:color w:val="0000CF"/>
                      <w:sz w:val="32"/>
                      <w:szCs w:val="32"/>
                      <w:lang w:val="en-US"/>
                    </w:rPr>
                  </w:rPrChange>
                </w:rPr>
                <w:t>2</w:t>
              </w:r>
              <w:r w:rsidRPr="00E066BD">
                <w:rPr>
                  <w:b/>
                  <w:bCs/>
                  <w:lang w:val="en-US"/>
                  <w:rPrChange w:id="9056"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pPr>
              <w:rPr>
                <w:ins w:id="9057" w:author="Borja Gonzalez" w:date="2017-09-28T19:31:00Z"/>
                <w:lang w:val="en-US"/>
                <w:rPrChange w:id="9058" w:author="Borja Gonzalez" w:date="2017-09-28T19:31:00Z">
                  <w:rPr>
                    <w:ins w:id="9059" w:author="Borja Gonzalez" w:date="2017-09-28T19:31:00Z"/>
                    <w:rFonts w:ascii="Monaco" w:eastAsiaTheme="majorEastAsia" w:hAnsi="Monaco" w:cs="Monaco"/>
                    <w:color w:val="243F60" w:themeColor="accent1" w:themeShade="7F"/>
                    <w:sz w:val="32"/>
                    <w:szCs w:val="32"/>
                    <w:lang w:val="en-US"/>
                  </w:rPr>
                </w:rPrChange>
              </w:rPr>
              <w:pPrChange w:id="9060" w:author="GONZALEZ DIAZ, BORJA" w:date="2017-09-29T19:25:00Z">
                <w:pPr>
                  <w:keepNext/>
                  <w:keepLines/>
                  <w:widowControl w:val="0"/>
                  <w:autoSpaceDE w:val="0"/>
                  <w:autoSpaceDN w:val="0"/>
                  <w:adjustRightInd w:val="0"/>
                  <w:spacing w:before="200"/>
                  <w:outlineLvl w:val="4"/>
                </w:pPr>
              </w:pPrChange>
            </w:pPr>
            <w:ins w:id="9061" w:author="Borja Gonzalez" w:date="2017-09-28T19:31:00Z">
              <w:r w:rsidRPr="00E066BD">
                <w:rPr>
                  <w:lang w:val="en-US"/>
                  <w:rPrChange w:id="9062" w:author="Borja Gonzalez" w:date="2017-09-28T19:31:00Z">
                    <w:rPr>
                      <w:rFonts w:ascii="Monaco" w:hAnsi="Monaco" w:cs="Monaco"/>
                      <w:sz w:val="32"/>
                      <w:szCs w:val="32"/>
                      <w:lang w:val="en-US"/>
                    </w:rPr>
                  </w:rPrChange>
                </w:rPr>
                <w:t xml:space="preserve">            pointRadius</w:t>
              </w:r>
              <w:r w:rsidRPr="00E066BD">
                <w:rPr>
                  <w:b/>
                  <w:bCs/>
                  <w:color w:val="CE5C00"/>
                  <w:lang w:val="en-US"/>
                  <w:rPrChange w:id="9063" w:author="Borja Gonzalez" w:date="2017-09-28T19:31:00Z">
                    <w:rPr>
                      <w:rFonts w:ascii="Monaco" w:hAnsi="Monaco" w:cs="Monaco"/>
                      <w:b/>
                      <w:bCs/>
                      <w:color w:val="CE5C00"/>
                      <w:sz w:val="32"/>
                      <w:szCs w:val="32"/>
                      <w:lang w:val="en-US"/>
                    </w:rPr>
                  </w:rPrChange>
                </w:rPr>
                <w:t>:</w:t>
              </w:r>
              <w:r w:rsidRPr="00E066BD">
                <w:rPr>
                  <w:lang w:val="en-US"/>
                  <w:rPrChange w:id="9064" w:author="Borja Gonzalez" w:date="2017-09-28T19:31:00Z">
                    <w:rPr>
                      <w:rFonts w:ascii="Monaco" w:hAnsi="Monaco" w:cs="Monaco"/>
                      <w:sz w:val="32"/>
                      <w:szCs w:val="32"/>
                      <w:lang w:val="en-US"/>
                    </w:rPr>
                  </w:rPrChange>
                </w:rPr>
                <w:t xml:space="preserve"> </w:t>
              </w:r>
              <w:r w:rsidRPr="00E066BD">
                <w:rPr>
                  <w:b/>
                  <w:bCs/>
                  <w:color w:val="0000CF"/>
                  <w:lang w:val="en-US"/>
                  <w:rPrChange w:id="9065" w:author="Borja Gonzalez" w:date="2017-09-28T19:31:00Z">
                    <w:rPr>
                      <w:rFonts w:ascii="Monaco" w:hAnsi="Monaco" w:cs="Monaco"/>
                      <w:b/>
                      <w:bCs/>
                      <w:color w:val="0000CF"/>
                      <w:sz w:val="32"/>
                      <w:szCs w:val="32"/>
                      <w:lang w:val="en-US"/>
                    </w:rPr>
                  </w:rPrChange>
                </w:rPr>
                <w:t>1</w:t>
              </w:r>
              <w:r w:rsidRPr="00E066BD">
                <w:rPr>
                  <w:b/>
                  <w:bCs/>
                  <w:lang w:val="en-US"/>
                  <w:rPrChange w:id="9066"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pPr>
              <w:rPr>
                <w:ins w:id="9067" w:author="Borja Gonzalez" w:date="2017-09-28T19:31:00Z"/>
                <w:lang w:val="en-US"/>
                <w:rPrChange w:id="9068" w:author="Borja Gonzalez" w:date="2017-09-28T19:31:00Z">
                  <w:rPr>
                    <w:ins w:id="9069" w:author="Borja Gonzalez" w:date="2017-09-28T19:31:00Z"/>
                    <w:rFonts w:ascii="Monaco" w:eastAsiaTheme="majorEastAsia" w:hAnsi="Monaco" w:cs="Monaco"/>
                    <w:color w:val="243F60" w:themeColor="accent1" w:themeShade="7F"/>
                    <w:sz w:val="32"/>
                    <w:szCs w:val="32"/>
                    <w:lang w:val="en-US"/>
                  </w:rPr>
                </w:rPrChange>
              </w:rPr>
              <w:pPrChange w:id="9070" w:author="GONZALEZ DIAZ, BORJA" w:date="2017-09-29T19:25:00Z">
                <w:pPr>
                  <w:keepNext/>
                  <w:keepLines/>
                  <w:widowControl w:val="0"/>
                  <w:autoSpaceDE w:val="0"/>
                  <w:autoSpaceDN w:val="0"/>
                  <w:adjustRightInd w:val="0"/>
                  <w:spacing w:before="200"/>
                  <w:outlineLvl w:val="4"/>
                </w:pPr>
              </w:pPrChange>
            </w:pPr>
            <w:ins w:id="9071" w:author="Borja Gonzalez" w:date="2017-09-28T19:31:00Z">
              <w:r w:rsidRPr="00E066BD">
                <w:rPr>
                  <w:lang w:val="en-US"/>
                  <w:rPrChange w:id="9072" w:author="Borja Gonzalez" w:date="2017-09-28T19:31:00Z">
                    <w:rPr>
                      <w:rFonts w:ascii="Monaco" w:hAnsi="Monaco" w:cs="Monaco"/>
                      <w:sz w:val="32"/>
                      <w:szCs w:val="32"/>
                      <w:lang w:val="en-US"/>
                    </w:rPr>
                  </w:rPrChange>
                </w:rPr>
                <w:t xml:space="preserve">            pointHitRadius</w:t>
              </w:r>
              <w:r w:rsidRPr="00E066BD">
                <w:rPr>
                  <w:b/>
                  <w:bCs/>
                  <w:color w:val="CE5C00"/>
                  <w:lang w:val="en-US"/>
                  <w:rPrChange w:id="9073" w:author="Borja Gonzalez" w:date="2017-09-28T19:31:00Z">
                    <w:rPr>
                      <w:rFonts w:ascii="Monaco" w:hAnsi="Monaco" w:cs="Monaco"/>
                      <w:b/>
                      <w:bCs/>
                      <w:color w:val="CE5C00"/>
                      <w:sz w:val="32"/>
                      <w:szCs w:val="32"/>
                      <w:lang w:val="en-US"/>
                    </w:rPr>
                  </w:rPrChange>
                </w:rPr>
                <w:t>:</w:t>
              </w:r>
              <w:r w:rsidRPr="00E066BD">
                <w:rPr>
                  <w:lang w:val="en-US"/>
                  <w:rPrChange w:id="9074" w:author="Borja Gonzalez" w:date="2017-09-28T19:31:00Z">
                    <w:rPr>
                      <w:rFonts w:ascii="Monaco" w:hAnsi="Monaco" w:cs="Monaco"/>
                      <w:sz w:val="32"/>
                      <w:szCs w:val="32"/>
                      <w:lang w:val="en-US"/>
                    </w:rPr>
                  </w:rPrChange>
                </w:rPr>
                <w:t xml:space="preserve"> </w:t>
              </w:r>
              <w:r w:rsidRPr="00E066BD">
                <w:rPr>
                  <w:b/>
                  <w:bCs/>
                  <w:color w:val="0000CF"/>
                  <w:lang w:val="en-US"/>
                  <w:rPrChange w:id="9075" w:author="Borja Gonzalez" w:date="2017-09-28T19:31:00Z">
                    <w:rPr>
                      <w:rFonts w:ascii="Monaco" w:hAnsi="Monaco" w:cs="Monaco"/>
                      <w:b/>
                      <w:bCs/>
                      <w:color w:val="0000CF"/>
                      <w:sz w:val="32"/>
                      <w:szCs w:val="32"/>
                      <w:lang w:val="en-US"/>
                    </w:rPr>
                  </w:rPrChange>
                </w:rPr>
                <w:t>10</w:t>
              </w:r>
              <w:r w:rsidRPr="00E066BD">
                <w:rPr>
                  <w:b/>
                  <w:bCs/>
                  <w:lang w:val="en-US"/>
                  <w:rPrChange w:id="9076"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pPr>
              <w:rPr>
                <w:ins w:id="9077" w:author="Borja Gonzalez" w:date="2017-09-28T19:31:00Z"/>
                <w:lang w:val="en-US"/>
                <w:rPrChange w:id="9078" w:author="Borja Gonzalez" w:date="2017-09-28T19:31:00Z">
                  <w:rPr>
                    <w:ins w:id="9079" w:author="Borja Gonzalez" w:date="2017-09-28T19:31:00Z"/>
                    <w:rFonts w:ascii="Monaco" w:eastAsiaTheme="majorEastAsia" w:hAnsi="Monaco" w:cs="Monaco"/>
                    <w:color w:val="243F60" w:themeColor="accent1" w:themeShade="7F"/>
                    <w:sz w:val="32"/>
                    <w:szCs w:val="32"/>
                    <w:lang w:val="en-US"/>
                  </w:rPr>
                </w:rPrChange>
              </w:rPr>
              <w:pPrChange w:id="9080" w:author="GONZALEZ DIAZ, BORJA" w:date="2017-09-29T19:25:00Z">
                <w:pPr>
                  <w:keepNext/>
                  <w:keepLines/>
                  <w:widowControl w:val="0"/>
                  <w:autoSpaceDE w:val="0"/>
                  <w:autoSpaceDN w:val="0"/>
                  <w:adjustRightInd w:val="0"/>
                  <w:spacing w:before="200"/>
                  <w:outlineLvl w:val="4"/>
                </w:pPr>
              </w:pPrChange>
            </w:pPr>
            <w:ins w:id="9081" w:author="Borja Gonzalez" w:date="2017-09-28T19:31:00Z">
              <w:r w:rsidRPr="00E066BD">
                <w:rPr>
                  <w:lang w:val="en-US"/>
                  <w:rPrChange w:id="9082" w:author="Borja Gonzalez" w:date="2017-09-28T19:31:00Z">
                    <w:rPr>
                      <w:rFonts w:ascii="Monaco" w:hAnsi="Monaco" w:cs="Monaco"/>
                      <w:sz w:val="32"/>
                      <w:szCs w:val="32"/>
                      <w:lang w:val="en-US"/>
                    </w:rPr>
                  </w:rPrChange>
                </w:rPr>
                <w:t xml:space="preserve">            data</w:t>
              </w:r>
              <w:r w:rsidRPr="00E066BD">
                <w:rPr>
                  <w:b/>
                  <w:bCs/>
                  <w:color w:val="CE5C00"/>
                  <w:lang w:val="en-US"/>
                  <w:rPrChange w:id="9083" w:author="Borja Gonzalez" w:date="2017-09-28T19:31:00Z">
                    <w:rPr>
                      <w:rFonts w:ascii="Monaco" w:hAnsi="Monaco" w:cs="Monaco"/>
                      <w:b/>
                      <w:bCs/>
                      <w:color w:val="CE5C00"/>
                      <w:sz w:val="32"/>
                      <w:szCs w:val="32"/>
                      <w:lang w:val="en-US"/>
                    </w:rPr>
                  </w:rPrChange>
                </w:rPr>
                <w:t>:</w:t>
              </w:r>
              <w:r w:rsidRPr="00E066BD">
                <w:rPr>
                  <w:lang w:val="en-US"/>
                  <w:rPrChange w:id="9084" w:author="Borja Gonzalez" w:date="2017-09-28T19:31:00Z">
                    <w:rPr>
                      <w:rFonts w:ascii="Monaco" w:hAnsi="Monaco" w:cs="Monaco"/>
                      <w:sz w:val="32"/>
                      <w:szCs w:val="32"/>
                      <w:lang w:val="en-US"/>
                    </w:rPr>
                  </w:rPrChange>
                </w:rPr>
                <w:t xml:space="preserve"> minimo</w:t>
              </w:r>
              <w:r w:rsidRPr="00E066BD">
                <w:rPr>
                  <w:b/>
                  <w:bCs/>
                  <w:lang w:val="en-US"/>
                  <w:rPrChange w:id="9085"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pPr>
              <w:rPr>
                <w:ins w:id="9086" w:author="Borja Gonzalez" w:date="2017-09-28T19:31:00Z"/>
                <w:lang w:val="en-US"/>
                <w:rPrChange w:id="9087" w:author="Borja Gonzalez" w:date="2017-09-28T19:31:00Z">
                  <w:rPr>
                    <w:ins w:id="9088" w:author="Borja Gonzalez" w:date="2017-09-28T19:31:00Z"/>
                    <w:rFonts w:ascii="Monaco" w:eastAsiaTheme="majorEastAsia" w:hAnsi="Monaco" w:cs="Monaco"/>
                    <w:color w:val="243F60" w:themeColor="accent1" w:themeShade="7F"/>
                    <w:sz w:val="32"/>
                    <w:szCs w:val="32"/>
                    <w:lang w:val="en-US"/>
                  </w:rPr>
                </w:rPrChange>
              </w:rPr>
              <w:pPrChange w:id="9089" w:author="GONZALEZ DIAZ, BORJA" w:date="2017-09-29T19:25:00Z">
                <w:pPr>
                  <w:keepNext/>
                  <w:keepLines/>
                  <w:widowControl w:val="0"/>
                  <w:autoSpaceDE w:val="0"/>
                  <w:autoSpaceDN w:val="0"/>
                  <w:adjustRightInd w:val="0"/>
                  <w:spacing w:before="200"/>
                  <w:outlineLvl w:val="4"/>
                </w:pPr>
              </w:pPrChange>
            </w:pPr>
            <w:ins w:id="9090" w:author="Borja Gonzalez" w:date="2017-09-28T19:31:00Z">
              <w:r w:rsidRPr="00E066BD">
                <w:rPr>
                  <w:lang w:val="en-US"/>
                  <w:rPrChange w:id="9091" w:author="Borja Gonzalez" w:date="2017-09-28T19:31:00Z">
                    <w:rPr>
                      <w:rFonts w:ascii="Monaco" w:hAnsi="Monaco" w:cs="Monaco"/>
                      <w:sz w:val="32"/>
                      <w:szCs w:val="32"/>
                      <w:lang w:val="en-US"/>
                    </w:rPr>
                  </w:rPrChange>
                </w:rPr>
                <w:t xml:space="preserve">            spanGaps</w:t>
              </w:r>
              <w:r w:rsidRPr="00E066BD">
                <w:rPr>
                  <w:b/>
                  <w:bCs/>
                  <w:color w:val="CE5C00"/>
                  <w:lang w:val="en-US"/>
                  <w:rPrChange w:id="9092" w:author="Borja Gonzalez" w:date="2017-09-28T19:31:00Z">
                    <w:rPr>
                      <w:rFonts w:ascii="Monaco" w:hAnsi="Monaco" w:cs="Monaco"/>
                      <w:b/>
                      <w:bCs/>
                      <w:color w:val="CE5C00"/>
                      <w:sz w:val="32"/>
                      <w:szCs w:val="32"/>
                      <w:lang w:val="en-US"/>
                    </w:rPr>
                  </w:rPrChange>
                </w:rPr>
                <w:t>:</w:t>
              </w:r>
              <w:r w:rsidRPr="00E066BD">
                <w:rPr>
                  <w:lang w:val="en-US"/>
                  <w:rPrChange w:id="9093" w:author="Borja Gonzalez" w:date="2017-09-28T19:31:00Z">
                    <w:rPr>
                      <w:rFonts w:ascii="Monaco" w:hAnsi="Monaco" w:cs="Monaco"/>
                      <w:sz w:val="32"/>
                      <w:szCs w:val="32"/>
                      <w:lang w:val="en-US"/>
                    </w:rPr>
                  </w:rPrChange>
                </w:rPr>
                <w:t xml:space="preserve"> </w:t>
              </w:r>
              <w:r w:rsidRPr="00E066BD">
                <w:rPr>
                  <w:b/>
                  <w:bCs/>
                  <w:color w:val="204A87"/>
                  <w:lang w:val="en-US"/>
                  <w:rPrChange w:id="9094" w:author="Borja Gonzalez" w:date="2017-09-28T19:31:00Z">
                    <w:rPr>
                      <w:rFonts w:ascii="Monaco" w:hAnsi="Monaco" w:cs="Monaco"/>
                      <w:b/>
                      <w:bCs/>
                      <w:color w:val="204A87"/>
                      <w:sz w:val="32"/>
                      <w:szCs w:val="32"/>
                      <w:lang w:val="en-US"/>
                    </w:rPr>
                  </w:rPrChange>
                </w:rPr>
                <w:t>false</w:t>
              </w:r>
              <w:r w:rsidRPr="00E066BD">
                <w:rPr>
                  <w:b/>
                  <w:bCs/>
                  <w:lang w:val="en-US"/>
                  <w:rPrChange w:id="9095" w:author="Borja Gonzalez" w:date="2017-09-28T19:31:00Z">
                    <w:rPr>
                      <w:rFonts w:ascii="Monaco" w:hAnsi="Monaco" w:cs="Monaco"/>
                      <w:b/>
                      <w:bCs/>
                      <w:color w:val="000000"/>
                      <w:sz w:val="32"/>
                      <w:szCs w:val="32"/>
                      <w:lang w:val="en-US"/>
                    </w:rPr>
                  </w:rPrChange>
                </w:rPr>
                <w:t>,</w:t>
              </w:r>
            </w:ins>
          </w:p>
          <w:p w14:paraId="00DB9C97" w14:textId="77777777" w:rsidR="00E066BD" w:rsidRPr="0060192C" w:rsidRDefault="00E066BD">
            <w:pPr>
              <w:rPr>
                <w:ins w:id="9096" w:author="Borja Gonzalez" w:date="2017-09-28T19:31:00Z"/>
                <w:rPrChange w:id="9097" w:author="GONZALEZ DIAZ, BORJA" w:date="2017-09-29T19:45:00Z">
                  <w:rPr>
                    <w:ins w:id="9098" w:author="Borja Gonzalez" w:date="2017-09-28T19:31:00Z"/>
                    <w:rFonts w:ascii="Monaco" w:eastAsiaTheme="majorEastAsia" w:hAnsi="Monaco" w:cs="Monaco"/>
                    <w:color w:val="243F60" w:themeColor="accent1" w:themeShade="7F"/>
                    <w:sz w:val="32"/>
                    <w:szCs w:val="32"/>
                    <w:lang w:val="en-US"/>
                  </w:rPr>
                </w:rPrChange>
              </w:rPr>
              <w:pPrChange w:id="9099" w:author="GONZALEZ DIAZ, BORJA" w:date="2017-09-29T19:25:00Z">
                <w:pPr>
                  <w:keepNext/>
                  <w:keepLines/>
                  <w:widowControl w:val="0"/>
                  <w:autoSpaceDE w:val="0"/>
                  <w:autoSpaceDN w:val="0"/>
                  <w:adjustRightInd w:val="0"/>
                  <w:spacing w:before="200"/>
                  <w:outlineLvl w:val="4"/>
                </w:pPr>
              </w:pPrChange>
            </w:pPr>
            <w:ins w:id="9100" w:author="Borja Gonzalez" w:date="2017-09-28T19:31:00Z">
              <w:r w:rsidRPr="00E066BD">
                <w:rPr>
                  <w:lang w:val="en-US"/>
                  <w:rPrChange w:id="9101" w:author="Borja Gonzalez" w:date="2017-09-28T19:31:00Z">
                    <w:rPr>
                      <w:rFonts w:ascii="Monaco" w:hAnsi="Monaco" w:cs="Monaco"/>
                      <w:sz w:val="32"/>
                      <w:szCs w:val="32"/>
                      <w:lang w:val="en-US"/>
                    </w:rPr>
                  </w:rPrChange>
                </w:rPr>
                <w:t xml:space="preserve">        </w:t>
              </w:r>
              <w:r w:rsidRPr="0060192C">
                <w:rPr>
                  <w:b/>
                  <w:bCs/>
                  <w:rPrChange w:id="9102" w:author="GONZALEZ DIAZ, BORJA" w:date="2017-09-29T19:45:00Z">
                    <w:rPr>
                      <w:rFonts w:ascii="Monaco" w:hAnsi="Monaco" w:cs="Monaco"/>
                      <w:b/>
                      <w:bCs/>
                      <w:color w:val="000000"/>
                      <w:sz w:val="32"/>
                      <w:szCs w:val="32"/>
                      <w:lang w:val="en-US"/>
                    </w:rPr>
                  </w:rPrChange>
                </w:rPr>
                <w:t>},</w:t>
              </w:r>
            </w:ins>
          </w:p>
          <w:p w14:paraId="04130A4D" w14:textId="77777777" w:rsidR="00E066BD" w:rsidRPr="0060192C" w:rsidRDefault="00E066BD">
            <w:pPr>
              <w:rPr>
                <w:ins w:id="9103" w:author="Borja Gonzalez" w:date="2017-09-28T19:31:00Z"/>
                <w:rPrChange w:id="9104" w:author="GONZALEZ DIAZ, BORJA" w:date="2017-09-29T19:45:00Z">
                  <w:rPr>
                    <w:ins w:id="9105" w:author="Borja Gonzalez" w:date="2017-09-28T19:31:00Z"/>
                    <w:rFonts w:ascii="Monaco" w:eastAsiaTheme="majorEastAsia" w:hAnsi="Monaco" w:cs="Monaco"/>
                    <w:color w:val="243F60" w:themeColor="accent1" w:themeShade="7F"/>
                    <w:sz w:val="32"/>
                    <w:szCs w:val="32"/>
                    <w:lang w:val="en-US"/>
                  </w:rPr>
                </w:rPrChange>
              </w:rPr>
              <w:pPrChange w:id="9106" w:author="GONZALEZ DIAZ, BORJA" w:date="2017-09-29T19:25:00Z">
                <w:pPr>
                  <w:keepNext/>
                  <w:keepLines/>
                  <w:widowControl w:val="0"/>
                  <w:autoSpaceDE w:val="0"/>
                  <w:autoSpaceDN w:val="0"/>
                  <w:adjustRightInd w:val="0"/>
                  <w:spacing w:before="200"/>
                  <w:outlineLvl w:val="4"/>
                </w:pPr>
              </w:pPrChange>
            </w:pPr>
            <w:ins w:id="9107" w:author="Borja Gonzalez" w:date="2017-09-28T19:31:00Z">
              <w:r w:rsidRPr="0060192C">
                <w:rPr>
                  <w:rPrChange w:id="9108" w:author="GONZALEZ DIAZ, BORJA" w:date="2017-09-29T19:45:00Z">
                    <w:rPr>
                      <w:rFonts w:ascii="Monaco" w:hAnsi="Monaco" w:cs="Monaco"/>
                      <w:sz w:val="32"/>
                      <w:szCs w:val="32"/>
                      <w:lang w:val="en-US"/>
                    </w:rPr>
                  </w:rPrChange>
                </w:rPr>
                <w:t xml:space="preserve">    </w:t>
              </w:r>
              <w:r w:rsidRPr="0060192C">
                <w:rPr>
                  <w:b/>
                  <w:bCs/>
                  <w:rPrChange w:id="9109" w:author="GONZALEZ DIAZ, BORJA" w:date="2017-09-29T19:45:00Z">
                    <w:rPr>
                      <w:rFonts w:ascii="Monaco" w:hAnsi="Monaco" w:cs="Monaco"/>
                      <w:b/>
                      <w:bCs/>
                      <w:color w:val="000000"/>
                      <w:sz w:val="32"/>
                      <w:szCs w:val="32"/>
                      <w:lang w:val="en-US"/>
                    </w:rPr>
                  </w:rPrChange>
                </w:rPr>
                <w:t>]</w:t>
              </w:r>
            </w:ins>
          </w:p>
          <w:p w14:paraId="697EDD59" w14:textId="77777777" w:rsidR="00E066BD" w:rsidRPr="0060192C" w:rsidRDefault="00E066BD">
            <w:pPr>
              <w:rPr>
                <w:ins w:id="9110" w:author="Borja Gonzalez" w:date="2017-09-28T19:31:00Z"/>
                <w:rPrChange w:id="9111" w:author="GONZALEZ DIAZ, BORJA" w:date="2017-09-29T19:45:00Z">
                  <w:rPr>
                    <w:ins w:id="9112" w:author="Borja Gonzalez" w:date="2017-09-28T19:31:00Z"/>
                    <w:rFonts w:ascii="Monaco" w:eastAsiaTheme="majorEastAsia" w:hAnsi="Monaco" w:cs="Monaco"/>
                    <w:color w:val="243F60" w:themeColor="accent1" w:themeShade="7F"/>
                    <w:sz w:val="32"/>
                    <w:szCs w:val="32"/>
                    <w:lang w:val="en-US"/>
                  </w:rPr>
                </w:rPrChange>
              </w:rPr>
              <w:pPrChange w:id="9113" w:author="GONZALEZ DIAZ, BORJA" w:date="2017-09-29T19:25:00Z">
                <w:pPr>
                  <w:keepNext/>
                  <w:keepLines/>
                  <w:widowControl w:val="0"/>
                  <w:autoSpaceDE w:val="0"/>
                  <w:autoSpaceDN w:val="0"/>
                  <w:adjustRightInd w:val="0"/>
                  <w:spacing w:before="200"/>
                  <w:outlineLvl w:val="4"/>
                </w:pPr>
              </w:pPrChange>
            </w:pPr>
            <w:ins w:id="9114" w:author="Borja Gonzalez" w:date="2017-09-28T19:31:00Z">
              <w:r w:rsidRPr="0060192C">
                <w:rPr>
                  <w:b/>
                  <w:bCs/>
                  <w:rPrChange w:id="9115" w:author="GONZALEZ DIAZ, BORJA" w:date="2017-09-29T19:45:00Z">
                    <w:rPr>
                      <w:rFonts w:ascii="Monaco" w:hAnsi="Monaco" w:cs="Monaco"/>
                      <w:b/>
                      <w:bCs/>
                      <w:color w:val="000000"/>
                      <w:sz w:val="32"/>
                      <w:szCs w:val="32"/>
                      <w:lang w:val="en-US"/>
                    </w:rPr>
                  </w:rPrChange>
                </w:rPr>
                <w:t>},</w:t>
              </w:r>
              <w:r w:rsidRPr="0060192C">
                <w:rPr>
                  <w:rPrChange w:id="9116" w:author="GONZALEZ DIAZ, BORJA" w:date="2017-09-29T19:45:00Z">
                    <w:rPr>
                      <w:rFonts w:ascii="Monaco" w:hAnsi="Monaco" w:cs="Monaco"/>
                      <w:color w:val="000000"/>
                      <w:sz w:val="32"/>
                      <w:szCs w:val="32"/>
                      <w:lang w:val="en-US"/>
                    </w:rPr>
                  </w:rPrChange>
                </w:rPr>
                <w:t>options</w:t>
              </w:r>
              <w:r w:rsidRPr="0060192C">
                <w:rPr>
                  <w:b/>
                  <w:bCs/>
                  <w:color w:val="CE5C00"/>
                  <w:rPrChange w:id="9117" w:author="GONZALEZ DIAZ, BORJA" w:date="2017-09-29T19:45:00Z">
                    <w:rPr>
                      <w:rFonts w:ascii="Monaco" w:hAnsi="Monaco" w:cs="Monaco"/>
                      <w:b/>
                      <w:bCs/>
                      <w:color w:val="CE5C00"/>
                      <w:sz w:val="32"/>
                      <w:szCs w:val="32"/>
                      <w:lang w:val="en-US"/>
                    </w:rPr>
                  </w:rPrChange>
                </w:rPr>
                <w:t>:</w:t>
              </w:r>
              <w:r w:rsidRPr="0060192C">
                <w:rPr>
                  <w:rPrChange w:id="9118" w:author="GONZALEZ DIAZ, BORJA" w:date="2017-09-29T19:45:00Z">
                    <w:rPr>
                      <w:rFonts w:ascii="Monaco" w:hAnsi="Monaco" w:cs="Monaco"/>
                      <w:sz w:val="32"/>
                      <w:szCs w:val="32"/>
                      <w:lang w:val="en-US"/>
                    </w:rPr>
                  </w:rPrChange>
                </w:rPr>
                <w:t xml:space="preserve"> </w:t>
              </w:r>
              <w:r w:rsidRPr="0060192C">
                <w:rPr>
                  <w:b/>
                  <w:bCs/>
                  <w:rPrChange w:id="9119" w:author="GONZALEZ DIAZ, BORJA" w:date="2017-09-29T19:45:00Z">
                    <w:rPr>
                      <w:rFonts w:ascii="Monaco" w:hAnsi="Monaco" w:cs="Monaco"/>
                      <w:b/>
                      <w:bCs/>
                      <w:color w:val="000000"/>
                      <w:sz w:val="32"/>
                      <w:szCs w:val="32"/>
                      <w:lang w:val="en-US"/>
                    </w:rPr>
                  </w:rPrChange>
                </w:rPr>
                <w:t>{</w:t>
              </w:r>
            </w:ins>
          </w:p>
          <w:p w14:paraId="42FE9F91" w14:textId="77777777" w:rsidR="00E066BD" w:rsidRPr="0079203F" w:rsidRDefault="00E066BD">
            <w:pPr>
              <w:rPr>
                <w:ins w:id="9120" w:author="Borja Gonzalez" w:date="2017-09-28T19:31:00Z"/>
                <w:lang w:val="es-ES"/>
                <w:rPrChange w:id="9121" w:author="Rodrigo García" w:date="2017-09-29T10:10:00Z">
                  <w:rPr>
                    <w:ins w:id="9122" w:author="Borja Gonzalez" w:date="2017-09-28T19:31:00Z"/>
                    <w:rFonts w:ascii="Monaco" w:eastAsiaTheme="majorEastAsia" w:hAnsi="Monaco" w:cs="Monaco"/>
                    <w:color w:val="243F60" w:themeColor="accent1" w:themeShade="7F"/>
                    <w:sz w:val="32"/>
                    <w:szCs w:val="32"/>
                    <w:lang w:val="en-US"/>
                  </w:rPr>
                </w:rPrChange>
              </w:rPr>
              <w:pPrChange w:id="9123" w:author="GONZALEZ DIAZ, BORJA" w:date="2017-09-29T19:25:00Z">
                <w:pPr>
                  <w:keepNext/>
                  <w:keepLines/>
                  <w:widowControl w:val="0"/>
                  <w:autoSpaceDE w:val="0"/>
                  <w:autoSpaceDN w:val="0"/>
                  <w:adjustRightInd w:val="0"/>
                  <w:spacing w:before="200"/>
                  <w:outlineLvl w:val="4"/>
                </w:pPr>
              </w:pPrChange>
            </w:pPr>
            <w:ins w:id="9124" w:author="Borja Gonzalez" w:date="2017-09-28T19:31:00Z">
              <w:r w:rsidRPr="0060192C">
                <w:rPr>
                  <w:rPrChange w:id="9125" w:author="GONZALEZ DIAZ, BORJA" w:date="2017-09-29T19:45:00Z">
                    <w:rPr>
                      <w:rFonts w:ascii="Monaco" w:hAnsi="Monaco" w:cs="Monaco"/>
                      <w:sz w:val="32"/>
                      <w:szCs w:val="32"/>
                      <w:lang w:val="en-US"/>
                    </w:rPr>
                  </w:rPrChange>
                </w:rPr>
                <w:t xml:space="preserve">    </w:t>
              </w:r>
              <w:r w:rsidRPr="0079203F">
                <w:rPr>
                  <w:lang w:val="es-ES"/>
                  <w:rPrChange w:id="9126" w:author="Rodrigo García" w:date="2017-09-29T10:10:00Z">
                    <w:rPr>
                      <w:rFonts w:ascii="Monaco" w:hAnsi="Monaco" w:cs="Monaco"/>
                      <w:color w:val="000000"/>
                      <w:sz w:val="32"/>
                      <w:szCs w:val="32"/>
                      <w:lang w:val="en-US"/>
                    </w:rPr>
                  </w:rPrChange>
                </w:rPr>
                <w:t>title</w:t>
              </w:r>
              <w:r w:rsidRPr="0079203F">
                <w:rPr>
                  <w:b/>
                  <w:bCs/>
                  <w:color w:val="CE5C00"/>
                  <w:lang w:val="es-ES"/>
                  <w:rPrChange w:id="9127" w:author="Rodrigo García" w:date="2017-09-29T10:10:00Z">
                    <w:rPr>
                      <w:rFonts w:ascii="Monaco" w:hAnsi="Monaco" w:cs="Monaco"/>
                      <w:b/>
                      <w:bCs/>
                      <w:color w:val="CE5C00"/>
                      <w:sz w:val="32"/>
                      <w:szCs w:val="32"/>
                      <w:lang w:val="en-US"/>
                    </w:rPr>
                  </w:rPrChange>
                </w:rPr>
                <w:t>:</w:t>
              </w:r>
              <w:r w:rsidRPr="0079203F">
                <w:rPr>
                  <w:lang w:val="es-ES"/>
                  <w:rPrChange w:id="9128" w:author="Rodrigo García" w:date="2017-09-29T10:10:00Z">
                    <w:rPr>
                      <w:rFonts w:ascii="Monaco" w:hAnsi="Monaco" w:cs="Monaco"/>
                      <w:sz w:val="32"/>
                      <w:szCs w:val="32"/>
                      <w:lang w:val="en-US"/>
                    </w:rPr>
                  </w:rPrChange>
                </w:rPr>
                <w:t xml:space="preserve"> </w:t>
              </w:r>
              <w:r w:rsidRPr="0079203F">
                <w:rPr>
                  <w:b/>
                  <w:bCs/>
                  <w:lang w:val="es-ES"/>
                  <w:rPrChange w:id="9129" w:author="Rodrigo García" w:date="2017-09-29T10:10:00Z">
                    <w:rPr>
                      <w:rFonts w:ascii="Monaco" w:hAnsi="Monaco" w:cs="Monaco"/>
                      <w:b/>
                      <w:bCs/>
                      <w:color w:val="000000"/>
                      <w:sz w:val="32"/>
                      <w:szCs w:val="32"/>
                      <w:lang w:val="en-US"/>
                    </w:rPr>
                  </w:rPrChange>
                </w:rPr>
                <w:t>{</w:t>
              </w:r>
            </w:ins>
          </w:p>
          <w:p w14:paraId="3D3C5E69" w14:textId="77777777" w:rsidR="00E066BD" w:rsidRPr="0079203F" w:rsidRDefault="00E066BD">
            <w:pPr>
              <w:rPr>
                <w:ins w:id="9130" w:author="Borja Gonzalez" w:date="2017-09-28T19:31:00Z"/>
                <w:lang w:val="es-ES"/>
                <w:rPrChange w:id="9131" w:author="Rodrigo García" w:date="2017-09-29T10:10:00Z">
                  <w:rPr>
                    <w:ins w:id="9132" w:author="Borja Gonzalez" w:date="2017-09-28T19:31:00Z"/>
                    <w:rFonts w:ascii="Monaco" w:eastAsiaTheme="majorEastAsia" w:hAnsi="Monaco" w:cs="Monaco"/>
                    <w:color w:val="243F60" w:themeColor="accent1" w:themeShade="7F"/>
                    <w:sz w:val="32"/>
                    <w:szCs w:val="32"/>
                    <w:lang w:val="en-US"/>
                  </w:rPr>
                </w:rPrChange>
              </w:rPr>
              <w:pPrChange w:id="9133" w:author="GONZALEZ DIAZ, BORJA" w:date="2017-09-29T19:25:00Z">
                <w:pPr>
                  <w:keepNext/>
                  <w:keepLines/>
                  <w:widowControl w:val="0"/>
                  <w:autoSpaceDE w:val="0"/>
                  <w:autoSpaceDN w:val="0"/>
                  <w:adjustRightInd w:val="0"/>
                  <w:spacing w:before="200"/>
                  <w:outlineLvl w:val="4"/>
                </w:pPr>
              </w:pPrChange>
            </w:pPr>
            <w:ins w:id="9134" w:author="Borja Gonzalez" w:date="2017-09-28T19:31:00Z">
              <w:r w:rsidRPr="0079203F">
                <w:rPr>
                  <w:lang w:val="es-ES"/>
                  <w:rPrChange w:id="9135" w:author="Rodrigo García" w:date="2017-09-29T10:10:00Z">
                    <w:rPr>
                      <w:rFonts w:ascii="Monaco" w:hAnsi="Monaco" w:cs="Monaco"/>
                      <w:sz w:val="32"/>
                      <w:szCs w:val="32"/>
                      <w:lang w:val="en-US"/>
                    </w:rPr>
                  </w:rPrChange>
                </w:rPr>
                <w:t xml:space="preserve">            display</w:t>
              </w:r>
              <w:r w:rsidRPr="0079203F">
                <w:rPr>
                  <w:b/>
                  <w:bCs/>
                  <w:color w:val="CE5C00"/>
                  <w:lang w:val="es-ES"/>
                  <w:rPrChange w:id="9136" w:author="Rodrigo García" w:date="2017-09-29T10:10:00Z">
                    <w:rPr>
                      <w:rFonts w:ascii="Monaco" w:hAnsi="Monaco" w:cs="Monaco"/>
                      <w:b/>
                      <w:bCs/>
                      <w:color w:val="CE5C00"/>
                      <w:sz w:val="32"/>
                      <w:szCs w:val="32"/>
                      <w:lang w:val="en-US"/>
                    </w:rPr>
                  </w:rPrChange>
                </w:rPr>
                <w:t>:</w:t>
              </w:r>
              <w:r w:rsidRPr="0079203F">
                <w:rPr>
                  <w:lang w:val="es-ES"/>
                  <w:rPrChange w:id="9137" w:author="Rodrigo García" w:date="2017-09-29T10:10:00Z">
                    <w:rPr>
                      <w:rFonts w:ascii="Monaco" w:hAnsi="Monaco" w:cs="Monaco"/>
                      <w:sz w:val="32"/>
                      <w:szCs w:val="32"/>
                      <w:lang w:val="en-US"/>
                    </w:rPr>
                  </w:rPrChange>
                </w:rPr>
                <w:t xml:space="preserve"> </w:t>
              </w:r>
              <w:r w:rsidRPr="0079203F">
                <w:rPr>
                  <w:b/>
                  <w:bCs/>
                  <w:color w:val="204A87"/>
                  <w:lang w:val="es-ES"/>
                  <w:rPrChange w:id="9138" w:author="Rodrigo García" w:date="2017-09-29T10:10:00Z">
                    <w:rPr>
                      <w:rFonts w:ascii="Monaco" w:hAnsi="Monaco" w:cs="Monaco"/>
                      <w:b/>
                      <w:bCs/>
                      <w:color w:val="204A87"/>
                      <w:sz w:val="32"/>
                      <w:szCs w:val="32"/>
                      <w:lang w:val="en-US"/>
                    </w:rPr>
                  </w:rPrChange>
                </w:rPr>
                <w:t>true</w:t>
              </w:r>
              <w:r w:rsidRPr="0079203F">
                <w:rPr>
                  <w:b/>
                  <w:bCs/>
                  <w:lang w:val="es-ES"/>
                  <w:rPrChange w:id="9139" w:author="Rodrigo García" w:date="2017-09-29T10:10:00Z">
                    <w:rPr>
                      <w:rFonts w:ascii="Monaco" w:hAnsi="Monaco" w:cs="Monaco"/>
                      <w:b/>
                      <w:bCs/>
                      <w:color w:val="000000"/>
                      <w:sz w:val="32"/>
                      <w:szCs w:val="32"/>
                      <w:lang w:val="en-US"/>
                    </w:rPr>
                  </w:rPrChange>
                </w:rPr>
                <w:t>,</w:t>
              </w:r>
            </w:ins>
          </w:p>
          <w:p w14:paraId="4FFEA8BA" w14:textId="77777777" w:rsidR="00E066BD" w:rsidRPr="0079203F" w:rsidRDefault="00E066BD">
            <w:pPr>
              <w:rPr>
                <w:ins w:id="9140" w:author="Borja Gonzalez" w:date="2017-09-28T19:31:00Z"/>
                <w:lang w:val="es-ES"/>
                <w:rPrChange w:id="9141" w:author="Rodrigo García" w:date="2017-09-29T10:10:00Z">
                  <w:rPr>
                    <w:ins w:id="9142" w:author="Borja Gonzalez" w:date="2017-09-28T19:31:00Z"/>
                    <w:rFonts w:ascii="Monaco" w:eastAsiaTheme="majorEastAsia" w:hAnsi="Monaco" w:cs="Monaco"/>
                    <w:color w:val="243F60" w:themeColor="accent1" w:themeShade="7F"/>
                    <w:sz w:val="32"/>
                    <w:szCs w:val="32"/>
                    <w:lang w:val="en-US"/>
                  </w:rPr>
                </w:rPrChange>
              </w:rPr>
              <w:pPrChange w:id="9143" w:author="GONZALEZ DIAZ, BORJA" w:date="2017-09-29T19:25:00Z">
                <w:pPr>
                  <w:keepNext/>
                  <w:keepLines/>
                  <w:widowControl w:val="0"/>
                  <w:autoSpaceDE w:val="0"/>
                  <w:autoSpaceDN w:val="0"/>
                  <w:adjustRightInd w:val="0"/>
                  <w:spacing w:before="200"/>
                  <w:outlineLvl w:val="4"/>
                </w:pPr>
              </w:pPrChange>
            </w:pPr>
            <w:ins w:id="9144" w:author="Borja Gonzalez" w:date="2017-09-28T19:31:00Z">
              <w:r w:rsidRPr="0079203F">
                <w:rPr>
                  <w:lang w:val="es-ES"/>
                  <w:rPrChange w:id="9145" w:author="Rodrigo García" w:date="2017-09-29T10:10:00Z">
                    <w:rPr>
                      <w:rFonts w:ascii="Monaco" w:hAnsi="Monaco" w:cs="Monaco"/>
                      <w:sz w:val="32"/>
                      <w:szCs w:val="32"/>
                      <w:lang w:val="en-US"/>
                    </w:rPr>
                  </w:rPrChange>
                </w:rPr>
                <w:t xml:space="preserve">            text</w:t>
              </w:r>
              <w:r w:rsidRPr="0079203F">
                <w:rPr>
                  <w:b/>
                  <w:bCs/>
                  <w:color w:val="CE5C00"/>
                  <w:lang w:val="es-ES"/>
                  <w:rPrChange w:id="9146" w:author="Rodrigo García" w:date="2017-09-29T10:10:00Z">
                    <w:rPr>
                      <w:rFonts w:ascii="Monaco" w:hAnsi="Monaco" w:cs="Monaco"/>
                      <w:b/>
                      <w:bCs/>
                      <w:color w:val="CE5C00"/>
                      <w:sz w:val="32"/>
                      <w:szCs w:val="32"/>
                      <w:lang w:val="en-US"/>
                    </w:rPr>
                  </w:rPrChange>
                </w:rPr>
                <w:t>:</w:t>
              </w:r>
              <w:r w:rsidRPr="0079203F">
                <w:rPr>
                  <w:lang w:val="es-ES"/>
                  <w:rPrChange w:id="9147" w:author="Rodrigo García" w:date="2017-09-29T10:10:00Z">
                    <w:rPr>
                      <w:rFonts w:ascii="Monaco" w:hAnsi="Monaco" w:cs="Monaco"/>
                      <w:sz w:val="32"/>
                      <w:szCs w:val="32"/>
                      <w:lang w:val="en-US"/>
                    </w:rPr>
                  </w:rPrChange>
                </w:rPr>
                <w:t xml:space="preserve"> </w:t>
              </w:r>
              <w:r w:rsidRPr="0079203F">
                <w:rPr>
                  <w:color w:val="4E9A06"/>
                  <w:lang w:val="es-ES"/>
                  <w:rPrChange w:id="9148" w:author="Rodrigo García" w:date="2017-09-29T10:10:00Z">
                    <w:rPr>
                      <w:rFonts w:ascii="Monaco" w:hAnsi="Monaco" w:cs="Monaco"/>
                      <w:color w:val="4E9A06"/>
                      <w:sz w:val="32"/>
                      <w:szCs w:val="32"/>
                      <w:lang w:val="en-US"/>
                    </w:rPr>
                  </w:rPrChange>
                </w:rPr>
                <w:t>"Evolucion en el plano "</w:t>
              </w:r>
              <w:r w:rsidRPr="0079203F">
                <w:rPr>
                  <w:b/>
                  <w:bCs/>
                  <w:color w:val="CE5C00"/>
                  <w:lang w:val="es-ES"/>
                  <w:rPrChange w:id="9149" w:author="Rodrigo García" w:date="2017-09-29T10:10:00Z">
                    <w:rPr>
                      <w:rFonts w:ascii="Monaco" w:hAnsi="Monaco" w:cs="Monaco"/>
                      <w:b/>
                      <w:bCs/>
                      <w:color w:val="CE5C00"/>
                      <w:sz w:val="32"/>
                      <w:szCs w:val="32"/>
                      <w:lang w:val="en-US"/>
                    </w:rPr>
                  </w:rPrChange>
                </w:rPr>
                <w:t>+</w:t>
              </w:r>
              <w:r w:rsidRPr="0079203F">
                <w:rPr>
                  <w:lang w:val="es-ES"/>
                  <w:rPrChange w:id="9150" w:author="Rodrigo García" w:date="2017-09-29T10:10:00Z">
                    <w:rPr>
                      <w:rFonts w:ascii="Monaco" w:hAnsi="Monaco" w:cs="Monaco"/>
                      <w:color w:val="000000"/>
                      <w:sz w:val="32"/>
                      <w:szCs w:val="32"/>
                      <w:lang w:val="en-US"/>
                    </w:rPr>
                  </w:rPrChange>
                </w:rPr>
                <w:t>x</w:t>
              </w:r>
              <w:r w:rsidRPr="0079203F">
                <w:rPr>
                  <w:b/>
                  <w:bCs/>
                  <w:color w:val="CE5C00"/>
                  <w:lang w:val="es-ES"/>
                  <w:rPrChange w:id="9151" w:author="Rodrigo García" w:date="2017-09-29T10:10:00Z">
                    <w:rPr>
                      <w:rFonts w:ascii="Monaco" w:hAnsi="Monaco" w:cs="Monaco"/>
                      <w:b/>
                      <w:bCs/>
                      <w:color w:val="CE5C00"/>
                      <w:sz w:val="32"/>
                      <w:szCs w:val="32"/>
                      <w:lang w:val="en-US"/>
                    </w:rPr>
                  </w:rPrChange>
                </w:rPr>
                <w:t>+</w:t>
              </w:r>
              <w:r w:rsidRPr="0079203F">
                <w:rPr>
                  <w:color w:val="4E9A06"/>
                  <w:lang w:val="es-ES"/>
                  <w:rPrChange w:id="9152" w:author="Rodrigo García" w:date="2017-09-29T10:10:00Z">
                    <w:rPr>
                      <w:rFonts w:ascii="Monaco" w:hAnsi="Monaco" w:cs="Monaco"/>
                      <w:color w:val="4E9A06"/>
                      <w:sz w:val="32"/>
                      <w:szCs w:val="32"/>
                      <w:lang w:val="en-US"/>
                    </w:rPr>
                  </w:rPrChange>
                </w:rPr>
                <w:t>" de "</w:t>
              </w:r>
              <w:r w:rsidRPr="0079203F">
                <w:rPr>
                  <w:b/>
                  <w:bCs/>
                  <w:color w:val="CE5C00"/>
                  <w:lang w:val="es-ES"/>
                  <w:rPrChange w:id="9153" w:author="Rodrigo García" w:date="2017-09-29T10:10:00Z">
                    <w:rPr>
                      <w:rFonts w:ascii="Monaco" w:hAnsi="Monaco" w:cs="Monaco"/>
                      <w:b/>
                      <w:bCs/>
                      <w:color w:val="CE5C00"/>
                      <w:sz w:val="32"/>
                      <w:szCs w:val="32"/>
                      <w:lang w:val="en-US"/>
                    </w:rPr>
                  </w:rPrChange>
                </w:rPr>
                <w:t>+</w:t>
              </w:r>
              <w:r w:rsidRPr="0079203F">
                <w:rPr>
                  <w:lang w:val="es-ES"/>
                  <w:rPrChange w:id="9154" w:author="Rodrigo García" w:date="2017-09-29T10:10:00Z">
                    <w:rPr>
                      <w:rFonts w:ascii="Monaco" w:hAnsi="Monaco" w:cs="Monaco"/>
                      <w:color w:val="000000"/>
                      <w:sz w:val="32"/>
                      <w:szCs w:val="32"/>
                      <w:lang w:val="en-US"/>
                    </w:rPr>
                  </w:rPrChange>
                </w:rPr>
                <w:t>nombre</w:t>
              </w:r>
              <w:r w:rsidRPr="0079203F">
                <w:rPr>
                  <w:b/>
                  <w:bCs/>
                  <w:color w:val="CE5C00"/>
                  <w:lang w:val="es-ES"/>
                  <w:rPrChange w:id="9155" w:author="Rodrigo García" w:date="2017-09-29T10:10:00Z">
                    <w:rPr>
                      <w:rFonts w:ascii="Monaco" w:hAnsi="Monaco" w:cs="Monaco"/>
                      <w:b/>
                      <w:bCs/>
                      <w:color w:val="CE5C00"/>
                      <w:sz w:val="32"/>
                      <w:szCs w:val="32"/>
                      <w:lang w:val="en-US"/>
                    </w:rPr>
                  </w:rPrChange>
                </w:rPr>
                <w:t>+</w:t>
              </w:r>
              <w:r w:rsidRPr="0079203F">
                <w:rPr>
                  <w:color w:val="4E9A06"/>
                  <w:lang w:val="es-ES"/>
                  <w:rPrChange w:id="9156" w:author="Rodrigo García" w:date="2017-09-29T10:10:00Z">
                    <w:rPr>
                      <w:rFonts w:ascii="Monaco" w:hAnsi="Monaco" w:cs="Monaco"/>
                      <w:color w:val="4E9A06"/>
                      <w:sz w:val="32"/>
                      <w:szCs w:val="32"/>
                      <w:lang w:val="en-US"/>
                    </w:rPr>
                  </w:rPrChange>
                </w:rPr>
                <w:t>" "</w:t>
              </w:r>
              <w:r w:rsidRPr="0079203F">
                <w:rPr>
                  <w:b/>
                  <w:bCs/>
                  <w:color w:val="CE5C00"/>
                  <w:lang w:val="es-ES"/>
                  <w:rPrChange w:id="9157" w:author="Rodrigo García" w:date="2017-09-29T10:10:00Z">
                    <w:rPr>
                      <w:rFonts w:ascii="Monaco" w:hAnsi="Monaco" w:cs="Monaco"/>
                      <w:b/>
                      <w:bCs/>
                      <w:color w:val="CE5C00"/>
                      <w:sz w:val="32"/>
                      <w:szCs w:val="32"/>
                      <w:lang w:val="en-US"/>
                    </w:rPr>
                  </w:rPrChange>
                </w:rPr>
                <w:t>+</w:t>
              </w:r>
              <w:r w:rsidRPr="0079203F">
                <w:rPr>
                  <w:lang w:val="es-ES"/>
                  <w:rPrChange w:id="9158" w:author="Rodrigo García" w:date="2017-09-29T10:10:00Z">
                    <w:rPr>
                      <w:rFonts w:ascii="Monaco" w:hAnsi="Monaco" w:cs="Monaco"/>
                      <w:color w:val="000000"/>
                      <w:sz w:val="32"/>
                      <w:szCs w:val="32"/>
                      <w:lang w:val="en-US"/>
                    </w:rPr>
                  </w:rPrChange>
                </w:rPr>
                <w:t>apellido</w:t>
              </w:r>
            </w:ins>
          </w:p>
          <w:p w14:paraId="779BC574" w14:textId="77777777" w:rsidR="00E066BD" w:rsidRPr="00E066BD" w:rsidRDefault="00E066BD">
            <w:pPr>
              <w:rPr>
                <w:ins w:id="9159" w:author="Borja Gonzalez" w:date="2017-09-28T19:31:00Z"/>
                <w:lang w:val="en-US"/>
                <w:rPrChange w:id="9160" w:author="Borja Gonzalez" w:date="2017-09-28T19:31:00Z">
                  <w:rPr>
                    <w:ins w:id="9161" w:author="Borja Gonzalez" w:date="2017-09-28T19:31:00Z"/>
                    <w:rFonts w:ascii="Monaco" w:eastAsiaTheme="majorEastAsia" w:hAnsi="Monaco" w:cs="Monaco"/>
                    <w:color w:val="243F60" w:themeColor="accent1" w:themeShade="7F"/>
                    <w:sz w:val="32"/>
                    <w:szCs w:val="32"/>
                    <w:lang w:val="en-US"/>
                  </w:rPr>
                </w:rPrChange>
              </w:rPr>
              <w:pPrChange w:id="9162" w:author="GONZALEZ DIAZ, BORJA" w:date="2017-09-29T19:25:00Z">
                <w:pPr>
                  <w:keepNext/>
                  <w:keepLines/>
                  <w:widowControl w:val="0"/>
                  <w:autoSpaceDE w:val="0"/>
                  <w:autoSpaceDN w:val="0"/>
                  <w:adjustRightInd w:val="0"/>
                  <w:spacing w:before="200"/>
                  <w:outlineLvl w:val="4"/>
                </w:pPr>
              </w:pPrChange>
            </w:pPr>
            <w:ins w:id="9163" w:author="Borja Gonzalez" w:date="2017-09-28T19:31:00Z">
              <w:r w:rsidRPr="0079203F">
                <w:rPr>
                  <w:lang w:val="es-ES"/>
                  <w:rPrChange w:id="9164" w:author="Rodrigo García" w:date="2017-09-29T10:10:00Z">
                    <w:rPr>
                      <w:rFonts w:ascii="Monaco" w:hAnsi="Monaco" w:cs="Monaco"/>
                      <w:sz w:val="32"/>
                      <w:szCs w:val="32"/>
                      <w:lang w:val="en-US"/>
                    </w:rPr>
                  </w:rPrChange>
                </w:rPr>
                <w:t xml:space="preserve">        </w:t>
              </w:r>
              <w:r w:rsidRPr="00E066BD">
                <w:rPr>
                  <w:b/>
                  <w:bCs/>
                  <w:lang w:val="en-US"/>
                  <w:rPrChange w:id="9165"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pPr>
              <w:rPr>
                <w:ins w:id="9166" w:author="Borja Gonzalez" w:date="2017-09-28T19:31:00Z"/>
                <w:lang w:val="en-US"/>
                <w:rPrChange w:id="9167" w:author="Borja Gonzalez" w:date="2017-09-28T19:31:00Z">
                  <w:rPr>
                    <w:ins w:id="9168" w:author="Borja Gonzalez" w:date="2017-09-28T19:31:00Z"/>
                    <w:rFonts w:ascii="Monaco" w:eastAsiaTheme="majorEastAsia" w:hAnsi="Monaco" w:cs="Monaco"/>
                    <w:color w:val="243F60" w:themeColor="accent1" w:themeShade="7F"/>
                    <w:sz w:val="32"/>
                    <w:szCs w:val="32"/>
                    <w:lang w:val="en-US"/>
                  </w:rPr>
                </w:rPrChange>
              </w:rPr>
              <w:pPrChange w:id="9169" w:author="GONZALEZ DIAZ, BORJA" w:date="2017-09-29T19:25:00Z">
                <w:pPr>
                  <w:keepNext/>
                  <w:keepLines/>
                  <w:widowControl w:val="0"/>
                  <w:autoSpaceDE w:val="0"/>
                  <w:autoSpaceDN w:val="0"/>
                  <w:adjustRightInd w:val="0"/>
                  <w:spacing w:before="200"/>
                  <w:outlineLvl w:val="4"/>
                </w:pPr>
              </w:pPrChange>
            </w:pPr>
            <w:ins w:id="9170" w:author="Borja Gonzalez" w:date="2017-09-28T19:31:00Z">
              <w:r w:rsidRPr="00E066BD">
                <w:rPr>
                  <w:lang w:val="en-US"/>
                  <w:rPrChange w:id="9171" w:author="Borja Gonzalez" w:date="2017-09-28T19:31:00Z">
                    <w:rPr>
                      <w:rFonts w:ascii="Monaco" w:hAnsi="Monaco" w:cs="Monaco"/>
                      <w:sz w:val="32"/>
                      <w:szCs w:val="32"/>
                      <w:lang w:val="en-US"/>
                    </w:rPr>
                  </w:rPrChange>
                </w:rPr>
                <w:t xml:space="preserve">    scales</w:t>
              </w:r>
              <w:r w:rsidRPr="00E066BD">
                <w:rPr>
                  <w:b/>
                  <w:bCs/>
                  <w:color w:val="CE5C00"/>
                  <w:lang w:val="en-US"/>
                  <w:rPrChange w:id="9172" w:author="Borja Gonzalez" w:date="2017-09-28T19:31:00Z">
                    <w:rPr>
                      <w:rFonts w:ascii="Monaco" w:hAnsi="Monaco" w:cs="Monaco"/>
                      <w:b/>
                      <w:bCs/>
                      <w:color w:val="CE5C00"/>
                      <w:sz w:val="32"/>
                      <w:szCs w:val="32"/>
                      <w:lang w:val="en-US"/>
                    </w:rPr>
                  </w:rPrChange>
                </w:rPr>
                <w:t>:</w:t>
              </w:r>
              <w:r w:rsidRPr="00E066BD">
                <w:rPr>
                  <w:lang w:val="en-US"/>
                  <w:rPrChange w:id="9173" w:author="Borja Gonzalez" w:date="2017-09-28T19:31:00Z">
                    <w:rPr>
                      <w:rFonts w:ascii="Monaco" w:hAnsi="Monaco" w:cs="Monaco"/>
                      <w:sz w:val="32"/>
                      <w:szCs w:val="32"/>
                      <w:lang w:val="en-US"/>
                    </w:rPr>
                  </w:rPrChange>
                </w:rPr>
                <w:t xml:space="preserve"> </w:t>
              </w:r>
              <w:r w:rsidRPr="00E066BD">
                <w:rPr>
                  <w:b/>
                  <w:bCs/>
                  <w:lang w:val="en-US"/>
                  <w:rPrChange w:id="9174"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pPr>
              <w:rPr>
                <w:ins w:id="9175" w:author="Borja Gonzalez" w:date="2017-09-28T19:31:00Z"/>
                <w:lang w:val="en-US"/>
                <w:rPrChange w:id="9176" w:author="Borja Gonzalez" w:date="2017-09-28T19:31:00Z">
                  <w:rPr>
                    <w:ins w:id="9177" w:author="Borja Gonzalez" w:date="2017-09-28T19:31:00Z"/>
                    <w:rFonts w:ascii="Monaco" w:eastAsiaTheme="majorEastAsia" w:hAnsi="Monaco" w:cs="Monaco"/>
                    <w:color w:val="243F60" w:themeColor="accent1" w:themeShade="7F"/>
                    <w:sz w:val="32"/>
                    <w:szCs w:val="32"/>
                    <w:lang w:val="en-US"/>
                  </w:rPr>
                </w:rPrChange>
              </w:rPr>
              <w:pPrChange w:id="9178" w:author="GONZALEZ DIAZ, BORJA" w:date="2017-09-29T19:25:00Z">
                <w:pPr>
                  <w:keepNext/>
                  <w:keepLines/>
                  <w:widowControl w:val="0"/>
                  <w:autoSpaceDE w:val="0"/>
                  <w:autoSpaceDN w:val="0"/>
                  <w:adjustRightInd w:val="0"/>
                  <w:spacing w:before="200"/>
                  <w:outlineLvl w:val="4"/>
                </w:pPr>
              </w:pPrChange>
            </w:pPr>
            <w:ins w:id="9179" w:author="Borja Gonzalez" w:date="2017-09-28T19:31:00Z">
              <w:r w:rsidRPr="00E066BD">
                <w:rPr>
                  <w:lang w:val="en-US"/>
                  <w:rPrChange w:id="9180" w:author="Borja Gonzalez" w:date="2017-09-28T19:31:00Z">
                    <w:rPr>
                      <w:rFonts w:ascii="Monaco" w:hAnsi="Monaco" w:cs="Monaco"/>
                      <w:sz w:val="32"/>
                      <w:szCs w:val="32"/>
                      <w:lang w:val="en-US"/>
                    </w:rPr>
                  </w:rPrChange>
                </w:rPr>
                <w:t xml:space="preserve">        yAxes</w:t>
              </w:r>
              <w:r w:rsidRPr="00E066BD">
                <w:rPr>
                  <w:b/>
                  <w:bCs/>
                  <w:color w:val="CE5C00"/>
                  <w:lang w:val="en-US"/>
                  <w:rPrChange w:id="9181" w:author="Borja Gonzalez" w:date="2017-09-28T19:31:00Z">
                    <w:rPr>
                      <w:rFonts w:ascii="Monaco" w:hAnsi="Monaco" w:cs="Monaco"/>
                      <w:b/>
                      <w:bCs/>
                      <w:color w:val="CE5C00"/>
                      <w:sz w:val="32"/>
                      <w:szCs w:val="32"/>
                      <w:lang w:val="en-US"/>
                    </w:rPr>
                  </w:rPrChange>
                </w:rPr>
                <w:t>:</w:t>
              </w:r>
              <w:r w:rsidRPr="00E066BD">
                <w:rPr>
                  <w:lang w:val="en-US"/>
                  <w:rPrChange w:id="9182" w:author="Borja Gonzalez" w:date="2017-09-28T19:31:00Z">
                    <w:rPr>
                      <w:rFonts w:ascii="Monaco" w:hAnsi="Monaco" w:cs="Monaco"/>
                      <w:sz w:val="32"/>
                      <w:szCs w:val="32"/>
                      <w:lang w:val="en-US"/>
                    </w:rPr>
                  </w:rPrChange>
                </w:rPr>
                <w:t xml:space="preserve"> </w:t>
              </w:r>
              <w:r w:rsidRPr="00E066BD">
                <w:rPr>
                  <w:b/>
                  <w:bCs/>
                  <w:lang w:val="en-US"/>
                  <w:rPrChange w:id="9183"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pPr>
              <w:rPr>
                <w:ins w:id="9184" w:author="Borja Gonzalez" w:date="2017-09-28T19:31:00Z"/>
                <w:lang w:val="en-US"/>
                <w:rPrChange w:id="9185" w:author="Borja Gonzalez" w:date="2017-09-28T19:31:00Z">
                  <w:rPr>
                    <w:ins w:id="9186" w:author="Borja Gonzalez" w:date="2017-09-28T19:31:00Z"/>
                    <w:rFonts w:ascii="Monaco" w:eastAsiaTheme="majorEastAsia" w:hAnsi="Monaco" w:cs="Monaco"/>
                    <w:color w:val="243F60" w:themeColor="accent1" w:themeShade="7F"/>
                    <w:sz w:val="32"/>
                    <w:szCs w:val="32"/>
                    <w:lang w:val="en-US"/>
                  </w:rPr>
                </w:rPrChange>
              </w:rPr>
              <w:pPrChange w:id="9187" w:author="GONZALEZ DIAZ, BORJA" w:date="2017-09-29T19:25:00Z">
                <w:pPr>
                  <w:keepNext/>
                  <w:keepLines/>
                  <w:widowControl w:val="0"/>
                  <w:autoSpaceDE w:val="0"/>
                  <w:autoSpaceDN w:val="0"/>
                  <w:adjustRightInd w:val="0"/>
                  <w:spacing w:before="200"/>
                  <w:outlineLvl w:val="4"/>
                </w:pPr>
              </w:pPrChange>
            </w:pPr>
            <w:ins w:id="9188" w:author="Borja Gonzalez" w:date="2017-09-28T19:31:00Z">
              <w:r w:rsidRPr="00E066BD">
                <w:rPr>
                  <w:lang w:val="en-US"/>
                  <w:rPrChange w:id="9189" w:author="Borja Gonzalez" w:date="2017-09-28T19:31:00Z">
                    <w:rPr>
                      <w:rFonts w:ascii="Monaco" w:hAnsi="Monaco" w:cs="Monaco"/>
                      <w:sz w:val="32"/>
                      <w:szCs w:val="32"/>
                      <w:lang w:val="en-US"/>
                    </w:rPr>
                  </w:rPrChange>
                </w:rPr>
                <w:t xml:space="preserve">            ticks</w:t>
              </w:r>
              <w:r w:rsidRPr="00E066BD">
                <w:rPr>
                  <w:b/>
                  <w:bCs/>
                  <w:color w:val="CE5C00"/>
                  <w:lang w:val="en-US"/>
                  <w:rPrChange w:id="9190" w:author="Borja Gonzalez" w:date="2017-09-28T19:31:00Z">
                    <w:rPr>
                      <w:rFonts w:ascii="Monaco" w:hAnsi="Monaco" w:cs="Monaco"/>
                      <w:b/>
                      <w:bCs/>
                      <w:color w:val="CE5C00"/>
                      <w:sz w:val="32"/>
                      <w:szCs w:val="32"/>
                      <w:lang w:val="en-US"/>
                    </w:rPr>
                  </w:rPrChange>
                </w:rPr>
                <w:t>:</w:t>
              </w:r>
              <w:r w:rsidRPr="00E066BD">
                <w:rPr>
                  <w:lang w:val="en-US"/>
                  <w:rPrChange w:id="9191" w:author="Borja Gonzalez" w:date="2017-09-28T19:31:00Z">
                    <w:rPr>
                      <w:rFonts w:ascii="Monaco" w:hAnsi="Monaco" w:cs="Monaco"/>
                      <w:sz w:val="32"/>
                      <w:szCs w:val="32"/>
                      <w:lang w:val="en-US"/>
                    </w:rPr>
                  </w:rPrChange>
                </w:rPr>
                <w:t xml:space="preserve"> </w:t>
              </w:r>
              <w:r w:rsidRPr="00E066BD">
                <w:rPr>
                  <w:b/>
                  <w:bCs/>
                  <w:lang w:val="en-US"/>
                  <w:rPrChange w:id="9192"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pPr>
              <w:rPr>
                <w:ins w:id="9193" w:author="Borja Gonzalez" w:date="2017-09-28T19:31:00Z"/>
                <w:lang w:val="en-US"/>
                <w:rPrChange w:id="9194" w:author="Borja Gonzalez" w:date="2017-09-28T19:31:00Z">
                  <w:rPr>
                    <w:ins w:id="9195" w:author="Borja Gonzalez" w:date="2017-09-28T19:31:00Z"/>
                    <w:rFonts w:ascii="Monaco" w:eastAsiaTheme="majorEastAsia" w:hAnsi="Monaco" w:cs="Monaco"/>
                    <w:color w:val="243F60" w:themeColor="accent1" w:themeShade="7F"/>
                    <w:sz w:val="32"/>
                    <w:szCs w:val="32"/>
                    <w:lang w:val="en-US"/>
                  </w:rPr>
                </w:rPrChange>
              </w:rPr>
              <w:pPrChange w:id="9196" w:author="GONZALEZ DIAZ, BORJA" w:date="2017-09-29T19:25:00Z">
                <w:pPr>
                  <w:keepNext/>
                  <w:keepLines/>
                  <w:widowControl w:val="0"/>
                  <w:autoSpaceDE w:val="0"/>
                  <w:autoSpaceDN w:val="0"/>
                  <w:adjustRightInd w:val="0"/>
                  <w:spacing w:before="200"/>
                  <w:outlineLvl w:val="4"/>
                </w:pPr>
              </w:pPrChange>
            </w:pPr>
            <w:ins w:id="9197" w:author="Borja Gonzalez" w:date="2017-09-28T19:31:00Z">
              <w:r w:rsidRPr="00E066BD">
                <w:rPr>
                  <w:lang w:val="en-US"/>
                  <w:rPrChange w:id="9198" w:author="Borja Gonzalez" w:date="2017-09-28T19:31:00Z">
                    <w:rPr>
                      <w:rFonts w:ascii="Monaco" w:hAnsi="Monaco" w:cs="Monaco"/>
                      <w:sz w:val="32"/>
                      <w:szCs w:val="32"/>
                      <w:lang w:val="en-US"/>
                    </w:rPr>
                  </w:rPrChange>
                </w:rPr>
                <w:t xml:space="preserve">                    beginAtZero</w:t>
              </w:r>
              <w:r w:rsidRPr="00E066BD">
                <w:rPr>
                  <w:b/>
                  <w:bCs/>
                  <w:color w:val="CE5C00"/>
                  <w:lang w:val="en-US"/>
                  <w:rPrChange w:id="9199" w:author="Borja Gonzalez" w:date="2017-09-28T19:31:00Z">
                    <w:rPr>
                      <w:rFonts w:ascii="Monaco" w:hAnsi="Monaco" w:cs="Monaco"/>
                      <w:b/>
                      <w:bCs/>
                      <w:color w:val="CE5C00"/>
                      <w:sz w:val="32"/>
                      <w:szCs w:val="32"/>
                      <w:lang w:val="en-US"/>
                    </w:rPr>
                  </w:rPrChange>
                </w:rPr>
                <w:t>:</w:t>
              </w:r>
              <w:r w:rsidRPr="00E066BD">
                <w:rPr>
                  <w:lang w:val="en-US"/>
                  <w:rPrChange w:id="9200" w:author="Borja Gonzalez" w:date="2017-09-28T19:31:00Z">
                    <w:rPr>
                      <w:rFonts w:ascii="Monaco" w:hAnsi="Monaco" w:cs="Monaco"/>
                      <w:sz w:val="32"/>
                      <w:szCs w:val="32"/>
                      <w:lang w:val="en-US"/>
                    </w:rPr>
                  </w:rPrChange>
                </w:rPr>
                <w:t xml:space="preserve"> </w:t>
              </w:r>
              <w:r w:rsidRPr="00E066BD">
                <w:rPr>
                  <w:b/>
                  <w:bCs/>
                  <w:color w:val="204A87"/>
                  <w:lang w:val="en-US"/>
                  <w:rPrChange w:id="9201" w:author="Borja Gonzalez" w:date="2017-09-28T19:31:00Z">
                    <w:rPr>
                      <w:rFonts w:ascii="Monaco" w:hAnsi="Monaco" w:cs="Monaco"/>
                      <w:b/>
                      <w:bCs/>
                      <w:color w:val="204A87"/>
                      <w:sz w:val="32"/>
                      <w:szCs w:val="32"/>
                      <w:lang w:val="en-US"/>
                    </w:rPr>
                  </w:rPrChange>
                </w:rPr>
                <w:t>false</w:t>
              </w:r>
              <w:r w:rsidRPr="00E066BD">
                <w:rPr>
                  <w:b/>
                  <w:bCs/>
                  <w:lang w:val="en-US"/>
                  <w:rPrChange w:id="9202"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pPr>
              <w:rPr>
                <w:ins w:id="9203" w:author="Borja Gonzalez" w:date="2017-09-28T19:31:00Z"/>
                <w:lang w:val="en-US"/>
                <w:rPrChange w:id="9204" w:author="Borja Gonzalez" w:date="2017-09-28T19:31:00Z">
                  <w:rPr>
                    <w:ins w:id="9205" w:author="Borja Gonzalez" w:date="2017-09-28T19:31:00Z"/>
                    <w:rFonts w:ascii="Monaco" w:eastAsiaTheme="majorEastAsia" w:hAnsi="Monaco" w:cs="Monaco"/>
                    <w:color w:val="243F60" w:themeColor="accent1" w:themeShade="7F"/>
                    <w:sz w:val="32"/>
                    <w:szCs w:val="32"/>
                    <w:lang w:val="en-US"/>
                  </w:rPr>
                </w:rPrChange>
              </w:rPr>
              <w:pPrChange w:id="9206" w:author="GONZALEZ DIAZ, BORJA" w:date="2017-09-29T19:25:00Z">
                <w:pPr>
                  <w:keepNext/>
                  <w:keepLines/>
                  <w:widowControl w:val="0"/>
                  <w:autoSpaceDE w:val="0"/>
                  <w:autoSpaceDN w:val="0"/>
                  <w:adjustRightInd w:val="0"/>
                  <w:spacing w:before="200"/>
                  <w:outlineLvl w:val="4"/>
                </w:pPr>
              </w:pPrChange>
            </w:pPr>
            <w:ins w:id="9207" w:author="Borja Gonzalez" w:date="2017-09-28T19:31:00Z">
              <w:r w:rsidRPr="00E066BD">
                <w:rPr>
                  <w:lang w:val="en-US"/>
                  <w:rPrChange w:id="9208" w:author="Borja Gonzalez" w:date="2017-09-28T19:31:00Z">
                    <w:rPr>
                      <w:rFonts w:ascii="Monaco" w:hAnsi="Monaco" w:cs="Monaco"/>
                      <w:sz w:val="32"/>
                      <w:szCs w:val="32"/>
                      <w:lang w:val="en-US"/>
                    </w:rPr>
                  </w:rPrChange>
                </w:rPr>
                <w:t xml:space="preserve">                    min</w:t>
              </w:r>
              <w:r w:rsidRPr="00E066BD">
                <w:rPr>
                  <w:b/>
                  <w:bCs/>
                  <w:color w:val="CE5C00"/>
                  <w:lang w:val="en-US"/>
                  <w:rPrChange w:id="9209" w:author="Borja Gonzalez" w:date="2017-09-28T19:31:00Z">
                    <w:rPr>
                      <w:rFonts w:ascii="Monaco" w:hAnsi="Monaco" w:cs="Monaco"/>
                      <w:b/>
                      <w:bCs/>
                      <w:color w:val="CE5C00"/>
                      <w:sz w:val="32"/>
                      <w:szCs w:val="32"/>
                      <w:lang w:val="en-US"/>
                    </w:rPr>
                  </w:rPrChange>
                </w:rPr>
                <w:t>:</w:t>
              </w:r>
              <w:r w:rsidRPr="00E066BD">
                <w:rPr>
                  <w:lang w:val="en-US"/>
                  <w:rPrChange w:id="9210" w:author="Borja Gonzalez" w:date="2017-09-28T19:31:00Z">
                    <w:rPr>
                      <w:rFonts w:ascii="Monaco" w:hAnsi="Monaco" w:cs="Monaco"/>
                      <w:sz w:val="32"/>
                      <w:szCs w:val="32"/>
                      <w:lang w:val="en-US"/>
                    </w:rPr>
                  </w:rPrChange>
                </w:rPr>
                <w:t xml:space="preserve"> </w:t>
              </w:r>
              <w:r w:rsidRPr="00E066BD">
                <w:rPr>
                  <w:b/>
                  <w:bCs/>
                  <w:color w:val="CE5C00"/>
                  <w:lang w:val="en-US"/>
                  <w:rPrChange w:id="9211" w:author="Borja Gonzalez" w:date="2017-09-28T19:31:00Z">
                    <w:rPr>
                      <w:rFonts w:ascii="Monaco" w:hAnsi="Monaco" w:cs="Monaco"/>
                      <w:b/>
                      <w:bCs/>
                      <w:color w:val="CE5C00"/>
                      <w:sz w:val="32"/>
                      <w:szCs w:val="32"/>
                      <w:lang w:val="en-US"/>
                    </w:rPr>
                  </w:rPrChange>
                </w:rPr>
                <w:t>-</w:t>
              </w:r>
              <w:r w:rsidRPr="00E066BD">
                <w:rPr>
                  <w:b/>
                  <w:bCs/>
                  <w:color w:val="0000CF"/>
                  <w:lang w:val="en-US"/>
                  <w:rPrChange w:id="9212" w:author="Borja Gonzalez" w:date="2017-09-28T19:31:00Z">
                    <w:rPr>
                      <w:rFonts w:ascii="Monaco" w:hAnsi="Monaco" w:cs="Monaco"/>
                      <w:b/>
                      <w:bCs/>
                      <w:color w:val="0000CF"/>
                      <w:sz w:val="32"/>
                      <w:szCs w:val="32"/>
                      <w:lang w:val="en-US"/>
                    </w:rPr>
                  </w:rPrChange>
                </w:rPr>
                <w:t>90</w:t>
              </w:r>
              <w:r w:rsidRPr="00E066BD">
                <w:rPr>
                  <w:b/>
                  <w:bCs/>
                  <w:lang w:val="en-US"/>
                  <w:rPrChange w:id="9213"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pPr>
              <w:rPr>
                <w:ins w:id="9214" w:author="Borja Gonzalez" w:date="2017-09-28T19:31:00Z"/>
                <w:lang w:val="en-US"/>
                <w:rPrChange w:id="9215" w:author="Borja Gonzalez" w:date="2017-09-28T19:31:00Z">
                  <w:rPr>
                    <w:ins w:id="9216" w:author="Borja Gonzalez" w:date="2017-09-28T19:31:00Z"/>
                    <w:rFonts w:ascii="Monaco" w:eastAsiaTheme="majorEastAsia" w:hAnsi="Monaco" w:cs="Monaco"/>
                    <w:color w:val="243F60" w:themeColor="accent1" w:themeShade="7F"/>
                    <w:sz w:val="32"/>
                    <w:szCs w:val="32"/>
                    <w:lang w:val="en-US"/>
                  </w:rPr>
                </w:rPrChange>
              </w:rPr>
              <w:pPrChange w:id="9217" w:author="GONZALEZ DIAZ, BORJA" w:date="2017-09-29T19:25:00Z">
                <w:pPr>
                  <w:keepNext/>
                  <w:keepLines/>
                  <w:widowControl w:val="0"/>
                  <w:autoSpaceDE w:val="0"/>
                  <w:autoSpaceDN w:val="0"/>
                  <w:adjustRightInd w:val="0"/>
                  <w:spacing w:before="200"/>
                  <w:outlineLvl w:val="4"/>
                </w:pPr>
              </w:pPrChange>
            </w:pPr>
            <w:ins w:id="9218" w:author="Borja Gonzalez" w:date="2017-09-28T19:31:00Z">
              <w:r w:rsidRPr="00E066BD">
                <w:rPr>
                  <w:lang w:val="en-US"/>
                  <w:rPrChange w:id="9219" w:author="Borja Gonzalez" w:date="2017-09-28T19:31:00Z">
                    <w:rPr>
                      <w:rFonts w:ascii="Monaco" w:hAnsi="Monaco" w:cs="Monaco"/>
                      <w:sz w:val="32"/>
                      <w:szCs w:val="32"/>
                      <w:lang w:val="en-US"/>
                    </w:rPr>
                  </w:rPrChange>
                </w:rPr>
                <w:t xml:space="preserve">                    max</w:t>
              </w:r>
              <w:r w:rsidRPr="00E066BD">
                <w:rPr>
                  <w:b/>
                  <w:bCs/>
                  <w:color w:val="CE5C00"/>
                  <w:lang w:val="en-US"/>
                  <w:rPrChange w:id="9220" w:author="Borja Gonzalez" w:date="2017-09-28T19:31:00Z">
                    <w:rPr>
                      <w:rFonts w:ascii="Monaco" w:hAnsi="Monaco" w:cs="Monaco"/>
                      <w:b/>
                      <w:bCs/>
                      <w:color w:val="CE5C00"/>
                      <w:sz w:val="32"/>
                      <w:szCs w:val="32"/>
                      <w:lang w:val="en-US"/>
                    </w:rPr>
                  </w:rPrChange>
                </w:rPr>
                <w:t>:</w:t>
              </w:r>
              <w:r w:rsidRPr="00E066BD">
                <w:rPr>
                  <w:lang w:val="en-US"/>
                  <w:rPrChange w:id="9221" w:author="Borja Gonzalez" w:date="2017-09-28T19:31:00Z">
                    <w:rPr>
                      <w:rFonts w:ascii="Monaco" w:hAnsi="Monaco" w:cs="Monaco"/>
                      <w:sz w:val="32"/>
                      <w:szCs w:val="32"/>
                      <w:lang w:val="en-US"/>
                    </w:rPr>
                  </w:rPrChange>
                </w:rPr>
                <w:t xml:space="preserve"> </w:t>
              </w:r>
              <w:r w:rsidRPr="00E066BD">
                <w:rPr>
                  <w:b/>
                  <w:bCs/>
                  <w:color w:val="0000CF"/>
                  <w:lang w:val="en-US"/>
                  <w:rPrChange w:id="9222"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pPr>
              <w:rPr>
                <w:ins w:id="9223" w:author="Borja Gonzalez" w:date="2017-09-28T19:31:00Z"/>
                <w:lang w:val="en-US"/>
                <w:rPrChange w:id="9224" w:author="Borja Gonzalez" w:date="2017-09-28T19:31:00Z">
                  <w:rPr>
                    <w:ins w:id="9225" w:author="Borja Gonzalez" w:date="2017-09-28T19:31:00Z"/>
                    <w:rFonts w:ascii="Monaco" w:eastAsiaTheme="majorEastAsia" w:hAnsi="Monaco" w:cs="Monaco"/>
                    <w:color w:val="243F60" w:themeColor="accent1" w:themeShade="7F"/>
                    <w:sz w:val="32"/>
                    <w:szCs w:val="32"/>
                    <w:lang w:val="en-US"/>
                  </w:rPr>
                </w:rPrChange>
              </w:rPr>
              <w:pPrChange w:id="9226" w:author="GONZALEZ DIAZ, BORJA" w:date="2017-09-29T19:25:00Z">
                <w:pPr>
                  <w:keepNext/>
                  <w:keepLines/>
                  <w:widowControl w:val="0"/>
                  <w:autoSpaceDE w:val="0"/>
                  <w:autoSpaceDN w:val="0"/>
                  <w:adjustRightInd w:val="0"/>
                  <w:spacing w:before="200"/>
                  <w:outlineLvl w:val="4"/>
                </w:pPr>
              </w:pPrChange>
            </w:pPr>
            <w:ins w:id="9227" w:author="Borja Gonzalez" w:date="2017-09-28T19:31:00Z">
              <w:r w:rsidRPr="00E066BD">
                <w:rPr>
                  <w:lang w:val="en-US"/>
                  <w:rPrChange w:id="9228" w:author="Borja Gonzalez" w:date="2017-09-28T19:31:00Z">
                    <w:rPr>
                      <w:rFonts w:ascii="Monaco" w:hAnsi="Monaco" w:cs="Monaco"/>
                      <w:sz w:val="32"/>
                      <w:szCs w:val="32"/>
                      <w:lang w:val="en-US"/>
                    </w:rPr>
                  </w:rPrChange>
                </w:rPr>
                <w:t xml:space="preserve">                </w:t>
              </w:r>
              <w:r w:rsidRPr="00E066BD">
                <w:rPr>
                  <w:b/>
                  <w:bCs/>
                  <w:lang w:val="en-US"/>
                  <w:rPrChange w:id="9229"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pPr>
              <w:rPr>
                <w:ins w:id="9230" w:author="Borja Gonzalez" w:date="2017-09-28T19:31:00Z"/>
                <w:lang w:val="en-US"/>
                <w:rPrChange w:id="9231" w:author="Borja Gonzalez" w:date="2017-09-28T19:31:00Z">
                  <w:rPr>
                    <w:ins w:id="9232" w:author="Borja Gonzalez" w:date="2017-09-28T19:31:00Z"/>
                    <w:rFonts w:ascii="Monaco" w:eastAsiaTheme="majorEastAsia" w:hAnsi="Monaco" w:cs="Monaco"/>
                    <w:color w:val="243F60" w:themeColor="accent1" w:themeShade="7F"/>
                    <w:sz w:val="32"/>
                    <w:szCs w:val="32"/>
                    <w:lang w:val="en-US"/>
                  </w:rPr>
                </w:rPrChange>
              </w:rPr>
              <w:pPrChange w:id="9233" w:author="GONZALEZ DIAZ, BORJA" w:date="2017-09-29T19:25:00Z">
                <w:pPr>
                  <w:keepNext/>
                  <w:keepLines/>
                  <w:widowControl w:val="0"/>
                  <w:autoSpaceDE w:val="0"/>
                  <w:autoSpaceDN w:val="0"/>
                  <w:adjustRightInd w:val="0"/>
                  <w:spacing w:before="200"/>
                  <w:outlineLvl w:val="4"/>
                </w:pPr>
              </w:pPrChange>
            </w:pPr>
            <w:ins w:id="9234" w:author="Borja Gonzalez" w:date="2017-09-28T19:31:00Z">
              <w:r w:rsidRPr="00E066BD">
                <w:rPr>
                  <w:lang w:val="en-US"/>
                  <w:rPrChange w:id="9235" w:author="Borja Gonzalez" w:date="2017-09-28T19:31:00Z">
                    <w:rPr>
                      <w:rFonts w:ascii="Monaco" w:hAnsi="Monaco" w:cs="Monaco"/>
                      <w:sz w:val="32"/>
                      <w:szCs w:val="32"/>
                      <w:lang w:val="en-US"/>
                    </w:rPr>
                  </w:rPrChange>
                </w:rPr>
                <w:lastRenderedPageBreak/>
                <w:t xml:space="preserve">            gridLines</w:t>
              </w:r>
              <w:r w:rsidRPr="00E066BD">
                <w:rPr>
                  <w:b/>
                  <w:bCs/>
                  <w:color w:val="CE5C00"/>
                  <w:lang w:val="en-US"/>
                  <w:rPrChange w:id="9236" w:author="Borja Gonzalez" w:date="2017-09-28T19:31:00Z">
                    <w:rPr>
                      <w:rFonts w:ascii="Monaco" w:hAnsi="Monaco" w:cs="Monaco"/>
                      <w:b/>
                      <w:bCs/>
                      <w:color w:val="CE5C00"/>
                      <w:sz w:val="32"/>
                      <w:szCs w:val="32"/>
                      <w:lang w:val="en-US"/>
                    </w:rPr>
                  </w:rPrChange>
                </w:rPr>
                <w:t>:</w:t>
              </w:r>
              <w:r w:rsidRPr="00E066BD">
                <w:rPr>
                  <w:lang w:val="en-US"/>
                  <w:rPrChange w:id="9237" w:author="Borja Gonzalez" w:date="2017-09-28T19:31:00Z">
                    <w:rPr>
                      <w:rFonts w:ascii="Monaco" w:hAnsi="Monaco" w:cs="Monaco"/>
                      <w:sz w:val="32"/>
                      <w:szCs w:val="32"/>
                      <w:lang w:val="en-US"/>
                    </w:rPr>
                  </w:rPrChange>
                </w:rPr>
                <w:t xml:space="preserve"> </w:t>
              </w:r>
              <w:r w:rsidRPr="00E066BD">
                <w:rPr>
                  <w:b/>
                  <w:bCs/>
                  <w:lang w:val="en-US"/>
                  <w:rPrChange w:id="9238"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pPr>
              <w:rPr>
                <w:ins w:id="9239" w:author="Borja Gonzalez" w:date="2017-09-28T19:31:00Z"/>
                <w:lang w:val="en-US"/>
                <w:rPrChange w:id="9240" w:author="Borja Gonzalez" w:date="2017-09-28T19:31:00Z">
                  <w:rPr>
                    <w:ins w:id="9241" w:author="Borja Gonzalez" w:date="2017-09-28T19:31:00Z"/>
                    <w:rFonts w:ascii="Monaco" w:eastAsiaTheme="majorEastAsia" w:hAnsi="Monaco" w:cs="Monaco"/>
                    <w:color w:val="243F60" w:themeColor="accent1" w:themeShade="7F"/>
                    <w:sz w:val="32"/>
                    <w:szCs w:val="32"/>
                    <w:lang w:val="en-US"/>
                  </w:rPr>
                </w:rPrChange>
              </w:rPr>
              <w:pPrChange w:id="9242" w:author="GONZALEZ DIAZ, BORJA" w:date="2017-09-29T19:25:00Z">
                <w:pPr>
                  <w:keepNext/>
                  <w:keepLines/>
                  <w:widowControl w:val="0"/>
                  <w:autoSpaceDE w:val="0"/>
                  <w:autoSpaceDN w:val="0"/>
                  <w:adjustRightInd w:val="0"/>
                  <w:spacing w:before="200"/>
                  <w:outlineLvl w:val="4"/>
                </w:pPr>
              </w:pPrChange>
            </w:pPr>
            <w:ins w:id="9243" w:author="Borja Gonzalez" w:date="2017-09-28T19:31:00Z">
              <w:r w:rsidRPr="00E066BD">
                <w:rPr>
                  <w:lang w:val="en-US"/>
                  <w:rPrChange w:id="9244" w:author="Borja Gonzalez" w:date="2017-09-28T19:31:00Z">
                    <w:rPr>
                      <w:rFonts w:ascii="Monaco" w:hAnsi="Monaco" w:cs="Monaco"/>
                      <w:sz w:val="32"/>
                      <w:szCs w:val="32"/>
                      <w:lang w:val="en-US"/>
                    </w:rPr>
                  </w:rPrChange>
                </w:rPr>
                <w:t xml:space="preserve">                drawBorder</w:t>
              </w:r>
              <w:r w:rsidRPr="00E066BD">
                <w:rPr>
                  <w:b/>
                  <w:bCs/>
                  <w:color w:val="CE5C00"/>
                  <w:lang w:val="en-US"/>
                  <w:rPrChange w:id="9245" w:author="Borja Gonzalez" w:date="2017-09-28T19:31:00Z">
                    <w:rPr>
                      <w:rFonts w:ascii="Monaco" w:hAnsi="Monaco" w:cs="Monaco"/>
                      <w:b/>
                      <w:bCs/>
                      <w:color w:val="CE5C00"/>
                      <w:sz w:val="32"/>
                      <w:szCs w:val="32"/>
                      <w:lang w:val="en-US"/>
                    </w:rPr>
                  </w:rPrChange>
                </w:rPr>
                <w:t>:</w:t>
              </w:r>
              <w:r w:rsidRPr="00E066BD">
                <w:rPr>
                  <w:lang w:val="en-US"/>
                  <w:rPrChange w:id="9246" w:author="Borja Gonzalez" w:date="2017-09-28T19:31:00Z">
                    <w:rPr>
                      <w:rFonts w:ascii="Monaco" w:hAnsi="Monaco" w:cs="Monaco"/>
                      <w:sz w:val="32"/>
                      <w:szCs w:val="32"/>
                      <w:lang w:val="en-US"/>
                    </w:rPr>
                  </w:rPrChange>
                </w:rPr>
                <w:t xml:space="preserve"> </w:t>
              </w:r>
              <w:r w:rsidRPr="00E066BD">
                <w:rPr>
                  <w:b/>
                  <w:bCs/>
                  <w:color w:val="204A87"/>
                  <w:lang w:val="en-US"/>
                  <w:rPrChange w:id="9247" w:author="Borja Gonzalez" w:date="2017-09-28T19:31:00Z">
                    <w:rPr>
                      <w:rFonts w:ascii="Monaco" w:hAnsi="Monaco" w:cs="Monaco"/>
                      <w:b/>
                      <w:bCs/>
                      <w:color w:val="204A87"/>
                      <w:sz w:val="32"/>
                      <w:szCs w:val="32"/>
                      <w:lang w:val="en-US"/>
                    </w:rPr>
                  </w:rPrChange>
                </w:rPr>
                <w:t>true</w:t>
              </w:r>
              <w:r w:rsidRPr="00E066BD">
                <w:rPr>
                  <w:b/>
                  <w:bCs/>
                  <w:lang w:val="en-US"/>
                  <w:rPrChange w:id="9248"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pPr>
              <w:rPr>
                <w:ins w:id="9249" w:author="Borja Gonzalez" w:date="2017-09-28T19:31:00Z"/>
                <w:lang w:val="en-US"/>
                <w:rPrChange w:id="9250" w:author="Borja Gonzalez" w:date="2017-09-28T19:31:00Z">
                  <w:rPr>
                    <w:ins w:id="9251" w:author="Borja Gonzalez" w:date="2017-09-28T19:31:00Z"/>
                    <w:rFonts w:ascii="Monaco" w:eastAsiaTheme="majorEastAsia" w:hAnsi="Monaco" w:cs="Monaco"/>
                    <w:color w:val="243F60" w:themeColor="accent1" w:themeShade="7F"/>
                    <w:sz w:val="32"/>
                    <w:szCs w:val="32"/>
                    <w:lang w:val="en-US"/>
                  </w:rPr>
                </w:rPrChange>
              </w:rPr>
              <w:pPrChange w:id="9252" w:author="GONZALEZ DIAZ, BORJA" w:date="2017-09-29T19:25:00Z">
                <w:pPr>
                  <w:keepNext/>
                  <w:keepLines/>
                  <w:widowControl w:val="0"/>
                  <w:autoSpaceDE w:val="0"/>
                  <w:autoSpaceDN w:val="0"/>
                  <w:adjustRightInd w:val="0"/>
                  <w:spacing w:before="200"/>
                  <w:outlineLvl w:val="4"/>
                </w:pPr>
              </w:pPrChange>
            </w:pPr>
            <w:ins w:id="9253" w:author="Borja Gonzalez" w:date="2017-09-28T19:31:00Z">
              <w:r w:rsidRPr="00E066BD">
                <w:rPr>
                  <w:lang w:val="en-US"/>
                  <w:rPrChange w:id="9254" w:author="Borja Gonzalez" w:date="2017-09-28T19:31:00Z">
                    <w:rPr>
                      <w:rFonts w:ascii="Monaco" w:hAnsi="Monaco" w:cs="Monaco"/>
                      <w:sz w:val="32"/>
                      <w:szCs w:val="32"/>
                      <w:lang w:val="en-US"/>
                    </w:rPr>
                  </w:rPrChange>
                </w:rPr>
                <w:t xml:space="preserve">                </w:t>
              </w:r>
              <w:r w:rsidRPr="00E066BD">
                <w:rPr>
                  <w:b/>
                  <w:bCs/>
                  <w:lang w:val="en-US"/>
                  <w:rPrChange w:id="9255"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pPr>
              <w:rPr>
                <w:ins w:id="9256" w:author="Borja Gonzalez" w:date="2017-09-28T19:31:00Z"/>
                <w:lang w:val="en-US"/>
                <w:rPrChange w:id="9257" w:author="Borja Gonzalez" w:date="2017-09-28T19:31:00Z">
                  <w:rPr>
                    <w:ins w:id="9258" w:author="Borja Gonzalez" w:date="2017-09-28T19:31:00Z"/>
                    <w:rFonts w:ascii="Monaco" w:eastAsiaTheme="majorEastAsia" w:hAnsi="Monaco" w:cs="Monaco"/>
                    <w:color w:val="243F60" w:themeColor="accent1" w:themeShade="7F"/>
                    <w:sz w:val="32"/>
                    <w:szCs w:val="32"/>
                    <w:lang w:val="en-US"/>
                  </w:rPr>
                </w:rPrChange>
              </w:rPr>
              <w:pPrChange w:id="9259" w:author="GONZALEZ DIAZ, BORJA" w:date="2017-09-29T19:25:00Z">
                <w:pPr>
                  <w:keepNext/>
                  <w:keepLines/>
                  <w:widowControl w:val="0"/>
                  <w:autoSpaceDE w:val="0"/>
                  <w:autoSpaceDN w:val="0"/>
                  <w:adjustRightInd w:val="0"/>
                  <w:spacing w:before="200"/>
                  <w:outlineLvl w:val="4"/>
                </w:pPr>
              </w:pPrChange>
            </w:pPr>
            <w:ins w:id="9260" w:author="Borja Gonzalez" w:date="2017-09-28T19:31:00Z">
              <w:r w:rsidRPr="00E066BD">
                <w:rPr>
                  <w:lang w:val="en-US"/>
                  <w:rPrChange w:id="9261" w:author="Borja Gonzalez" w:date="2017-09-28T19:31:00Z">
                    <w:rPr>
                      <w:rFonts w:ascii="Monaco" w:hAnsi="Monaco" w:cs="Monaco"/>
                      <w:sz w:val="32"/>
                      <w:szCs w:val="32"/>
                      <w:lang w:val="en-US"/>
                    </w:rPr>
                  </w:rPrChange>
                </w:rPr>
                <w:t xml:space="preserve">        </w:t>
              </w:r>
              <w:r w:rsidRPr="00E066BD">
                <w:rPr>
                  <w:b/>
                  <w:bCs/>
                  <w:lang w:val="en-US"/>
                  <w:rPrChange w:id="9262"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pPr>
              <w:rPr>
                <w:ins w:id="9263" w:author="Borja Gonzalez" w:date="2017-09-28T19:31:00Z"/>
                <w:lang w:val="en-US"/>
                <w:rPrChange w:id="9264" w:author="Borja Gonzalez" w:date="2017-09-28T19:31:00Z">
                  <w:rPr>
                    <w:ins w:id="9265" w:author="Borja Gonzalez" w:date="2017-09-28T19:31:00Z"/>
                    <w:rFonts w:ascii="Monaco" w:eastAsiaTheme="majorEastAsia" w:hAnsi="Monaco" w:cs="Monaco"/>
                    <w:color w:val="243F60" w:themeColor="accent1" w:themeShade="7F"/>
                    <w:sz w:val="32"/>
                    <w:szCs w:val="32"/>
                    <w:lang w:val="en-US"/>
                  </w:rPr>
                </w:rPrChange>
              </w:rPr>
              <w:pPrChange w:id="9266" w:author="GONZALEZ DIAZ, BORJA" w:date="2017-09-29T19:25:00Z">
                <w:pPr>
                  <w:keepNext/>
                  <w:keepLines/>
                  <w:widowControl w:val="0"/>
                  <w:autoSpaceDE w:val="0"/>
                  <w:autoSpaceDN w:val="0"/>
                  <w:adjustRightInd w:val="0"/>
                  <w:spacing w:before="200"/>
                  <w:outlineLvl w:val="4"/>
                </w:pPr>
              </w:pPrChange>
            </w:pPr>
            <w:ins w:id="9267" w:author="Borja Gonzalez" w:date="2017-09-28T19:31:00Z">
              <w:r w:rsidRPr="00E066BD">
                <w:rPr>
                  <w:lang w:val="en-US"/>
                  <w:rPrChange w:id="9268" w:author="Borja Gonzalez" w:date="2017-09-28T19:31:00Z">
                    <w:rPr>
                      <w:rFonts w:ascii="Monaco" w:hAnsi="Monaco" w:cs="Monaco"/>
                      <w:sz w:val="32"/>
                      <w:szCs w:val="32"/>
                      <w:lang w:val="en-US"/>
                    </w:rPr>
                  </w:rPrChange>
                </w:rPr>
                <w:t xml:space="preserve">    </w:t>
              </w:r>
              <w:r w:rsidRPr="00E066BD">
                <w:rPr>
                  <w:b/>
                  <w:bCs/>
                  <w:lang w:val="en-US"/>
                  <w:rPrChange w:id="9269"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pPr>
              <w:rPr>
                <w:ins w:id="9270" w:author="Borja Gonzalez" w:date="2017-09-28T19:31:00Z"/>
                <w:lang w:val="en-US"/>
                <w:rPrChange w:id="9271" w:author="Borja Gonzalez" w:date="2017-09-28T19:31:00Z">
                  <w:rPr>
                    <w:ins w:id="9272" w:author="Borja Gonzalez" w:date="2017-09-28T19:31:00Z"/>
                    <w:rFonts w:ascii="Monaco" w:eastAsiaTheme="majorEastAsia" w:hAnsi="Monaco" w:cs="Monaco"/>
                    <w:color w:val="243F60" w:themeColor="accent1" w:themeShade="7F"/>
                    <w:sz w:val="32"/>
                    <w:szCs w:val="32"/>
                    <w:lang w:val="en-US"/>
                  </w:rPr>
                </w:rPrChange>
              </w:rPr>
              <w:pPrChange w:id="9273" w:author="GONZALEZ DIAZ, BORJA" w:date="2017-09-29T19:25:00Z">
                <w:pPr>
                  <w:keepNext/>
                  <w:keepLines/>
                  <w:widowControl w:val="0"/>
                  <w:autoSpaceDE w:val="0"/>
                  <w:autoSpaceDN w:val="0"/>
                  <w:adjustRightInd w:val="0"/>
                  <w:spacing w:before="200"/>
                  <w:outlineLvl w:val="4"/>
                </w:pPr>
              </w:pPrChange>
            </w:pPr>
            <w:ins w:id="9274" w:author="Borja Gonzalez" w:date="2017-09-28T19:31:00Z">
              <w:r w:rsidRPr="00E066BD">
                <w:rPr>
                  <w:b/>
                  <w:bCs/>
                  <w:lang w:val="en-US"/>
                  <w:rPrChange w:id="9275"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pPr>
              <w:rPr>
                <w:ins w:id="9276" w:author="Borja Gonzalez" w:date="2017-09-28T19:31:00Z"/>
                <w:lang w:val="en-US"/>
                <w:rPrChange w:id="9277" w:author="Borja Gonzalez" w:date="2017-09-28T19:31:00Z">
                  <w:rPr>
                    <w:ins w:id="9278" w:author="Borja Gonzalez" w:date="2017-09-28T19:31:00Z"/>
                    <w:rFonts w:ascii="Monaco" w:eastAsiaTheme="majorEastAsia" w:hAnsi="Monaco" w:cs="Monaco"/>
                    <w:color w:val="243F60" w:themeColor="accent1" w:themeShade="7F"/>
                    <w:sz w:val="32"/>
                    <w:szCs w:val="32"/>
                    <w:lang w:val="en-US"/>
                  </w:rPr>
                </w:rPrChange>
              </w:rPr>
              <w:pPrChange w:id="9279" w:author="GONZALEZ DIAZ, BORJA" w:date="2017-09-29T19:25:00Z">
                <w:pPr>
                  <w:keepNext/>
                  <w:keepLines/>
                  <w:widowControl w:val="0"/>
                  <w:autoSpaceDE w:val="0"/>
                  <w:autoSpaceDN w:val="0"/>
                  <w:adjustRightInd w:val="0"/>
                  <w:spacing w:before="200"/>
                  <w:outlineLvl w:val="4"/>
                </w:pPr>
              </w:pPrChange>
            </w:pPr>
            <w:ins w:id="9280" w:author="Borja Gonzalez" w:date="2017-09-28T19:31:00Z">
              <w:r w:rsidRPr="00E066BD">
                <w:rPr>
                  <w:b/>
                  <w:bCs/>
                  <w:lang w:val="en-US"/>
                  <w:rPrChange w:id="9281"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pPr>
              <w:rPr>
                <w:ins w:id="9282" w:author="Borja Gonzalez" w:date="2017-09-28T19:31:00Z"/>
                <w:lang w:val="en-US"/>
                <w:rPrChange w:id="9283" w:author="Borja Gonzalez" w:date="2017-09-28T19:31:00Z">
                  <w:rPr>
                    <w:ins w:id="9284" w:author="Borja Gonzalez" w:date="2017-09-28T19:31:00Z"/>
                    <w:rFonts w:ascii="Monaco" w:eastAsiaTheme="majorEastAsia" w:hAnsi="Monaco" w:cs="Monaco"/>
                    <w:color w:val="243F60" w:themeColor="accent1" w:themeShade="7F"/>
                    <w:sz w:val="32"/>
                    <w:szCs w:val="32"/>
                    <w:lang w:val="en-US"/>
                  </w:rPr>
                </w:rPrChange>
              </w:rPr>
              <w:pPrChange w:id="9285" w:author="GONZALEZ DIAZ, BORJA" w:date="2017-09-29T19:25:00Z">
                <w:pPr>
                  <w:keepNext/>
                  <w:keepLines/>
                  <w:widowControl w:val="0"/>
                  <w:autoSpaceDE w:val="0"/>
                  <w:autoSpaceDN w:val="0"/>
                  <w:adjustRightInd w:val="0"/>
                  <w:spacing w:before="200"/>
                  <w:outlineLvl w:val="4"/>
                </w:pPr>
              </w:pPrChange>
            </w:pPr>
            <w:ins w:id="9286" w:author="Borja Gonzalez" w:date="2017-09-28T19:31:00Z">
              <w:r w:rsidRPr="00E066BD">
                <w:rPr>
                  <w:b/>
                  <w:bCs/>
                  <w:lang w:val="en-US"/>
                  <w:rPrChange w:id="9287"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9288" w:author="Borja Gonzalez" w:date="2017-09-28T19:31:00Z"/>
              </w:rPr>
            </w:pPr>
          </w:p>
        </w:tc>
      </w:tr>
    </w:tbl>
    <w:p w14:paraId="117B2AE0" w14:textId="46A8597E" w:rsidR="00F55B79" w:rsidRDefault="00F55B79" w:rsidP="00F55B79"/>
    <w:p w14:paraId="46F1C7B0" w14:textId="60750C8A" w:rsidR="00F55B79" w:rsidRDefault="00F55B79" w:rsidP="00F55B79">
      <w:del w:id="9289" w:author="Borja Gonzalez" w:date="2017-09-28T19:30:00Z">
        <w:r w:rsidDel="00E066BD">
          <w:rPr>
            <w:noProof/>
            <w:lang w:eastAsia="es-ES_tradnl"/>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9290" w:author="Borja Gonzalez" w:date="2017-09-28T19:30:00Z">
        <w:r w:rsidDel="00E066BD">
          <w:rPr>
            <w:noProof/>
            <w:lang w:eastAsia="es-ES_tradnl"/>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9291" w:author="Borja Gonzalez" w:date="2017-09-28T19:30:00Z">
        <w:r w:rsidDel="00E066BD">
          <w:rPr>
            <w:noProof/>
            <w:lang w:eastAsia="es-ES_tradnl"/>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Prrafodelista"/>
        <w:numPr>
          <w:ilvl w:val="0"/>
          <w:numId w:val="8"/>
        </w:numPr>
      </w:pPr>
      <w:r>
        <w:t>Cuatro sets de datos para los valores de normalidad. Dos para los valores máximos y dos para los mínimos.</w:t>
      </w:r>
    </w:p>
    <w:p w14:paraId="3807C55E" w14:textId="3F113E21" w:rsidR="00D32ACC" w:rsidRDefault="00D32ACC" w:rsidP="00C45289">
      <w:pPr>
        <w:pStyle w:val="Prrafodelista"/>
        <w:numPr>
          <w:ilvl w:val="0"/>
          <w:numId w:val="8"/>
        </w:numPr>
      </w:pPr>
      <w:r>
        <w:t>Un set de datos correspondiente a los valores máximos alcanzados en el movimiento por el paciente.</w:t>
      </w:r>
    </w:p>
    <w:p w14:paraId="740522BA" w14:textId="10646904" w:rsidR="00D32ACC" w:rsidRDefault="00D32ACC" w:rsidP="00C45289">
      <w:pPr>
        <w:pStyle w:val="Prrafodelista"/>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9292" w:author="Borja Gonzalez" w:date="2017-09-27T15:00:00Z">
          <w:pPr>
            <w:pStyle w:val="Ttulo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eastAsia="es-ES_tradnl"/>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lastRenderedPageBreak/>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Prrafodelista"/>
        <w:numPr>
          <w:ilvl w:val="0"/>
          <w:numId w:val="8"/>
        </w:numPr>
      </w:pPr>
      <w:r>
        <w:t>Ampliar y reducir el gráfico.</w:t>
      </w:r>
    </w:p>
    <w:p w14:paraId="775FD7FF" w14:textId="77777777" w:rsidR="004C0379" w:rsidRDefault="004C0379" w:rsidP="004C0379">
      <w:pPr>
        <w:pStyle w:val="Prrafodelista"/>
        <w:numPr>
          <w:ilvl w:val="0"/>
          <w:numId w:val="8"/>
        </w:numPr>
      </w:pPr>
      <w:r>
        <w:t>Interactuar con los distintos puntos, mostrando para cada punto el ángulo de y su tiempo correspondiente.</w:t>
      </w:r>
    </w:p>
    <w:p w14:paraId="032EC804" w14:textId="77777777" w:rsidR="004C0379" w:rsidRDefault="004C0379">
      <w:pPr>
        <w:pPrChange w:id="9293" w:author="Borja Gonzalez" w:date="2017-09-27T14:57:00Z">
          <w:pPr>
            <w:pStyle w:val="Prrafodelista"/>
            <w:numPr>
              <w:numId w:val="8"/>
            </w:numPr>
            <w:ind w:hanging="360"/>
          </w:pPr>
        </w:pPrChange>
      </w:pPr>
    </w:p>
    <w:p w14:paraId="07306EDA" w14:textId="694E5E58" w:rsidR="004C0379" w:rsidRDefault="004C0379">
      <w:pPr>
        <w:pPrChange w:id="9294" w:author="Borja Gonzalez" w:date="2017-09-27T14:57:00Z">
          <w:pPr>
            <w:pStyle w:val="Prrafodelista"/>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Ttulo4"/>
      </w:pPr>
      <w:r>
        <w:t>4.3.8.2.  Funcionalidad en el lado del servidor</w:t>
      </w:r>
    </w:p>
    <w:p w14:paraId="1C1BA973" w14:textId="77777777" w:rsidR="004C0379" w:rsidRDefault="004C0379">
      <w:pPr>
        <w:pPrChange w:id="9295" w:author="Borja Gonzalez" w:date="2017-09-27T15:00:00Z">
          <w:pPr>
            <w:pStyle w:val="Ttulo4"/>
          </w:pPr>
        </w:pPrChange>
      </w:pPr>
    </w:p>
    <w:p w14:paraId="1E92992E" w14:textId="77459002" w:rsidR="00E066BD" w:rsidRPr="004C0379" w:rsidRDefault="00E066BD">
      <w:pPr>
        <w:rPr>
          <w:ins w:id="9296" w:author="Borja Gonzalez" w:date="2017-09-28T19:32:00Z"/>
        </w:rPr>
      </w:pPr>
    </w:p>
    <w:tbl>
      <w:tblPr>
        <w:tblStyle w:val="Tablaconcuadrcula"/>
        <w:tblW w:w="0" w:type="auto"/>
        <w:tblLook w:val="04A0" w:firstRow="1" w:lastRow="0" w:firstColumn="1" w:lastColumn="0" w:noHBand="0" w:noVBand="1"/>
      </w:tblPr>
      <w:tblGrid>
        <w:gridCol w:w="8856"/>
      </w:tblGrid>
      <w:tr w:rsidR="00E066BD" w14:paraId="739DFB11" w14:textId="77777777" w:rsidTr="00E066BD">
        <w:trPr>
          <w:ins w:id="9297"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9298" w:author="Borja Gonzalez" w:date="2017-09-28T19:33:00Z"/>
                <w:rFonts w:ascii="Monaco" w:hAnsi="Monaco" w:cs="Monaco"/>
                <w:noProof/>
                <w:sz w:val="20"/>
                <w:szCs w:val="20"/>
                <w:lang w:val="en-US"/>
              </w:rPr>
            </w:pPr>
            <w:ins w:id="9299"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Pr="0079203F" w:rsidRDefault="00E066BD" w:rsidP="00E066BD">
            <w:pPr>
              <w:keepNext/>
              <w:keepLines/>
              <w:widowControl w:val="0"/>
              <w:autoSpaceDE w:val="0"/>
              <w:autoSpaceDN w:val="0"/>
              <w:adjustRightInd w:val="0"/>
              <w:spacing w:before="200"/>
              <w:outlineLvl w:val="4"/>
              <w:rPr>
                <w:ins w:id="9300" w:author="Borja Gonzalez" w:date="2017-09-28T19:33:00Z"/>
                <w:rFonts w:ascii="Monaco" w:hAnsi="Monaco" w:cs="Monaco"/>
                <w:b/>
                <w:bCs/>
                <w:noProof/>
                <w:color w:val="000000"/>
                <w:sz w:val="20"/>
                <w:szCs w:val="20"/>
                <w:lang w:val="es-ES"/>
                <w:rPrChange w:id="9301" w:author="Rodrigo García" w:date="2017-09-29T10:10:00Z">
                  <w:rPr>
                    <w:ins w:id="9302" w:author="Borja Gonzalez" w:date="2017-09-28T19:33:00Z"/>
                    <w:rFonts w:ascii="Monaco" w:eastAsiaTheme="majorEastAsia" w:hAnsi="Monaco" w:cs="Monaco"/>
                    <w:b/>
                    <w:bCs/>
                    <w:noProof/>
                    <w:color w:val="000000"/>
                    <w:sz w:val="20"/>
                    <w:szCs w:val="20"/>
                    <w:lang w:val="en-US"/>
                  </w:rPr>
                </w:rPrChange>
              </w:rPr>
            </w:pPr>
            <w:ins w:id="9303" w:author="Borja Gonzalez" w:date="2017-09-28T19:33:00Z">
              <w:r w:rsidRPr="00557475">
                <w:rPr>
                  <w:rFonts w:ascii="Monaco" w:hAnsi="Monaco" w:cs="Monaco"/>
                  <w:noProof/>
                  <w:sz w:val="20"/>
                  <w:szCs w:val="20"/>
                  <w:lang w:val="en-US"/>
                </w:rPr>
                <w:t xml:space="preserve">    </w:t>
              </w:r>
              <w:r w:rsidRPr="0079203F">
                <w:rPr>
                  <w:rFonts w:ascii="Monaco" w:hAnsi="Monaco" w:cs="Monaco"/>
                  <w:noProof/>
                  <w:color w:val="000000"/>
                  <w:sz w:val="20"/>
                  <w:szCs w:val="20"/>
                  <w:lang w:val="es-ES"/>
                  <w:rPrChange w:id="9304" w:author="Rodrigo García" w:date="2017-09-29T10:10:00Z">
                    <w:rPr>
                      <w:rFonts w:ascii="Monaco" w:eastAsiaTheme="majorEastAsia" w:hAnsi="Monaco" w:cs="Monaco"/>
                      <w:b/>
                      <w:bCs/>
                      <w:i/>
                      <w:iCs/>
                      <w:noProof/>
                      <w:color w:val="000000"/>
                      <w:sz w:val="20"/>
                      <w:szCs w:val="20"/>
                      <w:lang w:val="en-US"/>
                    </w:rPr>
                  </w:rPrChange>
                </w:rPr>
                <w:t>datos</w:t>
              </w:r>
              <w:r w:rsidRPr="0079203F">
                <w:rPr>
                  <w:rFonts w:ascii="Monaco" w:hAnsi="Monaco" w:cs="Monaco"/>
                  <w:noProof/>
                  <w:sz w:val="20"/>
                  <w:szCs w:val="20"/>
                  <w:lang w:val="es-ES"/>
                  <w:rPrChange w:id="9305"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b/>
                  <w:bCs/>
                  <w:noProof/>
                  <w:color w:val="CE5C00"/>
                  <w:sz w:val="20"/>
                  <w:szCs w:val="20"/>
                  <w:lang w:val="es-ES"/>
                  <w:rPrChange w:id="9306" w:author="Rodrigo García" w:date="2017-09-29T10:10:00Z">
                    <w:rPr>
                      <w:rFonts w:ascii="Monaco" w:eastAsiaTheme="majorEastAsia" w:hAnsi="Monaco" w:cs="Monaco"/>
                      <w:b/>
                      <w:bCs/>
                      <w:i/>
                      <w:iCs/>
                      <w:noProof/>
                      <w:color w:val="CE5C00"/>
                      <w:sz w:val="20"/>
                      <w:szCs w:val="20"/>
                      <w:lang w:val="en-US"/>
                    </w:rPr>
                  </w:rPrChange>
                </w:rPr>
                <w:t>=</w:t>
              </w:r>
              <w:r w:rsidRPr="0079203F">
                <w:rPr>
                  <w:rFonts w:ascii="Monaco" w:hAnsi="Monaco" w:cs="Monaco"/>
                  <w:noProof/>
                  <w:sz w:val="20"/>
                  <w:szCs w:val="20"/>
                  <w:lang w:val="es-ES"/>
                  <w:rPrChange w:id="9307" w:author="Rodrigo García" w:date="2017-09-29T10:10:00Z">
                    <w:rPr>
                      <w:rFonts w:ascii="Monaco" w:eastAsiaTheme="majorEastAsia" w:hAnsi="Monaco" w:cs="Monaco"/>
                      <w:b/>
                      <w:bCs/>
                      <w:i/>
                      <w:iCs/>
                      <w:noProof/>
                      <w:color w:val="4F81BD" w:themeColor="accent1"/>
                      <w:sz w:val="20"/>
                      <w:szCs w:val="20"/>
                      <w:lang w:val="en-US"/>
                    </w:rPr>
                  </w:rPrChange>
                </w:rPr>
                <w:t xml:space="preserve"> </w:t>
              </w:r>
              <w:r w:rsidRPr="0079203F">
                <w:rPr>
                  <w:rFonts w:ascii="Monaco" w:hAnsi="Monaco" w:cs="Monaco"/>
                  <w:noProof/>
                  <w:color w:val="000000"/>
                  <w:sz w:val="20"/>
                  <w:szCs w:val="20"/>
                  <w:lang w:val="es-ES"/>
                  <w:rPrChange w:id="9308" w:author="Rodrigo García" w:date="2017-09-29T10:10:00Z">
                    <w:rPr>
                      <w:rFonts w:ascii="Monaco" w:eastAsiaTheme="majorEastAsia" w:hAnsi="Monaco" w:cs="Monaco"/>
                      <w:b/>
                      <w:bCs/>
                      <w:i/>
                      <w:iCs/>
                      <w:noProof/>
                      <w:color w:val="000000"/>
                      <w:sz w:val="20"/>
                      <w:szCs w:val="20"/>
                      <w:lang w:val="en-US"/>
                    </w:rPr>
                  </w:rPrChange>
                </w:rPr>
                <w:t>JSON</w:t>
              </w:r>
              <w:r w:rsidRPr="0079203F">
                <w:rPr>
                  <w:rFonts w:ascii="Monaco" w:hAnsi="Monaco" w:cs="Monaco"/>
                  <w:b/>
                  <w:bCs/>
                  <w:noProof/>
                  <w:color w:val="000000"/>
                  <w:sz w:val="20"/>
                  <w:szCs w:val="20"/>
                  <w:lang w:val="es-ES"/>
                  <w:rPrChange w:id="9309"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310" w:author="Rodrigo García" w:date="2017-09-29T10:10:00Z">
                    <w:rPr>
                      <w:rFonts w:ascii="Monaco" w:eastAsiaTheme="majorEastAsia" w:hAnsi="Monaco" w:cs="Monaco"/>
                      <w:b/>
                      <w:bCs/>
                      <w:i/>
                      <w:iCs/>
                      <w:noProof/>
                      <w:color w:val="000000"/>
                      <w:sz w:val="20"/>
                      <w:szCs w:val="20"/>
                      <w:lang w:val="en-US"/>
                    </w:rPr>
                  </w:rPrChange>
                </w:rPr>
                <w:t>parse</w:t>
              </w:r>
              <w:r w:rsidRPr="0079203F">
                <w:rPr>
                  <w:rFonts w:ascii="Monaco" w:hAnsi="Monaco" w:cs="Monaco"/>
                  <w:b/>
                  <w:bCs/>
                  <w:noProof/>
                  <w:color w:val="000000"/>
                  <w:sz w:val="20"/>
                  <w:szCs w:val="20"/>
                  <w:lang w:val="es-ES"/>
                  <w:rPrChange w:id="9311" w:author="Rodrigo García" w:date="2017-09-29T10:10:00Z">
                    <w:rPr>
                      <w:rFonts w:ascii="Monaco" w:eastAsiaTheme="majorEastAsia" w:hAnsi="Monaco" w:cs="Monaco"/>
                      <w:b/>
                      <w:bCs/>
                      <w:i/>
                      <w:iCs/>
                      <w:noProof/>
                      <w:color w:val="000000"/>
                      <w:sz w:val="20"/>
                      <w:szCs w:val="20"/>
                      <w:lang w:val="en-US"/>
                    </w:rPr>
                  </w:rPrChange>
                </w:rPr>
                <w:t>(</w:t>
              </w:r>
              <w:r w:rsidRPr="0079203F">
                <w:rPr>
                  <w:rFonts w:ascii="Monaco" w:hAnsi="Monaco" w:cs="Monaco"/>
                  <w:noProof/>
                  <w:color w:val="000000"/>
                  <w:sz w:val="20"/>
                  <w:szCs w:val="20"/>
                  <w:lang w:val="es-ES"/>
                  <w:rPrChange w:id="9312" w:author="Rodrigo García" w:date="2017-09-29T10:10:00Z">
                    <w:rPr>
                      <w:rFonts w:ascii="Monaco" w:eastAsiaTheme="majorEastAsia" w:hAnsi="Monaco" w:cs="Monaco"/>
                      <w:b/>
                      <w:bCs/>
                      <w:i/>
                      <w:iCs/>
                      <w:noProof/>
                      <w:color w:val="000000"/>
                      <w:sz w:val="20"/>
                      <w:szCs w:val="20"/>
                      <w:lang w:val="en-US"/>
                    </w:rPr>
                  </w:rPrChange>
                </w:rPr>
                <w:t>info</w:t>
              </w:r>
              <w:r w:rsidRPr="0079203F">
                <w:rPr>
                  <w:rFonts w:ascii="Monaco" w:hAnsi="Monaco" w:cs="Monaco"/>
                  <w:b/>
                  <w:bCs/>
                  <w:noProof/>
                  <w:color w:val="000000"/>
                  <w:sz w:val="20"/>
                  <w:szCs w:val="20"/>
                  <w:lang w:val="es-ES"/>
                  <w:rPrChange w:id="9313" w:author="Rodrigo García" w:date="2017-09-29T10:10:00Z">
                    <w:rPr>
                      <w:rFonts w:ascii="Monaco" w:eastAsiaTheme="majorEastAsia" w:hAnsi="Monaco" w:cs="Monaco"/>
                      <w:b/>
                      <w:bCs/>
                      <w:i/>
                      <w:iCs/>
                      <w:noProof/>
                      <w:color w:val="000000"/>
                      <w:sz w:val="20"/>
                      <w:szCs w:val="20"/>
                      <w:lang w:val="en-US"/>
                    </w:rPr>
                  </w:rPrChange>
                </w:rPr>
                <w:t>);</w:t>
              </w:r>
            </w:ins>
          </w:p>
          <w:p w14:paraId="2B4DDEB9" w14:textId="77777777" w:rsidR="00E066BD" w:rsidRPr="0079203F" w:rsidRDefault="00E066BD" w:rsidP="00E066BD">
            <w:pPr>
              <w:widowControl w:val="0"/>
              <w:autoSpaceDE w:val="0"/>
              <w:autoSpaceDN w:val="0"/>
              <w:adjustRightInd w:val="0"/>
              <w:rPr>
                <w:ins w:id="9314" w:author="Borja Gonzalez" w:date="2017-09-28T19:33:00Z"/>
                <w:rFonts w:ascii="Monaco" w:hAnsi="Monaco" w:cs="Monaco"/>
                <w:b/>
                <w:bCs/>
                <w:color w:val="204A87"/>
                <w:sz w:val="20"/>
                <w:szCs w:val="20"/>
                <w:lang w:val="es-ES"/>
                <w:rPrChange w:id="9315" w:author="Rodrigo García" w:date="2017-09-29T10:10:00Z">
                  <w:rPr>
                    <w:ins w:id="9316" w:author="Borja Gonzalez" w:date="2017-09-28T19:33:00Z"/>
                    <w:rFonts w:ascii="Monaco" w:hAnsi="Monaco" w:cs="Monaco"/>
                    <w:b/>
                    <w:bCs/>
                    <w:color w:val="204A87"/>
                    <w:sz w:val="20"/>
                    <w:szCs w:val="20"/>
                    <w:lang w:val="en-US"/>
                  </w:rPr>
                </w:rPrChange>
              </w:rPr>
            </w:pPr>
          </w:p>
          <w:p w14:paraId="5F780BC3" w14:textId="77777777" w:rsidR="00E066BD" w:rsidRPr="0079203F" w:rsidRDefault="00E066BD" w:rsidP="00E066BD">
            <w:pPr>
              <w:keepNext/>
              <w:keepLines/>
              <w:widowControl w:val="0"/>
              <w:autoSpaceDE w:val="0"/>
              <w:autoSpaceDN w:val="0"/>
              <w:adjustRightInd w:val="0"/>
              <w:spacing w:before="200"/>
              <w:outlineLvl w:val="4"/>
              <w:rPr>
                <w:ins w:id="9317" w:author="Borja Gonzalez" w:date="2017-09-28T19:32:00Z"/>
                <w:rFonts w:ascii="Monaco" w:hAnsi="Monaco" w:cs="Monaco"/>
                <w:sz w:val="20"/>
                <w:szCs w:val="20"/>
                <w:lang w:val="es-ES"/>
                <w:rPrChange w:id="9318" w:author="Rodrigo García" w:date="2017-09-29T10:10:00Z">
                  <w:rPr>
                    <w:ins w:id="9319" w:author="Borja Gonzalez" w:date="2017-09-28T19:32:00Z"/>
                    <w:rFonts w:ascii="Monaco" w:eastAsiaTheme="majorEastAsia" w:hAnsi="Monaco" w:cs="Monaco"/>
                    <w:color w:val="243F60" w:themeColor="accent1" w:themeShade="7F"/>
                    <w:sz w:val="32"/>
                    <w:szCs w:val="32"/>
                    <w:lang w:val="en-US"/>
                  </w:rPr>
                </w:rPrChange>
              </w:rPr>
            </w:pPr>
            <w:ins w:id="9320" w:author="Borja Gonzalez" w:date="2017-09-28T19:32:00Z">
              <w:r w:rsidRPr="0079203F">
                <w:rPr>
                  <w:rFonts w:ascii="Monaco" w:hAnsi="Monaco" w:cs="Monaco"/>
                  <w:b/>
                  <w:bCs/>
                  <w:color w:val="204A87"/>
                  <w:sz w:val="20"/>
                  <w:szCs w:val="20"/>
                  <w:lang w:val="es-ES"/>
                  <w:rPrChange w:id="9321" w:author="Rodrigo García" w:date="2017-09-29T10:10:00Z">
                    <w:rPr>
                      <w:rFonts w:ascii="Monaco" w:eastAsiaTheme="majorEastAsia" w:hAnsi="Monaco" w:cs="Monaco"/>
                      <w:b/>
                      <w:bCs/>
                      <w:i/>
                      <w:iCs/>
                      <w:color w:val="204A87"/>
                      <w:sz w:val="32"/>
                      <w:szCs w:val="32"/>
                      <w:lang w:val="en-US"/>
                    </w:rPr>
                  </w:rPrChange>
                </w:rPr>
                <w:t>if</w:t>
              </w:r>
              <w:r w:rsidRPr="0079203F">
                <w:rPr>
                  <w:rFonts w:ascii="Monaco" w:hAnsi="Monaco" w:cs="Monaco"/>
                  <w:b/>
                  <w:bCs/>
                  <w:color w:val="000000"/>
                  <w:sz w:val="20"/>
                  <w:szCs w:val="20"/>
                  <w:lang w:val="es-ES"/>
                  <w:rPrChange w:id="932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23"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32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25" w:author="Rodrigo García" w:date="2017-09-29T10:10:00Z">
                    <w:rPr>
                      <w:rFonts w:ascii="Monaco" w:eastAsiaTheme="majorEastAsia" w:hAnsi="Monaco" w:cs="Monaco"/>
                      <w:b/>
                      <w:bCs/>
                      <w:i/>
                      <w:iCs/>
                      <w:color w:val="000000"/>
                      <w:sz w:val="32"/>
                      <w:szCs w:val="32"/>
                      <w:lang w:val="en-US"/>
                    </w:rPr>
                  </w:rPrChange>
                </w:rPr>
                <w:t>operacion</w:t>
              </w:r>
              <w:r w:rsidRPr="0079203F">
                <w:rPr>
                  <w:rFonts w:ascii="Monaco" w:hAnsi="Monaco" w:cs="Monaco"/>
                  <w:b/>
                  <w:bCs/>
                  <w:color w:val="CE5C00"/>
                  <w:sz w:val="20"/>
                  <w:szCs w:val="20"/>
                  <w:lang w:val="es-ES"/>
                  <w:rPrChange w:id="9326"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327" w:author="Rodrigo García" w:date="2017-09-29T10:10:00Z">
                    <w:rPr>
                      <w:rFonts w:ascii="Monaco" w:eastAsiaTheme="majorEastAsia" w:hAnsi="Monaco" w:cs="Monaco"/>
                      <w:b/>
                      <w:bCs/>
                      <w:i/>
                      <w:iCs/>
                      <w:color w:val="4E9A06"/>
                      <w:sz w:val="32"/>
                      <w:szCs w:val="32"/>
                      <w:lang w:val="en-US"/>
                    </w:rPr>
                  </w:rPrChange>
                </w:rPr>
                <w:t>"Datos de Evolucion paciente"</w:t>
              </w:r>
              <w:r w:rsidRPr="0079203F">
                <w:rPr>
                  <w:rFonts w:ascii="Monaco" w:hAnsi="Monaco" w:cs="Monaco"/>
                  <w:b/>
                  <w:bCs/>
                  <w:color w:val="000000"/>
                  <w:sz w:val="20"/>
                  <w:szCs w:val="20"/>
                  <w:lang w:val="es-ES"/>
                  <w:rPrChange w:id="9328" w:author="Rodrigo García" w:date="2017-09-29T10:10:00Z">
                    <w:rPr>
                      <w:rFonts w:ascii="Monaco" w:eastAsiaTheme="majorEastAsia" w:hAnsi="Monaco" w:cs="Monaco"/>
                      <w:b/>
                      <w:bCs/>
                      <w:i/>
                      <w:iCs/>
                      <w:color w:val="000000"/>
                      <w:sz w:val="32"/>
                      <w:szCs w:val="32"/>
                      <w:lang w:val="en-US"/>
                    </w:rPr>
                  </w:rPrChange>
                </w:rPr>
                <w:t>){</w:t>
              </w:r>
            </w:ins>
          </w:p>
          <w:p w14:paraId="1B6823AA" w14:textId="77777777" w:rsidR="00E066BD" w:rsidRPr="0079203F" w:rsidRDefault="00E066BD" w:rsidP="00E066BD">
            <w:pPr>
              <w:keepNext/>
              <w:keepLines/>
              <w:widowControl w:val="0"/>
              <w:autoSpaceDE w:val="0"/>
              <w:autoSpaceDN w:val="0"/>
              <w:adjustRightInd w:val="0"/>
              <w:spacing w:before="200"/>
              <w:outlineLvl w:val="4"/>
              <w:rPr>
                <w:ins w:id="9329" w:author="Borja Gonzalez" w:date="2017-09-28T19:32:00Z"/>
                <w:rFonts w:ascii="Monaco" w:hAnsi="Monaco" w:cs="Monaco"/>
                <w:sz w:val="20"/>
                <w:szCs w:val="20"/>
                <w:lang w:val="es-ES"/>
                <w:rPrChange w:id="9330" w:author="Rodrigo García" w:date="2017-09-29T10:10:00Z">
                  <w:rPr>
                    <w:ins w:id="9331" w:author="Borja Gonzalez" w:date="2017-09-28T19:32:00Z"/>
                    <w:rFonts w:ascii="Monaco" w:eastAsiaTheme="majorEastAsia" w:hAnsi="Monaco" w:cs="Monaco"/>
                    <w:color w:val="243F60" w:themeColor="accent1" w:themeShade="7F"/>
                    <w:sz w:val="32"/>
                    <w:szCs w:val="32"/>
                    <w:lang w:val="en-US"/>
                  </w:rPr>
                </w:rPrChange>
              </w:rPr>
            </w:pPr>
            <w:ins w:id="9332" w:author="Borja Gonzalez" w:date="2017-09-28T19:32:00Z">
              <w:r w:rsidRPr="0079203F">
                <w:rPr>
                  <w:rFonts w:ascii="Monaco" w:hAnsi="Monaco" w:cs="Monaco"/>
                  <w:sz w:val="20"/>
                  <w:szCs w:val="20"/>
                  <w:lang w:val="es-ES"/>
                  <w:rPrChange w:id="9333"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334"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33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36"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337"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338" w:author="Rodrigo García" w:date="2017-09-29T10:10:00Z">
                    <w:rPr>
                      <w:rFonts w:ascii="Monaco" w:eastAsiaTheme="majorEastAsia" w:hAnsi="Monaco" w:cs="Monaco"/>
                      <w:b/>
                      <w:bCs/>
                      <w:i/>
                      <w:iCs/>
                      <w:color w:val="4E9A06"/>
                      <w:sz w:val="32"/>
                      <w:szCs w:val="32"/>
                      <w:lang w:val="en-US"/>
                    </w:rPr>
                  </w:rPrChange>
                </w:rPr>
                <w:t>"Mostrar datos de evolucion de: "</w:t>
              </w:r>
              <w:r w:rsidRPr="0079203F">
                <w:rPr>
                  <w:rFonts w:ascii="Monaco" w:hAnsi="Monaco" w:cs="Monaco"/>
                  <w:b/>
                  <w:bCs/>
                  <w:color w:val="CE5C00"/>
                  <w:sz w:val="20"/>
                  <w:szCs w:val="20"/>
                  <w:lang w:val="es-ES"/>
                  <w:rPrChange w:id="933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000000"/>
                  <w:sz w:val="20"/>
                  <w:szCs w:val="20"/>
                  <w:lang w:val="es-ES"/>
                  <w:rPrChange w:id="9340" w:author="Rodrigo García" w:date="2017-09-29T10:10:00Z">
                    <w:rPr>
                      <w:rFonts w:ascii="Monaco" w:eastAsiaTheme="majorEastAsia" w:hAnsi="Monaco" w:cs="Monaco"/>
                      <w:b/>
                      <w:bCs/>
                      <w:i/>
                      <w:iCs/>
                      <w:color w:val="000000"/>
                      <w:sz w:val="32"/>
                      <w:szCs w:val="32"/>
                      <w:lang w:val="en-US"/>
                    </w:rPr>
                  </w:rPrChange>
                </w:rPr>
                <w:t>datos</w:t>
              </w:r>
              <w:r w:rsidRPr="0079203F">
                <w:rPr>
                  <w:rFonts w:ascii="Monaco" w:hAnsi="Monaco" w:cs="Monaco"/>
                  <w:b/>
                  <w:bCs/>
                  <w:color w:val="000000"/>
                  <w:sz w:val="20"/>
                  <w:szCs w:val="20"/>
                  <w:lang w:val="es-ES"/>
                  <w:rPrChange w:id="934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42" w:author="Rodrigo García" w:date="2017-09-29T10:10:00Z">
                    <w:rPr>
                      <w:rFonts w:ascii="Monaco" w:eastAsiaTheme="majorEastAsia" w:hAnsi="Monaco" w:cs="Monaco"/>
                      <w:b/>
                      <w:bCs/>
                      <w:i/>
                      <w:iCs/>
                      <w:color w:val="000000"/>
                      <w:sz w:val="32"/>
                      <w:szCs w:val="32"/>
                      <w:lang w:val="en-US"/>
                    </w:rPr>
                  </w:rPrChange>
                </w:rPr>
                <w:t>n</w:t>
              </w:r>
              <w:r w:rsidRPr="0079203F">
                <w:rPr>
                  <w:rFonts w:ascii="Monaco" w:hAnsi="Monaco" w:cs="Monaco"/>
                  <w:b/>
                  <w:bCs/>
                  <w:color w:val="000000"/>
                  <w:sz w:val="20"/>
                  <w:szCs w:val="20"/>
                  <w:lang w:val="es-ES"/>
                  <w:rPrChange w:id="9343" w:author="Rodrigo García" w:date="2017-09-29T10:10: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9344" w:author="Borja Gonzalez" w:date="2017-09-28T19:32:00Z"/>
                <w:rFonts w:ascii="Monaco" w:hAnsi="Monaco" w:cs="Monaco"/>
                <w:sz w:val="20"/>
                <w:szCs w:val="20"/>
                <w:lang w:val="en-US"/>
                <w:rPrChange w:id="9345" w:author="Borja Gonzalez" w:date="2017-09-28T19:32:00Z">
                  <w:rPr>
                    <w:ins w:id="9346" w:author="Borja Gonzalez" w:date="2017-09-28T19:32:00Z"/>
                    <w:rFonts w:ascii="Monaco" w:eastAsiaTheme="majorEastAsia" w:hAnsi="Monaco" w:cs="Monaco"/>
                    <w:color w:val="243F60" w:themeColor="accent1" w:themeShade="7F"/>
                    <w:sz w:val="32"/>
                    <w:szCs w:val="32"/>
                    <w:lang w:val="en-US"/>
                  </w:rPr>
                </w:rPrChange>
              </w:rPr>
            </w:pPr>
            <w:ins w:id="9347" w:author="Borja Gonzalez" w:date="2017-09-28T19:32:00Z">
              <w:r w:rsidRPr="0079203F">
                <w:rPr>
                  <w:rFonts w:ascii="Monaco" w:hAnsi="Monaco" w:cs="Monaco"/>
                  <w:sz w:val="20"/>
                  <w:szCs w:val="20"/>
                  <w:lang w:val="es-ES"/>
                  <w:rPrChange w:id="9348" w:author="Rodrigo García" w:date="2017-09-29T10:10: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349"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35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351"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935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35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35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355"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935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357"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935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359"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9360"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9361" w:author="Borja Gonzalez" w:date="2017-09-28T19:32:00Z"/>
                <w:rFonts w:ascii="Monaco" w:hAnsi="Monaco" w:cs="Monaco"/>
                <w:sz w:val="20"/>
                <w:szCs w:val="20"/>
                <w:lang w:val="en-US"/>
                <w:rPrChange w:id="9362" w:author="Borja Gonzalez" w:date="2017-09-28T19:32:00Z">
                  <w:rPr>
                    <w:ins w:id="9363"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9364" w:author="Borja Gonzalez" w:date="2017-09-28T19:32:00Z"/>
                <w:rFonts w:ascii="Monaco" w:hAnsi="Monaco" w:cs="Monaco"/>
                <w:sz w:val="20"/>
                <w:szCs w:val="20"/>
                <w:lang w:val="en-US"/>
                <w:rPrChange w:id="9365" w:author="Borja Gonzalez" w:date="2017-09-28T19:32:00Z">
                  <w:rPr>
                    <w:ins w:id="9366" w:author="Borja Gonzalez" w:date="2017-09-28T19:32:00Z"/>
                    <w:rFonts w:ascii="Monaco" w:eastAsiaTheme="majorEastAsia" w:hAnsi="Monaco" w:cs="Monaco"/>
                    <w:color w:val="243F60" w:themeColor="accent1" w:themeShade="7F"/>
                    <w:sz w:val="32"/>
                    <w:szCs w:val="32"/>
                    <w:lang w:val="en-US"/>
                  </w:rPr>
                </w:rPrChange>
              </w:rPr>
            </w:pPr>
            <w:ins w:id="9367" w:author="Borja Gonzalez" w:date="2017-09-28T19:32:00Z">
              <w:r w:rsidRPr="00E066BD">
                <w:rPr>
                  <w:rFonts w:ascii="Monaco" w:hAnsi="Monaco" w:cs="Monaco"/>
                  <w:sz w:val="20"/>
                  <w:szCs w:val="20"/>
                  <w:lang w:val="en-US"/>
                  <w:rPrChange w:id="936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369"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37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371"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9372"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37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37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9375"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937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377"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937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379"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938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381"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9382"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79203F" w:rsidRDefault="00E066BD" w:rsidP="00E066BD">
            <w:pPr>
              <w:keepNext/>
              <w:keepLines/>
              <w:widowControl w:val="0"/>
              <w:autoSpaceDE w:val="0"/>
              <w:autoSpaceDN w:val="0"/>
              <w:adjustRightInd w:val="0"/>
              <w:spacing w:before="200"/>
              <w:outlineLvl w:val="4"/>
              <w:rPr>
                <w:ins w:id="9383" w:author="Borja Gonzalez" w:date="2017-09-28T19:32:00Z"/>
                <w:rFonts w:ascii="Monaco" w:hAnsi="Monaco" w:cs="Monaco"/>
                <w:sz w:val="20"/>
                <w:szCs w:val="20"/>
                <w:lang w:val="es-ES"/>
                <w:rPrChange w:id="9384" w:author="Rodrigo García" w:date="2017-09-29T10:10:00Z">
                  <w:rPr>
                    <w:ins w:id="9385" w:author="Borja Gonzalez" w:date="2017-09-28T19:32:00Z"/>
                    <w:rFonts w:ascii="Monaco" w:eastAsiaTheme="majorEastAsia" w:hAnsi="Monaco" w:cs="Monaco"/>
                    <w:color w:val="243F60" w:themeColor="accent1" w:themeShade="7F"/>
                    <w:sz w:val="32"/>
                    <w:szCs w:val="32"/>
                    <w:lang w:val="en-US"/>
                  </w:rPr>
                </w:rPrChange>
              </w:rPr>
            </w:pPr>
            <w:ins w:id="9386" w:author="Borja Gonzalez" w:date="2017-09-28T19:32:00Z">
              <w:r w:rsidRPr="00E066BD">
                <w:rPr>
                  <w:rFonts w:ascii="Monaco" w:hAnsi="Monaco" w:cs="Monaco"/>
                  <w:sz w:val="20"/>
                  <w:szCs w:val="20"/>
                  <w:lang w:val="en-US"/>
                  <w:rPrChange w:id="9387"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388"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389"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90"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391"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392"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39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394"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9395"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396"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397" w:author="Rodrigo García" w:date="2017-09-29T10:10:00Z">
                    <w:rPr>
                      <w:rFonts w:ascii="Monaco" w:eastAsiaTheme="majorEastAsia" w:hAnsi="Monaco" w:cs="Monaco"/>
                      <w:b/>
                      <w:bCs/>
                      <w:i/>
                      <w:iCs/>
                      <w:color w:val="4E9A06"/>
                      <w:sz w:val="32"/>
                      <w:szCs w:val="32"/>
                      <w:lang w:val="en-US"/>
                    </w:rPr>
                  </w:rPrChange>
                </w:rPr>
                <w:t>" Base de datos abierta"</w:t>
              </w:r>
              <w:r w:rsidRPr="0079203F">
                <w:rPr>
                  <w:rFonts w:ascii="Monaco" w:hAnsi="Monaco" w:cs="Monaco"/>
                  <w:b/>
                  <w:bCs/>
                  <w:color w:val="000000"/>
                  <w:sz w:val="20"/>
                  <w:szCs w:val="20"/>
                  <w:lang w:val="es-ES"/>
                  <w:rPrChange w:id="9398" w:author="Rodrigo García" w:date="2017-09-29T10:10: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9399" w:author="Borja Gonzalez" w:date="2017-09-28T19:32:00Z"/>
                <w:rFonts w:ascii="Monaco" w:hAnsi="Monaco" w:cs="Monaco"/>
                <w:sz w:val="20"/>
                <w:szCs w:val="20"/>
                <w:lang w:val="en-US"/>
                <w:rPrChange w:id="9400" w:author="Borja Gonzalez" w:date="2017-09-28T19:32:00Z">
                  <w:rPr>
                    <w:ins w:id="9401" w:author="Borja Gonzalez" w:date="2017-09-28T19:32:00Z"/>
                    <w:rFonts w:ascii="Monaco" w:eastAsiaTheme="majorEastAsia" w:hAnsi="Monaco" w:cs="Monaco"/>
                    <w:color w:val="243F60" w:themeColor="accent1" w:themeShade="7F"/>
                    <w:sz w:val="32"/>
                    <w:szCs w:val="32"/>
                    <w:lang w:val="en-US"/>
                  </w:rPr>
                </w:rPrChange>
              </w:rPr>
            </w:pPr>
            <w:ins w:id="9402" w:author="Borja Gonzalez" w:date="2017-09-28T19:32:00Z">
              <w:r w:rsidRPr="00E066BD">
                <w:rPr>
                  <w:rFonts w:ascii="Monaco" w:hAnsi="Monaco" w:cs="Monaco"/>
                  <w:b/>
                  <w:bCs/>
                  <w:color w:val="204A87"/>
                  <w:sz w:val="20"/>
                  <w:szCs w:val="20"/>
                  <w:lang w:val="en-US"/>
                  <w:rPrChange w:id="9403"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940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405"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9406"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9407"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940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9409"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941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11"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941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9413"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941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9415"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941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9417"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9418"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9419"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9420"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9421" w:author="Borja Gonzalez" w:date="2017-09-28T19:32:00Z"/>
                <w:rFonts w:ascii="Monaco" w:hAnsi="Monaco" w:cs="Monaco"/>
                <w:sz w:val="20"/>
                <w:szCs w:val="20"/>
                <w:lang w:val="en-US"/>
                <w:rPrChange w:id="9422" w:author="Borja Gonzalez" w:date="2017-09-28T19:32:00Z">
                  <w:rPr>
                    <w:ins w:id="9423" w:author="Borja Gonzalez" w:date="2017-09-28T19:32:00Z"/>
                    <w:rFonts w:ascii="Monaco" w:hAnsi="Monaco" w:cs="Monaco"/>
                    <w:sz w:val="32"/>
                    <w:szCs w:val="32"/>
                    <w:lang w:val="en-US"/>
                  </w:rPr>
                </w:rPrChange>
              </w:rPr>
            </w:pPr>
          </w:p>
          <w:p w14:paraId="7990DC6C" w14:textId="77777777" w:rsidR="00E066BD" w:rsidRPr="0079203F" w:rsidRDefault="00E066BD" w:rsidP="00E066BD">
            <w:pPr>
              <w:keepNext/>
              <w:keepLines/>
              <w:widowControl w:val="0"/>
              <w:autoSpaceDE w:val="0"/>
              <w:autoSpaceDN w:val="0"/>
              <w:adjustRightInd w:val="0"/>
              <w:spacing w:before="200"/>
              <w:outlineLvl w:val="4"/>
              <w:rPr>
                <w:ins w:id="9424" w:author="Borja Gonzalez" w:date="2017-09-28T19:32:00Z"/>
                <w:rFonts w:ascii="Monaco" w:hAnsi="Monaco" w:cs="Monaco"/>
                <w:sz w:val="20"/>
                <w:szCs w:val="20"/>
                <w:lang w:val="es-ES"/>
                <w:rPrChange w:id="9425" w:author="Rodrigo García" w:date="2017-09-29T10:10:00Z">
                  <w:rPr>
                    <w:ins w:id="9426" w:author="Borja Gonzalez" w:date="2017-09-28T19:32:00Z"/>
                    <w:rFonts w:ascii="Monaco" w:eastAsiaTheme="majorEastAsia" w:hAnsi="Monaco" w:cs="Monaco"/>
                    <w:color w:val="243F60" w:themeColor="accent1" w:themeShade="7F"/>
                    <w:sz w:val="32"/>
                    <w:szCs w:val="32"/>
                    <w:lang w:val="en-US"/>
                  </w:rPr>
                </w:rPrChange>
              </w:rPr>
            </w:pPr>
            <w:ins w:id="9427" w:author="Borja Gonzalez" w:date="2017-09-28T19:32:00Z">
              <w:r w:rsidRPr="00E066BD">
                <w:rPr>
                  <w:rFonts w:ascii="Monaco" w:hAnsi="Monaco" w:cs="Monaco"/>
                  <w:sz w:val="20"/>
                  <w:szCs w:val="20"/>
                  <w:lang w:val="en-US"/>
                  <w:rPrChange w:id="9428" w:author="Borja Gonzalez" w:date="2017-09-28T19:32: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429" w:author="Rodrigo García" w:date="2017-09-29T10:10:00Z">
                    <w:rPr>
                      <w:rFonts w:ascii="Monaco" w:eastAsiaTheme="majorEastAsia" w:hAnsi="Monaco" w:cs="Monaco"/>
                      <w:b/>
                      <w:bCs/>
                      <w:i/>
                      <w:iCs/>
                      <w:color w:val="000000"/>
                      <w:sz w:val="32"/>
                      <w:szCs w:val="32"/>
                      <w:lang w:val="en-US"/>
                    </w:rPr>
                  </w:rPrChange>
                </w:rPr>
                <w:t>socket</w:t>
              </w:r>
              <w:r w:rsidRPr="0079203F">
                <w:rPr>
                  <w:rFonts w:ascii="Monaco" w:hAnsi="Monaco" w:cs="Monaco"/>
                  <w:b/>
                  <w:bCs/>
                  <w:color w:val="000000"/>
                  <w:sz w:val="20"/>
                  <w:szCs w:val="20"/>
                  <w:lang w:val="es-ES"/>
                  <w:rPrChange w:id="9430"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31" w:author="Rodrigo García" w:date="2017-09-29T10:10:00Z">
                    <w:rPr>
                      <w:rFonts w:ascii="Monaco" w:eastAsiaTheme="majorEastAsia" w:hAnsi="Monaco" w:cs="Monaco"/>
                      <w:b/>
                      <w:bCs/>
                      <w:i/>
                      <w:iCs/>
                      <w:color w:val="000000"/>
                      <w:sz w:val="32"/>
                      <w:szCs w:val="32"/>
                      <w:lang w:val="en-US"/>
                    </w:rPr>
                  </w:rPrChange>
                </w:rPr>
                <w:t>emit</w:t>
              </w:r>
              <w:r w:rsidRPr="0079203F">
                <w:rPr>
                  <w:rFonts w:ascii="Monaco" w:hAnsi="Monaco" w:cs="Monaco"/>
                  <w:b/>
                  <w:bCs/>
                  <w:color w:val="000000"/>
                  <w:sz w:val="20"/>
                  <w:szCs w:val="20"/>
                  <w:lang w:val="es-ES"/>
                  <w:rPrChange w:id="943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433" w:author="Rodrigo García" w:date="2017-09-29T10:10:00Z">
                    <w:rPr>
                      <w:rFonts w:ascii="Monaco" w:eastAsiaTheme="majorEastAsia" w:hAnsi="Monaco" w:cs="Monaco"/>
                      <w:b/>
                      <w:bCs/>
                      <w:i/>
                      <w:iCs/>
                      <w:color w:val="4E9A06"/>
                      <w:sz w:val="32"/>
                      <w:szCs w:val="32"/>
                      <w:lang w:val="en-US"/>
                    </w:rPr>
                  </w:rPrChange>
                </w:rPr>
                <w:t>"datos_evolucion_paciente"</w:t>
              </w:r>
              <w:r w:rsidRPr="0079203F">
                <w:rPr>
                  <w:rFonts w:ascii="Monaco" w:hAnsi="Monaco" w:cs="Monaco"/>
                  <w:b/>
                  <w:bCs/>
                  <w:color w:val="000000"/>
                  <w:sz w:val="20"/>
                  <w:szCs w:val="20"/>
                  <w:lang w:val="es-ES"/>
                  <w:rPrChange w:id="943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35" w:author="Rodrigo García" w:date="2017-09-29T10:10:00Z">
                    <w:rPr>
                      <w:rFonts w:ascii="Monaco" w:eastAsiaTheme="majorEastAsia" w:hAnsi="Monaco" w:cs="Monaco"/>
                      <w:b/>
                      <w:bCs/>
                      <w:i/>
                      <w:iCs/>
                      <w:color w:val="000000"/>
                      <w:sz w:val="32"/>
                      <w:szCs w:val="32"/>
                      <w:lang w:val="en-US"/>
                    </w:rPr>
                  </w:rPrChange>
                </w:rPr>
                <w:t>datos_evolucion_paciente</w:t>
              </w:r>
              <w:r w:rsidRPr="0079203F">
                <w:rPr>
                  <w:rFonts w:ascii="Monaco" w:hAnsi="Monaco" w:cs="Monaco"/>
                  <w:b/>
                  <w:bCs/>
                  <w:color w:val="000000"/>
                  <w:sz w:val="20"/>
                  <w:szCs w:val="20"/>
                  <w:lang w:val="es-ES"/>
                  <w:rPrChange w:id="9436" w:author="Rodrigo García" w:date="2017-09-29T10:10:00Z">
                    <w:rPr>
                      <w:rFonts w:ascii="Monaco" w:eastAsiaTheme="majorEastAsia" w:hAnsi="Monaco" w:cs="Monaco"/>
                      <w:b/>
                      <w:bCs/>
                      <w:i/>
                      <w:iCs/>
                      <w:color w:val="000000"/>
                      <w:sz w:val="32"/>
                      <w:szCs w:val="32"/>
                      <w:lang w:val="en-US"/>
                    </w:rPr>
                  </w:rPrChange>
                </w:rPr>
                <w:t>);</w:t>
              </w:r>
            </w:ins>
          </w:p>
          <w:p w14:paraId="4565204F" w14:textId="77777777" w:rsidR="00E066BD" w:rsidRPr="0079203F" w:rsidRDefault="00E066BD" w:rsidP="00E066BD">
            <w:pPr>
              <w:keepNext/>
              <w:keepLines/>
              <w:widowControl w:val="0"/>
              <w:autoSpaceDE w:val="0"/>
              <w:autoSpaceDN w:val="0"/>
              <w:adjustRightInd w:val="0"/>
              <w:spacing w:before="200"/>
              <w:outlineLvl w:val="4"/>
              <w:rPr>
                <w:ins w:id="9437" w:author="Borja Gonzalez" w:date="2017-09-28T19:32:00Z"/>
                <w:rFonts w:ascii="Monaco" w:hAnsi="Monaco" w:cs="Monaco"/>
                <w:sz w:val="20"/>
                <w:szCs w:val="20"/>
                <w:lang w:val="es-ES"/>
                <w:rPrChange w:id="9438" w:author="Rodrigo García" w:date="2017-09-29T10:10:00Z">
                  <w:rPr>
                    <w:ins w:id="9439" w:author="Borja Gonzalez" w:date="2017-09-28T19:32:00Z"/>
                    <w:rFonts w:ascii="Monaco" w:eastAsiaTheme="majorEastAsia" w:hAnsi="Monaco" w:cs="Monaco"/>
                    <w:color w:val="243F60" w:themeColor="accent1" w:themeShade="7F"/>
                    <w:sz w:val="32"/>
                    <w:szCs w:val="32"/>
                    <w:lang w:val="en-US"/>
                  </w:rPr>
                </w:rPrChange>
              </w:rPr>
            </w:pPr>
            <w:ins w:id="9440" w:author="Borja Gonzalez" w:date="2017-09-28T19:32:00Z">
              <w:r w:rsidRPr="0079203F">
                <w:rPr>
                  <w:rFonts w:ascii="Monaco" w:hAnsi="Monaco" w:cs="Monaco"/>
                  <w:sz w:val="20"/>
                  <w:szCs w:val="20"/>
                  <w:lang w:val="es-ES"/>
                  <w:rPrChange w:id="9441"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442" w:author="Rodrigo García" w:date="2017-09-29T10:10:00Z">
                    <w:rPr>
                      <w:rFonts w:ascii="Monaco" w:eastAsiaTheme="majorEastAsia" w:hAnsi="Monaco" w:cs="Monaco"/>
                      <w:b/>
                      <w:bCs/>
                      <w:i/>
                      <w:iCs/>
                      <w:color w:val="000000"/>
                      <w:sz w:val="32"/>
                      <w:szCs w:val="32"/>
                      <w:lang w:val="en-US"/>
                    </w:rPr>
                  </w:rPrChange>
                </w:rPr>
                <w:t>db</w:t>
              </w:r>
              <w:r w:rsidRPr="0079203F">
                <w:rPr>
                  <w:rFonts w:ascii="Monaco" w:hAnsi="Monaco" w:cs="Monaco"/>
                  <w:b/>
                  <w:bCs/>
                  <w:color w:val="000000"/>
                  <w:sz w:val="20"/>
                  <w:szCs w:val="20"/>
                  <w:lang w:val="es-ES"/>
                  <w:rPrChange w:id="9443"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44" w:author="Rodrigo García" w:date="2017-09-29T10:10:00Z">
                    <w:rPr>
                      <w:rFonts w:ascii="Monaco" w:eastAsiaTheme="majorEastAsia" w:hAnsi="Monaco" w:cs="Monaco"/>
                      <w:b/>
                      <w:bCs/>
                      <w:i/>
                      <w:iCs/>
                      <w:color w:val="000000"/>
                      <w:sz w:val="32"/>
                      <w:szCs w:val="32"/>
                      <w:lang w:val="en-US"/>
                    </w:rPr>
                  </w:rPrChange>
                </w:rPr>
                <w:t>close</w:t>
              </w:r>
              <w:r w:rsidRPr="0079203F">
                <w:rPr>
                  <w:rFonts w:ascii="Monaco" w:hAnsi="Monaco" w:cs="Monaco"/>
                  <w:b/>
                  <w:bCs/>
                  <w:color w:val="000000"/>
                  <w:sz w:val="20"/>
                  <w:szCs w:val="20"/>
                  <w:lang w:val="es-ES"/>
                  <w:rPrChange w:id="9445" w:author="Rodrigo García" w:date="2017-09-29T10:10:00Z">
                    <w:rPr>
                      <w:rFonts w:ascii="Monaco" w:eastAsiaTheme="majorEastAsia" w:hAnsi="Monaco" w:cs="Monaco"/>
                      <w:b/>
                      <w:bCs/>
                      <w:i/>
                      <w:iCs/>
                      <w:color w:val="000000"/>
                      <w:sz w:val="32"/>
                      <w:szCs w:val="32"/>
                      <w:lang w:val="en-US"/>
                    </w:rPr>
                  </w:rPrChange>
                </w:rPr>
                <w:t>();</w:t>
              </w:r>
            </w:ins>
          </w:p>
          <w:p w14:paraId="539540F4" w14:textId="77777777" w:rsidR="00E066BD" w:rsidRPr="0079203F" w:rsidRDefault="00E066BD" w:rsidP="00E066BD">
            <w:pPr>
              <w:keepNext/>
              <w:keepLines/>
              <w:widowControl w:val="0"/>
              <w:autoSpaceDE w:val="0"/>
              <w:autoSpaceDN w:val="0"/>
              <w:adjustRightInd w:val="0"/>
              <w:spacing w:before="200"/>
              <w:outlineLvl w:val="4"/>
              <w:rPr>
                <w:ins w:id="9446" w:author="Borja Gonzalez" w:date="2017-09-28T19:32:00Z"/>
                <w:rFonts w:ascii="Monaco" w:hAnsi="Monaco" w:cs="Monaco"/>
                <w:sz w:val="20"/>
                <w:szCs w:val="20"/>
                <w:lang w:val="es-ES"/>
                <w:rPrChange w:id="9447" w:author="Rodrigo García" w:date="2017-09-29T10:10:00Z">
                  <w:rPr>
                    <w:ins w:id="9448" w:author="Borja Gonzalez" w:date="2017-09-28T19:32:00Z"/>
                    <w:rFonts w:ascii="Monaco" w:eastAsiaTheme="majorEastAsia" w:hAnsi="Monaco" w:cs="Monaco"/>
                    <w:color w:val="243F60" w:themeColor="accent1" w:themeShade="7F"/>
                    <w:sz w:val="32"/>
                    <w:szCs w:val="32"/>
                    <w:lang w:val="en-US"/>
                  </w:rPr>
                </w:rPrChange>
              </w:rPr>
            </w:pPr>
            <w:ins w:id="9449" w:author="Borja Gonzalez" w:date="2017-09-28T19:32:00Z">
              <w:r w:rsidRPr="0079203F">
                <w:rPr>
                  <w:rFonts w:ascii="Monaco" w:hAnsi="Monaco" w:cs="Monaco"/>
                  <w:sz w:val="20"/>
                  <w:szCs w:val="20"/>
                  <w:lang w:val="es-ES"/>
                  <w:rPrChange w:id="9450" w:author="Rodrigo García" w:date="2017-09-29T10:10:00Z">
                    <w:rPr>
                      <w:rFonts w:ascii="Monaco" w:eastAsiaTheme="majorEastAsia" w:hAnsi="Monaco" w:cs="Monaco"/>
                      <w:b/>
                      <w:bCs/>
                      <w:i/>
                      <w:iCs/>
                      <w:color w:val="4F81BD" w:themeColor="accent1"/>
                      <w:sz w:val="32"/>
                      <w:szCs w:val="32"/>
                      <w:lang w:val="en-US"/>
                    </w:rPr>
                  </w:rPrChange>
                </w:rPr>
                <w:t xml:space="preserve">    </w:t>
              </w:r>
              <w:r w:rsidRPr="0079203F">
                <w:rPr>
                  <w:rFonts w:ascii="Monaco" w:hAnsi="Monaco" w:cs="Monaco"/>
                  <w:color w:val="000000"/>
                  <w:sz w:val="20"/>
                  <w:szCs w:val="20"/>
                  <w:lang w:val="es-ES"/>
                  <w:rPrChange w:id="9451" w:author="Rodrigo García" w:date="2017-09-29T10:10:00Z">
                    <w:rPr>
                      <w:rFonts w:ascii="Monaco" w:eastAsiaTheme="majorEastAsia" w:hAnsi="Monaco" w:cs="Monaco"/>
                      <w:b/>
                      <w:bCs/>
                      <w:i/>
                      <w:iCs/>
                      <w:color w:val="000000"/>
                      <w:sz w:val="32"/>
                      <w:szCs w:val="32"/>
                      <w:lang w:val="en-US"/>
                    </w:rPr>
                  </w:rPrChange>
                </w:rPr>
                <w:t>console</w:t>
              </w:r>
              <w:r w:rsidRPr="0079203F">
                <w:rPr>
                  <w:rFonts w:ascii="Monaco" w:hAnsi="Monaco" w:cs="Monaco"/>
                  <w:b/>
                  <w:bCs/>
                  <w:color w:val="000000"/>
                  <w:sz w:val="20"/>
                  <w:szCs w:val="20"/>
                  <w:lang w:val="es-ES"/>
                  <w:rPrChange w:id="9452"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53" w:author="Rodrigo García" w:date="2017-09-29T10:10:00Z">
                    <w:rPr>
                      <w:rFonts w:ascii="Monaco" w:eastAsiaTheme="majorEastAsia" w:hAnsi="Monaco" w:cs="Monaco"/>
                      <w:b/>
                      <w:bCs/>
                      <w:i/>
                      <w:iCs/>
                      <w:color w:val="000000"/>
                      <w:sz w:val="32"/>
                      <w:szCs w:val="32"/>
                      <w:lang w:val="en-US"/>
                    </w:rPr>
                  </w:rPrChange>
                </w:rPr>
                <w:t>log</w:t>
              </w:r>
              <w:r w:rsidRPr="0079203F">
                <w:rPr>
                  <w:rFonts w:ascii="Monaco" w:hAnsi="Monaco" w:cs="Monaco"/>
                  <w:b/>
                  <w:bCs/>
                  <w:color w:val="000000"/>
                  <w:sz w:val="20"/>
                  <w:szCs w:val="20"/>
                  <w:lang w:val="es-ES"/>
                  <w:rPrChange w:id="9454"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000000"/>
                  <w:sz w:val="20"/>
                  <w:szCs w:val="20"/>
                  <w:lang w:val="es-ES"/>
                  <w:rPrChange w:id="9455" w:author="Rodrigo García" w:date="2017-09-29T10:10:00Z">
                    <w:rPr>
                      <w:rFonts w:ascii="Monaco" w:eastAsiaTheme="majorEastAsia" w:hAnsi="Monaco" w:cs="Monaco"/>
                      <w:b/>
                      <w:bCs/>
                      <w:i/>
                      <w:iCs/>
                      <w:color w:val="000000"/>
                      <w:sz w:val="32"/>
                      <w:szCs w:val="32"/>
                      <w:lang w:val="en-US"/>
                    </w:rPr>
                  </w:rPrChange>
                </w:rPr>
                <w:t>timestamp</w:t>
              </w:r>
              <w:r w:rsidRPr="0079203F">
                <w:rPr>
                  <w:rFonts w:ascii="Monaco" w:hAnsi="Monaco" w:cs="Monaco"/>
                  <w:b/>
                  <w:bCs/>
                  <w:color w:val="000000"/>
                  <w:sz w:val="20"/>
                  <w:szCs w:val="20"/>
                  <w:lang w:val="es-ES"/>
                  <w:rPrChange w:id="9456"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color w:val="4E9A06"/>
                  <w:sz w:val="20"/>
                  <w:szCs w:val="20"/>
                  <w:lang w:val="es-ES"/>
                  <w:rPrChange w:id="9457" w:author="Rodrigo García" w:date="2017-09-29T10:10:00Z">
                    <w:rPr>
                      <w:rFonts w:ascii="Monaco" w:eastAsiaTheme="majorEastAsia" w:hAnsi="Monaco" w:cs="Monaco"/>
                      <w:b/>
                      <w:bCs/>
                      <w:i/>
                      <w:iCs/>
                      <w:color w:val="4E9A06"/>
                      <w:sz w:val="32"/>
                      <w:szCs w:val="32"/>
                      <w:lang w:val="en-US"/>
                    </w:rPr>
                  </w:rPrChange>
                </w:rPr>
                <w:t>'hh:mm:ss:iii'</w:t>
              </w:r>
              <w:r w:rsidRPr="0079203F">
                <w:rPr>
                  <w:rFonts w:ascii="Monaco" w:hAnsi="Monaco" w:cs="Monaco"/>
                  <w:b/>
                  <w:bCs/>
                  <w:color w:val="000000"/>
                  <w:sz w:val="20"/>
                  <w:szCs w:val="20"/>
                  <w:lang w:val="es-ES"/>
                  <w:rPrChange w:id="9458" w:author="Rodrigo García" w:date="2017-09-29T10:10:00Z">
                    <w:rPr>
                      <w:rFonts w:ascii="Monaco" w:eastAsiaTheme="majorEastAsia" w:hAnsi="Monaco" w:cs="Monaco"/>
                      <w:b/>
                      <w:bCs/>
                      <w:i/>
                      <w:iCs/>
                      <w:color w:val="000000"/>
                      <w:sz w:val="32"/>
                      <w:szCs w:val="32"/>
                      <w:lang w:val="en-US"/>
                    </w:rPr>
                  </w:rPrChange>
                </w:rPr>
                <w:t>)</w:t>
              </w:r>
              <w:r w:rsidRPr="0079203F">
                <w:rPr>
                  <w:rFonts w:ascii="Monaco" w:hAnsi="Monaco" w:cs="Monaco"/>
                  <w:b/>
                  <w:bCs/>
                  <w:color w:val="CE5C00"/>
                  <w:sz w:val="20"/>
                  <w:szCs w:val="20"/>
                  <w:lang w:val="es-ES"/>
                  <w:rPrChange w:id="9459" w:author="Rodrigo García" w:date="2017-09-29T10:10:00Z">
                    <w:rPr>
                      <w:rFonts w:ascii="Monaco" w:eastAsiaTheme="majorEastAsia" w:hAnsi="Monaco" w:cs="Monaco"/>
                      <w:b/>
                      <w:bCs/>
                      <w:i/>
                      <w:iCs/>
                      <w:color w:val="CE5C00"/>
                      <w:sz w:val="32"/>
                      <w:szCs w:val="32"/>
                      <w:lang w:val="en-US"/>
                    </w:rPr>
                  </w:rPrChange>
                </w:rPr>
                <w:t>+</w:t>
              </w:r>
              <w:r w:rsidRPr="0079203F">
                <w:rPr>
                  <w:rFonts w:ascii="Monaco" w:hAnsi="Monaco" w:cs="Monaco"/>
                  <w:color w:val="4E9A06"/>
                  <w:sz w:val="20"/>
                  <w:szCs w:val="20"/>
                  <w:lang w:val="es-ES"/>
                  <w:rPrChange w:id="9460" w:author="Rodrigo García" w:date="2017-09-29T10:10:00Z">
                    <w:rPr>
                      <w:rFonts w:ascii="Monaco" w:eastAsiaTheme="majorEastAsia" w:hAnsi="Monaco" w:cs="Monaco"/>
                      <w:b/>
                      <w:bCs/>
                      <w:i/>
                      <w:iCs/>
                      <w:color w:val="4E9A06"/>
                      <w:sz w:val="32"/>
                      <w:szCs w:val="32"/>
                      <w:lang w:val="en-US"/>
                    </w:rPr>
                  </w:rPrChange>
                </w:rPr>
                <w:t>" Base de datos cerrada"</w:t>
              </w:r>
              <w:r w:rsidRPr="0079203F">
                <w:rPr>
                  <w:rFonts w:ascii="Monaco" w:hAnsi="Monaco" w:cs="Monaco"/>
                  <w:b/>
                  <w:bCs/>
                  <w:color w:val="000000"/>
                  <w:sz w:val="20"/>
                  <w:szCs w:val="20"/>
                  <w:lang w:val="es-ES"/>
                  <w:rPrChange w:id="9461" w:author="Rodrigo García" w:date="2017-09-29T10:10: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9462" w:author="Borja Gonzalez" w:date="2017-09-28T19:32:00Z"/>
                <w:rFonts w:ascii="Monaco" w:hAnsi="Monaco" w:cs="Monaco"/>
                <w:sz w:val="32"/>
                <w:szCs w:val="32"/>
                <w:lang w:val="en-US"/>
              </w:rPr>
            </w:pPr>
            <w:ins w:id="9463" w:author="Borja Gonzalez" w:date="2017-09-28T19:32:00Z">
              <w:r w:rsidRPr="00E066BD">
                <w:rPr>
                  <w:rFonts w:ascii="Monaco" w:hAnsi="Monaco" w:cs="Monaco"/>
                  <w:b/>
                  <w:bCs/>
                  <w:color w:val="000000"/>
                  <w:sz w:val="20"/>
                  <w:szCs w:val="20"/>
                  <w:lang w:val="en-US"/>
                  <w:rPrChange w:id="9464"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9465" w:author="Borja Gonzalez" w:date="2017-09-28T19:32:00Z"/>
              </w:rPr>
            </w:pPr>
          </w:p>
        </w:tc>
      </w:tr>
    </w:tbl>
    <w:p w14:paraId="10015F17" w14:textId="3B6EA3E7" w:rsidR="004C0379" w:rsidRPr="004C0379" w:rsidRDefault="004C0379">
      <w:pPr>
        <w:pPrChange w:id="9466" w:author="Borja Gonzalez" w:date="2017-09-27T15:00:00Z">
          <w:pPr>
            <w:pStyle w:val="Ttulo4"/>
          </w:pPr>
        </w:pPrChange>
      </w:pPr>
    </w:p>
    <w:p w14:paraId="22C50C7D" w14:textId="77777777" w:rsidR="00D32ACC" w:rsidRDefault="00D32ACC" w:rsidP="00D32ACC"/>
    <w:p w14:paraId="0574D3AF" w14:textId="10E7981F" w:rsidR="00E9151D" w:rsidRDefault="004C0379" w:rsidP="00BF0FD1">
      <w:del w:id="9467" w:author="Borja Gonzalez" w:date="2017-09-28T19:31:00Z">
        <w:r w:rsidRPr="00C45289" w:rsidDel="00E066BD">
          <w:rPr>
            <w:noProof/>
            <w:lang w:eastAsia="es-ES_tradnl"/>
            <w:rPrChange w:id="9468" w:author="Unknown">
              <w:rPr>
                <w:rFonts w:asciiTheme="majorHAnsi" w:eastAsiaTheme="majorEastAsia" w:hAnsiTheme="majorHAnsi" w:cstheme="majorBidi"/>
                <w:b/>
                <w:bCs/>
                <w:i/>
                <w:iCs/>
                <w:noProof/>
                <w:color w:val="4F81BD" w:themeColor="accent1"/>
                <w:lang w:eastAsia="es-ES_tradnl"/>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Default="004C0379" w:rsidP="00BF0FD1">
      <w:pPr>
        <w:rPr>
          <w:ins w:id="9469" w:author="GONZALEZ DIAZ, BORJA" w:date="2017-09-29T19:11:00Z"/>
        </w:rPr>
      </w:pPr>
      <w:r>
        <w:lastRenderedPageBreak/>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B99148E" w14:textId="77777777" w:rsidR="00D828AA" w:rsidRDefault="00D828AA" w:rsidP="00BF0FD1">
      <w:pPr>
        <w:rPr>
          <w:ins w:id="9470" w:author="GONZALEZ DIAZ, BORJA" w:date="2017-09-29T19:11:00Z"/>
        </w:rPr>
      </w:pPr>
    </w:p>
    <w:p w14:paraId="4AB664FA" w14:textId="77777777" w:rsidR="00D828AA" w:rsidRDefault="00D828AA" w:rsidP="00BF0FD1">
      <w:pPr>
        <w:rPr>
          <w:ins w:id="9471" w:author="GONZALEZ DIAZ, BORJA" w:date="2017-09-29T19:11:00Z"/>
        </w:rPr>
      </w:pPr>
    </w:p>
    <w:p w14:paraId="5F982D1C" w14:textId="65998704" w:rsidR="00D828AA" w:rsidRDefault="00D828AA" w:rsidP="00D828AA">
      <w:pPr>
        <w:pStyle w:val="Ttulo2"/>
      </w:pPr>
      <w:bookmarkStart w:id="9472" w:name="_Toc494476025"/>
      <w:ins w:id="9473" w:author="GONZALEZ DIAZ, BORJA" w:date="2017-09-29T19:12:00Z">
        <w:r>
          <w:t>4.4</w:t>
        </w:r>
      </w:ins>
      <w:commentRangeStart w:id="9474"/>
      <w:del w:id="9475" w:author="GONZALEZ DIAZ, BORJA" w:date="2017-09-29T19:12:00Z">
        <w:r w:rsidDel="00D828AA">
          <w:delText>5.2</w:delText>
        </w:r>
      </w:del>
      <w:r>
        <w:t>. Diagrama de flujo</w:t>
      </w:r>
      <w:commentRangeEnd w:id="9474"/>
      <w:r>
        <w:rPr>
          <w:rStyle w:val="Refdecomentario"/>
          <w:rFonts w:asciiTheme="minorHAnsi" w:eastAsiaTheme="minorEastAsia" w:hAnsiTheme="minorHAnsi" w:cstheme="minorBidi"/>
          <w:b w:val="0"/>
          <w:bCs w:val="0"/>
          <w:color w:val="auto"/>
        </w:rPr>
        <w:commentReference w:id="9474"/>
      </w:r>
      <w:bookmarkEnd w:id="9472"/>
    </w:p>
    <w:p w14:paraId="6C077D83" w14:textId="77777777" w:rsidR="00D828AA" w:rsidRDefault="00D828AA" w:rsidP="00D828AA"/>
    <w:p w14:paraId="7666EB78" w14:textId="77777777" w:rsidR="00D828AA" w:rsidRDefault="00D828AA" w:rsidP="00D828AA">
      <w:r>
        <w:t>El diagrama de flujo es la representación gráfica de todas las interacciones posibles entre el navegador, el servidor y la base de datos.</w:t>
      </w:r>
    </w:p>
    <w:p w14:paraId="6564558D" w14:textId="77777777" w:rsidR="00D828AA" w:rsidRDefault="00D828AA" w:rsidP="00D828AA"/>
    <w:p w14:paraId="5532DEE8" w14:textId="77777777" w:rsidR="00D828AA" w:rsidRDefault="00D828AA" w:rsidP="00D828AA">
      <w:r>
        <w:rPr>
          <w:noProof/>
          <w:lang w:eastAsia="es-ES_tradnl"/>
        </w:rPr>
        <w:drawing>
          <wp:inline distT="0" distB="0" distL="0" distR="0" wp14:anchorId="03CE43EA" wp14:editId="1B101AF6">
            <wp:extent cx="5486400" cy="4763702"/>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p>
    <w:p w14:paraId="1B9E5E93" w14:textId="77777777" w:rsidR="00D828AA" w:rsidRDefault="00D828AA" w:rsidP="00D828AA"/>
    <w:p w14:paraId="259EDD49" w14:textId="77777777" w:rsidR="00D828AA" w:rsidRDefault="00D828AA" w:rsidP="00D828AA">
      <w:r>
        <w:t>En este diagrama podemos ver todas las operaciones posibles de las distintas funciones existentes. Cada función realizará ciertos pasos pero no necesariamente todos los mostrados en el diagrama de flujo. Por ejemplo:</w:t>
      </w:r>
    </w:p>
    <w:p w14:paraId="5A9BEF9E" w14:textId="77777777" w:rsidR="00D828AA" w:rsidRDefault="00D828AA" w:rsidP="00D828AA"/>
    <w:p w14:paraId="2B445FC9" w14:textId="77777777" w:rsidR="00D828AA" w:rsidRDefault="00D828AA" w:rsidP="00D828AA">
      <w:pPr>
        <w:pStyle w:val="Prrafodelista"/>
        <w:numPr>
          <w:ilvl w:val="0"/>
          <w:numId w:val="8"/>
        </w:numPr>
      </w:pPr>
      <w:r w:rsidRPr="007D5C04">
        <w:rPr>
          <w:b/>
          <w:u w:val="single"/>
        </w:rPr>
        <w:lastRenderedPageBreak/>
        <w:t>Obtener pacientes:</w:t>
      </w:r>
      <w:r>
        <w:t xml:space="preserve"> El recorrido a seguir es del 1 al 12 y el paso 9 se correspondería al b.</w:t>
      </w:r>
    </w:p>
    <w:p w14:paraId="791B5E42" w14:textId="77777777" w:rsidR="00D828AA" w:rsidRDefault="00D828AA" w:rsidP="00D828AA">
      <w:pPr>
        <w:pStyle w:val="Prrafodelista"/>
        <w:numPr>
          <w:ilvl w:val="0"/>
          <w:numId w:val="8"/>
        </w:numPr>
      </w:pPr>
      <w:r w:rsidRPr="007D5C04">
        <w:rPr>
          <w:b/>
          <w:u w:val="single"/>
        </w:rPr>
        <w:t>Añadir</w:t>
      </w:r>
      <w:r>
        <w:rPr>
          <w:b/>
          <w:u w:val="single"/>
        </w:rPr>
        <w:t>/Borrar</w:t>
      </w:r>
      <w:r w:rsidRPr="007D5C04">
        <w:rPr>
          <w:b/>
          <w:u w:val="single"/>
        </w:rPr>
        <w:t xml:space="preserve"> paciente:</w:t>
      </w:r>
      <w:r>
        <w:t xml:space="preserve"> El recorrido a seguir es del 1 al 12 y el paso 9 correspondería al b. Cuando el usuario presiona el botón de borrado, el recorrido a seguir es del 1 al 15 y el paso 9 se corresponde al a.</w:t>
      </w:r>
    </w:p>
    <w:p w14:paraId="29FC0BAE" w14:textId="77777777" w:rsidR="00D828AA" w:rsidRDefault="00D828AA" w:rsidP="00D828AA">
      <w:pPr>
        <w:pStyle w:val="Prrafodelista"/>
        <w:numPr>
          <w:ilvl w:val="0"/>
          <w:numId w:val="8"/>
        </w:numPr>
      </w:pPr>
      <w:r>
        <w:rPr>
          <w:b/>
          <w:u w:val="single"/>
        </w:rPr>
        <w:t>Listado de movimientos:</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w:t>
      </w:r>
    </w:p>
    <w:p w14:paraId="4558D5DF" w14:textId="77777777" w:rsidR="00D828AA" w:rsidRDefault="00D828AA" w:rsidP="00D828AA">
      <w:pPr>
        <w:pStyle w:val="Prrafodelista"/>
        <w:numPr>
          <w:ilvl w:val="0"/>
          <w:numId w:val="8"/>
        </w:numPr>
      </w:pPr>
      <w:r>
        <w:rPr>
          <w:b/>
          <w:u w:val="single"/>
        </w:rPr>
        <w:t>Añadir/Borrar datos de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movimiento, el recorrido a seguir es del 1 al 15 y el paso 9 se corresponde al a.</w:t>
      </w:r>
    </w:p>
    <w:p w14:paraId="7C11A6AC" w14:textId="77777777" w:rsidR="00D828AA" w:rsidRDefault="00D828AA" w:rsidP="00D828AA">
      <w:pPr>
        <w:pStyle w:val="Prrafodelista"/>
        <w:numPr>
          <w:ilvl w:val="0"/>
          <w:numId w:val="8"/>
        </w:numPr>
      </w:pPr>
      <w:r>
        <w:rPr>
          <w:b/>
          <w:u w:val="single"/>
        </w:rPr>
        <w:t>Mostrar un gráfico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el botón del gráfico a mostrar y se graficará el movimiento correspondiente.</w:t>
      </w:r>
    </w:p>
    <w:p w14:paraId="4C340C72" w14:textId="77777777" w:rsidR="00D828AA" w:rsidRPr="001B32E7" w:rsidRDefault="00D828AA" w:rsidP="00D828AA">
      <w:pPr>
        <w:pStyle w:val="Prrafodelista"/>
        <w:numPr>
          <w:ilvl w:val="0"/>
          <w:numId w:val="8"/>
        </w:numPr>
      </w:pPr>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presiona el botón para mostrar la evolución, el recorrido a seguir es del 1 al 12 y el paso 9 se correspondería al b.</w:t>
      </w:r>
    </w:p>
    <w:p w14:paraId="524C990B" w14:textId="77777777" w:rsidR="00D828AA" w:rsidRPr="00747C57" w:rsidRDefault="00D828AA" w:rsidP="00BF0FD1"/>
    <w:p w14:paraId="4727C6E1" w14:textId="7D5BD596" w:rsidR="00D51A6F" w:rsidRPr="00F452C7" w:rsidRDefault="009E54AB" w:rsidP="00AD3C27">
      <w:pPr>
        <w:pStyle w:val="Ttulo1"/>
      </w:pPr>
      <w:bookmarkStart w:id="9476" w:name="_Toc494476026"/>
      <w:r w:rsidRPr="00F452C7">
        <w:t xml:space="preserve">5.  </w:t>
      </w:r>
      <w:r w:rsidR="00D51A6F" w:rsidRPr="00F452C7">
        <w:t>Pruebas</w:t>
      </w:r>
      <w:bookmarkEnd w:id="9476"/>
    </w:p>
    <w:p w14:paraId="297B451B" w14:textId="77777777" w:rsidR="009E54AB" w:rsidRPr="003970D7" w:rsidRDefault="009E54AB" w:rsidP="009E54AB"/>
    <w:p w14:paraId="003B926D" w14:textId="352B8126"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w:t>
      </w:r>
      <w:del w:id="9477" w:author="Rodrigo García" w:date="2017-09-29T10:37:00Z">
        <w:r w:rsidRPr="00F452C7" w:rsidDel="00A31D37">
          <w:delText xml:space="preserve">Para </w:delText>
        </w:r>
        <w:r w:rsidR="00F452C7" w:rsidRPr="00F452C7" w:rsidDel="00A31D37">
          <w:delText>realizar</w:delText>
        </w:r>
        <w:r w:rsidRPr="00F452C7" w:rsidDel="00A31D37">
          <w:delText xml:space="preserve"> pruebas </w:delText>
        </w:r>
      </w:del>
      <w:del w:id="9478" w:author="Rodrigo García" w:date="2017-09-29T10:36:00Z">
        <w:r w:rsidR="007E5FBE" w:rsidDel="00A31D37">
          <w:delText xml:space="preserve">de funcionamiento </w:delText>
        </w:r>
      </w:del>
      <w:del w:id="9479" w:author="Rodrigo García" w:date="2017-09-29T10:37:00Z">
        <w:r w:rsidR="007E5FBE" w:rsidDel="00A31D37">
          <w:delText xml:space="preserve">sobre </w:delText>
        </w:r>
      </w:del>
      <w:del w:id="9480" w:author="Rodrigo García" w:date="2017-09-29T10:36:00Z">
        <w:r w:rsidR="007E5FBE" w:rsidDel="00A31D37">
          <w:delText xml:space="preserve">esta </w:delText>
        </w:r>
      </w:del>
      <w:del w:id="9481" w:author="Rodrigo García" w:date="2017-09-29T10:37:00Z">
        <w:r w:rsidR="007E5FBE" w:rsidDel="00A31D37">
          <w:delText>aplicación web existen</w:delText>
        </w:r>
        <w:r w:rsidRPr="00F452C7" w:rsidDel="00A31D37">
          <w:delText xml:space="preserve"> varias opciones </w:delText>
        </w:r>
      </w:del>
      <w:del w:id="9482" w:author="Rodrigo García" w:date="2017-09-29T10:36:00Z">
        <w:r w:rsidRPr="00F452C7" w:rsidDel="00A31D37">
          <w:delText xml:space="preserve">como pueden ser la escritura de valores por pantalla, el uso de herramientas de log </w:delText>
        </w:r>
      </w:del>
      <w:del w:id="9483" w:author="Rodrigo García" w:date="2017-09-29T10:37:00Z">
        <w:r w:rsidRPr="00F452C7" w:rsidDel="00A31D37">
          <w:delText>y la utilización de depuradores</w:delText>
        </w:r>
      </w:del>
      <w:ins w:id="9484" w:author="Rodrigo García" w:date="2017-09-29T10:37:00Z">
        <w:r w:rsidR="00A31D37">
          <w:t xml:space="preserve">Para ello hemos llevado a cabo una serie de pruebas de sistema que aseguran que se cumplen todos los requisitos funcionales enumerados en el capítulo </w:t>
        </w:r>
      </w:ins>
      <w:ins w:id="9485" w:author="GONZALEZ DIAZ, BORJA" w:date="2017-09-29T19:45:00Z">
        <w:r w:rsidR="00683B90">
          <w:t>3.</w:t>
        </w:r>
      </w:ins>
      <w:commentRangeStart w:id="9486"/>
      <w:ins w:id="9487" w:author="Rodrigo García" w:date="2017-09-29T10:37:00Z">
        <w:del w:id="9488" w:author="GONZALEZ DIAZ, BORJA" w:date="2017-09-29T19:45:00Z">
          <w:r w:rsidR="00A31D37" w:rsidDel="00683B90">
            <w:delText>XX</w:delText>
          </w:r>
          <w:commentRangeEnd w:id="9486"/>
          <w:r w:rsidR="00A31D37" w:rsidDel="00683B90">
            <w:rPr>
              <w:rStyle w:val="Refdecomentario"/>
            </w:rPr>
            <w:commentReference w:id="9486"/>
          </w:r>
        </w:del>
      </w:ins>
      <w:del w:id="9489" w:author="GONZALEZ DIAZ, BORJA" w:date="2017-09-29T19:45:00Z">
        <w:r w:rsidRPr="00F452C7" w:rsidDel="00683B90">
          <w:delText>.</w:delText>
        </w:r>
      </w:del>
      <w:r w:rsidRPr="00F452C7">
        <w:t xml:space="preserve"> </w:t>
      </w:r>
    </w:p>
    <w:p w14:paraId="471DCB83" w14:textId="77777777" w:rsidR="009E54AB" w:rsidRPr="00F452C7" w:rsidRDefault="009E54AB" w:rsidP="009E54AB"/>
    <w:p w14:paraId="5D152958" w14:textId="25354EED" w:rsidR="009E54AB" w:rsidRPr="00F452C7" w:rsidRDefault="009E54AB" w:rsidP="009E54AB">
      <w:pPr>
        <w:pStyle w:val="Ttulo2"/>
      </w:pPr>
      <w:bookmarkStart w:id="9490" w:name="_Toc494476027"/>
      <w:r w:rsidRPr="00F452C7">
        <w:t xml:space="preserve">5.1.  Pruebas </w:t>
      </w:r>
      <w:r w:rsidR="002449ED">
        <w:t>de sistema</w:t>
      </w:r>
      <w:bookmarkEnd w:id="9490"/>
      <w:r w:rsidR="002449ED" w:rsidRPr="00F452C7">
        <w:t xml:space="preserve"> </w:t>
      </w:r>
    </w:p>
    <w:p w14:paraId="3716BC7D" w14:textId="77777777" w:rsidR="009E54AB" w:rsidRPr="00F452C7" w:rsidRDefault="009E54AB" w:rsidP="009E54AB"/>
    <w:p w14:paraId="21E32D49" w14:textId="6BDAA4D7" w:rsidR="009E54AB" w:rsidRPr="00F452C7" w:rsidRDefault="009E54AB" w:rsidP="009E54AB">
      <w:r w:rsidRPr="00F452C7">
        <w:t>En este proyecto se utilizará la escritura de valores por pantalla, ya que es una estrategia simple y efectiva. Por lo tanto</w:t>
      </w:r>
      <w:ins w:id="9491" w:author="Rodrigo García" w:date="2017-09-29T10:37:00Z">
        <w:r w:rsidR="007321A0">
          <w:t>,</w:t>
        </w:r>
      </w:ins>
      <w:r w:rsidRPr="00F452C7">
        <w:t xml:space="preserve"> se observarán valores en la interfaz web y en el servidor que irán mostrando como cada </w:t>
      </w:r>
      <w:r w:rsidR="00F452C7" w:rsidRPr="00F452C7">
        <w:t>función</w:t>
      </w:r>
      <w:r w:rsidRPr="00F452C7">
        <w:t xml:space="preserve"> se va ejecutando. Para el caso </w:t>
      </w:r>
      <w:r w:rsidRPr="00F452C7">
        <w:lastRenderedPageBreak/>
        <w:t>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Ttulo3"/>
      </w:pPr>
      <w:bookmarkStart w:id="9492" w:name="_Toc494476028"/>
      <w:r w:rsidRPr="00F452C7">
        <w:t>5.1.</w:t>
      </w:r>
      <w:ins w:id="9493" w:author="Borja Gonzalez" w:date="2017-09-28T19:36:00Z">
        <w:r w:rsidR="004426CE">
          <w:t>1</w:t>
        </w:r>
      </w:ins>
      <w:del w:id="9494" w:author="Borja Gonzalez" w:date="2017-09-28T19:36:00Z">
        <w:r w:rsidRPr="00F452C7" w:rsidDel="004426CE">
          <w:delText>2</w:delText>
        </w:r>
      </w:del>
      <w:r w:rsidRPr="00F452C7">
        <w:t>.  Obtener paciente</w:t>
      </w:r>
      <w:r w:rsidR="004E6EDB">
        <w:t>s</w:t>
      </w:r>
      <w:bookmarkEnd w:id="9492"/>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9495" w:author="Borja Gonzalez" w:date="2017-09-28T22:06:00Z"/>
        </w:rPr>
      </w:pPr>
      <w:del w:id="9496" w:author="Borja Gonzalez" w:date="2017-09-28T22:06:00Z">
        <w:r w:rsidRPr="00F452C7" w:rsidDel="002D3B74">
          <w:rPr>
            <w:noProof/>
            <w:lang w:eastAsia="es-ES_tradnl"/>
            <w:rPrChange w:id="9497" w:author="Unknown">
              <w:rPr>
                <w:rFonts w:asciiTheme="majorHAnsi" w:eastAsiaTheme="majorEastAsia" w:hAnsiTheme="majorHAnsi" w:cstheme="majorBidi"/>
                <w:b/>
                <w:bCs/>
                <w:i/>
                <w:iCs/>
                <w:noProof/>
                <w:color w:val="4F81BD" w:themeColor="accent1"/>
                <w:lang w:eastAsia="es-ES_tradnl"/>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aconcuadrcula"/>
        <w:tblW w:w="0" w:type="auto"/>
        <w:tblLook w:val="04A0" w:firstRow="1" w:lastRow="0" w:firstColumn="1" w:lastColumn="0" w:noHBand="0" w:noVBand="1"/>
      </w:tblPr>
      <w:tblGrid>
        <w:gridCol w:w="8856"/>
      </w:tblGrid>
      <w:tr w:rsidR="002D3B74" w14:paraId="1F08B2EA" w14:textId="77777777" w:rsidTr="002D3B74">
        <w:trPr>
          <w:ins w:id="9498" w:author="Borja Gonzalez" w:date="2017-09-28T22:06:00Z"/>
        </w:trPr>
        <w:tc>
          <w:tcPr>
            <w:tcW w:w="8856" w:type="dxa"/>
          </w:tcPr>
          <w:p w14:paraId="40392423" w14:textId="77777777" w:rsidR="002D3B74" w:rsidRDefault="002D3B74" w:rsidP="002D3B74">
            <w:pPr>
              <w:rPr>
                <w:ins w:id="9499" w:author="Borja Gonzalez" w:date="2017-09-28T22:06:00Z"/>
              </w:rPr>
            </w:pPr>
            <w:ins w:id="9500" w:author="Borja Gonzalez" w:date="2017-09-28T22:06:00Z">
              <w:r>
                <w:t>Navigated to http://192.168.1.33:8124/pacientes.html</w:t>
              </w:r>
            </w:ins>
          </w:p>
          <w:p w14:paraId="6B2C2D4D" w14:textId="77777777" w:rsidR="002D3B74" w:rsidRDefault="002D3B74" w:rsidP="002D3B74">
            <w:pPr>
              <w:rPr>
                <w:ins w:id="9501" w:author="Borja Gonzalez" w:date="2017-09-28T22:06:00Z"/>
              </w:rPr>
            </w:pPr>
            <w:ins w:id="9502" w:author="Borja Gonzalez" w:date="2017-09-28T22:06:00Z">
              <w:r>
                <w:t>22:05:34.084 VM88 pacientes_node.js:28 Conexíon establecida con el servidor</w:t>
              </w:r>
            </w:ins>
          </w:p>
          <w:p w14:paraId="18D2D3F8" w14:textId="77777777" w:rsidR="002D3B74" w:rsidRDefault="002D3B74" w:rsidP="002D3B74">
            <w:pPr>
              <w:rPr>
                <w:ins w:id="9503" w:author="Borja Gonzalez" w:date="2017-09-28T22:06:00Z"/>
              </w:rPr>
            </w:pPr>
            <w:ins w:id="9504" w:author="Borja Gonzalez" w:date="2017-09-28T22:06:00Z">
              <w:r>
                <w:t>22:05:34.087 VM88 pacientes_node.js:39 Solicitud de listado de pacientes enviada</w:t>
              </w:r>
            </w:ins>
          </w:p>
          <w:p w14:paraId="6B1A8145" w14:textId="77777777" w:rsidR="002D3B74" w:rsidRDefault="002D3B74" w:rsidP="002D3B74">
            <w:pPr>
              <w:rPr>
                <w:ins w:id="9505" w:author="Borja Gonzalez" w:date="2017-09-28T22:06:00Z"/>
              </w:rPr>
            </w:pPr>
            <w:ins w:id="9506" w:author="Borja Gonzalez" w:date="2017-09-28T22:06:00Z">
              <w:r>
                <w:t>22:05:34.294 VM88 pacientes_node.js:41 Lista de pacientes recibida</w:t>
              </w:r>
            </w:ins>
          </w:p>
          <w:p w14:paraId="4AAE6294" w14:textId="72DE2C66" w:rsidR="002D3B74" w:rsidRDefault="002D3B74" w:rsidP="002D3B74">
            <w:pPr>
              <w:rPr>
                <w:ins w:id="9507" w:author="Borja Gonzalez" w:date="2017-09-28T22:06:00Z"/>
              </w:rPr>
            </w:pPr>
            <w:ins w:id="9508"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aconcuadrcula"/>
        <w:tblW w:w="0" w:type="auto"/>
        <w:tblLook w:val="04A0" w:firstRow="1" w:lastRow="0" w:firstColumn="1" w:lastColumn="0" w:noHBand="0" w:noVBand="1"/>
      </w:tblPr>
      <w:tblGrid>
        <w:gridCol w:w="8856"/>
      </w:tblGrid>
      <w:tr w:rsidR="002D3B74" w14:paraId="2ECB7295" w14:textId="77777777" w:rsidTr="002D3B74">
        <w:trPr>
          <w:ins w:id="9509" w:author="Borja Gonzalez" w:date="2017-09-28T22:07:00Z"/>
        </w:trPr>
        <w:tc>
          <w:tcPr>
            <w:tcW w:w="8856" w:type="dxa"/>
          </w:tcPr>
          <w:p w14:paraId="487B625B" w14:textId="77777777" w:rsidR="002D3B74" w:rsidRPr="0079203F" w:rsidRDefault="002D3B74">
            <w:pPr>
              <w:rPr>
                <w:ins w:id="9510" w:author="Borja Gonzalez" w:date="2017-09-28T22:07:00Z"/>
                <w:lang w:val="es-ES"/>
                <w:rPrChange w:id="9511" w:author="Rodrigo García" w:date="2017-09-29T10:10:00Z">
                  <w:rPr>
                    <w:ins w:id="9512" w:author="Borja Gonzalez" w:date="2017-09-28T22:07:00Z"/>
                    <w:rFonts w:ascii="Menlo Regular" w:eastAsiaTheme="majorEastAsia" w:hAnsi="Menlo Regular" w:cs="Menlo Regular"/>
                    <w:color w:val="000000"/>
                    <w:sz w:val="22"/>
                    <w:szCs w:val="22"/>
                    <w:lang w:val="en-US"/>
                  </w:rPr>
                </w:rPrChange>
              </w:rPr>
              <w:pPrChange w:id="951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514" w:author="Borja Gonzalez" w:date="2017-09-28T22:07:00Z">
              <w:r w:rsidRPr="0079203F">
                <w:rPr>
                  <w:lang w:val="es-ES"/>
                  <w:rPrChange w:id="9515" w:author="Rodrigo García" w:date="2017-09-29T10:10:00Z">
                    <w:rPr>
                      <w:rFonts w:ascii="Menlo Regular" w:eastAsiaTheme="majorEastAsia" w:hAnsi="Menlo Regular" w:cs="Menlo Regular"/>
                      <w:b/>
                      <w:bCs/>
                      <w:i/>
                      <w:iCs/>
                      <w:color w:val="000000"/>
                      <w:sz w:val="22"/>
                      <w:szCs w:val="22"/>
                      <w:lang w:val="en-US"/>
                    </w:rPr>
                  </w:rPrChange>
                </w:rPr>
                <w:t>22:05:34:094 Conexión establecida con el cliente</w:t>
              </w:r>
            </w:ins>
          </w:p>
          <w:p w14:paraId="40790836" w14:textId="77777777" w:rsidR="002D3B74" w:rsidRPr="0079203F" w:rsidRDefault="002D3B74">
            <w:pPr>
              <w:rPr>
                <w:ins w:id="9516" w:author="Borja Gonzalez" w:date="2017-09-28T22:07:00Z"/>
                <w:lang w:val="es-ES"/>
                <w:rPrChange w:id="9517" w:author="Rodrigo García" w:date="2017-09-29T10:10:00Z">
                  <w:rPr>
                    <w:ins w:id="9518" w:author="Borja Gonzalez" w:date="2017-09-28T22:07:00Z"/>
                    <w:rFonts w:ascii="Menlo Regular" w:eastAsiaTheme="majorEastAsia" w:hAnsi="Menlo Regular" w:cs="Menlo Regular"/>
                    <w:color w:val="000000"/>
                    <w:sz w:val="22"/>
                    <w:szCs w:val="22"/>
                    <w:lang w:val="en-US"/>
                  </w:rPr>
                </w:rPrChange>
              </w:rPr>
              <w:pPrChange w:id="951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520" w:author="Borja Gonzalez" w:date="2017-09-28T22:07:00Z">
              <w:r w:rsidRPr="0079203F">
                <w:rPr>
                  <w:lang w:val="es-ES"/>
                  <w:rPrChange w:id="9521" w:author="Rodrigo García" w:date="2017-09-29T10:10:00Z">
                    <w:rPr>
                      <w:rFonts w:ascii="Menlo Regular" w:eastAsiaTheme="majorEastAsia" w:hAnsi="Menlo Regular" w:cs="Menlo Regular"/>
                      <w:b/>
                      <w:bCs/>
                      <w:i/>
                      <w:iCs/>
                      <w:color w:val="000000"/>
                      <w:sz w:val="22"/>
                      <w:szCs w:val="22"/>
                      <w:lang w:val="en-US"/>
                    </w:rPr>
                  </w:rPrChange>
                </w:rPr>
                <w:t>22:05:34:099 Conexión establecida con el cliente</w:t>
              </w:r>
            </w:ins>
          </w:p>
          <w:p w14:paraId="7E3CE092" w14:textId="77777777" w:rsidR="002D3B74" w:rsidRPr="0079203F" w:rsidRDefault="002D3B74">
            <w:pPr>
              <w:rPr>
                <w:ins w:id="9522" w:author="Borja Gonzalez" w:date="2017-09-28T22:07:00Z"/>
                <w:lang w:val="es-ES"/>
                <w:rPrChange w:id="9523" w:author="Rodrigo García" w:date="2017-09-29T10:10:00Z">
                  <w:rPr>
                    <w:ins w:id="9524" w:author="Borja Gonzalez" w:date="2017-09-28T22:07:00Z"/>
                    <w:rFonts w:ascii="Menlo Regular" w:eastAsiaTheme="majorEastAsia" w:hAnsi="Menlo Regular" w:cs="Menlo Regular"/>
                    <w:color w:val="000000"/>
                    <w:sz w:val="22"/>
                    <w:szCs w:val="22"/>
                    <w:lang w:val="en-US"/>
                  </w:rPr>
                </w:rPrChange>
              </w:rPr>
              <w:pPrChange w:id="952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526" w:author="Borja Gonzalez" w:date="2017-09-28T22:07:00Z">
              <w:r w:rsidRPr="0079203F">
                <w:rPr>
                  <w:lang w:val="es-ES"/>
                  <w:rPrChange w:id="9527" w:author="Rodrigo García" w:date="2017-09-29T10:10:00Z">
                    <w:rPr>
                      <w:rFonts w:ascii="Menlo Regular" w:eastAsiaTheme="majorEastAsia" w:hAnsi="Menlo Regular" w:cs="Menlo Regular"/>
                      <w:b/>
                      <w:bCs/>
                      <w:i/>
                      <w:iCs/>
                      <w:color w:val="000000"/>
                      <w:sz w:val="22"/>
                      <w:szCs w:val="22"/>
                      <w:lang w:val="en-US"/>
                    </w:rPr>
                  </w:rPrChange>
                </w:rPr>
                <w:t>22:05:34:136 Petición del cliente: Pacientes</w:t>
              </w:r>
            </w:ins>
          </w:p>
          <w:p w14:paraId="008042E5" w14:textId="77777777" w:rsidR="002D3B74" w:rsidRPr="0079203F" w:rsidRDefault="002D3B74">
            <w:pPr>
              <w:rPr>
                <w:ins w:id="9528" w:author="Borja Gonzalez" w:date="2017-09-28T22:07:00Z"/>
                <w:lang w:val="es-ES"/>
                <w:rPrChange w:id="9529" w:author="Rodrigo García" w:date="2017-09-29T10:10:00Z">
                  <w:rPr>
                    <w:ins w:id="9530" w:author="Borja Gonzalez" w:date="2017-09-28T22:07:00Z"/>
                    <w:rFonts w:ascii="Menlo Regular" w:eastAsiaTheme="majorEastAsia" w:hAnsi="Menlo Regular" w:cs="Menlo Regular"/>
                    <w:color w:val="000000"/>
                    <w:sz w:val="22"/>
                    <w:szCs w:val="22"/>
                    <w:lang w:val="en-US"/>
                  </w:rPr>
                </w:rPrChange>
              </w:rPr>
              <w:pPrChange w:id="953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532" w:author="Borja Gonzalez" w:date="2017-09-28T22:07:00Z">
              <w:r w:rsidRPr="0079203F">
                <w:rPr>
                  <w:lang w:val="es-ES"/>
                  <w:rPrChange w:id="9533" w:author="Rodrigo García" w:date="2017-09-29T10:10:00Z">
                    <w:rPr>
                      <w:rFonts w:ascii="Menlo Regular" w:eastAsiaTheme="majorEastAsia" w:hAnsi="Menlo Regular" w:cs="Menlo Regular"/>
                      <w:b/>
                      <w:bCs/>
                      <w:i/>
                      <w:iCs/>
                      <w:color w:val="000000"/>
                      <w:sz w:val="22"/>
                      <w:szCs w:val="22"/>
                      <w:lang w:val="en-US"/>
                    </w:rPr>
                  </w:rPrChange>
                </w:rPr>
                <w:t>22:05:34:177 Base de datos abierta</w:t>
              </w:r>
            </w:ins>
          </w:p>
          <w:p w14:paraId="5392F66D" w14:textId="77777777" w:rsidR="002D3B74" w:rsidRPr="0079203F" w:rsidRDefault="002D3B74">
            <w:pPr>
              <w:rPr>
                <w:ins w:id="9534" w:author="Borja Gonzalez" w:date="2017-09-28T22:07:00Z"/>
                <w:lang w:val="es-ES"/>
                <w:rPrChange w:id="9535" w:author="Rodrigo García" w:date="2017-09-29T10:11:00Z">
                  <w:rPr>
                    <w:ins w:id="9536" w:author="Borja Gonzalez" w:date="2017-09-28T22:07:00Z"/>
                    <w:rFonts w:ascii="Menlo Regular" w:eastAsiaTheme="majorEastAsia" w:hAnsi="Menlo Regular" w:cs="Menlo Regular"/>
                    <w:color w:val="000000"/>
                    <w:sz w:val="22"/>
                    <w:szCs w:val="22"/>
                    <w:lang w:val="en-US"/>
                  </w:rPr>
                </w:rPrChange>
              </w:rPr>
              <w:pPrChange w:id="953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538" w:author="Borja Gonzalez" w:date="2017-09-28T22:07:00Z">
              <w:r w:rsidRPr="0079203F">
                <w:rPr>
                  <w:lang w:val="es-ES"/>
                  <w:rPrChange w:id="9539" w:author="Rodrigo García" w:date="2017-09-29T10:11:00Z">
                    <w:rPr>
                      <w:rFonts w:ascii="Menlo Regular" w:eastAsiaTheme="majorEastAsia" w:hAnsi="Menlo Regular" w:cs="Menlo Regular"/>
                      <w:b/>
                      <w:bCs/>
                      <w:i/>
                      <w:iCs/>
                      <w:color w:val="000000"/>
                      <w:sz w:val="22"/>
                      <w:szCs w:val="22"/>
                      <w:lang w:val="en-US"/>
                    </w:rPr>
                  </w:rPrChange>
                </w:rPr>
                <w:t>22:05:34:286 Listado de pacientes enviado al cliente</w:t>
              </w:r>
            </w:ins>
          </w:p>
          <w:p w14:paraId="007BF750" w14:textId="48048605" w:rsidR="002D3B74" w:rsidRDefault="002D3B74" w:rsidP="00EF3BF3">
            <w:pPr>
              <w:rPr>
                <w:ins w:id="9540" w:author="Borja Gonzalez" w:date="2017-09-28T22:07:00Z"/>
              </w:rPr>
            </w:pPr>
            <w:ins w:id="9541" w:author="Borja Gonzalez" w:date="2017-09-28T22:07:00Z">
              <w:r>
                <w:rPr>
                  <w:lang w:val="en-US"/>
                </w:rPr>
                <w:t>22:05:34:292 Base de datos cerrada</w:t>
              </w:r>
            </w:ins>
          </w:p>
        </w:tc>
      </w:tr>
    </w:tbl>
    <w:p w14:paraId="7948EA0E" w14:textId="77777777" w:rsidR="004E6EDB" w:rsidRDefault="004E6EDB" w:rsidP="009E54AB"/>
    <w:p w14:paraId="1FA8F967" w14:textId="0C3C9535" w:rsidR="0096101D" w:rsidRPr="00F452C7" w:rsidRDefault="0096101D" w:rsidP="009E54AB">
      <w:r w:rsidRPr="00F452C7">
        <w:t xml:space="preserve">Como se puede </w:t>
      </w:r>
      <w:r w:rsidR="00F452C7" w:rsidRPr="00F452C7">
        <w:t>observar</w:t>
      </w:r>
      <w:r w:rsidRPr="00F452C7">
        <w:t xml:space="preserve"> todos los eventos ocurren en orden cronológico. </w:t>
      </w:r>
      <w:del w:id="9542" w:author="Rodrigo García" w:date="2017-09-29T10:38:00Z">
        <w:r w:rsidRPr="00F452C7" w:rsidDel="007321A0">
          <w:delText>Para empezar</w:delText>
        </w:r>
      </w:del>
      <w:ins w:id="9543" w:author="Rodrigo García" w:date="2017-09-29T10:38:00Z">
        <w:r w:rsidR="007321A0">
          <w:t>En primer lugar</w:t>
        </w:r>
      </w:ins>
      <w:r w:rsidRPr="00F452C7">
        <w:t xml:space="preserve">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Ttulo3"/>
      </w:pPr>
      <w:bookmarkStart w:id="9544" w:name="_Toc494476029"/>
      <w:r w:rsidRPr="00F452C7">
        <w:t>5.1.</w:t>
      </w:r>
      <w:ins w:id="9545" w:author="Borja Gonzalez" w:date="2017-09-28T19:36:00Z">
        <w:r w:rsidR="004426CE">
          <w:t>2</w:t>
        </w:r>
      </w:ins>
      <w:del w:id="9546" w:author="Borja Gonzalez" w:date="2017-09-28T19:36:00Z">
        <w:r w:rsidRPr="00F452C7" w:rsidDel="004426CE">
          <w:delText>3</w:delText>
        </w:r>
      </w:del>
      <w:r w:rsidRPr="00F452C7">
        <w:t xml:space="preserve">.  Añadir </w:t>
      </w:r>
      <w:r w:rsidR="008C3871">
        <w:t xml:space="preserve">un </w:t>
      </w:r>
      <w:r w:rsidRPr="00F452C7">
        <w:t>paciente</w:t>
      </w:r>
      <w:bookmarkEnd w:id="9544"/>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42B281CE" w:rsidR="009550DF" w:rsidRPr="00F452C7" w:rsidRDefault="009550DF" w:rsidP="00F452C7">
      <w:pPr>
        <w:rPr>
          <w:ins w:id="9547" w:author="Borja Gonzalez" w:date="2017-09-28T22:09:00Z"/>
        </w:rPr>
      </w:pPr>
    </w:p>
    <w:tbl>
      <w:tblPr>
        <w:tblStyle w:val="Tablaconcuadrcula"/>
        <w:tblW w:w="0" w:type="auto"/>
        <w:tblLook w:val="04A0" w:firstRow="1" w:lastRow="0" w:firstColumn="1" w:lastColumn="0" w:noHBand="0" w:noVBand="1"/>
      </w:tblPr>
      <w:tblGrid>
        <w:gridCol w:w="8856"/>
      </w:tblGrid>
      <w:tr w:rsidR="009550DF" w14:paraId="7C69E3B8" w14:textId="77777777" w:rsidTr="009550DF">
        <w:trPr>
          <w:ins w:id="9548" w:author="Borja Gonzalez" w:date="2017-09-28T22:09:00Z"/>
        </w:trPr>
        <w:tc>
          <w:tcPr>
            <w:tcW w:w="8856" w:type="dxa"/>
          </w:tcPr>
          <w:p w14:paraId="341313B3" w14:textId="77777777" w:rsidR="009550DF" w:rsidRDefault="009550DF" w:rsidP="009550DF">
            <w:pPr>
              <w:rPr>
                <w:ins w:id="9549" w:author="Borja Gonzalez" w:date="2017-09-28T22:09:00Z"/>
              </w:rPr>
            </w:pPr>
            <w:ins w:id="9550" w:author="Borja Gonzalez" w:date="2017-09-28T22:09:00Z">
              <w:r>
                <w:t>22:08:24.928 Navigated to http://192.168.1.33:8124/pacientes.html</w:t>
              </w:r>
            </w:ins>
          </w:p>
          <w:p w14:paraId="5AE7949D" w14:textId="77777777" w:rsidR="009550DF" w:rsidRDefault="009550DF" w:rsidP="009550DF">
            <w:pPr>
              <w:rPr>
                <w:ins w:id="9551" w:author="Borja Gonzalez" w:date="2017-09-28T22:09:00Z"/>
              </w:rPr>
            </w:pPr>
            <w:ins w:id="9552" w:author="Borja Gonzalez" w:date="2017-09-28T22:09:00Z">
              <w:r>
                <w:t>22:08:25.452 VM88 pacientes_node.js:28 Conexíon establecida con el servidor</w:t>
              </w:r>
            </w:ins>
          </w:p>
          <w:p w14:paraId="013D3C08" w14:textId="77777777" w:rsidR="009550DF" w:rsidRDefault="009550DF" w:rsidP="009550DF">
            <w:pPr>
              <w:rPr>
                <w:ins w:id="9553" w:author="Borja Gonzalez" w:date="2017-09-28T22:09:00Z"/>
              </w:rPr>
            </w:pPr>
            <w:ins w:id="9554" w:author="Borja Gonzalez" w:date="2017-09-28T22:09:00Z">
              <w:r>
                <w:t>22:08:25.457 VM88 pacientes_node.js:39 Solicitud de listado de pacientes enviada</w:t>
              </w:r>
            </w:ins>
          </w:p>
          <w:p w14:paraId="2534AF16" w14:textId="77777777" w:rsidR="009550DF" w:rsidRDefault="009550DF" w:rsidP="009550DF">
            <w:pPr>
              <w:rPr>
                <w:ins w:id="9555" w:author="Borja Gonzalez" w:date="2017-09-28T22:09:00Z"/>
              </w:rPr>
            </w:pPr>
            <w:ins w:id="9556" w:author="Borja Gonzalez" w:date="2017-09-28T22:09:00Z">
              <w:r>
                <w:t>22:08:25.673 VM88 pacientes_node.js:41 Lista de pacientes recibida</w:t>
              </w:r>
            </w:ins>
          </w:p>
          <w:p w14:paraId="712DB0F6" w14:textId="77777777" w:rsidR="009550DF" w:rsidRDefault="009550DF" w:rsidP="009550DF">
            <w:pPr>
              <w:rPr>
                <w:ins w:id="9557" w:author="Borja Gonzalez" w:date="2017-09-28T22:09:00Z"/>
              </w:rPr>
            </w:pPr>
            <w:ins w:id="9558" w:author="Borja Gonzalez" w:date="2017-09-28T22:09:00Z">
              <w:r>
                <w:t>22:08:25.675 pacientes.html:45 Lista de pacientes disponible en el navegador</w:t>
              </w:r>
            </w:ins>
          </w:p>
          <w:p w14:paraId="00EACE23" w14:textId="77777777" w:rsidR="009550DF" w:rsidRDefault="009550DF" w:rsidP="009550DF">
            <w:pPr>
              <w:rPr>
                <w:ins w:id="9559" w:author="Borja Gonzalez" w:date="2017-09-28T22:09:00Z"/>
              </w:rPr>
            </w:pPr>
            <w:ins w:id="9560" w:author="Borja Gonzalez" w:date="2017-09-28T22:09:00Z">
              <w:r>
                <w:t>22:08:52.862 VM88 pacientes_node.js:8 Conexíon establecida con el servidor</w:t>
              </w:r>
            </w:ins>
          </w:p>
          <w:p w14:paraId="4AF2BADA" w14:textId="77777777" w:rsidR="009550DF" w:rsidRDefault="009550DF" w:rsidP="009550DF">
            <w:pPr>
              <w:rPr>
                <w:ins w:id="9561" w:author="Borja Gonzalez" w:date="2017-09-28T22:09:00Z"/>
              </w:rPr>
            </w:pPr>
            <w:ins w:id="9562" w:author="Borja Gonzalez" w:date="2017-09-28T22:09:00Z">
              <w:r>
                <w:t xml:space="preserve">22:08:52.864 VM88 pacientes_node.js:22 Solicitud para añadir paciente: (María </w:t>
              </w:r>
              <w:r>
                <w:lastRenderedPageBreak/>
                <w:t>Constancia) enviada</w:t>
              </w:r>
            </w:ins>
          </w:p>
          <w:p w14:paraId="5CF7287E" w14:textId="77777777" w:rsidR="009550DF" w:rsidRDefault="009550DF" w:rsidP="009550DF">
            <w:pPr>
              <w:rPr>
                <w:ins w:id="9563" w:author="Borja Gonzalez" w:date="2017-09-28T22:09:00Z"/>
              </w:rPr>
            </w:pPr>
            <w:ins w:id="9564" w:author="Borja Gonzalez" w:date="2017-09-28T22:09:00Z">
              <w:r>
                <w:t>22:08:52.993 Navigated to http://192.168.1.33:8124/pacientes.html</w:t>
              </w:r>
            </w:ins>
          </w:p>
          <w:p w14:paraId="10D95347" w14:textId="77777777" w:rsidR="009550DF" w:rsidRDefault="009550DF" w:rsidP="009550DF">
            <w:pPr>
              <w:rPr>
                <w:ins w:id="9565" w:author="Borja Gonzalez" w:date="2017-09-28T22:09:00Z"/>
              </w:rPr>
            </w:pPr>
            <w:ins w:id="9566" w:author="Borja Gonzalez" w:date="2017-09-28T22:09:00Z">
              <w:r>
                <w:t>22:08:53.446 pacientes_node.js:28 Conexíon establecida con el servidor</w:t>
              </w:r>
            </w:ins>
          </w:p>
          <w:p w14:paraId="7C5C74AD" w14:textId="77777777" w:rsidR="009550DF" w:rsidRDefault="009550DF" w:rsidP="009550DF">
            <w:pPr>
              <w:rPr>
                <w:ins w:id="9567" w:author="Borja Gonzalez" w:date="2017-09-28T22:09:00Z"/>
              </w:rPr>
            </w:pPr>
            <w:ins w:id="9568" w:author="Borja Gonzalez" w:date="2017-09-28T22:09:00Z">
              <w:r>
                <w:t>22:08:53.451 pacientes_node.js:39 Solicitud de listado de pacientes enviada</w:t>
              </w:r>
            </w:ins>
          </w:p>
          <w:p w14:paraId="01F4FF4C" w14:textId="77777777" w:rsidR="009550DF" w:rsidRDefault="009550DF" w:rsidP="009550DF">
            <w:pPr>
              <w:rPr>
                <w:ins w:id="9569" w:author="Borja Gonzalez" w:date="2017-09-28T22:09:00Z"/>
              </w:rPr>
            </w:pPr>
            <w:ins w:id="9570" w:author="Borja Gonzalez" w:date="2017-09-28T22:09:00Z">
              <w:r>
                <w:t>22:08:53.551 pacientes_node.js:41 Lista de pacientes recibida</w:t>
              </w:r>
            </w:ins>
          </w:p>
          <w:p w14:paraId="334F1874" w14:textId="2EF2B032" w:rsidR="009550DF" w:rsidRDefault="009550DF" w:rsidP="009550DF">
            <w:pPr>
              <w:rPr>
                <w:ins w:id="9571" w:author="Borja Gonzalez" w:date="2017-09-28T22:09:00Z"/>
              </w:rPr>
            </w:pPr>
            <w:ins w:id="9572" w:author="Borja Gonzalez" w:date="2017-09-28T22:09:00Z">
              <w:r>
                <w:t>22:08:53.553 pacientes.html:45 Lista de pacientes disponible en el navegador</w:t>
              </w:r>
            </w:ins>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5DF09D31" w:rsidR="009550DF" w:rsidRPr="00F452C7" w:rsidRDefault="009550DF" w:rsidP="009E54AB"/>
    <w:tbl>
      <w:tblPr>
        <w:tblStyle w:val="Tablaconcuadrcula"/>
        <w:tblW w:w="0" w:type="auto"/>
        <w:tblLook w:val="04A0" w:firstRow="1" w:lastRow="0" w:firstColumn="1" w:lastColumn="0" w:noHBand="0" w:noVBand="1"/>
      </w:tblPr>
      <w:tblGrid>
        <w:gridCol w:w="8856"/>
      </w:tblGrid>
      <w:tr w:rsidR="009550DF" w14:paraId="27564E5E" w14:textId="77777777" w:rsidTr="009550DF">
        <w:tc>
          <w:tcPr>
            <w:tcW w:w="8856" w:type="dxa"/>
          </w:tcPr>
          <w:p w14:paraId="2C4FAEFB" w14:textId="77777777" w:rsidR="009550DF" w:rsidRPr="0079203F" w:rsidRDefault="009550DF">
            <w:pPr>
              <w:rPr>
                <w:lang w:val="es-ES"/>
                <w:rPrChange w:id="9573" w:author="Rodrigo García" w:date="2017-09-29T10:11:00Z">
                  <w:rPr>
                    <w:rFonts w:ascii="Menlo Regular" w:eastAsiaTheme="majorEastAsia" w:hAnsi="Menlo Regular" w:cs="Menlo Regular"/>
                    <w:color w:val="000000"/>
                    <w:sz w:val="22"/>
                    <w:szCs w:val="22"/>
                    <w:lang w:val="en-US"/>
                  </w:rPr>
                </w:rPrChange>
              </w:rPr>
              <w:pPrChange w:id="957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5" w:author="Rodrigo García" w:date="2017-09-29T10:11:00Z">
                  <w:rPr>
                    <w:rFonts w:ascii="Menlo Regular" w:eastAsiaTheme="majorEastAsia" w:hAnsi="Menlo Regular" w:cs="Menlo Regular"/>
                    <w:b/>
                    <w:bCs/>
                    <w:i/>
                    <w:iCs/>
                    <w:color w:val="000000"/>
                    <w:sz w:val="22"/>
                    <w:szCs w:val="22"/>
                    <w:lang w:val="en-US"/>
                  </w:rPr>
                </w:rPrChange>
              </w:rPr>
              <w:t>22:08:25:463 Conexión establecida con el cliente</w:t>
            </w:r>
          </w:p>
          <w:p w14:paraId="07F89772" w14:textId="77777777" w:rsidR="009550DF" w:rsidRPr="0079203F" w:rsidRDefault="009550DF">
            <w:pPr>
              <w:rPr>
                <w:lang w:val="es-ES"/>
                <w:rPrChange w:id="9576" w:author="Rodrigo García" w:date="2017-09-29T10:11:00Z">
                  <w:rPr>
                    <w:rFonts w:ascii="Menlo Regular" w:eastAsiaTheme="majorEastAsia" w:hAnsi="Menlo Regular" w:cs="Menlo Regular"/>
                    <w:color w:val="000000"/>
                    <w:sz w:val="22"/>
                    <w:szCs w:val="22"/>
                    <w:lang w:val="en-US"/>
                  </w:rPr>
                </w:rPrChange>
              </w:rPr>
              <w:pPrChange w:id="957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78" w:author="Rodrigo García" w:date="2017-09-29T10:11:00Z">
                  <w:rPr>
                    <w:rFonts w:ascii="Menlo Regular" w:eastAsiaTheme="majorEastAsia" w:hAnsi="Menlo Regular" w:cs="Menlo Regular"/>
                    <w:b/>
                    <w:bCs/>
                    <w:i/>
                    <w:iCs/>
                    <w:color w:val="000000"/>
                    <w:sz w:val="22"/>
                    <w:szCs w:val="22"/>
                    <w:lang w:val="en-US"/>
                  </w:rPr>
                </w:rPrChange>
              </w:rPr>
              <w:t>22:08:25:466 Conexión establecida con el cliente</w:t>
            </w:r>
          </w:p>
          <w:p w14:paraId="66D6B618" w14:textId="77777777" w:rsidR="009550DF" w:rsidRPr="0079203F" w:rsidRDefault="009550DF">
            <w:pPr>
              <w:rPr>
                <w:lang w:val="es-ES"/>
                <w:rPrChange w:id="9579" w:author="Rodrigo García" w:date="2017-09-29T10:11:00Z">
                  <w:rPr>
                    <w:rFonts w:ascii="Menlo Regular" w:eastAsiaTheme="majorEastAsia" w:hAnsi="Menlo Regular" w:cs="Menlo Regular"/>
                    <w:color w:val="000000"/>
                    <w:sz w:val="22"/>
                    <w:szCs w:val="22"/>
                    <w:lang w:val="en-US"/>
                  </w:rPr>
                </w:rPrChange>
              </w:rPr>
              <w:pPrChange w:id="958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1" w:author="Rodrigo García" w:date="2017-09-29T10:11:00Z">
                  <w:rPr>
                    <w:rFonts w:ascii="Menlo Regular" w:eastAsiaTheme="majorEastAsia" w:hAnsi="Menlo Regular" w:cs="Menlo Regular"/>
                    <w:b/>
                    <w:bCs/>
                    <w:i/>
                    <w:iCs/>
                    <w:color w:val="000000"/>
                    <w:sz w:val="22"/>
                    <w:szCs w:val="22"/>
                    <w:lang w:val="en-US"/>
                  </w:rPr>
                </w:rPrChange>
              </w:rPr>
              <w:t>22:08:25:511 Petición del cliente: Pacientes</w:t>
            </w:r>
          </w:p>
          <w:p w14:paraId="5614B413" w14:textId="77777777" w:rsidR="009550DF" w:rsidRPr="0079203F" w:rsidRDefault="009550DF">
            <w:pPr>
              <w:rPr>
                <w:lang w:val="es-ES"/>
                <w:rPrChange w:id="9582" w:author="Rodrigo García" w:date="2017-09-29T10:11:00Z">
                  <w:rPr>
                    <w:rFonts w:ascii="Menlo Regular" w:eastAsiaTheme="majorEastAsia" w:hAnsi="Menlo Regular" w:cs="Menlo Regular"/>
                    <w:color w:val="000000"/>
                    <w:sz w:val="22"/>
                    <w:szCs w:val="22"/>
                    <w:lang w:val="en-US"/>
                  </w:rPr>
                </w:rPrChange>
              </w:rPr>
              <w:pPrChange w:id="95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4" w:author="Rodrigo García" w:date="2017-09-29T10:11:00Z">
                  <w:rPr>
                    <w:rFonts w:ascii="Menlo Regular" w:eastAsiaTheme="majorEastAsia" w:hAnsi="Menlo Regular" w:cs="Menlo Regular"/>
                    <w:b/>
                    <w:bCs/>
                    <w:i/>
                    <w:iCs/>
                    <w:color w:val="000000"/>
                    <w:sz w:val="22"/>
                    <w:szCs w:val="22"/>
                    <w:lang w:val="en-US"/>
                  </w:rPr>
                </w:rPrChange>
              </w:rPr>
              <w:t>22:08:25:552 Base de datos abierta</w:t>
            </w:r>
          </w:p>
          <w:p w14:paraId="734D1251" w14:textId="77777777" w:rsidR="009550DF" w:rsidRPr="0079203F" w:rsidRDefault="009550DF">
            <w:pPr>
              <w:rPr>
                <w:lang w:val="es-ES"/>
                <w:rPrChange w:id="9585" w:author="Rodrigo García" w:date="2017-09-29T10:11:00Z">
                  <w:rPr>
                    <w:rFonts w:ascii="Menlo Regular" w:eastAsiaTheme="majorEastAsia" w:hAnsi="Menlo Regular" w:cs="Menlo Regular"/>
                    <w:color w:val="000000"/>
                    <w:sz w:val="22"/>
                    <w:szCs w:val="22"/>
                    <w:lang w:val="en-US"/>
                  </w:rPr>
                </w:rPrChange>
              </w:rPr>
              <w:pPrChange w:id="95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87" w:author="Rodrigo García" w:date="2017-09-29T10:11:00Z">
                  <w:rPr>
                    <w:rFonts w:ascii="Menlo Regular" w:eastAsiaTheme="majorEastAsia" w:hAnsi="Menlo Regular" w:cs="Menlo Regular"/>
                    <w:b/>
                    <w:bCs/>
                    <w:i/>
                    <w:iCs/>
                    <w:color w:val="000000"/>
                    <w:sz w:val="22"/>
                    <w:szCs w:val="22"/>
                    <w:lang w:val="en-US"/>
                  </w:rPr>
                </w:rPrChange>
              </w:rPr>
              <w:t>22:08:25:665 Listado de pacientes enviado al cliente</w:t>
            </w:r>
          </w:p>
          <w:p w14:paraId="6EC4B053" w14:textId="77777777" w:rsidR="009550DF" w:rsidRPr="0079203F" w:rsidRDefault="009550DF">
            <w:pPr>
              <w:rPr>
                <w:lang w:val="es-ES"/>
                <w:rPrChange w:id="9588" w:author="Rodrigo García" w:date="2017-09-29T10:11:00Z">
                  <w:rPr>
                    <w:rFonts w:ascii="Menlo Regular" w:eastAsiaTheme="majorEastAsia" w:hAnsi="Menlo Regular" w:cs="Menlo Regular"/>
                    <w:color w:val="000000"/>
                    <w:sz w:val="22"/>
                    <w:szCs w:val="22"/>
                    <w:lang w:val="en-US"/>
                  </w:rPr>
                </w:rPrChange>
              </w:rPr>
              <w:pPrChange w:id="95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0" w:author="Rodrigo García" w:date="2017-09-29T10:11:00Z">
                  <w:rPr>
                    <w:rFonts w:ascii="Menlo Regular" w:eastAsiaTheme="majorEastAsia" w:hAnsi="Menlo Regular" w:cs="Menlo Regular"/>
                    <w:b/>
                    <w:bCs/>
                    <w:i/>
                    <w:iCs/>
                    <w:color w:val="000000"/>
                    <w:sz w:val="22"/>
                    <w:szCs w:val="22"/>
                    <w:lang w:val="en-US"/>
                  </w:rPr>
                </w:rPrChange>
              </w:rPr>
              <w:t>22:08:25:671 Base de datos cerrada</w:t>
            </w:r>
          </w:p>
          <w:p w14:paraId="0AAD4695" w14:textId="77777777" w:rsidR="009550DF" w:rsidRPr="0079203F" w:rsidRDefault="009550DF">
            <w:pPr>
              <w:rPr>
                <w:lang w:val="es-ES"/>
                <w:rPrChange w:id="9591" w:author="Rodrigo García" w:date="2017-09-29T10:11:00Z">
                  <w:rPr>
                    <w:rFonts w:ascii="Menlo Regular" w:eastAsiaTheme="majorEastAsia" w:hAnsi="Menlo Regular" w:cs="Menlo Regular"/>
                    <w:color w:val="000000"/>
                    <w:sz w:val="22"/>
                    <w:szCs w:val="22"/>
                    <w:lang w:val="en-US"/>
                  </w:rPr>
                </w:rPrChange>
              </w:rPr>
              <w:pPrChange w:id="95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3" w:author="Rodrigo García" w:date="2017-09-29T10:11:00Z">
                  <w:rPr>
                    <w:rFonts w:ascii="Menlo Regular" w:eastAsiaTheme="majorEastAsia" w:hAnsi="Menlo Regular" w:cs="Menlo Regular"/>
                    <w:b/>
                    <w:bCs/>
                    <w:i/>
                    <w:iCs/>
                    <w:color w:val="000000"/>
                    <w:sz w:val="22"/>
                    <w:szCs w:val="22"/>
                    <w:lang w:val="en-US"/>
                  </w:rPr>
                </w:rPrChange>
              </w:rPr>
              <w:t>22:08:52:868 Conexión establecida con el cliente</w:t>
            </w:r>
          </w:p>
          <w:p w14:paraId="3479814B" w14:textId="77777777" w:rsidR="009550DF" w:rsidRPr="0079203F" w:rsidRDefault="009550DF">
            <w:pPr>
              <w:rPr>
                <w:lang w:val="es-ES"/>
                <w:rPrChange w:id="9594" w:author="Rodrigo García" w:date="2017-09-29T10:11:00Z">
                  <w:rPr>
                    <w:rFonts w:ascii="Menlo Regular" w:eastAsiaTheme="majorEastAsia" w:hAnsi="Menlo Regular" w:cs="Menlo Regular"/>
                    <w:color w:val="000000"/>
                    <w:sz w:val="22"/>
                    <w:szCs w:val="22"/>
                    <w:lang w:val="en-US"/>
                  </w:rPr>
                </w:rPrChange>
              </w:rPr>
              <w:pPrChange w:id="95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6" w:author="Rodrigo García" w:date="2017-09-29T10:11:00Z">
                  <w:rPr>
                    <w:rFonts w:ascii="Menlo Regular" w:eastAsiaTheme="majorEastAsia" w:hAnsi="Menlo Regular" w:cs="Menlo Regular"/>
                    <w:b/>
                    <w:bCs/>
                    <w:i/>
                    <w:iCs/>
                    <w:color w:val="000000"/>
                    <w:sz w:val="22"/>
                    <w:szCs w:val="22"/>
                    <w:lang w:val="en-US"/>
                  </w:rPr>
                </w:rPrChange>
              </w:rPr>
              <w:t>22:08:52:884 Petición del cliente: Añadir paciente</w:t>
            </w:r>
          </w:p>
          <w:p w14:paraId="3461F8CE" w14:textId="77777777" w:rsidR="009550DF" w:rsidRPr="0079203F" w:rsidRDefault="009550DF">
            <w:pPr>
              <w:rPr>
                <w:lang w:val="es-ES"/>
                <w:rPrChange w:id="9597" w:author="Rodrigo García" w:date="2017-09-29T10:11:00Z">
                  <w:rPr>
                    <w:rFonts w:ascii="Menlo Regular" w:eastAsiaTheme="majorEastAsia" w:hAnsi="Menlo Regular" w:cs="Menlo Regular"/>
                    <w:color w:val="000000"/>
                    <w:sz w:val="22"/>
                    <w:szCs w:val="22"/>
                    <w:lang w:val="en-US"/>
                  </w:rPr>
                </w:rPrChange>
              </w:rPr>
              <w:pPrChange w:id="95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599" w:author="Rodrigo García" w:date="2017-09-29T10:11:00Z">
                  <w:rPr>
                    <w:rFonts w:ascii="Menlo Regular" w:eastAsiaTheme="majorEastAsia" w:hAnsi="Menlo Regular" w:cs="Menlo Regular"/>
                    <w:b/>
                    <w:bCs/>
                    <w:i/>
                    <w:iCs/>
                    <w:color w:val="000000"/>
                    <w:sz w:val="22"/>
                    <w:szCs w:val="22"/>
                    <w:lang w:val="en-US"/>
                  </w:rPr>
                </w:rPrChange>
              </w:rPr>
              <w:t>22:08:52:884 Paciente a añadir: María Constancia</w:t>
            </w:r>
          </w:p>
          <w:p w14:paraId="2D92D985" w14:textId="77777777" w:rsidR="009550DF" w:rsidRPr="0079203F" w:rsidRDefault="009550DF">
            <w:pPr>
              <w:rPr>
                <w:lang w:val="es-ES"/>
                <w:rPrChange w:id="9600" w:author="Rodrigo García" w:date="2017-09-29T10:11:00Z">
                  <w:rPr>
                    <w:rFonts w:ascii="Menlo Regular" w:eastAsiaTheme="majorEastAsia" w:hAnsi="Menlo Regular" w:cs="Menlo Regular"/>
                    <w:color w:val="000000"/>
                    <w:sz w:val="22"/>
                    <w:szCs w:val="22"/>
                    <w:lang w:val="en-US"/>
                  </w:rPr>
                </w:rPrChange>
              </w:rPr>
              <w:pPrChange w:id="96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2" w:author="Rodrigo García" w:date="2017-09-29T10:11:00Z">
                  <w:rPr>
                    <w:rFonts w:ascii="Menlo Regular" w:eastAsiaTheme="majorEastAsia" w:hAnsi="Menlo Regular" w:cs="Menlo Regular"/>
                    <w:b/>
                    <w:bCs/>
                    <w:i/>
                    <w:iCs/>
                    <w:color w:val="000000"/>
                    <w:sz w:val="22"/>
                    <w:szCs w:val="22"/>
                    <w:lang w:val="en-US"/>
                  </w:rPr>
                </w:rPrChange>
              </w:rPr>
              <w:t>22:08:52:887 Base de datos abierta</w:t>
            </w:r>
          </w:p>
          <w:p w14:paraId="75AF7F42" w14:textId="77777777" w:rsidR="009550DF" w:rsidRPr="0079203F" w:rsidRDefault="009550DF">
            <w:pPr>
              <w:rPr>
                <w:lang w:val="es-ES"/>
                <w:rPrChange w:id="9603" w:author="Rodrigo García" w:date="2017-09-29T10:11:00Z">
                  <w:rPr>
                    <w:rFonts w:ascii="Menlo Regular" w:eastAsiaTheme="majorEastAsia" w:hAnsi="Menlo Regular" w:cs="Menlo Regular"/>
                    <w:color w:val="000000"/>
                    <w:sz w:val="22"/>
                    <w:szCs w:val="22"/>
                    <w:lang w:val="en-US"/>
                  </w:rPr>
                </w:rPrChange>
              </w:rPr>
              <w:pPrChange w:id="96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5" w:author="Rodrigo García" w:date="2017-09-29T10:11:00Z">
                  <w:rPr>
                    <w:rFonts w:ascii="Menlo Regular" w:eastAsiaTheme="majorEastAsia" w:hAnsi="Menlo Regular" w:cs="Menlo Regular"/>
                    <w:b/>
                    <w:bCs/>
                    <w:i/>
                    <w:iCs/>
                    <w:color w:val="000000"/>
                    <w:sz w:val="22"/>
                    <w:szCs w:val="22"/>
                    <w:lang w:val="en-US"/>
                  </w:rPr>
                </w:rPrChange>
              </w:rPr>
              <w:t>22:08:52:935 Se ha añadido al paciente María Constancia a la base de datos</w:t>
            </w:r>
          </w:p>
          <w:p w14:paraId="68B1ECCD" w14:textId="77777777" w:rsidR="009550DF" w:rsidRPr="0079203F" w:rsidRDefault="009550DF">
            <w:pPr>
              <w:rPr>
                <w:lang w:val="es-ES"/>
                <w:rPrChange w:id="9606" w:author="Rodrigo García" w:date="2017-09-29T10:11:00Z">
                  <w:rPr>
                    <w:rFonts w:ascii="Menlo Regular" w:eastAsiaTheme="majorEastAsia" w:hAnsi="Menlo Regular" w:cs="Menlo Regular"/>
                    <w:color w:val="000000"/>
                    <w:sz w:val="22"/>
                    <w:szCs w:val="22"/>
                    <w:lang w:val="en-US"/>
                  </w:rPr>
                </w:rPrChange>
              </w:rPr>
              <w:pPrChange w:id="96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08" w:author="Rodrigo García" w:date="2017-09-29T10:11:00Z">
                  <w:rPr>
                    <w:rFonts w:ascii="Menlo Regular" w:eastAsiaTheme="majorEastAsia" w:hAnsi="Menlo Regular" w:cs="Menlo Regular"/>
                    <w:b/>
                    <w:bCs/>
                    <w:i/>
                    <w:iCs/>
                    <w:color w:val="000000"/>
                    <w:sz w:val="22"/>
                    <w:szCs w:val="22"/>
                    <w:lang w:val="en-US"/>
                  </w:rPr>
                </w:rPrChange>
              </w:rPr>
              <w:t>22:08:52:941 Base de datos cerrada</w:t>
            </w:r>
          </w:p>
          <w:p w14:paraId="0CD66EFC" w14:textId="77777777" w:rsidR="009550DF" w:rsidRPr="0079203F" w:rsidRDefault="009550DF">
            <w:pPr>
              <w:rPr>
                <w:lang w:val="es-ES"/>
                <w:rPrChange w:id="9609" w:author="Rodrigo García" w:date="2017-09-29T10:11:00Z">
                  <w:rPr>
                    <w:rFonts w:ascii="Menlo Regular" w:eastAsiaTheme="majorEastAsia" w:hAnsi="Menlo Regular" w:cs="Menlo Regular"/>
                    <w:color w:val="000000"/>
                    <w:sz w:val="22"/>
                    <w:szCs w:val="22"/>
                    <w:lang w:val="en-US"/>
                  </w:rPr>
                </w:rPrChange>
              </w:rPr>
              <w:pPrChange w:id="961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1" w:author="Rodrigo García" w:date="2017-09-29T10:11:00Z">
                  <w:rPr>
                    <w:rFonts w:ascii="Menlo Regular" w:eastAsiaTheme="majorEastAsia" w:hAnsi="Menlo Regular" w:cs="Menlo Regular"/>
                    <w:b/>
                    <w:bCs/>
                    <w:i/>
                    <w:iCs/>
                    <w:color w:val="000000"/>
                    <w:sz w:val="22"/>
                    <w:szCs w:val="22"/>
                    <w:lang w:val="en-US"/>
                  </w:rPr>
                </w:rPrChange>
              </w:rPr>
              <w:t>22:08:53:446 Conexión establecida con el cliente</w:t>
            </w:r>
          </w:p>
          <w:p w14:paraId="196C6C5A" w14:textId="77777777" w:rsidR="009550DF" w:rsidRPr="0079203F" w:rsidRDefault="009550DF">
            <w:pPr>
              <w:rPr>
                <w:lang w:val="es-ES"/>
                <w:rPrChange w:id="9612" w:author="Rodrigo García" w:date="2017-09-29T10:11:00Z">
                  <w:rPr>
                    <w:rFonts w:ascii="Menlo Regular" w:eastAsiaTheme="majorEastAsia" w:hAnsi="Menlo Regular" w:cs="Menlo Regular"/>
                    <w:color w:val="000000"/>
                    <w:sz w:val="22"/>
                    <w:szCs w:val="22"/>
                    <w:lang w:val="en-US"/>
                  </w:rPr>
                </w:rPrChange>
              </w:rPr>
              <w:pPrChange w:id="961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4" w:author="Rodrigo García" w:date="2017-09-29T10:11:00Z">
                  <w:rPr>
                    <w:rFonts w:ascii="Menlo Regular" w:eastAsiaTheme="majorEastAsia" w:hAnsi="Menlo Regular" w:cs="Menlo Regular"/>
                    <w:b/>
                    <w:bCs/>
                    <w:i/>
                    <w:iCs/>
                    <w:color w:val="000000"/>
                    <w:sz w:val="22"/>
                    <w:szCs w:val="22"/>
                    <w:lang w:val="en-US"/>
                  </w:rPr>
                </w:rPrChange>
              </w:rPr>
              <w:t>22:08:53:450 Conexión establecida con el cliente</w:t>
            </w:r>
          </w:p>
          <w:p w14:paraId="6F857203" w14:textId="77777777" w:rsidR="009550DF" w:rsidRPr="0079203F" w:rsidRDefault="009550DF">
            <w:pPr>
              <w:rPr>
                <w:lang w:val="es-ES"/>
                <w:rPrChange w:id="9615" w:author="Rodrigo García" w:date="2017-09-29T10:11:00Z">
                  <w:rPr>
                    <w:rFonts w:ascii="Menlo Regular" w:eastAsiaTheme="majorEastAsia" w:hAnsi="Menlo Regular" w:cs="Menlo Regular"/>
                    <w:color w:val="000000"/>
                    <w:sz w:val="22"/>
                    <w:szCs w:val="22"/>
                    <w:lang w:val="en-US"/>
                  </w:rPr>
                </w:rPrChange>
              </w:rPr>
              <w:pPrChange w:id="961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17" w:author="Rodrigo García" w:date="2017-09-29T10:11:00Z">
                  <w:rPr>
                    <w:rFonts w:ascii="Menlo Regular" w:eastAsiaTheme="majorEastAsia" w:hAnsi="Menlo Regular" w:cs="Menlo Regular"/>
                    <w:b/>
                    <w:bCs/>
                    <w:i/>
                    <w:iCs/>
                    <w:color w:val="000000"/>
                    <w:sz w:val="22"/>
                    <w:szCs w:val="22"/>
                    <w:lang w:val="en-US"/>
                  </w:rPr>
                </w:rPrChange>
              </w:rPr>
              <w:t>22:08:53:517 Petición del cliente: Pacientes</w:t>
            </w:r>
          </w:p>
          <w:p w14:paraId="6D73DB91" w14:textId="77777777" w:rsidR="009550DF" w:rsidDel="00CA79E4" w:rsidRDefault="009550DF">
            <w:pPr>
              <w:rPr>
                <w:del w:id="9618" w:author="Borja Gonzalez" w:date="2017-09-29T18:01:00Z"/>
                <w:lang w:val="es-ES"/>
              </w:rPr>
              <w:pPrChange w:id="961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20" w:author="Rodrigo García" w:date="2017-09-29T10:11:00Z">
                  <w:rPr>
                    <w:rFonts w:ascii="Menlo Regular" w:eastAsiaTheme="majorEastAsia" w:hAnsi="Menlo Regular" w:cs="Menlo Regular"/>
                    <w:b/>
                    <w:bCs/>
                    <w:i/>
                    <w:iCs/>
                    <w:color w:val="000000"/>
                    <w:sz w:val="22"/>
                    <w:szCs w:val="22"/>
                    <w:lang w:val="en-US"/>
                  </w:rPr>
                </w:rPrChange>
              </w:rPr>
              <w:t>22:08:53:522 Base de datos abierta</w:t>
            </w:r>
          </w:p>
          <w:p w14:paraId="2F580587" w14:textId="77777777" w:rsidR="00CA79E4" w:rsidRPr="0079203F" w:rsidRDefault="00CA79E4">
            <w:pPr>
              <w:rPr>
                <w:ins w:id="9621" w:author="Borja Gonzalez" w:date="2017-09-29T18:01:00Z"/>
                <w:lang w:val="es-ES"/>
                <w:rPrChange w:id="9622" w:author="Rodrigo García" w:date="2017-09-29T10:11:00Z">
                  <w:rPr>
                    <w:ins w:id="9623" w:author="Borja Gonzalez" w:date="2017-09-29T18:01:00Z"/>
                    <w:rFonts w:ascii="Menlo Regular" w:eastAsiaTheme="majorEastAsia" w:hAnsi="Menlo Regular" w:cs="Menlo Regular"/>
                    <w:color w:val="000000"/>
                    <w:sz w:val="22"/>
                    <w:szCs w:val="22"/>
                    <w:lang w:val="en-US"/>
                  </w:rPr>
                </w:rPrChange>
              </w:rPr>
              <w:pPrChange w:id="962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p>
          <w:p w14:paraId="10BB3AE5" w14:textId="77777777" w:rsidR="009550DF" w:rsidRPr="0079203F" w:rsidRDefault="009550DF">
            <w:pPr>
              <w:rPr>
                <w:lang w:val="es-ES"/>
                <w:rPrChange w:id="9625" w:author="Rodrigo García" w:date="2017-09-29T10:11:00Z">
                  <w:rPr>
                    <w:rFonts w:ascii="Menlo Regular" w:eastAsiaTheme="majorEastAsia" w:hAnsi="Menlo Regular" w:cs="Menlo Regular"/>
                    <w:color w:val="000000"/>
                    <w:sz w:val="22"/>
                    <w:szCs w:val="22"/>
                    <w:lang w:val="en-US"/>
                  </w:rPr>
                </w:rPrChange>
              </w:rPr>
              <w:pPrChange w:id="962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627" w:author="Rodrigo García" w:date="2017-09-29T10:11:00Z">
                  <w:rPr>
                    <w:rFonts w:ascii="Menlo Regular" w:eastAsiaTheme="majorEastAsia" w:hAnsi="Menlo Regular" w:cs="Menlo Regular"/>
                    <w:b/>
                    <w:bCs/>
                    <w:i/>
                    <w:iCs/>
                    <w:color w:val="000000"/>
                    <w:sz w:val="22"/>
                    <w:szCs w:val="22"/>
                    <w:lang w:val="en-US"/>
                  </w:rPr>
                </w:rPrChange>
              </w:rPr>
              <w:t>22:08:53:536 Listado de pacientes enviado al cliente</w:t>
            </w:r>
          </w:p>
          <w:p w14:paraId="4AD34DA3" w14:textId="79CF2859" w:rsidR="009550DF" w:rsidRDefault="009550DF" w:rsidP="00EF3BF3">
            <w:r>
              <w:rPr>
                <w:lang w:val="en-US"/>
              </w:rPr>
              <w:t>22:08:53:537 Base de datos cerrada</w:t>
            </w:r>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Ttulo3"/>
      </w:pPr>
      <w:bookmarkStart w:id="9628" w:name="_Toc494476030"/>
      <w:r>
        <w:t>5.1.</w:t>
      </w:r>
      <w:ins w:id="9629" w:author="Borja Gonzalez" w:date="2017-09-28T19:36:00Z">
        <w:r w:rsidR="004426CE">
          <w:t>3</w:t>
        </w:r>
      </w:ins>
      <w:del w:id="9630" w:author="Borja Gonzalez" w:date="2017-09-28T19:36:00Z">
        <w:r w:rsidDel="004426CE">
          <w:delText>4</w:delText>
        </w:r>
      </w:del>
      <w:r>
        <w:t>.  Borrar un</w:t>
      </w:r>
      <w:r w:rsidRPr="00F452C7">
        <w:t xml:space="preserve"> paciente</w:t>
      </w:r>
      <w:bookmarkEnd w:id="9628"/>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lastRenderedPageBreak/>
        <w:t>Consola del navegador:</w:t>
      </w:r>
    </w:p>
    <w:p w14:paraId="7D511797" w14:textId="77777777" w:rsidR="003970D7" w:rsidRDefault="003970D7" w:rsidP="003970D7"/>
    <w:tbl>
      <w:tblPr>
        <w:tblStyle w:val="Tablaconcuadrcula"/>
        <w:tblW w:w="0" w:type="auto"/>
        <w:tblLook w:val="04A0" w:firstRow="1" w:lastRow="0" w:firstColumn="1" w:lastColumn="0" w:noHBand="0" w:noVBand="1"/>
      </w:tblPr>
      <w:tblGrid>
        <w:gridCol w:w="8856"/>
      </w:tblGrid>
      <w:tr w:rsidR="009550DF" w14:paraId="62B10222" w14:textId="77777777" w:rsidTr="009550DF">
        <w:trPr>
          <w:ins w:id="9631" w:author="Borja Gonzalez" w:date="2017-09-28T22:10:00Z"/>
        </w:trPr>
        <w:tc>
          <w:tcPr>
            <w:tcW w:w="8856" w:type="dxa"/>
          </w:tcPr>
          <w:p w14:paraId="4E35CFAB" w14:textId="77777777" w:rsidR="009550DF" w:rsidRDefault="009550DF" w:rsidP="009550DF">
            <w:pPr>
              <w:rPr>
                <w:ins w:id="9632" w:author="Borja Gonzalez" w:date="2017-09-28T22:10:00Z"/>
              </w:rPr>
            </w:pPr>
            <w:ins w:id="9633" w:author="Borja Gonzalez" w:date="2017-09-28T22:10:00Z">
              <w:r>
                <w:t>Navigated to http://192.168.1.33:8124/pacientes.html</w:t>
              </w:r>
            </w:ins>
          </w:p>
          <w:p w14:paraId="016CA9AB" w14:textId="0B8DAD66" w:rsidR="009550DF" w:rsidRDefault="009550DF" w:rsidP="009550DF">
            <w:pPr>
              <w:rPr>
                <w:ins w:id="9634" w:author="Borja Gonzalez" w:date="2017-09-28T22:10:00Z"/>
              </w:rPr>
            </w:pPr>
            <w:ins w:id="9635" w:author="Borja Gonzalez" w:date="2017-09-28T22:10:00Z">
              <w:r>
                <w:t xml:space="preserve">22:10:15.257 VM88 pacientes_node.js:28 </w:t>
              </w:r>
            </w:ins>
            <w:ins w:id="9636" w:author="Borja Gonzalez" w:date="2017-09-28T22:11:00Z">
              <w:r>
                <w:t>Conexión</w:t>
              </w:r>
            </w:ins>
            <w:ins w:id="9637" w:author="Borja Gonzalez" w:date="2017-09-28T22:10:00Z">
              <w:r>
                <w:t xml:space="preserve"> establecida con el servidor</w:t>
              </w:r>
            </w:ins>
          </w:p>
          <w:p w14:paraId="40B5B0BB" w14:textId="77777777" w:rsidR="009550DF" w:rsidRDefault="009550DF" w:rsidP="009550DF">
            <w:pPr>
              <w:rPr>
                <w:ins w:id="9638" w:author="Borja Gonzalez" w:date="2017-09-28T22:10:00Z"/>
              </w:rPr>
            </w:pPr>
            <w:ins w:id="9639" w:author="Borja Gonzalez" w:date="2017-09-28T22:10:00Z">
              <w:r>
                <w:t>22:10:15.261 VM88 pacientes_node.js:39 Solicitud de listado de pacientes enviada</w:t>
              </w:r>
            </w:ins>
          </w:p>
          <w:p w14:paraId="1549C4D6" w14:textId="77777777" w:rsidR="009550DF" w:rsidRDefault="009550DF" w:rsidP="009550DF">
            <w:pPr>
              <w:rPr>
                <w:ins w:id="9640" w:author="Borja Gonzalez" w:date="2017-09-28T22:10:00Z"/>
              </w:rPr>
            </w:pPr>
            <w:ins w:id="9641" w:author="Borja Gonzalez" w:date="2017-09-28T22:10:00Z">
              <w:r>
                <w:t>22:10:15.467 VM88 pacientes_node.js:41 Lista de pacientes recibida</w:t>
              </w:r>
            </w:ins>
          </w:p>
          <w:p w14:paraId="4A110EF2" w14:textId="77777777" w:rsidR="009550DF" w:rsidRDefault="009550DF" w:rsidP="009550DF">
            <w:pPr>
              <w:rPr>
                <w:ins w:id="9642" w:author="Borja Gonzalez" w:date="2017-09-28T22:10:00Z"/>
              </w:rPr>
            </w:pPr>
            <w:ins w:id="9643" w:author="Borja Gonzalez" w:date="2017-09-28T22:10:00Z">
              <w:r>
                <w:t>22:10:15.469 pacientes.html:45 Lista de pacientes disponible en el navegador</w:t>
              </w:r>
            </w:ins>
          </w:p>
          <w:p w14:paraId="0B774584" w14:textId="3A2C0D1C" w:rsidR="009550DF" w:rsidRDefault="009550DF" w:rsidP="009550DF">
            <w:pPr>
              <w:rPr>
                <w:ins w:id="9644" w:author="Borja Gonzalez" w:date="2017-09-28T22:10:00Z"/>
              </w:rPr>
            </w:pPr>
            <w:ins w:id="9645" w:author="Borja Gonzalez" w:date="2017-09-28T22:10:00Z">
              <w:r>
                <w:t>22:10:18.368 VM88 pacientes_node.js:52 Conexión establecida con el servidor</w:t>
              </w:r>
            </w:ins>
          </w:p>
          <w:p w14:paraId="79B28622" w14:textId="77777777" w:rsidR="009550DF" w:rsidRDefault="009550DF" w:rsidP="009550DF">
            <w:pPr>
              <w:rPr>
                <w:ins w:id="9646" w:author="Borja Gonzalez" w:date="2017-09-28T22:10:00Z"/>
              </w:rPr>
            </w:pPr>
            <w:ins w:id="9647" w:author="Borja Gonzalez" w:date="2017-09-28T22:10:00Z">
              <w:r>
                <w:t>22:10:18.368 VM88 pacientes_node.js:65 Solicitud para borrar paciente: (María) enviada</w:t>
              </w:r>
            </w:ins>
          </w:p>
          <w:p w14:paraId="50D0B47F" w14:textId="77777777" w:rsidR="009550DF" w:rsidRDefault="009550DF" w:rsidP="009550DF">
            <w:pPr>
              <w:rPr>
                <w:ins w:id="9648" w:author="Borja Gonzalez" w:date="2017-09-28T22:10:00Z"/>
              </w:rPr>
            </w:pPr>
            <w:ins w:id="9649" w:author="Borja Gonzalez" w:date="2017-09-28T22:10:00Z">
              <w:r>
                <w:t>22:10:18.628 Navigated to http://192.168.1.33:8124/pacientes.html</w:t>
              </w:r>
            </w:ins>
          </w:p>
          <w:p w14:paraId="71A94693" w14:textId="59B4FE1C" w:rsidR="009550DF" w:rsidRDefault="009550DF" w:rsidP="009550DF">
            <w:pPr>
              <w:rPr>
                <w:ins w:id="9650" w:author="Borja Gonzalez" w:date="2017-09-28T22:10:00Z"/>
              </w:rPr>
            </w:pPr>
            <w:ins w:id="9651" w:author="Borja Gonzalez" w:date="2017-09-28T22:10:00Z">
              <w:r>
                <w:t>22:10:19.088 pacientes_node.js:28 Conexión establecida con el servidor</w:t>
              </w:r>
            </w:ins>
          </w:p>
          <w:p w14:paraId="06055876" w14:textId="77777777" w:rsidR="009550DF" w:rsidRDefault="009550DF" w:rsidP="009550DF">
            <w:pPr>
              <w:rPr>
                <w:ins w:id="9652" w:author="Borja Gonzalez" w:date="2017-09-28T22:10:00Z"/>
              </w:rPr>
            </w:pPr>
            <w:ins w:id="9653" w:author="Borja Gonzalez" w:date="2017-09-28T22:10:00Z">
              <w:r>
                <w:t>22:10:19.093 pacientes_node.js:39 Solicitud de listado de pacientes enviada</w:t>
              </w:r>
            </w:ins>
          </w:p>
          <w:p w14:paraId="161F5F71" w14:textId="77777777" w:rsidR="009550DF" w:rsidRDefault="009550DF" w:rsidP="009550DF">
            <w:pPr>
              <w:rPr>
                <w:ins w:id="9654" w:author="Borja Gonzalez" w:date="2017-09-28T22:10:00Z"/>
              </w:rPr>
            </w:pPr>
            <w:ins w:id="9655" w:author="Borja Gonzalez" w:date="2017-09-28T22:10:00Z">
              <w:r>
                <w:t>22:10:19.206 pacientes_node.js:41 Lista de pacientes recibida</w:t>
              </w:r>
            </w:ins>
          </w:p>
          <w:p w14:paraId="4ED1D3A3" w14:textId="4C9D2AD9" w:rsidR="009550DF" w:rsidRDefault="009550DF" w:rsidP="009550DF">
            <w:pPr>
              <w:rPr>
                <w:ins w:id="9656" w:author="Borja Gonzalez" w:date="2017-09-28T22:10:00Z"/>
              </w:rPr>
            </w:pPr>
            <w:ins w:id="9657" w:author="Borja Gonzalez" w:date="2017-09-28T22:10:00Z">
              <w:r>
                <w:t>22:10:19.208 pacientes.html:45 Lista de pacientes disponible en el navegador</w:t>
              </w:r>
            </w:ins>
          </w:p>
        </w:tc>
      </w:tr>
    </w:tbl>
    <w:p w14:paraId="2B19CDF5" w14:textId="5ED8DFE3" w:rsidR="003970D7" w:rsidRPr="003970D7" w:rsidRDefault="003970D7" w:rsidP="003970D7"/>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6A1D6B7" w:rsidR="009550DF" w:rsidRDefault="009550DF" w:rsidP="009E54AB">
      <w:pPr>
        <w:rPr>
          <w:ins w:id="9658" w:author="Borja Gonzalez" w:date="2017-09-28T22:12:00Z"/>
        </w:rPr>
      </w:pPr>
    </w:p>
    <w:tbl>
      <w:tblPr>
        <w:tblStyle w:val="Tablaconcuadrcula"/>
        <w:tblW w:w="0" w:type="auto"/>
        <w:tblLook w:val="04A0" w:firstRow="1" w:lastRow="0" w:firstColumn="1" w:lastColumn="0" w:noHBand="0" w:noVBand="1"/>
      </w:tblPr>
      <w:tblGrid>
        <w:gridCol w:w="8856"/>
      </w:tblGrid>
      <w:tr w:rsidR="009550DF" w14:paraId="0640C6BA" w14:textId="77777777" w:rsidTr="009550DF">
        <w:trPr>
          <w:ins w:id="9659" w:author="Borja Gonzalez" w:date="2017-09-28T22:12:00Z"/>
        </w:trPr>
        <w:tc>
          <w:tcPr>
            <w:tcW w:w="8856" w:type="dxa"/>
          </w:tcPr>
          <w:p w14:paraId="15A5FDAE" w14:textId="77777777" w:rsidR="009550DF" w:rsidRPr="0079203F" w:rsidRDefault="009550DF">
            <w:pPr>
              <w:rPr>
                <w:ins w:id="9660" w:author="Borja Gonzalez" w:date="2017-09-28T22:12:00Z"/>
                <w:lang w:val="es-ES"/>
                <w:rPrChange w:id="9661" w:author="Rodrigo García" w:date="2017-09-29T10:11:00Z">
                  <w:rPr>
                    <w:ins w:id="9662" w:author="Borja Gonzalez" w:date="2017-09-28T22:12:00Z"/>
                    <w:rFonts w:ascii="Menlo Regular" w:eastAsiaTheme="majorEastAsia" w:hAnsi="Menlo Regular" w:cs="Menlo Regular"/>
                    <w:color w:val="000000"/>
                    <w:sz w:val="22"/>
                    <w:szCs w:val="22"/>
                    <w:lang w:val="en-US"/>
                  </w:rPr>
                </w:rPrChange>
              </w:rPr>
              <w:pPrChange w:id="966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664" w:author="Borja Gonzalez" w:date="2017-09-28T22:12:00Z">
              <w:r w:rsidRPr="0079203F">
                <w:rPr>
                  <w:lang w:val="es-ES"/>
                  <w:rPrChange w:id="9665" w:author="Rodrigo García" w:date="2017-09-29T10:11:00Z">
                    <w:rPr>
                      <w:rFonts w:ascii="Menlo Regular" w:eastAsiaTheme="majorEastAsia" w:hAnsi="Menlo Regular" w:cs="Menlo Regular"/>
                      <w:b/>
                      <w:bCs/>
                      <w:i/>
                      <w:iCs/>
                      <w:color w:val="000000"/>
                      <w:sz w:val="22"/>
                      <w:szCs w:val="22"/>
                      <w:lang w:val="en-US"/>
                    </w:rPr>
                  </w:rPrChange>
                </w:rPr>
                <w:t>22:10:15:269 Conexión establecida con el cliente</w:t>
              </w:r>
            </w:ins>
          </w:p>
          <w:p w14:paraId="1C01CA4A" w14:textId="77777777" w:rsidR="009550DF" w:rsidRPr="0079203F" w:rsidRDefault="009550DF">
            <w:pPr>
              <w:rPr>
                <w:ins w:id="9666" w:author="Borja Gonzalez" w:date="2017-09-28T22:12:00Z"/>
                <w:lang w:val="es-ES"/>
                <w:rPrChange w:id="9667" w:author="Rodrigo García" w:date="2017-09-29T10:11:00Z">
                  <w:rPr>
                    <w:ins w:id="9668" w:author="Borja Gonzalez" w:date="2017-09-28T22:12:00Z"/>
                    <w:rFonts w:ascii="Menlo Regular" w:eastAsiaTheme="majorEastAsia" w:hAnsi="Menlo Regular" w:cs="Menlo Regular"/>
                    <w:color w:val="000000"/>
                    <w:sz w:val="22"/>
                    <w:szCs w:val="22"/>
                    <w:lang w:val="en-US"/>
                  </w:rPr>
                </w:rPrChange>
              </w:rPr>
              <w:pPrChange w:id="966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670" w:author="Borja Gonzalez" w:date="2017-09-28T22:12:00Z">
              <w:r w:rsidRPr="0079203F">
                <w:rPr>
                  <w:lang w:val="es-ES"/>
                  <w:rPrChange w:id="9671" w:author="Rodrigo García" w:date="2017-09-29T10:11:00Z">
                    <w:rPr>
                      <w:rFonts w:ascii="Menlo Regular" w:eastAsiaTheme="majorEastAsia" w:hAnsi="Menlo Regular" w:cs="Menlo Regular"/>
                      <w:b/>
                      <w:bCs/>
                      <w:i/>
                      <w:iCs/>
                      <w:color w:val="000000"/>
                      <w:sz w:val="22"/>
                      <w:szCs w:val="22"/>
                      <w:lang w:val="en-US"/>
                    </w:rPr>
                  </w:rPrChange>
                </w:rPr>
                <w:t>22:10:15:272 Conexión establecida con el cliente</w:t>
              </w:r>
            </w:ins>
          </w:p>
          <w:p w14:paraId="0BBA36B4" w14:textId="77777777" w:rsidR="009550DF" w:rsidRPr="0079203F" w:rsidRDefault="009550DF">
            <w:pPr>
              <w:rPr>
                <w:ins w:id="9672" w:author="Borja Gonzalez" w:date="2017-09-28T22:12:00Z"/>
                <w:lang w:val="es-ES"/>
                <w:rPrChange w:id="9673" w:author="Rodrigo García" w:date="2017-09-29T10:11:00Z">
                  <w:rPr>
                    <w:ins w:id="9674" w:author="Borja Gonzalez" w:date="2017-09-28T22:12:00Z"/>
                    <w:rFonts w:ascii="Menlo Regular" w:eastAsiaTheme="majorEastAsia" w:hAnsi="Menlo Regular" w:cs="Menlo Regular"/>
                    <w:color w:val="000000"/>
                    <w:sz w:val="22"/>
                    <w:szCs w:val="22"/>
                    <w:lang w:val="en-US"/>
                  </w:rPr>
                </w:rPrChange>
              </w:rPr>
              <w:pPrChange w:id="967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676" w:author="Borja Gonzalez" w:date="2017-09-28T22:12:00Z">
              <w:r w:rsidRPr="0079203F">
                <w:rPr>
                  <w:lang w:val="es-ES"/>
                  <w:rPrChange w:id="9677" w:author="Rodrigo García" w:date="2017-09-29T10:11:00Z">
                    <w:rPr>
                      <w:rFonts w:ascii="Menlo Regular" w:eastAsiaTheme="majorEastAsia" w:hAnsi="Menlo Regular" w:cs="Menlo Regular"/>
                      <w:b/>
                      <w:bCs/>
                      <w:i/>
                      <w:iCs/>
                      <w:color w:val="000000"/>
                      <w:sz w:val="22"/>
                      <w:szCs w:val="22"/>
                      <w:lang w:val="en-US"/>
                    </w:rPr>
                  </w:rPrChange>
                </w:rPr>
                <w:t>22:10:15:310 Petición del cliente: Pacientes</w:t>
              </w:r>
            </w:ins>
          </w:p>
          <w:p w14:paraId="01D14540" w14:textId="77777777" w:rsidR="009550DF" w:rsidRPr="0079203F" w:rsidRDefault="009550DF">
            <w:pPr>
              <w:rPr>
                <w:ins w:id="9678" w:author="Borja Gonzalez" w:date="2017-09-28T22:12:00Z"/>
                <w:lang w:val="es-ES"/>
                <w:rPrChange w:id="9679" w:author="Rodrigo García" w:date="2017-09-29T10:11:00Z">
                  <w:rPr>
                    <w:ins w:id="9680" w:author="Borja Gonzalez" w:date="2017-09-28T22:12:00Z"/>
                    <w:rFonts w:ascii="Menlo Regular" w:eastAsiaTheme="majorEastAsia" w:hAnsi="Menlo Regular" w:cs="Menlo Regular"/>
                    <w:color w:val="000000"/>
                    <w:sz w:val="22"/>
                    <w:szCs w:val="22"/>
                    <w:lang w:val="en-US"/>
                  </w:rPr>
                </w:rPrChange>
              </w:rPr>
              <w:pPrChange w:id="968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682" w:author="Borja Gonzalez" w:date="2017-09-28T22:12:00Z">
              <w:r w:rsidRPr="0079203F">
                <w:rPr>
                  <w:lang w:val="es-ES"/>
                  <w:rPrChange w:id="9683" w:author="Rodrigo García" w:date="2017-09-29T10:11:00Z">
                    <w:rPr>
                      <w:rFonts w:ascii="Menlo Regular" w:eastAsiaTheme="majorEastAsia" w:hAnsi="Menlo Regular" w:cs="Menlo Regular"/>
                      <w:b/>
                      <w:bCs/>
                      <w:i/>
                      <w:iCs/>
                      <w:color w:val="000000"/>
                      <w:sz w:val="22"/>
                      <w:szCs w:val="22"/>
                      <w:lang w:val="en-US"/>
                    </w:rPr>
                  </w:rPrChange>
                </w:rPr>
                <w:t>22:10:15:353 Base de datos abierta</w:t>
              </w:r>
            </w:ins>
          </w:p>
          <w:p w14:paraId="545A6205" w14:textId="77777777" w:rsidR="009550DF" w:rsidRPr="0079203F" w:rsidRDefault="009550DF">
            <w:pPr>
              <w:rPr>
                <w:ins w:id="9684" w:author="Borja Gonzalez" w:date="2017-09-28T22:12:00Z"/>
                <w:lang w:val="es-ES"/>
                <w:rPrChange w:id="9685" w:author="Rodrigo García" w:date="2017-09-29T10:11:00Z">
                  <w:rPr>
                    <w:ins w:id="9686" w:author="Borja Gonzalez" w:date="2017-09-28T22:12:00Z"/>
                    <w:rFonts w:ascii="Menlo Regular" w:eastAsiaTheme="majorEastAsia" w:hAnsi="Menlo Regular" w:cs="Menlo Regular"/>
                    <w:color w:val="000000"/>
                    <w:sz w:val="22"/>
                    <w:szCs w:val="22"/>
                    <w:lang w:val="en-US"/>
                  </w:rPr>
                </w:rPrChange>
              </w:rPr>
              <w:pPrChange w:id="968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688" w:author="Borja Gonzalez" w:date="2017-09-28T22:12:00Z">
              <w:r w:rsidRPr="0079203F">
                <w:rPr>
                  <w:lang w:val="es-ES"/>
                  <w:rPrChange w:id="9689" w:author="Rodrigo García" w:date="2017-09-29T10:11:00Z">
                    <w:rPr>
                      <w:rFonts w:ascii="Menlo Regular" w:eastAsiaTheme="majorEastAsia" w:hAnsi="Menlo Regular" w:cs="Menlo Regular"/>
                      <w:b/>
                      <w:bCs/>
                      <w:i/>
                      <w:iCs/>
                      <w:color w:val="000000"/>
                      <w:sz w:val="22"/>
                      <w:szCs w:val="22"/>
                      <w:lang w:val="en-US"/>
                    </w:rPr>
                  </w:rPrChange>
                </w:rPr>
                <w:t>22:10:15:459 Listado de pacientes enviado al cliente</w:t>
              </w:r>
            </w:ins>
          </w:p>
          <w:p w14:paraId="2A6F3562" w14:textId="77777777" w:rsidR="009550DF" w:rsidRPr="0079203F" w:rsidRDefault="009550DF">
            <w:pPr>
              <w:rPr>
                <w:ins w:id="9690" w:author="Borja Gonzalez" w:date="2017-09-28T22:12:00Z"/>
                <w:lang w:val="es-ES"/>
                <w:rPrChange w:id="9691" w:author="Rodrigo García" w:date="2017-09-29T10:12:00Z">
                  <w:rPr>
                    <w:ins w:id="9692" w:author="Borja Gonzalez" w:date="2017-09-28T22:12:00Z"/>
                    <w:rFonts w:ascii="Menlo Regular" w:eastAsiaTheme="majorEastAsia" w:hAnsi="Menlo Regular" w:cs="Menlo Regular"/>
                    <w:color w:val="000000"/>
                    <w:sz w:val="22"/>
                    <w:szCs w:val="22"/>
                    <w:lang w:val="en-US"/>
                  </w:rPr>
                </w:rPrChange>
              </w:rPr>
              <w:pPrChange w:id="969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694" w:author="Borja Gonzalez" w:date="2017-09-28T22:12:00Z">
              <w:r w:rsidRPr="0079203F">
                <w:rPr>
                  <w:lang w:val="es-ES"/>
                  <w:rPrChange w:id="9695" w:author="Rodrigo García" w:date="2017-09-29T10:12:00Z">
                    <w:rPr>
                      <w:rFonts w:ascii="Menlo Regular" w:eastAsiaTheme="majorEastAsia" w:hAnsi="Menlo Regular" w:cs="Menlo Regular"/>
                      <w:b/>
                      <w:bCs/>
                      <w:i/>
                      <w:iCs/>
                      <w:color w:val="000000"/>
                      <w:sz w:val="22"/>
                      <w:szCs w:val="22"/>
                      <w:lang w:val="en-US"/>
                    </w:rPr>
                  </w:rPrChange>
                </w:rPr>
                <w:t>22:10:15:465 Base de datos cerrada</w:t>
              </w:r>
            </w:ins>
          </w:p>
          <w:p w14:paraId="075FB9BC" w14:textId="77777777" w:rsidR="009550DF" w:rsidRPr="0079203F" w:rsidRDefault="009550DF">
            <w:pPr>
              <w:rPr>
                <w:ins w:id="9696" w:author="Borja Gonzalez" w:date="2017-09-28T22:12:00Z"/>
                <w:lang w:val="es-ES"/>
                <w:rPrChange w:id="9697" w:author="Rodrigo García" w:date="2017-09-29T10:12:00Z">
                  <w:rPr>
                    <w:ins w:id="9698" w:author="Borja Gonzalez" w:date="2017-09-28T22:12:00Z"/>
                    <w:rFonts w:ascii="Menlo Regular" w:eastAsiaTheme="majorEastAsia" w:hAnsi="Menlo Regular" w:cs="Menlo Regular"/>
                    <w:color w:val="000000"/>
                    <w:sz w:val="22"/>
                    <w:szCs w:val="22"/>
                    <w:lang w:val="en-US"/>
                  </w:rPr>
                </w:rPrChange>
              </w:rPr>
              <w:pPrChange w:id="969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00" w:author="Borja Gonzalez" w:date="2017-09-28T22:12:00Z">
              <w:r w:rsidRPr="0079203F">
                <w:rPr>
                  <w:lang w:val="es-ES"/>
                  <w:rPrChange w:id="9701" w:author="Rodrigo García" w:date="2017-09-29T10:12:00Z">
                    <w:rPr>
                      <w:rFonts w:ascii="Menlo Regular" w:eastAsiaTheme="majorEastAsia" w:hAnsi="Menlo Regular" w:cs="Menlo Regular"/>
                      <w:b/>
                      <w:bCs/>
                      <w:i/>
                      <w:iCs/>
                      <w:color w:val="000000"/>
                      <w:sz w:val="22"/>
                      <w:szCs w:val="22"/>
                      <w:lang w:val="en-US"/>
                    </w:rPr>
                  </w:rPrChange>
                </w:rPr>
                <w:t>22:10:18:371 Conexión establecida con el cliente</w:t>
              </w:r>
            </w:ins>
          </w:p>
          <w:p w14:paraId="7E651F8F" w14:textId="77777777" w:rsidR="009550DF" w:rsidRPr="0079203F" w:rsidRDefault="009550DF">
            <w:pPr>
              <w:rPr>
                <w:ins w:id="9702" w:author="Borja Gonzalez" w:date="2017-09-28T22:12:00Z"/>
                <w:lang w:val="es-ES"/>
                <w:rPrChange w:id="9703" w:author="Rodrigo García" w:date="2017-09-29T10:12:00Z">
                  <w:rPr>
                    <w:ins w:id="9704" w:author="Borja Gonzalez" w:date="2017-09-28T22:12:00Z"/>
                    <w:rFonts w:ascii="Menlo Regular" w:eastAsiaTheme="majorEastAsia" w:hAnsi="Menlo Regular" w:cs="Menlo Regular"/>
                    <w:color w:val="000000"/>
                    <w:sz w:val="22"/>
                    <w:szCs w:val="22"/>
                    <w:lang w:val="en-US"/>
                  </w:rPr>
                </w:rPrChange>
              </w:rPr>
              <w:pPrChange w:id="970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06" w:author="Borja Gonzalez" w:date="2017-09-28T22:12:00Z">
              <w:r w:rsidRPr="0079203F">
                <w:rPr>
                  <w:lang w:val="es-ES"/>
                  <w:rPrChange w:id="9707" w:author="Rodrigo García" w:date="2017-09-29T10:12:00Z">
                    <w:rPr>
                      <w:rFonts w:ascii="Menlo Regular" w:eastAsiaTheme="majorEastAsia" w:hAnsi="Menlo Regular" w:cs="Menlo Regular"/>
                      <w:b/>
                      <w:bCs/>
                      <w:i/>
                      <w:iCs/>
                      <w:color w:val="000000"/>
                      <w:sz w:val="22"/>
                      <w:szCs w:val="22"/>
                      <w:lang w:val="en-US"/>
                    </w:rPr>
                  </w:rPrChange>
                </w:rPr>
                <w:t>22:10:18:376 Petición del cliente: Borrar paciente</w:t>
              </w:r>
            </w:ins>
          </w:p>
          <w:p w14:paraId="0878AEFB" w14:textId="77777777" w:rsidR="009550DF" w:rsidRPr="0079203F" w:rsidRDefault="009550DF">
            <w:pPr>
              <w:rPr>
                <w:ins w:id="9708" w:author="Borja Gonzalez" w:date="2017-09-28T22:12:00Z"/>
                <w:lang w:val="es-ES"/>
                <w:rPrChange w:id="9709" w:author="Rodrigo García" w:date="2017-09-29T10:12:00Z">
                  <w:rPr>
                    <w:ins w:id="9710" w:author="Borja Gonzalez" w:date="2017-09-28T22:12:00Z"/>
                    <w:rFonts w:ascii="Menlo Regular" w:eastAsiaTheme="majorEastAsia" w:hAnsi="Menlo Regular" w:cs="Menlo Regular"/>
                    <w:color w:val="000000"/>
                    <w:sz w:val="22"/>
                    <w:szCs w:val="22"/>
                    <w:lang w:val="en-US"/>
                  </w:rPr>
                </w:rPrChange>
              </w:rPr>
              <w:pPrChange w:id="971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12" w:author="Borja Gonzalez" w:date="2017-09-28T22:12:00Z">
              <w:r w:rsidRPr="0079203F">
                <w:rPr>
                  <w:lang w:val="es-ES"/>
                  <w:rPrChange w:id="9713" w:author="Rodrigo García" w:date="2017-09-29T10:12:00Z">
                    <w:rPr>
                      <w:rFonts w:ascii="Menlo Regular" w:eastAsiaTheme="majorEastAsia" w:hAnsi="Menlo Regular" w:cs="Menlo Regular"/>
                      <w:b/>
                      <w:bCs/>
                      <w:i/>
                      <w:iCs/>
                      <w:color w:val="000000"/>
                      <w:sz w:val="22"/>
                      <w:szCs w:val="22"/>
                      <w:lang w:val="en-US"/>
                    </w:rPr>
                  </w:rPrChange>
                </w:rPr>
                <w:t>22:10:18:378 Base de datos abierta</w:t>
              </w:r>
            </w:ins>
          </w:p>
          <w:p w14:paraId="18DD9ABE" w14:textId="77777777" w:rsidR="009550DF" w:rsidRPr="0079203F" w:rsidRDefault="009550DF">
            <w:pPr>
              <w:rPr>
                <w:ins w:id="9714" w:author="Borja Gonzalez" w:date="2017-09-28T22:12:00Z"/>
                <w:lang w:val="es-ES"/>
                <w:rPrChange w:id="9715" w:author="Rodrigo García" w:date="2017-09-29T10:12:00Z">
                  <w:rPr>
                    <w:ins w:id="9716" w:author="Borja Gonzalez" w:date="2017-09-28T22:12:00Z"/>
                    <w:rFonts w:ascii="Menlo Regular" w:eastAsiaTheme="majorEastAsia" w:hAnsi="Menlo Regular" w:cs="Menlo Regular"/>
                    <w:color w:val="000000"/>
                    <w:sz w:val="22"/>
                    <w:szCs w:val="22"/>
                    <w:lang w:val="en-US"/>
                  </w:rPr>
                </w:rPrChange>
              </w:rPr>
              <w:pPrChange w:id="971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18" w:author="Borja Gonzalez" w:date="2017-09-28T22:12:00Z">
              <w:r w:rsidRPr="0079203F">
                <w:rPr>
                  <w:lang w:val="es-ES"/>
                  <w:rPrChange w:id="9719" w:author="Rodrigo García" w:date="2017-09-29T10:12:00Z">
                    <w:rPr>
                      <w:rFonts w:ascii="Menlo Regular" w:eastAsiaTheme="majorEastAsia" w:hAnsi="Menlo Regular" w:cs="Menlo Regular"/>
                      <w:b/>
                      <w:bCs/>
                      <w:i/>
                      <w:iCs/>
                      <w:color w:val="000000"/>
                      <w:sz w:val="22"/>
                      <w:szCs w:val="22"/>
                      <w:lang w:val="en-US"/>
                    </w:rPr>
                  </w:rPrChange>
                </w:rPr>
                <w:t>22:10:18:428 Paciente María y sus datos asociados eliminados de la base de datos</w:t>
              </w:r>
            </w:ins>
          </w:p>
          <w:p w14:paraId="08863069" w14:textId="77777777" w:rsidR="009550DF" w:rsidRPr="0079203F" w:rsidRDefault="009550DF">
            <w:pPr>
              <w:rPr>
                <w:ins w:id="9720" w:author="Borja Gonzalez" w:date="2017-09-28T22:12:00Z"/>
                <w:lang w:val="es-ES"/>
                <w:rPrChange w:id="9721" w:author="Rodrigo García" w:date="2017-09-29T10:12:00Z">
                  <w:rPr>
                    <w:ins w:id="9722" w:author="Borja Gonzalez" w:date="2017-09-28T22:12:00Z"/>
                    <w:rFonts w:ascii="Menlo Regular" w:eastAsiaTheme="majorEastAsia" w:hAnsi="Menlo Regular" w:cs="Menlo Regular"/>
                    <w:color w:val="000000"/>
                    <w:sz w:val="22"/>
                    <w:szCs w:val="22"/>
                    <w:lang w:val="en-US"/>
                  </w:rPr>
                </w:rPrChange>
              </w:rPr>
              <w:pPrChange w:id="972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24" w:author="Borja Gonzalez" w:date="2017-09-28T22:12:00Z">
              <w:r w:rsidRPr="0079203F">
                <w:rPr>
                  <w:lang w:val="es-ES"/>
                  <w:rPrChange w:id="9725" w:author="Rodrigo García" w:date="2017-09-29T10:12:00Z">
                    <w:rPr>
                      <w:rFonts w:ascii="Menlo Regular" w:eastAsiaTheme="majorEastAsia" w:hAnsi="Menlo Regular" w:cs="Menlo Regular"/>
                      <w:b/>
                      <w:bCs/>
                      <w:i/>
                      <w:iCs/>
                      <w:color w:val="000000"/>
                      <w:sz w:val="22"/>
                      <w:szCs w:val="22"/>
                      <w:lang w:val="en-US"/>
                    </w:rPr>
                  </w:rPrChange>
                </w:rPr>
                <w:t>22:10:18:429 Base de datos cerrada</w:t>
              </w:r>
            </w:ins>
          </w:p>
          <w:p w14:paraId="1EFBE744" w14:textId="77777777" w:rsidR="009550DF" w:rsidRPr="0079203F" w:rsidRDefault="009550DF">
            <w:pPr>
              <w:rPr>
                <w:ins w:id="9726" w:author="Borja Gonzalez" w:date="2017-09-28T22:12:00Z"/>
                <w:lang w:val="es-ES"/>
                <w:rPrChange w:id="9727" w:author="Rodrigo García" w:date="2017-09-29T10:12:00Z">
                  <w:rPr>
                    <w:ins w:id="9728" w:author="Borja Gonzalez" w:date="2017-09-28T22:12:00Z"/>
                    <w:rFonts w:ascii="Menlo Regular" w:eastAsiaTheme="majorEastAsia" w:hAnsi="Menlo Regular" w:cs="Menlo Regular"/>
                    <w:color w:val="000000"/>
                    <w:sz w:val="22"/>
                    <w:szCs w:val="22"/>
                    <w:lang w:val="en-US"/>
                  </w:rPr>
                </w:rPrChange>
              </w:rPr>
              <w:pPrChange w:id="972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30" w:author="Borja Gonzalez" w:date="2017-09-28T22:12:00Z">
              <w:r w:rsidRPr="0079203F">
                <w:rPr>
                  <w:lang w:val="es-ES"/>
                  <w:rPrChange w:id="9731" w:author="Rodrigo García" w:date="2017-09-29T10:12:00Z">
                    <w:rPr>
                      <w:rFonts w:ascii="Menlo Regular" w:eastAsiaTheme="majorEastAsia" w:hAnsi="Menlo Regular" w:cs="Menlo Regular"/>
                      <w:b/>
                      <w:bCs/>
                      <w:i/>
                      <w:iCs/>
                      <w:color w:val="000000"/>
                      <w:sz w:val="22"/>
                      <w:szCs w:val="22"/>
                      <w:lang w:val="en-US"/>
                    </w:rPr>
                  </w:rPrChange>
                </w:rPr>
                <w:t>22:10:19:088 Conexión establecida con el cliente</w:t>
              </w:r>
            </w:ins>
          </w:p>
          <w:p w14:paraId="40E3DB3E" w14:textId="77777777" w:rsidR="009550DF" w:rsidRPr="0079203F" w:rsidRDefault="009550DF">
            <w:pPr>
              <w:rPr>
                <w:ins w:id="9732" w:author="Borja Gonzalez" w:date="2017-09-28T22:12:00Z"/>
                <w:lang w:val="es-ES"/>
                <w:rPrChange w:id="9733" w:author="Rodrigo García" w:date="2017-09-29T10:12:00Z">
                  <w:rPr>
                    <w:ins w:id="9734" w:author="Borja Gonzalez" w:date="2017-09-28T22:12:00Z"/>
                    <w:rFonts w:ascii="Menlo Regular" w:eastAsiaTheme="majorEastAsia" w:hAnsi="Menlo Regular" w:cs="Menlo Regular"/>
                    <w:color w:val="000000"/>
                    <w:sz w:val="22"/>
                    <w:szCs w:val="22"/>
                    <w:lang w:val="en-US"/>
                  </w:rPr>
                </w:rPrChange>
              </w:rPr>
              <w:pPrChange w:id="973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36" w:author="Borja Gonzalez" w:date="2017-09-28T22:12:00Z">
              <w:r w:rsidRPr="0079203F">
                <w:rPr>
                  <w:lang w:val="es-ES"/>
                  <w:rPrChange w:id="9737" w:author="Rodrigo García" w:date="2017-09-29T10:12:00Z">
                    <w:rPr>
                      <w:rFonts w:ascii="Menlo Regular" w:eastAsiaTheme="majorEastAsia" w:hAnsi="Menlo Regular" w:cs="Menlo Regular"/>
                      <w:b/>
                      <w:bCs/>
                      <w:i/>
                      <w:iCs/>
                      <w:color w:val="000000"/>
                      <w:sz w:val="22"/>
                      <w:szCs w:val="22"/>
                      <w:lang w:val="en-US"/>
                    </w:rPr>
                  </w:rPrChange>
                </w:rPr>
                <w:t>22:10:19:090 Conexión establecida con el cliente</w:t>
              </w:r>
            </w:ins>
          </w:p>
          <w:p w14:paraId="005EB491" w14:textId="77777777" w:rsidR="009550DF" w:rsidRPr="0079203F" w:rsidRDefault="009550DF">
            <w:pPr>
              <w:rPr>
                <w:ins w:id="9738" w:author="Borja Gonzalez" w:date="2017-09-28T22:12:00Z"/>
                <w:lang w:val="es-ES"/>
                <w:rPrChange w:id="9739" w:author="Rodrigo García" w:date="2017-09-29T10:12:00Z">
                  <w:rPr>
                    <w:ins w:id="9740" w:author="Borja Gonzalez" w:date="2017-09-28T22:12:00Z"/>
                    <w:rFonts w:ascii="Menlo Regular" w:eastAsiaTheme="majorEastAsia" w:hAnsi="Menlo Regular" w:cs="Menlo Regular"/>
                    <w:color w:val="000000"/>
                    <w:sz w:val="22"/>
                    <w:szCs w:val="22"/>
                    <w:lang w:val="en-US"/>
                  </w:rPr>
                </w:rPrChange>
              </w:rPr>
              <w:pPrChange w:id="974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42" w:author="Borja Gonzalez" w:date="2017-09-28T22:12:00Z">
              <w:r w:rsidRPr="0079203F">
                <w:rPr>
                  <w:lang w:val="es-ES"/>
                  <w:rPrChange w:id="9743" w:author="Rodrigo García" w:date="2017-09-29T10:12:00Z">
                    <w:rPr>
                      <w:rFonts w:ascii="Menlo Regular" w:eastAsiaTheme="majorEastAsia" w:hAnsi="Menlo Regular" w:cs="Menlo Regular"/>
                      <w:b/>
                      <w:bCs/>
                      <w:i/>
                      <w:iCs/>
                      <w:color w:val="000000"/>
                      <w:sz w:val="22"/>
                      <w:szCs w:val="22"/>
                      <w:lang w:val="en-US"/>
                    </w:rPr>
                  </w:rPrChange>
                </w:rPr>
                <w:t>22:10:19:163 Petición del cliente: Pacientes</w:t>
              </w:r>
            </w:ins>
          </w:p>
          <w:p w14:paraId="4C41C663" w14:textId="77777777" w:rsidR="009550DF" w:rsidRPr="0079203F" w:rsidRDefault="009550DF">
            <w:pPr>
              <w:rPr>
                <w:ins w:id="9744" w:author="Borja Gonzalez" w:date="2017-09-28T22:12:00Z"/>
                <w:lang w:val="es-ES"/>
                <w:rPrChange w:id="9745" w:author="Rodrigo García" w:date="2017-09-29T10:12:00Z">
                  <w:rPr>
                    <w:ins w:id="9746" w:author="Borja Gonzalez" w:date="2017-09-28T22:12:00Z"/>
                    <w:rFonts w:ascii="Menlo Regular" w:hAnsi="Menlo Regular" w:cs="Menlo Regular"/>
                    <w:color w:val="000000"/>
                    <w:sz w:val="22"/>
                    <w:szCs w:val="22"/>
                    <w:lang w:val="en-US"/>
                  </w:rPr>
                </w:rPrChange>
              </w:rPr>
              <w:pPrChange w:id="9747"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ins w:id="9748" w:author="Borja Gonzalez" w:date="2017-09-28T22:12:00Z">
              <w:r w:rsidRPr="0079203F">
                <w:rPr>
                  <w:lang w:val="es-ES"/>
                  <w:rPrChange w:id="9749" w:author="Rodrigo García" w:date="2017-09-29T10:12:00Z">
                    <w:rPr>
                      <w:rFonts w:ascii="Menlo Regular" w:eastAsiaTheme="majorEastAsia" w:hAnsi="Menlo Regular" w:cs="Menlo Regular"/>
                      <w:b/>
                      <w:bCs/>
                      <w:i/>
                      <w:iCs/>
                      <w:color w:val="000000"/>
                      <w:sz w:val="22"/>
                      <w:szCs w:val="22"/>
                      <w:lang w:val="en-US"/>
                    </w:rPr>
                  </w:rPrChange>
                </w:rPr>
                <w:t>22:10:19:167 Base de datos abierta</w:t>
              </w:r>
            </w:ins>
          </w:p>
          <w:p w14:paraId="1264A826" w14:textId="77777777" w:rsidR="009550DF" w:rsidRPr="0079203F" w:rsidRDefault="009550DF">
            <w:pPr>
              <w:rPr>
                <w:ins w:id="9750" w:author="Borja Gonzalez" w:date="2017-09-28T22:12:00Z"/>
                <w:lang w:val="es-ES"/>
                <w:rPrChange w:id="9751" w:author="Rodrigo García" w:date="2017-09-29T10:12:00Z">
                  <w:rPr>
                    <w:ins w:id="9752" w:author="Borja Gonzalez" w:date="2017-09-28T22:12:00Z"/>
                    <w:rFonts w:ascii="Menlo Regular" w:eastAsiaTheme="majorEastAsia" w:hAnsi="Menlo Regular" w:cs="Menlo Regular"/>
                    <w:color w:val="000000"/>
                    <w:sz w:val="22"/>
                    <w:szCs w:val="22"/>
                    <w:lang w:val="en-US"/>
                  </w:rPr>
                </w:rPrChange>
              </w:rPr>
              <w:pPrChange w:id="975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ins w:id="9754" w:author="Borja Gonzalez" w:date="2017-09-28T22:12:00Z">
              <w:r w:rsidRPr="0079203F">
                <w:rPr>
                  <w:lang w:val="es-ES"/>
                  <w:rPrChange w:id="9755" w:author="Rodrigo García" w:date="2017-09-29T10:12:00Z">
                    <w:rPr>
                      <w:rFonts w:ascii="Menlo Regular" w:eastAsiaTheme="majorEastAsia" w:hAnsi="Menlo Regular" w:cs="Menlo Regular"/>
                      <w:b/>
                      <w:bCs/>
                      <w:i/>
                      <w:iCs/>
                      <w:color w:val="000000"/>
                      <w:sz w:val="22"/>
                      <w:szCs w:val="22"/>
                      <w:lang w:val="en-US"/>
                    </w:rPr>
                  </w:rPrChange>
                </w:rPr>
                <w:t>22:10:19:179 Listado de pacientes enviado al cliente</w:t>
              </w:r>
            </w:ins>
          </w:p>
          <w:p w14:paraId="3644BE2E" w14:textId="3A93760C" w:rsidR="009550DF" w:rsidRDefault="009550DF" w:rsidP="00EF3BF3">
            <w:pPr>
              <w:rPr>
                <w:ins w:id="9756" w:author="Borja Gonzalez" w:date="2017-09-28T22:12:00Z"/>
              </w:rPr>
            </w:pPr>
            <w:ins w:id="9757" w:author="Borja Gonzalez" w:date="2017-09-28T22:12:00Z">
              <w:r>
                <w:rPr>
                  <w:lang w:val="en-US"/>
                </w:rPr>
                <w:t>22:10:19:180 Base de datos cerrada</w:t>
              </w:r>
            </w:ins>
          </w:p>
        </w:tc>
      </w:tr>
    </w:tbl>
    <w:p w14:paraId="645D561C" w14:textId="093AC06E" w:rsidR="003970D7" w:rsidRDefault="003970D7" w:rsidP="009E54AB">
      <w:pPr>
        <w:rPr>
          <w:ins w:id="9758" w:author="Borja Gonzalez" w:date="2017-09-23T10:29:00Z"/>
        </w:rPr>
      </w:pPr>
    </w:p>
    <w:p w14:paraId="159BE38F" w14:textId="77777777" w:rsidR="003970D7" w:rsidRDefault="003970D7" w:rsidP="009E54AB">
      <w:pPr>
        <w:rPr>
          <w:ins w:id="9759" w:author="Borja Gonzalez" w:date="2017-09-23T10:29:00Z"/>
        </w:rPr>
      </w:pPr>
    </w:p>
    <w:p w14:paraId="1875A6F7" w14:textId="0051D344" w:rsidR="003970D7" w:rsidRDefault="003970D7" w:rsidP="009E54AB">
      <w:ins w:id="9760" w:author="Borja Gonzalez" w:date="2017-09-23T10:29:00Z">
        <w:r>
          <w:t>Para este caso volvemos a observar el mismo comportamiento que se dio para añadir un paciente, ya que se obtiene la lista de pacientes en dos ocasiones (Listado inicial y listado de pacientes actualizado</w:t>
        </w:r>
      </w:ins>
      <w:r>
        <w:t xml:space="preserve">). </w:t>
      </w:r>
    </w:p>
    <w:p w14:paraId="5E228050" w14:textId="77777777" w:rsidR="00E0405A" w:rsidRDefault="00E0405A" w:rsidP="009E54AB">
      <w:pPr>
        <w:rPr>
          <w:ins w:id="9761" w:author="Borja Gonzalez" w:date="2017-09-28T19:35:00Z"/>
        </w:rPr>
      </w:pPr>
    </w:p>
    <w:p w14:paraId="0A7E1F85" w14:textId="453F4F2C" w:rsidR="004426CE" w:rsidDel="0060192C" w:rsidRDefault="004426CE">
      <w:pPr>
        <w:pStyle w:val="Ttulo3"/>
        <w:rPr>
          <w:del w:id="9762" w:author="GONZALEZ DIAZ, BORJA" w:date="2017-09-29T19:45:00Z"/>
        </w:rPr>
        <w:pPrChange w:id="9763" w:author="Borja Gonzalez" w:date="2017-09-28T19:36:00Z">
          <w:pPr/>
        </w:pPrChange>
      </w:pPr>
      <w:bookmarkStart w:id="9764" w:name="_Toc494476031"/>
      <w:ins w:id="9765" w:author="Borja Gonzalez" w:date="2017-09-28T19:36:00Z">
        <w:del w:id="9766" w:author="GONZALEZ DIAZ, BORJA" w:date="2017-09-29T19:45:00Z">
          <w:r w:rsidDel="0060192C">
            <w:delText xml:space="preserve">5.1.4.  </w:delText>
          </w:r>
        </w:del>
      </w:ins>
      <w:ins w:id="9767" w:author="Borja Gonzalez" w:date="2017-09-28T19:42:00Z">
        <w:del w:id="9768" w:author="GONZALEZ DIAZ, BORJA" w:date="2017-09-29T19:45:00Z">
          <w:r w:rsidR="00286EBB" w:rsidDel="0060192C">
            <w:delText>Obtener datos de un paciente</w:delText>
          </w:r>
        </w:del>
      </w:ins>
      <w:bookmarkEnd w:id="9764"/>
    </w:p>
    <w:p w14:paraId="403386AA" w14:textId="027A387D" w:rsidR="00200A24" w:rsidDel="0060192C" w:rsidRDefault="00200A24" w:rsidP="009E54AB">
      <w:pPr>
        <w:rPr>
          <w:ins w:id="9769" w:author="Borja Gonzalez" w:date="2017-09-28T19:36:00Z"/>
          <w:del w:id="9770" w:author="GONZALEZ DIAZ, BORJA" w:date="2017-09-29T19:45:00Z"/>
        </w:rPr>
      </w:pPr>
    </w:p>
    <w:p w14:paraId="2D994EF9" w14:textId="0EAA400D" w:rsidR="004C78E1" w:rsidDel="0060192C" w:rsidRDefault="00286EBB" w:rsidP="009E54AB">
      <w:pPr>
        <w:rPr>
          <w:del w:id="9771" w:author="GONZALEZ DIAZ, BORJA" w:date="2017-09-29T19:45:00Z"/>
          <w:u w:val="single"/>
        </w:rPr>
      </w:pPr>
      <w:ins w:id="9772" w:author="Borja Gonzalez" w:date="2017-09-28T19:42:00Z">
        <w:del w:id="9773" w:author="GONZALEZ DIAZ, BORJA" w:date="2017-09-29T19:45:00Z">
          <w:r w:rsidDel="0060192C">
            <w:rPr>
              <w:u w:val="single"/>
            </w:rPr>
            <w:delText xml:space="preserve">Consola del </w:delText>
          </w:r>
          <w:commentRangeStart w:id="9774"/>
          <w:r w:rsidDel="0060192C">
            <w:rPr>
              <w:u w:val="single"/>
            </w:rPr>
            <w:delText>navegador</w:delText>
          </w:r>
        </w:del>
      </w:ins>
      <w:commentRangeEnd w:id="9774"/>
      <w:del w:id="9775" w:author="GONZALEZ DIAZ, BORJA" w:date="2017-09-29T19:45:00Z">
        <w:r w:rsidR="007321A0" w:rsidDel="0060192C">
          <w:rPr>
            <w:rStyle w:val="Refdecomentario"/>
          </w:rPr>
          <w:commentReference w:id="9774"/>
        </w:r>
        <w:r w:rsidDel="0060192C">
          <w:rPr>
            <w:u w:val="single"/>
          </w:rPr>
          <w:delText>:</w:delText>
        </w:r>
      </w:del>
    </w:p>
    <w:p w14:paraId="1F704C24" w14:textId="3467DD6F" w:rsidR="00986B0A" w:rsidDel="0060192C" w:rsidRDefault="00986B0A" w:rsidP="009E54AB">
      <w:pPr>
        <w:rPr>
          <w:del w:id="9776"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621DAE87" w14:textId="58E54159" w:rsidTr="00986B0A">
        <w:trPr>
          <w:del w:id="9777" w:author="GONZALEZ DIAZ, BORJA" w:date="2017-09-29T19:45:00Z"/>
        </w:trPr>
        <w:tc>
          <w:tcPr>
            <w:tcW w:w="8856" w:type="dxa"/>
          </w:tcPr>
          <w:p w14:paraId="1074FABA" w14:textId="093A8CB6" w:rsidR="00986B0A" w:rsidRPr="00986B0A" w:rsidDel="0060192C" w:rsidRDefault="00986B0A" w:rsidP="00986B0A">
            <w:pPr>
              <w:rPr>
                <w:del w:id="9778" w:author="GONZALEZ DIAZ, BORJA" w:date="2017-09-29T19:45:00Z"/>
                <w:u w:val="single"/>
              </w:rPr>
            </w:pPr>
            <w:del w:id="9779" w:author="GONZALEZ DIAZ, BORJA" w:date="2017-09-29T19:45:00Z">
              <w:r w:rsidRPr="00986B0A" w:rsidDel="0060192C">
                <w:rPr>
                  <w:u w:val="single"/>
                </w:rPr>
                <w:delText>Navigated to http://192.168.1.33:8124/pacientes.html</w:delText>
              </w:r>
            </w:del>
          </w:p>
          <w:p w14:paraId="72C379F3" w14:textId="31052128" w:rsidR="00986B0A" w:rsidRPr="00986B0A" w:rsidDel="0060192C" w:rsidRDefault="00986B0A" w:rsidP="00986B0A">
            <w:pPr>
              <w:rPr>
                <w:del w:id="9780" w:author="GONZALEZ DIAZ, BORJA" w:date="2017-09-29T19:45:00Z"/>
                <w:u w:val="single"/>
              </w:rPr>
            </w:pPr>
            <w:del w:id="9781" w:author="GONZALEZ DIAZ, BORJA" w:date="2017-09-29T19:45:00Z">
              <w:r w:rsidRPr="00986B0A" w:rsidDel="0060192C">
                <w:rPr>
                  <w:u w:val="single"/>
                </w:rPr>
                <w:delText xml:space="preserve">20:08:50.370 VM96 pacientes_node.js:28 </w:delText>
              </w:r>
              <w:r w:rsidR="009550DF" w:rsidRPr="00986B0A" w:rsidDel="0060192C">
                <w:rPr>
                  <w:u w:val="single"/>
                </w:rPr>
                <w:delText>Conexión</w:delText>
              </w:r>
              <w:r w:rsidRPr="00986B0A" w:rsidDel="0060192C">
                <w:rPr>
                  <w:u w:val="single"/>
                </w:rPr>
                <w:delText xml:space="preserve"> establecida con el servidor</w:delText>
              </w:r>
            </w:del>
          </w:p>
          <w:p w14:paraId="502A4AF3" w14:textId="1FE397A8" w:rsidR="00986B0A" w:rsidRPr="00986B0A" w:rsidDel="0060192C" w:rsidRDefault="00986B0A" w:rsidP="00986B0A">
            <w:pPr>
              <w:rPr>
                <w:del w:id="9782" w:author="GONZALEZ DIAZ, BORJA" w:date="2017-09-29T19:45:00Z"/>
                <w:u w:val="single"/>
              </w:rPr>
            </w:pPr>
            <w:del w:id="9783" w:author="GONZALEZ DIAZ, BORJA" w:date="2017-09-29T19:45:00Z">
              <w:r w:rsidRPr="00986B0A" w:rsidDel="0060192C">
                <w:rPr>
                  <w:u w:val="single"/>
                </w:rPr>
                <w:delText>20:08:50.379 VM96 pacientes_node.js:39 Solicitud de listado de pacientes enviada</w:delText>
              </w:r>
            </w:del>
          </w:p>
          <w:p w14:paraId="018A26DF" w14:textId="74A65EC3" w:rsidR="00986B0A" w:rsidRPr="00986B0A" w:rsidDel="0060192C" w:rsidRDefault="00986B0A" w:rsidP="00986B0A">
            <w:pPr>
              <w:rPr>
                <w:del w:id="9784" w:author="GONZALEZ DIAZ, BORJA" w:date="2017-09-29T19:45:00Z"/>
                <w:u w:val="single"/>
              </w:rPr>
            </w:pPr>
            <w:del w:id="9785" w:author="GONZALEZ DIAZ, BORJA" w:date="2017-09-29T19:45:00Z">
              <w:r w:rsidRPr="00986B0A" w:rsidDel="0060192C">
                <w:rPr>
                  <w:u w:val="single"/>
                </w:rPr>
                <w:delText>20:08:50.603 VM96 pacientes_node.js:41 Lista de pacientes recibida</w:delText>
              </w:r>
            </w:del>
          </w:p>
          <w:p w14:paraId="2C01DD47" w14:textId="46B93F29" w:rsidR="00986B0A" w:rsidRPr="00986B0A" w:rsidDel="0060192C" w:rsidRDefault="00986B0A" w:rsidP="00986B0A">
            <w:pPr>
              <w:rPr>
                <w:del w:id="9786" w:author="GONZALEZ DIAZ, BORJA" w:date="2017-09-29T19:45:00Z"/>
                <w:u w:val="single"/>
              </w:rPr>
            </w:pPr>
            <w:del w:id="9787" w:author="GONZALEZ DIAZ, BORJA" w:date="2017-09-29T19:45:00Z">
              <w:r w:rsidRPr="00986B0A" w:rsidDel="0060192C">
                <w:rPr>
                  <w:u w:val="single"/>
                </w:rPr>
                <w:delText>20:08:50.605 pacientes.html:45 Lista de pacientes disponible en el navegador</w:delText>
              </w:r>
            </w:del>
          </w:p>
          <w:p w14:paraId="5E92C356" w14:textId="0C0F799F" w:rsidR="00986B0A" w:rsidRPr="0079203F" w:rsidDel="0060192C" w:rsidRDefault="00986B0A" w:rsidP="00986B0A">
            <w:pPr>
              <w:keepNext/>
              <w:keepLines/>
              <w:spacing w:before="200"/>
              <w:outlineLvl w:val="4"/>
              <w:rPr>
                <w:del w:id="9788" w:author="GONZALEZ DIAZ, BORJA" w:date="2017-09-29T19:45:00Z"/>
                <w:u w:val="single"/>
                <w:lang w:val="en-US"/>
                <w:rPrChange w:id="9789" w:author="Rodrigo García" w:date="2017-09-29T10:12:00Z">
                  <w:rPr>
                    <w:del w:id="9790" w:author="GONZALEZ DIAZ, BORJA" w:date="2017-09-29T19:45:00Z"/>
                    <w:rFonts w:asciiTheme="majorHAnsi" w:eastAsiaTheme="majorEastAsia" w:hAnsiTheme="majorHAnsi" w:cstheme="majorBidi"/>
                    <w:color w:val="243F60" w:themeColor="accent1" w:themeShade="7F"/>
                    <w:u w:val="single"/>
                  </w:rPr>
                </w:rPrChange>
              </w:rPr>
            </w:pPr>
            <w:del w:id="9791" w:author="GONZALEZ DIAZ, BORJA" w:date="2017-09-29T19:45:00Z">
              <w:r w:rsidRPr="0079203F" w:rsidDel="0060192C">
                <w:rPr>
                  <w:u w:val="single"/>
                  <w:lang w:val="en-US"/>
                  <w:rPrChange w:id="9792" w:author="Rodrigo García" w:date="2017-09-29T10:12:00Z">
                    <w:rPr>
                      <w:u w:val="single"/>
                    </w:rPr>
                  </w:rPrChange>
                </w:rPr>
                <w:delText>20:08:51.517 Navigated to http://192.168.1.33:8124/evolucion.html?var1=1&amp;var2=Borja&amp;var3=Gonzalez&amp;var4=h</w:delText>
              </w:r>
            </w:del>
          </w:p>
          <w:p w14:paraId="3F5C97B7" w14:textId="6CBFEEFF" w:rsidR="00986B0A" w:rsidRPr="00986B0A" w:rsidDel="0060192C" w:rsidRDefault="00986B0A" w:rsidP="00986B0A">
            <w:pPr>
              <w:rPr>
                <w:del w:id="9793" w:author="GONZALEZ DIAZ, BORJA" w:date="2017-09-29T19:45:00Z"/>
                <w:u w:val="single"/>
              </w:rPr>
            </w:pPr>
            <w:del w:id="9794" w:author="GONZALEZ DIAZ, BORJA" w:date="2017-09-29T19:45:00Z">
              <w:r w:rsidRPr="00986B0A" w:rsidDel="0060192C">
                <w:rPr>
                  <w:u w:val="single"/>
                </w:rPr>
                <w:delText xml:space="preserve">20:08:51.933 evolucion_node.js:8 </w:delText>
              </w:r>
              <w:r w:rsidR="009550DF" w:rsidRPr="00986B0A" w:rsidDel="0060192C">
                <w:rPr>
                  <w:u w:val="single"/>
                </w:rPr>
                <w:delText>Conexión</w:delText>
              </w:r>
              <w:r w:rsidRPr="00986B0A" w:rsidDel="0060192C">
                <w:rPr>
                  <w:u w:val="single"/>
                </w:rPr>
                <w:delText xml:space="preserve"> establecida con el servidor</w:delText>
              </w:r>
            </w:del>
          </w:p>
          <w:p w14:paraId="5E3524FD" w14:textId="3C229DA6" w:rsidR="00986B0A" w:rsidRPr="00986B0A" w:rsidDel="0060192C" w:rsidRDefault="00986B0A" w:rsidP="00986B0A">
            <w:pPr>
              <w:rPr>
                <w:del w:id="9795" w:author="GONZALEZ DIAZ, BORJA" w:date="2017-09-29T19:45:00Z"/>
                <w:u w:val="single"/>
              </w:rPr>
            </w:pPr>
            <w:del w:id="9796" w:author="GONZALEZ DIAZ, BORJA" w:date="2017-09-29T19:45:00Z">
              <w:r w:rsidRPr="00986B0A" w:rsidDel="0060192C">
                <w:rPr>
                  <w:u w:val="single"/>
                </w:rPr>
                <w:delText>20:08:51.937 evolucion_node.js:21 Solicitud de listado de movimientos de Borja enviada</w:delText>
              </w:r>
            </w:del>
          </w:p>
          <w:p w14:paraId="37D8F220" w14:textId="791A5861" w:rsidR="00986B0A" w:rsidRPr="00986B0A" w:rsidDel="0060192C" w:rsidRDefault="00986B0A" w:rsidP="00986B0A">
            <w:pPr>
              <w:rPr>
                <w:del w:id="9797" w:author="GONZALEZ DIAZ, BORJA" w:date="2017-09-29T19:45:00Z"/>
                <w:u w:val="single"/>
              </w:rPr>
            </w:pPr>
            <w:del w:id="9798" w:author="GONZALEZ DIAZ, BORJA" w:date="2017-09-29T19:45:00Z">
              <w:r w:rsidRPr="00986B0A" w:rsidDel="0060192C">
                <w:rPr>
                  <w:u w:val="single"/>
                </w:rPr>
                <w:delText>20:08:52.194 evolucion_node.js:23 Lista de movimientos de Borja recibida</w:delText>
              </w:r>
            </w:del>
          </w:p>
          <w:p w14:paraId="280BA74B" w14:textId="39C1BFBB" w:rsidR="00986B0A" w:rsidDel="0060192C" w:rsidRDefault="00986B0A" w:rsidP="00986B0A">
            <w:pPr>
              <w:rPr>
                <w:del w:id="9799" w:author="GONZALEZ DIAZ, BORJA" w:date="2017-09-29T19:45:00Z"/>
                <w:u w:val="single"/>
              </w:rPr>
            </w:pPr>
            <w:del w:id="9800" w:author="GONZALEZ DIAZ, BORJA" w:date="2017-09-29T19:45:00Z">
              <w:r w:rsidRPr="00986B0A" w:rsidDel="0060192C">
                <w:rPr>
                  <w:u w:val="single"/>
                </w:rPr>
                <w:delText>20:08:52.200 evolucion.html?var1=1&amp;var2=Borja&amp;var3=Gonzalez&amp;var4=h:114 Lista de movimietos de Borja Gonzalez disponible en el navegador</w:delText>
              </w:r>
            </w:del>
          </w:p>
        </w:tc>
      </w:tr>
    </w:tbl>
    <w:p w14:paraId="68C18F0A" w14:textId="6E08DA0E" w:rsidR="00286EBB" w:rsidDel="0060192C" w:rsidRDefault="00286EBB" w:rsidP="009E54AB">
      <w:pPr>
        <w:rPr>
          <w:del w:id="9801" w:author="GONZALEZ DIAZ, BORJA" w:date="2017-09-29T19:45:00Z"/>
          <w:u w:val="single"/>
        </w:rPr>
      </w:pPr>
    </w:p>
    <w:p w14:paraId="42238C13" w14:textId="415A45C4" w:rsidR="00286EBB" w:rsidDel="0060192C" w:rsidRDefault="00986B0A" w:rsidP="009E54AB">
      <w:pPr>
        <w:rPr>
          <w:del w:id="9802" w:author="GONZALEZ DIAZ, BORJA" w:date="2017-09-29T19:45:00Z"/>
          <w:u w:val="single"/>
        </w:rPr>
      </w:pPr>
      <w:del w:id="9803" w:author="GONZALEZ DIAZ, BORJA" w:date="2017-09-29T19:45:00Z">
        <w:r w:rsidDel="0060192C">
          <w:rPr>
            <w:u w:val="single"/>
          </w:rPr>
          <w:delText>Terminal (Servidor):</w:delText>
        </w:r>
      </w:del>
    </w:p>
    <w:p w14:paraId="36889064" w14:textId="3F334014" w:rsidR="00986B0A" w:rsidDel="0060192C" w:rsidRDefault="00986B0A" w:rsidP="009E54AB">
      <w:pPr>
        <w:rPr>
          <w:del w:id="9804" w:author="GONZALEZ DIAZ, BORJA" w:date="2017-09-29T19:45:00Z"/>
          <w:u w:val="single"/>
        </w:rPr>
      </w:pPr>
    </w:p>
    <w:p w14:paraId="1F7F7396" w14:textId="2C2E0ADF" w:rsidR="00986B0A" w:rsidRPr="00286EBB" w:rsidDel="0060192C" w:rsidRDefault="00986B0A" w:rsidP="009E54AB">
      <w:pPr>
        <w:rPr>
          <w:del w:id="9805" w:author="GONZALEZ DIAZ, BORJA" w:date="2017-09-29T19:45:00Z"/>
          <w:u w:val="single"/>
        </w:rPr>
      </w:pPr>
    </w:p>
    <w:tbl>
      <w:tblPr>
        <w:tblStyle w:val="Tablaconcuadrcula"/>
        <w:tblW w:w="0" w:type="auto"/>
        <w:tblLook w:val="04A0" w:firstRow="1" w:lastRow="0" w:firstColumn="1" w:lastColumn="0" w:noHBand="0" w:noVBand="1"/>
      </w:tblPr>
      <w:tblGrid>
        <w:gridCol w:w="8856"/>
      </w:tblGrid>
      <w:tr w:rsidR="00986B0A" w:rsidDel="0060192C" w14:paraId="0A680291" w14:textId="3974CB35" w:rsidTr="00986B0A">
        <w:trPr>
          <w:del w:id="9806" w:author="GONZALEZ DIAZ, BORJA" w:date="2017-09-29T19:45:00Z"/>
        </w:trPr>
        <w:tc>
          <w:tcPr>
            <w:tcW w:w="8856" w:type="dxa"/>
          </w:tcPr>
          <w:p w14:paraId="52C4C2A8" w14:textId="78719AD8" w:rsidR="00986B0A" w:rsidRPr="0079203F" w:rsidDel="0060192C" w:rsidRDefault="00986B0A">
            <w:pPr>
              <w:rPr>
                <w:del w:id="9807" w:author="GONZALEZ DIAZ, BORJA" w:date="2017-09-29T19:45:00Z"/>
                <w:lang w:val="es-ES"/>
                <w:rPrChange w:id="9808" w:author="Rodrigo García" w:date="2017-09-29T10:12:00Z">
                  <w:rPr>
                    <w:del w:id="9809" w:author="GONZALEZ DIAZ, BORJA" w:date="2017-09-29T19:45:00Z"/>
                    <w:rFonts w:ascii="Menlo Regular" w:eastAsiaTheme="majorEastAsia" w:hAnsi="Menlo Regular" w:cs="Menlo Regular"/>
                    <w:color w:val="000000"/>
                    <w:sz w:val="22"/>
                    <w:szCs w:val="22"/>
                    <w:lang w:val="en-US"/>
                  </w:rPr>
                </w:rPrChange>
              </w:rPr>
              <w:pPrChange w:id="981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11" w:author="GONZALEZ DIAZ, BORJA" w:date="2017-09-29T19:45:00Z">
              <w:r w:rsidRPr="0079203F" w:rsidDel="0060192C">
                <w:rPr>
                  <w:lang w:val="es-ES"/>
                  <w:rPrChange w:id="9812" w:author="Rodrigo García" w:date="2017-09-29T10:12:00Z">
                    <w:rPr>
                      <w:rFonts w:ascii="Menlo Regular" w:hAnsi="Menlo Regular" w:cs="Menlo Regular"/>
                      <w:color w:val="000000"/>
                      <w:sz w:val="22"/>
                      <w:szCs w:val="22"/>
                      <w:lang w:val="en-US"/>
                    </w:rPr>
                  </w:rPrChange>
                </w:rPr>
                <w:delText>20:08:50:382 Conexión establecida con el cliente</w:delText>
              </w:r>
            </w:del>
          </w:p>
          <w:p w14:paraId="616C8A16" w14:textId="0B93B295" w:rsidR="00986B0A" w:rsidRPr="0079203F" w:rsidDel="0060192C" w:rsidRDefault="00986B0A">
            <w:pPr>
              <w:rPr>
                <w:del w:id="9813" w:author="GONZALEZ DIAZ, BORJA" w:date="2017-09-29T19:45:00Z"/>
                <w:lang w:val="es-ES"/>
                <w:rPrChange w:id="9814" w:author="Rodrigo García" w:date="2017-09-29T10:12:00Z">
                  <w:rPr>
                    <w:del w:id="9815" w:author="GONZALEZ DIAZ, BORJA" w:date="2017-09-29T19:45:00Z"/>
                    <w:rFonts w:ascii="Menlo Regular" w:hAnsi="Menlo Regular" w:cs="Menlo Regular"/>
                    <w:color w:val="000000"/>
                    <w:sz w:val="22"/>
                    <w:szCs w:val="22"/>
                    <w:lang w:val="en-US"/>
                  </w:rPr>
                </w:rPrChange>
              </w:rPr>
              <w:pPrChange w:id="9816"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del w:id="9817" w:author="GONZALEZ DIAZ, BORJA" w:date="2017-09-29T19:45:00Z">
              <w:r w:rsidRPr="0079203F" w:rsidDel="0060192C">
                <w:rPr>
                  <w:lang w:val="es-ES"/>
                  <w:rPrChange w:id="9818" w:author="Rodrigo García" w:date="2017-09-29T10:12:00Z">
                    <w:rPr>
                      <w:rFonts w:ascii="Menlo Regular" w:hAnsi="Menlo Regular" w:cs="Menlo Regular"/>
                      <w:color w:val="000000"/>
                      <w:sz w:val="22"/>
                      <w:szCs w:val="22"/>
                      <w:lang w:val="en-US"/>
                    </w:rPr>
                  </w:rPrChange>
                </w:rPr>
                <w:delText>20:08:50:386 Conexión establecida con el cliente</w:delText>
              </w:r>
            </w:del>
          </w:p>
          <w:p w14:paraId="1BFA4CC7" w14:textId="17EC88A2" w:rsidR="00986B0A" w:rsidRPr="0079203F" w:rsidDel="0060192C" w:rsidRDefault="00986B0A">
            <w:pPr>
              <w:rPr>
                <w:del w:id="9819" w:author="GONZALEZ DIAZ, BORJA" w:date="2017-09-29T19:45:00Z"/>
                <w:lang w:val="es-ES"/>
                <w:rPrChange w:id="9820" w:author="Rodrigo García" w:date="2017-09-29T10:13:00Z">
                  <w:rPr>
                    <w:del w:id="9821" w:author="GONZALEZ DIAZ, BORJA" w:date="2017-09-29T19:45:00Z"/>
                    <w:rFonts w:ascii="Menlo Regular" w:eastAsiaTheme="majorEastAsia" w:hAnsi="Menlo Regular" w:cs="Menlo Regular"/>
                    <w:color w:val="000000"/>
                    <w:sz w:val="22"/>
                    <w:szCs w:val="22"/>
                    <w:lang w:val="en-US"/>
                  </w:rPr>
                </w:rPrChange>
              </w:rPr>
              <w:pPrChange w:id="982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23" w:author="GONZALEZ DIAZ, BORJA" w:date="2017-09-29T19:45:00Z">
              <w:r w:rsidRPr="0079203F" w:rsidDel="0060192C">
                <w:rPr>
                  <w:lang w:val="es-ES"/>
                  <w:rPrChange w:id="9824" w:author="Rodrigo García" w:date="2017-09-29T10:13:00Z">
                    <w:rPr>
                      <w:rFonts w:ascii="Menlo Regular" w:hAnsi="Menlo Regular" w:cs="Menlo Regular"/>
                      <w:color w:val="000000"/>
                      <w:sz w:val="22"/>
                      <w:szCs w:val="22"/>
                      <w:lang w:val="en-US"/>
                    </w:rPr>
                  </w:rPrChange>
                </w:rPr>
                <w:delText>20:08:50:435 Petición del cliente: Pacientes</w:delText>
              </w:r>
            </w:del>
          </w:p>
          <w:p w14:paraId="6C603F83" w14:textId="55AEE317" w:rsidR="00986B0A" w:rsidRPr="0079203F" w:rsidDel="0060192C" w:rsidRDefault="00986B0A">
            <w:pPr>
              <w:rPr>
                <w:del w:id="9825" w:author="GONZALEZ DIAZ, BORJA" w:date="2017-09-29T19:45:00Z"/>
                <w:lang w:val="es-ES"/>
                <w:rPrChange w:id="9826" w:author="Rodrigo García" w:date="2017-09-29T10:13:00Z">
                  <w:rPr>
                    <w:del w:id="9827" w:author="GONZALEZ DIAZ, BORJA" w:date="2017-09-29T19:45:00Z"/>
                    <w:rFonts w:ascii="Menlo Regular" w:eastAsiaTheme="majorEastAsia" w:hAnsi="Menlo Regular" w:cs="Menlo Regular"/>
                    <w:color w:val="000000"/>
                    <w:sz w:val="22"/>
                    <w:szCs w:val="22"/>
                    <w:lang w:val="en-US"/>
                  </w:rPr>
                </w:rPrChange>
              </w:rPr>
              <w:pPrChange w:id="982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29" w:author="GONZALEZ DIAZ, BORJA" w:date="2017-09-29T19:45:00Z">
              <w:r w:rsidRPr="0079203F" w:rsidDel="0060192C">
                <w:rPr>
                  <w:lang w:val="es-ES"/>
                  <w:rPrChange w:id="9830" w:author="Rodrigo García" w:date="2017-09-29T10:13:00Z">
                    <w:rPr>
                      <w:rFonts w:ascii="Menlo Regular" w:hAnsi="Menlo Regular" w:cs="Menlo Regular"/>
                      <w:color w:val="000000"/>
                      <w:sz w:val="22"/>
                      <w:szCs w:val="22"/>
                      <w:lang w:val="en-US"/>
                    </w:rPr>
                  </w:rPrChange>
                </w:rPr>
                <w:delText>20:08:50:479 Base de datos abierta</w:delText>
              </w:r>
            </w:del>
          </w:p>
          <w:p w14:paraId="437180E5" w14:textId="207095D3" w:rsidR="00986B0A" w:rsidRPr="0079203F" w:rsidDel="0060192C" w:rsidRDefault="00986B0A">
            <w:pPr>
              <w:rPr>
                <w:del w:id="9831" w:author="GONZALEZ DIAZ, BORJA" w:date="2017-09-29T19:45:00Z"/>
                <w:lang w:val="es-ES"/>
                <w:rPrChange w:id="9832" w:author="Rodrigo García" w:date="2017-09-29T10:13:00Z">
                  <w:rPr>
                    <w:del w:id="9833" w:author="GONZALEZ DIAZ, BORJA" w:date="2017-09-29T19:45:00Z"/>
                    <w:rFonts w:ascii="Menlo Regular" w:eastAsiaTheme="majorEastAsia" w:hAnsi="Menlo Regular" w:cs="Menlo Regular"/>
                    <w:color w:val="000000"/>
                    <w:sz w:val="22"/>
                    <w:szCs w:val="22"/>
                    <w:lang w:val="en-US"/>
                  </w:rPr>
                </w:rPrChange>
              </w:rPr>
              <w:pPrChange w:id="983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35" w:author="GONZALEZ DIAZ, BORJA" w:date="2017-09-29T19:45:00Z">
              <w:r w:rsidRPr="0079203F" w:rsidDel="0060192C">
                <w:rPr>
                  <w:lang w:val="es-ES"/>
                  <w:rPrChange w:id="9836" w:author="Rodrigo García" w:date="2017-09-29T10:13:00Z">
                    <w:rPr>
                      <w:rFonts w:ascii="Menlo Regular" w:hAnsi="Menlo Regular" w:cs="Menlo Regular"/>
                      <w:color w:val="000000"/>
                      <w:sz w:val="22"/>
                      <w:szCs w:val="22"/>
                      <w:lang w:val="en-US"/>
                    </w:rPr>
                  </w:rPrChange>
                </w:rPr>
                <w:delText>20:08:50:594 Listado de pacientes enviado al cliente</w:delText>
              </w:r>
            </w:del>
          </w:p>
          <w:p w14:paraId="746AB837" w14:textId="5152D86D" w:rsidR="00986B0A" w:rsidRPr="0079203F" w:rsidDel="0060192C" w:rsidRDefault="00986B0A">
            <w:pPr>
              <w:rPr>
                <w:del w:id="9837" w:author="GONZALEZ DIAZ, BORJA" w:date="2017-09-29T19:45:00Z"/>
                <w:lang w:val="es-ES"/>
                <w:rPrChange w:id="9838" w:author="Rodrigo García" w:date="2017-09-29T10:13:00Z">
                  <w:rPr>
                    <w:del w:id="9839" w:author="GONZALEZ DIAZ, BORJA" w:date="2017-09-29T19:45:00Z"/>
                    <w:rFonts w:ascii="Menlo Regular" w:eastAsiaTheme="majorEastAsia" w:hAnsi="Menlo Regular" w:cs="Menlo Regular"/>
                    <w:color w:val="000000"/>
                    <w:sz w:val="22"/>
                    <w:szCs w:val="22"/>
                    <w:lang w:val="en-US"/>
                  </w:rPr>
                </w:rPrChange>
              </w:rPr>
              <w:pPrChange w:id="984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41" w:author="GONZALEZ DIAZ, BORJA" w:date="2017-09-29T19:45:00Z">
              <w:r w:rsidRPr="0079203F" w:rsidDel="0060192C">
                <w:rPr>
                  <w:lang w:val="es-ES"/>
                  <w:rPrChange w:id="9842" w:author="Rodrigo García" w:date="2017-09-29T10:13:00Z">
                    <w:rPr>
                      <w:rFonts w:ascii="Menlo Regular" w:hAnsi="Menlo Regular" w:cs="Menlo Regular"/>
                      <w:color w:val="000000"/>
                      <w:sz w:val="22"/>
                      <w:szCs w:val="22"/>
                      <w:lang w:val="en-US"/>
                    </w:rPr>
                  </w:rPrChange>
                </w:rPr>
                <w:delText>20:08:50:600 Base de datos cerrada</w:delText>
              </w:r>
            </w:del>
          </w:p>
          <w:p w14:paraId="3D2A0CD1" w14:textId="744C6FD5" w:rsidR="00986B0A" w:rsidRPr="0079203F" w:rsidDel="0060192C" w:rsidRDefault="00986B0A">
            <w:pPr>
              <w:rPr>
                <w:del w:id="9843" w:author="GONZALEZ DIAZ, BORJA" w:date="2017-09-29T19:45:00Z"/>
                <w:lang w:val="es-ES"/>
                <w:rPrChange w:id="9844" w:author="Rodrigo García" w:date="2017-09-29T10:13:00Z">
                  <w:rPr>
                    <w:del w:id="9845" w:author="GONZALEZ DIAZ, BORJA" w:date="2017-09-29T19:45:00Z"/>
                    <w:rFonts w:ascii="Menlo Regular" w:eastAsiaTheme="majorEastAsia" w:hAnsi="Menlo Regular" w:cs="Menlo Regular"/>
                    <w:color w:val="000000"/>
                    <w:sz w:val="22"/>
                    <w:szCs w:val="22"/>
                    <w:lang w:val="en-US"/>
                  </w:rPr>
                </w:rPrChange>
              </w:rPr>
              <w:pPrChange w:id="984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47" w:author="GONZALEZ DIAZ, BORJA" w:date="2017-09-29T19:45:00Z">
              <w:r w:rsidRPr="0079203F" w:rsidDel="0060192C">
                <w:rPr>
                  <w:lang w:val="es-ES"/>
                  <w:rPrChange w:id="9848" w:author="Rodrigo García" w:date="2017-09-29T10:13:00Z">
                    <w:rPr>
                      <w:rFonts w:ascii="Menlo Regular" w:hAnsi="Menlo Regular" w:cs="Menlo Regular"/>
                      <w:color w:val="000000"/>
                      <w:sz w:val="22"/>
                      <w:szCs w:val="22"/>
                      <w:lang w:val="en-US"/>
                    </w:rPr>
                  </w:rPrChange>
                </w:rPr>
                <w:delText>20:08:51:561 Conexión establecida con el cliente</w:delText>
              </w:r>
            </w:del>
          </w:p>
          <w:p w14:paraId="113A8B11" w14:textId="3286804F" w:rsidR="00986B0A" w:rsidRPr="0079203F" w:rsidDel="0060192C" w:rsidRDefault="00986B0A">
            <w:pPr>
              <w:rPr>
                <w:del w:id="9849" w:author="GONZALEZ DIAZ, BORJA" w:date="2017-09-29T19:45:00Z"/>
                <w:lang w:val="es-ES"/>
                <w:rPrChange w:id="9850" w:author="Rodrigo García" w:date="2017-09-29T10:13:00Z">
                  <w:rPr>
                    <w:del w:id="9851" w:author="GONZALEZ DIAZ, BORJA" w:date="2017-09-29T19:45:00Z"/>
                    <w:rFonts w:ascii="Menlo Regular" w:eastAsiaTheme="majorEastAsia" w:hAnsi="Menlo Regular" w:cs="Menlo Regular"/>
                    <w:color w:val="000000"/>
                    <w:sz w:val="22"/>
                    <w:szCs w:val="22"/>
                    <w:lang w:val="en-US"/>
                  </w:rPr>
                </w:rPrChange>
              </w:rPr>
              <w:pPrChange w:id="98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53" w:author="GONZALEZ DIAZ, BORJA" w:date="2017-09-29T19:45:00Z">
              <w:r w:rsidRPr="0079203F" w:rsidDel="0060192C">
                <w:rPr>
                  <w:lang w:val="es-ES"/>
                  <w:rPrChange w:id="9854" w:author="Rodrigo García" w:date="2017-09-29T10:13:00Z">
                    <w:rPr>
                      <w:rFonts w:ascii="Menlo Regular" w:hAnsi="Menlo Regular" w:cs="Menlo Regular"/>
                      <w:color w:val="000000"/>
                      <w:sz w:val="22"/>
                      <w:szCs w:val="22"/>
                      <w:lang w:val="en-US"/>
                    </w:rPr>
                  </w:rPrChange>
                </w:rPr>
                <w:delText>20:08:51:936 Conexión establecida con el cliente</w:delText>
              </w:r>
            </w:del>
          </w:p>
          <w:p w14:paraId="0DF5B630" w14:textId="4237BD52" w:rsidR="00986B0A" w:rsidRPr="0079203F" w:rsidDel="0060192C" w:rsidRDefault="00986B0A">
            <w:pPr>
              <w:rPr>
                <w:del w:id="9855" w:author="GONZALEZ DIAZ, BORJA" w:date="2017-09-29T19:45:00Z"/>
                <w:lang w:val="es-ES"/>
                <w:rPrChange w:id="9856" w:author="Rodrigo García" w:date="2017-09-29T10:13:00Z">
                  <w:rPr>
                    <w:del w:id="9857" w:author="GONZALEZ DIAZ, BORJA" w:date="2017-09-29T19:45:00Z"/>
                    <w:rFonts w:ascii="Menlo Regular" w:eastAsiaTheme="majorEastAsia" w:hAnsi="Menlo Regular" w:cs="Menlo Regular"/>
                    <w:color w:val="000000"/>
                    <w:sz w:val="22"/>
                    <w:szCs w:val="22"/>
                    <w:lang w:val="en-US"/>
                  </w:rPr>
                </w:rPrChange>
              </w:rPr>
              <w:pPrChange w:id="98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59" w:author="GONZALEZ DIAZ, BORJA" w:date="2017-09-29T19:45:00Z">
              <w:r w:rsidRPr="0079203F" w:rsidDel="0060192C">
                <w:rPr>
                  <w:lang w:val="es-ES"/>
                  <w:rPrChange w:id="9860" w:author="Rodrigo García" w:date="2017-09-29T10:13:00Z">
                    <w:rPr>
                      <w:rFonts w:ascii="Menlo Regular" w:hAnsi="Menlo Regular" w:cs="Menlo Regular"/>
                      <w:color w:val="000000"/>
                      <w:sz w:val="22"/>
                      <w:szCs w:val="22"/>
                      <w:lang w:val="en-US"/>
                    </w:rPr>
                  </w:rPrChange>
                </w:rPr>
                <w:delText>20:08:52:019 Petición del cliente: Datos paciente</w:delText>
              </w:r>
            </w:del>
          </w:p>
          <w:p w14:paraId="265B0CF5" w14:textId="536C4930" w:rsidR="00986B0A" w:rsidRPr="0079203F" w:rsidDel="0060192C" w:rsidRDefault="00986B0A">
            <w:pPr>
              <w:rPr>
                <w:del w:id="9861" w:author="GONZALEZ DIAZ, BORJA" w:date="2017-09-29T19:45:00Z"/>
                <w:lang w:val="es-ES"/>
                <w:rPrChange w:id="9862" w:author="Rodrigo García" w:date="2017-09-29T10:13:00Z">
                  <w:rPr>
                    <w:del w:id="9863" w:author="GONZALEZ DIAZ, BORJA" w:date="2017-09-29T19:45:00Z"/>
                    <w:rFonts w:ascii="Menlo Regular" w:eastAsiaTheme="majorEastAsia" w:hAnsi="Menlo Regular" w:cs="Menlo Regular"/>
                    <w:color w:val="000000"/>
                    <w:sz w:val="22"/>
                    <w:szCs w:val="22"/>
                    <w:lang w:val="en-US"/>
                  </w:rPr>
                </w:rPrChange>
              </w:rPr>
              <w:pPrChange w:id="986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65" w:author="GONZALEZ DIAZ, BORJA" w:date="2017-09-29T19:45:00Z">
              <w:r w:rsidRPr="0079203F" w:rsidDel="0060192C">
                <w:rPr>
                  <w:lang w:val="es-ES"/>
                  <w:rPrChange w:id="9866" w:author="Rodrigo García" w:date="2017-09-29T10:13:00Z">
                    <w:rPr>
                      <w:rFonts w:ascii="Menlo Regular" w:hAnsi="Menlo Regular" w:cs="Menlo Regular"/>
                      <w:color w:val="000000"/>
                      <w:sz w:val="22"/>
                      <w:szCs w:val="22"/>
                      <w:lang w:val="en-US"/>
                    </w:rPr>
                  </w:rPrChange>
                </w:rPr>
                <w:delText>20:08:52:022 Base de datos abierta</w:delText>
              </w:r>
            </w:del>
          </w:p>
          <w:p w14:paraId="0E0CCB5A" w14:textId="5675683C" w:rsidR="00986B0A" w:rsidRPr="0079203F" w:rsidDel="0060192C" w:rsidRDefault="00986B0A">
            <w:pPr>
              <w:rPr>
                <w:del w:id="9867" w:author="GONZALEZ DIAZ, BORJA" w:date="2017-09-29T19:45:00Z"/>
                <w:lang w:val="es-ES"/>
                <w:rPrChange w:id="9868" w:author="Rodrigo García" w:date="2017-09-29T10:13:00Z">
                  <w:rPr>
                    <w:del w:id="9869" w:author="GONZALEZ DIAZ, BORJA" w:date="2017-09-29T19:45:00Z"/>
                    <w:rFonts w:ascii="Menlo Regular" w:eastAsiaTheme="majorEastAsia" w:hAnsi="Menlo Regular" w:cs="Menlo Regular"/>
                    <w:color w:val="000000"/>
                    <w:sz w:val="22"/>
                    <w:szCs w:val="22"/>
                    <w:lang w:val="en-US"/>
                  </w:rPr>
                </w:rPrChange>
              </w:rPr>
              <w:pPrChange w:id="987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del w:id="9871" w:author="GONZALEZ DIAZ, BORJA" w:date="2017-09-29T19:45:00Z">
              <w:r w:rsidRPr="0079203F" w:rsidDel="0060192C">
                <w:rPr>
                  <w:lang w:val="es-ES"/>
                  <w:rPrChange w:id="9872" w:author="Rodrigo García" w:date="2017-09-29T10:13:00Z">
                    <w:rPr>
                      <w:rFonts w:ascii="Menlo Regular" w:hAnsi="Menlo Regular" w:cs="Menlo Regular"/>
                      <w:color w:val="000000"/>
                      <w:sz w:val="22"/>
                      <w:szCs w:val="22"/>
                      <w:lang w:val="en-US"/>
                    </w:rPr>
                  </w:rPrChange>
                </w:rPr>
                <w:delText>20:08:52:145 Listado de movimientos de Borja enviado al cliente</w:delText>
              </w:r>
            </w:del>
          </w:p>
          <w:p w14:paraId="5023D9D1" w14:textId="5C0B52D0" w:rsidR="00986B0A" w:rsidDel="0060192C" w:rsidRDefault="00986B0A" w:rsidP="00EF3BF3">
            <w:pPr>
              <w:rPr>
                <w:del w:id="9873" w:author="GONZALEZ DIAZ, BORJA" w:date="2017-09-29T19:45:00Z"/>
                <w:u w:val="single"/>
              </w:rPr>
            </w:pPr>
            <w:del w:id="9874" w:author="GONZALEZ DIAZ, BORJA" w:date="2017-09-29T19:45:00Z">
              <w:r w:rsidDel="0060192C">
                <w:rPr>
                  <w:lang w:val="en-US"/>
                </w:rPr>
                <w:delText>20:08:52:148 Base de datos cerrada</w:delText>
              </w:r>
            </w:del>
          </w:p>
        </w:tc>
      </w:tr>
    </w:tbl>
    <w:p w14:paraId="2601F963" w14:textId="34C90988" w:rsidR="00986B0A" w:rsidRDefault="00986B0A" w:rsidP="009E54AB">
      <w:pPr>
        <w:rPr>
          <w:u w:val="single"/>
        </w:rPr>
      </w:pPr>
    </w:p>
    <w:p w14:paraId="365B9CA5" w14:textId="1768FFC5" w:rsidR="000A493D" w:rsidDel="0060192C" w:rsidRDefault="000A493D" w:rsidP="009E54AB">
      <w:pPr>
        <w:rPr>
          <w:del w:id="9875" w:author="GONZALEZ DIAZ, BORJA" w:date="2017-09-29T19:45:00Z"/>
          <w:u w:val="single"/>
        </w:rPr>
      </w:pPr>
    </w:p>
    <w:p w14:paraId="62F92DA3" w14:textId="50A47B55" w:rsidR="00F93CA9" w:rsidRDefault="00F93CA9">
      <w:pPr>
        <w:pStyle w:val="Ttulo3"/>
        <w:pPrChange w:id="9876" w:author="Borja Gonzalez" w:date="2017-09-28T20:48:00Z">
          <w:pPr/>
        </w:pPrChange>
      </w:pPr>
      <w:bookmarkStart w:id="9877" w:name="_Toc494476032"/>
      <w:r>
        <w:t>5.1.</w:t>
      </w:r>
      <w:ins w:id="9878" w:author="GONZALEZ DIAZ, BORJA" w:date="2017-09-29T19:46:00Z">
        <w:r w:rsidR="0060192C">
          <w:t>4</w:t>
        </w:r>
      </w:ins>
      <w:del w:id="9879" w:author="GONZALEZ DIAZ, BORJA" w:date="2017-09-29T19:46:00Z">
        <w:r w:rsidDel="0060192C">
          <w:delText>5</w:delText>
        </w:r>
      </w:del>
      <w:r>
        <w:t>.  Obtener datos de movimiento de un paciente</w:t>
      </w:r>
      <w:bookmarkEnd w:id="9877"/>
    </w:p>
    <w:p w14:paraId="1614BEB7" w14:textId="77777777" w:rsidR="00F93CA9" w:rsidRDefault="00F93CA9"/>
    <w:p w14:paraId="155E7BBC" w14:textId="77777777" w:rsidR="00F93CA9" w:rsidRDefault="00F93CA9" w:rsidP="00F93CA9">
      <w:pPr>
        <w:rPr>
          <w:u w:val="single"/>
        </w:rPr>
      </w:pPr>
      <w:r>
        <w:rPr>
          <w:u w:val="single"/>
        </w:rPr>
        <w:t>Consola del navegador:</w:t>
      </w:r>
    </w:p>
    <w:p w14:paraId="65D90B34" w14:textId="77777777" w:rsidR="00F93CA9" w:rsidRDefault="00F93CA9" w:rsidP="00F93CA9">
      <w:pPr>
        <w:rPr>
          <w:u w:val="single"/>
        </w:rPr>
      </w:pPr>
    </w:p>
    <w:p w14:paraId="1377846D"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2A119263" w14:textId="77777777" w:rsidTr="00F93CA9">
        <w:tc>
          <w:tcPr>
            <w:tcW w:w="8856" w:type="dxa"/>
          </w:tcPr>
          <w:p w14:paraId="751FC4FD" w14:textId="77777777" w:rsidR="00F93CA9" w:rsidRPr="00F93CA9" w:rsidRDefault="00F93CA9" w:rsidP="00F93CA9">
            <w:pPr>
              <w:rPr>
                <w:u w:val="single"/>
              </w:rPr>
            </w:pPr>
            <w:r w:rsidRPr="00F93CA9">
              <w:rPr>
                <w:u w:val="single"/>
              </w:rPr>
              <w:t>20:49:22.115 Navigated to http://192.168.1.33:8124/pacientes.html</w:t>
            </w:r>
          </w:p>
          <w:p w14:paraId="5ED51425" w14:textId="0229E79E" w:rsidR="00F93CA9" w:rsidRPr="00F93CA9" w:rsidRDefault="00F93CA9" w:rsidP="00F93CA9">
            <w:pPr>
              <w:rPr>
                <w:u w:val="single"/>
              </w:rPr>
            </w:pPr>
            <w:r w:rsidRPr="00F93CA9">
              <w:rPr>
                <w:u w:val="single"/>
              </w:rPr>
              <w:t xml:space="preserve">20:49:22.634 VM196 pacientes_node.js:28 </w:t>
            </w:r>
            <w:r w:rsidR="009550DF" w:rsidRPr="00F93CA9">
              <w:rPr>
                <w:u w:val="single"/>
              </w:rPr>
              <w:t>Conexión</w:t>
            </w:r>
            <w:r w:rsidRPr="00F93CA9">
              <w:rPr>
                <w:u w:val="single"/>
              </w:rPr>
              <w:t xml:space="preserve"> establecida con el servidor</w:t>
            </w:r>
          </w:p>
          <w:p w14:paraId="2F72C18F" w14:textId="77777777" w:rsidR="00F93CA9" w:rsidRPr="00F93CA9" w:rsidRDefault="00F93CA9" w:rsidP="00F93CA9">
            <w:pPr>
              <w:rPr>
                <w:u w:val="single"/>
              </w:rPr>
            </w:pPr>
            <w:r w:rsidRPr="00F93CA9">
              <w:rPr>
                <w:u w:val="single"/>
              </w:rPr>
              <w:t>20:49:22.638 VM196 pacientes_node.js:39 Solicitud de listado de pacientes enviada</w:t>
            </w:r>
          </w:p>
          <w:p w14:paraId="607856ED" w14:textId="77777777" w:rsidR="00F93CA9" w:rsidRPr="00F93CA9" w:rsidRDefault="00F93CA9" w:rsidP="00F93CA9">
            <w:pPr>
              <w:rPr>
                <w:u w:val="single"/>
              </w:rPr>
            </w:pPr>
            <w:r w:rsidRPr="00F93CA9">
              <w:rPr>
                <w:u w:val="single"/>
              </w:rPr>
              <w:t>20:49:22.847 VM196 pacientes_node.js:41 Lista de pacientes recibida</w:t>
            </w:r>
          </w:p>
          <w:p w14:paraId="03ABA2FC" w14:textId="77777777" w:rsidR="00F93CA9" w:rsidRPr="00F93CA9" w:rsidRDefault="00F93CA9" w:rsidP="00F93CA9">
            <w:pPr>
              <w:rPr>
                <w:u w:val="single"/>
              </w:rPr>
            </w:pPr>
            <w:r w:rsidRPr="00F93CA9">
              <w:rPr>
                <w:u w:val="single"/>
              </w:rPr>
              <w:t>20:49:22.848 pacientes.html:45 Lista de pacientes disponible en el navegador</w:t>
            </w:r>
          </w:p>
          <w:p w14:paraId="6A984BB3" w14:textId="77777777" w:rsidR="00F93CA9" w:rsidRPr="0079203F" w:rsidRDefault="00F93CA9" w:rsidP="00F93CA9">
            <w:pPr>
              <w:keepNext/>
              <w:keepLines/>
              <w:spacing w:before="200"/>
              <w:outlineLvl w:val="4"/>
              <w:rPr>
                <w:u w:val="single"/>
                <w:lang w:val="en-US"/>
                <w:rPrChange w:id="9880" w:author="Rodrigo García" w:date="2017-09-29T10:13:00Z">
                  <w:rPr>
                    <w:rFonts w:asciiTheme="majorHAnsi" w:eastAsiaTheme="majorEastAsia" w:hAnsiTheme="majorHAnsi" w:cstheme="majorBidi"/>
                    <w:color w:val="243F60" w:themeColor="accent1" w:themeShade="7F"/>
                    <w:u w:val="single"/>
                  </w:rPr>
                </w:rPrChange>
              </w:rPr>
            </w:pPr>
            <w:r w:rsidRPr="0079203F">
              <w:rPr>
                <w:u w:val="single"/>
                <w:lang w:val="en-US"/>
                <w:rPrChange w:id="9881" w:author="Rodrigo García" w:date="2017-09-29T10:13:00Z">
                  <w:rPr>
                    <w:u w:val="single"/>
                  </w:rPr>
                </w:rPrChange>
              </w:rPr>
              <w:t>20:49:27.368 Navigated to http://192.168.1.33:8124/evolucion.html?var1=3&amp;var2=Javier&amp;var3=Perez&amp;var4=h</w:t>
            </w:r>
          </w:p>
          <w:p w14:paraId="6F9D0E08" w14:textId="667B1AD0" w:rsidR="00F93CA9" w:rsidRPr="00F93CA9" w:rsidRDefault="00F93CA9" w:rsidP="00F93CA9">
            <w:pPr>
              <w:rPr>
                <w:u w:val="single"/>
              </w:rPr>
            </w:pPr>
            <w:r w:rsidRPr="00F93CA9">
              <w:rPr>
                <w:u w:val="single"/>
              </w:rPr>
              <w:t xml:space="preserve">20:49:27.810 evolucion_node.js:8 </w:t>
            </w:r>
            <w:r w:rsidR="009550DF" w:rsidRPr="00F93CA9">
              <w:rPr>
                <w:u w:val="single"/>
              </w:rPr>
              <w:t>Conexión</w:t>
            </w:r>
            <w:r w:rsidRPr="00F93CA9">
              <w:rPr>
                <w:u w:val="single"/>
              </w:rPr>
              <w:t xml:space="preserve"> establecida con el servidor</w:t>
            </w:r>
          </w:p>
          <w:p w14:paraId="77303A58" w14:textId="77777777" w:rsidR="00F93CA9" w:rsidRPr="00F93CA9" w:rsidRDefault="00F93CA9" w:rsidP="00F93CA9">
            <w:pPr>
              <w:rPr>
                <w:u w:val="single"/>
              </w:rPr>
            </w:pPr>
            <w:r w:rsidRPr="00F93CA9">
              <w:rPr>
                <w:u w:val="single"/>
              </w:rPr>
              <w:t>20:49:27.813 evolucion_node.js:21 Solicitud de listado de movimientos de Javier enviada</w:t>
            </w:r>
          </w:p>
          <w:p w14:paraId="103B4279" w14:textId="77777777" w:rsidR="00F93CA9" w:rsidRPr="00F93CA9" w:rsidRDefault="00F93CA9" w:rsidP="00F93CA9">
            <w:pPr>
              <w:rPr>
                <w:u w:val="single"/>
              </w:rPr>
            </w:pPr>
            <w:r w:rsidRPr="00F93CA9">
              <w:rPr>
                <w:u w:val="single"/>
              </w:rPr>
              <w:t>20:49:27.981 evolucion_node.js:23 Lista de movimientos de Javier recibida</w:t>
            </w:r>
          </w:p>
          <w:p w14:paraId="46A1038A" w14:textId="4C71E337" w:rsidR="00F93CA9" w:rsidRDefault="00F93CA9" w:rsidP="00F93CA9">
            <w:pPr>
              <w:rPr>
                <w:u w:val="single"/>
              </w:rPr>
            </w:pPr>
            <w:r w:rsidRPr="00F93CA9">
              <w:rPr>
                <w:u w:val="single"/>
              </w:rPr>
              <w:t>20:49:27.983 evolucion.html?var1=3&amp;var2=Javier&amp;var3=Perez&amp;var4=h:114 Lista de movimietos de Javier Perez disponible en el navegador</w:t>
            </w:r>
          </w:p>
        </w:tc>
      </w:tr>
    </w:tbl>
    <w:p w14:paraId="528FAF91" w14:textId="6D4F3A2B" w:rsidR="00F93CA9" w:rsidRDefault="00F93CA9" w:rsidP="00F93CA9">
      <w:pPr>
        <w:rPr>
          <w:u w:val="single"/>
        </w:rPr>
      </w:pPr>
    </w:p>
    <w:p w14:paraId="59799850" w14:textId="77777777" w:rsidR="00F93CA9" w:rsidRDefault="00F93CA9" w:rsidP="00F93CA9">
      <w:pPr>
        <w:rPr>
          <w:u w:val="single"/>
        </w:rPr>
      </w:pPr>
    </w:p>
    <w:p w14:paraId="1283D041" w14:textId="77777777" w:rsidR="00F93CA9" w:rsidRDefault="00F93CA9" w:rsidP="00F93CA9">
      <w:pPr>
        <w:rPr>
          <w:u w:val="single"/>
        </w:rPr>
      </w:pPr>
      <w:r>
        <w:rPr>
          <w:u w:val="single"/>
        </w:rPr>
        <w:t>Terminal (Servidor):</w:t>
      </w:r>
    </w:p>
    <w:p w14:paraId="08C3912A" w14:textId="77777777" w:rsidR="00F93CA9" w:rsidRDefault="00F93CA9" w:rsidP="00F93CA9">
      <w:pPr>
        <w:rPr>
          <w:u w:val="single"/>
        </w:rPr>
      </w:pPr>
    </w:p>
    <w:tbl>
      <w:tblPr>
        <w:tblStyle w:val="Tablaconcuadrcula"/>
        <w:tblW w:w="0" w:type="auto"/>
        <w:tblLook w:val="04A0" w:firstRow="1" w:lastRow="0" w:firstColumn="1" w:lastColumn="0" w:noHBand="0" w:noVBand="1"/>
      </w:tblPr>
      <w:tblGrid>
        <w:gridCol w:w="8856"/>
      </w:tblGrid>
      <w:tr w:rsidR="00F93CA9" w14:paraId="418BA2DD" w14:textId="77777777" w:rsidTr="00F93CA9">
        <w:tc>
          <w:tcPr>
            <w:tcW w:w="8856" w:type="dxa"/>
          </w:tcPr>
          <w:p w14:paraId="5ED150AE" w14:textId="77777777" w:rsidR="00F93CA9" w:rsidRPr="0079203F" w:rsidRDefault="00F93CA9">
            <w:pPr>
              <w:rPr>
                <w:lang w:val="es-ES"/>
                <w:rPrChange w:id="9882" w:author="Rodrigo García" w:date="2017-09-29T10:13:00Z">
                  <w:rPr>
                    <w:rFonts w:ascii="Menlo Regular" w:eastAsiaTheme="majorEastAsia" w:hAnsi="Menlo Regular" w:cs="Menlo Regular"/>
                    <w:color w:val="000000"/>
                    <w:sz w:val="22"/>
                    <w:szCs w:val="22"/>
                    <w:lang w:val="en-US"/>
                  </w:rPr>
                </w:rPrChange>
              </w:rPr>
              <w:pPrChange w:id="988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84" w:author="Rodrigo García" w:date="2017-09-29T10:13:00Z">
                  <w:rPr>
                    <w:rFonts w:ascii="Menlo Regular" w:hAnsi="Menlo Regular" w:cs="Menlo Regular"/>
                    <w:color w:val="000000"/>
                    <w:sz w:val="22"/>
                    <w:szCs w:val="22"/>
                    <w:lang w:val="en-US"/>
                  </w:rPr>
                </w:rPrChange>
              </w:rPr>
              <w:t>20:49:22:647 Conexión establecida con el cliente</w:t>
            </w:r>
          </w:p>
          <w:p w14:paraId="1F10FEC7" w14:textId="77777777" w:rsidR="00F93CA9" w:rsidRPr="0079203F" w:rsidRDefault="00F93CA9">
            <w:pPr>
              <w:rPr>
                <w:lang w:val="es-ES"/>
                <w:rPrChange w:id="9885" w:author="Rodrigo García" w:date="2017-09-29T10:13:00Z">
                  <w:rPr>
                    <w:rFonts w:ascii="Menlo Regular" w:eastAsiaTheme="majorEastAsia" w:hAnsi="Menlo Regular" w:cs="Menlo Regular"/>
                    <w:color w:val="000000"/>
                    <w:sz w:val="22"/>
                    <w:szCs w:val="22"/>
                    <w:lang w:val="en-US"/>
                  </w:rPr>
                </w:rPrChange>
              </w:rPr>
              <w:pPrChange w:id="988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87" w:author="Rodrigo García" w:date="2017-09-29T10:13:00Z">
                  <w:rPr>
                    <w:rFonts w:ascii="Menlo Regular" w:hAnsi="Menlo Regular" w:cs="Menlo Regular"/>
                    <w:color w:val="000000"/>
                    <w:sz w:val="22"/>
                    <w:szCs w:val="22"/>
                    <w:lang w:val="en-US"/>
                  </w:rPr>
                </w:rPrChange>
              </w:rPr>
              <w:t>20:49:22:650 Conexión establecida con el cliente</w:t>
            </w:r>
          </w:p>
          <w:p w14:paraId="6A0ACA6B" w14:textId="77777777" w:rsidR="00F93CA9" w:rsidRPr="0079203F" w:rsidRDefault="00F93CA9">
            <w:pPr>
              <w:rPr>
                <w:lang w:val="es-ES"/>
                <w:rPrChange w:id="9888" w:author="Rodrigo García" w:date="2017-09-29T10:14:00Z">
                  <w:rPr>
                    <w:rFonts w:ascii="Menlo Regular" w:eastAsiaTheme="majorEastAsia" w:hAnsi="Menlo Regular" w:cs="Menlo Regular"/>
                    <w:color w:val="000000"/>
                    <w:sz w:val="22"/>
                    <w:szCs w:val="22"/>
                    <w:lang w:val="en-US"/>
                  </w:rPr>
                </w:rPrChange>
              </w:rPr>
              <w:pPrChange w:id="988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90" w:author="Rodrigo García" w:date="2017-09-29T10:14:00Z">
                  <w:rPr>
                    <w:rFonts w:ascii="Menlo Regular" w:hAnsi="Menlo Regular" w:cs="Menlo Regular"/>
                    <w:color w:val="000000"/>
                    <w:sz w:val="22"/>
                    <w:szCs w:val="22"/>
                    <w:lang w:val="en-US"/>
                  </w:rPr>
                </w:rPrChange>
              </w:rPr>
              <w:t>20:49:22:688 Petición del cliente: Pacientes</w:t>
            </w:r>
          </w:p>
          <w:p w14:paraId="3B045891" w14:textId="77777777" w:rsidR="00F93CA9" w:rsidRPr="0079203F" w:rsidRDefault="00F93CA9">
            <w:pPr>
              <w:rPr>
                <w:lang w:val="es-ES"/>
                <w:rPrChange w:id="9891" w:author="Rodrigo García" w:date="2017-09-29T10:14:00Z">
                  <w:rPr>
                    <w:rFonts w:ascii="Menlo Regular" w:eastAsiaTheme="majorEastAsia" w:hAnsi="Menlo Regular" w:cs="Menlo Regular"/>
                    <w:color w:val="000000"/>
                    <w:sz w:val="22"/>
                    <w:szCs w:val="22"/>
                    <w:lang w:val="en-US"/>
                  </w:rPr>
                </w:rPrChange>
              </w:rPr>
              <w:pPrChange w:id="989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93" w:author="Rodrigo García" w:date="2017-09-29T10:14:00Z">
                  <w:rPr>
                    <w:rFonts w:ascii="Menlo Regular" w:hAnsi="Menlo Regular" w:cs="Menlo Regular"/>
                    <w:color w:val="000000"/>
                    <w:sz w:val="22"/>
                    <w:szCs w:val="22"/>
                    <w:lang w:val="en-US"/>
                  </w:rPr>
                </w:rPrChange>
              </w:rPr>
              <w:t>20:49:22:727 Base de datos abierta</w:t>
            </w:r>
          </w:p>
          <w:p w14:paraId="30C68985" w14:textId="77777777" w:rsidR="00F93CA9" w:rsidRPr="0079203F" w:rsidRDefault="00F93CA9">
            <w:pPr>
              <w:rPr>
                <w:lang w:val="es-ES"/>
                <w:rPrChange w:id="9894" w:author="Rodrigo García" w:date="2017-09-29T10:14:00Z">
                  <w:rPr>
                    <w:rFonts w:ascii="Menlo Regular" w:eastAsiaTheme="majorEastAsia" w:hAnsi="Menlo Regular" w:cs="Menlo Regular"/>
                    <w:color w:val="000000"/>
                    <w:sz w:val="22"/>
                    <w:szCs w:val="22"/>
                    <w:lang w:val="en-US"/>
                  </w:rPr>
                </w:rPrChange>
              </w:rPr>
              <w:pPrChange w:id="9895"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96" w:author="Rodrigo García" w:date="2017-09-29T10:14:00Z">
                  <w:rPr>
                    <w:rFonts w:ascii="Menlo Regular" w:hAnsi="Menlo Regular" w:cs="Menlo Regular"/>
                    <w:color w:val="000000"/>
                    <w:sz w:val="22"/>
                    <w:szCs w:val="22"/>
                    <w:lang w:val="en-US"/>
                  </w:rPr>
                </w:rPrChange>
              </w:rPr>
              <w:t>20:49:22:838 Listado de pacientes enviado al cliente</w:t>
            </w:r>
          </w:p>
          <w:p w14:paraId="4B967ACC" w14:textId="77777777" w:rsidR="00F93CA9" w:rsidRPr="0079203F" w:rsidRDefault="00F93CA9">
            <w:pPr>
              <w:rPr>
                <w:lang w:val="es-ES"/>
                <w:rPrChange w:id="9897" w:author="Rodrigo García" w:date="2017-09-29T10:14:00Z">
                  <w:rPr>
                    <w:rFonts w:ascii="Menlo Regular" w:eastAsiaTheme="majorEastAsia" w:hAnsi="Menlo Regular" w:cs="Menlo Regular"/>
                    <w:color w:val="000000"/>
                    <w:sz w:val="22"/>
                    <w:szCs w:val="22"/>
                    <w:lang w:val="en-US"/>
                  </w:rPr>
                </w:rPrChange>
              </w:rPr>
              <w:pPrChange w:id="989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899" w:author="Rodrigo García" w:date="2017-09-29T10:14:00Z">
                  <w:rPr>
                    <w:rFonts w:ascii="Menlo Regular" w:hAnsi="Menlo Regular" w:cs="Menlo Regular"/>
                    <w:color w:val="000000"/>
                    <w:sz w:val="22"/>
                    <w:szCs w:val="22"/>
                    <w:lang w:val="en-US"/>
                  </w:rPr>
                </w:rPrChange>
              </w:rPr>
              <w:t>20:49:22:843 Base de datos cerrada</w:t>
            </w:r>
          </w:p>
          <w:p w14:paraId="66F1C8E3" w14:textId="77777777" w:rsidR="00F93CA9" w:rsidRPr="0079203F" w:rsidRDefault="00F93CA9">
            <w:pPr>
              <w:rPr>
                <w:lang w:val="es-ES"/>
                <w:rPrChange w:id="9900" w:author="Rodrigo García" w:date="2017-09-29T10:14:00Z">
                  <w:rPr>
                    <w:rFonts w:ascii="Menlo Regular" w:eastAsiaTheme="majorEastAsia" w:hAnsi="Menlo Regular" w:cs="Menlo Regular"/>
                    <w:color w:val="000000"/>
                    <w:sz w:val="22"/>
                    <w:szCs w:val="22"/>
                    <w:lang w:val="en-US"/>
                  </w:rPr>
                </w:rPrChange>
              </w:rPr>
              <w:pPrChange w:id="990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02" w:author="Rodrigo García" w:date="2017-09-29T10:14:00Z">
                  <w:rPr>
                    <w:rFonts w:ascii="Menlo Regular" w:hAnsi="Menlo Regular" w:cs="Menlo Regular"/>
                    <w:color w:val="000000"/>
                    <w:sz w:val="22"/>
                    <w:szCs w:val="22"/>
                    <w:lang w:val="en-US"/>
                  </w:rPr>
                </w:rPrChange>
              </w:rPr>
              <w:t>20:49:27:418 Conexión establecida con el cliente</w:t>
            </w:r>
          </w:p>
          <w:p w14:paraId="64B49211" w14:textId="77777777" w:rsidR="00F93CA9" w:rsidRPr="0079203F" w:rsidRDefault="00F93CA9">
            <w:pPr>
              <w:rPr>
                <w:lang w:val="es-ES"/>
                <w:rPrChange w:id="9903" w:author="Rodrigo García" w:date="2017-09-29T10:14:00Z">
                  <w:rPr>
                    <w:rFonts w:ascii="Menlo Regular" w:eastAsiaTheme="majorEastAsia" w:hAnsi="Menlo Regular" w:cs="Menlo Regular"/>
                    <w:color w:val="000000"/>
                    <w:sz w:val="22"/>
                    <w:szCs w:val="22"/>
                    <w:lang w:val="en-US"/>
                  </w:rPr>
                </w:rPrChange>
              </w:rPr>
              <w:pPrChange w:id="990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05" w:author="Rodrigo García" w:date="2017-09-29T10:14:00Z">
                  <w:rPr>
                    <w:rFonts w:ascii="Menlo Regular" w:hAnsi="Menlo Regular" w:cs="Menlo Regular"/>
                    <w:color w:val="000000"/>
                    <w:sz w:val="22"/>
                    <w:szCs w:val="22"/>
                    <w:lang w:val="en-US"/>
                  </w:rPr>
                </w:rPrChange>
              </w:rPr>
              <w:t>20:49:27:813 Conexión establecida con el cliente</w:t>
            </w:r>
          </w:p>
          <w:p w14:paraId="7E547BB3" w14:textId="77777777" w:rsidR="00F93CA9" w:rsidRPr="0079203F" w:rsidRDefault="00F93CA9">
            <w:pPr>
              <w:rPr>
                <w:lang w:val="es-ES"/>
                <w:rPrChange w:id="9906" w:author="Rodrigo García" w:date="2017-09-29T10:14:00Z">
                  <w:rPr>
                    <w:rFonts w:ascii="Menlo Regular" w:eastAsiaTheme="majorEastAsia" w:hAnsi="Menlo Regular" w:cs="Menlo Regular"/>
                    <w:color w:val="000000"/>
                    <w:sz w:val="22"/>
                    <w:szCs w:val="22"/>
                    <w:lang w:val="en-US"/>
                  </w:rPr>
                </w:rPrChange>
              </w:rPr>
              <w:pPrChange w:id="990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08" w:author="Rodrigo García" w:date="2017-09-29T10:14:00Z">
                  <w:rPr>
                    <w:rFonts w:ascii="Menlo Regular" w:hAnsi="Menlo Regular" w:cs="Menlo Regular"/>
                    <w:color w:val="000000"/>
                    <w:sz w:val="22"/>
                    <w:szCs w:val="22"/>
                    <w:lang w:val="en-US"/>
                  </w:rPr>
                </w:rPrChange>
              </w:rPr>
              <w:t>20:49:27:894 Petición del cliente: Datos paciente</w:t>
            </w:r>
          </w:p>
          <w:p w14:paraId="0A1A86F4" w14:textId="77777777" w:rsidR="00F93CA9" w:rsidRPr="0079203F" w:rsidRDefault="00F93CA9">
            <w:pPr>
              <w:rPr>
                <w:lang w:val="es-ES"/>
                <w:rPrChange w:id="9909" w:author="Rodrigo García" w:date="2017-09-29T10:14:00Z">
                  <w:rPr>
                    <w:rFonts w:ascii="Menlo Regular" w:eastAsiaTheme="majorEastAsia" w:hAnsi="Menlo Regular" w:cs="Menlo Regular"/>
                    <w:color w:val="000000"/>
                    <w:sz w:val="22"/>
                    <w:szCs w:val="22"/>
                    <w:lang w:val="en-US"/>
                  </w:rPr>
                </w:rPrChange>
              </w:rPr>
              <w:pPrChange w:id="991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11" w:author="Rodrigo García" w:date="2017-09-29T10:14:00Z">
                  <w:rPr>
                    <w:rFonts w:ascii="Menlo Regular" w:hAnsi="Menlo Regular" w:cs="Menlo Regular"/>
                    <w:color w:val="000000"/>
                    <w:sz w:val="22"/>
                    <w:szCs w:val="22"/>
                    <w:lang w:val="en-US"/>
                  </w:rPr>
                </w:rPrChange>
              </w:rPr>
              <w:t>20:49:27:897 Base de datos abierta</w:t>
            </w:r>
          </w:p>
          <w:p w14:paraId="36B7FB1C" w14:textId="77777777" w:rsidR="00F93CA9" w:rsidRPr="0079203F" w:rsidRDefault="00F93CA9">
            <w:pPr>
              <w:rPr>
                <w:lang w:val="es-ES"/>
                <w:rPrChange w:id="9912" w:author="Rodrigo García" w:date="2017-09-29T10:14:00Z">
                  <w:rPr>
                    <w:rFonts w:ascii="Menlo Regular" w:eastAsiaTheme="majorEastAsia" w:hAnsi="Menlo Regular" w:cs="Menlo Regular"/>
                    <w:color w:val="000000"/>
                    <w:sz w:val="22"/>
                    <w:szCs w:val="22"/>
                    <w:lang w:val="en-US"/>
                  </w:rPr>
                </w:rPrChange>
              </w:rPr>
              <w:pPrChange w:id="991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14" w:author="Rodrigo García" w:date="2017-09-29T10:14:00Z">
                  <w:rPr>
                    <w:rFonts w:ascii="Menlo Regular" w:hAnsi="Menlo Regular" w:cs="Menlo Regular"/>
                    <w:color w:val="000000"/>
                    <w:sz w:val="22"/>
                    <w:szCs w:val="22"/>
                    <w:lang w:val="en-US"/>
                  </w:rPr>
                </w:rPrChange>
              </w:rPr>
              <w:t>20:49:27:965 Listado de movimientos de Javier enviado al cliente</w:t>
            </w:r>
          </w:p>
          <w:p w14:paraId="0CF58212" w14:textId="4B292B0D" w:rsidR="00F93CA9" w:rsidRDefault="00F93CA9" w:rsidP="00EF3BF3">
            <w:pPr>
              <w:rPr>
                <w:u w:val="single"/>
              </w:rPr>
            </w:pPr>
            <w:r>
              <w:rPr>
                <w:lang w:val="en-US"/>
              </w:rPr>
              <w:t>20:49:27:966 Base de datos cerrada</w:t>
            </w:r>
          </w:p>
        </w:tc>
      </w:tr>
    </w:tbl>
    <w:p w14:paraId="51A4B64C" w14:textId="77777777" w:rsidR="00F93CA9" w:rsidRDefault="00F93CA9" w:rsidP="00F93CA9">
      <w:pPr>
        <w:rPr>
          <w:u w:val="single"/>
        </w:rPr>
      </w:pPr>
    </w:p>
    <w:p w14:paraId="3228D8F9" w14:textId="77777777" w:rsidR="0060192C" w:rsidRDefault="0060192C" w:rsidP="0060192C">
      <w:pPr>
        <w:rPr>
          <w:ins w:id="9915" w:author="GONZALEZ DIAZ, BORJA" w:date="2017-09-29T19:45:00Z"/>
          <w:u w:val="single"/>
        </w:rPr>
      </w:pPr>
      <w:ins w:id="9916" w:author="GONZALEZ DIAZ, BORJA" w:date="2017-09-29T19:45:00Z">
        <w:r>
          <w:rPr>
            <w:u w:val="single"/>
          </w:rPr>
          <w:t>Aquí se observa el mismo comportamiento que se da en la función para obtener pacientes. Cuando el listado de pacientes está disponible en el navegador, el usuario presiona el botón para mostrar los datos asociados al paciente, y se vuelva a hacer una petición al servidor, donde se abre la base de datos, se obtienen los datos requeridos, se envían al cliente y se cierra la base de datos. En última istancia el cliente recibe los datos y se listan en el navegador.</w:t>
        </w:r>
      </w:ins>
    </w:p>
    <w:p w14:paraId="28D51B44" w14:textId="77777777" w:rsidR="00F93CA9" w:rsidRDefault="00F93CA9" w:rsidP="00F93CA9">
      <w:pPr>
        <w:rPr>
          <w:ins w:id="9917" w:author="GONZALEZ DIAZ, BORJA" w:date="2017-09-29T19:45:00Z"/>
          <w:u w:val="single"/>
        </w:rPr>
      </w:pPr>
    </w:p>
    <w:p w14:paraId="641888F8" w14:textId="77777777" w:rsidR="0060192C" w:rsidRDefault="0060192C" w:rsidP="00F93CA9">
      <w:pPr>
        <w:rPr>
          <w:u w:val="single"/>
        </w:rPr>
      </w:pPr>
    </w:p>
    <w:p w14:paraId="7395349D" w14:textId="179C3F9A" w:rsidR="000A493D" w:rsidRDefault="00F93CA9">
      <w:pPr>
        <w:pStyle w:val="Ttulo3"/>
        <w:pPrChange w:id="9918" w:author="Borja Gonzalez" w:date="2017-09-28T20:19:00Z">
          <w:pPr/>
        </w:pPrChange>
      </w:pPr>
      <w:bookmarkStart w:id="9919" w:name="_Toc494476033"/>
      <w:r>
        <w:lastRenderedPageBreak/>
        <w:t>5.1.</w:t>
      </w:r>
      <w:ins w:id="9920" w:author="GONZALEZ DIAZ, BORJA" w:date="2017-09-29T19:46:00Z">
        <w:r w:rsidR="00447B5E">
          <w:t>5</w:t>
        </w:r>
      </w:ins>
      <w:del w:id="9921" w:author="GONZALEZ DIAZ, BORJA" w:date="2017-09-29T19:46:00Z">
        <w:r w:rsidDel="00447B5E">
          <w:delText>6</w:delText>
        </w:r>
      </w:del>
      <w:r w:rsidR="000A493D">
        <w:t>.  Añadir datos de movimiento</w:t>
      </w:r>
      <w:bookmarkEnd w:id="9919"/>
    </w:p>
    <w:p w14:paraId="228A9069" w14:textId="77777777" w:rsidR="000A493D" w:rsidRPr="000A493D" w:rsidRDefault="000A493D"/>
    <w:p w14:paraId="154DB2CB" w14:textId="77777777" w:rsidR="000A493D" w:rsidRDefault="000A493D" w:rsidP="000A493D">
      <w:pPr>
        <w:rPr>
          <w:u w:val="single"/>
        </w:rPr>
      </w:pPr>
      <w:r>
        <w:rPr>
          <w:u w:val="single"/>
        </w:rPr>
        <w:t>Consola del navegador:</w:t>
      </w:r>
    </w:p>
    <w:p w14:paraId="1155D6D4" w14:textId="77777777" w:rsidR="002024F2" w:rsidRDefault="002024F2" w:rsidP="000A493D">
      <w:pPr>
        <w:rPr>
          <w:u w:val="single"/>
        </w:rPr>
      </w:pPr>
    </w:p>
    <w:tbl>
      <w:tblPr>
        <w:tblStyle w:val="Tablaconcuadrcula"/>
        <w:tblW w:w="0" w:type="auto"/>
        <w:tblLook w:val="04A0" w:firstRow="1" w:lastRow="0" w:firstColumn="1" w:lastColumn="0" w:noHBand="0" w:noVBand="1"/>
      </w:tblPr>
      <w:tblGrid>
        <w:gridCol w:w="8856"/>
      </w:tblGrid>
      <w:tr w:rsidR="00C85A45" w14:paraId="6E286261" w14:textId="77777777" w:rsidTr="00C85A45">
        <w:tc>
          <w:tcPr>
            <w:tcW w:w="8856" w:type="dxa"/>
          </w:tcPr>
          <w:p w14:paraId="17F685A1" w14:textId="77777777" w:rsidR="00C85A45" w:rsidRPr="00C85A45" w:rsidRDefault="00C85A45" w:rsidP="00C85A45">
            <w:pPr>
              <w:rPr>
                <w:u w:val="single"/>
              </w:rPr>
            </w:pPr>
            <w:r w:rsidRPr="00C85A45">
              <w:rPr>
                <w:u w:val="single"/>
              </w:rPr>
              <w:t>20:45:28.743 Navigated to http://192.168.1.33:8124/pacientes.html</w:t>
            </w:r>
          </w:p>
          <w:p w14:paraId="67713F1D" w14:textId="41CE3ACC" w:rsidR="00C85A45" w:rsidRPr="00C85A45" w:rsidRDefault="00C85A45" w:rsidP="00C85A45">
            <w:pPr>
              <w:rPr>
                <w:u w:val="single"/>
              </w:rPr>
            </w:pPr>
            <w:r w:rsidRPr="00C85A45">
              <w:rPr>
                <w:u w:val="single"/>
              </w:rPr>
              <w:t xml:space="preserve">20:45:29.264 VM112 pacientes_node.js:28 </w:t>
            </w:r>
            <w:r w:rsidR="009550DF" w:rsidRPr="00C85A45">
              <w:rPr>
                <w:u w:val="single"/>
              </w:rPr>
              <w:t>Conexión</w:t>
            </w:r>
            <w:r w:rsidRPr="00C85A45">
              <w:rPr>
                <w:u w:val="single"/>
              </w:rPr>
              <w:t xml:space="preserve"> establecida con el servidor</w:t>
            </w:r>
          </w:p>
          <w:p w14:paraId="7E8F1C44" w14:textId="77777777" w:rsidR="00C85A45" w:rsidRPr="00C85A45" w:rsidRDefault="00C85A45" w:rsidP="00C85A45">
            <w:pPr>
              <w:rPr>
                <w:u w:val="single"/>
              </w:rPr>
            </w:pPr>
            <w:r w:rsidRPr="00C85A45">
              <w:rPr>
                <w:u w:val="single"/>
              </w:rPr>
              <w:t>20:45:29.270 VM112 pacientes_node.js:39 Solicitud de listado de pacientes enviada</w:t>
            </w:r>
          </w:p>
          <w:p w14:paraId="533C49A6" w14:textId="77777777" w:rsidR="00C85A45" w:rsidRPr="00C85A45" w:rsidRDefault="00C85A45" w:rsidP="00C85A45">
            <w:pPr>
              <w:rPr>
                <w:u w:val="single"/>
              </w:rPr>
            </w:pPr>
            <w:r w:rsidRPr="00C85A45">
              <w:rPr>
                <w:u w:val="single"/>
              </w:rPr>
              <w:t>20:45:29.480 VM112 pacientes_node.js:41 Lista de pacientes recibida</w:t>
            </w:r>
          </w:p>
          <w:p w14:paraId="4AE24357" w14:textId="77777777" w:rsidR="00C85A45" w:rsidRPr="00C85A45" w:rsidRDefault="00C85A45" w:rsidP="00C85A45">
            <w:pPr>
              <w:rPr>
                <w:u w:val="single"/>
              </w:rPr>
            </w:pPr>
            <w:r w:rsidRPr="00C85A45">
              <w:rPr>
                <w:u w:val="single"/>
              </w:rPr>
              <w:t>20:45:29.482 pacientes.html:45 Lista de pacientes disponible en el navegador</w:t>
            </w:r>
          </w:p>
          <w:p w14:paraId="653E38DE" w14:textId="77777777" w:rsidR="00C85A45" w:rsidRPr="0079203F" w:rsidRDefault="00C85A45" w:rsidP="00C85A45">
            <w:pPr>
              <w:keepNext/>
              <w:keepLines/>
              <w:spacing w:before="200"/>
              <w:outlineLvl w:val="4"/>
              <w:rPr>
                <w:u w:val="single"/>
                <w:lang w:val="en-US"/>
                <w:rPrChange w:id="9922"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923" w:author="Rodrigo García" w:date="2017-09-29T10:14:00Z">
                  <w:rPr>
                    <w:u w:val="single"/>
                  </w:rPr>
                </w:rPrChange>
              </w:rPr>
              <w:t>20:45:30.954 Navigated to http://192.168.1.33:8124/evolucion.html?var1=3&amp;var2=Javier&amp;var3=Perez&amp;var4=h</w:t>
            </w:r>
          </w:p>
          <w:p w14:paraId="1F189BCE" w14:textId="77777777" w:rsidR="00C85A45" w:rsidRPr="00C85A45" w:rsidRDefault="00C85A45" w:rsidP="00C85A45">
            <w:pPr>
              <w:rPr>
                <w:u w:val="single"/>
              </w:rPr>
            </w:pPr>
            <w:r w:rsidRPr="00C85A45">
              <w:rPr>
                <w:u w:val="single"/>
              </w:rPr>
              <w:t>20:45:31.380 evolucion_node.js:8 Conexíon establecida con el servidor</w:t>
            </w:r>
          </w:p>
          <w:p w14:paraId="0E1DEAAE" w14:textId="77777777" w:rsidR="00C85A45" w:rsidRPr="00C85A45" w:rsidRDefault="00C85A45" w:rsidP="00C85A45">
            <w:pPr>
              <w:rPr>
                <w:u w:val="single"/>
              </w:rPr>
            </w:pPr>
            <w:r w:rsidRPr="00C85A45">
              <w:rPr>
                <w:u w:val="single"/>
              </w:rPr>
              <w:t>20:45:31.383 evolucion_node.js:21 Solicitud de listado de movimientos de Javier enviada</w:t>
            </w:r>
          </w:p>
          <w:p w14:paraId="2CC0DB92" w14:textId="77777777" w:rsidR="00C85A45" w:rsidRPr="00C85A45" w:rsidRDefault="00C85A45" w:rsidP="00C85A45">
            <w:pPr>
              <w:rPr>
                <w:u w:val="single"/>
              </w:rPr>
            </w:pPr>
            <w:r w:rsidRPr="00C85A45">
              <w:rPr>
                <w:u w:val="single"/>
              </w:rPr>
              <w:t>20:45:31.551 evolucion_node.js:23 Lista de movimientos de Javier recibida</w:t>
            </w:r>
          </w:p>
          <w:p w14:paraId="4B1134EE" w14:textId="7DB43904" w:rsidR="00C85A45" w:rsidRDefault="00C85A45" w:rsidP="00C85A45">
            <w:pPr>
              <w:rPr>
                <w:u w:val="single"/>
              </w:rPr>
            </w:pPr>
            <w:r w:rsidRPr="00C85A45">
              <w:rPr>
                <w:u w:val="single"/>
              </w:rPr>
              <w:t>20:45:31.553 evolucion.html?var1=3&amp;var2=Javier&amp;var3=Perez&amp;var4=h:114 Lista de movimietos de Javier Perez disponible en el navegador</w:t>
            </w:r>
          </w:p>
        </w:tc>
      </w:tr>
    </w:tbl>
    <w:p w14:paraId="4955FC99" w14:textId="77777777" w:rsidR="000A493D" w:rsidRDefault="000A493D" w:rsidP="000A493D">
      <w:pPr>
        <w:rPr>
          <w:u w:val="single"/>
        </w:rPr>
      </w:pPr>
    </w:p>
    <w:p w14:paraId="6912482D" w14:textId="7E5D99DE" w:rsidR="002024F2" w:rsidRDefault="000A493D" w:rsidP="000A493D">
      <w:pPr>
        <w:rPr>
          <w:u w:val="single"/>
        </w:rPr>
      </w:pPr>
      <w:r>
        <w:rPr>
          <w:u w:val="single"/>
        </w:rPr>
        <w:t>Terminal (Servidor):</w:t>
      </w:r>
    </w:p>
    <w:tbl>
      <w:tblPr>
        <w:tblStyle w:val="Tablaconcuadrcula"/>
        <w:tblW w:w="0" w:type="auto"/>
        <w:tblLook w:val="04A0" w:firstRow="1" w:lastRow="0" w:firstColumn="1" w:lastColumn="0" w:noHBand="0" w:noVBand="1"/>
        <w:tblPrChange w:id="9924" w:author="Borja Gonzalez" w:date="2017-09-28T20:47:00Z">
          <w:tblPr>
            <w:tblStyle w:val="Tablaconcuadrcula"/>
            <w:tblW w:w="0" w:type="auto"/>
            <w:tblLook w:val="04A0" w:firstRow="1" w:lastRow="0" w:firstColumn="1" w:lastColumn="0" w:noHBand="0" w:noVBand="1"/>
          </w:tblPr>
        </w:tblPrChange>
      </w:tblPr>
      <w:tblGrid>
        <w:gridCol w:w="8856"/>
        <w:tblGridChange w:id="9925">
          <w:tblGrid>
            <w:gridCol w:w="8856"/>
          </w:tblGrid>
        </w:tblGridChange>
      </w:tblGrid>
      <w:tr w:rsidR="00C85A45" w14:paraId="2ECDD73F" w14:textId="77777777" w:rsidTr="002024F2">
        <w:trPr>
          <w:trHeight w:val="3246"/>
        </w:trPr>
        <w:tc>
          <w:tcPr>
            <w:tcW w:w="8856" w:type="dxa"/>
            <w:tcPrChange w:id="9926" w:author="Borja Gonzalez" w:date="2017-09-28T20:47:00Z">
              <w:tcPr>
                <w:tcW w:w="8856" w:type="dxa"/>
              </w:tcPr>
            </w:tcPrChange>
          </w:tcPr>
          <w:p w14:paraId="03EE01D5" w14:textId="77777777" w:rsidR="002024F2" w:rsidRPr="0079203F" w:rsidRDefault="002024F2">
            <w:pPr>
              <w:rPr>
                <w:lang w:val="es-ES"/>
                <w:rPrChange w:id="9927" w:author="Rodrigo García" w:date="2017-09-29T10:14:00Z">
                  <w:rPr>
                    <w:rFonts w:ascii="Menlo Regular" w:eastAsiaTheme="majorEastAsia" w:hAnsi="Menlo Regular" w:cs="Menlo Regular"/>
                    <w:color w:val="000000"/>
                    <w:sz w:val="22"/>
                    <w:szCs w:val="22"/>
                    <w:lang w:val="en-US"/>
                  </w:rPr>
                </w:rPrChange>
              </w:rPr>
              <w:pPrChange w:id="992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29" w:author="Rodrigo García" w:date="2017-09-29T10:14:00Z">
                  <w:rPr>
                    <w:rFonts w:ascii="Menlo Regular" w:hAnsi="Menlo Regular" w:cs="Menlo Regular"/>
                    <w:color w:val="000000"/>
                    <w:sz w:val="22"/>
                    <w:szCs w:val="22"/>
                    <w:lang w:val="en-US"/>
                  </w:rPr>
                </w:rPrChange>
              </w:rPr>
              <w:t>20:45:29:276 Conexión establecida con el cliente</w:t>
            </w:r>
          </w:p>
          <w:p w14:paraId="5CC8FA5B" w14:textId="77777777" w:rsidR="002024F2" w:rsidRPr="0079203F" w:rsidRDefault="002024F2">
            <w:pPr>
              <w:rPr>
                <w:lang w:val="es-ES"/>
                <w:rPrChange w:id="9930" w:author="Rodrigo García" w:date="2017-09-29T10:14:00Z">
                  <w:rPr>
                    <w:rFonts w:ascii="Menlo Regular" w:eastAsiaTheme="majorEastAsia" w:hAnsi="Menlo Regular" w:cs="Menlo Regular"/>
                    <w:color w:val="000000"/>
                    <w:sz w:val="22"/>
                    <w:szCs w:val="22"/>
                    <w:lang w:val="en-US"/>
                  </w:rPr>
                </w:rPrChange>
              </w:rPr>
              <w:pPrChange w:id="9931"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32" w:author="Rodrigo García" w:date="2017-09-29T10:14:00Z">
                  <w:rPr>
                    <w:rFonts w:ascii="Menlo Regular" w:hAnsi="Menlo Regular" w:cs="Menlo Regular"/>
                    <w:color w:val="000000"/>
                    <w:sz w:val="22"/>
                    <w:szCs w:val="22"/>
                    <w:lang w:val="en-US"/>
                  </w:rPr>
                </w:rPrChange>
              </w:rPr>
              <w:t>20:45:29:279 Conexión establecida con el cliente</w:t>
            </w:r>
          </w:p>
          <w:p w14:paraId="253954D2" w14:textId="77777777" w:rsidR="002024F2" w:rsidRPr="0079203F" w:rsidRDefault="002024F2">
            <w:pPr>
              <w:rPr>
                <w:lang w:val="es-ES"/>
                <w:rPrChange w:id="9933" w:author="Rodrigo García" w:date="2017-09-29T10:14:00Z">
                  <w:rPr>
                    <w:rFonts w:ascii="Menlo Regular" w:eastAsiaTheme="majorEastAsia" w:hAnsi="Menlo Regular" w:cs="Menlo Regular"/>
                    <w:color w:val="000000"/>
                    <w:sz w:val="22"/>
                    <w:szCs w:val="22"/>
                    <w:lang w:val="en-US"/>
                  </w:rPr>
                </w:rPrChange>
              </w:rPr>
              <w:pPrChange w:id="9934"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35" w:author="Rodrigo García" w:date="2017-09-29T10:14:00Z">
                  <w:rPr>
                    <w:rFonts w:ascii="Menlo Regular" w:hAnsi="Menlo Regular" w:cs="Menlo Regular"/>
                    <w:color w:val="000000"/>
                    <w:sz w:val="22"/>
                    <w:szCs w:val="22"/>
                    <w:lang w:val="en-US"/>
                  </w:rPr>
                </w:rPrChange>
              </w:rPr>
              <w:t>20:45:29:322 Petición del cliente: Pacientes</w:t>
            </w:r>
          </w:p>
          <w:p w14:paraId="2377B503" w14:textId="77777777" w:rsidR="002024F2" w:rsidRPr="0079203F" w:rsidRDefault="002024F2">
            <w:pPr>
              <w:rPr>
                <w:lang w:val="es-ES"/>
                <w:rPrChange w:id="9936" w:author="Rodrigo García" w:date="2017-09-29T10:14:00Z">
                  <w:rPr>
                    <w:rFonts w:ascii="Menlo Regular" w:eastAsiaTheme="majorEastAsia" w:hAnsi="Menlo Regular" w:cs="Menlo Regular"/>
                    <w:color w:val="000000"/>
                    <w:sz w:val="22"/>
                    <w:szCs w:val="22"/>
                    <w:lang w:val="en-US"/>
                  </w:rPr>
                </w:rPrChange>
              </w:rPr>
              <w:pPrChange w:id="9937"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38" w:author="Rodrigo García" w:date="2017-09-29T10:14:00Z">
                  <w:rPr>
                    <w:rFonts w:ascii="Menlo Regular" w:hAnsi="Menlo Regular" w:cs="Menlo Regular"/>
                    <w:color w:val="000000"/>
                    <w:sz w:val="22"/>
                    <w:szCs w:val="22"/>
                    <w:lang w:val="en-US"/>
                  </w:rPr>
                </w:rPrChange>
              </w:rPr>
              <w:t>20:45:29:362 Base de datos abierta</w:t>
            </w:r>
          </w:p>
          <w:p w14:paraId="4267FAD3" w14:textId="77777777" w:rsidR="002024F2" w:rsidRPr="0079203F" w:rsidRDefault="002024F2">
            <w:pPr>
              <w:rPr>
                <w:lang w:val="es-ES"/>
                <w:rPrChange w:id="9939" w:author="Rodrigo García" w:date="2017-09-29T10:14:00Z">
                  <w:rPr>
                    <w:rFonts w:ascii="Menlo Regular" w:eastAsiaTheme="majorEastAsia" w:hAnsi="Menlo Regular" w:cs="Menlo Regular"/>
                    <w:color w:val="000000"/>
                    <w:sz w:val="22"/>
                    <w:szCs w:val="22"/>
                    <w:lang w:val="en-US"/>
                  </w:rPr>
                </w:rPrChange>
              </w:rPr>
              <w:pPrChange w:id="9940"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41" w:author="Rodrigo García" w:date="2017-09-29T10:14:00Z">
                  <w:rPr>
                    <w:rFonts w:ascii="Menlo Regular" w:hAnsi="Menlo Regular" w:cs="Menlo Regular"/>
                    <w:color w:val="000000"/>
                    <w:sz w:val="22"/>
                    <w:szCs w:val="22"/>
                    <w:lang w:val="en-US"/>
                  </w:rPr>
                </w:rPrChange>
              </w:rPr>
              <w:t>20:45:29:472 Listado de pacientes enviado al cliente</w:t>
            </w:r>
          </w:p>
          <w:p w14:paraId="2A0E361D" w14:textId="77777777" w:rsidR="002024F2" w:rsidRPr="0079203F" w:rsidRDefault="002024F2">
            <w:pPr>
              <w:rPr>
                <w:lang w:val="es-ES"/>
                <w:rPrChange w:id="9942" w:author="Rodrigo García" w:date="2017-09-29T10:14:00Z">
                  <w:rPr>
                    <w:rFonts w:ascii="Menlo Regular" w:eastAsiaTheme="majorEastAsia" w:hAnsi="Menlo Regular" w:cs="Menlo Regular"/>
                    <w:color w:val="000000"/>
                    <w:sz w:val="22"/>
                    <w:szCs w:val="22"/>
                    <w:lang w:val="en-US"/>
                  </w:rPr>
                </w:rPrChange>
              </w:rPr>
              <w:pPrChange w:id="9943"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44" w:author="Rodrigo García" w:date="2017-09-29T10:14:00Z">
                  <w:rPr>
                    <w:rFonts w:ascii="Menlo Regular" w:hAnsi="Menlo Regular" w:cs="Menlo Regular"/>
                    <w:color w:val="000000"/>
                    <w:sz w:val="22"/>
                    <w:szCs w:val="22"/>
                    <w:lang w:val="en-US"/>
                  </w:rPr>
                </w:rPrChange>
              </w:rPr>
              <w:t>20:45:29:478 Base de datos cerrada</w:t>
            </w:r>
          </w:p>
          <w:p w14:paraId="7E3EB89E" w14:textId="77777777" w:rsidR="002024F2" w:rsidRPr="0079203F" w:rsidRDefault="002024F2">
            <w:pPr>
              <w:rPr>
                <w:lang w:val="es-ES"/>
                <w:rPrChange w:id="9945" w:author="Rodrigo García" w:date="2017-09-29T10:14:00Z">
                  <w:rPr>
                    <w:rFonts w:ascii="Menlo Regular" w:eastAsiaTheme="majorEastAsia" w:hAnsi="Menlo Regular" w:cs="Menlo Regular"/>
                    <w:color w:val="000000"/>
                    <w:sz w:val="22"/>
                    <w:szCs w:val="22"/>
                    <w:lang w:val="en-US"/>
                  </w:rPr>
                </w:rPrChange>
              </w:rPr>
              <w:pPrChange w:id="9946"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47" w:author="Rodrigo García" w:date="2017-09-29T10:14:00Z">
                  <w:rPr>
                    <w:rFonts w:ascii="Menlo Regular" w:hAnsi="Menlo Regular" w:cs="Menlo Regular"/>
                    <w:color w:val="000000"/>
                    <w:sz w:val="22"/>
                    <w:szCs w:val="22"/>
                    <w:lang w:val="en-US"/>
                  </w:rPr>
                </w:rPrChange>
              </w:rPr>
              <w:t>20:45:31:003 Conexión establecida con el cliente</w:t>
            </w:r>
          </w:p>
          <w:p w14:paraId="473D8D8B" w14:textId="77777777" w:rsidR="002024F2" w:rsidRPr="0079203F" w:rsidRDefault="002024F2">
            <w:pPr>
              <w:rPr>
                <w:lang w:val="es-ES"/>
                <w:rPrChange w:id="9948" w:author="Rodrigo García" w:date="2017-09-29T10:14:00Z">
                  <w:rPr>
                    <w:rFonts w:ascii="Menlo Regular" w:eastAsiaTheme="majorEastAsia" w:hAnsi="Menlo Regular" w:cs="Menlo Regular"/>
                    <w:color w:val="000000"/>
                    <w:sz w:val="22"/>
                    <w:szCs w:val="22"/>
                    <w:lang w:val="en-US"/>
                  </w:rPr>
                </w:rPrChange>
              </w:rPr>
              <w:pPrChange w:id="9949"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50" w:author="Rodrigo García" w:date="2017-09-29T10:14:00Z">
                  <w:rPr>
                    <w:rFonts w:ascii="Menlo Regular" w:hAnsi="Menlo Regular" w:cs="Menlo Regular"/>
                    <w:color w:val="000000"/>
                    <w:sz w:val="22"/>
                    <w:szCs w:val="22"/>
                    <w:lang w:val="en-US"/>
                  </w:rPr>
                </w:rPrChange>
              </w:rPr>
              <w:t>20:45:31:382 Conexión establecida con el cliente</w:t>
            </w:r>
          </w:p>
          <w:p w14:paraId="1F6BE8FC" w14:textId="77777777" w:rsidR="002024F2" w:rsidRPr="0079203F" w:rsidRDefault="002024F2">
            <w:pPr>
              <w:rPr>
                <w:lang w:val="es-ES"/>
                <w:rPrChange w:id="9951" w:author="Rodrigo García" w:date="2017-09-29T10:14:00Z">
                  <w:rPr>
                    <w:rFonts w:ascii="Menlo Regular" w:eastAsiaTheme="majorEastAsia" w:hAnsi="Menlo Regular" w:cs="Menlo Regular"/>
                    <w:color w:val="000000"/>
                    <w:sz w:val="22"/>
                    <w:szCs w:val="22"/>
                    <w:lang w:val="en-US"/>
                  </w:rPr>
                </w:rPrChange>
              </w:rPr>
              <w:pPrChange w:id="9952"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53" w:author="Rodrigo García" w:date="2017-09-29T10:14:00Z">
                  <w:rPr>
                    <w:rFonts w:ascii="Menlo Regular" w:hAnsi="Menlo Regular" w:cs="Menlo Regular"/>
                    <w:color w:val="000000"/>
                    <w:sz w:val="22"/>
                    <w:szCs w:val="22"/>
                    <w:lang w:val="en-US"/>
                  </w:rPr>
                </w:rPrChange>
              </w:rPr>
              <w:t>20:45:31:463 Petición del cliente: Datos paciente</w:t>
            </w:r>
          </w:p>
          <w:p w14:paraId="09D5DD13" w14:textId="77777777" w:rsidR="002024F2" w:rsidRPr="0079203F" w:rsidRDefault="002024F2">
            <w:pPr>
              <w:rPr>
                <w:lang w:val="es-ES"/>
                <w:rPrChange w:id="9954" w:author="Rodrigo García" w:date="2017-09-29T10:14:00Z">
                  <w:rPr>
                    <w:rFonts w:ascii="Menlo Regular" w:hAnsi="Menlo Regular" w:cs="Menlo Regular"/>
                    <w:color w:val="000000"/>
                    <w:sz w:val="22"/>
                    <w:szCs w:val="22"/>
                    <w:lang w:val="en-US"/>
                  </w:rPr>
                </w:rPrChange>
              </w:rPr>
              <w:pPrChange w:id="9955" w:author="GONZALEZ DIAZ, BORJA" w:date="2017-09-29T19:25: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9956" w:author="Rodrigo García" w:date="2017-09-29T10:14:00Z">
                  <w:rPr>
                    <w:rFonts w:ascii="Menlo Regular" w:hAnsi="Menlo Regular" w:cs="Menlo Regular"/>
                    <w:color w:val="000000"/>
                    <w:sz w:val="22"/>
                    <w:szCs w:val="22"/>
                    <w:lang w:val="en-US"/>
                  </w:rPr>
                </w:rPrChange>
              </w:rPr>
              <w:t>20:45:31:466 Base de datos abierta</w:t>
            </w:r>
          </w:p>
          <w:p w14:paraId="6C8EC6FD" w14:textId="77777777" w:rsidR="002024F2" w:rsidRPr="0079203F" w:rsidRDefault="002024F2">
            <w:pPr>
              <w:rPr>
                <w:lang w:val="es-ES"/>
                <w:rPrChange w:id="9957" w:author="Rodrigo García" w:date="2017-09-29T10:14:00Z">
                  <w:rPr>
                    <w:rFonts w:ascii="Menlo Regular" w:eastAsiaTheme="majorEastAsia" w:hAnsi="Menlo Regular" w:cs="Menlo Regular"/>
                    <w:color w:val="000000"/>
                    <w:sz w:val="22"/>
                    <w:szCs w:val="22"/>
                    <w:lang w:val="en-US"/>
                  </w:rPr>
                </w:rPrChange>
              </w:rPr>
              <w:pPrChange w:id="9958" w:author="GONZALEZ DIAZ, BORJA" w:date="2017-09-29T19:25: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59" w:author="Rodrigo García" w:date="2017-09-29T10:14:00Z">
                  <w:rPr>
                    <w:rFonts w:ascii="Menlo Regular" w:hAnsi="Menlo Regular" w:cs="Menlo Regular"/>
                    <w:color w:val="000000"/>
                    <w:sz w:val="22"/>
                    <w:szCs w:val="22"/>
                    <w:lang w:val="en-US"/>
                  </w:rPr>
                </w:rPrChange>
              </w:rPr>
              <w:t>20:45:31:536 Listado de movimientos de Javier enviado al cliente</w:t>
            </w:r>
          </w:p>
          <w:p w14:paraId="3AE99A36" w14:textId="7D67C74D" w:rsidR="00C85A45" w:rsidRPr="002024F2" w:rsidRDefault="002024F2">
            <w:pPr>
              <w:rPr>
                <w:lang w:val="en-US"/>
                <w:rPrChange w:id="9960" w:author="Borja Gonzalez" w:date="2017-09-28T20:47:00Z">
                  <w:rPr/>
                </w:rPrChange>
              </w:rPr>
              <w:pPrChange w:id="9961" w:author="GONZALEZ DIAZ, BORJA" w:date="2017-09-29T19:25:00Z">
                <w:pPr>
                  <w:pStyle w:val="Ttulo3"/>
                </w:pPr>
              </w:pPrChange>
            </w:pPr>
            <w:r>
              <w:rPr>
                <w:lang w:val="en-US"/>
              </w:rPr>
              <w:t>20:45:31:537 Base de datos cerrada</w:t>
            </w:r>
          </w:p>
        </w:tc>
      </w:tr>
    </w:tbl>
    <w:p w14:paraId="3E106099" w14:textId="77777777" w:rsidR="000A493D" w:rsidRDefault="000A493D">
      <w:pPr>
        <w:pStyle w:val="Ttulo3"/>
        <w:pPrChange w:id="9962" w:author="Borja Gonzalez" w:date="2017-09-28T20:19:00Z">
          <w:pPr/>
        </w:pPrChange>
      </w:pPr>
    </w:p>
    <w:p w14:paraId="67E4DD13" w14:textId="0AC37068" w:rsidR="00A601FD" w:rsidRDefault="00A601FD">
      <w:pPr>
        <w:pStyle w:val="Ttulo3"/>
        <w:pPrChange w:id="9963" w:author="Borja Gonzalez" w:date="2017-09-28T20:53:00Z">
          <w:pPr/>
        </w:pPrChange>
      </w:pPr>
      <w:bookmarkStart w:id="9964" w:name="_Toc494476034"/>
      <w:r>
        <w:t>5.1.</w:t>
      </w:r>
      <w:ins w:id="9965" w:author="GONZALEZ DIAZ, BORJA" w:date="2017-09-29T19:46:00Z">
        <w:r w:rsidR="00505F8A">
          <w:t>6</w:t>
        </w:r>
      </w:ins>
      <w:del w:id="9966" w:author="GONZALEZ DIAZ, BORJA" w:date="2017-09-29T19:46:00Z">
        <w:r w:rsidDel="00505F8A">
          <w:delText>7</w:delText>
        </w:r>
      </w:del>
      <w:r>
        <w:t>.  Borrar una sesión de movimientos</w:t>
      </w:r>
      <w:bookmarkEnd w:id="9964"/>
    </w:p>
    <w:p w14:paraId="06898D8F" w14:textId="77777777" w:rsidR="00A601FD" w:rsidRDefault="00A601FD"/>
    <w:p w14:paraId="10B68A47" w14:textId="77777777" w:rsidR="00A601FD" w:rsidRDefault="00A601FD" w:rsidP="00A601FD">
      <w:pPr>
        <w:rPr>
          <w:u w:val="single"/>
        </w:rPr>
      </w:pPr>
      <w:r>
        <w:rPr>
          <w:u w:val="single"/>
        </w:rPr>
        <w:t>Consola del navegador:</w:t>
      </w:r>
    </w:p>
    <w:p w14:paraId="1A429AF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5480B655" w14:textId="77777777" w:rsidTr="005A0AB6">
        <w:tc>
          <w:tcPr>
            <w:tcW w:w="8856" w:type="dxa"/>
          </w:tcPr>
          <w:p w14:paraId="50B4750C" w14:textId="77777777" w:rsidR="005A0AB6" w:rsidRPr="005A0AB6" w:rsidRDefault="005A0AB6" w:rsidP="005A0AB6">
            <w:pPr>
              <w:rPr>
                <w:u w:val="single"/>
              </w:rPr>
            </w:pPr>
            <w:r w:rsidRPr="005A0AB6">
              <w:rPr>
                <w:u w:val="single"/>
              </w:rPr>
              <w:t>21:54:16.374 Navigated to http://192.168.1.33:8124/pacientes.html</w:t>
            </w:r>
          </w:p>
          <w:p w14:paraId="35FB1D29" w14:textId="582AECA7" w:rsidR="005A0AB6" w:rsidRPr="005A0AB6" w:rsidRDefault="005A0AB6" w:rsidP="005A0AB6">
            <w:pPr>
              <w:rPr>
                <w:u w:val="single"/>
              </w:rPr>
            </w:pPr>
            <w:r w:rsidRPr="005A0AB6">
              <w:rPr>
                <w:u w:val="single"/>
              </w:rPr>
              <w:t xml:space="preserve">21:54:16.867 VM90 pacientes_node.js:28 </w:t>
            </w:r>
            <w:r w:rsidR="009550DF" w:rsidRPr="005A0AB6">
              <w:rPr>
                <w:u w:val="single"/>
              </w:rPr>
              <w:t>Conexión</w:t>
            </w:r>
            <w:r w:rsidRPr="005A0AB6">
              <w:rPr>
                <w:u w:val="single"/>
              </w:rPr>
              <w:t xml:space="preserve"> establecida con el servidor</w:t>
            </w:r>
          </w:p>
          <w:p w14:paraId="7D9A7287" w14:textId="77777777" w:rsidR="005A0AB6" w:rsidRPr="005A0AB6" w:rsidRDefault="005A0AB6" w:rsidP="005A0AB6">
            <w:pPr>
              <w:rPr>
                <w:u w:val="single"/>
              </w:rPr>
            </w:pPr>
            <w:r w:rsidRPr="005A0AB6">
              <w:rPr>
                <w:u w:val="single"/>
              </w:rPr>
              <w:t>21:54:16.874 VM90 pacientes_node.js:39 Solicitud de listado de pacientes enviada</w:t>
            </w:r>
          </w:p>
          <w:p w14:paraId="29288D92" w14:textId="77777777" w:rsidR="005A0AB6" w:rsidRPr="005A0AB6" w:rsidRDefault="005A0AB6" w:rsidP="005A0AB6">
            <w:pPr>
              <w:rPr>
                <w:u w:val="single"/>
              </w:rPr>
            </w:pPr>
            <w:r w:rsidRPr="005A0AB6">
              <w:rPr>
                <w:u w:val="single"/>
              </w:rPr>
              <w:t>21:54:17.082 VM90 pacientes_node.js:41 Lista de pacientes recibida</w:t>
            </w:r>
          </w:p>
          <w:p w14:paraId="13CBDC81" w14:textId="77777777" w:rsidR="005A0AB6" w:rsidRPr="005A0AB6" w:rsidRDefault="005A0AB6" w:rsidP="005A0AB6">
            <w:pPr>
              <w:rPr>
                <w:u w:val="single"/>
              </w:rPr>
            </w:pPr>
            <w:r w:rsidRPr="005A0AB6">
              <w:rPr>
                <w:u w:val="single"/>
              </w:rPr>
              <w:t>21:54:17.084 pacientes.html:45 Lista de pacientes disponible en el navegador</w:t>
            </w:r>
          </w:p>
          <w:p w14:paraId="0ED6F8C3" w14:textId="77777777" w:rsidR="005A0AB6" w:rsidRPr="0079203F" w:rsidRDefault="005A0AB6" w:rsidP="005A0AB6">
            <w:pPr>
              <w:keepNext/>
              <w:keepLines/>
              <w:spacing w:before="200"/>
              <w:outlineLvl w:val="4"/>
              <w:rPr>
                <w:u w:val="single"/>
                <w:lang w:val="en-US"/>
                <w:rPrChange w:id="9967" w:author="Rodrigo García" w:date="2017-09-29T10:14:00Z">
                  <w:rPr>
                    <w:rFonts w:asciiTheme="majorHAnsi" w:eastAsiaTheme="majorEastAsia" w:hAnsiTheme="majorHAnsi" w:cstheme="majorBidi"/>
                    <w:color w:val="243F60" w:themeColor="accent1" w:themeShade="7F"/>
                    <w:u w:val="single"/>
                  </w:rPr>
                </w:rPrChange>
              </w:rPr>
            </w:pPr>
            <w:r w:rsidRPr="0079203F">
              <w:rPr>
                <w:u w:val="single"/>
                <w:lang w:val="en-US"/>
                <w:rPrChange w:id="9968" w:author="Rodrigo García" w:date="2017-09-29T10:14:00Z">
                  <w:rPr>
                    <w:u w:val="single"/>
                  </w:rPr>
                </w:rPrChange>
              </w:rPr>
              <w:lastRenderedPageBreak/>
              <w:t>21:54:19.187 Navigated to http://192.168.1.33:8124/evolucion.html?var1=3&amp;var2=Javier&amp;var3=Perez&amp;var4=h</w:t>
            </w:r>
          </w:p>
          <w:p w14:paraId="681217A5" w14:textId="17597EA6" w:rsidR="005A0AB6" w:rsidRPr="005A0AB6" w:rsidRDefault="005A0AB6" w:rsidP="005A0AB6">
            <w:pPr>
              <w:rPr>
                <w:u w:val="single"/>
              </w:rPr>
            </w:pPr>
            <w:r w:rsidRPr="005A0AB6">
              <w:rPr>
                <w:u w:val="single"/>
              </w:rPr>
              <w:t xml:space="preserve">21:54:19.609 VM118 evolucion_node.js:8 </w:t>
            </w:r>
            <w:r w:rsidR="009550DF" w:rsidRPr="005A0AB6">
              <w:rPr>
                <w:u w:val="single"/>
              </w:rPr>
              <w:t>Conexión</w:t>
            </w:r>
            <w:r w:rsidRPr="005A0AB6">
              <w:rPr>
                <w:u w:val="single"/>
              </w:rPr>
              <w:t xml:space="preserve"> establecida con el servidor</w:t>
            </w:r>
          </w:p>
          <w:p w14:paraId="192207BC" w14:textId="77777777" w:rsidR="005A0AB6" w:rsidRPr="005A0AB6" w:rsidRDefault="005A0AB6" w:rsidP="005A0AB6">
            <w:pPr>
              <w:rPr>
                <w:u w:val="single"/>
              </w:rPr>
            </w:pPr>
            <w:r w:rsidRPr="005A0AB6">
              <w:rPr>
                <w:u w:val="single"/>
              </w:rPr>
              <w:t>21:54:19.615 VM118 evolucion_node.js:21 Solicitud de listado de movimientos de Javier enviada</w:t>
            </w:r>
          </w:p>
          <w:p w14:paraId="498F7543" w14:textId="77777777" w:rsidR="005A0AB6" w:rsidRPr="005A0AB6" w:rsidRDefault="005A0AB6" w:rsidP="005A0AB6">
            <w:pPr>
              <w:rPr>
                <w:u w:val="single"/>
              </w:rPr>
            </w:pPr>
            <w:r w:rsidRPr="005A0AB6">
              <w:rPr>
                <w:u w:val="single"/>
              </w:rPr>
              <w:t>21:54:19.786 VM118 evolucion_node.js:23 Lista de movimientos de Javier recibida</w:t>
            </w:r>
          </w:p>
          <w:p w14:paraId="1F926D80" w14:textId="77777777" w:rsidR="005A0AB6" w:rsidRPr="005A0AB6" w:rsidRDefault="005A0AB6" w:rsidP="005A0AB6">
            <w:pPr>
              <w:rPr>
                <w:u w:val="single"/>
              </w:rPr>
            </w:pPr>
            <w:r w:rsidRPr="005A0AB6">
              <w:rPr>
                <w:u w:val="single"/>
              </w:rPr>
              <w:t>21:54:19.789 evolucion.html?var1=3&amp;var2=Javier&amp;var3=Perez&amp;var4=h:114 Lista de movimietos de Javier Perez disponible en el navegador</w:t>
            </w:r>
          </w:p>
          <w:p w14:paraId="4F7F7907" w14:textId="75F88A4D" w:rsidR="005A0AB6" w:rsidRPr="005A0AB6" w:rsidRDefault="005A0AB6" w:rsidP="005A0AB6">
            <w:pPr>
              <w:rPr>
                <w:u w:val="single"/>
              </w:rPr>
            </w:pPr>
            <w:r w:rsidRPr="005A0AB6">
              <w:rPr>
                <w:u w:val="single"/>
              </w:rPr>
              <w:t xml:space="preserve">21:54:23.016 VM118 evolucion_node.js:353 </w:t>
            </w:r>
            <w:r w:rsidR="009550DF" w:rsidRPr="005A0AB6">
              <w:rPr>
                <w:u w:val="single"/>
              </w:rPr>
              <w:t>Conexión</w:t>
            </w:r>
            <w:r w:rsidRPr="005A0AB6">
              <w:rPr>
                <w:u w:val="single"/>
              </w:rPr>
              <w:t xml:space="preserve"> establecida con el servidor</w:t>
            </w:r>
          </w:p>
          <w:p w14:paraId="6852DDDA" w14:textId="77777777" w:rsidR="005A0AB6" w:rsidRPr="005A0AB6" w:rsidRDefault="005A0AB6" w:rsidP="005A0AB6">
            <w:pPr>
              <w:rPr>
                <w:u w:val="single"/>
              </w:rPr>
            </w:pPr>
            <w:r w:rsidRPr="005A0AB6">
              <w:rPr>
                <w:u w:val="single"/>
              </w:rPr>
              <w:t>21:54:23.017 VM118 evolucion_node.js:367 Solicitud para borrar datos de Javier enviada</w:t>
            </w:r>
          </w:p>
          <w:p w14:paraId="4E15EC01" w14:textId="77777777" w:rsidR="005A0AB6" w:rsidRPr="0079203F" w:rsidRDefault="005A0AB6" w:rsidP="005A0AB6">
            <w:pPr>
              <w:keepNext/>
              <w:keepLines/>
              <w:spacing w:before="200"/>
              <w:outlineLvl w:val="4"/>
              <w:rPr>
                <w:u w:val="single"/>
                <w:lang w:val="en-US"/>
                <w:rPrChange w:id="9969"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9970" w:author="Rodrigo García" w:date="2017-09-29T10:15:00Z">
                  <w:rPr>
                    <w:u w:val="single"/>
                  </w:rPr>
                </w:rPrChange>
              </w:rPr>
              <w:t>21:54:23.300 Navigated to http://192.168.1.33:8124/evolucion.html?var1=3&amp;var2=Javier&amp;var3=Perez&amp;var4=h</w:t>
            </w:r>
          </w:p>
          <w:p w14:paraId="3A0BCD36" w14:textId="2A215BE0" w:rsidR="005A0AB6" w:rsidRPr="005A0AB6" w:rsidRDefault="005A0AB6" w:rsidP="005A0AB6">
            <w:pPr>
              <w:rPr>
                <w:u w:val="single"/>
              </w:rPr>
            </w:pPr>
            <w:r w:rsidRPr="005A0AB6">
              <w:rPr>
                <w:u w:val="single"/>
              </w:rPr>
              <w:t xml:space="preserve">21:54:23.779 evolucion_node.js:8 </w:t>
            </w:r>
            <w:r w:rsidR="009550DF" w:rsidRPr="005A0AB6">
              <w:rPr>
                <w:u w:val="single"/>
              </w:rPr>
              <w:t>Conexión</w:t>
            </w:r>
            <w:r w:rsidRPr="005A0AB6">
              <w:rPr>
                <w:u w:val="single"/>
              </w:rPr>
              <w:t xml:space="preserve"> establecida con el servidor</w:t>
            </w:r>
          </w:p>
          <w:p w14:paraId="71CC6B34" w14:textId="77777777" w:rsidR="005A0AB6" w:rsidRPr="005A0AB6" w:rsidRDefault="005A0AB6" w:rsidP="005A0AB6">
            <w:pPr>
              <w:rPr>
                <w:u w:val="single"/>
              </w:rPr>
            </w:pPr>
            <w:r w:rsidRPr="005A0AB6">
              <w:rPr>
                <w:u w:val="single"/>
              </w:rPr>
              <w:t>21:54:23.785 evolucion_node.js:21 Solicitud de listado de movimientos de Javier enviada</w:t>
            </w:r>
          </w:p>
          <w:p w14:paraId="28515D9A" w14:textId="4A399AE2" w:rsidR="005A0AB6" w:rsidRDefault="005A0AB6" w:rsidP="005A0AB6">
            <w:pPr>
              <w:rPr>
                <w:u w:val="single"/>
              </w:rPr>
            </w:pPr>
            <w:r w:rsidRPr="005A0AB6">
              <w:rPr>
                <w:u w:val="single"/>
              </w:rPr>
              <w:t>21:54:23.902 evolucion_node.js:23 Lista de movimientos de Javier recibida</w:t>
            </w:r>
          </w:p>
        </w:tc>
      </w:tr>
    </w:tbl>
    <w:p w14:paraId="083F75BC" w14:textId="77777777" w:rsidR="005A0AB6" w:rsidRDefault="005A0AB6" w:rsidP="00A601FD">
      <w:pPr>
        <w:rPr>
          <w:u w:val="single"/>
        </w:rPr>
      </w:pPr>
    </w:p>
    <w:p w14:paraId="42C43CD5" w14:textId="77777777" w:rsidR="00A601FD" w:rsidRDefault="00A601FD" w:rsidP="00A601FD">
      <w:pPr>
        <w:rPr>
          <w:u w:val="single"/>
        </w:rPr>
      </w:pPr>
    </w:p>
    <w:p w14:paraId="3151B35E" w14:textId="77777777" w:rsidR="00A601FD" w:rsidRDefault="00A601FD" w:rsidP="00A601FD">
      <w:pPr>
        <w:rPr>
          <w:u w:val="single"/>
        </w:rPr>
      </w:pPr>
      <w:r>
        <w:rPr>
          <w:u w:val="single"/>
        </w:rPr>
        <w:t>Terminal (Servidor):</w:t>
      </w:r>
    </w:p>
    <w:p w14:paraId="1EF7A6A5" w14:textId="77777777" w:rsidR="005A0AB6" w:rsidRDefault="005A0AB6" w:rsidP="00A601FD">
      <w:pPr>
        <w:rPr>
          <w:u w:val="single"/>
        </w:rPr>
      </w:pPr>
    </w:p>
    <w:tbl>
      <w:tblPr>
        <w:tblStyle w:val="Tablaconcuadrcula"/>
        <w:tblW w:w="0" w:type="auto"/>
        <w:tblLook w:val="04A0" w:firstRow="1" w:lastRow="0" w:firstColumn="1" w:lastColumn="0" w:noHBand="0" w:noVBand="1"/>
      </w:tblPr>
      <w:tblGrid>
        <w:gridCol w:w="8856"/>
      </w:tblGrid>
      <w:tr w:rsidR="005A0AB6" w14:paraId="2AABC53C" w14:textId="77777777" w:rsidTr="005A0AB6">
        <w:tc>
          <w:tcPr>
            <w:tcW w:w="8856" w:type="dxa"/>
          </w:tcPr>
          <w:p w14:paraId="10E4BDFA" w14:textId="77777777" w:rsidR="005A0AB6" w:rsidRPr="0079203F" w:rsidRDefault="005A0AB6">
            <w:pPr>
              <w:rPr>
                <w:lang w:val="es-ES"/>
                <w:rPrChange w:id="9971" w:author="Rodrigo García" w:date="2017-09-29T10:15:00Z">
                  <w:rPr>
                    <w:rFonts w:ascii="Menlo Regular" w:eastAsiaTheme="majorEastAsia" w:hAnsi="Menlo Regular" w:cs="Menlo Regular"/>
                    <w:color w:val="000000"/>
                    <w:sz w:val="22"/>
                    <w:szCs w:val="22"/>
                    <w:lang w:val="en-US"/>
                  </w:rPr>
                </w:rPrChange>
              </w:rPr>
              <w:pPrChange w:id="997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3" w:author="Rodrigo García" w:date="2017-09-29T10:15:00Z">
                  <w:rPr>
                    <w:rFonts w:ascii="Menlo Regular" w:hAnsi="Menlo Regular" w:cs="Menlo Regular"/>
                    <w:color w:val="000000"/>
                    <w:sz w:val="22"/>
                    <w:szCs w:val="22"/>
                    <w:lang w:val="en-US"/>
                  </w:rPr>
                </w:rPrChange>
              </w:rPr>
              <w:t>21:54:16:878 Conexión establecida con el cliente</w:t>
            </w:r>
          </w:p>
          <w:p w14:paraId="3258DC5D" w14:textId="77777777" w:rsidR="005A0AB6" w:rsidRPr="0079203F" w:rsidRDefault="005A0AB6">
            <w:pPr>
              <w:rPr>
                <w:lang w:val="es-ES"/>
                <w:rPrChange w:id="9974" w:author="Rodrigo García" w:date="2017-09-29T10:15:00Z">
                  <w:rPr>
                    <w:rFonts w:ascii="Menlo Regular" w:eastAsiaTheme="majorEastAsia" w:hAnsi="Menlo Regular" w:cs="Menlo Regular"/>
                    <w:color w:val="000000"/>
                    <w:sz w:val="22"/>
                    <w:szCs w:val="22"/>
                    <w:lang w:val="en-US"/>
                  </w:rPr>
                </w:rPrChange>
              </w:rPr>
              <w:pPrChange w:id="997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6" w:author="Rodrigo García" w:date="2017-09-29T10:15:00Z">
                  <w:rPr>
                    <w:rFonts w:ascii="Menlo Regular" w:hAnsi="Menlo Regular" w:cs="Menlo Regular"/>
                    <w:color w:val="000000"/>
                    <w:sz w:val="22"/>
                    <w:szCs w:val="22"/>
                    <w:lang w:val="en-US"/>
                  </w:rPr>
                </w:rPrChange>
              </w:rPr>
              <w:t>21:54:16:882 Conexión establecida con el cliente</w:t>
            </w:r>
          </w:p>
          <w:p w14:paraId="160AACA3" w14:textId="77777777" w:rsidR="005A0AB6" w:rsidRPr="0079203F" w:rsidRDefault="005A0AB6">
            <w:pPr>
              <w:rPr>
                <w:lang w:val="es-ES"/>
                <w:rPrChange w:id="9977" w:author="Rodrigo García" w:date="2017-09-29T10:15:00Z">
                  <w:rPr>
                    <w:rFonts w:ascii="Menlo Regular" w:eastAsiaTheme="majorEastAsia" w:hAnsi="Menlo Regular" w:cs="Menlo Regular"/>
                    <w:color w:val="000000"/>
                    <w:sz w:val="22"/>
                    <w:szCs w:val="22"/>
                    <w:lang w:val="en-US"/>
                  </w:rPr>
                </w:rPrChange>
              </w:rPr>
              <w:pPrChange w:id="997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79" w:author="Rodrigo García" w:date="2017-09-29T10:15:00Z">
                  <w:rPr>
                    <w:rFonts w:ascii="Menlo Regular" w:hAnsi="Menlo Regular" w:cs="Menlo Regular"/>
                    <w:color w:val="000000"/>
                    <w:sz w:val="22"/>
                    <w:szCs w:val="22"/>
                    <w:lang w:val="en-US"/>
                  </w:rPr>
                </w:rPrChange>
              </w:rPr>
              <w:t>21:54:16:927 Petición del cliente: Pacientes</w:t>
            </w:r>
          </w:p>
          <w:p w14:paraId="328D9C51" w14:textId="77777777" w:rsidR="005A0AB6" w:rsidRPr="0079203F" w:rsidRDefault="005A0AB6">
            <w:pPr>
              <w:rPr>
                <w:lang w:val="es-ES"/>
                <w:rPrChange w:id="9980" w:author="Rodrigo García" w:date="2017-09-29T10:15:00Z">
                  <w:rPr>
                    <w:rFonts w:ascii="Menlo Regular" w:eastAsiaTheme="majorEastAsia" w:hAnsi="Menlo Regular" w:cs="Menlo Regular"/>
                    <w:color w:val="000000"/>
                    <w:sz w:val="22"/>
                    <w:szCs w:val="22"/>
                    <w:lang w:val="en-US"/>
                  </w:rPr>
                </w:rPrChange>
              </w:rPr>
              <w:pPrChange w:id="998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82" w:author="Rodrigo García" w:date="2017-09-29T10:15:00Z">
                  <w:rPr>
                    <w:rFonts w:ascii="Menlo Regular" w:hAnsi="Menlo Regular" w:cs="Menlo Regular"/>
                    <w:color w:val="000000"/>
                    <w:sz w:val="22"/>
                    <w:szCs w:val="22"/>
                    <w:lang w:val="en-US"/>
                  </w:rPr>
                </w:rPrChange>
              </w:rPr>
              <w:t>21:54:16:968 Base de datos abierta</w:t>
            </w:r>
          </w:p>
          <w:p w14:paraId="7DB2A49E" w14:textId="77777777" w:rsidR="005A0AB6" w:rsidRPr="0079203F" w:rsidRDefault="005A0AB6">
            <w:pPr>
              <w:rPr>
                <w:lang w:val="es-ES"/>
                <w:rPrChange w:id="9983" w:author="Rodrigo García" w:date="2017-09-29T10:15:00Z">
                  <w:rPr>
                    <w:rFonts w:ascii="Menlo Regular" w:eastAsiaTheme="majorEastAsia" w:hAnsi="Menlo Regular" w:cs="Menlo Regular"/>
                    <w:color w:val="000000"/>
                    <w:sz w:val="22"/>
                    <w:szCs w:val="22"/>
                    <w:lang w:val="en-US"/>
                  </w:rPr>
                </w:rPrChange>
              </w:rPr>
              <w:pPrChange w:id="998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85" w:author="Rodrigo García" w:date="2017-09-29T10:15:00Z">
                  <w:rPr>
                    <w:rFonts w:ascii="Menlo Regular" w:hAnsi="Menlo Regular" w:cs="Menlo Regular"/>
                    <w:color w:val="000000"/>
                    <w:sz w:val="22"/>
                    <w:szCs w:val="22"/>
                    <w:lang w:val="en-US"/>
                  </w:rPr>
                </w:rPrChange>
              </w:rPr>
              <w:t>21:54:17:073 Listado de pacientes enviado al cliente</w:t>
            </w:r>
          </w:p>
          <w:p w14:paraId="49622F65" w14:textId="77777777" w:rsidR="005A0AB6" w:rsidRPr="0079203F" w:rsidRDefault="005A0AB6">
            <w:pPr>
              <w:rPr>
                <w:lang w:val="es-ES"/>
                <w:rPrChange w:id="9986" w:author="Rodrigo García" w:date="2017-09-29T10:15:00Z">
                  <w:rPr>
                    <w:rFonts w:ascii="Menlo Regular" w:eastAsiaTheme="majorEastAsia" w:hAnsi="Menlo Regular" w:cs="Menlo Regular"/>
                    <w:color w:val="000000"/>
                    <w:sz w:val="22"/>
                    <w:szCs w:val="22"/>
                    <w:lang w:val="en-US"/>
                  </w:rPr>
                </w:rPrChange>
              </w:rPr>
              <w:pPrChange w:id="998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88" w:author="Rodrigo García" w:date="2017-09-29T10:15:00Z">
                  <w:rPr>
                    <w:rFonts w:ascii="Menlo Regular" w:hAnsi="Menlo Regular" w:cs="Menlo Regular"/>
                    <w:color w:val="000000"/>
                    <w:sz w:val="22"/>
                    <w:szCs w:val="22"/>
                    <w:lang w:val="en-US"/>
                  </w:rPr>
                </w:rPrChange>
              </w:rPr>
              <w:t>21:54:17:079 Base de datos cerrada</w:t>
            </w:r>
          </w:p>
          <w:p w14:paraId="56C1020B" w14:textId="77777777" w:rsidR="005A0AB6" w:rsidRPr="0079203F" w:rsidRDefault="005A0AB6">
            <w:pPr>
              <w:rPr>
                <w:lang w:val="es-ES"/>
                <w:rPrChange w:id="9989" w:author="Rodrigo García" w:date="2017-09-29T10:15:00Z">
                  <w:rPr>
                    <w:rFonts w:ascii="Menlo Regular" w:eastAsiaTheme="majorEastAsia" w:hAnsi="Menlo Regular" w:cs="Menlo Regular"/>
                    <w:color w:val="000000"/>
                    <w:sz w:val="22"/>
                    <w:szCs w:val="22"/>
                    <w:lang w:val="en-US"/>
                  </w:rPr>
                </w:rPrChange>
              </w:rPr>
              <w:pPrChange w:id="999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1" w:author="Rodrigo García" w:date="2017-09-29T10:15:00Z">
                  <w:rPr>
                    <w:rFonts w:ascii="Menlo Regular" w:hAnsi="Menlo Regular" w:cs="Menlo Regular"/>
                    <w:color w:val="000000"/>
                    <w:sz w:val="22"/>
                    <w:szCs w:val="22"/>
                    <w:lang w:val="en-US"/>
                  </w:rPr>
                </w:rPrChange>
              </w:rPr>
              <w:t>21:54:19:240 Conexión establecida con el cliente</w:t>
            </w:r>
          </w:p>
          <w:p w14:paraId="45783D5B" w14:textId="77777777" w:rsidR="005A0AB6" w:rsidRPr="0079203F" w:rsidRDefault="005A0AB6">
            <w:pPr>
              <w:rPr>
                <w:lang w:val="es-ES"/>
                <w:rPrChange w:id="9992" w:author="Rodrigo García" w:date="2017-09-29T10:15:00Z">
                  <w:rPr>
                    <w:rFonts w:ascii="Menlo Regular" w:eastAsiaTheme="majorEastAsia" w:hAnsi="Menlo Regular" w:cs="Menlo Regular"/>
                    <w:color w:val="000000"/>
                    <w:sz w:val="22"/>
                    <w:szCs w:val="22"/>
                    <w:lang w:val="en-US"/>
                  </w:rPr>
                </w:rPrChange>
              </w:rPr>
              <w:pPrChange w:id="999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4" w:author="Rodrigo García" w:date="2017-09-29T10:15:00Z">
                  <w:rPr>
                    <w:rFonts w:ascii="Menlo Regular" w:hAnsi="Menlo Regular" w:cs="Menlo Regular"/>
                    <w:color w:val="000000"/>
                    <w:sz w:val="22"/>
                    <w:szCs w:val="22"/>
                    <w:lang w:val="en-US"/>
                  </w:rPr>
                </w:rPrChange>
              </w:rPr>
              <w:t>21:54:19:611 Conexión establecida con el cliente</w:t>
            </w:r>
          </w:p>
          <w:p w14:paraId="30D6B256" w14:textId="77777777" w:rsidR="005A0AB6" w:rsidRPr="0079203F" w:rsidRDefault="005A0AB6">
            <w:pPr>
              <w:rPr>
                <w:lang w:val="es-ES"/>
                <w:rPrChange w:id="9995" w:author="Rodrigo García" w:date="2017-09-29T10:15:00Z">
                  <w:rPr>
                    <w:rFonts w:ascii="Menlo Regular" w:eastAsiaTheme="majorEastAsia" w:hAnsi="Menlo Regular" w:cs="Menlo Regular"/>
                    <w:color w:val="000000"/>
                    <w:sz w:val="22"/>
                    <w:szCs w:val="22"/>
                    <w:lang w:val="en-US"/>
                  </w:rPr>
                </w:rPrChange>
              </w:rPr>
              <w:pPrChange w:id="999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9997" w:author="Rodrigo García" w:date="2017-09-29T10:15:00Z">
                  <w:rPr>
                    <w:rFonts w:ascii="Menlo Regular" w:hAnsi="Menlo Regular" w:cs="Menlo Regular"/>
                    <w:color w:val="000000"/>
                    <w:sz w:val="22"/>
                    <w:szCs w:val="22"/>
                    <w:lang w:val="en-US"/>
                  </w:rPr>
                </w:rPrChange>
              </w:rPr>
              <w:t>21:54:19:696 Petición del cliente: Datos paciente</w:t>
            </w:r>
          </w:p>
          <w:p w14:paraId="378464C2" w14:textId="77777777" w:rsidR="005A0AB6" w:rsidRPr="0079203F" w:rsidRDefault="005A0AB6">
            <w:pPr>
              <w:rPr>
                <w:lang w:val="es-ES"/>
                <w:rPrChange w:id="9998" w:author="Rodrigo García" w:date="2017-09-29T10:15:00Z">
                  <w:rPr>
                    <w:rFonts w:ascii="Menlo Regular" w:eastAsiaTheme="majorEastAsia" w:hAnsi="Menlo Regular" w:cs="Menlo Regular"/>
                    <w:color w:val="000000"/>
                    <w:sz w:val="22"/>
                    <w:szCs w:val="22"/>
                    <w:lang w:val="en-US"/>
                  </w:rPr>
                </w:rPrChange>
              </w:rPr>
              <w:pPrChange w:id="999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0" w:author="Rodrigo García" w:date="2017-09-29T10:15:00Z">
                  <w:rPr>
                    <w:rFonts w:ascii="Menlo Regular" w:hAnsi="Menlo Regular" w:cs="Menlo Regular"/>
                    <w:color w:val="000000"/>
                    <w:sz w:val="22"/>
                    <w:szCs w:val="22"/>
                    <w:lang w:val="en-US"/>
                  </w:rPr>
                </w:rPrChange>
              </w:rPr>
              <w:t>21:54:19:698 Base de datos abierta</w:t>
            </w:r>
          </w:p>
          <w:p w14:paraId="6D1A464F" w14:textId="77777777" w:rsidR="005A0AB6" w:rsidRPr="0079203F" w:rsidRDefault="005A0AB6">
            <w:pPr>
              <w:rPr>
                <w:lang w:val="es-ES"/>
                <w:rPrChange w:id="10001" w:author="Rodrigo García" w:date="2017-09-29T10:15:00Z">
                  <w:rPr>
                    <w:rFonts w:ascii="Menlo Regular" w:eastAsiaTheme="majorEastAsia" w:hAnsi="Menlo Regular" w:cs="Menlo Regular"/>
                    <w:color w:val="000000"/>
                    <w:sz w:val="22"/>
                    <w:szCs w:val="22"/>
                    <w:lang w:val="en-US"/>
                  </w:rPr>
                </w:rPrChange>
              </w:rPr>
              <w:pPrChange w:id="1000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3" w:author="Rodrigo García" w:date="2017-09-29T10:15:00Z">
                  <w:rPr>
                    <w:rFonts w:ascii="Menlo Regular" w:hAnsi="Menlo Regular" w:cs="Menlo Regular"/>
                    <w:color w:val="000000"/>
                    <w:sz w:val="22"/>
                    <w:szCs w:val="22"/>
                    <w:lang w:val="en-US"/>
                  </w:rPr>
                </w:rPrChange>
              </w:rPr>
              <w:t>21:54:19:770 Listado de movimientos de Javier enviado al cliente</w:t>
            </w:r>
          </w:p>
          <w:p w14:paraId="24082AC1" w14:textId="77777777" w:rsidR="005A0AB6" w:rsidRPr="0079203F" w:rsidRDefault="005A0AB6">
            <w:pPr>
              <w:rPr>
                <w:lang w:val="es-ES"/>
                <w:rPrChange w:id="10004" w:author="Rodrigo García" w:date="2017-09-29T10:15:00Z">
                  <w:rPr>
                    <w:rFonts w:ascii="Menlo Regular" w:eastAsiaTheme="majorEastAsia" w:hAnsi="Menlo Regular" w:cs="Menlo Regular"/>
                    <w:color w:val="000000"/>
                    <w:sz w:val="22"/>
                    <w:szCs w:val="22"/>
                    <w:lang w:val="en-US"/>
                  </w:rPr>
                </w:rPrChange>
              </w:rPr>
              <w:pPrChange w:id="1000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06" w:author="Rodrigo García" w:date="2017-09-29T10:15:00Z">
                  <w:rPr>
                    <w:rFonts w:ascii="Menlo Regular" w:hAnsi="Menlo Regular" w:cs="Menlo Regular"/>
                    <w:color w:val="000000"/>
                    <w:sz w:val="22"/>
                    <w:szCs w:val="22"/>
                    <w:lang w:val="en-US"/>
                  </w:rPr>
                </w:rPrChange>
              </w:rPr>
              <w:t>21:54:19:771 Base de datos cerrada</w:t>
            </w:r>
          </w:p>
          <w:p w14:paraId="685CF0DF" w14:textId="77777777" w:rsidR="005A0AB6" w:rsidRPr="0079203F" w:rsidRDefault="005A0AB6">
            <w:pPr>
              <w:rPr>
                <w:lang w:val="es-ES"/>
                <w:rPrChange w:id="10007" w:author="Rodrigo García" w:date="2017-09-29T10:15:00Z">
                  <w:rPr>
                    <w:rFonts w:ascii="Menlo Regular" w:hAnsi="Menlo Regular" w:cs="Menlo Regular"/>
                    <w:color w:val="000000"/>
                    <w:sz w:val="22"/>
                    <w:szCs w:val="22"/>
                    <w:lang w:val="en-US"/>
                  </w:rPr>
                </w:rPrChange>
              </w:rPr>
              <w:pPrChange w:id="10008"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79203F">
              <w:rPr>
                <w:lang w:val="es-ES"/>
                <w:rPrChange w:id="10009" w:author="Rodrigo García" w:date="2017-09-29T10:15:00Z">
                  <w:rPr>
                    <w:rFonts w:ascii="Menlo Regular" w:hAnsi="Menlo Regular" w:cs="Menlo Regular"/>
                    <w:color w:val="000000"/>
                    <w:sz w:val="22"/>
                    <w:szCs w:val="22"/>
                    <w:lang w:val="en-US"/>
                  </w:rPr>
                </w:rPrChange>
              </w:rPr>
              <w:t>21:54:23:021 Conexión establecida con el cliente</w:t>
            </w:r>
          </w:p>
          <w:p w14:paraId="50919525" w14:textId="77777777" w:rsidR="005A0AB6" w:rsidRPr="0079203F" w:rsidRDefault="005A0AB6">
            <w:pPr>
              <w:rPr>
                <w:lang w:val="es-ES"/>
                <w:rPrChange w:id="10010" w:author="Rodrigo García" w:date="2017-09-29T10:15:00Z">
                  <w:rPr>
                    <w:rFonts w:ascii="Menlo Regular" w:eastAsiaTheme="majorEastAsia" w:hAnsi="Menlo Regular" w:cs="Menlo Regular"/>
                    <w:color w:val="000000"/>
                    <w:sz w:val="22"/>
                    <w:szCs w:val="22"/>
                    <w:lang w:val="en-US"/>
                  </w:rPr>
                </w:rPrChange>
              </w:rPr>
              <w:pPrChange w:id="1001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2" w:author="Rodrigo García" w:date="2017-09-29T10:15:00Z">
                  <w:rPr>
                    <w:rFonts w:ascii="Menlo Regular" w:hAnsi="Menlo Regular" w:cs="Menlo Regular"/>
                    <w:color w:val="000000"/>
                    <w:sz w:val="22"/>
                    <w:szCs w:val="22"/>
                    <w:lang w:val="en-US"/>
                  </w:rPr>
                </w:rPrChange>
              </w:rPr>
              <w:t>21:54:23:032 Petición del cliente: Borrar datos de paciente</w:t>
            </w:r>
          </w:p>
          <w:p w14:paraId="7C138920" w14:textId="77777777" w:rsidR="005A0AB6" w:rsidRPr="0079203F" w:rsidRDefault="005A0AB6">
            <w:pPr>
              <w:rPr>
                <w:lang w:val="es-ES"/>
                <w:rPrChange w:id="10013" w:author="Rodrigo García" w:date="2017-09-29T10:15:00Z">
                  <w:rPr>
                    <w:rFonts w:ascii="Menlo Regular" w:eastAsiaTheme="majorEastAsia" w:hAnsi="Menlo Regular" w:cs="Menlo Regular"/>
                    <w:color w:val="000000"/>
                    <w:sz w:val="22"/>
                    <w:szCs w:val="22"/>
                    <w:lang w:val="en-US"/>
                  </w:rPr>
                </w:rPrChange>
              </w:rPr>
              <w:pPrChange w:id="1001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5" w:author="Rodrigo García" w:date="2017-09-29T10:15:00Z">
                  <w:rPr>
                    <w:rFonts w:ascii="Menlo Regular" w:hAnsi="Menlo Regular" w:cs="Menlo Regular"/>
                    <w:color w:val="000000"/>
                    <w:sz w:val="22"/>
                    <w:szCs w:val="22"/>
                    <w:lang w:val="en-US"/>
                  </w:rPr>
                </w:rPrChange>
              </w:rPr>
              <w:t>21:54:23:035 Base de datos abierta</w:t>
            </w:r>
          </w:p>
          <w:p w14:paraId="148084EB" w14:textId="77777777" w:rsidR="005A0AB6" w:rsidRPr="0079203F" w:rsidRDefault="005A0AB6">
            <w:pPr>
              <w:rPr>
                <w:lang w:val="es-ES"/>
                <w:rPrChange w:id="10016" w:author="Rodrigo García" w:date="2017-09-29T10:15:00Z">
                  <w:rPr>
                    <w:rFonts w:ascii="Menlo Regular" w:eastAsiaTheme="majorEastAsia" w:hAnsi="Menlo Regular" w:cs="Menlo Regular"/>
                    <w:color w:val="000000"/>
                    <w:sz w:val="22"/>
                    <w:szCs w:val="22"/>
                    <w:lang w:val="en-US"/>
                  </w:rPr>
                </w:rPrChange>
              </w:rPr>
              <w:pPrChange w:id="1001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18" w:author="Rodrigo García" w:date="2017-09-29T10:15:00Z">
                  <w:rPr>
                    <w:rFonts w:ascii="Menlo Regular" w:hAnsi="Menlo Regular" w:cs="Menlo Regular"/>
                    <w:color w:val="000000"/>
                    <w:sz w:val="22"/>
                    <w:szCs w:val="22"/>
                    <w:lang w:val="en-US"/>
                  </w:rPr>
                </w:rPrChange>
              </w:rPr>
              <w:t>21:54:23:076Datos de moviento del paciente Javier borrados</w:t>
            </w:r>
          </w:p>
          <w:p w14:paraId="2177DB41" w14:textId="77777777" w:rsidR="005A0AB6" w:rsidRPr="0079203F" w:rsidRDefault="005A0AB6">
            <w:pPr>
              <w:rPr>
                <w:lang w:val="es-ES"/>
                <w:rPrChange w:id="10019" w:author="Rodrigo García" w:date="2017-09-29T10:15:00Z">
                  <w:rPr>
                    <w:rFonts w:ascii="Menlo Regular" w:eastAsiaTheme="majorEastAsia" w:hAnsi="Menlo Regular" w:cs="Menlo Regular"/>
                    <w:color w:val="000000"/>
                    <w:sz w:val="22"/>
                    <w:szCs w:val="22"/>
                    <w:lang w:val="en-US"/>
                  </w:rPr>
                </w:rPrChange>
              </w:rPr>
              <w:pPrChange w:id="1002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21" w:author="Rodrigo García" w:date="2017-09-29T10:15:00Z">
                  <w:rPr>
                    <w:rFonts w:ascii="Menlo Regular" w:hAnsi="Menlo Regular" w:cs="Menlo Regular"/>
                    <w:color w:val="000000"/>
                    <w:sz w:val="22"/>
                    <w:szCs w:val="22"/>
                    <w:lang w:val="en-US"/>
                  </w:rPr>
                </w:rPrChange>
              </w:rPr>
              <w:t>21:54:23:077 Base de datos cerrada</w:t>
            </w:r>
          </w:p>
          <w:p w14:paraId="0E2302B7" w14:textId="77777777" w:rsidR="005A0AB6" w:rsidRPr="0079203F" w:rsidRDefault="005A0AB6">
            <w:pPr>
              <w:rPr>
                <w:lang w:val="es-ES"/>
                <w:rPrChange w:id="10022" w:author="Rodrigo García" w:date="2017-09-29T10:15:00Z">
                  <w:rPr>
                    <w:rFonts w:ascii="Menlo Regular" w:eastAsiaTheme="majorEastAsia" w:hAnsi="Menlo Regular" w:cs="Menlo Regular"/>
                    <w:color w:val="000000"/>
                    <w:sz w:val="22"/>
                    <w:szCs w:val="22"/>
                    <w:lang w:val="en-US"/>
                  </w:rPr>
                </w:rPrChange>
              </w:rPr>
              <w:pPrChange w:id="1002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24" w:author="Rodrigo García" w:date="2017-09-29T10:15:00Z">
                  <w:rPr>
                    <w:rFonts w:ascii="Menlo Regular" w:hAnsi="Menlo Regular" w:cs="Menlo Regular"/>
                    <w:color w:val="000000"/>
                    <w:sz w:val="22"/>
                    <w:szCs w:val="22"/>
                    <w:lang w:val="en-US"/>
                  </w:rPr>
                </w:rPrChange>
              </w:rPr>
              <w:t>21:54:23:390 Conexión establecida con el cliente</w:t>
            </w:r>
          </w:p>
          <w:p w14:paraId="702BDF80" w14:textId="77777777" w:rsidR="005A0AB6" w:rsidRPr="0079203F" w:rsidRDefault="005A0AB6">
            <w:pPr>
              <w:rPr>
                <w:lang w:val="es-ES"/>
                <w:rPrChange w:id="10025" w:author="Rodrigo García" w:date="2017-09-29T10:15:00Z">
                  <w:rPr>
                    <w:rFonts w:ascii="Menlo Regular" w:eastAsiaTheme="majorEastAsia" w:hAnsi="Menlo Regular" w:cs="Menlo Regular"/>
                    <w:color w:val="000000"/>
                    <w:sz w:val="22"/>
                    <w:szCs w:val="22"/>
                    <w:lang w:val="en-US"/>
                  </w:rPr>
                </w:rPrChange>
              </w:rPr>
              <w:pPrChange w:id="1002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27" w:author="Rodrigo García" w:date="2017-09-29T10:15:00Z">
                  <w:rPr>
                    <w:rFonts w:ascii="Menlo Regular" w:hAnsi="Menlo Regular" w:cs="Menlo Regular"/>
                    <w:color w:val="000000"/>
                    <w:sz w:val="22"/>
                    <w:szCs w:val="22"/>
                    <w:lang w:val="en-US"/>
                  </w:rPr>
                </w:rPrChange>
              </w:rPr>
              <w:t>21:54:23:782 Conexión establecida con el cliente</w:t>
            </w:r>
          </w:p>
          <w:p w14:paraId="5E2A141B" w14:textId="77777777" w:rsidR="005A0AB6" w:rsidRPr="0079203F" w:rsidRDefault="005A0AB6">
            <w:pPr>
              <w:rPr>
                <w:lang w:val="es-ES"/>
                <w:rPrChange w:id="10028" w:author="Rodrigo García" w:date="2017-09-29T10:15:00Z">
                  <w:rPr>
                    <w:rFonts w:ascii="Menlo Regular" w:eastAsiaTheme="majorEastAsia" w:hAnsi="Menlo Regular" w:cs="Menlo Regular"/>
                    <w:color w:val="000000"/>
                    <w:sz w:val="22"/>
                    <w:szCs w:val="22"/>
                    <w:lang w:val="en-US"/>
                  </w:rPr>
                </w:rPrChange>
              </w:rPr>
              <w:pPrChange w:id="1002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30" w:author="Rodrigo García" w:date="2017-09-29T10:15:00Z">
                  <w:rPr>
                    <w:rFonts w:ascii="Menlo Regular" w:hAnsi="Menlo Regular" w:cs="Menlo Regular"/>
                    <w:color w:val="000000"/>
                    <w:sz w:val="22"/>
                    <w:szCs w:val="22"/>
                    <w:lang w:val="en-US"/>
                  </w:rPr>
                </w:rPrChange>
              </w:rPr>
              <w:t>21:54:23:869 Petición del cliente: Datos paciente</w:t>
            </w:r>
          </w:p>
          <w:p w14:paraId="0F522B26" w14:textId="77777777" w:rsidR="005A0AB6" w:rsidRPr="0079203F" w:rsidRDefault="005A0AB6">
            <w:pPr>
              <w:rPr>
                <w:lang w:val="es-ES"/>
                <w:rPrChange w:id="10031" w:author="Rodrigo García" w:date="2017-09-29T10:15:00Z">
                  <w:rPr>
                    <w:rFonts w:ascii="Menlo Regular" w:eastAsiaTheme="majorEastAsia" w:hAnsi="Menlo Regular" w:cs="Menlo Regular"/>
                    <w:color w:val="000000"/>
                    <w:sz w:val="22"/>
                    <w:szCs w:val="22"/>
                    <w:lang w:val="en-US"/>
                  </w:rPr>
                </w:rPrChange>
              </w:rPr>
              <w:pPrChange w:id="1003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33" w:author="Rodrigo García" w:date="2017-09-29T10:15:00Z">
                  <w:rPr>
                    <w:rFonts w:ascii="Menlo Regular" w:hAnsi="Menlo Regular" w:cs="Menlo Regular"/>
                    <w:color w:val="000000"/>
                    <w:sz w:val="22"/>
                    <w:szCs w:val="22"/>
                    <w:lang w:val="en-US"/>
                  </w:rPr>
                </w:rPrChange>
              </w:rPr>
              <w:t>21:54:23:877 Base de datos abierta</w:t>
            </w:r>
          </w:p>
          <w:p w14:paraId="5E4E1463" w14:textId="77777777" w:rsidR="005A0AB6" w:rsidRPr="0079203F" w:rsidRDefault="005A0AB6">
            <w:pPr>
              <w:rPr>
                <w:lang w:val="es-ES"/>
                <w:rPrChange w:id="10034" w:author="Rodrigo García" w:date="2017-09-29T10:15:00Z">
                  <w:rPr>
                    <w:rFonts w:ascii="Menlo Regular" w:eastAsiaTheme="majorEastAsia" w:hAnsi="Menlo Regular" w:cs="Menlo Regular"/>
                    <w:color w:val="000000"/>
                    <w:sz w:val="22"/>
                    <w:szCs w:val="22"/>
                    <w:lang w:val="en-US"/>
                  </w:rPr>
                </w:rPrChange>
              </w:rPr>
              <w:pPrChange w:id="1003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79203F">
              <w:rPr>
                <w:lang w:val="es-ES"/>
                <w:rPrChange w:id="10036" w:author="Rodrigo García" w:date="2017-09-29T10:15:00Z">
                  <w:rPr>
                    <w:rFonts w:ascii="Menlo Regular" w:hAnsi="Menlo Regular" w:cs="Menlo Regular"/>
                    <w:color w:val="000000"/>
                    <w:sz w:val="22"/>
                    <w:szCs w:val="22"/>
                    <w:lang w:val="en-US"/>
                  </w:rPr>
                </w:rPrChange>
              </w:rPr>
              <w:lastRenderedPageBreak/>
              <w:t>21:54:23:898 Listado de movimientos de Javier enviado al cliente</w:t>
            </w:r>
          </w:p>
          <w:p w14:paraId="38E0FF37" w14:textId="74711405" w:rsidR="005A0AB6" w:rsidRDefault="005A0AB6" w:rsidP="00EF3BF3">
            <w:pPr>
              <w:rPr>
                <w:u w:val="single"/>
              </w:rPr>
            </w:pPr>
            <w:r>
              <w:rPr>
                <w:lang w:val="en-US"/>
              </w:rPr>
              <w:t>21:54:23:899 Base de datos cerrada</w:t>
            </w:r>
          </w:p>
        </w:tc>
      </w:tr>
    </w:tbl>
    <w:p w14:paraId="1DC0D9EA" w14:textId="77777777" w:rsidR="005A0AB6" w:rsidRDefault="005A0AB6" w:rsidP="00A601FD">
      <w:pPr>
        <w:rPr>
          <w:u w:val="single"/>
        </w:rPr>
      </w:pPr>
    </w:p>
    <w:p w14:paraId="7D5E9A48" w14:textId="77777777" w:rsidR="00A601FD" w:rsidRDefault="00A601FD" w:rsidP="00A601FD">
      <w:pPr>
        <w:rPr>
          <w:u w:val="single"/>
        </w:rPr>
      </w:pPr>
    </w:p>
    <w:p w14:paraId="3119FFE6" w14:textId="616E965D" w:rsidR="005A0AB6" w:rsidRDefault="005A0AB6">
      <w:pPr>
        <w:pStyle w:val="Ttulo3"/>
        <w:pPrChange w:id="10037" w:author="Borja Gonzalez" w:date="2017-09-28T21:56:00Z">
          <w:pPr/>
        </w:pPrChange>
      </w:pPr>
      <w:bookmarkStart w:id="10038" w:name="_Toc494476035"/>
      <w:r>
        <w:t>5.1.</w:t>
      </w:r>
      <w:ins w:id="10039" w:author="GONZALEZ DIAZ, BORJA" w:date="2017-09-29T19:46:00Z">
        <w:r w:rsidR="0021754A">
          <w:t>7</w:t>
        </w:r>
      </w:ins>
      <w:del w:id="10040" w:author="GONZALEZ DIAZ, BORJA" w:date="2017-09-29T19:46:00Z">
        <w:r w:rsidDel="0021754A">
          <w:delText>8</w:delText>
        </w:r>
      </w:del>
      <w:r>
        <w:t>. Mostrar un gráfico de un movimiento</w:t>
      </w:r>
      <w:bookmarkEnd w:id="10038"/>
    </w:p>
    <w:p w14:paraId="3CC1548F" w14:textId="77777777" w:rsidR="005A0AB6" w:rsidRDefault="005A0AB6"/>
    <w:p w14:paraId="0B2CD9F0" w14:textId="77777777" w:rsidR="005A0AB6" w:rsidRDefault="005A0AB6" w:rsidP="005A0AB6">
      <w:pPr>
        <w:rPr>
          <w:u w:val="single"/>
        </w:rPr>
      </w:pPr>
      <w:r>
        <w:rPr>
          <w:u w:val="single"/>
        </w:rPr>
        <w:t>Consola del navegador:</w:t>
      </w:r>
    </w:p>
    <w:p w14:paraId="1B17235D" w14:textId="77777777" w:rsidR="002D3B74" w:rsidRDefault="002D3B74" w:rsidP="005A0AB6">
      <w:pPr>
        <w:rPr>
          <w:u w:val="single"/>
        </w:rPr>
      </w:pPr>
    </w:p>
    <w:p w14:paraId="5D61362E"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C57E0D" w14:textId="77777777" w:rsidTr="002D3B74">
        <w:tc>
          <w:tcPr>
            <w:tcW w:w="8856" w:type="dxa"/>
          </w:tcPr>
          <w:p w14:paraId="05436230" w14:textId="77777777" w:rsidR="002D3B74" w:rsidRPr="002D3B74" w:rsidRDefault="002D3B74" w:rsidP="002D3B74">
            <w:pPr>
              <w:rPr>
                <w:u w:val="single"/>
              </w:rPr>
            </w:pPr>
            <w:r w:rsidRPr="002D3B74">
              <w:rPr>
                <w:u w:val="single"/>
              </w:rPr>
              <w:t>21:59:03.602 Navigated to http://192.168.1.33:8124/pacientes.html</w:t>
            </w:r>
          </w:p>
          <w:p w14:paraId="051A7D92" w14:textId="7408F1A1" w:rsidR="002D3B74" w:rsidRPr="002D3B74" w:rsidRDefault="002D3B74" w:rsidP="002D3B74">
            <w:pPr>
              <w:rPr>
                <w:u w:val="single"/>
              </w:rPr>
            </w:pPr>
            <w:r w:rsidRPr="002D3B74">
              <w:rPr>
                <w:u w:val="single"/>
              </w:rPr>
              <w:t xml:space="preserve">21:59:04.096 VM86 pacientes_node.js:28 </w:t>
            </w:r>
            <w:r w:rsidR="009550DF" w:rsidRPr="002D3B74">
              <w:rPr>
                <w:u w:val="single"/>
              </w:rPr>
              <w:t>Conexión</w:t>
            </w:r>
            <w:r w:rsidRPr="002D3B74">
              <w:rPr>
                <w:u w:val="single"/>
              </w:rPr>
              <w:t xml:space="preserve"> establecida con el servidor</w:t>
            </w:r>
          </w:p>
          <w:p w14:paraId="644FEB01" w14:textId="77777777" w:rsidR="002D3B74" w:rsidRPr="002D3B74" w:rsidRDefault="002D3B74" w:rsidP="002D3B74">
            <w:pPr>
              <w:rPr>
                <w:u w:val="single"/>
              </w:rPr>
            </w:pPr>
            <w:r w:rsidRPr="002D3B74">
              <w:rPr>
                <w:u w:val="single"/>
              </w:rPr>
              <w:t>21:59:04.100 VM86 pacientes_node.js:39 Solicitud de listado de pacientes enviada</w:t>
            </w:r>
          </w:p>
          <w:p w14:paraId="68F78291" w14:textId="77777777" w:rsidR="002D3B74" w:rsidRPr="002D3B74" w:rsidRDefault="002D3B74" w:rsidP="002D3B74">
            <w:pPr>
              <w:rPr>
                <w:u w:val="single"/>
              </w:rPr>
            </w:pPr>
            <w:r w:rsidRPr="002D3B74">
              <w:rPr>
                <w:u w:val="single"/>
              </w:rPr>
              <w:t>21:59:04.313 VM86 pacientes_node.js:41 Lista de pacientes recibida</w:t>
            </w:r>
          </w:p>
          <w:p w14:paraId="7A58E284" w14:textId="77777777" w:rsidR="002D3B74" w:rsidRPr="002D3B74" w:rsidRDefault="002D3B74" w:rsidP="002D3B74">
            <w:pPr>
              <w:rPr>
                <w:u w:val="single"/>
              </w:rPr>
            </w:pPr>
            <w:r w:rsidRPr="002D3B74">
              <w:rPr>
                <w:u w:val="single"/>
              </w:rPr>
              <w:t>21:59:04.315 pacientes.html:45 Lista de pacientes disponible en el navegador</w:t>
            </w:r>
          </w:p>
          <w:p w14:paraId="3EF6ED18" w14:textId="77777777" w:rsidR="002D3B74" w:rsidRPr="0079203F" w:rsidRDefault="002D3B74" w:rsidP="002D3B74">
            <w:pPr>
              <w:keepNext/>
              <w:keepLines/>
              <w:spacing w:before="200"/>
              <w:outlineLvl w:val="4"/>
              <w:rPr>
                <w:u w:val="single"/>
                <w:lang w:val="en-US"/>
                <w:rPrChange w:id="10041" w:author="Rodrigo García" w:date="2017-09-29T10:15:00Z">
                  <w:rPr>
                    <w:rFonts w:asciiTheme="majorHAnsi" w:eastAsiaTheme="majorEastAsia" w:hAnsiTheme="majorHAnsi" w:cstheme="majorBidi"/>
                    <w:color w:val="243F60" w:themeColor="accent1" w:themeShade="7F"/>
                    <w:u w:val="single"/>
                  </w:rPr>
                </w:rPrChange>
              </w:rPr>
            </w:pPr>
            <w:r w:rsidRPr="0079203F">
              <w:rPr>
                <w:u w:val="single"/>
                <w:lang w:val="en-US"/>
                <w:rPrChange w:id="10042" w:author="Rodrigo García" w:date="2017-09-29T10:15:00Z">
                  <w:rPr>
                    <w:u w:val="single"/>
                  </w:rPr>
                </w:rPrChange>
              </w:rPr>
              <w:t>21:59:06.035 Navigated to http://192.168.1.33:8124/evolucion.html?var1=1&amp;var2=Borja&amp;var3=Gonzalez&amp;var4=h</w:t>
            </w:r>
          </w:p>
          <w:p w14:paraId="21F29766" w14:textId="7D6D5B98" w:rsidR="002D3B74" w:rsidRPr="002D3B74" w:rsidRDefault="002D3B74" w:rsidP="002D3B74">
            <w:pPr>
              <w:rPr>
                <w:u w:val="single"/>
              </w:rPr>
            </w:pPr>
            <w:r w:rsidRPr="002D3B74">
              <w:rPr>
                <w:u w:val="single"/>
              </w:rPr>
              <w:t xml:space="preserve">21:59:06.456 evolucion_node.js:8 </w:t>
            </w:r>
            <w:r w:rsidR="009550DF" w:rsidRPr="002D3B74">
              <w:rPr>
                <w:u w:val="single"/>
              </w:rPr>
              <w:t>Conexión</w:t>
            </w:r>
            <w:r w:rsidRPr="002D3B74">
              <w:rPr>
                <w:u w:val="single"/>
              </w:rPr>
              <w:t xml:space="preserve"> establecida con el servidor</w:t>
            </w:r>
          </w:p>
          <w:p w14:paraId="72A6EA2F" w14:textId="77777777" w:rsidR="002D3B74" w:rsidRPr="002D3B74" w:rsidRDefault="002D3B74" w:rsidP="002D3B74">
            <w:pPr>
              <w:rPr>
                <w:u w:val="single"/>
              </w:rPr>
            </w:pPr>
            <w:r w:rsidRPr="002D3B74">
              <w:rPr>
                <w:u w:val="single"/>
              </w:rPr>
              <w:t>21:59:06.460 evolucion_node.js:21 Solicitud de listado de movimientos de Borja enviada</w:t>
            </w:r>
          </w:p>
          <w:p w14:paraId="08730DE1" w14:textId="77777777" w:rsidR="002D3B74" w:rsidRPr="002D3B74" w:rsidRDefault="002D3B74" w:rsidP="002D3B74">
            <w:pPr>
              <w:rPr>
                <w:u w:val="single"/>
              </w:rPr>
            </w:pPr>
            <w:r w:rsidRPr="002D3B74">
              <w:rPr>
                <w:u w:val="single"/>
              </w:rPr>
              <w:t>21:59:06.708 evolucion_node.js:23 Lista de movimientos de Borja recibida</w:t>
            </w:r>
          </w:p>
          <w:p w14:paraId="40E82D81" w14:textId="77777777" w:rsidR="002D3B74" w:rsidRPr="002D3B74" w:rsidRDefault="002D3B74" w:rsidP="002D3B74">
            <w:pPr>
              <w:rPr>
                <w:u w:val="single"/>
              </w:rPr>
            </w:pPr>
            <w:r w:rsidRPr="002D3B74">
              <w:rPr>
                <w:u w:val="single"/>
              </w:rPr>
              <w:t>21:59:06.715 evolucion.html?var1=1&amp;var2=Borja&amp;var3=Gonzalez&amp;var4=h:114 Lista de movimietos de Borja Gonzalez disponible en el navegador</w:t>
            </w:r>
          </w:p>
          <w:p w14:paraId="3F5A42E7" w14:textId="2626939E" w:rsidR="002D3B74" w:rsidRDefault="002D3B74" w:rsidP="002D3B74">
            <w:pPr>
              <w:rPr>
                <w:u w:val="single"/>
              </w:rPr>
            </w:pPr>
            <w:r w:rsidRPr="002D3B74">
              <w:rPr>
                <w:u w:val="single"/>
              </w:rPr>
              <w:t>21:59:09.157 evolucion_node.js:88 Gráfico de movimiento en el plano Transversal de Borja Gonzalez disponible en el navegador</w:t>
            </w:r>
          </w:p>
        </w:tc>
      </w:tr>
    </w:tbl>
    <w:p w14:paraId="61B47323" w14:textId="62B1E313" w:rsidR="002D3B74" w:rsidRDefault="002D3B74" w:rsidP="005A0AB6">
      <w:pPr>
        <w:rPr>
          <w:u w:val="single"/>
        </w:rPr>
      </w:pPr>
    </w:p>
    <w:p w14:paraId="32EC450A" w14:textId="77777777" w:rsidR="005A0AB6" w:rsidRPr="005A0AB6" w:rsidRDefault="005A0AB6"/>
    <w:p w14:paraId="7D89F94A" w14:textId="77777777" w:rsidR="005A0AB6" w:rsidRDefault="005A0AB6" w:rsidP="005A0AB6">
      <w:pPr>
        <w:rPr>
          <w:u w:val="single"/>
        </w:rPr>
      </w:pPr>
      <w:r>
        <w:rPr>
          <w:u w:val="single"/>
        </w:rPr>
        <w:t>Terminal (Servidor):</w:t>
      </w:r>
    </w:p>
    <w:p w14:paraId="30F9E180" w14:textId="77777777" w:rsidR="002D3B74" w:rsidRDefault="002D3B74" w:rsidP="005A0AB6">
      <w:pPr>
        <w:rPr>
          <w:u w:val="single"/>
        </w:rPr>
      </w:pPr>
    </w:p>
    <w:tbl>
      <w:tblPr>
        <w:tblStyle w:val="Tablaconcuadrcula"/>
        <w:tblW w:w="0" w:type="auto"/>
        <w:tblLook w:val="04A0" w:firstRow="1" w:lastRow="0" w:firstColumn="1" w:lastColumn="0" w:noHBand="0" w:noVBand="1"/>
      </w:tblPr>
      <w:tblGrid>
        <w:gridCol w:w="8856"/>
      </w:tblGrid>
      <w:tr w:rsidR="002D3B74" w14:paraId="04864B47" w14:textId="77777777" w:rsidTr="002D3B74">
        <w:tc>
          <w:tcPr>
            <w:tcW w:w="8856" w:type="dxa"/>
          </w:tcPr>
          <w:p w14:paraId="16EF1515" w14:textId="77777777" w:rsidR="002D3B74" w:rsidRPr="00044CA7" w:rsidRDefault="002D3B74">
            <w:pPr>
              <w:rPr>
                <w:lang w:val="es-ES"/>
                <w:rPrChange w:id="10043" w:author="Rodrigo García" w:date="2017-09-29T10:17:00Z">
                  <w:rPr>
                    <w:rFonts w:ascii="Menlo Regular" w:eastAsiaTheme="majorEastAsia" w:hAnsi="Menlo Regular" w:cs="Menlo Regular"/>
                    <w:color w:val="000000"/>
                    <w:sz w:val="22"/>
                    <w:szCs w:val="22"/>
                    <w:lang w:val="en-US"/>
                  </w:rPr>
                </w:rPrChange>
              </w:rPr>
              <w:pPrChange w:id="1004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45" w:author="Rodrigo García" w:date="2017-09-29T10:17:00Z">
                  <w:rPr>
                    <w:rFonts w:ascii="Menlo Regular" w:hAnsi="Menlo Regular" w:cs="Menlo Regular"/>
                    <w:color w:val="000000"/>
                    <w:sz w:val="22"/>
                    <w:szCs w:val="22"/>
                    <w:lang w:val="en-US"/>
                  </w:rPr>
                </w:rPrChange>
              </w:rPr>
              <w:t>21:59:04:108 Conexión establecida con el cliente</w:t>
            </w:r>
          </w:p>
          <w:p w14:paraId="6D087C46" w14:textId="77777777" w:rsidR="002D3B74" w:rsidRPr="00044CA7" w:rsidRDefault="002D3B74">
            <w:pPr>
              <w:rPr>
                <w:lang w:val="es-ES"/>
                <w:rPrChange w:id="10046" w:author="Rodrigo García" w:date="2017-09-29T10:17:00Z">
                  <w:rPr>
                    <w:rFonts w:ascii="Menlo Regular" w:eastAsiaTheme="majorEastAsia" w:hAnsi="Menlo Regular" w:cs="Menlo Regular"/>
                    <w:color w:val="000000"/>
                    <w:sz w:val="22"/>
                    <w:szCs w:val="22"/>
                    <w:lang w:val="en-US"/>
                  </w:rPr>
                </w:rPrChange>
              </w:rPr>
              <w:pPrChange w:id="1004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48" w:author="Rodrigo García" w:date="2017-09-29T10:17:00Z">
                  <w:rPr>
                    <w:rFonts w:ascii="Menlo Regular" w:hAnsi="Menlo Regular" w:cs="Menlo Regular"/>
                    <w:color w:val="000000"/>
                    <w:sz w:val="22"/>
                    <w:szCs w:val="22"/>
                    <w:lang w:val="en-US"/>
                  </w:rPr>
                </w:rPrChange>
              </w:rPr>
              <w:t>21:59:04:112 Conexión establecida con el cliente</w:t>
            </w:r>
          </w:p>
          <w:p w14:paraId="79948BBA" w14:textId="77777777" w:rsidR="002D3B74" w:rsidRPr="00044CA7" w:rsidRDefault="002D3B74">
            <w:pPr>
              <w:rPr>
                <w:lang w:val="es-ES"/>
                <w:rPrChange w:id="10049" w:author="Rodrigo García" w:date="2017-09-29T10:17:00Z">
                  <w:rPr>
                    <w:rFonts w:ascii="Menlo Regular" w:eastAsiaTheme="majorEastAsia" w:hAnsi="Menlo Regular" w:cs="Menlo Regular"/>
                    <w:color w:val="000000"/>
                    <w:sz w:val="22"/>
                    <w:szCs w:val="22"/>
                    <w:lang w:val="en-US"/>
                  </w:rPr>
                </w:rPrChange>
              </w:rPr>
              <w:pPrChange w:id="1005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51" w:author="Rodrigo García" w:date="2017-09-29T10:17:00Z">
                  <w:rPr>
                    <w:rFonts w:ascii="Menlo Regular" w:hAnsi="Menlo Regular" w:cs="Menlo Regular"/>
                    <w:color w:val="000000"/>
                    <w:sz w:val="22"/>
                    <w:szCs w:val="22"/>
                    <w:lang w:val="en-US"/>
                  </w:rPr>
                </w:rPrChange>
              </w:rPr>
              <w:t>21:59:04:148 Petición del cliente: Pacientes</w:t>
            </w:r>
          </w:p>
          <w:p w14:paraId="52C159FA" w14:textId="77777777" w:rsidR="002D3B74" w:rsidRPr="00044CA7" w:rsidRDefault="002D3B74">
            <w:pPr>
              <w:rPr>
                <w:lang w:val="es-ES"/>
                <w:rPrChange w:id="10052" w:author="Rodrigo García" w:date="2017-09-29T10:17:00Z">
                  <w:rPr>
                    <w:rFonts w:ascii="Menlo Regular" w:hAnsi="Menlo Regular" w:cs="Menlo Regular"/>
                    <w:color w:val="000000"/>
                    <w:sz w:val="22"/>
                    <w:szCs w:val="22"/>
                    <w:lang w:val="en-US"/>
                  </w:rPr>
                </w:rPrChange>
              </w:rPr>
              <w:pPrChange w:id="10053"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054" w:author="Rodrigo García" w:date="2017-09-29T10:17:00Z">
                  <w:rPr>
                    <w:rFonts w:ascii="Menlo Regular" w:hAnsi="Menlo Regular" w:cs="Menlo Regular"/>
                    <w:color w:val="000000"/>
                    <w:sz w:val="22"/>
                    <w:szCs w:val="22"/>
                    <w:lang w:val="en-US"/>
                  </w:rPr>
                </w:rPrChange>
              </w:rPr>
              <w:t>21:59:04:194 Base de datos abierta</w:t>
            </w:r>
          </w:p>
          <w:p w14:paraId="5EA5ABF4" w14:textId="77777777" w:rsidR="002D3B74" w:rsidRPr="00044CA7" w:rsidRDefault="002D3B74">
            <w:pPr>
              <w:rPr>
                <w:lang w:val="es-ES"/>
                <w:rPrChange w:id="10055" w:author="Rodrigo García" w:date="2017-09-29T10:17:00Z">
                  <w:rPr>
                    <w:rFonts w:ascii="Menlo Regular" w:eastAsiaTheme="majorEastAsia" w:hAnsi="Menlo Regular" w:cs="Menlo Regular"/>
                    <w:color w:val="000000"/>
                    <w:sz w:val="22"/>
                    <w:szCs w:val="22"/>
                    <w:lang w:val="en-US"/>
                  </w:rPr>
                </w:rPrChange>
              </w:rPr>
              <w:pPrChange w:id="1005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57" w:author="Rodrigo García" w:date="2017-09-29T10:17:00Z">
                  <w:rPr>
                    <w:rFonts w:ascii="Menlo Regular" w:hAnsi="Menlo Regular" w:cs="Menlo Regular"/>
                    <w:color w:val="000000"/>
                    <w:sz w:val="22"/>
                    <w:szCs w:val="22"/>
                    <w:lang w:val="en-US"/>
                  </w:rPr>
                </w:rPrChange>
              </w:rPr>
              <w:t>21:59:04:305 Listado de pacientes enviado al cliente</w:t>
            </w:r>
          </w:p>
          <w:p w14:paraId="14C28B35" w14:textId="77777777" w:rsidR="002D3B74" w:rsidRPr="00044CA7" w:rsidRDefault="002D3B74">
            <w:pPr>
              <w:rPr>
                <w:lang w:val="es-ES"/>
                <w:rPrChange w:id="10058" w:author="Rodrigo García" w:date="2017-09-29T10:17:00Z">
                  <w:rPr>
                    <w:rFonts w:ascii="Menlo Regular" w:eastAsiaTheme="majorEastAsia" w:hAnsi="Menlo Regular" w:cs="Menlo Regular"/>
                    <w:color w:val="000000"/>
                    <w:sz w:val="22"/>
                    <w:szCs w:val="22"/>
                    <w:lang w:val="en-US"/>
                  </w:rPr>
                </w:rPrChange>
              </w:rPr>
              <w:pPrChange w:id="1005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60" w:author="Rodrigo García" w:date="2017-09-29T10:17:00Z">
                  <w:rPr>
                    <w:rFonts w:ascii="Menlo Regular" w:hAnsi="Menlo Regular" w:cs="Menlo Regular"/>
                    <w:color w:val="000000"/>
                    <w:sz w:val="22"/>
                    <w:szCs w:val="22"/>
                    <w:lang w:val="en-US"/>
                  </w:rPr>
                </w:rPrChange>
              </w:rPr>
              <w:t>21:59:04:311 Base de datos cerrada</w:t>
            </w:r>
          </w:p>
          <w:p w14:paraId="06632263" w14:textId="77777777" w:rsidR="002D3B74" w:rsidRPr="00044CA7" w:rsidRDefault="002D3B74">
            <w:pPr>
              <w:rPr>
                <w:lang w:val="es-ES"/>
                <w:rPrChange w:id="10061" w:author="Rodrigo García" w:date="2017-09-29T10:17:00Z">
                  <w:rPr>
                    <w:rFonts w:ascii="Menlo Regular" w:eastAsiaTheme="majorEastAsia" w:hAnsi="Menlo Regular" w:cs="Menlo Regular"/>
                    <w:color w:val="000000"/>
                    <w:sz w:val="22"/>
                    <w:szCs w:val="22"/>
                    <w:lang w:val="en-US"/>
                  </w:rPr>
                </w:rPrChange>
              </w:rPr>
              <w:pPrChange w:id="1006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63" w:author="Rodrigo García" w:date="2017-09-29T10:17:00Z">
                  <w:rPr>
                    <w:rFonts w:ascii="Menlo Regular" w:hAnsi="Menlo Regular" w:cs="Menlo Regular"/>
                    <w:color w:val="000000"/>
                    <w:sz w:val="22"/>
                    <w:szCs w:val="22"/>
                    <w:lang w:val="en-US"/>
                  </w:rPr>
                </w:rPrChange>
              </w:rPr>
              <w:t>21:59:06:084 Conexión establecida con el cliente</w:t>
            </w:r>
          </w:p>
          <w:p w14:paraId="242AD0EF" w14:textId="77777777" w:rsidR="002D3B74" w:rsidRPr="00044CA7" w:rsidRDefault="002D3B74">
            <w:pPr>
              <w:rPr>
                <w:lang w:val="es-ES"/>
                <w:rPrChange w:id="10064" w:author="Rodrigo García" w:date="2017-09-29T10:17:00Z">
                  <w:rPr>
                    <w:rFonts w:ascii="Menlo Regular" w:eastAsiaTheme="majorEastAsia" w:hAnsi="Menlo Regular" w:cs="Menlo Regular"/>
                    <w:color w:val="000000"/>
                    <w:sz w:val="22"/>
                    <w:szCs w:val="22"/>
                    <w:lang w:val="en-US"/>
                  </w:rPr>
                </w:rPrChange>
              </w:rPr>
              <w:pPrChange w:id="1006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66" w:author="Rodrigo García" w:date="2017-09-29T10:17:00Z">
                  <w:rPr>
                    <w:rFonts w:ascii="Menlo Regular" w:hAnsi="Menlo Regular" w:cs="Menlo Regular"/>
                    <w:color w:val="000000"/>
                    <w:sz w:val="22"/>
                    <w:szCs w:val="22"/>
                    <w:lang w:val="en-US"/>
                  </w:rPr>
                </w:rPrChange>
              </w:rPr>
              <w:t>21:59:06:458 Conexión establecida con el cliente</w:t>
            </w:r>
          </w:p>
          <w:p w14:paraId="199E37AB" w14:textId="77777777" w:rsidR="002D3B74" w:rsidRPr="00044CA7" w:rsidRDefault="002D3B74">
            <w:pPr>
              <w:rPr>
                <w:lang w:val="es-ES"/>
                <w:rPrChange w:id="10067" w:author="Rodrigo García" w:date="2017-09-29T10:17:00Z">
                  <w:rPr>
                    <w:rFonts w:ascii="Menlo Regular" w:eastAsiaTheme="majorEastAsia" w:hAnsi="Menlo Regular" w:cs="Menlo Regular"/>
                    <w:color w:val="000000"/>
                    <w:sz w:val="22"/>
                    <w:szCs w:val="22"/>
                    <w:lang w:val="en-US"/>
                  </w:rPr>
                </w:rPrChange>
              </w:rPr>
              <w:pPrChange w:id="1006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69" w:author="Rodrigo García" w:date="2017-09-29T10:17:00Z">
                  <w:rPr>
                    <w:rFonts w:ascii="Menlo Regular" w:hAnsi="Menlo Regular" w:cs="Menlo Regular"/>
                    <w:color w:val="000000"/>
                    <w:sz w:val="22"/>
                    <w:szCs w:val="22"/>
                    <w:lang w:val="en-US"/>
                  </w:rPr>
                </w:rPrChange>
              </w:rPr>
              <w:t>21:59:06:541 Petición del cliente: Datos paciente</w:t>
            </w:r>
          </w:p>
          <w:p w14:paraId="65CA629A" w14:textId="77777777" w:rsidR="002D3B74" w:rsidRPr="00044CA7" w:rsidRDefault="002D3B74">
            <w:pPr>
              <w:rPr>
                <w:lang w:val="es-ES"/>
                <w:rPrChange w:id="10070" w:author="Rodrigo García" w:date="2017-09-29T10:17:00Z">
                  <w:rPr>
                    <w:rFonts w:ascii="Menlo Regular" w:eastAsiaTheme="majorEastAsia" w:hAnsi="Menlo Regular" w:cs="Menlo Regular"/>
                    <w:color w:val="000000"/>
                    <w:sz w:val="22"/>
                    <w:szCs w:val="22"/>
                    <w:lang w:val="en-US"/>
                  </w:rPr>
                </w:rPrChange>
              </w:rPr>
              <w:pPrChange w:id="1007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72" w:author="Rodrigo García" w:date="2017-09-29T10:17:00Z">
                  <w:rPr>
                    <w:rFonts w:ascii="Menlo Regular" w:hAnsi="Menlo Regular" w:cs="Menlo Regular"/>
                    <w:color w:val="000000"/>
                    <w:sz w:val="22"/>
                    <w:szCs w:val="22"/>
                    <w:lang w:val="en-US"/>
                  </w:rPr>
                </w:rPrChange>
              </w:rPr>
              <w:t>21:59:06:543 Base de datos abierta</w:t>
            </w:r>
          </w:p>
          <w:p w14:paraId="203592BA" w14:textId="77777777" w:rsidR="002D3B74" w:rsidRPr="00044CA7" w:rsidRDefault="002D3B74">
            <w:pPr>
              <w:rPr>
                <w:lang w:val="es-ES"/>
                <w:rPrChange w:id="10073" w:author="Rodrigo García" w:date="2017-09-29T10:17:00Z">
                  <w:rPr>
                    <w:rFonts w:ascii="Menlo Regular" w:eastAsiaTheme="majorEastAsia" w:hAnsi="Menlo Regular" w:cs="Menlo Regular"/>
                    <w:color w:val="000000"/>
                    <w:sz w:val="22"/>
                    <w:szCs w:val="22"/>
                    <w:lang w:val="en-US"/>
                  </w:rPr>
                </w:rPrChange>
              </w:rPr>
              <w:pPrChange w:id="1007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75" w:author="Rodrigo García" w:date="2017-09-29T10:17:00Z">
                  <w:rPr>
                    <w:rFonts w:ascii="Menlo Regular" w:hAnsi="Menlo Regular" w:cs="Menlo Regular"/>
                    <w:color w:val="000000"/>
                    <w:sz w:val="22"/>
                    <w:szCs w:val="22"/>
                    <w:lang w:val="en-US"/>
                  </w:rPr>
                </w:rPrChange>
              </w:rPr>
              <w:t>21:59:06:658 Listado de movimientos de Borja enviado al cliente</w:t>
            </w:r>
          </w:p>
          <w:p w14:paraId="628E34A3" w14:textId="424AA8CF" w:rsidR="002D3B74" w:rsidRDefault="002D3B74" w:rsidP="00EF3BF3">
            <w:pPr>
              <w:rPr>
                <w:u w:val="single"/>
              </w:rPr>
            </w:pPr>
            <w:r>
              <w:rPr>
                <w:lang w:val="en-US"/>
              </w:rPr>
              <w:t>21:59:06:661 Base de datos cerrada</w:t>
            </w:r>
          </w:p>
        </w:tc>
      </w:tr>
    </w:tbl>
    <w:p w14:paraId="7D4CC1D0" w14:textId="77777777" w:rsidR="002D3B74" w:rsidRDefault="002D3B74" w:rsidP="005A0AB6">
      <w:pPr>
        <w:rPr>
          <w:u w:val="single"/>
        </w:rPr>
      </w:pPr>
    </w:p>
    <w:p w14:paraId="7304DCAB" w14:textId="6966A2C0" w:rsidR="002D3B74" w:rsidRDefault="002D3B74" w:rsidP="002D3B74">
      <w:pPr>
        <w:pStyle w:val="Ttulo3"/>
      </w:pPr>
      <w:bookmarkStart w:id="10076" w:name="_Toc494476036"/>
      <w:r>
        <w:lastRenderedPageBreak/>
        <w:t>5.1.8. Mostrar un gráfico de evolución de un movimiento</w:t>
      </w:r>
      <w:bookmarkEnd w:id="10076"/>
    </w:p>
    <w:p w14:paraId="1645D985" w14:textId="77777777" w:rsidR="00A601FD" w:rsidRDefault="00A601FD"/>
    <w:p w14:paraId="08DE1901" w14:textId="77777777" w:rsidR="002D3B74" w:rsidRDefault="002D3B74" w:rsidP="002D3B74">
      <w:pPr>
        <w:rPr>
          <w:u w:val="single"/>
        </w:rPr>
      </w:pPr>
      <w:r>
        <w:rPr>
          <w:u w:val="single"/>
        </w:rPr>
        <w:t>Consola del navegador:</w:t>
      </w:r>
    </w:p>
    <w:p w14:paraId="0D86D676" w14:textId="77777777" w:rsidR="002D3B74" w:rsidRDefault="002D3B74"/>
    <w:tbl>
      <w:tblPr>
        <w:tblStyle w:val="Tablaconcuadrcula"/>
        <w:tblW w:w="0" w:type="auto"/>
        <w:tblLook w:val="04A0" w:firstRow="1" w:lastRow="0" w:firstColumn="1" w:lastColumn="0" w:noHBand="0" w:noVBand="1"/>
      </w:tblPr>
      <w:tblGrid>
        <w:gridCol w:w="8856"/>
      </w:tblGrid>
      <w:tr w:rsidR="002D3B74" w14:paraId="2EBC6A91" w14:textId="77777777" w:rsidTr="002D3B74">
        <w:tc>
          <w:tcPr>
            <w:tcW w:w="8856" w:type="dxa"/>
          </w:tcPr>
          <w:p w14:paraId="3AD7A47E" w14:textId="77777777" w:rsidR="002D3B74" w:rsidRDefault="002D3B74" w:rsidP="002D3B74">
            <w:r>
              <w:t>22:05:33.586 Navigated to http://192.168.1.33:8124/pacientes.html</w:t>
            </w:r>
          </w:p>
          <w:p w14:paraId="7DCE3A8E" w14:textId="62FF5B90" w:rsidR="002D3B74" w:rsidRDefault="002D3B74" w:rsidP="002D3B74">
            <w:r>
              <w:t xml:space="preserve">22:05:34.084 VM88 pacientes_node.js:28 </w:t>
            </w:r>
            <w:r w:rsidR="009550DF">
              <w:t>Conexión</w:t>
            </w:r>
            <w:r>
              <w:t xml:space="preserve"> establecida con el servidor</w:t>
            </w:r>
          </w:p>
          <w:p w14:paraId="6BA9500C" w14:textId="77777777" w:rsidR="002D3B74" w:rsidRDefault="002D3B74" w:rsidP="002D3B74">
            <w:r>
              <w:t>22:05:34.087 VM88 pacientes_node.js:39 Solicitud de listado de pacientes enviada</w:t>
            </w:r>
          </w:p>
          <w:p w14:paraId="5970BCF1" w14:textId="77777777" w:rsidR="002D3B74" w:rsidRDefault="002D3B74" w:rsidP="002D3B74">
            <w:r>
              <w:t>22:05:34.294 VM88 pacientes_node.js:41 Lista de pacientes recibida</w:t>
            </w:r>
          </w:p>
          <w:p w14:paraId="550D48A2" w14:textId="77777777" w:rsidR="002D3B74" w:rsidRDefault="002D3B74" w:rsidP="002D3B74">
            <w:r>
              <w:t>22:05:34.296 pacientes.html:45 Lista de pacientes disponible en el navegador</w:t>
            </w:r>
          </w:p>
          <w:p w14:paraId="79A85BF2" w14:textId="77777777" w:rsidR="002D3B74" w:rsidRPr="00044CA7" w:rsidRDefault="002D3B74" w:rsidP="002D3B74">
            <w:pPr>
              <w:rPr>
                <w:lang w:val="en-US"/>
                <w:rPrChange w:id="10077" w:author="Rodrigo García" w:date="2017-09-29T10:17:00Z">
                  <w:rPr/>
                </w:rPrChange>
              </w:rPr>
            </w:pPr>
            <w:r w:rsidRPr="00044CA7">
              <w:rPr>
                <w:lang w:val="en-US"/>
                <w:rPrChange w:id="10078" w:author="Rodrigo García" w:date="2017-09-29T10:17:00Z">
                  <w:rPr/>
                </w:rPrChange>
              </w:rPr>
              <w:t>22:05:35.582 Navigated to http://192.168.1.33:8124/evolucion.html?var1=1&amp;var2=Borja&amp;var3=Gonzalez&amp;var4=h</w:t>
            </w:r>
          </w:p>
          <w:p w14:paraId="4ADC3EBC" w14:textId="3B2E14F7" w:rsidR="002D3B74" w:rsidRDefault="002D3B74" w:rsidP="002D3B74">
            <w:r>
              <w:t xml:space="preserve">22:05:36.006 evolucion_node.js:8 </w:t>
            </w:r>
            <w:r w:rsidR="009550DF">
              <w:t>Conexión</w:t>
            </w:r>
            <w:r>
              <w:t xml:space="preserve"> establecida con el servidor</w:t>
            </w:r>
          </w:p>
          <w:p w14:paraId="7E5F9AD2" w14:textId="77777777" w:rsidR="002D3B74" w:rsidRDefault="002D3B74" w:rsidP="002D3B74">
            <w:r>
              <w:t>22:05:36.009 evolucion_node.js:21 Solicitud de listado de movimientos de Borja enviada</w:t>
            </w:r>
          </w:p>
          <w:p w14:paraId="34C3530A" w14:textId="77777777" w:rsidR="002D3B74" w:rsidRDefault="002D3B74" w:rsidP="002D3B74">
            <w:r>
              <w:t>22:05:36.257 evolucion_node.js:23 Lista de movimientos de Borja recibida</w:t>
            </w:r>
          </w:p>
          <w:p w14:paraId="44557E13" w14:textId="77777777" w:rsidR="002D3B74" w:rsidRDefault="002D3B74" w:rsidP="002D3B74">
            <w:r>
              <w:t>22:05:36.264 evolucion.html?var1=1&amp;var2=Borja&amp;var3=Gonzalez&amp;var4=h:114 Lista de movimietos de Borja Gonzalez disponible en el navegador</w:t>
            </w:r>
          </w:p>
          <w:p w14:paraId="1ED277C5" w14:textId="4C026412" w:rsidR="002D3B74" w:rsidRDefault="002D3B74" w:rsidP="002D3B74">
            <w:r>
              <w:t xml:space="preserve">22:05:39.533 evolucion_node.js:150 </w:t>
            </w:r>
            <w:r w:rsidR="009550DF">
              <w:t>Conexión</w:t>
            </w:r>
            <w:r>
              <w:t xml:space="preserve"> establecida con el servidor</w:t>
            </w:r>
          </w:p>
          <w:p w14:paraId="0B498461" w14:textId="77777777" w:rsidR="002D3B74" w:rsidRDefault="002D3B74" w:rsidP="002D3B74">
            <w:r>
              <w:t>22:05:39.534 evolucion_node.js:164 Solicitud de datos de evolución de Borja enviada</w:t>
            </w:r>
          </w:p>
          <w:p w14:paraId="1E683F7A" w14:textId="77777777" w:rsidR="002D3B74" w:rsidRDefault="002D3B74" w:rsidP="002D3B74">
            <w:r>
              <w:t>22:05:39.667 evolucion_node.js:166 Datos de evolución de Borja recibidos</w:t>
            </w:r>
          </w:p>
          <w:p w14:paraId="301EF57C" w14:textId="2057F4AD" w:rsidR="002D3B74" w:rsidRDefault="002D3B74" w:rsidP="002D3B74">
            <w:r>
              <w:t>22:05:39.750 evolucion_node.js:345 Gráfico de Evolución en el plano Transversal de Borja Gonzalez disponible en el navegador</w:t>
            </w:r>
          </w:p>
        </w:tc>
      </w:tr>
    </w:tbl>
    <w:p w14:paraId="6CD060AE" w14:textId="77777777" w:rsidR="002D3B74" w:rsidRDefault="002D3B74"/>
    <w:p w14:paraId="2A1DAC88" w14:textId="77777777" w:rsidR="002D3B74" w:rsidRDefault="002D3B74" w:rsidP="002D3B74">
      <w:pPr>
        <w:rPr>
          <w:u w:val="single"/>
        </w:rPr>
      </w:pPr>
      <w:r>
        <w:rPr>
          <w:u w:val="single"/>
        </w:rPr>
        <w:t>Terminal (Servidor):</w:t>
      </w:r>
    </w:p>
    <w:p w14:paraId="1119E973" w14:textId="77777777" w:rsidR="002D3B74" w:rsidRDefault="002D3B74"/>
    <w:p w14:paraId="132370CC" w14:textId="77777777" w:rsidR="002D3B74" w:rsidRPr="00A601FD" w:rsidRDefault="002D3B74" w:rsidP="00A601FD"/>
    <w:tbl>
      <w:tblPr>
        <w:tblStyle w:val="Tablaconcuadrcula"/>
        <w:tblW w:w="0" w:type="auto"/>
        <w:tblLook w:val="04A0" w:firstRow="1" w:lastRow="0" w:firstColumn="1" w:lastColumn="0" w:noHBand="0" w:noVBand="1"/>
      </w:tblPr>
      <w:tblGrid>
        <w:gridCol w:w="8856"/>
      </w:tblGrid>
      <w:tr w:rsidR="002D3B74" w14:paraId="6D14B744" w14:textId="77777777" w:rsidTr="002D3B74">
        <w:tc>
          <w:tcPr>
            <w:tcW w:w="8856" w:type="dxa"/>
          </w:tcPr>
          <w:p w14:paraId="1D390DEC" w14:textId="77777777" w:rsidR="002D3B74" w:rsidRPr="00044CA7" w:rsidRDefault="002D3B74">
            <w:pPr>
              <w:rPr>
                <w:lang w:val="es-ES"/>
                <w:rPrChange w:id="10079" w:author="Rodrigo García" w:date="2017-09-29T10:17:00Z">
                  <w:rPr>
                    <w:rFonts w:ascii="Menlo Regular" w:eastAsiaTheme="majorEastAsia" w:hAnsi="Menlo Regular" w:cs="Menlo Regular"/>
                    <w:color w:val="000000"/>
                    <w:sz w:val="22"/>
                    <w:szCs w:val="22"/>
                    <w:lang w:val="en-US"/>
                  </w:rPr>
                </w:rPrChange>
              </w:rPr>
              <w:pPrChange w:id="1008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81" w:author="Rodrigo García" w:date="2017-09-29T10:17:00Z">
                  <w:rPr>
                    <w:rFonts w:ascii="Menlo Regular" w:hAnsi="Menlo Regular" w:cs="Menlo Regular"/>
                    <w:color w:val="000000"/>
                    <w:sz w:val="22"/>
                    <w:szCs w:val="22"/>
                    <w:lang w:val="en-US"/>
                  </w:rPr>
                </w:rPrChange>
              </w:rPr>
              <w:t>22:05:34:094 Conexión establecida con el cliente</w:t>
            </w:r>
          </w:p>
          <w:p w14:paraId="30D7DFB7" w14:textId="77777777" w:rsidR="002D3B74" w:rsidRPr="00044CA7" w:rsidRDefault="002D3B74">
            <w:pPr>
              <w:rPr>
                <w:lang w:val="es-ES"/>
                <w:rPrChange w:id="10082" w:author="Rodrigo García" w:date="2017-09-29T10:17:00Z">
                  <w:rPr>
                    <w:rFonts w:ascii="Menlo Regular" w:hAnsi="Menlo Regular" w:cs="Menlo Regular"/>
                    <w:color w:val="000000"/>
                    <w:sz w:val="22"/>
                    <w:szCs w:val="22"/>
                    <w:lang w:val="en-US"/>
                  </w:rPr>
                </w:rPrChange>
              </w:rPr>
              <w:pPrChange w:id="10083" w:author="GONZALEZ DIAZ, BORJA" w:date="2017-09-29T19:24:00Z">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044CA7">
              <w:rPr>
                <w:lang w:val="es-ES"/>
                <w:rPrChange w:id="10084" w:author="Rodrigo García" w:date="2017-09-29T10:17:00Z">
                  <w:rPr>
                    <w:rFonts w:ascii="Menlo Regular" w:hAnsi="Menlo Regular" w:cs="Menlo Regular"/>
                    <w:color w:val="000000"/>
                    <w:sz w:val="22"/>
                    <w:szCs w:val="22"/>
                    <w:lang w:val="en-US"/>
                  </w:rPr>
                </w:rPrChange>
              </w:rPr>
              <w:t>22:05:34:099 Conexión establecida con el cliente</w:t>
            </w:r>
          </w:p>
          <w:p w14:paraId="64AE462C" w14:textId="77777777" w:rsidR="002D3B74" w:rsidRPr="00044CA7" w:rsidRDefault="002D3B74">
            <w:pPr>
              <w:rPr>
                <w:lang w:val="es-ES"/>
                <w:rPrChange w:id="10085" w:author="Rodrigo García" w:date="2017-09-29T10:17:00Z">
                  <w:rPr>
                    <w:rFonts w:ascii="Menlo Regular" w:eastAsiaTheme="majorEastAsia" w:hAnsi="Menlo Regular" w:cs="Menlo Regular"/>
                    <w:color w:val="000000"/>
                    <w:sz w:val="22"/>
                    <w:szCs w:val="22"/>
                    <w:lang w:val="en-US"/>
                  </w:rPr>
                </w:rPrChange>
              </w:rPr>
              <w:pPrChange w:id="1008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87" w:author="Rodrigo García" w:date="2017-09-29T10:17:00Z">
                  <w:rPr>
                    <w:rFonts w:ascii="Menlo Regular" w:hAnsi="Menlo Regular" w:cs="Menlo Regular"/>
                    <w:color w:val="000000"/>
                    <w:sz w:val="22"/>
                    <w:szCs w:val="22"/>
                    <w:lang w:val="en-US"/>
                  </w:rPr>
                </w:rPrChange>
              </w:rPr>
              <w:t>22:05:34:136 Petición del cliente: Pacientes</w:t>
            </w:r>
          </w:p>
          <w:p w14:paraId="0CC6E5E5" w14:textId="77777777" w:rsidR="002D3B74" w:rsidRPr="00044CA7" w:rsidRDefault="002D3B74">
            <w:pPr>
              <w:rPr>
                <w:lang w:val="es-ES"/>
                <w:rPrChange w:id="10088" w:author="Rodrigo García" w:date="2017-09-29T10:17:00Z">
                  <w:rPr>
                    <w:rFonts w:ascii="Menlo Regular" w:eastAsiaTheme="majorEastAsia" w:hAnsi="Menlo Regular" w:cs="Menlo Regular"/>
                    <w:color w:val="000000"/>
                    <w:sz w:val="22"/>
                    <w:szCs w:val="22"/>
                    <w:lang w:val="en-US"/>
                  </w:rPr>
                </w:rPrChange>
              </w:rPr>
              <w:pPrChange w:id="1008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90" w:author="Rodrigo García" w:date="2017-09-29T10:17:00Z">
                  <w:rPr>
                    <w:rFonts w:ascii="Menlo Regular" w:hAnsi="Menlo Regular" w:cs="Menlo Regular"/>
                    <w:color w:val="000000"/>
                    <w:sz w:val="22"/>
                    <w:szCs w:val="22"/>
                    <w:lang w:val="en-US"/>
                  </w:rPr>
                </w:rPrChange>
              </w:rPr>
              <w:t>22:05:34:177 Base de datos abierta</w:t>
            </w:r>
          </w:p>
          <w:p w14:paraId="456E48D9" w14:textId="77777777" w:rsidR="002D3B74" w:rsidRPr="00044CA7" w:rsidRDefault="002D3B74">
            <w:pPr>
              <w:rPr>
                <w:lang w:val="es-ES"/>
                <w:rPrChange w:id="10091" w:author="Rodrigo García" w:date="2017-09-29T10:17:00Z">
                  <w:rPr>
                    <w:rFonts w:ascii="Menlo Regular" w:eastAsiaTheme="majorEastAsia" w:hAnsi="Menlo Regular" w:cs="Menlo Regular"/>
                    <w:color w:val="000000"/>
                    <w:sz w:val="22"/>
                    <w:szCs w:val="22"/>
                    <w:lang w:val="en-US"/>
                  </w:rPr>
                </w:rPrChange>
              </w:rPr>
              <w:pPrChange w:id="1009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93" w:author="Rodrigo García" w:date="2017-09-29T10:17:00Z">
                  <w:rPr>
                    <w:rFonts w:ascii="Menlo Regular" w:hAnsi="Menlo Regular" w:cs="Menlo Regular"/>
                    <w:color w:val="000000"/>
                    <w:sz w:val="22"/>
                    <w:szCs w:val="22"/>
                    <w:lang w:val="en-US"/>
                  </w:rPr>
                </w:rPrChange>
              </w:rPr>
              <w:t>22:05:34:286 Listado de pacientes enviado al cliente</w:t>
            </w:r>
          </w:p>
          <w:p w14:paraId="32ED91B0" w14:textId="77777777" w:rsidR="002D3B74" w:rsidRPr="00044CA7" w:rsidRDefault="002D3B74">
            <w:pPr>
              <w:rPr>
                <w:lang w:val="es-ES"/>
                <w:rPrChange w:id="10094" w:author="Rodrigo García" w:date="2017-09-29T10:17:00Z">
                  <w:rPr>
                    <w:rFonts w:ascii="Menlo Regular" w:eastAsiaTheme="majorEastAsia" w:hAnsi="Menlo Regular" w:cs="Menlo Regular"/>
                    <w:color w:val="000000"/>
                    <w:sz w:val="22"/>
                    <w:szCs w:val="22"/>
                    <w:lang w:val="en-US"/>
                  </w:rPr>
                </w:rPrChange>
              </w:rPr>
              <w:pPrChange w:id="1009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96" w:author="Rodrigo García" w:date="2017-09-29T10:17:00Z">
                  <w:rPr>
                    <w:rFonts w:ascii="Menlo Regular" w:hAnsi="Menlo Regular" w:cs="Menlo Regular"/>
                    <w:color w:val="000000"/>
                    <w:sz w:val="22"/>
                    <w:szCs w:val="22"/>
                    <w:lang w:val="en-US"/>
                  </w:rPr>
                </w:rPrChange>
              </w:rPr>
              <w:t>22:05:34:292 Base de datos cerrada</w:t>
            </w:r>
          </w:p>
          <w:p w14:paraId="5EFAD325" w14:textId="77777777" w:rsidR="002D3B74" w:rsidRPr="00044CA7" w:rsidRDefault="002D3B74">
            <w:pPr>
              <w:rPr>
                <w:lang w:val="es-ES"/>
                <w:rPrChange w:id="10097" w:author="Rodrigo García" w:date="2017-09-29T10:17:00Z">
                  <w:rPr>
                    <w:rFonts w:ascii="Menlo Regular" w:eastAsiaTheme="majorEastAsia" w:hAnsi="Menlo Regular" w:cs="Menlo Regular"/>
                    <w:color w:val="000000"/>
                    <w:sz w:val="22"/>
                    <w:szCs w:val="22"/>
                    <w:lang w:val="en-US"/>
                  </w:rPr>
                </w:rPrChange>
              </w:rPr>
              <w:pPrChange w:id="10098"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099" w:author="Rodrigo García" w:date="2017-09-29T10:17:00Z">
                  <w:rPr>
                    <w:rFonts w:ascii="Menlo Regular" w:hAnsi="Menlo Regular" w:cs="Menlo Regular"/>
                    <w:color w:val="000000"/>
                    <w:sz w:val="22"/>
                    <w:szCs w:val="22"/>
                    <w:lang w:val="en-US"/>
                  </w:rPr>
                </w:rPrChange>
              </w:rPr>
              <w:t>22:05:35:629 Conexión establecida con el cliente</w:t>
            </w:r>
          </w:p>
          <w:p w14:paraId="578313D9" w14:textId="77777777" w:rsidR="002D3B74" w:rsidRPr="00044CA7" w:rsidRDefault="002D3B74">
            <w:pPr>
              <w:rPr>
                <w:lang w:val="es-ES"/>
                <w:rPrChange w:id="10100" w:author="Rodrigo García" w:date="2017-09-29T10:17:00Z">
                  <w:rPr>
                    <w:rFonts w:ascii="Menlo Regular" w:eastAsiaTheme="majorEastAsia" w:hAnsi="Menlo Regular" w:cs="Menlo Regular"/>
                    <w:color w:val="000000"/>
                    <w:sz w:val="22"/>
                    <w:szCs w:val="22"/>
                    <w:lang w:val="en-US"/>
                  </w:rPr>
                </w:rPrChange>
              </w:rPr>
              <w:pPrChange w:id="10101"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02" w:author="Rodrigo García" w:date="2017-09-29T10:17:00Z">
                  <w:rPr>
                    <w:rFonts w:ascii="Menlo Regular" w:hAnsi="Menlo Regular" w:cs="Menlo Regular"/>
                    <w:color w:val="000000"/>
                    <w:sz w:val="22"/>
                    <w:szCs w:val="22"/>
                    <w:lang w:val="en-US"/>
                  </w:rPr>
                </w:rPrChange>
              </w:rPr>
              <w:t>22:05:36:008 Conexión establecida con el cliente</w:t>
            </w:r>
          </w:p>
          <w:p w14:paraId="5A9D4AC4" w14:textId="77777777" w:rsidR="002D3B74" w:rsidRPr="00044CA7" w:rsidRDefault="002D3B74">
            <w:pPr>
              <w:rPr>
                <w:lang w:val="es-ES"/>
                <w:rPrChange w:id="10103" w:author="Rodrigo García" w:date="2017-09-29T10:17:00Z">
                  <w:rPr>
                    <w:rFonts w:ascii="Menlo Regular" w:eastAsiaTheme="majorEastAsia" w:hAnsi="Menlo Regular" w:cs="Menlo Regular"/>
                    <w:color w:val="000000"/>
                    <w:sz w:val="22"/>
                    <w:szCs w:val="22"/>
                    <w:lang w:val="en-US"/>
                  </w:rPr>
                </w:rPrChange>
              </w:rPr>
              <w:pPrChange w:id="10104"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05" w:author="Rodrigo García" w:date="2017-09-29T10:17:00Z">
                  <w:rPr>
                    <w:rFonts w:ascii="Menlo Regular" w:hAnsi="Menlo Regular" w:cs="Menlo Regular"/>
                    <w:color w:val="000000"/>
                    <w:sz w:val="22"/>
                    <w:szCs w:val="22"/>
                    <w:lang w:val="en-US"/>
                  </w:rPr>
                </w:rPrChange>
              </w:rPr>
              <w:t>22:05:36:090 Petición del cliente: Datos paciente</w:t>
            </w:r>
          </w:p>
          <w:p w14:paraId="5F4A205C" w14:textId="77777777" w:rsidR="002D3B74" w:rsidRPr="00044CA7" w:rsidRDefault="002D3B74">
            <w:pPr>
              <w:rPr>
                <w:lang w:val="es-ES"/>
                <w:rPrChange w:id="10106" w:author="Rodrigo García" w:date="2017-09-29T10:17:00Z">
                  <w:rPr>
                    <w:rFonts w:ascii="Menlo Regular" w:eastAsiaTheme="majorEastAsia" w:hAnsi="Menlo Regular" w:cs="Menlo Regular"/>
                    <w:color w:val="000000"/>
                    <w:sz w:val="22"/>
                    <w:szCs w:val="22"/>
                    <w:lang w:val="en-US"/>
                  </w:rPr>
                </w:rPrChange>
              </w:rPr>
              <w:pPrChange w:id="10107"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08" w:author="Rodrigo García" w:date="2017-09-29T10:17:00Z">
                  <w:rPr>
                    <w:rFonts w:ascii="Menlo Regular" w:hAnsi="Menlo Regular" w:cs="Menlo Regular"/>
                    <w:color w:val="000000"/>
                    <w:sz w:val="22"/>
                    <w:szCs w:val="22"/>
                    <w:lang w:val="en-US"/>
                  </w:rPr>
                </w:rPrChange>
              </w:rPr>
              <w:t>22:05:36:095 Base de datos abierta</w:t>
            </w:r>
          </w:p>
          <w:p w14:paraId="39C85D7D" w14:textId="77777777" w:rsidR="002D3B74" w:rsidRPr="00044CA7" w:rsidRDefault="002D3B74">
            <w:pPr>
              <w:rPr>
                <w:lang w:val="es-ES"/>
                <w:rPrChange w:id="10109" w:author="Rodrigo García" w:date="2017-09-29T10:17:00Z">
                  <w:rPr>
                    <w:rFonts w:ascii="Menlo Regular" w:eastAsiaTheme="majorEastAsia" w:hAnsi="Menlo Regular" w:cs="Menlo Regular"/>
                    <w:color w:val="000000"/>
                    <w:sz w:val="22"/>
                    <w:szCs w:val="22"/>
                    <w:lang w:val="en-US"/>
                  </w:rPr>
                </w:rPrChange>
              </w:rPr>
              <w:pPrChange w:id="10110"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11" w:author="Rodrigo García" w:date="2017-09-29T10:17:00Z">
                  <w:rPr>
                    <w:rFonts w:ascii="Menlo Regular" w:hAnsi="Menlo Regular" w:cs="Menlo Regular"/>
                    <w:color w:val="000000"/>
                    <w:sz w:val="22"/>
                    <w:szCs w:val="22"/>
                    <w:lang w:val="en-US"/>
                  </w:rPr>
                </w:rPrChange>
              </w:rPr>
              <w:t>22:05:36:206 Listado de movimientos de Borja enviado al cliente</w:t>
            </w:r>
          </w:p>
          <w:p w14:paraId="56B745BF" w14:textId="77777777" w:rsidR="002D3B74" w:rsidRPr="00044CA7" w:rsidRDefault="002D3B74">
            <w:pPr>
              <w:rPr>
                <w:lang w:val="es-ES"/>
                <w:rPrChange w:id="10112" w:author="Rodrigo García" w:date="2017-09-29T10:17:00Z">
                  <w:rPr>
                    <w:rFonts w:ascii="Menlo Regular" w:eastAsiaTheme="majorEastAsia" w:hAnsi="Menlo Regular" w:cs="Menlo Regular"/>
                    <w:color w:val="000000"/>
                    <w:sz w:val="22"/>
                    <w:szCs w:val="22"/>
                    <w:lang w:val="en-US"/>
                  </w:rPr>
                </w:rPrChange>
              </w:rPr>
              <w:pPrChange w:id="10113"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14" w:author="Rodrigo García" w:date="2017-09-29T10:17:00Z">
                  <w:rPr>
                    <w:rFonts w:ascii="Menlo Regular" w:hAnsi="Menlo Regular" w:cs="Menlo Regular"/>
                    <w:color w:val="000000"/>
                    <w:sz w:val="22"/>
                    <w:szCs w:val="22"/>
                    <w:lang w:val="en-US"/>
                  </w:rPr>
                </w:rPrChange>
              </w:rPr>
              <w:t>22:05:36:209 Base de datos cerrada</w:t>
            </w:r>
          </w:p>
          <w:p w14:paraId="4FFB9936" w14:textId="77777777" w:rsidR="002D3B74" w:rsidRPr="00044CA7" w:rsidRDefault="002D3B74">
            <w:pPr>
              <w:rPr>
                <w:lang w:val="es-ES"/>
                <w:rPrChange w:id="10115" w:author="Rodrigo García" w:date="2017-09-29T10:17:00Z">
                  <w:rPr>
                    <w:rFonts w:ascii="Menlo Regular" w:eastAsiaTheme="majorEastAsia" w:hAnsi="Menlo Regular" w:cs="Menlo Regular"/>
                    <w:color w:val="000000"/>
                    <w:sz w:val="22"/>
                    <w:szCs w:val="22"/>
                    <w:lang w:val="en-US"/>
                  </w:rPr>
                </w:rPrChange>
              </w:rPr>
              <w:pPrChange w:id="10116"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17" w:author="Rodrigo García" w:date="2017-09-29T10:17:00Z">
                  <w:rPr>
                    <w:rFonts w:ascii="Menlo Regular" w:hAnsi="Menlo Regular" w:cs="Menlo Regular"/>
                    <w:color w:val="000000"/>
                    <w:sz w:val="22"/>
                    <w:szCs w:val="22"/>
                    <w:lang w:val="en-US"/>
                  </w:rPr>
                </w:rPrChange>
              </w:rPr>
              <w:t>22:05:39:536 Conexión establecida con el cliente</w:t>
            </w:r>
          </w:p>
          <w:p w14:paraId="02318AE2" w14:textId="77777777" w:rsidR="002D3B74" w:rsidRPr="00044CA7" w:rsidRDefault="002D3B74">
            <w:pPr>
              <w:rPr>
                <w:lang w:val="es-ES"/>
                <w:rPrChange w:id="10118" w:author="Rodrigo García" w:date="2017-09-29T10:17:00Z">
                  <w:rPr>
                    <w:rFonts w:ascii="Menlo Regular" w:eastAsiaTheme="majorEastAsia" w:hAnsi="Menlo Regular" w:cs="Menlo Regular"/>
                    <w:color w:val="000000"/>
                    <w:sz w:val="22"/>
                    <w:szCs w:val="22"/>
                    <w:lang w:val="en-US"/>
                  </w:rPr>
                </w:rPrChange>
              </w:rPr>
              <w:pPrChange w:id="10119"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20" w:author="Rodrigo García" w:date="2017-09-29T10:17:00Z">
                  <w:rPr>
                    <w:rFonts w:ascii="Menlo Regular" w:hAnsi="Menlo Regular" w:cs="Menlo Regular"/>
                    <w:color w:val="000000"/>
                    <w:sz w:val="22"/>
                    <w:szCs w:val="22"/>
                    <w:lang w:val="en-US"/>
                  </w:rPr>
                </w:rPrChange>
              </w:rPr>
              <w:t>22:05:39:544 Petición del cliente: Datos de Evolucion paciente</w:t>
            </w:r>
          </w:p>
          <w:p w14:paraId="41A9A08C" w14:textId="77777777" w:rsidR="002D3B74" w:rsidRPr="00044CA7" w:rsidRDefault="002D3B74">
            <w:pPr>
              <w:rPr>
                <w:lang w:val="es-ES"/>
                <w:rPrChange w:id="10121" w:author="Rodrigo García" w:date="2017-09-29T10:17:00Z">
                  <w:rPr>
                    <w:rFonts w:ascii="Menlo Regular" w:eastAsiaTheme="majorEastAsia" w:hAnsi="Menlo Regular" w:cs="Menlo Regular"/>
                    <w:color w:val="000000"/>
                    <w:sz w:val="22"/>
                    <w:szCs w:val="22"/>
                    <w:lang w:val="en-US"/>
                  </w:rPr>
                </w:rPrChange>
              </w:rPr>
              <w:pPrChange w:id="10122"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23" w:author="Rodrigo García" w:date="2017-09-29T10:17:00Z">
                  <w:rPr>
                    <w:rFonts w:ascii="Menlo Regular" w:hAnsi="Menlo Regular" w:cs="Menlo Regular"/>
                    <w:color w:val="000000"/>
                    <w:sz w:val="22"/>
                    <w:szCs w:val="22"/>
                    <w:lang w:val="en-US"/>
                  </w:rPr>
                </w:rPrChange>
              </w:rPr>
              <w:t>22:05:39:554 Base de datos abierta</w:t>
            </w:r>
          </w:p>
          <w:p w14:paraId="2380E74A" w14:textId="77777777" w:rsidR="002D3B74" w:rsidRPr="00044CA7" w:rsidRDefault="002D3B74">
            <w:pPr>
              <w:rPr>
                <w:lang w:val="es-ES"/>
                <w:rPrChange w:id="10124" w:author="Rodrigo García" w:date="2017-09-29T10:17:00Z">
                  <w:rPr>
                    <w:rFonts w:ascii="Menlo Regular" w:eastAsiaTheme="majorEastAsia" w:hAnsi="Menlo Regular" w:cs="Menlo Regular"/>
                    <w:color w:val="000000"/>
                    <w:sz w:val="22"/>
                    <w:szCs w:val="22"/>
                    <w:lang w:val="en-US"/>
                  </w:rPr>
                </w:rPrChange>
              </w:rPr>
              <w:pPrChange w:id="10125" w:author="GONZALEZ DIAZ, BORJA" w:date="2017-09-29T19:24:00Z">
                <w:pPr>
                  <w:keepNext/>
                  <w:keepLines/>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00"/>
                  <w:outlineLvl w:val="4"/>
                </w:pPr>
              </w:pPrChange>
            </w:pPr>
            <w:r w:rsidRPr="00044CA7">
              <w:rPr>
                <w:lang w:val="es-ES"/>
                <w:rPrChange w:id="10126" w:author="Rodrigo García" w:date="2017-09-29T10:17:00Z">
                  <w:rPr>
                    <w:rFonts w:ascii="Menlo Regular" w:hAnsi="Menlo Regular" w:cs="Menlo Regular"/>
                    <w:color w:val="000000"/>
                    <w:sz w:val="22"/>
                    <w:szCs w:val="22"/>
                    <w:lang w:val="en-US"/>
                  </w:rPr>
                </w:rPrChange>
              </w:rPr>
              <w:t>22:05:39:662 Listado de datos de evolución de movimiento de Borja enviado al cliente</w:t>
            </w:r>
          </w:p>
          <w:p w14:paraId="259F588C" w14:textId="2335D6DB" w:rsidR="002D3B74" w:rsidRDefault="002D3B74" w:rsidP="00EF3BF3">
            <w:r>
              <w:rPr>
                <w:lang w:val="en-US"/>
              </w:rPr>
              <w:lastRenderedPageBreak/>
              <w:t>22:05:39:665 Base de datos cerrada</w:t>
            </w:r>
          </w:p>
        </w:tc>
      </w:tr>
    </w:tbl>
    <w:p w14:paraId="69526404" w14:textId="18D3DF1F" w:rsidR="002D3B74" w:rsidRPr="00A601FD" w:rsidRDefault="002D3B74"/>
    <w:p w14:paraId="7DB65000" w14:textId="77777777" w:rsidR="001B32E7" w:rsidRPr="00F452C7" w:rsidRDefault="001B32E7" w:rsidP="009E54AB"/>
    <w:p w14:paraId="5C0592FB" w14:textId="54A84775" w:rsidR="00D51A6F" w:rsidRDefault="001F504E" w:rsidP="00AD3C27">
      <w:pPr>
        <w:pStyle w:val="Ttulo1"/>
        <w:rPr>
          <w:ins w:id="10127" w:author="Borja Gonzalez" w:date="2017-09-27T15:52:00Z"/>
        </w:rPr>
      </w:pPr>
      <w:bookmarkStart w:id="10128" w:name="_Toc494476037"/>
      <w:r>
        <w:t xml:space="preserve">6.  </w:t>
      </w:r>
      <w:r w:rsidR="00D51A6F" w:rsidRPr="003970D7">
        <w:t xml:space="preserve">Resultados y </w:t>
      </w:r>
      <w:r w:rsidR="00E653AA" w:rsidRPr="003970D7">
        <w:t>conclusion</w:t>
      </w:r>
      <w:r w:rsidR="003B7083" w:rsidRPr="003970D7">
        <w:t>e</w:t>
      </w:r>
      <w:r w:rsidR="00E653AA" w:rsidRPr="003970D7">
        <w:t>s</w:t>
      </w:r>
      <w:bookmarkEnd w:id="10128"/>
    </w:p>
    <w:p w14:paraId="1D43FF5D" w14:textId="77777777" w:rsidR="001F504E" w:rsidRDefault="001F504E" w:rsidP="00CA79E4">
      <w:pPr>
        <w:rPr>
          <w:ins w:id="10129" w:author="Borja Gonzalez" w:date="2017-09-27T15:56:00Z"/>
        </w:rPr>
      </w:pPr>
    </w:p>
    <w:p w14:paraId="7F86EFA7" w14:textId="6C75C6C5" w:rsidR="001F504E" w:rsidRDefault="001F504E" w:rsidP="00CA79E4">
      <w:pPr>
        <w:rPr>
          <w:ins w:id="10130" w:author="Borja Gonzalez" w:date="2017-09-27T15:52:00Z"/>
        </w:rPr>
      </w:pPr>
      <w:ins w:id="10131" w:author="Borja Gonzalez" w:date="2017-09-27T15:56:00Z">
        <w:r>
          <w:t xml:space="preserve">Como se ha explicado al principio de esta memoria, el objetivo </w:t>
        </w:r>
      </w:ins>
      <w:ins w:id="10132" w:author="Borja Gonzalez" w:date="2017-09-27T15:57:00Z">
        <w:r>
          <w:t xml:space="preserve">principal </w:t>
        </w:r>
      </w:ins>
      <w:ins w:id="10133" w:author="Rodrigo García" w:date="2017-09-29T10:40:00Z">
        <w:r w:rsidR="00570BE9">
          <w:t>del</w:t>
        </w:r>
      </w:ins>
      <w:ins w:id="10134" w:author="Borja Gonzalez" w:date="2017-09-27T15:57:00Z">
        <w:r>
          <w:t xml:space="preserve"> </w:t>
        </w:r>
      </w:ins>
      <w:ins w:id="10135" w:author="Rodrigo García" w:date="2017-09-29T10:40:00Z">
        <w:r w:rsidR="00570BE9">
          <w:t>trabajo</w:t>
        </w:r>
      </w:ins>
      <w:ins w:id="10136" w:author="Borja Gonzalez" w:date="2017-09-27T15:57:00Z">
        <w:r>
          <w:t xml:space="preserve"> </w:t>
        </w:r>
      </w:ins>
      <w:ins w:id="10137" w:author="Borja Gonzalez" w:date="2017-09-27T15:58:00Z">
        <w:r>
          <w:t xml:space="preserve">era crear una aplicación web </w:t>
        </w:r>
      </w:ins>
      <w:ins w:id="10138" w:author="Rodrigo García" w:date="2017-09-29T10:40:00Z">
        <w:r w:rsidR="00570BE9">
          <w:t>con su base de datos correspondiente cuyo fin fuera</w:t>
        </w:r>
      </w:ins>
      <w:ins w:id="10139" w:author="Borja Gonzalez" w:date="2017-09-27T15:58:00Z">
        <w:r>
          <w:t xml:space="preserve"> </w:t>
        </w:r>
      </w:ins>
      <w:ins w:id="10140" w:author="Rodrigo García" w:date="2017-09-29T10:40:00Z">
        <w:r w:rsidR="00570BE9">
          <w:t>facilitar</w:t>
        </w:r>
      </w:ins>
      <w:ins w:id="10141" w:author="Borja Gonzalez" w:date="2017-09-27T15:58:00Z">
        <w:r>
          <w:t xml:space="preserve"> el </w:t>
        </w:r>
      </w:ins>
      <w:ins w:id="10142" w:author="Rodrigo García" w:date="2017-09-29T10:40:00Z">
        <w:r w:rsidR="00570BE9">
          <w:t>seguimiento y análisis de la información de movilidad cervical</w:t>
        </w:r>
      </w:ins>
      <w:ins w:id="10143" w:author="Borja Gonzalez" w:date="2017-09-27T15:58:00Z">
        <w:r>
          <w:t xml:space="preserve"> de pacientes.</w:t>
        </w:r>
      </w:ins>
      <w:ins w:id="10144" w:author="Borja Gonzalez" w:date="2017-09-27T16:00:00Z">
        <w:r>
          <w:t xml:space="preserve"> A continuación </w:t>
        </w:r>
      </w:ins>
      <w:ins w:id="10145" w:author="Rodrigo García" w:date="2017-09-29T10:41:00Z">
        <w:r w:rsidR="00570BE9">
          <w:t>indico</w:t>
        </w:r>
      </w:ins>
      <w:ins w:id="10146" w:author="Borja Gonzalez" w:date="2017-09-27T16:00:00Z">
        <w:r>
          <w:t xml:space="preserve"> si se han cumplido los requisitos </w:t>
        </w:r>
      </w:ins>
      <w:ins w:id="10147" w:author="Rodrigo García" w:date="2017-09-29T10:41:00Z">
        <w:r w:rsidR="00570BE9">
          <w:t xml:space="preserve">que en su momento se </w:t>
        </w:r>
      </w:ins>
      <w:ins w:id="10148" w:author="Rodrigo García" w:date="2017-09-29T10:42:00Z">
        <w:r w:rsidR="00570BE9">
          <w:t>determinaron</w:t>
        </w:r>
      </w:ins>
      <w:ins w:id="10149" w:author="Rodrigo García" w:date="2017-09-29T10:41:00Z">
        <w:r w:rsidR="00570BE9">
          <w:t xml:space="preserve"> como necesarios </w:t>
        </w:r>
      </w:ins>
      <w:ins w:id="10150" w:author="Rodrigo García" w:date="2017-09-29T10:42:00Z">
        <w:r w:rsidR="00570BE9">
          <w:t xml:space="preserve">y enumero </w:t>
        </w:r>
      </w:ins>
      <w:ins w:id="10151" w:author="Borja Gonzalez" w:date="2017-09-27T16:00:00Z">
        <w:r>
          <w:t xml:space="preserve">posibles líneas </w:t>
        </w:r>
      </w:ins>
      <w:ins w:id="10152" w:author="Rodrigo García" w:date="2017-09-29T10:42:00Z">
        <w:r w:rsidR="00570BE9">
          <w:t xml:space="preserve">de trabajo </w:t>
        </w:r>
      </w:ins>
      <w:ins w:id="10153" w:author="Borja Gonzalez" w:date="2017-09-27T16:00:00Z">
        <w:r>
          <w:t>futuras asociadas a este proyecto.</w:t>
        </w:r>
      </w:ins>
    </w:p>
    <w:p w14:paraId="240CF62D" w14:textId="3F1274B6" w:rsidR="001F504E" w:rsidRDefault="001F504E" w:rsidP="00CA79E4">
      <w:pPr>
        <w:pStyle w:val="Ttulo2"/>
        <w:rPr>
          <w:ins w:id="10154" w:author="Borja Gonzalez" w:date="2017-09-27T15:53:00Z"/>
        </w:rPr>
      </w:pPr>
      <w:bookmarkStart w:id="10155" w:name="_Toc494476038"/>
      <w:ins w:id="10156" w:author="Borja Gonzalez" w:date="2017-09-27T15:52:00Z">
        <w:r>
          <w:t>6.1.  Resultados</w:t>
        </w:r>
      </w:ins>
      <w:bookmarkEnd w:id="10155"/>
    </w:p>
    <w:p w14:paraId="42143E30" w14:textId="77777777" w:rsidR="001F504E" w:rsidRDefault="001F504E" w:rsidP="00CA79E4">
      <w:pPr>
        <w:rPr>
          <w:ins w:id="10157" w:author="Borja Gonzalez" w:date="2017-09-27T15:53:00Z"/>
        </w:rPr>
      </w:pPr>
    </w:p>
    <w:p w14:paraId="72F87158" w14:textId="1F011E51" w:rsidR="00FB41A1" w:rsidRDefault="00570BE9" w:rsidP="00CA79E4">
      <w:pPr>
        <w:rPr>
          <w:ins w:id="10158" w:author="GONZALEZ DIAZ, BORJA" w:date="2017-09-29T19:48:00Z"/>
        </w:rPr>
      </w:pPr>
      <w:ins w:id="10159" w:author="Rodrigo García" w:date="2017-09-29T10:42:00Z">
        <w:r>
          <w:t xml:space="preserve">Como se pudo ver en el capítulo de pruebas, </w:t>
        </w:r>
      </w:ins>
      <w:ins w:id="10160" w:author="Borja Gonzalez" w:date="2017-09-27T16:01:00Z">
        <w:r w:rsidR="001F504E">
          <w:t xml:space="preserve">el proyecto ha cumplido </w:t>
        </w:r>
      </w:ins>
      <w:ins w:id="10161" w:author="Rodrigo García" w:date="2017-09-29T10:43:00Z">
        <w:r>
          <w:t xml:space="preserve">con </w:t>
        </w:r>
      </w:ins>
      <w:ins w:id="10162" w:author="Borja Gonzalez" w:date="2017-09-27T16:01:00Z">
        <w:r w:rsidR="001F504E">
          <w:t xml:space="preserve">todos los requisitos </w:t>
        </w:r>
        <w:del w:id="10163" w:author="Rodrigo García" w:date="2017-09-29T10:43:00Z">
          <w:r w:rsidR="001F504E" w:rsidDel="00570BE9">
            <w:delText>que se exigieron</w:delText>
          </w:r>
        </w:del>
      </w:ins>
      <w:ins w:id="10164" w:author="Rodrigo García" w:date="2017-09-29T10:43:00Z">
        <w:r>
          <w:t>solicitados</w:t>
        </w:r>
      </w:ins>
      <w:ins w:id="10165" w:author="Borja Gonzalez" w:date="2017-09-27T16:01:00Z">
        <w:r w:rsidR="001F504E">
          <w:t xml:space="preserve"> por el cliente. </w:t>
        </w:r>
      </w:ins>
      <w:ins w:id="10166" w:author="Rodrigo García" w:date="2017-09-29T10:43:00Z">
        <w:r>
          <w:t xml:space="preserve">En </w:t>
        </w:r>
        <w:commentRangeStart w:id="10167"/>
        <w:r>
          <w:t>resumen</w:t>
        </w:r>
        <w:commentRangeEnd w:id="10167"/>
        <w:r>
          <w:rPr>
            <w:rStyle w:val="Refdecomentario"/>
          </w:rPr>
          <w:commentReference w:id="10167"/>
        </w:r>
        <w:r>
          <w:t xml:space="preserve">: </w:t>
        </w:r>
      </w:ins>
    </w:p>
    <w:p w14:paraId="1F103E00" w14:textId="77777777" w:rsidR="0028714E" w:rsidRDefault="0028714E" w:rsidP="00CA79E4">
      <w:pPr>
        <w:rPr>
          <w:ins w:id="10168" w:author="GONZALEZ DIAZ, BORJA" w:date="2017-09-29T19:48:00Z"/>
        </w:rPr>
      </w:pPr>
    </w:p>
    <w:p w14:paraId="4D2741F1" w14:textId="239407ED" w:rsidR="0028714E" w:rsidRDefault="0028714E" w:rsidP="00CA79E4">
      <w:pPr>
        <w:rPr>
          <w:ins w:id="10169" w:author="Borja Gonzalez" w:date="2017-09-27T16:18:00Z"/>
        </w:rPr>
      </w:pPr>
      <w:ins w:id="10170" w:author="GONZALEZ DIAZ, BORJA" w:date="2017-09-29T19:48:00Z">
        <w:r>
          <w:t xml:space="preserve">La aplicación web es capaz de comunicarse con un servidor que </w:t>
        </w:r>
      </w:ins>
      <w:ins w:id="10171" w:author="GONZALEZ DIAZ, BORJA" w:date="2017-09-29T19:49:00Z">
        <w:r>
          <w:t>tiene acceso</w:t>
        </w:r>
      </w:ins>
      <w:ins w:id="10172" w:author="GONZALEZ DIAZ, BORJA" w:date="2017-09-29T19:48:00Z">
        <w:r>
          <w:t xml:space="preserve"> a una base de datos para solicitar o modi</w:t>
        </w:r>
      </w:ins>
      <w:ins w:id="10173" w:author="GONZALEZ DIAZ, BORJA" w:date="2017-09-29T19:50:00Z">
        <w:r>
          <w:t>fi</w:t>
        </w:r>
      </w:ins>
      <w:ins w:id="10174" w:author="GONZALEZ DIAZ, BORJA" w:date="2017-09-29T19:48:00Z">
        <w:r>
          <w:t xml:space="preserve">car datos en consecuencia a lo que solicite el cliente. </w:t>
        </w:r>
      </w:ins>
      <w:ins w:id="10175" w:author="GONZALEZ DIAZ, BORJA" w:date="2017-09-29T19:50:00Z">
        <w:r>
          <w:t xml:space="preserve">Además la aplicación tiene la capacidad de mostrar los datos que solicite el usuario, pudiendo ser </w:t>
        </w:r>
      </w:ins>
      <w:ins w:id="10176" w:author="GONZALEZ DIAZ, BORJA" w:date="2017-09-29T19:51:00Z">
        <w:r>
          <w:t xml:space="preserve">en forma de </w:t>
        </w:r>
      </w:ins>
      <w:ins w:id="10177" w:author="GONZALEZ DIAZ, BORJA" w:date="2017-09-29T19:50:00Z">
        <w:r>
          <w:t xml:space="preserve">tablas de pacientes o </w:t>
        </w:r>
      </w:ins>
      <w:ins w:id="10178" w:author="GONZALEZ DIAZ, BORJA" w:date="2017-09-29T19:51:00Z">
        <w:r>
          <w:t xml:space="preserve">tablas de </w:t>
        </w:r>
      </w:ins>
      <w:ins w:id="10179" w:author="GONZALEZ DIAZ, BORJA" w:date="2017-09-29T19:50:00Z">
        <w:r>
          <w:t xml:space="preserve">datos de movimientos de pacientes y </w:t>
        </w:r>
      </w:ins>
      <w:ins w:id="10180" w:author="GONZALEZ DIAZ, BORJA" w:date="2017-09-29T19:51:00Z">
        <w:r>
          <w:t>en forma de gr</w:t>
        </w:r>
      </w:ins>
      <w:ins w:id="10181" w:author="GONZALEZ DIAZ, BORJA" w:date="2017-09-29T19:52:00Z">
        <w:r>
          <w:t>áficos de sesiones de movimiento o gráficos de evolución de movimientos.</w:t>
        </w:r>
      </w:ins>
      <w:bookmarkStart w:id="10182" w:name="_GoBack"/>
      <w:bookmarkEnd w:id="10182"/>
    </w:p>
    <w:p w14:paraId="572EA78E" w14:textId="77777777" w:rsidR="00FB41A1" w:rsidRDefault="00FB41A1" w:rsidP="00CA79E4">
      <w:pPr>
        <w:rPr>
          <w:ins w:id="10183" w:author="Borja Gonzalez" w:date="2017-09-27T16:18:00Z"/>
        </w:rPr>
      </w:pPr>
    </w:p>
    <w:p w14:paraId="1DA289A3" w14:textId="6852AED9" w:rsidR="001F504E" w:rsidRDefault="00570BE9" w:rsidP="00CA79E4">
      <w:pPr>
        <w:rPr>
          <w:ins w:id="10184" w:author="Borja Gonzalez" w:date="2017-09-27T16:27:00Z"/>
        </w:rPr>
      </w:pPr>
      <w:ins w:id="10185" w:author="Rodrigo García" w:date="2017-09-29T10:43:00Z">
        <w:r>
          <w:t>Además</w:t>
        </w:r>
      </w:ins>
      <w:ins w:id="10186" w:author="Rodrigo García" w:date="2017-09-29T10:44:00Z">
        <w:r>
          <w:t>, durante el desarrollo del trabajo se ha expuesto la aplicación web a</w:t>
        </w:r>
      </w:ins>
      <w:ins w:id="10187" w:author="Borja Gonzalez" w:date="2017-09-27T16:18:00Z">
        <w:del w:id="10188" w:author="Rodrigo García" w:date="2017-09-29T10:44:00Z">
          <w:r w:rsidR="00FB41A1" w:rsidDel="00570BE9">
            <w:delText>Una parte fundamental a lo</w:delText>
          </w:r>
        </w:del>
      </w:ins>
      <w:ins w:id="10189" w:author="Borja Gonzalez" w:date="2017-09-27T16:01:00Z">
        <w:del w:id="10190" w:author="Rodrigo García" w:date="2017-09-29T10:44:00Z">
          <w:r w:rsidR="001F504E" w:rsidDel="00570BE9">
            <w:delText xml:space="preserve"> largo del desarrollo del proyecto </w:delText>
          </w:r>
        </w:del>
      </w:ins>
      <w:ins w:id="10191" w:author="Borja Gonzalez" w:date="2017-09-27T16:18:00Z">
        <w:del w:id="10192" w:author="Rodrigo García" w:date="2017-09-29T10:44:00Z">
          <w:r w:rsidR="00FB41A1" w:rsidDel="00570BE9">
            <w:delText xml:space="preserve">ha sido </w:delText>
          </w:r>
        </w:del>
      </w:ins>
      <w:ins w:id="10193" w:author="Borja Gonzalez" w:date="2017-09-27T16:20:00Z">
        <w:del w:id="10194" w:author="Rodrigo García" w:date="2017-09-29T10:44:00Z">
          <w:r w:rsidR="00FB41A1" w:rsidDel="00570BE9">
            <w:delText xml:space="preserve">la </w:delText>
          </w:r>
        </w:del>
      </w:ins>
      <w:ins w:id="10195" w:author="Borja Gonzalez" w:date="2017-09-27T16:01:00Z">
        <w:del w:id="10196" w:author="Rodrigo García" w:date="2017-09-29T10:44:00Z">
          <w:r w:rsidR="001F504E" w:rsidDel="00570BE9">
            <w:delText>reuni</w:delText>
          </w:r>
        </w:del>
      </w:ins>
      <w:ins w:id="10197" w:author="Borja Gonzalez" w:date="2017-09-27T16:02:00Z">
        <w:del w:id="10198" w:author="Rodrigo García" w:date="2017-09-29T10:44:00Z">
          <w:r w:rsidR="001F504E" w:rsidDel="00570BE9">
            <w:delText>ón con</w:delText>
          </w:r>
        </w:del>
        <w:r w:rsidR="001F504E">
          <w:t xml:space="preserve"> fisioterapeutas </w:t>
        </w:r>
      </w:ins>
      <w:ins w:id="10199" w:author="Rodrigo García" w:date="2017-09-29T10:44:00Z">
        <w:r>
          <w:t xml:space="preserve">del Hospital de La Salle (un ejemplo de usuario final), </w:t>
        </w:r>
      </w:ins>
      <w:ins w:id="10200" w:author="Borja Gonzalez" w:date="2017-09-27T16:02:00Z">
        <w:r w:rsidR="001F504E">
          <w:t xml:space="preserve">que han transmitido </w:t>
        </w:r>
        <w:del w:id="10201" w:author="Rodrigo García" w:date="2017-09-29T10:45:00Z">
          <w:r w:rsidR="001F504E" w:rsidDel="00570BE9">
            <w:delText xml:space="preserve">que esta </w:delText>
          </w:r>
        </w:del>
      </w:ins>
      <w:ins w:id="10202" w:author="Borja Gonzalez" w:date="2017-09-27T16:03:00Z">
        <w:del w:id="10203" w:author="Rodrigo García" w:date="2017-09-29T10:45:00Z">
          <w:r w:rsidR="001F504E" w:rsidDel="00570BE9">
            <w:delText>aplicación tiene una</w:delText>
          </w:r>
        </w:del>
      </w:ins>
      <w:ins w:id="10204" w:author="Rodrigo García" w:date="2017-09-29T10:45:00Z">
        <w:r>
          <w:t>su satisfacción con el resultado y han resaltado que esta tiene una enorme</w:t>
        </w:r>
      </w:ins>
      <w:ins w:id="10205" w:author="Borja Gonzalez" w:date="2017-09-27T16:03:00Z">
        <w:r w:rsidR="001F504E">
          <w:t xml:space="preserve"> utilidad </w:t>
        </w:r>
        <w:del w:id="10206" w:author="Rodrigo García" w:date="2017-09-29T10:45:00Z">
          <w:r w:rsidR="001F504E" w:rsidDel="00570BE9">
            <w:delText xml:space="preserve">clara </w:delText>
          </w:r>
        </w:del>
        <w:r w:rsidR="001F504E">
          <w:t xml:space="preserve">a la hora </w:t>
        </w:r>
      </w:ins>
      <w:ins w:id="10207" w:author="Rodrigo García" w:date="2017-09-29T10:45:00Z">
        <w:r>
          <w:t xml:space="preserve">tanto </w:t>
        </w:r>
      </w:ins>
      <w:ins w:id="10208" w:author="Borja Gonzalez" w:date="2017-09-27T16:03:00Z">
        <w:r w:rsidR="001F504E">
          <w:t>de tratar pacientes con problemas cervicales</w:t>
        </w:r>
      </w:ins>
      <w:ins w:id="10209" w:author="Rodrigo García" w:date="2017-09-29T10:45:00Z">
        <w:r>
          <w:t xml:space="preserve"> como de realizar un análisis de datos para estudios clínicos. A consecuencia de esto, la aplicaci</w:t>
        </w:r>
      </w:ins>
      <w:ins w:id="10210" w:author="Rodrigo García" w:date="2017-09-29T10:46:00Z">
        <w:r>
          <w:t>ón acabará siendo utilizada en el hospital antes nombrado, integrándose con el flujo de trabajo del equipo de fisioterapia</w:t>
        </w:r>
      </w:ins>
      <w:ins w:id="10211" w:author="Borja Gonzalez" w:date="2017-09-27T16:03:00Z">
        <w:r w:rsidR="001F504E">
          <w:t>. En</w:t>
        </w:r>
      </w:ins>
      <w:ins w:id="10212" w:author="Rodrigo García" w:date="2017-09-29T10:47:00Z">
        <w:r>
          <w:t xml:space="preserve"> línea con esto</w:t>
        </w:r>
      </w:ins>
      <w:ins w:id="10213" w:author="Borja Gonzalez" w:date="2017-09-27T16:03:00Z">
        <w:del w:id="10214" w:author="Rodrigo García" w:date="2017-09-29T10:47:00Z">
          <w:r w:rsidR="001F504E" w:rsidDel="00570BE9">
            <w:delText xml:space="preserve"> adición</w:delText>
          </w:r>
        </w:del>
        <w:r w:rsidR="001F504E">
          <w:t xml:space="preserve">, los fisioterapeutas </w:t>
        </w:r>
      </w:ins>
      <w:ins w:id="10215" w:author="Borja Gonzalez" w:date="2017-09-27T16:04:00Z">
        <w:r w:rsidR="001F504E">
          <w:t xml:space="preserve">hicieron algunas sugerencias para mejorar la </w:t>
        </w:r>
      </w:ins>
      <w:ins w:id="10216" w:author="Borja Gonzalez" w:date="2017-09-27T16:05:00Z">
        <w:r w:rsidR="001F504E">
          <w:t>aplicación</w:t>
        </w:r>
      </w:ins>
      <w:ins w:id="10217" w:author="Borja Gonzalez" w:date="2017-09-27T16:04:00Z">
        <w:r w:rsidR="001F504E">
          <w:t xml:space="preserve"> web</w:t>
        </w:r>
      </w:ins>
      <w:ins w:id="10218" w:author="Borja Gonzalez" w:date="2017-09-27T16:05:00Z">
        <w:r w:rsidR="006A2331">
          <w:t>,</w:t>
        </w:r>
      </w:ins>
      <w:ins w:id="10219" w:author="Rodrigo García" w:date="2017-09-29T10:47:00Z">
        <w:r>
          <w:t xml:space="preserve"> algunas de las cuales se implementaron en un tiempo muy breve, debido al escaso coste en tiempo de desarrollo de las mismas. Otras, sin embargo, se dejaron para m</w:t>
        </w:r>
      </w:ins>
      <w:ins w:id="10220" w:author="Rodrigo García" w:date="2017-09-29T10:48:00Z">
        <w:r>
          <w:t>ás adelante, convirtiéndose posibles desarrollos futuros</w:t>
        </w:r>
      </w:ins>
      <w:ins w:id="10221" w:author="Borja Gonzalez" w:date="2017-09-27T16:05:00Z">
        <w:del w:id="10222" w:author="Rodrigo García" w:date="2017-09-29T10:48:00Z">
          <w:r w:rsidR="006A2331" w:rsidDel="00570BE9">
            <w:delText xml:space="preserve"> y teniendo en cuenta </w:delText>
          </w:r>
        </w:del>
      </w:ins>
      <w:ins w:id="10223" w:author="Borja Gonzalez" w:date="2017-09-27T16:06:00Z">
        <w:del w:id="10224" w:author="Rodrigo García" w:date="2017-09-29T10:48:00Z">
          <w:r w:rsidR="006A2331" w:rsidDel="00570BE9">
            <w:delText>la viabilidad tecnol</w:delText>
          </w:r>
        </w:del>
      </w:ins>
      <w:ins w:id="10225" w:author="Borja Gonzalez" w:date="2017-09-27T16:07:00Z">
        <w:del w:id="10226" w:author="Rodrigo García" w:date="2017-09-29T10:48:00Z">
          <w:r w:rsidR="006A2331" w:rsidDel="00570BE9">
            <w:delText>ógica de estas sugerencias se aplicaron los cambios adecuados</w:delText>
          </w:r>
        </w:del>
        <w:r w:rsidR="006A2331">
          <w:t>.</w:t>
        </w:r>
      </w:ins>
    </w:p>
    <w:p w14:paraId="1E44B59C" w14:textId="77777777" w:rsidR="00D26C47" w:rsidRDefault="00D26C47" w:rsidP="00CA79E4">
      <w:pPr>
        <w:rPr>
          <w:ins w:id="10227" w:author="Borja Gonzalez" w:date="2017-09-27T16:27:00Z"/>
        </w:rPr>
      </w:pPr>
    </w:p>
    <w:p w14:paraId="4CF7F01F" w14:textId="45C265FA" w:rsidR="00D26C47" w:rsidRDefault="00D26C47" w:rsidP="00CA79E4">
      <w:pPr>
        <w:rPr>
          <w:ins w:id="10228" w:author="Borja Gonzalez" w:date="2017-09-27T16:30:00Z"/>
        </w:rPr>
      </w:pPr>
      <w:ins w:id="10229" w:author="Borja Gonzalez" w:date="2017-09-27T16:27:00Z">
        <w:r>
          <w:t>Por último</w:t>
        </w:r>
      </w:ins>
      <w:ins w:id="10230" w:author="Rodrigo García" w:date="2017-09-29T10:48:00Z">
        <w:r w:rsidR="00570BE9">
          <w:t>,</w:t>
        </w:r>
      </w:ins>
      <w:ins w:id="10231" w:author="Borja Gonzalez" w:date="2017-09-27T16:27:00Z">
        <w:r>
          <w:t xml:space="preserve"> cabe mencionar que la aplicación web desarrollada es de fácil uso y no es necesario que el usuario (probablemente un fisioterapeuta) tenga conocimientos </w:t>
        </w:r>
      </w:ins>
      <w:ins w:id="10232" w:author="Borja Gonzalez" w:date="2017-09-27T16:28:00Z">
        <w:r>
          <w:t>específicos</w:t>
        </w:r>
      </w:ins>
      <w:ins w:id="10233" w:author="Borja Gonzalez" w:date="2017-09-27T16:27:00Z">
        <w:r>
          <w:t xml:space="preserve"> </w:t>
        </w:r>
      </w:ins>
      <w:ins w:id="10234" w:author="Borja Gonzalez" w:date="2017-09-27T16:28:00Z">
        <w:r>
          <w:t>sobre las tecnologías utilizadas en este proyecto.</w:t>
        </w:r>
      </w:ins>
    </w:p>
    <w:p w14:paraId="5B5B3C6C" w14:textId="77777777" w:rsidR="00D26C47" w:rsidRDefault="00D26C47" w:rsidP="00CA79E4">
      <w:pPr>
        <w:rPr>
          <w:ins w:id="10235" w:author="Borja Gonzalez" w:date="2017-09-27T16:30:00Z"/>
        </w:rPr>
      </w:pPr>
    </w:p>
    <w:p w14:paraId="5629D7D8" w14:textId="1E4A66CB" w:rsidR="00D26C47" w:rsidRDefault="00D26C47" w:rsidP="00CA79E4">
      <w:pPr>
        <w:pStyle w:val="Ttulo2"/>
        <w:rPr>
          <w:ins w:id="10236" w:author="Borja Gonzalez" w:date="2017-09-27T16:31:00Z"/>
        </w:rPr>
      </w:pPr>
      <w:bookmarkStart w:id="10237" w:name="_Toc494476039"/>
      <w:ins w:id="10238" w:author="Borja Gonzalez" w:date="2017-09-27T16:30:00Z">
        <w:r>
          <w:t>6.2. Conclusiones</w:t>
        </w:r>
      </w:ins>
      <w:bookmarkEnd w:id="10237"/>
    </w:p>
    <w:p w14:paraId="27562DC0" w14:textId="77777777" w:rsidR="00D26C47" w:rsidRDefault="00D26C47" w:rsidP="00CA79E4">
      <w:pPr>
        <w:rPr>
          <w:ins w:id="10239" w:author="Borja Gonzalez" w:date="2017-09-27T16:31:00Z"/>
        </w:rPr>
      </w:pPr>
    </w:p>
    <w:p w14:paraId="3025D47A" w14:textId="0BD6B5D4" w:rsidR="00D26C47" w:rsidRDefault="00D26C47" w:rsidP="00CA79E4">
      <w:pPr>
        <w:rPr>
          <w:ins w:id="10240" w:author="Borja Gonzalez" w:date="2017-09-27T16:39:00Z"/>
        </w:rPr>
      </w:pPr>
      <w:ins w:id="10241" w:author="Borja Gonzalez" w:date="2017-09-27T16:31:00Z">
        <w:r>
          <w:lastRenderedPageBreak/>
          <w:t xml:space="preserve">Al implementar este trabajo </w:t>
        </w:r>
      </w:ins>
      <w:ins w:id="10242" w:author="Borja Gonzalez" w:date="2017-09-27T16:32:00Z">
        <w:r>
          <w:t>he conseguido reforzar conocimientos aprendidos a lo largo de la carrera. En especial</w:t>
        </w:r>
      </w:ins>
      <w:ins w:id="10243" w:author="Borja Gonzalez" w:date="2017-09-27T16:43:00Z">
        <w:r w:rsidR="00FF4EF1">
          <w:t xml:space="preserve"> en</w:t>
        </w:r>
      </w:ins>
      <w:ins w:id="10244" w:author="Borja Gonzalez" w:date="2017-09-27T16:32:00Z">
        <w:r>
          <w:t xml:space="preserve"> el desarrollo de plataformas we</w:t>
        </w:r>
        <w:r w:rsidR="00E142DF">
          <w:t>b, el manejo de bases de datos,</w:t>
        </w:r>
        <w:r>
          <w:t xml:space="preserve"> la implementaci</w:t>
        </w:r>
      </w:ins>
      <w:ins w:id="10245" w:author="Borja Gonzalez" w:date="2017-09-27T16:33:00Z">
        <w:r>
          <w:t xml:space="preserve">ón de un servidor con </w:t>
        </w:r>
        <w:del w:id="10246" w:author="Rodrigo García" w:date="2017-09-29T10:48:00Z">
          <w:r w:rsidDel="00570BE9">
            <w:delText>una</w:delText>
          </w:r>
        </w:del>
      </w:ins>
      <w:ins w:id="10247" w:author="Rodrigo García" w:date="2017-09-29T10:48:00Z">
        <w:r w:rsidR="00570BE9">
          <w:t>su</w:t>
        </w:r>
      </w:ins>
      <w:ins w:id="10248" w:author="Borja Gonzalez" w:date="2017-09-27T16:33:00Z">
        <w:r>
          <w:t xml:space="preserve"> lógica </w:t>
        </w:r>
      </w:ins>
      <w:ins w:id="10249" w:author="Borja Gonzalez" w:date="2017-09-27T17:16:00Z">
        <w:del w:id="10250" w:author="Rodrigo García" w:date="2017-09-29T10:48:00Z">
          <w:r w:rsidR="00E142DF" w:rsidDel="00570BE9">
            <w:delText>propia</w:delText>
          </w:r>
        </w:del>
      </w:ins>
      <w:ins w:id="10251" w:author="Rodrigo García" w:date="2017-09-29T10:48:00Z">
        <w:r w:rsidR="00570BE9">
          <w:t>de negocio</w:t>
        </w:r>
      </w:ins>
      <w:ins w:id="10252" w:author="Borja Gonzalez" w:date="2017-09-27T17:16:00Z">
        <w:r w:rsidR="00E142DF">
          <w:t xml:space="preserve">, </w:t>
        </w:r>
      </w:ins>
      <w:ins w:id="10253" w:author="Borja Gonzalez" w:date="2017-09-27T17:17:00Z">
        <w:r w:rsidR="00E142DF">
          <w:t>el uso de sockets para establecer una comunicación bidireccional</w:t>
        </w:r>
      </w:ins>
      <w:ins w:id="10254" w:author="Borja Gonzalez" w:date="2017-09-27T17:19:00Z">
        <w:r w:rsidR="00E142DF">
          <w:t xml:space="preserve"> y</w:t>
        </w:r>
      </w:ins>
      <w:ins w:id="10255" w:author="Borja Gonzalez" w:date="2017-09-27T17:18:00Z">
        <w:r w:rsidR="00E142DF">
          <w:t xml:space="preserve"> la integración de librerías para añadir </w:t>
        </w:r>
      </w:ins>
      <w:ins w:id="10256" w:author="Rodrigo García" w:date="2017-09-29T10:48:00Z">
        <w:r w:rsidR="00570BE9">
          <w:t xml:space="preserve">la </w:t>
        </w:r>
      </w:ins>
      <w:ins w:id="10257" w:author="Borja Gonzalez" w:date="2017-09-27T17:18:00Z">
        <w:r w:rsidR="00E142DF">
          <w:t>funcionalida</w:t>
        </w:r>
        <w:r w:rsidR="003320BE">
          <w:t xml:space="preserve">d </w:t>
        </w:r>
        <w:del w:id="10258" w:author="Rodrigo García" w:date="2017-09-29T10:48:00Z">
          <w:r w:rsidR="003320BE" w:rsidDel="00570BE9">
            <w:delText>que se</w:delText>
          </w:r>
          <w:r w:rsidR="00E142DF" w:rsidDel="00570BE9">
            <w:delText xml:space="preserve"> requerir</w:delText>
          </w:r>
        </w:del>
      </w:ins>
      <w:ins w:id="10259" w:author="Rodrigo García" w:date="2017-09-29T10:48:00Z">
        <w:r w:rsidR="00570BE9">
          <w:t>necesaria para cumplir</w:t>
        </w:r>
      </w:ins>
      <w:ins w:id="10260" w:author="Borja Gonzalez" w:date="2017-09-27T17:18:00Z">
        <w:r w:rsidR="00E142DF">
          <w:t xml:space="preserve"> en los requisitos</w:t>
        </w:r>
      </w:ins>
      <w:ins w:id="10261" w:author="Borja Gonzalez" w:date="2017-09-27T17:19:00Z">
        <w:r w:rsidR="00E142DF">
          <w:t>.</w:t>
        </w:r>
      </w:ins>
    </w:p>
    <w:p w14:paraId="745082BE" w14:textId="77777777" w:rsidR="00FF4EF1" w:rsidRDefault="00FF4EF1" w:rsidP="00CA79E4">
      <w:pPr>
        <w:rPr>
          <w:ins w:id="10262" w:author="Borja Gonzalez" w:date="2017-09-27T16:39:00Z"/>
        </w:rPr>
      </w:pPr>
    </w:p>
    <w:p w14:paraId="4FB4ABBB" w14:textId="3ED57D7A" w:rsidR="00FF4EF1" w:rsidRDefault="00FF4EF1" w:rsidP="00CA79E4">
      <w:pPr>
        <w:rPr>
          <w:ins w:id="10263" w:author="Borja Gonzalez" w:date="2017-09-27T16:34:00Z"/>
        </w:rPr>
      </w:pPr>
      <w:ins w:id="10264" w:author="Borja Gonzalez" w:date="2017-09-27T16:39:00Z">
        <w:r>
          <w:t xml:space="preserve">Otra cuestión que merece mención es el proceso de investigación conjunto entre mi tutor y yo para encontrar las tecnologías adecuadas </w:t>
        </w:r>
      </w:ins>
      <w:ins w:id="10265" w:author="Borja Gonzalez" w:date="2017-09-27T16:40:00Z">
        <w:r>
          <w:t>que se ajustasen a las necesidades y requisitos del proyecto. Para m</w:t>
        </w:r>
      </w:ins>
      <w:ins w:id="10266" w:author="Borja Gonzalez" w:date="2017-09-27T16:41:00Z">
        <w:r>
          <w:t xml:space="preserve">í, la capacidad </w:t>
        </w:r>
        <w:del w:id="10267" w:author="Rodrigo García" w:date="2017-09-29T10:49:00Z">
          <w:r w:rsidDel="00570BE9">
            <w:delText>de investigación</w:delText>
          </w:r>
        </w:del>
      </w:ins>
      <w:ins w:id="10268" w:author="Rodrigo García" w:date="2017-09-29T10:49:00Z">
        <w:r w:rsidR="00570BE9">
          <w:t>para llevar a cabo esta tarea con éxito</w:t>
        </w:r>
      </w:ins>
      <w:ins w:id="10269" w:author="Borja Gonzalez" w:date="2017-09-27T16:41:00Z">
        <w:del w:id="10270" w:author="Rodrigo García" w:date="2017-09-29T10:49:00Z">
          <w:r w:rsidDel="00570BE9">
            <w:delText>,</w:delText>
          </w:r>
        </w:del>
        <w:r>
          <w:t xml:space="preserve"> es una cualidad fundamental que debe adquirir cualquie</w:t>
        </w:r>
      </w:ins>
      <w:ins w:id="10271" w:author="Borja Gonzalez" w:date="2017-09-27T16:42:00Z">
        <w:r>
          <w:t xml:space="preserve">r ingeniero, </w:t>
        </w:r>
        <w:del w:id="10272" w:author="Rodrigo García" w:date="2017-09-29T10:49:00Z">
          <w:r w:rsidDel="003658C0">
            <w:delText>ya que un ingeniero es tremendamente valorado por</w:delText>
          </w:r>
        </w:del>
      </w:ins>
      <w:ins w:id="10273" w:author="Rodrigo García" w:date="2017-09-29T10:49:00Z">
        <w:r w:rsidR="003658C0">
          <w:t>pues en el mundo laboral se valora</w:t>
        </w:r>
      </w:ins>
      <w:ins w:id="10274" w:author="Borja Gonzalez" w:date="2017-09-27T16:42:00Z">
        <w:r>
          <w:t xml:space="preserve"> su capacidad de afrontar los problemas, independientemente </w:t>
        </w:r>
        <w:del w:id="10275" w:author="Rodrigo García" w:date="2017-09-29T10:49:00Z">
          <w:r w:rsidDel="003658C0">
            <w:delText xml:space="preserve">de los </w:delText>
          </w:r>
        </w:del>
      </w:ins>
      <w:ins w:id="10276" w:author="Borja Gonzalez" w:date="2017-09-27T16:43:00Z">
        <w:del w:id="10277" w:author="Rodrigo García" w:date="2017-09-29T10:49:00Z">
          <w:r w:rsidDel="003658C0">
            <w:delText>conocimientos</w:delText>
          </w:r>
        </w:del>
      </w:ins>
      <w:ins w:id="10278" w:author="Borja Gonzalez" w:date="2017-09-27T16:42:00Z">
        <w:del w:id="10279" w:author="Rodrigo García" w:date="2017-09-29T10:49:00Z">
          <w:r w:rsidDel="003658C0">
            <w:delText xml:space="preserve"> que pueda tener el ingeniero sobre el problema presentado.</w:delText>
          </w:r>
        </w:del>
      </w:ins>
      <w:ins w:id="10280" w:author="Rodrigo García" w:date="2017-09-29T10:49:00Z">
        <w:r w:rsidR="003658C0">
          <w:t xml:space="preserve">de si se </w:t>
        </w:r>
      </w:ins>
      <w:ins w:id="10281" w:author="Rodrigo García" w:date="2017-09-29T10:50:00Z">
        <w:r w:rsidR="003658C0">
          <w:t>poseían</w:t>
        </w:r>
      </w:ins>
      <w:ins w:id="10282" w:author="Rodrigo García" w:date="2017-09-29T10:49:00Z">
        <w:r w:rsidR="003658C0">
          <w:t xml:space="preserve"> de antemano los conocimientos necesarios o si estos debieron </w:t>
        </w:r>
      </w:ins>
      <w:ins w:id="10283" w:author="Rodrigo García" w:date="2017-09-29T10:50:00Z">
        <w:r w:rsidR="003658C0">
          <w:t>adquiriste</w:t>
        </w:r>
      </w:ins>
      <w:ins w:id="10284" w:author="Rodrigo García" w:date="2017-09-29T10:49:00Z">
        <w:r w:rsidR="003658C0">
          <w:t xml:space="preserve"> durante el desarrollo.</w:t>
        </w:r>
      </w:ins>
    </w:p>
    <w:p w14:paraId="5017B602" w14:textId="77777777" w:rsidR="00D26C47" w:rsidRDefault="00D26C47" w:rsidP="00CA79E4">
      <w:pPr>
        <w:rPr>
          <w:ins w:id="10285" w:author="Borja Gonzalez" w:date="2017-09-27T16:34:00Z"/>
        </w:rPr>
      </w:pPr>
    </w:p>
    <w:p w14:paraId="38AE4C82" w14:textId="48A656A7" w:rsidR="00D26C47" w:rsidRPr="00D26C47" w:rsidRDefault="00D26C47" w:rsidP="00CA79E4">
      <w:pPr>
        <w:rPr>
          <w:ins w:id="10286" w:author="Borja Gonzalez" w:date="2017-09-27T16:29:00Z"/>
        </w:rPr>
      </w:pPr>
      <w:ins w:id="10287" w:author="Borja Gonzalez" w:date="2017-09-27T16:34:00Z">
        <w:r>
          <w:t xml:space="preserve">Como he mencionado antes, durante el desarrollo de la aplicación me he reunido con el cliente y juntos hemos trabajado para crear un proyecto real. Este hecho es de </w:t>
        </w:r>
      </w:ins>
      <w:ins w:id="10288" w:author="Borja Gonzalez" w:date="2017-09-27T16:35:00Z">
        <w:r w:rsidR="00FF4EF1">
          <w:t xml:space="preserve">una </w:t>
        </w:r>
      </w:ins>
      <w:ins w:id="10289" w:author="Borja Gonzalez" w:date="2017-09-27T16:36:00Z">
        <w:r w:rsidR="00FF4EF1">
          <w:t>importancia</w:t>
        </w:r>
      </w:ins>
      <w:ins w:id="10290" w:author="Borja Gonzalez" w:date="2017-09-27T16:35:00Z">
        <w:r w:rsidR="00FF4EF1">
          <w:t xml:space="preserve"> </w:t>
        </w:r>
      </w:ins>
      <w:ins w:id="10291" w:author="Borja Gonzalez" w:date="2017-09-27T16:36:00Z">
        <w:r w:rsidR="00FF4EF1">
          <w:t>fundamental</w:t>
        </w:r>
      </w:ins>
      <w:ins w:id="10292" w:author="Borja Gonzalez" w:date="2017-09-27T16:37:00Z">
        <w:r w:rsidR="00FF4EF1">
          <w:t>,</w:t>
        </w:r>
      </w:ins>
      <w:ins w:id="10293" w:author="Borja Gonzalez" w:date="2017-09-27T16:36:00Z">
        <w:r w:rsidR="00FF4EF1">
          <w:t xml:space="preserve"> ya que me ha enseñado a trabajar con distintas personas para alcanzar unos objetivos</w:t>
        </w:r>
        <w:del w:id="10294" w:author="Rodrigo García" w:date="2017-09-29T10:50:00Z">
          <w:r w:rsidR="00FF4EF1" w:rsidDel="003658C0">
            <w:delText xml:space="preserve"> reales de un cliente</w:delText>
          </w:r>
        </w:del>
      </w:ins>
      <w:ins w:id="10295" w:author="Rodrigo García" w:date="2017-09-29T10:50:00Z">
        <w:r w:rsidR="003658C0">
          <w:t xml:space="preserve"> concretos</w:t>
        </w:r>
      </w:ins>
      <w:ins w:id="10296" w:author="Borja Gonzalez" w:date="2017-09-27T16:36:00Z">
        <w:r w:rsidR="00FF4EF1">
          <w:t>, algo que ocurre constantemente en el mundo laboral y que de alguna forma complementa a mi formaci</w:t>
        </w:r>
      </w:ins>
      <w:ins w:id="10297" w:author="Borja Gonzalez" w:date="2017-09-27T16:37:00Z">
        <w:r w:rsidR="00FF4EF1">
          <w:t>ón para introducirme a los procesos de una empresa a la hora de desarrollar un producto.</w:t>
        </w:r>
      </w:ins>
    </w:p>
    <w:p w14:paraId="058449B4" w14:textId="77777777" w:rsidR="00D26C47" w:rsidRDefault="00D26C47" w:rsidP="00CA79E4">
      <w:pPr>
        <w:rPr>
          <w:ins w:id="10298" w:author="Borja Gonzalez" w:date="2017-09-27T16:29:00Z"/>
        </w:rPr>
      </w:pPr>
    </w:p>
    <w:p w14:paraId="3F0C2CC6" w14:textId="65F0CEBA" w:rsidR="00D26C47" w:rsidRDefault="00D26C47" w:rsidP="00CA79E4">
      <w:pPr>
        <w:pStyle w:val="Ttulo2"/>
        <w:rPr>
          <w:ins w:id="10299" w:author="Borja Gonzalez" w:date="2017-09-27T16:30:00Z"/>
        </w:rPr>
      </w:pPr>
      <w:bookmarkStart w:id="10300" w:name="_Toc494476040"/>
      <w:ins w:id="10301" w:author="Borja Gonzalez" w:date="2017-09-27T16:29:00Z">
        <w:r>
          <w:t xml:space="preserve">6.3. </w:t>
        </w:r>
      </w:ins>
      <w:ins w:id="10302" w:author="Borja Gonzalez" w:date="2017-09-27T16:44:00Z">
        <w:r w:rsidR="00FF4EF1">
          <w:t xml:space="preserve">Líneas de </w:t>
        </w:r>
      </w:ins>
      <w:ins w:id="10303" w:author="Borja Gonzalez" w:date="2017-09-27T16:29:00Z">
        <w:r w:rsidR="00FF4EF1">
          <w:t>trabajo futuras</w:t>
        </w:r>
      </w:ins>
      <w:bookmarkEnd w:id="10300"/>
    </w:p>
    <w:p w14:paraId="1726799E" w14:textId="77777777" w:rsidR="00D26C47" w:rsidRDefault="00D26C47" w:rsidP="00CA79E4">
      <w:pPr>
        <w:rPr>
          <w:ins w:id="10304" w:author="Borja Gonzalez" w:date="2017-09-27T16:44:00Z"/>
        </w:rPr>
      </w:pPr>
    </w:p>
    <w:p w14:paraId="6237A630" w14:textId="4A3912C6" w:rsidR="00FF4EF1" w:rsidRDefault="00FF4EF1" w:rsidP="00CA79E4">
      <w:pPr>
        <w:rPr>
          <w:ins w:id="10305" w:author="Borja Gonzalez" w:date="2017-09-27T16:45:00Z"/>
        </w:rPr>
      </w:pPr>
      <w:ins w:id="10306" w:author="Borja Gonzalez" w:date="2017-09-27T16:45:00Z">
        <w:r>
          <w:t xml:space="preserve">A lo largo del desarrollo de este proyecto, </w:t>
        </w:r>
        <w:del w:id="10307" w:author="Rodrigo García" w:date="2017-09-29T10:51:00Z">
          <w:r w:rsidDel="003658C0">
            <w:delText>el desarrollador se plantea distintas rutas que puede coger</w:delText>
          </w:r>
        </w:del>
      </w:ins>
      <w:ins w:id="10308" w:author="Rodrigo García" w:date="2017-09-29T10:51:00Z">
        <w:r w:rsidR="003658C0">
          <w:t>se han planteado diferentes rutas que se podrían seguir</w:t>
        </w:r>
      </w:ins>
      <w:ins w:id="10309" w:author="Borja Gonzalez" w:date="2017-09-27T16:45:00Z">
        <w:r>
          <w:t xml:space="preserve"> para mejorar el proyecto realizado, pero </w:t>
        </w:r>
      </w:ins>
      <w:ins w:id="10310" w:author="Rodrigo García" w:date="2017-09-29T10:51:00Z">
        <w:r w:rsidR="003658C0">
          <w:t xml:space="preserve">que </w:t>
        </w:r>
      </w:ins>
      <w:ins w:id="10311" w:author="Borja Gonzalez" w:date="2017-09-27T16:45:00Z">
        <w:r>
          <w:t xml:space="preserve">por limitaciones </w:t>
        </w:r>
        <w:del w:id="10312" w:author="Rodrigo García" w:date="2017-09-29T10:51:00Z">
          <w:r w:rsidDel="003658C0">
            <w:delText>temporales</w:delText>
          </w:r>
        </w:del>
      </w:ins>
      <w:ins w:id="10313" w:author="Rodrigo García" w:date="2017-09-29T10:51:00Z">
        <w:r w:rsidR="003658C0">
          <w:t>de tiempo y recursos</w:t>
        </w:r>
      </w:ins>
      <w:ins w:id="10314" w:author="Borja Gonzalez" w:date="2017-09-27T16:45:00Z">
        <w:r>
          <w:t xml:space="preserve"> no ha</w:t>
        </w:r>
        <w:del w:id="10315" w:author="Rodrigo García" w:date="2017-09-29T10:51:00Z">
          <w:r w:rsidDel="003658C0">
            <w:delText xml:space="preserve"> </w:delText>
          </w:r>
        </w:del>
      </w:ins>
      <w:ins w:id="10316" w:author="Rodrigo García" w:date="2017-09-29T10:51:00Z">
        <w:r w:rsidR="003658C0">
          <w:t>n podido implementarse en el trabajo presentado</w:t>
        </w:r>
      </w:ins>
      <w:ins w:id="10317" w:author="Borja Gonzalez" w:date="2017-09-27T16:45:00Z">
        <w:del w:id="10318" w:author="Rodrigo García" w:date="2017-09-29T10:51:00Z">
          <w:r w:rsidDel="003658C0">
            <w:delText>sido capaz de implementar</w:delText>
          </w:r>
        </w:del>
        <w:r>
          <w:t>.</w:t>
        </w:r>
      </w:ins>
    </w:p>
    <w:p w14:paraId="78496A13" w14:textId="77777777" w:rsidR="00FF4EF1" w:rsidRDefault="00FF4EF1" w:rsidP="00CA79E4">
      <w:pPr>
        <w:rPr>
          <w:ins w:id="10319" w:author="Borja Gonzalez" w:date="2017-09-27T16:46:00Z"/>
        </w:rPr>
      </w:pPr>
    </w:p>
    <w:p w14:paraId="03036299" w14:textId="4144DE55" w:rsidR="00FF4EF1" w:rsidRDefault="00E93DF6" w:rsidP="00CA79E4">
      <w:pPr>
        <w:rPr>
          <w:ins w:id="10320" w:author="Borja Gonzalez" w:date="2017-09-27T16:57:00Z"/>
        </w:rPr>
      </w:pPr>
      <w:ins w:id="10321" w:author="Borja Gonzalez" w:date="2017-09-27T16:46:00Z">
        <w:r>
          <w:t xml:space="preserve">Como ya </w:t>
        </w:r>
        <w:del w:id="10322" w:author="Rodrigo García" w:date="2017-09-29T10:51:00Z">
          <w:r w:rsidDel="003658C0">
            <w:delText>hemos visto</w:delText>
          </w:r>
        </w:del>
      </w:ins>
      <w:ins w:id="10323" w:author="Rodrigo García" w:date="2017-09-29T10:51:00Z">
        <w:r w:rsidR="003658C0">
          <w:t>se ha explicado</w:t>
        </w:r>
      </w:ins>
      <w:ins w:id="10324" w:author="Borja Gonzalez" w:date="2017-09-27T16:46:00Z">
        <w:r>
          <w:t xml:space="preserve">, la </w:t>
        </w:r>
      </w:ins>
      <w:ins w:id="10325" w:author="Borja Gonzalez" w:date="2017-09-27T16:47:00Z">
        <w:r>
          <w:t>aplicación web obtiene sus datos de movimiento de</w:t>
        </w:r>
        <w:del w:id="10326" w:author="Rodrigo García" w:date="2017-09-29T10:51:00Z">
          <w:r w:rsidDel="003658C0">
            <w:delText xml:space="preserve"> e</w:delText>
          </w:r>
        </w:del>
        <w:r>
          <w:t>l dispositivo Werium Basic Pro. Éste dispositivo</w:t>
        </w:r>
        <w:del w:id="10327" w:author="Rodrigo García" w:date="2017-09-29T10:52:00Z">
          <w:r w:rsidDel="003658C0">
            <w:delText>, a parte d</w:delText>
          </w:r>
        </w:del>
      </w:ins>
      <w:ins w:id="10328" w:author="Rodrigo García" w:date="2017-09-29T10:52:00Z">
        <w:r w:rsidR="003658C0">
          <w:t xml:space="preserve"> no solo puede</w:t>
        </w:r>
      </w:ins>
      <w:ins w:id="10329" w:author="Borja Gonzalez" w:date="2017-09-27T16:47:00Z">
        <w:del w:id="10330" w:author="Rodrigo García" w:date="2017-09-29T10:52:00Z">
          <w:r w:rsidDel="003658C0">
            <w:delText>e</w:delText>
          </w:r>
        </w:del>
        <w:r>
          <w:t xml:space="preserve"> medir el rango de movimiento cervical, </w:t>
        </w:r>
      </w:ins>
      <w:ins w:id="10331" w:author="Rodrigo García" w:date="2017-09-29T10:52:00Z">
        <w:r w:rsidR="003658C0">
          <w:t xml:space="preserve">sino que </w:t>
        </w:r>
      </w:ins>
      <w:ins w:id="10332" w:author="Borja Gonzalez" w:date="2017-09-27T16:47:00Z">
        <w:r>
          <w:t xml:space="preserve">es capaz de medir rangos de movimiento de todas las extremidades del cuerpo, por lo que es posible </w:t>
        </w:r>
        <w:del w:id="10333" w:author="Rodrigo García" w:date="2017-09-29T10:52:00Z">
          <w:r w:rsidDel="003658C0">
            <w:delText xml:space="preserve">introducir </w:delText>
          </w:r>
        </w:del>
      </w:ins>
      <w:ins w:id="10334" w:author="Rodrigo García" w:date="2017-09-29T10:52:00Z">
        <w:r w:rsidR="003658C0">
          <w:t xml:space="preserve">utilizarlo para recoger </w:t>
        </w:r>
      </w:ins>
      <w:ins w:id="10335" w:author="Borja Gonzalez" w:date="2017-09-27T16:47:00Z">
        <w:r>
          <w:t>datos de otros m</w:t>
        </w:r>
      </w:ins>
      <w:ins w:id="10336" w:author="Borja Gonzalez" w:date="2017-09-27T16:49:00Z">
        <w:r>
          <w:t xml:space="preserve">ovimientos y así poder evaluar </w:t>
        </w:r>
        <w:del w:id="10337" w:author="Rodrigo García" w:date="2017-09-29T10:52:00Z">
          <w:r w:rsidDel="003658C0">
            <w:delText>a pacient</w:delText>
          </w:r>
          <w:r w:rsidR="008024E4" w:rsidDel="003658C0">
            <w:delText>es en otros rangos</w:delText>
          </w:r>
        </w:del>
      </w:ins>
      <w:ins w:id="10338" w:author="Borja Gonzalez" w:date="2017-09-27T16:53:00Z">
        <w:del w:id="10339" w:author="Rodrigo García" w:date="2017-09-29T10:52:00Z">
          <w:r w:rsidDel="003658C0">
            <w:delText>,</w:delText>
          </w:r>
        </w:del>
      </w:ins>
      <w:ins w:id="10340" w:author="Borja Gonzalez" w:date="2017-09-27T16:56:00Z">
        <w:del w:id="10341" w:author="Rodrigo García" w:date="2017-09-29T10:52:00Z">
          <w:r w:rsidR="008024E4" w:rsidDel="003658C0">
            <w:delText xml:space="preserve"> </w:delText>
          </w:r>
        </w:del>
      </w:ins>
      <w:ins w:id="10342" w:author="Borja Gonzalez" w:date="2017-09-27T16:49:00Z">
        <w:del w:id="10343" w:author="Rodrigo García" w:date="2017-09-29T10:52:00Z">
          <w:r w:rsidDel="003658C0">
            <w:delText>a parte del cervical</w:delText>
          </w:r>
        </w:del>
      </w:ins>
      <w:ins w:id="10344" w:author="Rodrigo García" w:date="2017-09-29T10:52:00Z">
        <w:r w:rsidR="003658C0">
          <w:t>diferentes situaciones y dolencias</w:t>
        </w:r>
      </w:ins>
      <w:ins w:id="10345" w:author="Borja Gonzalez" w:date="2017-09-27T16:49:00Z">
        <w:r>
          <w:t xml:space="preserve">. </w:t>
        </w:r>
      </w:ins>
      <w:ins w:id="10346" w:author="Borja Gonzalez" w:date="2017-09-27T16:50:00Z">
        <w:del w:id="10347" w:author="Rodrigo García" w:date="2017-09-29T10:52:00Z">
          <w:r w:rsidDel="003658C0">
            <w:delText>Lo interesante es que s</w:delText>
          </w:r>
        </w:del>
      </w:ins>
      <w:ins w:id="10348" w:author="Rodrigo García" w:date="2017-09-29T10:52:00Z">
        <w:r w:rsidR="003658C0">
          <w:t>S</w:t>
        </w:r>
      </w:ins>
      <w:ins w:id="10349" w:author="Borja Gonzalez" w:date="2017-09-27T16:50:00Z">
        <w:r>
          <w:t xml:space="preserve">ería </w:t>
        </w:r>
        <w:del w:id="10350" w:author="Rodrigo García" w:date="2017-09-29T10:52:00Z">
          <w:r w:rsidDel="003658C0">
            <w:delText>muy</w:delText>
          </w:r>
        </w:del>
      </w:ins>
      <w:ins w:id="10351" w:author="Rodrigo García" w:date="2017-09-29T10:52:00Z">
        <w:r w:rsidR="003658C0">
          <w:t>relativamente</w:t>
        </w:r>
      </w:ins>
      <w:ins w:id="10352" w:author="Borja Gonzalez" w:date="2017-09-27T16:50:00Z">
        <w:r>
          <w:t xml:space="preserve"> sencillo incorporar otros rangos de movimiento</w:t>
        </w:r>
      </w:ins>
      <w:ins w:id="10353" w:author="Rodrigo García" w:date="2017-09-29T10:53:00Z">
        <w:r w:rsidR="003658C0">
          <w:t xml:space="preserve"> a la aplicación web</w:t>
        </w:r>
      </w:ins>
      <w:ins w:id="10354" w:author="Borja Gonzalez" w:date="2017-09-27T16:50:00Z">
        <w:r>
          <w:t xml:space="preserve">, ya que la parte </w:t>
        </w:r>
        <w:del w:id="10355" w:author="Rodrigo García" w:date="2017-09-29T10:53:00Z">
          <w:r w:rsidDel="003658C0">
            <w:delText>complicada</w:delText>
          </w:r>
        </w:del>
      </w:ins>
      <w:ins w:id="10356" w:author="Rodrigo García" w:date="2017-09-29T10:53:00Z">
        <w:r w:rsidR="003658C0">
          <w:t>más compleja de la misma es la relativa</w:t>
        </w:r>
      </w:ins>
      <w:ins w:id="10357" w:author="Borja Gonzalez" w:date="2017-09-27T16:50:00Z">
        <w:del w:id="10358" w:author="Rodrigo García" w:date="2017-09-29T10:53:00Z">
          <w:r w:rsidDel="003658C0">
            <w:delText xml:space="preserve"> tiene que ver con</w:delText>
          </w:r>
        </w:del>
      </w:ins>
      <w:ins w:id="10359" w:author="Rodrigo García" w:date="2017-09-29T10:53:00Z">
        <w:r w:rsidR="003658C0">
          <w:t xml:space="preserve"> a</w:t>
        </w:r>
      </w:ins>
      <w:ins w:id="10360" w:author="Borja Gonzalez" w:date="2017-09-27T16:50:00Z">
        <w:r>
          <w:t xml:space="preserve"> la extracci</w:t>
        </w:r>
      </w:ins>
      <w:ins w:id="10361" w:author="Borja Gonzalez" w:date="2017-09-27T16:51:00Z">
        <w:r>
          <w:t>ón de</w:t>
        </w:r>
      </w:ins>
      <w:ins w:id="10362" w:author="Borja Gonzalez" w:date="2017-09-27T16:50:00Z">
        <w:r>
          <w:t xml:space="preserve"> los datos, </w:t>
        </w:r>
      </w:ins>
      <w:ins w:id="10363" w:author="Borja Gonzalez" w:date="2017-09-27T16:56:00Z">
        <w:r w:rsidR="00580CC4">
          <w:t xml:space="preserve">el </w:t>
        </w:r>
      </w:ins>
      <w:ins w:id="10364" w:author="Borja Gonzalez" w:date="2017-09-27T16:50:00Z">
        <w:del w:id="10365" w:author="Rodrigo García" w:date="2017-09-29T10:53:00Z">
          <w:r w:rsidR="00580CC4" w:rsidDel="003658C0">
            <w:delText>almacenaje</w:delText>
          </w:r>
        </w:del>
      </w:ins>
      <w:ins w:id="10366" w:author="Rodrigo García" w:date="2017-09-29T10:53:00Z">
        <w:r w:rsidR="003658C0">
          <w:t xml:space="preserve">almacenamiento de </w:t>
        </w:r>
      </w:ins>
      <w:ins w:id="10367" w:author="Borja Gonzalez" w:date="2017-09-27T16:50:00Z">
        <w:del w:id="10368" w:author="Rodrigo García" w:date="2017-09-29T10:53:00Z">
          <w:r w:rsidDel="003658C0">
            <w:delText xml:space="preserve"> en una base de datos </w:delText>
          </w:r>
        </w:del>
        <w:r>
          <w:t xml:space="preserve">y </w:t>
        </w:r>
      </w:ins>
      <w:ins w:id="10369" w:author="Borja Gonzalez" w:date="2017-09-27T16:57:00Z">
        <w:del w:id="10370" w:author="Rodrigo García" w:date="2017-09-29T10:53:00Z">
          <w:r w:rsidR="00580CC4" w:rsidDel="003658C0">
            <w:delText>la</w:delText>
          </w:r>
        </w:del>
      </w:ins>
      <w:ins w:id="10371" w:author="Rodrigo García" w:date="2017-09-29T10:53:00Z">
        <w:r w:rsidR="003658C0">
          <w:t>su</w:t>
        </w:r>
      </w:ins>
      <w:ins w:id="10372" w:author="Borja Gonzalez" w:date="2017-09-27T16:57:00Z">
        <w:r w:rsidR="00580CC4">
          <w:t xml:space="preserve"> </w:t>
        </w:r>
      </w:ins>
      <w:ins w:id="10373" w:author="Borja Gonzalez" w:date="2017-09-27T16:50:00Z">
        <w:r w:rsidR="00580CC4">
          <w:t>representaci</w:t>
        </w:r>
      </w:ins>
      <w:ins w:id="10374" w:author="Borja Gonzalez" w:date="2017-09-27T16:57:00Z">
        <w:r w:rsidR="00580CC4">
          <w:t xml:space="preserve">ón </w:t>
        </w:r>
        <w:del w:id="10375" w:author="Rodrigo García" w:date="2017-09-29T10:53:00Z">
          <w:r w:rsidR="00580CC4" w:rsidDel="003658C0">
            <w:delText>de los datos</w:delText>
          </w:r>
        </w:del>
      </w:ins>
      <w:ins w:id="10376" w:author="Borja Gonzalez" w:date="2017-09-27T16:50:00Z">
        <w:del w:id="10377" w:author="Rodrigo García" w:date="2017-09-29T10:53:00Z">
          <w:r w:rsidDel="003658C0">
            <w:delText xml:space="preserve"> </w:delText>
          </w:r>
        </w:del>
        <w:r>
          <w:t>en forma de gr</w:t>
        </w:r>
      </w:ins>
      <w:ins w:id="10378" w:author="Borja Gonzalez" w:date="2017-09-27T16:51:00Z">
        <w:r>
          <w:t>áfico</w:t>
        </w:r>
      </w:ins>
      <w:ins w:id="10379" w:author="Rodrigo García" w:date="2017-09-29T10:53:00Z">
        <w:r w:rsidR="003658C0">
          <w:t xml:space="preserve">, aspectos comunes a todos los tipos de movimiento que el sensor nombrado puede capturar. </w:t>
        </w:r>
      </w:ins>
      <w:ins w:id="10380" w:author="Borja Gonzalez" w:date="2017-09-27T16:52:00Z">
        <w:del w:id="10381" w:author="Rodrigo García" w:date="2017-09-29T10:53:00Z">
          <w:r w:rsidDel="003658C0">
            <w:delText>.</w:delText>
          </w:r>
        </w:del>
      </w:ins>
      <w:ins w:id="10382" w:author="Borja Gonzalez" w:date="2017-09-27T16:53:00Z">
        <w:del w:id="10383" w:author="Rodrigo García" w:date="2017-09-29T10:53:00Z">
          <w:r w:rsidDel="003658C0">
            <w:delText xml:space="preserve"> </w:delText>
          </w:r>
        </w:del>
        <w:r>
          <w:t xml:space="preserve">Por </w:t>
        </w:r>
        <w:del w:id="10384" w:author="Rodrigo García" w:date="2017-09-29T10:53:00Z">
          <w:r w:rsidDel="003658C0">
            <w:delText>lo</w:delText>
          </w:r>
        </w:del>
      </w:ins>
      <w:ins w:id="10385" w:author="Rodrigo García" w:date="2017-09-29T10:53:00Z">
        <w:r w:rsidR="003658C0">
          <w:t>ello,</w:t>
        </w:r>
      </w:ins>
      <w:ins w:id="10386" w:author="Borja Gonzalez" w:date="2017-09-27T16:53:00Z">
        <w:del w:id="10387" w:author="Rodrigo García" w:date="2017-09-29T10:53:00Z">
          <w:r w:rsidDel="003658C0">
            <w:delText xml:space="preserve"> que</w:delText>
          </w:r>
        </w:del>
        <w:r>
          <w:t xml:space="preserve"> </w:t>
        </w:r>
        <w:del w:id="10388" w:author="Rodrigo García" w:date="2017-09-29T10:53:00Z">
          <w:r w:rsidDel="003658C0">
            <w:delText>sería una cuestión de incluir</w:delText>
          </w:r>
        </w:del>
      </w:ins>
      <w:ins w:id="10389" w:author="Rodrigo García" w:date="2017-09-29T10:53:00Z">
        <w:r w:rsidR="003658C0">
          <w:t xml:space="preserve">podrían </w:t>
        </w:r>
      </w:ins>
      <w:ins w:id="10390" w:author="Rodrigo García" w:date="2017-09-29T10:54:00Z">
        <w:r w:rsidR="003658C0">
          <w:t>incluirse</w:t>
        </w:r>
      </w:ins>
      <w:ins w:id="10391" w:author="Rodrigo García" w:date="2017-09-29T10:53:00Z">
        <w:r w:rsidR="003658C0">
          <w:t xml:space="preserve"> </w:t>
        </w:r>
      </w:ins>
      <w:ins w:id="10392" w:author="Rodrigo García" w:date="2017-09-29T10:54:00Z">
        <w:r w:rsidR="003658C0">
          <w:t>con poco esfuerzo</w:t>
        </w:r>
      </w:ins>
      <w:ins w:id="10393" w:author="Borja Gonzalez" w:date="2017-09-27T16:53:00Z">
        <w:r>
          <w:t xml:space="preserve"> otras secciones en la interfaz gráfica </w:t>
        </w:r>
        <w:del w:id="10394" w:author="Rodrigo García" w:date="2017-09-29T10:54:00Z">
          <w:r w:rsidDel="003658C0">
            <w:delText>para</w:delText>
          </w:r>
        </w:del>
      </w:ins>
      <w:ins w:id="10395" w:author="Rodrigo García" w:date="2017-09-29T10:54:00Z">
        <w:r w:rsidR="003658C0">
          <w:t>cuyo fin fuera</w:t>
        </w:r>
      </w:ins>
      <w:ins w:id="10396" w:author="Borja Gonzalez" w:date="2017-09-27T16:53:00Z">
        <w:r>
          <w:t xml:space="preserve"> mostrar otros rangos de movimiento.</w:t>
        </w:r>
      </w:ins>
    </w:p>
    <w:p w14:paraId="13D3487E" w14:textId="77777777" w:rsidR="00580CC4" w:rsidRDefault="00580CC4" w:rsidP="00CA79E4">
      <w:pPr>
        <w:rPr>
          <w:ins w:id="10397" w:author="Borja Gonzalez" w:date="2017-09-27T16:57:00Z"/>
        </w:rPr>
      </w:pPr>
    </w:p>
    <w:p w14:paraId="6A61BF43" w14:textId="6809050F" w:rsidR="00112C69" w:rsidRDefault="00580CC4" w:rsidP="00CA79E4">
      <w:pPr>
        <w:rPr>
          <w:ins w:id="10398" w:author="Borja Gonzalez" w:date="2017-09-28T22:40:00Z"/>
        </w:rPr>
      </w:pPr>
      <w:ins w:id="10399" w:author="Borja Gonzalez" w:date="2017-09-27T16:57:00Z">
        <w:r>
          <w:t>Otr</w:t>
        </w:r>
      </w:ins>
      <w:ins w:id="10400" w:author="Rodrigo García" w:date="2017-09-29T10:54:00Z">
        <w:r w:rsidR="003658C0">
          <w:t xml:space="preserve">a mejora </w:t>
        </w:r>
      </w:ins>
      <w:ins w:id="10401" w:author="Borja Gonzalez" w:date="2017-09-27T16:57:00Z">
        <w:del w:id="10402" w:author="Rodrigo García" w:date="2017-09-29T10:54:00Z">
          <w:r w:rsidDel="003658C0">
            <w:delText xml:space="preserve">a cuestión </w:delText>
          </w:r>
        </w:del>
        <w:r>
          <w:t>fáci</w:t>
        </w:r>
      </w:ins>
      <w:ins w:id="10403" w:author="Borja Gonzalez" w:date="2017-09-27T16:58:00Z">
        <w:r>
          <w:t xml:space="preserve">l de implementar sería </w:t>
        </w:r>
        <w:del w:id="10404" w:author="Rodrigo García" w:date="2017-09-29T10:54:00Z">
          <w:r w:rsidDel="003658C0">
            <w:delText xml:space="preserve">la gestión remota de la aplicación web, ya que actualmente solo se puede acceder a la </w:delText>
          </w:r>
        </w:del>
      </w:ins>
      <w:ins w:id="10405" w:author="Borja Gonzalez" w:date="2017-09-27T16:59:00Z">
        <w:del w:id="10406" w:author="Rodrigo García" w:date="2017-09-29T10:54:00Z">
          <w:r w:rsidDel="003658C0">
            <w:delText>aplicación web</w:delText>
          </w:r>
        </w:del>
      </w:ins>
      <w:ins w:id="10407" w:author="Borja Gonzalez" w:date="2017-09-27T16:58:00Z">
        <w:del w:id="10408" w:author="Rodrigo García" w:date="2017-09-29T10:54:00Z">
          <w:r w:rsidDel="003658C0">
            <w:delText xml:space="preserve"> desde la red privada en la que est</w:delText>
          </w:r>
        </w:del>
      </w:ins>
      <w:ins w:id="10409" w:author="Borja Gonzalez" w:date="2017-09-27T16:59:00Z">
        <w:del w:id="10410" w:author="Rodrigo García" w:date="2017-09-29T10:54:00Z">
          <w:r w:rsidDel="003658C0">
            <w:delText>á situada el servidor</w:delText>
          </w:r>
        </w:del>
      </w:ins>
      <w:ins w:id="10411" w:author="Rodrigo García" w:date="2017-09-29T10:54:00Z">
        <w:r w:rsidR="003658C0">
          <w:t>el despliegue en remoto, posiblemente en un servidor en la nube, de la aplicación web</w:t>
        </w:r>
      </w:ins>
      <w:ins w:id="10412" w:author="Borja Gonzalez" w:date="2017-09-27T16:59:00Z">
        <w:r>
          <w:t>.</w:t>
        </w:r>
      </w:ins>
      <w:ins w:id="10413" w:author="Borja Gonzalez" w:date="2017-09-27T16:57:00Z">
        <w:del w:id="10414" w:author="Rodrigo García" w:date="2017-09-29T10:54:00Z">
          <w:r w:rsidDel="003658C0">
            <w:delText xml:space="preserve"> </w:delText>
          </w:r>
        </w:del>
      </w:ins>
      <w:ins w:id="10415" w:author="Borja Gonzalez" w:date="2017-09-27T16:59:00Z">
        <w:del w:id="10416" w:author="Rodrigo García" w:date="2017-09-29T10:54:00Z">
          <w:r w:rsidDel="003658C0">
            <w:delText>Este desarrollo no ser</w:delText>
          </w:r>
        </w:del>
      </w:ins>
      <w:ins w:id="10417" w:author="Borja Gonzalez" w:date="2017-09-27T17:00:00Z">
        <w:del w:id="10418" w:author="Rodrigo García" w:date="2017-09-29T10:54:00Z">
          <w:r w:rsidDel="003658C0">
            <w:delText>ía muy complicado de realizar ya que sería simplemente modificar el firewall de la red en la que esté situada el servidor para permitir conexiones entrantes</w:delText>
          </w:r>
        </w:del>
      </w:ins>
      <w:ins w:id="10419" w:author="Borja Gonzalez" w:date="2017-09-27T17:22:00Z">
        <w:del w:id="10420" w:author="Rodrigo García" w:date="2017-09-29T10:54:00Z">
          <w:r w:rsidR="00016524" w:rsidDel="003658C0">
            <w:delText xml:space="preserve"> desde el exterior</w:delText>
          </w:r>
        </w:del>
      </w:ins>
      <w:ins w:id="10421" w:author="Borja Gonzalez" w:date="2017-09-27T17:00:00Z">
        <w:del w:id="10422" w:author="Rodrigo García" w:date="2017-09-29T10:54:00Z">
          <w:r w:rsidDel="003658C0">
            <w:delText xml:space="preserve"> a la </w:delText>
          </w:r>
        </w:del>
      </w:ins>
      <w:ins w:id="10423" w:author="Borja Gonzalez" w:date="2017-09-27T17:01:00Z">
        <w:del w:id="10424" w:author="Rodrigo García" w:date="2017-09-29T10:54:00Z">
          <w:r w:rsidDel="003658C0">
            <w:delText>dirección IP del servidor.</w:delText>
          </w:r>
        </w:del>
      </w:ins>
    </w:p>
    <w:p w14:paraId="4154A4CD" w14:textId="77777777" w:rsidR="0089495A" w:rsidRDefault="0089495A" w:rsidP="00CA79E4">
      <w:pPr>
        <w:rPr>
          <w:ins w:id="10425" w:author="Borja Gonzalez" w:date="2017-09-28T22:40:00Z"/>
        </w:rPr>
      </w:pPr>
    </w:p>
    <w:p w14:paraId="674315C0" w14:textId="1AE47600" w:rsidR="0089495A" w:rsidRDefault="0089495A" w:rsidP="00CA79E4">
      <w:pPr>
        <w:rPr>
          <w:ins w:id="10426" w:author="Borja Gonzalez" w:date="2017-09-27T17:28:00Z"/>
        </w:rPr>
      </w:pPr>
      <w:ins w:id="10427" w:author="Borja Gonzalez" w:date="2017-09-28T22:40:00Z">
        <w:r>
          <w:t>Como últim</w:t>
        </w:r>
      </w:ins>
      <w:ins w:id="10428" w:author="Rodrigo García" w:date="2017-09-29T10:55:00Z">
        <w:r w:rsidR="003658C0">
          <w:t>o apunte</w:t>
        </w:r>
      </w:ins>
      <w:ins w:id="10429" w:author="Borja Gonzalez" w:date="2017-09-28T22:40:00Z">
        <w:del w:id="10430" w:author="Rodrigo García" w:date="2017-09-29T10:55:00Z">
          <w:r w:rsidDel="003658C0">
            <w:delText>a sugerencia</w:delText>
          </w:r>
        </w:del>
        <w:r>
          <w:t xml:space="preserve">, </w:t>
        </w:r>
      </w:ins>
      <w:ins w:id="10431" w:author="Rodrigo García" w:date="2017-09-29T10:55:00Z">
        <w:r w:rsidR="003658C0">
          <w:t xml:space="preserve">también </w:t>
        </w:r>
      </w:ins>
      <w:ins w:id="10432" w:author="Borja Gonzalez" w:date="2017-09-28T22:40:00Z">
        <w:r>
          <w:t>se podr</w:t>
        </w:r>
      </w:ins>
      <w:ins w:id="10433" w:author="Borja Gonzalez" w:date="2017-09-28T22:41:00Z">
        <w:r>
          <w:t>ía implementar un sistema más seguro, ya que la aplicación web</w:t>
        </w:r>
        <w:r w:rsidR="00F566A4">
          <w:t xml:space="preserve"> </w:t>
        </w:r>
        <w:del w:id="10434" w:author="Rodrigo García" w:date="2017-09-29T10:55:00Z">
          <w:r w:rsidR="00F566A4" w:rsidDel="003658C0">
            <w:delText>utiliza la URL</w:delText>
          </w:r>
          <w:r w:rsidDel="003658C0">
            <w:delText xml:space="preserve"> para intercambiar datos entre distintos documentos </w:delText>
          </w:r>
        </w:del>
      </w:ins>
      <w:ins w:id="10435" w:author="Borja Gonzalez" w:date="2017-09-28T22:47:00Z">
        <w:del w:id="10436" w:author="Rodrigo García" w:date="2017-09-29T10:55:00Z">
          <w:r w:rsidDel="003658C0">
            <w:delText>HTML</w:delText>
          </w:r>
        </w:del>
      </w:ins>
      <w:ins w:id="10437" w:author="Borja Gonzalez" w:date="2017-09-28T22:44:00Z">
        <w:del w:id="10438" w:author="Rodrigo García" w:date="2017-09-29T10:55:00Z">
          <w:r w:rsidDel="003658C0">
            <w:delText xml:space="preserve"> y </w:delText>
          </w:r>
        </w:del>
        <w:r>
          <w:t xml:space="preserve">no </w:t>
        </w:r>
        <w:del w:id="10439" w:author="Rodrigo García" w:date="2017-09-29T10:55:00Z">
          <w:r w:rsidDel="003658C0">
            <w:delText>tiene</w:delText>
          </w:r>
        </w:del>
      </w:ins>
      <w:ins w:id="10440" w:author="Rodrigo García" w:date="2017-09-29T10:55:00Z">
        <w:r w:rsidR="003658C0">
          <w:t>dispone de</w:t>
        </w:r>
      </w:ins>
      <w:ins w:id="10441" w:author="Borja Gonzalez" w:date="2017-09-28T22:44:00Z">
        <w:r>
          <w:t xml:space="preserve"> ningún</w:t>
        </w:r>
        <w:del w:id="10442" w:author="Rodrigo García" w:date="2017-09-29T10:55:00Z">
          <w:r w:rsidDel="003658C0">
            <w:delText xml:space="preserve"> </w:delText>
          </w:r>
        </w:del>
      </w:ins>
      <w:ins w:id="10443" w:author="Borja Gonzalez" w:date="2017-09-28T22:45:00Z">
        <w:del w:id="10444" w:author="Rodrigo García" w:date="2017-09-29T10:55:00Z">
          <w:r w:rsidDel="003658C0">
            <w:delText>ninguna pantalla de acceso donde se pidan ciertas credenciales</w:delText>
          </w:r>
        </w:del>
      </w:ins>
      <w:ins w:id="10445" w:author="Borja Gonzalez" w:date="2017-09-28T22:41:00Z">
        <w:del w:id="10446" w:author="Rodrigo García" w:date="2017-09-29T10:55:00Z">
          <w:r w:rsidDel="003658C0">
            <w:delText>,</w:delText>
          </w:r>
        </w:del>
      </w:ins>
      <w:ins w:id="10447" w:author="Rodrigo García" w:date="2017-09-29T10:55:00Z">
        <w:r w:rsidR="003658C0">
          <w:t xml:space="preserve"> control de acceso para acceder a los datos. Este hecho no es problemático ahora mismo ya que solo puede accederse a la </w:t>
        </w:r>
        <w:r w:rsidR="003658C0">
          <w:lastRenderedPageBreak/>
          <w:t>aplicación en su despliegue actual desde una red privada, pero podr</w:t>
        </w:r>
      </w:ins>
      <w:ins w:id="10448" w:author="Rodrigo García" w:date="2017-09-29T10:56:00Z">
        <w:r w:rsidR="003658C0">
          <w:t>ía resultar muy importante en el futuro, sobre todo para el seguimiento de pacientes individuales. No es un aspecto tan relevante para el estudio clínico, ya que los nombres podrían anonimizarse para evitar vulnerar leyes de protecci</w:t>
        </w:r>
      </w:ins>
      <w:ins w:id="10449" w:author="Rodrigo García" w:date="2017-09-29T10:57:00Z">
        <w:r w:rsidR="003658C0">
          <w:t>ón de datos.</w:t>
        </w:r>
      </w:ins>
      <w:ins w:id="10450" w:author="Borja Gonzalez" w:date="2017-09-28T22:41:00Z">
        <w:del w:id="10451" w:author="Rodrigo García" w:date="2017-09-29T10:57:00Z">
          <w:r w:rsidDel="003658C0">
            <w:delText>. Esto es as</w:delText>
          </w:r>
        </w:del>
      </w:ins>
      <w:ins w:id="10452" w:author="Borja Gonzalez" w:date="2017-09-28T22:43:00Z">
        <w:del w:id="10453" w:author="Rodrigo García" w:date="2017-09-29T10:57:00Z">
          <w:r w:rsidDel="003658C0">
            <w:delText>í debido a que esta aplicación esta pensada para ejecutarse en un entorno privado, donde exista ning</w:delText>
          </w:r>
        </w:del>
      </w:ins>
      <w:ins w:id="10454" w:author="Borja Gonzalez" w:date="2017-09-28T22:45:00Z">
        <w:del w:id="10455" w:author="Rodrigo García" w:date="2017-09-29T10:57:00Z">
          <w:r w:rsidDel="003658C0">
            <w:delText xml:space="preserve">ún tipo de amenaza. Pero si la </w:delText>
          </w:r>
        </w:del>
      </w:ins>
      <w:ins w:id="10456" w:author="Borja Gonzalez" w:date="2017-09-28T22:46:00Z">
        <w:del w:id="10457" w:author="Rodrigo García" w:date="2017-09-29T10:57:00Z">
          <w:r w:rsidDel="003658C0">
            <w:delText xml:space="preserve">aplicación se utilizase de forma extensa (varios centros médicos), habría que </w:delText>
          </w:r>
        </w:del>
      </w:ins>
      <w:ins w:id="10458" w:author="Borja Gonzalez" w:date="2017-09-28T22:47:00Z">
        <w:del w:id="10459" w:author="Rodrigo García" w:date="2017-09-29T10:57:00Z">
          <w:r w:rsidDel="003658C0">
            <w:delText>restringir el acc</w:delText>
          </w:r>
          <w:r w:rsidR="00F566A4" w:rsidDel="003658C0">
            <w:delText>eso a la página mediante claves.</w:delText>
          </w:r>
        </w:del>
      </w:ins>
    </w:p>
    <w:p w14:paraId="42F36A8C" w14:textId="2989B7AC" w:rsidR="00112C69" w:rsidRDefault="00112C69">
      <w:pPr>
        <w:pStyle w:val="Ttulo1"/>
        <w:rPr>
          <w:ins w:id="10460" w:author="Borja Gonzalez" w:date="2017-09-27T17:28:00Z"/>
        </w:rPr>
      </w:pPr>
      <w:bookmarkStart w:id="10461" w:name="_Toc494476041"/>
      <w:ins w:id="10462" w:author="Borja Gonzalez" w:date="2017-09-27T17:28:00Z">
        <w:r>
          <w:t>7.  Git</w:t>
        </w:r>
        <w:del w:id="10463" w:author="Rodrigo García" w:date="2017-09-29T10:57:00Z">
          <w:r w:rsidDel="003658C0">
            <w:delText>h</w:delText>
          </w:r>
        </w:del>
      </w:ins>
      <w:ins w:id="10464" w:author="Rodrigo García" w:date="2017-09-29T10:57:00Z">
        <w:r w:rsidR="003658C0">
          <w:t>H</w:t>
        </w:r>
      </w:ins>
      <w:ins w:id="10465" w:author="Borja Gonzalez" w:date="2017-09-27T17:28:00Z">
        <w:r>
          <w:t>ub</w:t>
        </w:r>
        <w:bookmarkEnd w:id="10461"/>
      </w:ins>
    </w:p>
    <w:p w14:paraId="5589A262" w14:textId="77777777" w:rsidR="00112C69" w:rsidRDefault="00112C69">
      <w:pPr>
        <w:rPr>
          <w:ins w:id="10466" w:author="Borja Gonzalez" w:date="2017-09-27T17:28:00Z"/>
        </w:rPr>
        <w:pPrChange w:id="10467" w:author="Borja Gonzalez" w:date="2017-09-27T17:28:00Z">
          <w:pPr>
            <w:pStyle w:val="Ttulo1"/>
          </w:pPr>
        </w:pPrChange>
      </w:pPr>
    </w:p>
    <w:p w14:paraId="10F994C1" w14:textId="1FB96028" w:rsidR="00112C69" w:rsidRDefault="00112C69">
      <w:pPr>
        <w:rPr>
          <w:ins w:id="10468" w:author="Borja Gonzalez" w:date="2017-09-27T17:36:00Z"/>
        </w:rPr>
        <w:pPrChange w:id="10469" w:author="Borja Gonzalez" w:date="2017-09-27T17:28:00Z">
          <w:pPr>
            <w:pStyle w:val="Ttulo1"/>
          </w:pPr>
        </w:pPrChange>
      </w:pPr>
      <w:ins w:id="10470" w:author="Borja Gonzalez" w:date="2017-09-27T17:28:00Z">
        <w:r>
          <w:t>Quiero acabar esta memoria mencionando que</w:t>
        </w:r>
        <w:del w:id="10471" w:author="Rodrigo García" w:date="2017-09-29T10:57:00Z">
          <w:r w:rsidDel="003658C0">
            <w:delText xml:space="preserve"> como parte no incluida en los requisitos del proyecto, </w:delText>
          </w:r>
        </w:del>
      </w:ins>
      <w:ins w:id="10472" w:author="Rodrigo García" w:date="2017-09-29T10:57:00Z">
        <w:r w:rsidR="003658C0">
          <w:t xml:space="preserve"> </w:t>
        </w:r>
      </w:ins>
      <w:ins w:id="10473" w:author="Borja Gonzalez" w:date="2017-09-27T17:28:00Z">
        <w:r>
          <w:t xml:space="preserve">he estado trabajando con </w:t>
        </w:r>
        <w:del w:id="10474" w:author="Rodrigo García" w:date="2017-09-29T10:57:00Z">
          <w:r w:rsidDel="003658C0">
            <w:delText>el</w:delText>
          </w:r>
        </w:del>
      </w:ins>
      <w:ins w:id="10475" w:author="Rodrigo García" w:date="2017-09-29T10:57:00Z">
        <w:r w:rsidR="003658C0">
          <w:t>un</w:t>
        </w:r>
      </w:ins>
      <w:ins w:id="10476" w:author="Borja Gonzalez" w:date="2017-09-27T17:28:00Z">
        <w:r>
          <w:t xml:space="preserve"> repositorio </w:t>
        </w:r>
      </w:ins>
      <w:ins w:id="10477" w:author="Rodrigo García" w:date="2017-09-29T10:57:00Z">
        <w:r w:rsidR="003658C0">
          <w:t xml:space="preserve">remoto </w:t>
        </w:r>
      </w:ins>
      <w:ins w:id="10478" w:author="Borja Gonzalez" w:date="2017-09-27T17:28:00Z">
        <w:r>
          <w:t>Git</w:t>
        </w:r>
        <w:del w:id="10479" w:author="Rodrigo García" w:date="2017-09-29T10:57:00Z">
          <w:r w:rsidDel="003658C0">
            <w:delText>h</w:delText>
          </w:r>
        </w:del>
      </w:ins>
      <w:ins w:id="10480" w:author="Rodrigo García" w:date="2017-09-29T10:57:00Z">
        <w:r w:rsidR="003658C0">
          <w:t>H</w:t>
        </w:r>
      </w:ins>
      <w:ins w:id="10481" w:author="Borja Gonzalez" w:date="2017-09-27T17:28:00Z">
        <w:r>
          <w:t>ub</w:t>
        </w:r>
        <w:del w:id="10482" w:author="Rodrigo García" w:date="2017-09-29T10:57:00Z">
          <w:r w:rsidDel="003658C0">
            <w:delText>, lo cual ha reforzado mi conocimiento en repositorios</w:delText>
          </w:r>
        </w:del>
      </w:ins>
      <w:ins w:id="10483" w:author="Borja Gonzalez" w:date="2017-09-27T17:30:00Z">
        <w:r>
          <w:t>. He utilizado este reposit</w:t>
        </w:r>
        <w:r w:rsidR="000B4D29">
          <w:t xml:space="preserve">orio para tener mi proyecto en más de una ubicación y además para compartir los progresos con mi tutor. </w:t>
        </w:r>
      </w:ins>
      <w:ins w:id="10484" w:author="Borja Gonzalez" w:date="2017-09-27T17:34:00Z">
        <w:r w:rsidR="000B4D29">
          <w:t>Además de tener disponibilidad para ver el código, mi tutor y yo hemos podido realizar cambios sobre el repositorio para hacer correcciones</w:t>
        </w:r>
      </w:ins>
      <w:ins w:id="10485" w:author="Borja Gonzalez" w:date="2017-09-27T18:18:00Z">
        <w:r w:rsidR="007E5FBE">
          <w:t>,</w:t>
        </w:r>
      </w:ins>
      <w:ins w:id="10486" w:author="Borja Gonzalez" w:date="2017-09-27T17:34:00Z">
        <w:r w:rsidR="000B4D29">
          <w:t xml:space="preserve"> por lo que hemos ido actualizando las versiones del repositorio, trabajando as</w:t>
        </w:r>
      </w:ins>
      <w:ins w:id="10487" w:author="Borja Gonzalez" w:date="2017-09-27T17:36:00Z">
        <w:r w:rsidR="000B4D29">
          <w:t>í de forma conjunta en un proyecto común, algo que se realiza de forma habitual en el mundo empresarial.</w:t>
        </w:r>
      </w:ins>
    </w:p>
    <w:p w14:paraId="3D738713" w14:textId="77777777" w:rsidR="000B4D29" w:rsidRDefault="000B4D29">
      <w:pPr>
        <w:rPr>
          <w:ins w:id="10488" w:author="Borja Gonzalez" w:date="2017-09-27T17:36:00Z"/>
        </w:rPr>
        <w:pPrChange w:id="10489" w:author="Borja Gonzalez" w:date="2017-09-27T17:28:00Z">
          <w:pPr>
            <w:pStyle w:val="Ttulo1"/>
          </w:pPr>
        </w:pPrChange>
      </w:pPr>
    </w:p>
    <w:p w14:paraId="07C5B268" w14:textId="49BEC7F4" w:rsidR="000B4D29" w:rsidRDefault="000B4D29">
      <w:pPr>
        <w:rPr>
          <w:ins w:id="10490" w:author="Borja Gonzalez" w:date="2017-09-27T17:38:00Z"/>
        </w:rPr>
        <w:pPrChange w:id="10491" w:author="Borja Gonzalez" w:date="2017-09-27T17:28:00Z">
          <w:pPr>
            <w:pStyle w:val="Ttulo1"/>
          </w:pPr>
        </w:pPrChange>
      </w:pPr>
      <w:ins w:id="10492" w:author="Borja Gonzalez" w:date="2017-09-27T17:36:00Z">
        <w:r>
          <w:t xml:space="preserve">El link para acceder al repositorio que contiene todo lo que hace falta para poner en funcionamiento la </w:t>
        </w:r>
      </w:ins>
      <w:ins w:id="10493" w:author="Borja Gonzalez" w:date="2017-09-27T17:37:00Z">
        <w:r>
          <w:t>aplicación web y adem</w:t>
        </w:r>
      </w:ins>
      <w:ins w:id="10494" w:author="Borja Gonzalez" w:date="2017-09-27T17:38:00Z">
        <w:r>
          <w:t>ás esta memoria</w:t>
        </w:r>
      </w:ins>
      <w:ins w:id="10495" w:author="Borja Gonzalez" w:date="2017-09-27T18:16:00Z">
        <w:r w:rsidR="003320BE">
          <w:t>,</w:t>
        </w:r>
      </w:ins>
      <w:ins w:id="10496" w:author="Borja Gonzalez" w:date="2017-09-27T17:38:00Z">
        <w:r>
          <w:t xml:space="preserve"> es el siguiente:</w:t>
        </w:r>
      </w:ins>
    </w:p>
    <w:p w14:paraId="0812546A" w14:textId="77777777" w:rsidR="000B4D29" w:rsidRDefault="000B4D29">
      <w:pPr>
        <w:rPr>
          <w:ins w:id="10497" w:author="Borja Gonzalez" w:date="2017-09-27T17:38:00Z"/>
        </w:rPr>
        <w:pPrChange w:id="10498" w:author="Borja Gonzalez" w:date="2017-09-27T17:28:00Z">
          <w:pPr>
            <w:pStyle w:val="Ttulo1"/>
          </w:pPr>
        </w:pPrChange>
      </w:pPr>
    </w:p>
    <w:p w14:paraId="3CE12CCE" w14:textId="56695977" w:rsidR="000B4D29" w:rsidRPr="00112C69" w:rsidRDefault="000B4D29">
      <w:pPr>
        <w:rPr>
          <w:ins w:id="10499" w:author="Borja Gonzalez" w:date="2017-09-27T16:44:00Z"/>
        </w:rPr>
        <w:pPrChange w:id="10500" w:author="Borja Gonzalez" w:date="2017-09-27T17:28:00Z">
          <w:pPr>
            <w:pStyle w:val="Ttulo1"/>
          </w:pPr>
        </w:pPrChange>
      </w:pPr>
      <w:ins w:id="10501" w:author="Borja Gonzalez" w:date="2017-09-27T17:38:00Z">
        <w:r w:rsidRPr="000B4D29">
          <w:t>https://github.com/BorjaGD94/TFG/</w:t>
        </w:r>
      </w:ins>
    </w:p>
    <w:p w14:paraId="6BD47EBF" w14:textId="77777777" w:rsidR="00FF4EF1" w:rsidRDefault="00FF4EF1">
      <w:pPr>
        <w:rPr>
          <w:ins w:id="10502" w:author="Borja Gonzalez" w:date="2017-09-27T16:30:00Z"/>
        </w:rPr>
        <w:pPrChange w:id="10503" w:author="Borja Gonzalez" w:date="2017-09-27T16:30:00Z">
          <w:pPr>
            <w:pStyle w:val="Ttulo1"/>
          </w:pPr>
        </w:pPrChange>
      </w:pPr>
    </w:p>
    <w:p w14:paraId="3A145726" w14:textId="77777777" w:rsidR="00D26C47" w:rsidRPr="00D26C47" w:rsidRDefault="00D26C47">
      <w:pPr>
        <w:rPr>
          <w:ins w:id="10504" w:author="Borja Gonzalez" w:date="2017-09-27T15:52:00Z"/>
        </w:rPr>
        <w:pPrChange w:id="10505" w:author="Borja Gonzalez" w:date="2017-09-27T16:30:00Z">
          <w:pPr>
            <w:pStyle w:val="Ttulo1"/>
          </w:pPr>
        </w:pPrChange>
      </w:pPr>
    </w:p>
    <w:p w14:paraId="0CDF571E" w14:textId="44E16969" w:rsidR="00273C9D" w:rsidDel="002349CC" w:rsidRDefault="00273C9D" w:rsidP="00E653AA">
      <w:pPr>
        <w:rPr>
          <w:del w:id="10506" w:author="Rodrigo García" w:date="2017-09-29T10:57:00Z"/>
        </w:rPr>
      </w:pPr>
    </w:p>
    <w:p w14:paraId="4BEB85F9" w14:textId="77777777" w:rsidR="002349CC" w:rsidRDefault="002349CC">
      <w:pPr>
        <w:rPr>
          <w:ins w:id="10507" w:author="GONZALEZ DIAZ, BORJA" w:date="2017-09-29T19:22:00Z"/>
        </w:rPr>
        <w:pPrChange w:id="10508" w:author="GONZALEZ DIAZ, BORJA" w:date="2017-09-29T19:22:00Z">
          <w:pPr>
            <w:pStyle w:val="Ttulo1"/>
          </w:pPr>
        </w:pPrChange>
      </w:pPr>
    </w:p>
    <w:p w14:paraId="0E034E02" w14:textId="77777777" w:rsidR="002349CC" w:rsidRDefault="002349CC">
      <w:pPr>
        <w:rPr>
          <w:ins w:id="10509" w:author="GONZALEZ DIAZ, BORJA" w:date="2017-09-29T19:22:00Z"/>
        </w:rPr>
        <w:pPrChange w:id="10510" w:author="GONZALEZ DIAZ, BORJA" w:date="2017-09-29T19:22:00Z">
          <w:pPr>
            <w:pStyle w:val="Ttulo1"/>
          </w:pPr>
        </w:pPrChange>
      </w:pPr>
    </w:p>
    <w:p w14:paraId="3922499B" w14:textId="77777777" w:rsidR="002349CC" w:rsidRDefault="002349CC">
      <w:pPr>
        <w:rPr>
          <w:ins w:id="10511" w:author="GONZALEZ DIAZ, BORJA" w:date="2017-09-29T19:22:00Z"/>
        </w:rPr>
        <w:pPrChange w:id="10512" w:author="GONZALEZ DIAZ, BORJA" w:date="2017-09-29T19:22:00Z">
          <w:pPr>
            <w:pStyle w:val="Ttulo1"/>
          </w:pPr>
        </w:pPrChange>
      </w:pPr>
    </w:p>
    <w:p w14:paraId="736E9FBD" w14:textId="77777777" w:rsidR="002349CC" w:rsidRPr="00273C9D" w:rsidRDefault="002349CC">
      <w:pPr>
        <w:rPr>
          <w:ins w:id="10513" w:author="GONZALEZ DIAZ, BORJA" w:date="2017-09-29T19:22:00Z"/>
        </w:rPr>
        <w:pPrChange w:id="10514" w:author="GONZALEZ DIAZ, BORJA" w:date="2017-09-29T19:22:00Z">
          <w:pPr>
            <w:pStyle w:val="Ttulo1"/>
          </w:pPr>
        </w:pPrChange>
      </w:pPr>
    </w:p>
    <w:p w14:paraId="5CE4A0F1" w14:textId="334EA5D5" w:rsidR="00E653AA" w:rsidDel="003658C0" w:rsidRDefault="00E653AA" w:rsidP="00E653AA">
      <w:pPr>
        <w:rPr>
          <w:ins w:id="10515" w:author="Borja Gonzalez" w:date="2017-09-10T20:43:00Z"/>
          <w:del w:id="10516" w:author="Rodrigo García" w:date="2017-09-29T10:57:00Z"/>
        </w:rPr>
      </w:pPr>
    </w:p>
    <w:p w14:paraId="5D3BEE6E" w14:textId="25AD6C6B" w:rsidR="007E178E" w:rsidDel="003658C0" w:rsidRDefault="007E178E" w:rsidP="00E653AA">
      <w:pPr>
        <w:rPr>
          <w:ins w:id="10517" w:author="Borja Gonzalez" w:date="2017-09-10T20:43:00Z"/>
          <w:del w:id="10518" w:author="Rodrigo García" w:date="2017-09-29T10:57:00Z"/>
        </w:rPr>
      </w:pPr>
    </w:p>
    <w:p w14:paraId="539A1021" w14:textId="0D8510D8" w:rsidR="007E178E" w:rsidRPr="0060192C" w:rsidDel="002349CC" w:rsidRDefault="007E178E" w:rsidP="00E653AA">
      <w:pPr>
        <w:rPr>
          <w:del w:id="10519" w:author="GONZALEZ DIAZ, BORJA" w:date="2017-09-29T19:22:00Z"/>
          <w:b/>
          <w:sz w:val="32"/>
          <w:szCs w:val="32"/>
          <w:lang w:val="en-US"/>
          <w:rPrChange w:id="10520" w:author="GONZALEZ DIAZ, BORJA" w:date="2017-09-29T19:45:00Z">
            <w:rPr>
              <w:del w:id="10521" w:author="GONZALEZ DIAZ, BORJA" w:date="2017-09-29T19:22:00Z"/>
              <w:b/>
              <w:sz w:val="32"/>
              <w:szCs w:val="32"/>
            </w:rPr>
          </w:rPrChange>
        </w:rPr>
      </w:pPr>
      <w:r w:rsidRPr="0060192C">
        <w:rPr>
          <w:b/>
          <w:sz w:val="32"/>
          <w:szCs w:val="32"/>
          <w:lang w:val="en-US"/>
          <w:rPrChange w:id="10522" w:author="GONZALEZ DIAZ, BORJA" w:date="2017-09-29T19:45:00Z">
            <w:rPr>
              <w:b/>
              <w:sz w:val="32"/>
              <w:szCs w:val="32"/>
            </w:rPr>
          </w:rPrChange>
        </w:rPr>
        <w:t xml:space="preserve">Bibliografía </w:t>
      </w:r>
    </w:p>
    <w:p w14:paraId="1A42BE23" w14:textId="77777777" w:rsidR="007E178E" w:rsidRPr="0060192C" w:rsidRDefault="007E178E" w:rsidP="00E653AA">
      <w:pPr>
        <w:rPr>
          <w:b/>
          <w:sz w:val="32"/>
          <w:szCs w:val="32"/>
          <w:lang w:val="en-US"/>
          <w:rPrChange w:id="10523" w:author="GONZALEZ DIAZ, BORJA" w:date="2017-09-29T19:45:00Z">
            <w:rPr>
              <w:b/>
              <w:sz w:val="32"/>
              <w:szCs w:val="32"/>
            </w:rPr>
          </w:rPrChange>
        </w:rPr>
      </w:pPr>
    </w:p>
    <w:p w14:paraId="408B1F33" w14:textId="77777777" w:rsidR="00166006" w:rsidRPr="0060192C" w:rsidRDefault="00166006" w:rsidP="00E653AA">
      <w:pPr>
        <w:rPr>
          <w:ins w:id="10524" w:author="GONZALEZ DIAZ, BORJA" w:date="2017-09-29T19:19:00Z"/>
          <w:lang w:val="en-US"/>
          <w:rPrChange w:id="10525" w:author="GONZALEZ DIAZ, BORJA" w:date="2017-09-29T19:45:00Z">
            <w:rPr>
              <w:ins w:id="10526" w:author="GONZALEZ DIAZ, BORJA" w:date="2017-09-29T19:19:00Z"/>
            </w:rPr>
          </w:rPrChange>
        </w:rPr>
      </w:pPr>
    </w:p>
    <w:p w14:paraId="090AAC8B" w14:textId="0AB52486" w:rsidR="00CC6B0C" w:rsidRPr="002349CC" w:rsidRDefault="00CC6B0C" w:rsidP="00CC6B0C">
      <w:pPr>
        <w:rPr>
          <w:ins w:id="10527" w:author="GONZALEZ DIAZ, BORJA" w:date="2017-09-29T19:21:00Z"/>
          <w:color w:val="000000" w:themeColor="text1"/>
          <w:lang w:val="en-US"/>
          <w:rPrChange w:id="10528" w:author="GONZALEZ DIAZ, BORJA" w:date="2017-09-29T19:23:00Z">
            <w:rPr>
              <w:ins w:id="10529" w:author="GONZALEZ DIAZ, BORJA" w:date="2017-09-29T19:21:00Z"/>
            </w:rPr>
          </w:rPrChange>
        </w:rPr>
      </w:pPr>
      <w:ins w:id="10530" w:author="GONZALEZ DIAZ, BORJA" w:date="2017-09-29T19:21:00Z">
        <w:r w:rsidRPr="002349CC">
          <w:rPr>
            <w:color w:val="000000" w:themeColor="text1"/>
            <w:lang w:val="en-US"/>
            <w:rPrChange w:id="10531" w:author="GONZALEZ DIAZ, BORJA" w:date="2017-09-29T19:23:00Z">
              <w:rPr/>
            </w:rPrChange>
          </w:rPr>
          <w:t xml:space="preserve">Virgilio F. Ferrario *, Chiarella Sforza, Graziano Serrao, GianPiero Grassi, Erio Mossi </w:t>
        </w:r>
      </w:ins>
      <w:ins w:id="10532" w:author="GONZALEZ DIAZ, BORJA" w:date="2017-09-29T19:22:00Z">
        <w:r w:rsidRPr="002349CC">
          <w:rPr>
            <w:color w:val="000000" w:themeColor="text1"/>
            <w:lang w:val="en-US"/>
            <w:rPrChange w:id="10533" w:author="GONZALEZ DIAZ, BORJA" w:date="2017-09-29T19:23:00Z">
              <w:rPr/>
            </w:rPrChange>
          </w:rPr>
          <w:t xml:space="preserve">- Active range of motion of the head and cervical spine: a three-dimensional investigation in healthy young adults </w:t>
        </w:r>
      </w:ins>
    </w:p>
    <w:p w14:paraId="3438CBEF" w14:textId="77777777" w:rsidR="00166006" w:rsidRPr="002349CC" w:rsidRDefault="00166006" w:rsidP="00E653AA">
      <w:pPr>
        <w:rPr>
          <w:ins w:id="10534" w:author="GONZALEZ DIAZ, BORJA" w:date="2017-09-29T19:19:00Z"/>
          <w:color w:val="000000" w:themeColor="text1"/>
          <w:lang w:val="en-US"/>
          <w:rPrChange w:id="10535" w:author="GONZALEZ DIAZ, BORJA" w:date="2017-09-29T19:23:00Z">
            <w:rPr>
              <w:ins w:id="10536" w:author="GONZALEZ DIAZ, BORJA" w:date="2017-09-29T19:19:00Z"/>
            </w:rPr>
          </w:rPrChange>
        </w:rPr>
      </w:pPr>
    </w:p>
    <w:p w14:paraId="44E3F6ED" w14:textId="767C77F5" w:rsidR="007E178E" w:rsidRPr="00683B90" w:rsidRDefault="00406C9B" w:rsidP="00E653AA">
      <w:pPr>
        <w:rPr>
          <w:ins w:id="10537" w:author="GONZALEZ DIAZ, BORJA" w:date="2017-09-29T19:19:00Z"/>
          <w:rStyle w:val="Hipervnculo"/>
          <w:color w:val="000000" w:themeColor="text1"/>
          <w:u w:val="none"/>
          <w:lang w:val="en-US"/>
          <w:rPrChange w:id="10538" w:author="GONZALEZ DIAZ, BORJA" w:date="2017-09-29T19:44:00Z">
            <w:rPr>
              <w:ins w:id="10539" w:author="GONZALEZ DIAZ, BORJA" w:date="2017-09-29T19:19:00Z"/>
              <w:rStyle w:val="Hipervnculo"/>
            </w:rPr>
          </w:rPrChange>
        </w:rPr>
      </w:pPr>
      <w:r w:rsidRPr="002349CC">
        <w:rPr>
          <w:color w:val="000000" w:themeColor="text1"/>
          <w:rPrChange w:id="10540" w:author="GONZALEZ DIAZ, BORJA" w:date="2017-09-29T19:23:00Z">
            <w:rPr>
              <w:rStyle w:val="Hipervnculo"/>
            </w:rPr>
          </w:rPrChange>
        </w:rPr>
        <w:fldChar w:fldCharType="begin"/>
      </w:r>
      <w:r w:rsidRPr="00683B90">
        <w:rPr>
          <w:color w:val="000000" w:themeColor="text1"/>
          <w:lang w:val="en-US"/>
          <w:rPrChange w:id="10541" w:author="GONZALEZ DIAZ, BORJA" w:date="2017-09-29T19:44:00Z">
            <w:rPr/>
          </w:rPrChange>
        </w:rPr>
        <w:instrText xml:space="preserve"> HYPERLINK "https://en.wikipedia.org/wiki/Socket.IO" </w:instrText>
      </w:r>
      <w:r w:rsidRPr="002349CC">
        <w:rPr>
          <w:color w:val="000000" w:themeColor="text1"/>
          <w:rPrChange w:id="10542" w:author="GONZALEZ DIAZ, BORJA" w:date="2017-09-29T19:23:00Z">
            <w:rPr>
              <w:rStyle w:val="Hipervnculo"/>
            </w:rPr>
          </w:rPrChange>
        </w:rPr>
        <w:fldChar w:fldCharType="separate"/>
      </w:r>
      <w:r w:rsidR="007E178E" w:rsidRPr="00683B90">
        <w:rPr>
          <w:rStyle w:val="Hipervnculo"/>
          <w:color w:val="000000" w:themeColor="text1"/>
          <w:u w:val="none"/>
          <w:lang w:val="en-US"/>
          <w:rPrChange w:id="10543" w:author="GONZALEZ DIAZ, BORJA" w:date="2017-09-29T19:44:00Z">
            <w:rPr>
              <w:rStyle w:val="Hipervnculo"/>
            </w:rPr>
          </w:rPrChange>
        </w:rPr>
        <w:t>https://en.wikipedia.org/wiki/Socket.IO</w:t>
      </w:r>
      <w:r w:rsidRPr="002349CC">
        <w:rPr>
          <w:rStyle w:val="Hipervnculo"/>
          <w:color w:val="000000" w:themeColor="text1"/>
          <w:u w:val="none"/>
          <w:rPrChange w:id="10544" w:author="GONZALEZ DIAZ, BORJA" w:date="2017-09-29T19:23:00Z">
            <w:rPr>
              <w:rStyle w:val="Hipervnculo"/>
            </w:rPr>
          </w:rPrChange>
        </w:rPr>
        <w:fldChar w:fldCharType="end"/>
      </w:r>
    </w:p>
    <w:p w14:paraId="7E8FCB83" w14:textId="77777777" w:rsidR="00166006" w:rsidRPr="00683B90" w:rsidRDefault="00166006" w:rsidP="00E653AA">
      <w:pPr>
        <w:rPr>
          <w:ins w:id="10545" w:author="GONZALEZ DIAZ, BORJA" w:date="2017-09-29T19:19:00Z"/>
          <w:rStyle w:val="Hipervnculo"/>
          <w:color w:val="000000" w:themeColor="text1"/>
          <w:u w:val="none"/>
          <w:lang w:val="en-US"/>
          <w:rPrChange w:id="10546" w:author="GONZALEZ DIAZ, BORJA" w:date="2017-09-29T19:44:00Z">
            <w:rPr>
              <w:ins w:id="10547" w:author="GONZALEZ DIAZ, BORJA" w:date="2017-09-29T19:19:00Z"/>
              <w:rStyle w:val="Hipervnculo"/>
            </w:rPr>
          </w:rPrChange>
        </w:rPr>
      </w:pPr>
    </w:p>
    <w:p w14:paraId="6D7F4C42" w14:textId="2F3529C5" w:rsidR="00166006" w:rsidRPr="00683B90" w:rsidRDefault="00166006" w:rsidP="00E653AA">
      <w:pPr>
        <w:rPr>
          <w:color w:val="000000" w:themeColor="text1"/>
          <w:lang w:val="en-US"/>
          <w:rPrChange w:id="10548" w:author="GONZALEZ DIAZ, BORJA" w:date="2017-09-29T19:45:00Z">
            <w:rPr/>
          </w:rPrChange>
        </w:rPr>
      </w:pPr>
      <w:ins w:id="10549" w:author="GONZALEZ DIAZ, BORJA" w:date="2017-09-29T19:19:00Z">
        <w:r w:rsidRPr="00683B90">
          <w:rPr>
            <w:color w:val="000000" w:themeColor="text1"/>
            <w:lang w:val="en-US"/>
            <w:rPrChange w:id="10550" w:author="GONZALEZ DIAZ, BORJA" w:date="2017-09-29T19:45:00Z">
              <w:rPr>
                <w:color w:val="0000FF" w:themeColor="hyperlink"/>
                <w:u w:val="single"/>
              </w:rPr>
            </w:rPrChange>
          </w:rPr>
          <w:t>https://developer.mozilla.org/es/docs/Web/JavaScript</w:t>
        </w:r>
      </w:ins>
    </w:p>
    <w:p w14:paraId="65136E2D" w14:textId="77777777" w:rsidR="007E178E" w:rsidRPr="00683B90" w:rsidRDefault="007E178E" w:rsidP="00E653AA">
      <w:pPr>
        <w:rPr>
          <w:color w:val="000000" w:themeColor="text1"/>
          <w:lang w:val="en-US"/>
          <w:rPrChange w:id="10551" w:author="GONZALEZ DIAZ, BORJA" w:date="2017-09-29T19:45:00Z">
            <w:rPr/>
          </w:rPrChange>
        </w:rPr>
      </w:pPr>
    </w:p>
    <w:p w14:paraId="2012E0C0" w14:textId="5AA394B4" w:rsidR="007E178E" w:rsidRPr="002349CC" w:rsidRDefault="00406C9B" w:rsidP="00E653AA">
      <w:pPr>
        <w:rPr>
          <w:color w:val="000000" w:themeColor="text1"/>
          <w:rPrChange w:id="10552" w:author="GONZALEZ DIAZ, BORJA" w:date="2017-09-29T19:23:00Z">
            <w:rPr/>
          </w:rPrChange>
        </w:rPr>
      </w:pPr>
      <w:r w:rsidRPr="002349CC">
        <w:rPr>
          <w:color w:val="000000" w:themeColor="text1"/>
          <w:rPrChange w:id="10553" w:author="GONZALEZ DIAZ, BORJA" w:date="2017-09-29T19:23:00Z">
            <w:rPr>
              <w:rStyle w:val="Hipervnculo"/>
            </w:rPr>
          </w:rPrChange>
        </w:rPr>
        <w:fldChar w:fldCharType="begin"/>
      </w:r>
      <w:r w:rsidRPr="002349CC">
        <w:rPr>
          <w:color w:val="000000" w:themeColor="text1"/>
          <w:rPrChange w:id="10554" w:author="GONZALEZ DIAZ, BORJA" w:date="2017-09-29T19:23:00Z">
            <w:rPr/>
          </w:rPrChange>
        </w:rPr>
        <w:instrText xml:space="preserve"> HYPERLINK "https://es.wikipedia.org/wiki/JavaScript" </w:instrText>
      </w:r>
      <w:r w:rsidRPr="002349CC">
        <w:rPr>
          <w:color w:val="000000" w:themeColor="text1"/>
          <w:rPrChange w:id="10555" w:author="GONZALEZ DIAZ, BORJA" w:date="2017-09-29T19:23:00Z">
            <w:rPr>
              <w:rStyle w:val="Hipervnculo"/>
            </w:rPr>
          </w:rPrChange>
        </w:rPr>
        <w:fldChar w:fldCharType="separate"/>
      </w:r>
      <w:r w:rsidR="007E178E" w:rsidRPr="002349CC">
        <w:rPr>
          <w:rStyle w:val="Hipervnculo"/>
          <w:color w:val="000000" w:themeColor="text1"/>
          <w:u w:val="none"/>
          <w:rPrChange w:id="10556" w:author="GONZALEZ DIAZ, BORJA" w:date="2017-09-29T19:23:00Z">
            <w:rPr>
              <w:rStyle w:val="Hipervnculo"/>
            </w:rPr>
          </w:rPrChange>
        </w:rPr>
        <w:t>https://es.wikipedia.org/wiki/JavaScript</w:t>
      </w:r>
      <w:r w:rsidRPr="002349CC">
        <w:rPr>
          <w:rStyle w:val="Hipervnculo"/>
          <w:color w:val="000000" w:themeColor="text1"/>
          <w:u w:val="none"/>
          <w:rPrChange w:id="10557" w:author="GONZALEZ DIAZ, BORJA" w:date="2017-09-29T19:23:00Z">
            <w:rPr>
              <w:rStyle w:val="Hipervnculo"/>
            </w:rPr>
          </w:rPrChange>
        </w:rPr>
        <w:fldChar w:fldCharType="end"/>
      </w:r>
    </w:p>
    <w:p w14:paraId="4693FA66" w14:textId="77777777" w:rsidR="007E178E" w:rsidRPr="002349CC" w:rsidRDefault="007E178E" w:rsidP="00E653AA">
      <w:pPr>
        <w:rPr>
          <w:color w:val="000000" w:themeColor="text1"/>
          <w:rPrChange w:id="10558" w:author="GONZALEZ DIAZ, BORJA" w:date="2017-09-29T19:23:00Z">
            <w:rPr/>
          </w:rPrChange>
        </w:rPr>
      </w:pPr>
    </w:p>
    <w:p w14:paraId="508C96A1" w14:textId="3D1CE397" w:rsidR="007E178E" w:rsidRPr="002349CC" w:rsidRDefault="00406C9B" w:rsidP="00E653AA">
      <w:pPr>
        <w:rPr>
          <w:ins w:id="10559" w:author="GONZALEZ DIAZ, BORJA" w:date="2017-09-29T19:18:00Z"/>
          <w:rStyle w:val="Hipervnculo"/>
          <w:color w:val="000000" w:themeColor="text1"/>
          <w:u w:val="none"/>
          <w:rPrChange w:id="10560" w:author="GONZALEZ DIAZ, BORJA" w:date="2017-09-29T19:23:00Z">
            <w:rPr>
              <w:ins w:id="10561" w:author="GONZALEZ DIAZ, BORJA" w:date="2017-09-29T19:18:00Z"/>
              <w:rStyle w:val="Hipervnculo"/>
            </w:rPr>
          </w:rPrChange>
        </w:rPr>
      </w:pPr>
      <w:r w:rsidRPr="002349CC">
        <w:rPr>
          <w:color w:val="000000" w:themeColor="text1"/>
          <w:rPrChange w:id="10562" w:author="GONZALEZ DIAZ, BORJA" w:date="2017-09-29T19:23:00Z">
            <w:rPr>
              <w:rStyle w:val="Hipervnculo"/>
            </w:rPr>
          </w:rPrChange>
        </w:rPr>
        <w:fldChar w:fldCharType="begin"/>
      </w:r>
      <w:r w:rsidRPr="002349CC">
        <w:rPr>
          <w:color w:val="000000" w:themeColor="text1"/>
          <w:rPrChange w:id="10563" w:author="GONZALEZ DIAZ, BORJA" w:date="2017-09-29T19:23:00Z">
            <w:rPr/>
          </w:rPrChange>
        </w:rPr>
        <w:instrText xml:space="preserve"> HYPERLINK "https://es.wikipedia.org/wiki/Node.js" </w:instrText>
      </w:r>
      <w:r w:rsidRPr="002349CC">
        <w:rPr>
          <w:color w:val="000000" w:themeColor="text1"/>
          <w:rPrChange w:id="10564" w:author="GONZALEZ DIAZ, BORJA" w:date="2017-09-29T19:23:00Z">
            <w:rPr>
              <w:rStyle w:val="Hipervnculo"/>
            </w:rPr>
          </w:rPrChange>
        </w:rPr>
        <w:fldChar w:fldCharType="separate"/>
      </w:r>
      <w:r w:rsidR="007E178E" w:rsidRPr="002349CC">
        <w:rPr>
          <w:rStyle w:val="Hipervnculo"/>
          <w:color w:val="000000" w:themeColor="text1"/>
          <w:u w:val="none"/>
          <w:rPrChange w:id="10565" w:author="GONZALEZ DIAZ, BORJA" w:date="2017-09-29T19:23:00Z">
            <w:rPr>
              <w:rStyle w:val="Hipervnculo"/>
            </w:rPr>
          </w:rPrChange>
        </w:rPr>
        <w:t>https://es.wikipedia.org/wiki/Node.js</w:t>
      </w:r>
      <w:r w:rsidRPr="002349CC">
        <w:rPr>
          <w:rStyle w:val="Hipervnculo"/>
          <w:color w:val="000000" w:themeColor="text1"/>
          <w:u w:val="none"/>
          <w:rPrChange w:id="10566" w:author="GONZALEZ DIAZ, BORJA" w:date="2017-09-29T19:23:00Z">
            <w:rPr>
              <w:rStyle w:val="Hipervnculo"/>
            </w:rPr>
          </w:rPrChange>
        </w:rPr>
        <w:fldChar w:fldCharType="end"/>
      </w:r>
    </w:p>
    <w:p w14:paraId="0DD59B13" w14:textId="77777777" w:rsidR="00166006" w:rsidRPr="002349CC" w:rsidRDefault="00166006" w:rsidP="00E653AA">
      <w:pPr>
        <w:rPr>
          <w:ins w:id="10567" w:author="GONZALEZ DIAZ, BORJA" w:date="2017-09-29T19:18:00Z"/>
          <w:rStyle w:val="Hipervnculo"/>
          <w:color w:val="000000" w:themeColor="text1"/>
          <w:u w:val="none"/>
          <w:rPrChange w:id="10568" w:author="GONZALEZ DIAZ, BORJA" w:date="2017-09-29T19:23:00Z">
            <w:rPr>
              <w:ins w:id="10569" w:author="GONZALEZ DIAZ, BORJA" w:date="2017-09-29T19:18:00Z"/>
              <w:rStyle w:val="Hipervnculo"/>
            </w:rPr>
          </w:rPrChange>
        </w:rPr>
      </w:pPr>
    </w:p>
    <w:p w14:paraId="3182B112" w14:textId="25BFBEDB" w:rsidR="00166006" w:rsidRPr="002349CC" w:rsidRDefault="00166006" w:rsidP="00E653AA">
      <w:pPr>
        <w:rPr>
          <w:color w:val="000000" w:themeColor="text1"/>
          <w:rPrChange w:id="10570" w:author="GONZALEZ DIAZ, BORJA" w:date="2017-09-29T19:23:00Z">
            <w:rPr/>
          </w:rPrChange>
        </w:rPr>
      </w:pPr>
      <w:ins w:id="10571" w:author="GONZALEZ DIAZ, BORJA" w:date="2017-09-29T19:18:00Z">
        <w:r w:rsidRPr="002349CC">
          <w:rPr>
            <w:color w:val="000000" w:themeColor="text1"/>
            <w:rPrChange w:id="10572" w:author="GONZALEZ DIAZ, BORJA" w:date="2017-09-29T19:23:00Z">
              <w:rPr>
                <w:color w:val="0000FF" w:themeColor="hyperlink"/>
                <w:u w:val="single"/>
              </w:rPr>
            </w:rPrChange>
          </w:rPr>
          <w:t>https://developer.mozilla.org/es/docs/Web/HTML</w:t>
        </w:r>
      </w:ins>
    </w:p>
    <w:p w14:paraId="4BCDC7EA" w14:textId="77777777" w:rsidR="007E178E" w:rsidRPr="002349CC" w:rsidRDefault="007E178E" w:rsidP="00E653AA">
      <w:pPr>
        <w:rPr>
          <w:color w:val="000000" w:themeColor="text1"/>
          <w:rPrChange w:id="10573" w:author="GONZALEZ DIAZ, BORJA" w:date="2017-09-29T19:23:00Z">
            <w:rPr/>
          </w:rPrChange>
        </w:rPr>
      </w:pPr>
    </w:p>
    <w:p w14:paraId="1853EC3A" w14:textId="43205D82" w:rsidR="007E178E" w:rsidRPr="002349CC" w:rsidRDefault="00406C9B" w:rsidP="00E653AA">
      <w:pPr>
        <w:rPr>
          <w:ins w:id="10574" w:author="GONZALEZ DIAZ, BORJA" w:date="2017-09-29T19:19:00Z"/>
          <w:rStyle w:val="Hipervnculo"/>
          <w:color w:val="000000" w:themeColor="text1"/>
          <w:u w:val="none"/>
          <w:rPrChange w:id="10575" w:author="GONZALEZ DIAZ, BORJA" w:date="2017-09-29T19:23:00Z">
            <w:rPr>
              <w:ins w:id="10576" w:author="GONZALEZ DIAZ, BORJA" w:date="2017-09-29T19:19:00Z"/>
              <w:rStyle w:val="Hipervnculo"/>
            </w:rPr>
          </w:rPrChange>
        </w:rPr>
      </w:pPr>
      <w:r w:rsidRPr="002349CC">
        <w:rPr>
          <w:color w:val="000000" w:themeColor="text1"/>
          <w:rPrChange w:id="10577" w:author="GONZALEZ DIAZ, BORJA" w:date="2017-09-29T19:23:00Z">
            <w:rPr>
              <w:rStyle w:val="Hipervnculo"/>
            </w:rPr>
          </w:rPrChange>
        </w:rPr>
        <w:fldChar w:fldCharType="begin"/>
      </w:r>
      <w:r w:rsidRPr="002349CC">
        <w:rPr>
          <w:color w:val="000000" w:themeColor="text1"/>
          <w:rPrChange w:id="10578" w:author="GONZALEZ DIAZ, BORJA" w:date="2017-09-29T19:23:00Z">
            <w:rPr/>
          </w:rPrChange>
        </w:rPr>
        <w:instrText xml:space="preserve"> HYPERLINK "https://es.wikipedia.org/wiki/HTML" </w:instrText>
      </w:r>
      <w:r w:rsidRPr="002349CC">
        <w:rPr>
          <w:color w:val="000000" w:themeColor="text1"/>
          <w:rPrChange w:id="10579" w:author="GONZALEZ DIAZ, BORJA" w:date="2017-09-29T19:23:00Z">
            <w:rPr>
              <w:rStyle w:val="Hipervnculo"/>
            </w:rPr>
          </w:rPrChange>
        </w:rPr>
        <w:fldChar w:fldCharType="separate"/>
      </w:r>
      <w:r w:rsidR="007E178E" w:rsidRPr="002349CC">
        <w:rPr>
          <w:rStyle w:val="Hipervnculo"/>
          <w:color w:val="000000" w:themeColor="text1"/>
          <w:u w:val="none"/>
          <w:rPrChange w:id="10580" w:author="GONZALEZ DIAZ, BORJA" w:date="2017-09-29T19:23:00Z">
            <w:rPr>
              <w:rStyle w:val="Hipervnculo"/>
            </w:rPr>
          </w:rPrChange>
        </w:rPr>
        <w:t>https://es.wikipedia.org/wiki/HTML</w:t>
      </w:r>
      <w:r w:rsidRPr="002349CC">
        <w:rPr>
          <w:rStyle w:val="Hipervnculo"/>
          <w:color w:val="000000" w:themeColor="text1"/>
          <w:u w:val="none"/>
          <w:rPrChange w:id="10581" w:author="GONZALEZ DIAZ, BORJA" w:date="2017-09-29T19:23:00Z">
            <w:rPr>
              <w:rStyle w:val="Hipervnculo"/>
            </w:rPr>
          </w:rPrChange>
        </w:rPr>
        <w:fldChar w:fldCharType="end"/>
      </w:r>
    </w:p>
    <w:p w14:paraId="5CF0FE25" w14:textId="77777777" w:rsidR="00166006" w:rsidRPr="002349CC" w:rsidRDefault="00166006" w:rsidP="00E653AA">
      <w:pPr>
        <w:rPr>
          <w:ins w:id="10582" w:author="GONZALEZ DIAZ, BORJA" w:date="2017-09-29T19:19:00Z"/>
          <w:rStyle w:val="Hipervnculo"/>
          <w:color w:val="000000" w:themeColor="text1"/>
          <w:u w:val="none"/>
          <w:rPrChange w:id="10583" w:author="GONZALEZ DIAZ, BORJA" w:date="2017-09-29T19:23:00Z">
            <w:rPr>
              <w:ins w:id="10584" w:author="GONZALEZ DIAZ, BORJA" w:date="2017-09-29T19:19:00Z"/>
              <w:rStyle w:val="Hipervnculo"/>
            </w:rPr>
          </w:rPrChange>
        </w:rPr>
      </w:pPr>
    </w:p>
    <w:p w14:paraId="2452C522" w14:textId="1FCAE9F7" w:rsidR="00166006" w:rsidRPr="002349CC" w:rsidRDefault="00166006" w:rsidP="00E653AA">
      <w:pPr>
        <w:rPr>
          <w:color w:val="000000" w:themeColor="text1"/>
          <w:rPrChange w:id="10585" w:author="GONZALEZ DIAZ, BORJA" w:date="2017-09-29T19:23:00Z">
            <w:rPr/>
          </w:rPrChange>
        </w:rPr>
      </w:pPr>
      <w:ins w:id="10586" w:author="GONZALEZ DIAZ, BORJA" w:date="2017-09-29T19:19:00Z">
        <w:r w:rsidRPr="002349CC">
          <w:rPr>
            <w:color w:val="000000" w:themeColor="text1"/>
            <w:rPrChange w:id="10587" w:author="GONZALEZ DIAZ, BORJA" w:date="2017-09-29T19:23:00Z">
              <w:rPr>
                <w:color w:val="0000FF" w:themeColor="hyperlink"/>
                <w:u w:val="single"/>
              </w:rPr>
            </w:rPrChange>
          </w:rPr>
          <w:t>https://developer.mozilla.org/es/docs/Web/CSS</w:t>
        </w:r>
      </w:ins>
    </w:p>
    <w:p w14:paraId="1E7DD515" w14:textId="77777777" w:rsidR="007E178E" w:rsidRPr="002349CC" w:rsidRDefault="007E178E" w:rsidP="00E653AA">
      <w:pPr>
        <w:rPr>
          <w:color w:val="000000" w:themeColor="text1"/>
          <w:rPrChange w:id="10588" w:author="GONZALEZ DIAZ, BORJA" w:date="2017-09-29T19:23:00Z">
            <w:rPr/>
          </w:rPrChange>
        </w:rPr>
      </w:pPr>
    </w:p>
    <w:p w14:paraId="4BB0252F" w14:textId="1E8D4722" w:rsidR="007E178E" w:rsidRPr="002349CC" w:rsidRDefault="00406C9B" w:rsidP="00E653AA">
      <w:pPr>
        <w:rPr>
          <w:color w:val="000000" w:themeColor="text1"/>
          <w:rPrChange w:id="10589" w:author="GONZALEZ DIAZ, BORJA" w:date="2017-09-29T19:23:00Z">
            <w:rPr/>
          </w:rPrChange>
        </w:rPr>
      </w:pPr>
      <w:r w:rsidRPr="002349CC">
        <w:rPr>
          <w:color w:val="000000" w:themeColor="text1"/>
          <w:rPrChange w:id="10590" w:author="GONZALEZ DIAZ, BORJA" w:date="2017-09-29T19:23:00Z">
            <w:rPr>
              <w:rStyle w:val="Hipervnculo"/>
            </w:rPr>
          </w:rPrChange>
        </w:rPr>
        <w:fldChar w:fldCharType="begin"/>
      </w:r>
      <w:r w:rsidRPr="002349CC">
        <w:rPr>
          <w:color w:val="000000" w:themeColor="text1"/>
          <w:rPrChange w:id="10591" w:author="GONZALEZ DIAZ, BORJA" w:date="2017-09-29T19:23:00Z">
            <w:rPr/>
          </w:rPrChange>
        </w:rPr>
        <w:instrText xml:space="preserve"> HYPERLINK "https://es.wikipedia.org/wiki/Hoja_de_estilos_en_cascada" </w:instrText>
      </w:r>
      <w:r w:rsidRPr="002349CC">
        <w:rPr>
          <w:color w:val="000000" w:themeColor="text1"/>
          <w:rPrChange w:id="10592" w:author="GONZALEZ DIAZ, BORJA" w:date="2017-09-29T19:23:00Z">
            <w:rPr>
              <w:rStyle w:val="Hipervnculo"/>
            </w:rPr>
          </w:rPrChange>
        </w:rPr>
        <w:fldChar w:fldCharType="separate"/>
      </w:r>
      <w:r w:rsidR="007E178E" w:rsidRPr="002349CC">
        <w:rPr>
          <w:rStyle w:val="Hipervnculo"/>
          <w:color w:val="000000" w:themeColor="text1"/>
          <w:u w:val="none"/>
          <w:rPrChange w:id="10593" w:author="GONZALEZ DIAZ, BORJA" w:date="2017-09-29T19:23:00Z">
            <w:rPr>
              <w:rStyle w:val="Hipervnculo"/>
            </w:rPr>
          </w:rPrChange>
        </w:rPr>
        <w:t>https://es.wikipedia.org/wiki/Hoja_de_estilos_en_cascada</w:t>
      </w:r>
      <w:r w:rsidRPr="002349CC">
        <w:rPr>
          <w:rStyle w:val="Hipervnculo"/>
          <w:color w:val="000000" w:themeColor="text1"/>
          <w:u w:val="none"/>
          <w:rPrChange w:id="10594" w:author="GONZALEZ DIAZ, BORJA" w:date="2017-09-29T19:23:00Z">
            <w:rPr>
              <w:rStyle w:val="Hipervnculo"/>
            </w:rPr>
          </w:rPrChange>
        </w:rPr>
        <w:fldChar w:fldCharType="end"/>
      </w:r>
    </w:p>
    <w:p w14:paraId="63FFFAB9" w14:textId="77777777" w:rsidR="007E178E" w:rsidRPr="002349CC" w:rsidRDefault="007E178E" w:rsidP="00E653AA">
      <w:pPr>
        <w:rPr>
          <w:color w:val="000000" w:themeColor="text1"/>
          <w:rPrChange w:id="10595" w:author="GONZALEZ DIAZ, BORJA" w:date="2017-09-29T19:23:00Z">
            <w:rPr/>
          </w:rPrChange>
        </w:rPr>
      </w:pPr>
    </w:p>
    <w:p w14:paraId="2CEEA122" w14:textId="74704F38" w:rsidR="007E178E" w:rsidRDefault="00406C9B" w:rsidP="00E653AA">
      <w:pPr>
        <w:rPr>
          <w:ins w:id="10596" w:author="GONZALEZ DIAZ, BORJA" w:date="2017-09-29T19:24:00Z"/>
          <w:rStyle w:val="Hipervnculo"/>
          <w:color w:val="000000" w:themeColor="text1"/>
          <w:u w:val="none"/>
        </w:rPr>
      </w:pPr>
      <w:r w:rsidRPr="002349CC">
        <w:rPr>
          <w:color w:val="000000" w:themeColor="text1"/>
          <w:rPrChange w:id="10597" w:author="GONZALEZ DIAZ, BORJA" w:date="2017-09-29T19:23:00Z">
            <w:rPr>
              <w:rStyle w:val="Hipervnculo"/>
            </w:rPr>
          </w:rPrChange>
        </w:rPr>
        <w:fldChar w:fldCharType="begin"/>
      </w:r>
      <w:r w:rsidRPr="002349CC">
        <w:rPr>
          <w:color w:val="000000" w:themeColor="text1"/>
          <w:rPrChange w:id="10598" w:author="GONZALEZ DIAZ, BORJA" w:date="2017-09-29T19:23:00Z">
            <w:rPr/>
          </w:rPrChange>
        </w:rPr>
        <w:instrText xml:space="preserve"> HYPERLINK "https://es.wikipedia.org/wiki/SQLite" </w:instrText>
      </w:r>
      <w:r w:rsidRPr="002349CC">
        <w:rPr>
          <w:color w:val="000000" w:themeColor="text1"/>
          <w:rPrChange w:id="10599" w:author="GONZALEZ DIAZ, BORJA" w:date="2017-09-29T19:23:00Z">
            <w:rPr>
              <w:rStyle w:val="Hipervnculo"/>
            </w:rPr>
          </w:rPrChange>
        </w:rPr>
        <w:fldChar w:fldCharType="separate"/>
      </w:r>
      <w:r w:rsidR="0029131B" w:rsidRPr="002349CC">
        <w:rPr>
          <w:rStyle w:val="Hipervnculo"/>
          <w:color w:val="000000" w:themeColor="text1"/>
          <w:u w:val="none"/>
          <w:rPrChange w:id="10600" w:author="GONZALEZ DIAZ, BORJA" w:date="2017-09-29T19:23:00Z">
            <w:rPr>
              <w:rStyle w:val="Hipervnculo"/>
            </w:rPr>
          </w:rPrChange>
        </w:rPr>
        <w:t>https://es.wikipedia.org/wiki/SQLite</w:t>
      </w:r>
      <w:r w:rsidRPr="002349CC">
        <w:rPr>
          <w:rStyle w:val="Hipervnculo"/>
          <w:color w:val="000000" w:themeColor="text1"/>
          <w:u w:val="none"/>
          <w:rPrChange w:id="10601" w:author="GONZALEZ DIAZ, BORJA" w:date="2017-09-29T19:23:00Z">
            <w:rPr>
              <w:rStyle w:val="Hipervnculo"/>
            </w:rPr>
          </w:rPrChange>
        </w:rPr>
        <w:fldChar w:fldCharType="end"/>
      </w:r>
    </w:p>
    <w:p w14:paraId="75800540" w14:textId="77777777" w:rsidR="002349CC" w:rsidRDefault="002349CC" w:rsidP="00E653AA">
      <w:pPr>
        <w:rPr>
          <w:ins w:id="10602" w:author="GONZALEZ DIAZ, BORJA" w:date="2017-09-29T19:24:00Z"/>
          <w:rStyle w:val="Hipervnculo"/>
          <w:color w:val="000000" w:themeColor="text1"/>
          <w:u w:val="none"/>
        </w:rPr>
      </w:pPr>
    </w:p>
    <w:p w14:paraId="219DDE49" w14:textId="690498CA" w:rsidR="002349CC" w:rsidRDefault="002349CC" w:rsidP="00E653AA">
      <w:pPr>
        <w:rPr>
          <w:ins w:id="10603" w:author="GONZALEZ DIAZ, BORJA" w:date="2017-09-29T19:23:00Z"/>
          <w:rStyle w:val="Hipervnculo"/>
          <w:color w:val="000000" w:themeColor="text1"/>
          <w:u w:val="none"/>
        </w:rPr>
      </w:pPr>
      <w:ins w:id="10604" w:author="GONZALEZ DIAZ, BORJA" w:date="2017-09-29T19:24:00Z">
        <w:r w:rsidRPr="002349CC">
          <w:rPr>
            <w:rStyle w:val="Hipervnculo"/>
            <w:color w:val="000000" w:themeColor="text1"/>
            <w:u w:val="none"/>
          </w:rPr>
          <w:t>https://www.sqlite.org/</w:t>
        </w:r>
      </w:ins>
    </w:p>
    <w:p w14:paraId="4760A53B" w14:textId="77777777" w:rsidR="002349CC" w:rsidRDefault="002349CC" w:rsidP="00E653AA">
      <w:pPr>
        <w:rPr>
          <w:ins w:id="10605" w:author="GONZALEZ DIAZ, BORJA" w:date="2017-09-29T19:23:00Z"/>
          <w:rStyle w:val="Hipervnculo"/>
          <w:color w:val="000000" w:themeColor="text1"/>
          <w:u w:val="none"/>
        </w:rPr>
      </w:pPr>
    </w:p>
    <w:p w14:paraId="61AFAC29" w14:textId="00113D68" w:rsidR="002349CC" w:rsidRPr="002349CC" w:rsidRDefault="002349CC" w:rsidP="00E653AA">
      <w:pPr>
        <w:rPr>
          <w:color w:val="000000" w:themeColor="text1"/>
          <w:rPrChange w:id="10606" w:author="GONZALEZ DIAZ, BORJA" w:date="2017-09-29T19:23:00Z">
            <w:rPr/>
          </w:rPrChange>
        </w:rPr>
      </w:pPr>
      <w:ins w:id="10607" w:author="GONZALEZ DIAZ, BORJA" w:date="2017-09-29T19:23:00Z">
        <w:r w:rsidRPr="002349CC">
          <w:rPr>
            <w:color w:val="000000" w:themeColor="text1"/>
          </w:rPr>
          <w:t>https://github.com/mapbox/node-sqlite3</w:t>
        </w:r>
      </w:ins>
    </w:p>
    <w:p w14:paraId="1C49DC6A" w14:textId="77777777" w:rsidR="0029131B" w:rsidRPr="002349CC" w:rsidRDefault="0029131B" w:rsidP="00E653AA">
      <w:pPr>
        <w:rPr>
          <w:color w:val="000000" w:themeColor="text1"/>
          <w:rPrChange w:id="10608" w:author="GONZALEZ DIAZ, BORJA" w:date="2017-09-29T19:23:00Z">
            <w:rPr/>
          </w:rPrChange>
        </w:rPr>
      </w:pPr>
    </w:p>
    <w:p w14:paraId="139C0C89" w14:textId="5357E746" w:rsidR="0029131B" w:rsidRPr="002349CC" w:rsidRDefault="00406C9B" w:rsidP="00E653AA">
      <w:pPr>
        <w:rPr>
          <w:color w:val="000000" w:themeColor="text1"/>
          <w:rPrChange w:id="10609" w:author="GONZALEZ DIAZ, BORJA" w:date="2017-09-29T19:23:00Z">
            <w:rPr/>
          </w:rPrChange>
        </w:rPr>
      </w:pPr>
      <w:r w:rsidRPr="002349CC">
        <w:rPr>
          <w:color w:val="000000" w:themeColor="text1"/>
          <w:rPrChange w:id="10610" w:author="GONZALEZ DIAZ, BORJA" w:date="2017-09-29T19:23:00Z">
            <w:rPr>
              <w:rStyle w:val="Hipervnculo"/>
            </w:rPr>
          </w:rPrChange>
        </w:rPr>
        <w:fldChar w:fldCharType="begin"/>
      </w:r>
      <w:r w:rsidRPr="002349CC">
        <w:rPr>
          <w:color w:val="000000" w:themeColor="text1"/>
          <w:rPrChange w:id="10611" w:author="GONZALEZ DIAZ, BORJA" w:date="2017-09-29T19:23:00Z">
            <w:rPr/>
          </w:rPrChange>
        </w:rPr>
        <w:instrText xml:space="preserve"> HYPERLINK "https://es.wikipedia.org/wiki/Base_de_datos" </w:instrText>
      </w:r>
      <w:r w:rsidRPr="002349CC">
        <w:rPr>
          <w:color w:val="000000" w:themeColor="text1"/>
          <w:rPrChange w:id="10612" w:author="GONZALEZ DIAZ, BORJA" w:date="2017-09-29T19:23:00Z">
            <w:rPr>
              <w:rStyle w:val="Hipervnculo"/>
            </w:rPr>
          </w:rPrChange>
        </w:rPr>
        <w:fldChar w:fldCharType="separate"/>
      </w:r>
      <w:r w:rsidR="0029131B" w:rsidRPr="002349CC">
        <w:rPr>
          <w:rStyle w:val="Hipervnculo"/>
          <w:color w:val="000000" w:themeColor="text1"/>
          <w:u w:val="none"/>
          <w:rPrChange w:id="10613" w:author="GONZALEZ DIAZ, BORJA" w:date="2017-09-29T19:23:00Z">
            <w:rPr>
              <w:rStyle w:val="Hipervnculo"/>
            </w:rPr>
          </w:rPrChange>
        </w:rPr>
        <w:t>https://es.wikipedia.org/wiki/Base_de_datos</w:t>
      </w:r>
      <w:r w:rsidRPr="002349CC">
        <w:rPr>
          <w:rStyle w:val="Hipervnculo"/>
          <w:color w:val="000000" w:themeColor="text1"/>
          <w:u w:val="none"/>
          <w:rPrChange w:id="10614" w:author="GONZALEZ DIAZ, BORJA" w:date="2017-09-29T19:23:00Z">
            <w:rPr>
              <w:rStyle w:val="Hipervnculo"/>
            </w:rPr>
          </w:rPrChange>
        </w:rPr>
        <w:fldChar w:fldCharType="end"/>
      </w:r>
    </w:p>
    <w:p w14:paraId="796130D3" w14:textId="77777777" w:rsidR="0029131B" w:rsidRPr="002349CC" w:rsidRDefault="0029131B" w:rsidP="00E653AA">
      <w:pPr>
        <w:rPr>
          <w:color w:val="000000" w:themeColor="text1"/>
          <w:rPrChange w:id="10615" w:author="GONZALEZ DIAZ, BORJA" w:date="2017-09-29T19:23:00Z">
            <w:rPr/>
          </w:rPrChange>
        </w:rPr>
      </w:pPr>
    </w:p>
    <w:p w14:paraId="3BCE177D" w14:textId="5FBF22CF" w:rsidR="002C73BC" w:rsidRPr="002349CC" w:rsidRDefault="00406C9B" w:rsidP="00E653AA">
      <w:pPr>
        <w:rPr>
          <w:color w:val="000000" w:themeColor="text1"/>
          <w:rPrChange w:id="10616" w:author="GONZALEZ DIAZ, BORJA" w:date="2017-09-29T19:23:00Z">
            <w:rPr/>
          </w:rPrChange>
        </w:rPr>
      </w:pPr>
      <w:r w:rsidRPr="002349CC">
        <w:rPr>
          <w:color w:val="000000" w:themeColor="text1"/>
          <w:rPrChange w:id="10617" w:author="GONZALEZ DIAZ, BORJA" w:date="2017-09-29T19:23:00Z">
            <w:rPr>
              <w:rStyle w:val="Hipervnculo"/>
            </w:rPr>
          </w:rPrChange>
        </w:rPr>
        <w:fldChar w:fldCharType="begin"/>
      </w:r>
      <w:r w:rsidRPr="002349CC">
        <w:rPr>
          <w:color w:val="000000" w:themeColor="text1"/>
          <w:rPrChange w:id="10618" w:author="GONZALEZ DIAZ, BORJA" w:date="2017-09-29T19:23:00Z">
            <w:rPr/>
          </w:rPrChange>
        </w:rPr>
        <w:instrText xml:space="preserve"> HYPERLINK "https://es.wikipedia.org/wiki/ACID" </w:instrText>
      </w:r>
      <w:r w:rsidRPr="002349CC">
        <w:rPr>
          <w:color w:val="000000" w:themeColor="text1"/>
          <w:rPrChange w:id="10619" w:author="GONZALEZ DIAZ, BORJA" w:date="2017-09-29T19:23:00Z">
            <w:rPr>
              <w:rStyle w:val="Hipervnculo"/>
            </w:rPr>
          </w:rPrChange>
        </w:rPr>
        <w:fldChar w:fldCharType="separate"/>
      </w:r>
      <w:r w:rsidR="002C73BC" w:rsidRPr="002349CC">
        <w:rPr>
          <w:rStyle w:val="Hipervnculo"/>
          <w:color w:val="000000" w:themeColor="text1"/>
          <w:u w:val="none"/>
          <w:rPrChange w:id="10620" w:author="GONZALEZ DIAZ, BORJA" w:date="2017-09-29T19:23:00Z">
            <w:rPr>
              <w:rStyle w:val="Hipervnculo"/>
            </w:rPr>
          </w:rPrChange>
        </w:rPr>
        <w:t>https://es.wikipedia.org/wiki/ACID</w:t>
      </w:r>
      <w:r w:rsidRPr="002349CC">
        <w:rPr>
          <w:rStyle w:val="Hipervnculo"/>
          <w:color w:val="000000" w:themeColor="text1"/>
          <w:u w:val="none"/>
          <w:rPrChange w:id="10621" w:author="GONZALEZ DIAZ, BORJA" w:date="2017-09-29T19:23:00Z">
            <w:rPr>
              <w:rStyle w:val="Hipervnculo"/>
            </w:rPr>
          </w:rPrChange>
        </w:rPr>
        <w:fldChar w:fldCharType="end"/>
      </w:r>
    </w:p>
    <w:p w14:paraId="652D0ED0" w14:textId="77777777" w:rsidR="00EB218B" w:rsidRPr="002349CC" w:rsidRDefault="00EB218B" w:rsidP="00E653AA">
      <w:pPr>
        <w:rPr>
          <w:color w:val="000000" w:themeColor="text1"/>
          <w:rPrChange w:id="10622" w:author="GONZALEZ DIAZ, BORJA" w:date="2017-09-29T19:23:00Z">
            <w:rPr/>
          </w:rPrChange>
        </w:rPr>
      </w:pPr>
    </w:p>
    <w:commentRangeStart w:id="10623"/>
    <w:p w14:paraId="0C9E2645" w14:textId="0539C29E" w:rsidR="00EB218B" w:rsidRPr="002349CC" w:rsidRDefault="00EB218B" w:rsidP="00E653AA">
      <w:pPr>
        <w:rPr>
          <w:ins w:id="10624" w:author="Borja Gonzalez" w:date="2017-09-13T17:54:00Z"/>
          <w:color w:val="000000" w:themeColor="text1"/>
          <w:rPrChange w:id="10625" w:author="GONZALEZ DIAZ, BORJA" w:date="2017-09-29T19:23:00Z">
            <w:rPr>
              <w:ins w:id="10626" w:author="Borja Gonzalez" w:date="2017-09-13T17:54:00Z"/>
            </w:rPr>
          </w:rPrChange>
        </w:rPr>
      </w:pPr>
      <w:ins w:id="10627" w:author="Borja Gonzalez" w:date="2017-09-13T17:54:00Z">
        <w:r w:rsidRPr="002349CC">
          <w:rPr>
            <w:color w:val="000000" w:themeColor="text1"/>
            <w:rPrChange w:id="10628" w:author="GONZALEZ DIAZ, BORJA" w:date="2017-09-29T19:23:00Z">
              <w:rPr/>
            </w:rPrChange>
          </w:rPr>
          <w:fldChar w:fldCharType="begin"/>
        </w:r>
        <w:r w:rsidRPr="002349CC">
          <w:rPr>
            <w:color w:val="000000" w:themeColor="text1"/>
            <w:rPrChange w:id="10629" w:author="GONZALEZ DIAZ, BORJA" w:date="2017-09-29T19:23:00Z">
              <w:rPr/>
            </w:rPrChange>
          </w:rPr>
          <w:instrText xml:space="preserve"> HYPERLINK "</w:instrText>
        </w:r>
      </w:ins>
      <w:r w:rsidRPr="002349CC">
        <w:rPr>
          <w:color w:val="000000" w:themeColor="text1"/>
          <w:rPrChange w:id="10630" w:author="GONZALEZ DIAZ, BORJA" w:date="2017-09-29T19:23:00Z">
            <w:rPr/>
          </w:rPrChange>
        </w:rPr>
        <w:instrText>https://github.com/kikinteractive/app</w:instrText>
      </w:r>
      <w:ins w:id="10631" w:author="Borja Gonzalez" w:date="2017-09-13T17:54:00Z">
        <w:r w:rsidRPr="002349CC">
          <w:rPr>
            <w:color w:val="000000" w:themeColor="text1"/>
            <w:rPrChange w:id="10632" w:author="GONZALEZ DIAZ, BORJA" w:date="2017-09-29T19:23:00Z">
              <w:rPr/>
            </w:rPrChange>
          </w:rPr>
          <w:instrText xml:space="preserve">" </w:instrText>
        </w:r>
        <w:r w:rsidRPr="002349CC">
          <w:rPr>
            <w:color w:val="000000" w:themeColor="text1"/>
            <w:rPrChange w:id="10633" w:author="GONZALEZ DIAZ, BORJA" w:date="2017-09-29T19:23:00Z">
              <w:rPr/>
            </w:rPrChange>
          </w:rPr>
          <w:fldChar w:fldCharType="separate"/>
        </w:r>
      </w:ins>
      <w:r w:rsidRPr="002349CC">
        <w:rPr>
          <w:rStyle w:val="Hipervnculo"/>
          <w:color w:val="000000" w:themeColor="text1"/>
          <w:u w:val="none"/>
          <w:rPrChange w:id="10634" w:author="GONZALEZ DIAZ, BORJA" w:date="2017-09-29T19:23:00Z">
            <w:rPr>
              <w:rStyle w:val="Hipervnculo"/>
            </w:rPr>
          </w:rPrChange>
        </w:rPr>
        <w:t>https://github.com/kikinteractive/app</w:t>
      </w:r>
      <w:ins w:id="10635" w:author="Borja Gonzalez" w:date="2017-09-13T17:54:00Z">
        <w:r w:rsidRPr="002349CC">
          <w:rPr>
            <w:color w:val="000000" w:themeColor="text1"/>
            <w:rPrChange w:id="10636" w:author="GONZALEZ DIAZ, BORJA" w:date="2017-09-29T19:23:00Z">
              <w:rPr/>
            </w:rPrChange>
          </w:rPr>
          <w:fldChar w:fldCharType="end"/>
        </w:r>
      </w:ins>
      <w:commentRangeEnd w:id="10623"/>
      <w:r w:rsidR="003658C0" w:rsidRPr="002349CC">
        <w:rPr>
          <w:rStyle w:val="Refdecomentario"/>
          <w:color w:val="000000" w:themeColor="text1"/>
          <w:rPrChange w:id="10637" w:author="GONZALEZ DIAZ, BORJA" w:date="2017-09-29T19:23:00Z">
            <w:rPr>
              <w:rStyle w:val="Refdecomentario"/>
            </w:rPr>
          </w:rPrChange>
        </w:rPr>
        <w:commentReference w:id="10623"/>
      </w:r>
    </w:p>
    <w:p w14:paraId="62CAAA03" w14:textId="2AF54708" w:rsidR="00EB218B" w:rsidRDefault="00EB218B" w:rsidP="00E653AA">
      <w:pPr>
        <w:rPr>
          <w:ins w:id="10638" w:author="Rodrigo García" w:date="2017-09-29T10:57:00Z"/>
        </w:rPr>
      </w:pPr>
    </w:p>
    <w:p w14:paraId="1EB2D127" w14:textId="77777777" w:rsidR="003658C0" w:rsidRPr="007E178E" w:rsidRDefault="003658C0" w:rsidP="00E653AA"/>
    <w:sectPr w:rsidR="003658C0" w:rsidRPr="007E178E" w:rsidSect="00BE7488">
      <w:footerReference w:type="even" r:id="rId55"/>
      <w:footerReference w:type="default" r:id="rId56"/>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09" w:author="Rodrigo García" w:date="2017-09-29T10:26:00Z" w:initials="RG">
    <w:p w14:paraId="47B2BB5A" w14:textId="24D6C98B" w:rsidR="00406C9B" w:rsidRDefault="00406C9B">
      <w:pPr>
        <w:pStyle w:val="Textocomentario"/>
      </w:pPr>
      <w:r>
        <w:rPr>
          <w:rStyle w:val="Refdecomentario"/>
        </w:rPr>
        <w:annotationRef/>
      </w:r>
      <w:r>
        <w:t>En la tabla, ¿puedes cambiar los recuadros en blanco por ticks o, al menos, por cruces?</w:t>
      </w:r>
    </w:p>
  </w:comment>
  <w:comment w:id="1632" w:author="Rodrigo García" w:date="2017-09-29T10:29:00Z" w:initials="RG">
    <w:p w14:paraId="33BBDE5E" w14:textId="335EBD48" w:rsidR="00406C9B" w:rsidRDefault="00406C9B">
      <w:pPr>
        <w:pStyle w:val="Textocomentario"/>
      </w:pPr>
      <w:r>
        <w:rPr>
          <w:rStyle w:val="Refdecomentario"/>
        </w:rPr>
        <w:annotationRef/>
      </w:r>
      <w:r>
        <w:t>Habla antes de la tabla de dónde sale este archivo CSV y por qué tienes que usarlo.</w:t>
      </w:r>
    </w:p>
  </w:comment>
  <w:comment w:id="1658" w:author="Rodrigo García" w:date="2017-09-29T10:32:00Z" w:initials="RG">
    <w:p w14:paraId="73EB9047" w14:textId="01C25D8B" w:rsidR="00406C9B" w:rsidRDefault="00406C9B">
      <w:pPr>
        <w:pStyle w:val="Textocomentario"/>
      </w:pPr>
      <w:r>
        <w:rPr>
          <w:rStyle w:val="Refdecomentario"/>
        </w:rPr>
        <w:annotationRef/>
      </w:r>
      <w:r>
        <w:t>Esto me sale descolocado y a la derecha. ¿A ti también?</w:t>
      </w:r>
    </w:p>
  </w:comment>
  <w:comment w:id="1694" w:author="Rodrigo García" w:date="2017-09-29T10:33:00Z" w:initials="RG">
    <w:p w14:paraId="5A41E928" w14:textId="69B5F15A" w:rsidR="00406C9B" w:rsidRDefault="00406C9B">
      <w:pPr>
        <w:pStyle w:val="Textocomentario"/>
      </w:pPr>
      <w:r>
        <w:rPr>
          <w:rStyle w:val="Refdecomentario"/>
        </w:rPr>
        <w:annotationRef/>
      </w:r>
      <w:r>
        <w:t>Igual que el comentario anterior.</w:t>
      </w:r>
    </w:p>
  </w:comment>
  <w:comment w:id="6395" w:author="Rodrigo García" w:date="2017-09-29T10:34:00Z" w:initials="RG">
    <w:p w14:paraId="5F4FC1E0" w14:textId="06BEB895" w:rsidR="00406C9B" w:rsidRDefault="00406C9B">
      <w:pPr>
        <w:pStyle w:val="Textocomentario"/>
      </w:pPr>
      <w:r>
        <w:rPr>
          <w:rStyle w:val="Refdecomentario"/>
        </w:rPr>
        <w:annotationRef/>
      </w:r>
      <w:r>
        <w:t>Añádela al estado del arte.</w:t>
      </w:r>
    </w:p>
  </w:comment>
  <w:comment w:id="9474" w:author="Rodrigo García" w:date="2017-09-29T10:39:00Z" w:initials="RG">
    <w:p w14:paraId="53E716A0" w14:textId="77777777" w:rsidR="00406C9B" w:rsidRDefault="00406C9B" w:rsidP="00D828AA">
      <w:pPr>
        <w:pStyle w:val="Textocomentario"/>
      </w:pPr>
      <w:r>
        <w:rPr>
          <w:rStyle w:val="Refdecomentario"/>
        </w:rPr>
        <w:annotationRef/>
      </w:r>
      <w:r>
        <w:t>Esto lo mueves al capítulo de diseño/implementación.</w:t>
      </w:r>
    </w:p>
  </w:comment>
  <w:comment w:id="9486" w:author="Rodrigo García" w:date="2017-09-29T10:37:00Z" w:initials="RG">
    <w:p w14:paraId="02A92F7B" w14:textId="6092E397" w:rsidR="00406C9B" w:rsidRDefault="00406C9B">
      <w:pPr>
        <w:pStyle w:val="Textocomentario"/>
      </w:pPr>
      <w:r>
        <w:rPr>
          <w:rStyle w:val="Refdecomentario"/>
        </w:rPr>
        <w:annotationRef/>
      </w:r>
      <w:r>
        <w:t>El capítulo que fuera.</w:t>
      </w:r>
    </w:p>
  </w:comment>
  <w:comment w:id="9774" w:author="Rodrigo García" w:date="2017-09-29T10:39:00Z" w:initials="RG">
    <w:p w14:paraId="42E841D7" w14:textId="6BA4BF1D" w:rsidR="00406C9B" w:rsidRDefault="00406C9B">
      <w:pPr>
        <w:pStyle w:val="Textocomentario"/>
      </w:pPr>
      <w:r>
        <w:rPr>
          <w:rStyle w:val="Refdecomentario"/>
        </w:rPr>
        <w:annotationRef/>
      </w:r>
      <w:r>
        <w:t>En los que siguen te faltan las descripciones breves que has puesto en los anteriores.</w:t>
      </w:r>
    </w:p>
  </w:comment>
  <w:comment w:id="10167" w:author="Rodrigo García" w:date="2017-09-29T10:43:00Z" w:initials="RG">
    <w:p w14:paraId="278AF4B5" w14:textId="6377E14B" w:rsidR="00406C9B" w:rsidRDefault="00406C9B">
      <w:pPr>
        <w:pStyle w:val="Textocomentario"/>
      </w:pPr>
      <w:r>
        <w:rPr>
          <w:rStyle w:val="Refdecomentario"/>
        </w:rPr>
        <w:annotationRef/>
      </w:r>
      <w:r>
        <w:t>A continuación de estos dos puntos debes poner un resumen en un párrafo de la esencia de tu trabajo, qué hace exactamente, pero de forma breve. Es con lo que se va a quedar el tribunal.</w:t>
      </w:r>
    </w:p>
  </w:comment>
  <w:comment w:id="10623" w:author="Rodrigo García" w:date="2017-09-29T10:57:00Z" w:initials="RG">
    <w:p w14:paraId="1FD123F3" w14:textId="52208D73" w:rsidR="00406C9B" w:rsidRDefault="00406C9B">
      <w:pPr>
        <w:pStyle w:val="Textocomentario"/>
      </w:pPr>
      <w:r>
        <w:rPr>
          <w:rStyle w:val="Refdecomentario"/>
        </w:rPr>
        <w:annotationRef/>
      </w:r>
      <w:r>
        <w:t>Más bibliografía. Y, por favor, pon también algo que no sean páginas de la Wikipedia. Cita algún libro o publicación científica, como los estudios de movimiento cervical que leíste.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B2BB5A" w15:done="0"/>
  <w15:commentEx w15:paraId="33BBDE5E" w15:done="0"/>
  <w15:commentEx w15:paraId="73EB9047" w15:done="0"/>
  <w15:commentEx w15:paraId="5A41E928" w15:done="0"/>
  <w15:commentEx w15:paraId="5F4FC1E0" w15:done="0"/>
  <w15:commentEx w15:paraId="53E716A0" w15:done="0"/>
  <w15:commentEx w15:paraId="02A92F7B" w15:done="0"/>
  <w15:commentEx w15:paraId="42E841D7" w15:done="0"/>
  <w15:commentEx w15:paraId="278AF4B5" w15:done="0"/>
  <w15:commentEx w15:paraId="1FD123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B0551E" w14:textId="77777777" w:rsidR="007124BE" w:rsidRDefault="007124BE" w:rsidP="003E4A9E">
      <w:r>
        <w:separator/>
      </w:r>
    </w:p>
  </w:endnote>
  <w:endnote w:type="continuationSeparator" w:id="0">
    <w:p w14:paraId="191552D1" w14:textId="77777777" w:rsidR="007124BE" w:rsidRDefault="007124BE"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roman"/>
    <w:pitch w:val="fixed"/>
    <w:sig w:usb0="00000003" w:usb1="00000000" w:usb2="00000000" w:usb3="00000000" w:csb0="00000001" w:csb1="00000000"/>
  </w:font>
  <w:font w:name="Eras Medium ITC">
    <w:altName w:val="Copperplate"/>
    <w:charset w:val="00"/>
    <w:family w:val="swiss"/>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00"/>
    <w:family w:val="swiss"/>
    <w:pitch w:val="variable"/>
    <w:sig w:usb0="F7FFAFFF" w:usb1="E9DFFFFF" w:usb2="0000003F" w:usb3="00000000" w:csb0="003F01FF" w:csb1="00000000"/>
  </w:font>
  <w:font w:name="Apple Chancery">
    <w:panose1 w:val="03020702040506060504"/>
    <w:charset w:val="00"/>
    <w:family w:val="script"/>
    <w:pitch w:val="variable"/>
    <w:sig w:usb0="80000067" w:usb1="00000003" w:usb2="00000000" w:usb3="00000000" w:csb0="000001F3" w:csb1="00000000"/>
  </w:font>
  <w:font w:name="Menlo Regular">
    <w:altName w:val="Menlo"/>
    <w:charset w:val="00"/>
    <w:family w:val="auto"/>
    <w:pitch w:val="variable"/>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3AA5D" w14:textId="77777777" w:rsidR="00406C9B" w:rsidRDefault="00406C9B" w:rsidP="004C0379">
    <w:pPr>
      <w:pStyle w:val="Piedepgina"/>
      <w:framePr w:wrap="around" w:vAnchor="text" w:hAnchor="margin" w:xAlign="right" w:y="1"/>
      <w:rPr>
        <w:ins w:id="10639" w:author="Borja Gonzalez" w:date="2017-09-27T14:54:00Z"/>
        <w:rStyle w:val="Nmerodepgina"/>
      </w:rPr>
    </w:pPr>
    <w:ins w:id="10640" w:author="Borja Gonzalez" w:date="2017-09-27T14:54:00Z">
      <w:r>
        <w:rPr>
          <w:rStyle w:val="Nmerodepgina"/>
        </w:rPr>
        <w:fldChar w:fldCharType="begin"/>
      </w:r>
      <w:r>
        <w:rPr>
          <w:rStyle w:val="Nmerodepgina"/>
        </w:rPr>
        <w:instrText xml:space="preserve">PAGE  </w:instrText>
      </w:r>
      <w:r>
        <w:rPr>
          <w:rStyle w:val="Nmerodepgina"/>
        </w:rPr>
        <w:fldChar w:fldCharType="end"/>
      </w:r>
    </w:ins>
  </w:p>
  <w:p w14:paraId="07209A14" w14:textId="77777777" w:rsidR="00406C9B" w:rsidRDefault="00406C9B">
    <w:pPr>
      <w:pStyle w:val="Piedepgina"/>
      <w:ind w:right="360"/>
      <w:pPrChange w:id="10641" w:author="Borja Gonzalez" w:date="2017-09-27T14:54:00Z">
        <w:pPr>
          <w:pStyle w:val="Piedepgina"/>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96286" w14:textId="20BD7D05" w:rsidR="00406C9B" w:rsidRDefault="00406C9B" w:rsidP="004C0379">
    <w:pPr>
      <w:pStyle w:val="Piedepgina"/>
      <w:framePr w:wrap="around" w:vAnchor="text" w:hAnchor="margin" w:xAlign="right" w:y="1"/>
      <w:rPr>
        <w:ins w:id="10642" w:author="Borja Gonzalez" w:date="2017-09-27T14:54:00Z"/>
        <w:rStyle w:val="Nmerodepgina"/>
      </w:rPr>
    </w:pPr>
    <w:ins w:id="10643" w:author="Borja Gonzalez" w:date="2017-09-27T14:54:00Z">
      <w:r>
        <w:rPr>
          <w:rStyle w:val="Nmerodepgina"/>
        </w:rPr>
        <w:fldChar w:fldCharType="begin"/>
      </w:r>
      <w:r>
        <w:rPr>
          <w:rStyle w:val="Nmerodepgina"/>
        </w:rPr>
        <w:instrText xml:space="preserve">PAGE  </w:instrText>
      </w:r>
    </w:ins>
    <w:r>
      <w:rPr>
        <w:rStyle w:val="Nmerodepgina"/>
      </w:rPr>
      <w:fldChar w:fldCharType="separate"/>
    </w:r>
    <w:r w:rsidR="0028714E">
      <w:rPr>
        <w:rStyle w:val="Nmerodepgina"/>
        <w:noProof/>
      </w:rPr>
      <w:t>73</w:t>
    </w:r>
    <w:ins w:id="10644" w:author="Borja Gonzalez" w:date="2017-09-27T14:54:00Z">
      <w:r>
        <w:rPr>
          <w:rStyle w:val="Nmerodepgina"/>
        </w:rPr>
        <w:fldChar w:fldCharType="end"/>
      </w:r>
    </w:ins>
  </w:p>
  <w:p w14:paraId="167431DB" w14:textId="77777777" w:rsidR="00406C9B" w:rsidRDefault="00406C9B" w:rsidP="00C4528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B383B" w14:textId="77777777" w:rsidR="007124BE" w:rsidRDefault="007124BE" w:rsidP="003E4A9E">
      <w:r>
        <w:separator/>
      </w:r>
    </w:p>
  </w:footnote>
  <w:footnote w:type="continuationSeparator" w:id="0">
    <w:p w14:paraId="3553ACFD" w14:textId="77777777" w:rsidR="007124BE" w:rsidRDefault="007124BE"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ZALEZ DIAZ, BORJA">
    <w15:presenceInfo w15:providerId="None" w15:userId="GONZALEZ DIAZ, BOR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417"/>
    <w:rsid w:val="000238E4"/>
    <w:rsid w:val="000365A9"/>
    <w:rsid w:val="00042649"/>
    <w:rsid w:val="00042B13"/>
    <w:rsid w:val="00044CA7"/>
    <w:rsid w:val="00052B1B"/>
    <w:rsid w:val="000567E5"/>
    <w:rsid w:val="00056E78"/>
    <w:rsid w:val="000649F9"/>
    <w:rsid w:val="00065470"/>
    <w:rsid w:val="000668F5"/>
    <w:rsid w:val="000674E9"/>
    <w:rsid w:val="00071AE7"/>
    <w:rsid w:val="00073B4F"/>
    <w:rsid w:val="00093059"/>
    <w:rsid w:val="000970BB"/>
    <w:rsid w:val="000A493D"/>
    <w:rsid w:val="000B3518"/>
    <w:rsid w:val="000B4D29"/>
    <w:rsid w:val="000B6B32"/>
    <w:rsid w:val="000B77C7"/>
    <w:rsid w:val="000D7ED5"/>
    <w:rsid w:val="000E3AE4"/>
    <w:rsid w:val="000E6D79"/>
    <w:rsid w:val="000F4647"/>
    <w:rsid w:val="000F62E6"/>
    <w:rsid w:val="000F6E9A"/>
    <w:rsid w:val="00100786"/>
    <w:rsid w:val="00103039"/>
    <w:rsid w:val="00103BEA"/>
    <w:rsid w:val="001126FD"/>
    <w:rsid w:val="00112C69"/>
    <w:rsid w:val="001405D9"/>
    <w:rsid w:val="00155116"/>
    <w:rsid w:val="001633E0"/>
    <w:rsid w:val="00166006"/>
    <w:rsid w:val="001757CA"/>
    <w:rsid w:val="00180C41"/>
    <w:rsid w:val="001837C3"/>
    <w:rsid w:val="001A2DEE"/>
    <w:rsid w:val="001A2EA4"/>
    <w:rsid w:val="001A4546"/>
    <w:rsid w:val="001A734D"/>
    <w:rsid w:val="001B143F"/>
    <w:rsid w:val="001B32E7"/>
    <w:rsid w:val="001C729E"/>
    <w:rsid w:val="001C7F5D"/>
    <w:rsid w:val="001D2097"/>
    <w:rsid w:val="001E2E93"/>
    <w:rsid w:val="001E343B"/>
    <w:rsid w:val="001F39B6"/>
    <w:rsid w:val="001F504E"/>
    <w:rsid w:val="00200A24"/>
    <w:rsid w:val="002024F2"/>
    <w:rsid w:val="002062DF"/>
    <w:rsid w:val="002168F5"/>
    <w:rsid w:val="0021754A"/>
    <w:rsid w:val="002216A3"/>
    <w:rsid w:val="0022572E"/>
    <w:rsid w:val="002259CD"/>
    <w:rsid w:val="0022745C"/>
    <w:rsid w:val="002349CC"/>
    <w:rsid w:val="00236396"/>
    <w:rsid w:val="0024161F"/>
    <w:rsid w:val="00241DE6"/>
    <w:rsid w:val="002449ED"/>
    <w:rsid w:val="00252EA4"/>
    <w:rsid w:val="00252FD8"/>
    <w:rsid w:val="00254492"/>
    <w:rsid w:val="00263BFD"/>
    <w:rsid w:val="00264972"/>
    <w:rsid w:val="00265FAD"/>
    <w:rsid w:val="00273C9D"/>
    <w:rsid w:val="00273E8F"/>
    <w:rsid w:val="00275868"/>
    <w:rsid w:val="00280E5F"/>
    <w:rsid w:val="00286EBB"/>
    <w:rsid w:val="0028714E"/>
    <w:rsid w:val="0028735F"/>
    <w:rsid w:val="0029131B"/>
    <w:rsid w:val="002919E2"/>
    <w:rsid w:val="002A2E6C"/>
    <w:rsid w:val="002A3C4D"/>
    <w:rsid w:val="002C0A43"/>
    <w:rsid w:val="002C21D7"/>
    <w:rsid w:val="002C73BC"/>
    <w:rsid w:val="002D1E73"/>
    <w:rsid w:val="002D3B74"/>
    <w:rsid w:val="002D59F7"/>
    <w:rsid w:val="002E0B49"/>
    <w:rsid w:val="002E3900"/>
    <w:rsid w:val="002F10CA"/>
    <w:rsid w:val="00301ECB"/>
    <w:rsid w:val="003022BA"/>
    <w:rsid w:val="003066E2"/>
    <w:rsid w:val="003100B2"/>
    <w:rsid w:val="0031513A"/>
    <w:rsid w:val="00316321"/>
    <w:rsid w:val="0032119F"/>
    <w:rsid w:val="00323DB8"/>
    <w:rsid w:val="003278A5"/>
    <w:rsid w:val="003320BE"/>
    <w:rsid w:val="00333151"/>
    <w:rsid w:val="00333F5F"/>
    <w:rsid w:val="00337DCF"/>
    <w:rsid w:val="00343E12"/>
    <w:rsid w:val="00353421"/>
    <w:rsid w:val="00354987"/>
    <w:rsid w:val="003658C0"/>
    <w:rsid w:val="0036703B"/>
    <w:rsid w:val="0037218C"/>
    <w:rsid w:val="003965A8"/>
    <w:rsid w:val="0039667F"/>
    <w:rsid w:val="003970D7"/>
    <w:rsid w:val="003B170A"/>
    <w:rsid w:val="003B2F49"/>
    <w:rsid w:val="003B3448"/>
    <w:rsid w:val="003B7083"/>
    <w:rsid w:val="003C2907"/>
    <w:rsid w:val="003D22AD"/>
    <w:rsid w:val="003D31E0"/>
    <w:rsid w:val="003E4A9E"/>
    <w:rsid w:val="003E7D66"/>
    <w:rsid w:val="003E7E71"/>
    <w:rsid w:val="003F141D"/>
    <w:rsid w:val="003F1E2C"/>
    <w:rsid w:val="003F677A"/>
    <w:rsid w:val="003F7C6A"/>
    <w:rsid w:val="0040221C"/>
    <w:rsid w:val="00403458"/>
    <w:rsid w:val="00406C9B"/>
    <w:rsid w:val="0041066D"/>
    <w:rsid w:val="0041258C"/>
    <w:rsid w:val="004231B3"/>
    <w:rsid w:val="004357C6"/>
    <w:rsid w:val="0044069F"/>
    <w:rsid w:val="004407E6"/>
    <w:rsid w:val="00441A84"/>
    <w:rsid w:val="004426CE"/>
    <w:rsid w:val="00444D50"/>
    <w:rsid w:val="00447B5E"/>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C78E1"/>
    <w:rsid w:val="004D7DA0"/>
    <w:rsid w:val="004E1EED"/>
    <w:rsid w:val="004E4A72"/>
    <w:rsid w:val="004E6EDB"/>
    <w:rsid w:val="004E7211"/>
    <w:rsid w:val="00505F8A"/>
    <w:rsid w:val="0050601B"/>
    <w:rsid w:val="00506C74"/>
    <w:rsid w:val="00520C5F"/>
    <w:rsid w:val="00522970"/>
    <w:rsid w:val="005231AD"/>
    <w:rsid w:val="00532ADB"/>
    <w:rsid w:val="00533426"/>
    <w:rsid w:val="00534A0D"/>
    <w:rsid w:val="0055352B"/>
    <w:rsid w:val="00556E25"/>
    <w:rsid w:val="0056589D"/>
    <w:rsid w:val="00570BE9"/>
    <w:rsid w:val="00571CD6"/>
    <w:rsid w:val="00580CC4"/>
    <w:rsid w:val="00586BE4"/>
    <w:rsid w:val="0059382A"/>
    <w:rsid w:val="005A0AB6"/>
    <w:rsid w:val="005A7297"/>
    <w:rsid w:val="005B376F"/>
    <w:rsid w:val="005D2C8C"/>
    <w:rsid w:val="0060192C"/>
    <w:rsid w:val="00610D0F"/>
    <w:rsid w:val="00610E90"/>
    <w:rsid w:val="00616503"/>
    <w:rsid w:val="0061723C"/>
    <w:rsid w:val="00623EA5"/>
    <w:rsid w:val="00624556"/>
    <w:rsid w:val="00625695"/>
    <w:rsid w:val="00647179"/>
    <w:rsid w:val="006532AB"/>
    <w:rsid w:val="0066109E"/>
    <w:rsid w:val="006621C2"/>
    <w:rsid w:val="00662D0C"/>
    <w:rsid w:val="00677A83"/>
    <w:rsid w:val="00683B90"/>
    <w:rsid w:val="00684C42"/>
    <w:rsid w:val="006860EA"/>
    <w:rsid w:val="006972A5"/>
    <w:rsid w:val="006A2331"/>
    <w:rsid w:val="006B0304"/>
    <w:rsid w:val="006B28F2"/>
    <w:rsid w:val="006C0698"/>
    <w:rsid w:val="006C0892"/>
    <w:rsid w:val="006C174E"/>
    <w:rsid w:val="006D06A7"/>
    <w:rsid w:val="006E178F"/>
    <w:rsid w:val="006F2221"/>
    <w:rsid w:val="006F3764"/>
    <w:rsid w:val="006F676A"/>
    <w:rsid w:val="007124BE"/>
    <w:rsid w:val="00715F78"/>
    <w:rsid w:val="007238C2"/>
    <w:rsid w:val="00726AE6"/>
    <w:rsid w:val="007321A0"/>
    <w:rsid w:val="00734C62"/>
    <w:rsid w:val="00736657"/>
    <w:rsid w:val="00745F9E"/>
    <w:rsid w:val="00747C57"/>
    <w:rsid w:val="00750754"/>
    <w:rsid w:val="00752D12"/>
    <w:rsid w:val="00762B80"/>
    <w:rsid w:val="00771A3F"/>
    <w:rsid w:val="007821BE"/>
    <w:rsid w:val="0079203F"/>
    <w:rsid w:val="00793476"/>
    <w:rsid w:val="0079781C"/>
    <w:rsid w:val="007A3CE4"/>
    <w:rsid w:val="007A4192"/>
    <w:rsid w:val="007C0295"/>
    <w:rsid w:val="007C080F"/>
    <w:rsid w:val="007C7666"/>
    <w:rsid w:val="007D3431"/>
    <w:rsid w:val="007D5C04"/>
    <w:rsid w:val="007D79D0"/>
    <w:rsid w:val="007E178E"/>
    <w:rsid w:val="007E4105"/>
    <w:rsid w:val="007E5FBE"/>
    <w:rsid w:val="007E6C19"/>
    <w:rsid w:val="007F20EE"/>
    <w:rsid w:val="0080008D"/>
    <w:rsid w:val="008024E4"/>
    <w:rsid w:val="0081004F"/>
    <w:rsid w:val="00813C6B"/>
    <w:rsid w:val="0081632B"/>
    <w:rsid w:val="00817C73"/>
    <w:rsid w:val="00820D10"/>
    <w:rsid w:val="00822079"/>
    <w:rsid w:val="00830197"/>
    <w:rsid w:val="00830AAE"/>
    <w:rsid w:val="00831DF4"/>
    <w:rsid w:val="00835D21"/>
    <w:rsid w:val="00850FEB"/>
    <w:rsid w:val="00853117"/>
    <w:rsid w:val="00855C99"/>
    <w:rsid w:val="00860F9D"/>
    <w:rsid w:val="0087181C"/>
    <w:rsid w:val="008725F9"/>
    <w:rsid w:val="00877555"/>
    <w:rsid w:val="008854BA"/>
    <w:rsid w:val="00886581"/>
    <w:rsid w:val="0089495A"/>
    <w:rsid w:val="008960CE"/>
    <w:rsid w:val="008A1614"/>
    <w:rsid w:val="008A324D"/>
    <w:rsid w:val="008B3FF0"/>
    <w:rsid w:val="008B47D8"/>
    <w:rsid w:val="008C1DBD"/>
    <w:rsid w:val="008C3871"/>
    <w:rsid w:val="008C4885"/>
    <w:rsid w:val="008C605D"/>
    <w:rsid w:val="008E60B0"/>
    <w:rsid w:val="008F5D78"/>
    <w:rsid w:val="009046E6"/>
    <w:rsid w:val="009139CA"/>
    <w:rsid w:val="009206C3"/>
    <w:rsid w:val="009239DB"/>
    <w:rsid w:val="009243EF"/>
    <w:rsid w:val="009252D8"/>
    <w:rsid w:val="00925B9A"/>
    <w:rsid w:val="0093234F"/>
    <w:rsid w:val="00932FA0"/>
    <w:rsid w:val="00932FAE"/>
    <w:rsid w:val="00933DFD"/>
    <w:rsid w:val="009370C0"/>
    <w:rsid w:val="009550DF"/>
    <w:rsid w:val="0096101D"/>
    <w:rsid w:val="00962AC3"/>
    <w:rsid w:val="00964DB4"/>
    <w:rsid w:val="009750CE"/>
    <w:rsid w:val="00986B0A"/>
    <w:rsid w:val="00993A66"/>
    <w:rsid w:val="009A1843"/>
    <w:rsid w:val="009A36E1"/>
    <w:rsid w:val="009A3F43"/>
    <w:rsid w:val="009A5E2B"/>
    <w:rsid w:val="009B3DDD"/>
    <w:rsid w:val="009B5894"/>
    <w:rsid w:val="009B590A"/>
    <w:rsid w:val="009C33EB"/>
    <w:rsid w:val="009C3C8D"/>
    <w:rsid w:val="009C4174"/>
    <w:rsid w:val="009E54AB"/>
    <w:rsid w:val="009F3C87"/>
    <w:rsid w:val="009F6CE6"/>
    <w:rsid w:val="00A029F2"/>
    <w:rsid w:val="00A16BBE"/>
    <w:rsid w:val="00A1719D"/>
    <w:rsid w:val="00A202B8"/>
    <w:rsid w:val="00A2322F"/>
    <w:rsid w:val="00A31D37"/>
    <w:rsid w:val="00A3559A"/>
    <w:rsid w:val="00A36C49"/>
    <w:rsid w:val="00A47B4C"/>
    <w:rsid w:val="00A51E6E"/>
    <w:rsid w:val="00A54BEB"/>
    <w:rsid w:val="00A562AB"/>
    <w:rsid w:val="00A601FD"/>
    <w:rsid w:val="00A60E83"/>
    <w:rsid w:val="00A64FD8"/>
    <w:rsid w:val="00A84345"/>
    <w:rsid w:val="00A849FA"/>
    <w:rsid w:val="00A9060F"/>
    <w:rsid w:val="00AA39D1"/>
    <w:rsid w:val="00AB2B20"/>
    <w:rsid w:val="00AC7266"/>
    <w:rsid w:val="00AD3C27"/>
    <w:rsid w:val="00AD3CBB"/>
    <w:rsid w:val="00AE1062"/>
    <w:rsid w:val="00AE3604"/>
    <w:rsid w:val="00AE39F3"/>
    <w:rsid w:val="00AE7BDA"/>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0233"/>
    <w:rsid w:val="00BA2FE4"/>
    <w:rsid w:val="00BA4BD5"/>
    <w:rsid w:val="00BA6F60"/>
    <w:rsid w:val="00BB01EC"/>
    <w:rsid w:val="00BB5BF9"/>
    <w:rsid w:val="00BC4CE1"/>
    <w:rsid w:val="00BD1DD1"/>
    <w:rsid w:val="00BE3411"/>
    <w:rsid w:val="00BE44C3"/>
    <w:rsid w:val="00BE7488"/>
    <w:rsid w:val="00BE7542"/>
    <w:rsid w:val="00BE791C"/>
    <w:rsid w:val="00BF0FD1"/>
    <w:rsid w:val="00BF5788"/>
    <w:rsid w:val="00C03E33"/>
    <w:rsid w:val="00C03EF1"/>
    <w:rsid w:val="00C13C50"/>
    <w:rsid w:val="00C15EDD"/>
    <w:rsid w:val="00C31D47"/>
    <w:rsid w:val="00C45289"/>
    <w:rsid w:val="00C46B2F"/>
    <w:rsid w:val="00C54FE7"/>
    <w:rsid w:val="00C74956"/>
    <w:rsid w:val="00C764DB"/>
    <w:rsid w:val="00C85A45"/>
    <w:rsid w:val="00CA79E4"/>
    <w:rsid w:val="00CA7FD5"/>
    <w:rsid w:val="00CB1F59"/>
    <w:rsid w:val="00CC1673"/>
    <w:rsid w:val="00CC6B0C"/>
    <w:rsid w:val="00CC6FD2"/>
    <w:rsid w:val="00CD1353"/>
    <w:rsid w:val="00CE1853"/>
    <w:rsid w:val="00CE2E56"/>
    <w:rsid w:val="00CE3025"/>
    <w:rsid w:val="00CE3E4F"/>
    <w:rsid w:val="00CF1575"/>
    <w:rsid w:val="00CF2B10"/>
    <w:rsid w:val="00CF7E76"/>
    <w:rsid w:val="00D00221"/>
    <w:rsid w:val="00D06F70"/>
    <w:rsid w:val="00D14C3A"/>
    <w:rsid w:val="00D16488"/>
    <w:rsid w:val="00D22CF3"/>
    <w:rsid w:val="00D24DF2"/>
    <w:rsid w:val="00D25341"/>
    <w:rsid w:val="00D2609E"/>
    <w:rsid w:val="00D26C47"/>
    <w:rsid w:val="00D32ACC"/>
    <w:rsid w:val="00D33769"/>
    <w:rsid w:val="00D3409D"/>
    <w:rsid w:val="00D37573"/>
    <w:rsid w:val="00D51A6F"/>
    <w:rsid w:val="00D7334C"/>
    <w:rsid w:val="00D828AA"/>
    <w:rsid w:val="00D85D99"/>
    <w:rsid w:val="00D9065B"/>
    <w:rsid w:val="00D93C51"/>
    <w:rsid w:val="00DB6D47"/>
    <w:rsid w:val="00DC0CEF"/>
    <w:rsid w:val="00DC2D8F"/>
    <w:rsid w:val="00DC428D"/>
    <w:rsid w:val="00DC72BF"/>
    <w:rsid w:val="00DC7D84"/>
    <w:rsid w:val="00DE077C"/>
    <w:rsid w:val="00DE081A"/>
    <w:rsid w:val="00DE2B20"/>
    <w:rsid w:val="00DE3DB0"/>
    <w:rsid w:val="00DE7CD9"/>
    <w:rsid w:val="00DF056A"/>
    <w:rsid w:val="00DF2E7D"/>
    <w:rsid w:val="00DF6FC4"/>
    <w:rsid w:val="00E0405A"/>
    <w:rsid w:val="00E066BD"/>
    <w:rsid w:val="00E142DF"/>
    <w:rsid w:val="00E1467C"/>
    <w:rsid w:val="00E21D4D"/>
    <w:rsid w:val="00E25939"/>
    <w:rsid w:val="00E3019E"/>
    <w:rsid w:val="00E333DA"/>
    <w:rsid w:val="00E36358"/>
    <w:rsid w:val="00E36E11"/>
    <w:rsid w:val="00E37D98"/>
    <w:rsid w:val="00E5539D"/>
    <w:rsid w:val="00E62638"/>
    <w:rsid w:val="00E653AA"/>
    <w:rsid w:val="00E671BF"/>
    <w:rsid w:val="00E73DDA"/>
    <w:rsid w:val="00E7422F"/>
    <w:rsid w:val="00E76E79"/>
    <w:rsid w:val="00E77CD8"/>
    <w:rsid w:val="00E9151D"/>
    <w:rsid w:val="00E93DF6"/>
    <w:rsid w:val="00E971AB"/>
    <w:rsid w:val="00EA0671"/>
    <w:rsid w:val="00EA3329"/>
    <w:rsid w:val="00EA4142"/>
    <w:rsid w:val="00EA5A3D"/>
    <w:rsid w:val="00EB2183"/>
    <w:rsid w:val="00EB218B"/>
    <w:rsid w:val="00EB51E7"/>
    <w:rsid w:val="00EB594C"/>
    <w:rsid w:val="00ED02F4"/>
    <w:rsid w:val="00ED43BA"/>
    <w:rsid w:val="00EE652C"/>
    <w:rsid w:val="00EF3BF3"/>
    <w:rsid w:val="00F075EA"/>
    <w:rsid w:val="00F137C1"/>
    <w:rsid w:val="00F223D9"/>
    <w:rsid w:val="00F23D67"/>
    <w:rsid w:val="00F265D5"/>
    <w:rsid w:val="00F31B14"/>
    <w:rsid w:val="00F358BF"/>
    <w:rsid w:val="00F452C7"/>
    <w:rsid w:val="00F45CE8"/>
    <w:rsid w:val="00F46D22"/>
    <w:rsid w:val="00F54A8E"/>
    <w:rsid w:val="00F55B79"/>
    <w:rsid w:val="00F566A4"/>
    <w:rsid w:val="00F56CA6"/>
    <w:rsid w:val="00F6067F"/>
    <w:rsid w:val="00F62A95"/>
    <w:rsid w:val="00F747BA"/>
    <w:rsid w:val="00F7781D"/>
    <w:rsid w:val="00F81BD8"/>
    <w:rsid w:val="00F9089A"/>
    <w:rsid w:val="00F93134"/>
    <w:rsid w:val="00F93CA9"/>
    <w:rsid w:val="00FB41A1"/>
    <w:rsid w:val="00FB5B11"/>
    <w:rsid w:val="00FB6C2E"/>
    <w:rsid w:val="00FC0B72"/>
    <w:rsid w:val="00FC11F7"/>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57E0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9275A"/>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49275A"/>
    <w:pPr>
      <w:spacing w:line="276" w:lineRule="auto"/>
      <w:outlineLvl w:val="9"/>
    </w:pPr>
    <w:rPr>
      <w:color w:val="365F91" w:themeColor="accent1" w:themeShade="BF"/>
      <w:sz w:val="28"/>
      <w:szCs w:val="28"/>
      <w:lang w:val="en-US"/>
    </w:rPr>
  </w:style>
  <w:style w:type="paragraph" w:styleId="Textodeglobo">
    <w:name w:val="Balloon Text"/>
    <w:basedOn w:val="Normal"/>
    <w:link w:val="TextodegloboCar"/>
    <w:uiPriority w:val="99"/>
    <w:semiHidden/>
    <w:unhideWhenUsed/>
    <w:rsid w:val="0049275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9275A"/>
    <w:rPr>
      <w:rFonts w:ascii="Lucida Grande" w:hAnsi="Lucida Grande" w:cs="Lucida Grande"/>
      <w:sz w:val="18"/>
      <w:szCs w:val="18"/>
    </w:rPr>
  </w:style>
  <w:style w:type="paragraph" w:styleId="TDC1">
    <w:name w:val="toc 1"/>
    <w:basedOn w:val="Normal"/>
    <w:next w:val="Normal"/>
    <w:autoRedefine/>
    <w:uiPriority w:val="39"/>
    <w:unhideWhenUsed/>
    <w:rsid w:val="00166006"/>
    <w:pPr>
      <w:tabs>
        <w:tab w:val="right" w:leader="dot" w:pos="8630"/>
      </w:tabs>
      <w:spacing w:before="120"/>
      <w:pPrChange w:id="0" w:author="GONZALEZ DIAZ, BORJA" w:date="2017-09-29T19:17:00Z">
        <w:pPr>
          <w:spacing w:before="120"/>
        </w:pPr>
      </w:pPrChange>
    </w:pPr>
    <w:rPr>
      <w:rFonts w:asciiTheme="majorHAnsi" w:hAnsiTheme="majorHAnsi"/>
      <w:b/>
      <w:color w:val="548DD4"/>
      <w:rPrChange w:id="0" w:author="GONZALEZ DIAZ, BORJA" w:date="2017-09-29T19:17:00Z">
        <w:rPr>
          <w:rFonts w:asciiTheme="majorHAnsi" w:eastAsiaTheme="minorEastAsia" w:hAnsiTheme="majorHAnsi" w:cstheme="minorBidi"/>
          <w:b/>
          <w:color w:val="548DD4"/>
          <w:sz w:val="24"/>
          <w:szCs w:val="24"/>
          <w:lang w:val="es-ES_tradnl" w:eastAsia="en-US" w:bidi="ar-SA"/>
        </w:rPr>
      </w:rPrChange>
    </w:rPr>
  </w:style>
  <w:style w:type="paragraph" w:styleId="TDC2">
    <w:name w:val="toc 2"/>
    <w:basedOn w:val="Normal"/>
    <w:next w:val="Normal"/>
    <w:autoRedefine/>
    <w:uiPriority w:val="39"/>
    <w:unhideWhenUsed/>
    <w:rsid w:val="0049275A"/>
    <w:rPr>
      <w:sz w:val="22"/>
      <w:szCs w:val="22"/>
    </w:rPr>
  </w:style>
  <w:style w:type="paragraph" w:styleId="TDC3">
    <w:name w:val="toc 3"/>
    <w:basedOn w:val="Normal"/>
    <w:next w:val="Normal"/>
    <w:autoRedefine/>
    <w:uiPriority w:val="39"/>
    <w:unhideWhenUsed/>
    <w:rsid w:val="00D828AA"/>
    <w:pPr>
      <w:tabs>
        <w:tab w:val="right" w:leader="dot" w:pos="8630"/>
      </w:tabs>
      <w:ind w:left="240"/>
      <w:pPrChange w:id="1" w:author="GONZALEZ DIAZ, BORJA" w:date="2017-09-29T19:14:00Z">
        <w:pPr>
          <w:ind w:left="240"/>
        </w:pPr>
      </w:pPrChange>
    </w:pPr>
    <w:rPr>
      <w:i/>
      <w:sz w:val="22"/>
      <w:szCs w:val="22"/>
      <w:rPrChange w:id="1" w:author="GONZALEZ DIAZ, BORJA" w:date="2017-09-29T19:14:00Z">
        <w:rPr>
          <w:rFonts w:asciiTheme="minorHAnsi" w:eastAsiaTheme="minorEastAsia" w:hAnsiTheme="minorHAnsi" w:cstheme="minorBidi"/>
          <w:i/>
          <w:sz w:val="22"/>
          <w:szCs w:val="22"/>
          <w:lang w:val="es-ES_tradnl" w:eastAsia="en-US" w:bidi="ar-SA"/>
        </w:rPr>
      </w:rPrChange>
    </w:rPr>
  </w:style>
  <w:style w:type="paragraph" w:styleId="TDC4">
    <w:name w:val="toc 4"/>
    <w:basedOn w:val="Normal"/>
    <w:next w:val="Normal"/>
    <w:autoRedefine/>
    <w:uiPriority w:val="39"/>
    <w:unhideWhenUsed/>
    <w:rsid w:val="0049275A"/>
    <w:pPr>
      <w:pBdr>
        <w:between w:val="double" w:sz="6" w:space="0" w:color="auto"/>
      </w:pBdr>
      <w:ind w:left="480"/>
    </w:pPr>
    <w:rPr>
      <w:sz w:val="20"/>
      <w:szCs w:val="20"/>
    </w:rPr>
  </w:style>
  <w:style w:type="paragraph" w:styleId="TDC5">
    <w:name w:val="toc 5"/>
    <w:basedOn w:val="Normal"/>
    <w:next w:val="Normal"/>
    <w:autoRedefine/>
    <w:uiPriority w:val="39"/>
    <w:unhideWhenUsed/>
    <w:rsid w:val="0049275A"/>
    <w:pPr>
      <w:pBdr>
        <w:between w:val="double" w:sz="6" w:space="0" w:color="auto"/>
      </w:pBdr>
      <w:ind w:left="720"/>
    </w:pPr>
    <w:rPr>
      <w:sz w:val="20"/>
      <w:szCs w:val="20"/>
    </w:rPr>
  </w:style>
  <w:style w:type="paragraph" w:styleId="TDC6">
    <w:name w:val="toc 6"/>
    <w:basedOn w:val="Normal"/>
    <w:next w:val="Normal"/>
    <w:autoRedefine/>
    <w:uiPriority w:val="39"/>
    <w:unhideWhenUsed/>
    <w:rsid w:val="0049275A"/>
    <w:pPr>
      <w:pBdr>
        <w:between w:val="double" w:sz="6" w:space="0" w:color="auto"/>
      </w:pBdr>
      <w:ind w:left="960"/>
    </w:pPr>
    <w:rPr>
      <w:sz w:val="20"/>
      <w:szCs w:val="20"/>
    </w:rPr>
  </w:style>
  <w:style w:type="paragraph" w:styleId="TDC7">
    <w:name w:val="toc 7"/>
    <w:basedOn w:val="Normal"/>
    <w:next w:val="Normal"/>
    <w:autoRedefine/>
    <w:uiPriority w:val="39"/>
    <w:unhideWhenUsed/>
    <w:rsid w:val="0049275A"/>
    <w:pPr>
      <w:pBdr>
        <w:between w:val="double" w:sz="6" w:space="0" w:color="auto"/>
      </w:pBdr>
      <w:ind w:left="1200"/>
    </w:pPr>
    <w:rPr>
      <w:sz w:val="20"/>
      <w:szCs w:val="20"/>
    </w:rPr>
  </w:style>
  <w:style w:type="paragraph" w:styleId="TDC8">
    <w:name w:val="toc 8"/>
    <w:basedOn w:val="Normal"/>
    <w:next w:val="Normal"/>
    <w:autoRedefine/>
    <w:uiPriority w:val="39"/>
    <w:unhideWhenUsed/>
    <w:rsid w:val="0049275A"/>
    <w:pPr>
      <w:pBdr>
        <w:between w:val="double" w:sz="6" w:space="0" w:color="auto"/>
      </w:pBdr>
      <w:ind w:left="1440"/>
    </w:pPr>
    <w:rPr>
      <w:sz w:val="20"/>
      <w:szCs w:val="20"/>
    </w:rPr>
  </w:style>
  <w:style w:type="paragraph" w:styleId="TD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Ttulo2Car">
    <w:name w:val="Título 2 Car"/>
    <w:basedOn w:val="Fuentedeprrafopredeter"/>
    <w:link w:val="Ttulo2"/>
    <w:uiPriority w:val="9"/>
    <w:rsid w:val="009C3C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9C3C8D"/>
    <w:pPr>
      <w:ind w:left="720"/>
      <w:contextualSpacing/>
    </w:pPr>
  </w:style>
  <w:style w:type="paragraph" w:styleId="Sinespaciado">
    <w:name w:val="No Spacing"/>
    <w:uiPriority w:val="1"/>
    <w:qFormat/>
    <w:rsid w:val="009C3C8D"/>
  </w:style>
  <w:style w:type="paragraph" w:styleId="ndice1">
    <w:name w:val="index 1"/>
    <w:basedOn w:val="Normal"/>
    <w:next w:val="Normal"/>
    <w:autoRedefine/>
    <w:uiPriority w:val="99"/>
    <w:unhideWhenUsed/>
    <w:rsid w:val="009206C3"/>
    <w:pPr>
      <w:ind w:left="240" w:hanging="240"/>
    </w:pPr>
  </w:style>
  <w:style w:type="paragraph" w:styleId="ndice2">
    <w:name w:val="index 2"/>
    <w:basedOn w:val="Normal"/>
    <w:next w:val="Normal"/>
    <w:autoRedefine/>
    <w:uiPriority w:val="99"/>
    <w:unhideWhenUsed/>
    <w:rsid w:val="009206C3"/>
    <w:pPr>
      <w:ind w:left="480" w:hanging="240"/>
    </w:pPr>
  </w:style>
  <w:style w:type="paragraph" w:styleId="ndice3">
    <w:name w:val="index 3"/>
    <w:basedOn w:val="Normal"/>
    <w:next w:val="Normal"/>
    <w:autoRedefine/>
    <w:uiPriority w:val="99"/>
    <w:unhideWhenUsed/>
    <w:rsid w:val="009206C3"/>
    <w:pPr>
      <w:ind w:left="720" w:hanging="240"/>
    </w:pPr>
  </w:style>
  <w:style w:type="paragraph" w:styleId="ndice4">
    <w:name w:val="index 4"/>
    <w:basedOn w:val="Normal"/>
    <w:next w:val="Normal"/>
    <w:autoRedefine/>
    <w:uiPriority w:val="99"/>
    <w:unhideWhenUsed/>
    <w:rsid w:val="009206C3"/>
    <w:pPr>
      <w:ind w:left="960" w:hanging="240"/>
    </w:pPr>
  </w:style>
  <w:style w:type="paragraph" w:styleId="ndice5">
    <w:name w:val="index 5"/>
    <w:basedOn w:val="Normal"/>
    <w:next w:val="Normal"/>
    <w:autoRedefine/>
    <w:uiPriority w:val="99"/>
    <w:unhideWhenUsed/>
    <w:rsid w:val="009206C3"/>
    <w:pPr>
      <w:ind w:left="1200" w:hanging="240"/>
    </w:pPr>
  </w:style>
  <w:style w:type="paragraph" w:styleId="ndice6">
    <w:name w:val="index 6"/>
    <w:basedOn w:val="Normal"/>
    <w:next w:val="Normal"/>
    <w:autoRedefine/>
    <w:uiPriority w:val="99"/>
    <w:unhideWhenUsed/>
    <w:rsid w:val="009206C3"/>
    <w:pPr>
      <w:ind w:left="1440" w:hanging="240"/>
    </w:pPr>
  </w:style>
  <w:style w:type="paragraph" w:styleId="ndice7">
    <w:name w:val="index 7"/>
    <w:basedOn w:val="Normal"/>
    <w:next w:val="Normal"/>
    <w:autoRedefine/>
    <w:uiPriority w:val="99"/>
    <w:unhideWhenUsed/>
    <w:rsid w:val="009206C3"/>
    <w:pPr>
      <w:ind w:left="1680" w:hanging="240"/>
    </w:pPr>
  </w:style>
  <w:style w:type="paragraph" w:styleId="ndice8">
    <w:name w:val="index 8"/>
    <w:basedOn w:val="Normal"/>
    <w:next w:val="Normal"/>
    <w:autoRedefine/>
    <w:uiPriority w:val="99"/>
    <w:unhideWhenUsed/>
    <w:rsid w:val="009206C3"/>
    <w:pPr>
      <w:ind w:left="1920" w:hanging="240"/>
    </w:pPr>
  </w:style>
  <w:style w:type="paragraph" w:styleId="ndice9">
    <w:name w:val="index 9"/>
    <w:basedOn w:val="Normal"/>
    <w:next w:val="Normal"/>
    <w:autoRedefine/>
    <w:uiPriority w:val="99"/>
    <w:unhideWhenUsed/>
    <w:rsid w:val="009206C3"/>
    <w:pPr>
      <w:ind w:left="2160" w:hanging="240"/>
    </w:pPr>
  </w:style>
  <w:style w:type="paragraph" w:styleId="Ttulodendice">
    <w:name w:val="index heading"/>
    <w:basedOn w:val="Normal"/>
    <w:next w:val="ndice1"/>
    <w:uiPriority w:val="99"/>
    <w:unhideWhenUsed/>
    <w:rsid w:val="009206C3"/>
  </w:style>
  <w:style w:type="character" w:customStyle="1" w:styleId="Ttulo3Car">
    <w:name w:val="Título 3 Car"/>
    <w:basedOn w:val="Fuentedeprrafopredeter"/>
    <w:link w:val="Ttulo3"/>
    <w:uiPriority w:val="9"/>
    <w:rsid w:val="00E653AA"/>
    <w:rPr>
      <w:rFonts w:asciiTheme="majorHAnsi" w:eastAsiaTheme="majorEastAsia" w:hAnsiTheme="majorHAnsi" w:cstheme="majorBidi"/>
      <w:b/>
      <w:bCs/>
      <w:color w:val="4F81BD" w:themeColor="accent1"/>
    </w:rPr>
  </w:style>
  <w:style w:type="character" w:styleId="Refdecomentario">
    <w:name w:val="annotation reference"/>
    <w:basedOn w:val="Fuentedeprrafopredeter"/>
    <w:uiPriority w:val="99"/>
    <w:semiHidden/>
    <w:unhideWhenUsed/>
    <w:rsid w:val="00E5539D"/>
    <w:rPr>
      <w:sz w:val="16"/>
      <w:szCs w:val="16"/>
    </w:rPr>
  </w:style>
  <w:style w:type="paragraph" w:styleId="Textocomentario">
    <w:name w:val="annotation text"/>
    <w:basedOn w:val="Normal"/>
    <w:link w:val="TextocomentarioCar"/>
    <w:uiPriority w:val="99"/>
    <w:semiHidden/>
    <w:unhideWhenUsed/>
    <w:rsid w:val="00E5539D"/>
    <w:rPr>
      <w:sz w:val="20"/>
      <w:szCs w:val="20"/>
    </w:rPr>
  </w:style>
  <w:style w:type="character" w:customStyle="1" w:styleId="TextocomentarioCar">
    <w:name w:val="Texto comentario Car"/>
    <w:basedOn w:val="Fuentedeprrafopredeter"/>
    <w:link w:val="Textocomentario"/>
    <w:uiPriority w:val="99"/>
    <w:semiHidden/>
    <w:rsid w:val="00E5539D"/>
    <w:rPr>
      <w:sz w:val="20"/>
      <w:szCs w:val="20"/>
    </w:rPr>
  </w:style>
  <w:style w:type="paragraph" w:styleId="Asuntodelcomentario">
    <w:name w:val="annotation subject"/>
    <w:basedOn w:val="Textocomentario"/>
    <w:next w:val="Textocomentario"/>
    <w:link w:val="AsuntodelcomentarioCar"/>
    <w:uiPriority w:val="99"/>
    <w:semiHidden/>
    <w:unhideWhenUsed/>
    <w:rsid w:val="00E5539D"/>
    <w:rPr>
      <w:b/>
      <w:bCs/>
    </w:rPr>
  </w:style>
  <w:style w:type="character" w:customStyle="1" w:styleId="AsuntodelcomentarioCar">
    <w:name w:val="Asunto del comentario Car"/>
    <w:basedOn w:val="TextocomentarioCar"/>
    <w:link w:val="Asuntodelcomentario"/>
    <w:uiPriority w:val="99"/>
    <w:semiHidden/>
    <w:rsid w:val="00E5539D"/>
    <w:rPr>
      <w:b/>
      <w:bCs/>
      <w:sz w:val="20"/>
      <w:szCs w:val="20"/>
    </w:rPr>
  </w:style>
  <w:style w:type="character" w:styleId="Hipervnculo">
    <w:name w:val="Hyperlink"/>
    <w:basedOn w:val="Fuentedeprrafopredeter"/>
    <w:uiPriority w:val="99"/>
    <w:unhideWhenUsed/>
    <w:rsid w:val="009B3DDD"/>
    <w:rPr>
      <w:color w:val="0000FF" w:themeColor="hyperlink"/>
      <w:u w:val="single"/>
    </w:rPr>
  </w:style>
  <w:style w:type="character" w:customStyle="1" w:styleId="Ttulo4Car">
    <w:name w:val="Título 4 Car"/>
    <w:basedOn w:val="Fuentedeprrafopredeter"/>
    <w:link w:val="Ttulo4"/>
    <w:uiPriority w:val="9"/>
    <w:rsid w:val="00BD1DD1"/>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8854BA"/>
    <w:rPr>
      <w:color w:val="800080" w:themeColor="followedHyperlink"/>
      <w:u w:val="single"/>
    </w:rPr>
  </w:style>
  <w:style w:type="table" w:styleId="Tablaconcuadrcula">
    <w:name w:val="Table Grid"/>
    <w:basedOn w:val="Tabla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n">
    <w:name w:val="Revision"/>
    <w:hidden/>
    <w:uiPriority w:val="99"/>
    <w:semiHidden/>
    <w:rsid w:val="00E671BF"/>
  </w:style>
  <w:style w:type="paragraph" w:styleId="Encabezado">
    <w:name w:val="header"/>
    <w:basedOn w:val="Normal"/>
    <w:link w:val="EncabezadoCar"/>
    <w:unhideWhenUsed/>
    <w:rsid w:val="003E4A9E"/>
    <w:pPr>
      <w:tabs>
        <w:tab w:val="center" w:pos="4153"/>
        <w:tab w:val="right" w:pos="8306"/>
      </w:tabs>
    </w:pPr>
  </w:style>
  <w:style w:type="character" w:customStyle="1" w:styleId="EncabezadoCar">
    <w:name w:val="Encabezado Car"/>
    <w:basedOn w:val="Fuentedeprrafopredeter"/>
    <w:link w:val="Encabezado"/>
    <w:uiPriority w:val="99"/>
    <w:rsid w:val="003E4A9E"/>
  </w:style>
  <w:style w:type="paragraph" w:styleId="Piedepgina">
    <w:name w:val="footer"/>
    <w:basedOn w:val="Normal"/>
    <w:link w:val="PiedepginaCar"/>
    <w:uiPriority w:val="99"/>
    <w:unhideWhenUsed/>
    <w:rsid w:val="003E4A9E"/>
    <w:pPr>
      <w:tabs>
        <w:tab w:val="center" w:pos="4153"/>
        <w:tab w:val="right" w:pos="8306"/>
      </w:tabs>
    </w:pPr>
  </w:style>
  <w:style w:type="character" w:customStyle="1" w:styleId="PiedepginaCar">
    <w:name w:val="Pie de página Car"/>
    <w:basedOn w:val="Fuentedeprrafopredeter"/>
    <w:link w:val="Piedepgina"/>
    <w:uiPriority w:val="99"/>
    <w:rsid w:val="003E4A9E"/>
  </w:style>
  <w:style w:type="character" w:styleId="Nmerodepgina">
    <w:name w:val="page number"/>
    <w:basedOn w:val="Fuentedeprrafopredeter"/>
    <w:uiPriority w:val="99"/>
    <w:semiHidden/>
    <w:unhideWhenUsed/>
    <w:rsid w:val="004C0379"/>
  </w:style>
  <w:style w:type="character" w:styleId="CdigoHTML">
    <w:name w:val="HTML Code"/>
    <w:basedOn w:val="Fuentedeprrafopredeter"/>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microsoft.com/office/2011/relationships/people" Target="people.xml"/><Relationship Id="rId59"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microsoft.com/office/2007/relationships/hdphoto" Target="media/hdphoto1.wdp"/><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E3F15-E226-104E-A76D-C8D36B4F0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77</Pages>
  <Words>20634</Words>
  <Characters>113487</Characters>
  <Application>Microsoft Macintosh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GONZALEZ DIAZ, BORJA</cp:lastModifiedBy>
  <cp:revision>60</cp:revision>
  <dcterms:created xsi:type="dcterms:W3CDTF">2017-09-29T14:33:00Z</dcterms:created>
  <dcterms:modified xsi:type="dcterms:W3CDTF">2017-09-29T17:52:00Z</dcterms:modified>
</cp:coreProperties>
</file>