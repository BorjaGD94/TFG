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23343" w14:textId="77777777" w:rsidR="0079781C" w:rsidRDefault="0079781C">
      <w:pPr>
        <w:pStyle w:val="CdigoFuente"/>
        <w:rPr>
          <w:ins w:id="0" w:author="Borja Gonzalez" w:date="2017-09-28T23:24:00Z"/>
          <w:rFonts w:ascii="Eras Medium ITC" w:hAnsi="Eras Medium ITC"/>
          <w:spacing w:val="-20"/>
          <w:sz w:val="36"/>
        </w:rPr>
        <w:pPrChange w:id="1" w:author="Borja Gonzalez" w:date="2017-09-28T23:29:00Z">
          <w:pPr>
            <w:pStyle w:val="CdigoFuente"/>
            <w:jc w:val="center"/>
          </w:pPr>
        </w:pPrChange>
      </w:pPr>
    </w:p>
    <w:p w14:paraId="40E56124" w14:textId="77777777" w:rsidR="0079781C" w:rsidRPr="0079781C" w:rsidRDefault="0079781C" w:rsidP="0079781C">
      <w:pPr>
        <w:pStyle w:val="CdigoFuente"/>
        <w:tabs>
          <w:tab w:val="clear" w:pos="567"/>
        </w:tabs>
        <w:jc w:val="center"/>
        <w:rPr>
          <w:ins w:id="2" w:author="Borja Gonzalez" w:date="2017-09-28T23:24:00Z"/>
          <w:rFonts w:ascii="Eras Medium ITC" w:hAnsi="Eras Medium ITC"/>
          <w:spacing w:val="-20"/>
          <w:sz w:val="32"/>
          <w:szCs w:val="32"/>
          <w:rPrChange w:id="3" w:author="Borja Gonzalez" w:date="2017-09-28T23:30:00Z">
            <w:rPr>
              <w:ins w:id="4" w:author="Borja Gonzalez" w:date="2017-09-28T23:24:00Z"/>
              <w:rFonts w:ascii="Eras Medium ITC" w:hAnsi="Eras Medium ITC"/>
              <w:spacing w:val="-20"/>
              <w:sz w:val="36"/>
            </w:rPr>
          </w:rPrChange>
        </w:rPr>
      </w:pPr>
      <w:ins w:id="5" w:author="Borja Gonzalez" w:date="2017-09-28T23:24:00Z">
        <w:r w:rsidRPr="0079781C">
          <w:rPr>
            <w:rFonts w:ascii="Eras Medium ITC" w:hAnsi="Eras Medium ITC"/>
            <w:spacing w:val="-20"/>
            <w:sz w:val="32"/>
            <w:szCs w:val="32"/>
            <w:rPrChange w:id="6" w:author="Borja Gonzalez" w:date="2017-09-28T23:30:00Z">
              <w:rPr>
                <w:rFonts w:ascii="Eras Medium ITC" w:hAnsi="Eras Medium ITC"/>
                <w:spacing w:val="-20"/>
                <w:sz w:val="36"/>
              </w:rPr>
            </w:rPrChange>
          </w:rPr>
          <w:t>UNIVERSIDAD SAN PABLO - CEU</w:t>
        </w:r>
      </w:ins>
    </w:p>
    <w:p w14:paraId="3ACC66B7" w14:textId="77777777" w:rsidR="0079781C" w:rsidRPr="0079781C" w:rsidRDefault="0079781C" w:rsidP="0079781C">
      <w:pPr>
        <w:pStyle w:val="CdigoFuente"/>
        <w:jc w:val="center"/>
        <w:rPr>
          <w:ins w:id="7" w:author="Borja Gonzalez" w:date="2017-09-28T23:24:00Z"/>
          <w:rFonts w:ascii="Eras Medium ITC" w:hAnsi="Eras Medium ITC"/>
          <w:spacing w:val="-20"/>
          <w:sz w:val="28"/>
          <w:szCs w:val="28"/>
          <w:rPrChange w:id="8" w:author="Borja Gonzalez" w:date="2017-09-28T23:27:00Z">
            <w:rPr>
              <w:ins w:id="9" w:author="Borja Gonzalez" w:date="2017-09-28T23:24:00Z"/>
              <w:rFonts w:ascii="Eras Medium ITC" w:hAnsi="Eras Medium ITC"/>
              <w:spacing w:val="-20"/>
              <w:sz w:val="34"/>
            </w:rPr>
          </w:rPrChange>
        </w:rPr>
      </w:pPr>
    </w:p>
    <w:p w14:paraId="4E8D3CA4" w14:textId="77777777" w:rsidR="0079781C" w:rsidRPr="0079781C" w:rsidRDefault="0079781C" w:rsidP="0079781C">
      <w:pPr>
        <w:pStyle w:val="CdigoFuente"/>
        <w:jc w:val="center"/>
        <w:rPr>
          <w:ins w:id="10" w:author="Borja Gonzalez" w:date="2017-09-28T23:24:00Z"/>
          <w:rFonts w:ascii="Eras Medium ITC" w:hAnsi="Eras Medium ITC"/>
          <w:spacing w:val="-20"/>
          <w:sz w:val="28"/>
          <w:szCs w:val="28"/>
          <w:rPrChange w:id="11" w:author="Borja Gonzalez" w:date="2017-09-28T23:30:00Z">
            <w:rPr>
              <w:ins w:id="12" w:author="Borja Gonzalez" w:date="2017-09-28T23:24:00Z"/>
              <w:rFonts w:ascii="Eras Medium ITC" w:hAnsi="Eras Medium ITC"/>
              <w:spacing w:val="-20"/>
              <w:sz w:val="32"/>
            </w:rPr>
          </w:rPrChange>
        </w:rPr>
      </w:pPr>
      <w:ins w:id="13" w:author="Borja Gonzalez" w:date="2017-09-28T23:24:00Z">
        <w:r w:rsidRPr="0079781C">
          <w:rPr>
            <w:rFonts w:ascii="Eras Medium ITC" w:hAnsi="Eras Medium ITC"/>
            <w:spacing w:val="-20"/>
            <w:sz w:val="28"/>
            <w:szCs w:val="28"/>
            <w:rPrChange w:id="14" w:author="Borja Gonzalez" w:date="2017-09-28T23:30:00Z">
              <w:rPr>
                <w:rFonts w:ascii="Eras Medium ITC" w:hAnsi="Eras Medium ITC"/>
                <w:spacing w:val="-20"/>
                <w:sz w:val="32"/>
              </w:rPr>
            </w:rPrChange>
          </w:rPr>
          <w:t>ESCUELA POLITÉCNICA SUPERIOR</w:t>
        </w:r>
      </w:ins>
    </w:p>
    <w:p w14:paraId="1B5C4855" w14:textId="77777777" w:rsidR="0079781C" w:rsidRDefault="0079781C" w:rsidP="0079781C">
      <w:pPr>
        <w:pStyle w:val="CdigoFuente"/>
        <w:jc w:val="center"/>
        <w:rPr>
          <w:ins w:id="15" w:author="Borja Gonzalez" w:date="2017-09-28T23:24:00Z"/>
          <w:rFonts w:ascii="Eras Medium ITC" w:hAnsi="Eras Medium ITC"/>
          <w:spacing w:val="-20"/>
          <w:sz w:val="32"/>
        </w:rPr>
      </w:pPr>
    </w:p>
    <w:p w14:paraId="3E4F95CF" w14:textId="462FC172" w:rsidR="0079781C" w:rsidRPr="0079781C" w:rsidRDefault="0079781C" w:rsidP="0079781C">
      <w:pPr>
        <w:pStyle w:val="CdigoFuente"/>
        <w:jc w:val="center"/>
        <w:rPr>
          <w:ins w:id="16" w:author="Borja Gonzalez" w:date="2017-09-28T23:24:00Z"/>
          <w:rFonts w:ascii="Eras Medium ITC" w:hAnsi="Eras Medium ITC"/>
          <w:spacing w:val="20"/>
          <w:sz w:val="28"/>
          <w:szCs w:val="28"/>
          <w:rPrChange w:id="17" w:author="Borja Gonzalez" w:date="2017-09-28T23:29:00Z">
            <w:rPr>
              <w:ins w:id="18" w:author="Borja Gonzalez" w:date="2017-09-28T23:24:00Z"/>
              <w:rFonts w:ascii="Eras Medium ITC" w:hAnsi="Eras Medium ITC"/>
              <w:spacing w:val="20"/>
              <w:sz w:val="32"/>
            </w:rPr>
          </w:rPrChange>
        </w:rPr>
      </w:pPr>
      <w:ins w:id="19" w:author="Borja Gonzalez" w:date="2017-09-28T23:24:00Z">
        <w:r w:rsidRPr="0079781C">
          <w:rPr>
            <w:rFonts w:ascii="Eras Medium ITC" w:hAnsi="Eras Medium ITC"/>
            <w:spacing w:val="-20"/>
            <w:sz w:val="28"/>
            <w:szCs w:val="28"/>
            <w:rPrChange w:id="20" w:author="Borja Gonzalez" w:date="2017-09-28T23:29:00Z">
              <w:rPr>
                <w:rFonts w:ascii="Eras Medium ITC" w:hAnsi="Eras Medium ITC"/>
                <w:spacing w:val="-20"/>
                <w:sz w:val="32"/>
              </w:rPr>
            </w:rPrChange>
          </w:rPr>
          <w:t>GRADO</w:t>
        </w:r>
      </w:ins>
      <w:ins w:id="21" w:author="Borja Gonzalez" w:date="2017-09-28T23:30:00Z">
        <w:r>
          <w:rPr>
            <w:rFonts w:ascii="Eras Medium ITC" w:hAnsi="Eras Medium ITC"/>
            <w:spacing w:val="-20"/>
            <w:sz w:val="28"/>
            <w:szCs w:val="28"/>
          </w:rPr>
          <w:t xml:space="preserve"> EN INGENIER</w:t>
        </w:r>
      </w:ins>
      <w:ins w:id="22" w:author="Borja Gonzalez" w:date="2017-09-28T23:31:00Z">
        <w:r>
          <w:rPr>
            <w:rFonts w:ascii="Eras Medium ITC" w:hAnsi="Eras Medium ITC"/>
            <w:spacing w:val="-20"/>
            <w:sz w:val="28"/>
            <w:szCs w:val="28"/>
          </w:rPr>
          <w:t>ÍA DE SISTEMAS DE TELECOMUNICACIÓN</w:t>
        </w:r>
      </w:ins>
    </w:p>
    <w:p w14:paraId="0E32F122" w14:textId="77777777" w:rsidR="0079781C" w:rsidRDefault="0079781C" w:rsidP="0079781C">
      <w:pPr>
        <w:pStyle w:val="CdigoFuente"/>
        <w:jc w:val="center"/>
        <w:rPr>
          <w:ins w:id="23" w:author="Borja Gonzalez" w:date="2017-09-28T23:24:00Z"/>
          <w:rFonts w:ascii="Eras Medium ITC" w:hAnsi="Eras Medium ITC"/>
          <w:spacing w:val="20"/>
          <w:sz w:val="44"/>
        </w:rPr>
      </w:pPr>
    </w:p>
    <w:p w14:paraId="53594B0A" w14:textId="77777777" w:rsidR="0079781C" w:rsidRDefault="0079781C" w:rsidP="0079781C">
      <w:pPr>
        <w:pStyle w:val="CdigoFuente"/>
        <w:jc w:val="center"/>
        <w:rPr>
          <w:ins w:id="24" w:author="Borja Gonzalez" w:date="2017-09-28T23:24:00Z"/>
          <w:rFonts w:ascii="Eras Medium ITC" w:hAnsi="Eras Medium ITC"/>
          <w:spacing w:val="20"/>
          <w:sz w:val="36"/>
        </w:rPr>
      </w:pPr>
      <w:ins w:id="25" w:author="Borja Gonzalez" w:date="2017-09-28T23:24:00Z">
        <w:r>
          <w:rPr>
            <w:rFonts w:ascii="Eras Medium ITC" w:hAnsi="Eras Medium ITC"/>
            <w:spacing w:val="20"/>
            <w:sz w:val="36"/>
            <w:lang w:val="en-US" w:eastAsia="en-US"/>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ins>
    </w:p>
    <w:p w14:paraId="23A0A67C" w14:textId="77777777" w:rsidR="0079781C" w:rsidRDefault="0079781C" w:rsidP="0079781C">
      <w:pPr>
        <w:pStyle w:val="CdigoFuente"/>
        <w:jc w:val="center"/>
        <w:rPr>
          <w:ins w:id="26" w:author="Borja Gonzalez" w:date="2017-09-28T23:24:00Z"/>
          <w:rFonts w:ascii="Eras Medium ITC" w:hAnsi="Eras Medium ITC"/>
          <w:spacing w:val="20"/>
          <w:sz w:val="36"/>
        </w:rPr>
      </w:pPr>
    </w:p>
    <w:p w14:paraId="651FB371" w14:textId="77777777" w:rsidR="0079781C" w:rsidRPr="0079781C" w:rsidRDefault="0079781C" w:rsidP="0079781C">
      <w:pPr>
        <w:pStyle w:val="CdigoFuente"/>
        <w:jc w:val="center"/>
        <w:rPr>
          <w:ins w:id="27" w:author="Borja Gonzalez" w:date="2017-09-28T23:24:00Z"/>
          <w:rFonts w:ascii="Eras Medium ITC" w:hAnsi="Eras Medium ITC"/>
          <w:spacing w:val="20"/>
          <w:sz w:val="32"/>
          <w:szCs w:val="32"/>
          <w:rPrChange w:id="28" w:author="Borja Gonzalez" w:date="2017-09-28T23:28:00Z">
            <w:rPr>
              <w:ins w:id="29" w:author="Borja Gonzalez" w:date="2017-09-28T23:24:00Z"/>
              <w:rFonts w:ascii="Eras Medium ITC" w:hAnsi="Eras Medium ITC"/>
              <w:spacing w:val="20"/>
              <w:sz w:val="44"/>
            </w:rPr>
          </w:rPrChange>
        </w:rPr>
      </w:pPr>
      <w:ins w:id="30" w:author="Borja Gonzalez" w:date="2017-09-28T23:24:00Z">
        <w:r w:rsidRPr="0079781C">
          <w:rPr>
            <w:rFonts w:ascii="Eras Medium ITC" w:hAnsi="Eras Medium ITC"/>
            <w:spacing w:val="20"/>
            <w:sz w:val="32"/>
            <w:szCs w:val="32"/>
            <w:rPrChange w:id="31" w:author="Borja Gonzalez" w:date="2017-09-28T23:28:00Z">
              <w:rPr>
                <w:rFonts w:ascii="Eras Medium ITC" w:hAnsi="Eras Medium ITC"/>
                <w:spacing w:val="20"/>
                <w:sz w:val="36"/>
              </w:rPr>
            </w:rPrChange>
          </w:rPr>
          <w:t>TRABAJO FIN DE GRADO</w:t>
        </w:r>
      </w:ins>
    </w:p>
    <w:p w14:paraId="0C33F26F" w14:textId="77777777" w:rsidR="0079781C" w:rsidRDefault="0079781C" w:rsidP="0079781C">
      <w:pPr>
        <w:pStyle w:val="CdigoFuente"/>
        <w:jc w:val="center"/>
        <w:rPr>
          <w:ins w:id="32" w:author="Borja Gonzalez" w:date="2017-09-28T23:24:00Z"/>
          <w:rFonts w:ascii="Eras Medium ITC" w:hAnsi="Eras Medium ITC"/>
          <w:spacing w:val="20"/>
          <w:sz w:val="44"/>
        </w:rPr>
      </w:pPr>
    </w:p>
    <w:p w14:paraId="57F16F44" w14:textId="72DC48DF" w:rsidR="0079781C" w:rsidRPr="0079781C" w:rsidRDefault="0079781C" w:rsidP="0079781C">
      <w:pPr>
        <w:widowControl w:val="0"/>
        <w:autoSpaceDE w:val="0"/>
        <w:autoSpaceDN w:val="0"/>
        <w:adjustRightInd w:val="0"/>
        <w:spacing w:after="240" w:line="640" w:lineRule="atLeast"/>
        <w:jc w:val="center"/>
        <w:rPr>
          <w:ins w:id="33" w:author="Borja Gonzalez" w:date="2017-09-28T23:25:00Z"/>
          <w:rFonts w:cs="Times"/>
          <w:color w:val="000000"/>
          <w:sz w:val="36"/>
          <w:szCs w:val="36"/>
          <w:rPrChange w:id="34" w:author="Borja Gonzalez" w:date="2017-09-28T23:29:00Z">
            <w:rPr>
              <w:ins w:id="35" w:author="Borja Gonzalez" w:date="2017-09-28T23:25:00Z"/>
              <w:rFonts w:cs="Times"/>
              <w:color w:val="000000"/>
              <w:sz w:val="56"/>
              <w:szCs w:val="56"/>
            </w:rPr>
          </w:rPrChange>
        </w:rPr>
      </w:pPr>
      <w:ins w:id="36" w:author="Borja Gonzalez" w:date="2017-09-28T23:26:00Z">
        <w:r w:rsidRPr="0079781C">
          <w:rPr>
            <w:rFonts w:ascii="Eras Medium ITC" w:hAnsi="Eras Medium ITC"/>
            <w:b/>
            <w:spacing w:val="20"/>
            <w:sz w:val="36"/>
            <w:szCs w:val="36"/>
            <w:rPrChange w:id="37" w:author="Borja Gonzalez" w:date="2017-09-28T23:29:00Z">
              <w:rPr>
                <w:rFonts w:ascii="Eras Medium ITC" w:hAnsi="Eras Medium ITC"/>
                <w:b/>
                <w:spacing w:val="20"/>
                <w:sz w:val="44"/>
              </w:rPr>
            </w:rPrChange>
          </w:rPr>
          <w:t>Desarrollo de una aplicación web y base de datos para el seguimiento de pacientes con problemas de movilidad cervical</w:t>
        </w:r>
      </w:ins>
      <w:ins w:id="38" w:author="Borja Gonzalez" w:date="2017-09-28T23:25:00Z">
        <w:r w:rsidRPr="0079781C">
          <w:rPr>
            <w:rFonts w:cs="Times"/>
            <w:color w:val="000000"/>
            <w:sz w:val="36"/>
            <w:szCs w:val="36"/>
            <w:rPrChange w:id="39" w:author="Borja Gonzalez" w:date="2017-09-28T23:29:00Z">
              <w:rPr>
                <w:rFonts w:cs="Times"/>
                <w:color w:val="000000"/>
                <w:sz w:val="56"/>
                <w:szCs w:val="56"/>
              </w:rPr>
            </w:rPrChange>
          </w:rPr>
          <w:t xml:space="preserve"> </w:t>
        </w:r>
      </w:ins>
    </w:p>
    <w:p w14:paraId="2D6998F2" w14:textId="77777777" w:rsidR="0079781C" w:rsidRDefault="0079781C">
      <w:pPr>
        <w:pStyle w:val="CdigoFuente"/>
        <w:rPr>
          <w:ins w:id="40" w:author="Borja Gonzalez" w:date="2017-09-28T23:24:00Z"/>
          <w:rFonts w:ascii="Eras Medium ITC" w:hAnsi="Eras Medium ITC"/>
          <w:spacing w:val="-20"/>
          <w:sz w:val="44"/>
        </w:rPr>
        <w:pPrChange w:id="41" w:author="Borja Gonzalez" w:date="2017-09-28T23:29:00Z">
          <w:pPr>
            <w:pStyle w:val="CdigoFuente"/>
            <w:jc w:val="center"/>
          </w:pPr>
        </w:pPrChange>
      </w:pPr>
    </w:p>
    <w:p w14:paraId="471D56F4" w14:textId="77777777" w:rsidR="0079781C" w:rsidRDefault="0079781C" w:rsidP="0079781C">
      <w:pPr>
        <w:pStyle w:val="CdigoFuente"/>
        <w:jc w:val="center"/>
        <w:rPr>
          <w:ins w:id="42" w:author="Borja Gonzalez" w:date="2017-09-28T23:24:00Z"/>
          <w:rFonts w:ascii="Eras Medium ITC" w:hAnsi="Eras Medium ITC"/>
          <w:spacing w:val="-20"/>
          <w:sz w:val="44"/>
        </w:rPr>
      </w:pPr>
    </w:p>
    <w:p w14:paraId="4B9D9CB7" w14:textId="0B7E0F69" w:rsidR="0079781C" w:rsidRDefault="0079781C" w:rsidP="0079781C">
      <w:pPr>
        <w:pStyle w:val="CdigoFuente"/>
        <w:jc w:val="center"/>
        <w:rPr>
          <w:ins w:id="43" w:author="Borja Gonzalez" w:date="2017-09-28T23:24:00Z"/>
          <w:rFonts w:ascii="Eras Medium ITC" w:hAnsi="Eras Medium ITC"/>
          <w:sz w:val="28"/>
        </w:rPr>
      </w:pPr>
      <w:ins w:id="44" w:author="Borja Gonzalez" w:date="2017-09-28T23:24:00Z">
        <w:r>
          <w:rPr>
            <w:rFonts w:ascii="Eras Medium ITC" w:hAnsi="Eras Medium ITC"/>
            <w:sz w:val="28"/>
          </w:rPr>
          <w:t xml:space="preserve">Autor: </w:t>
        </w:r>
      </w:ins>
      <w:ins w:id="45" w:author="Borja Gonzalez" w:date="2017-09-28T23:28:00Z">
        <w:r>
          <w:rPr>
            <w:rFonts w:ascii="Eras Medium ITC" w:hAnsi="Eras Medium ITC"/>
            <w:sz w:val="28"/>
          </w:rPr>
          <w:t>Borja González Diaz</w:t>
        </w:r>
      </w:ins>
    </w:p>
    <w:p w14:paraId="7891FCA8" w14:textId="77777777" w:rsidR="0079781C" w:rsidRDefault="0079781C" w:rsidP="0079781C">
      <w:pPr>
        <w:pStyle w:val="CdigoFuente"/>
        <w:jc w:val="center"/>
        <w:rPr>
          <w:ins w:id="46" w:author="Borja Gonzalez" w:date="2017-09-28T23:24:00Z"/>
          <w:rFonts w:ascii="Eras Medium ITC" w:hAnsi="Eras Medium ITC"/>
          <w:spacing w:val="20"/>
          <w:sz w:val="24"/>
        </w:rPr>
      </w:pPr>
      <w:ins w:id="47" w:author="Borja Gonzalez" w:date="2017-09-28T23:24:00Z">
        <w:r>
          <w:rPr>
            <w:rFonts w:ascii="Eras Medium ITC" w:hAnsi="Eras Medium ITC"/>
            <w:spacing w:val="20"/>
            <w:sz w:val="28"/>
          </w:rPr>
          <w:t>Director: Nombre y apellidos del director</w:t>
        </w:r>
      </w:ins>
    </w:p>
    <w:p w14:paraId="1396B39E" w14:textId="77777777" w:rsidR="0079781C" w:rsidRDefault="0079781C" w:rsidP="0079781C">
      <w:pPr>
        <w:pStyle w:val="CdigoFuente"/>
        <w:jc w:val="center"/>
        <w:rPr>
          <w:ins w:id="48" w:author="Borja Gonzalez" w:date="2017-09-28T23:24:00Z"/>
          <w:rFonts w:ascii="Eras Medium ITC" w:hAnsi="Eras Medium ITC"/>
          <w:spacing w:val="20"/>
          <w:sz w:val="28"/>
        </w:rPr>
      </w:pPr>
    </w:p>
    <w:p w14:paraId="17756E2C" w14:textId="77777777" w:rsidR="0079781C" w:rsidRDefault="0079781C" w:rsidP="0079781C">
      <w:pPr>
        <w:pStyle w:val="CdigoFuente"/>
        <w:jc w:val="center"/>
        <w:rPr>
          <w:ins w:id="49" w:author="Borja Gonzalez" w:date="2017-09-28T23:24:00Z"/>
          <w:rFonts w:ascii="Eras Medium ITC" w:hAnsi="Eras Medium ITC"/>
          <w:spacing w:val="20"/>
          <w:sz w:val="28"/>
        </w:rPr>
      </w:pPr>
    </w:p>
    <w:p w14:paraId="0F104330" w14:textId="77777777" w:rsidR="0079781C" w:rsidRDefault="0079781C" w:rsidP="0079781C">
      <w:pPr>
        <w:pStyle w:val="CdigoFuente"/>
        <w:jc w:val="center"/>
        <w:rPr>
          <w:ins w:id="50" w:author="Borja Gonzalez" w:date="2017-09-28T23:24:00Z"/>
          <w:rFonts w:ascii="Eras Medium ITC" w:hAnsi="Eras Medium ITC"/>
          <w:spacing w:val="20"/>
          <w:sz w:val="28"/>
        </w:rPr>
      </w:pPr>
    </w:p>
    <w:p w14:paraId="7DEE3A90" w14:textId="783E7A0E" w:rsidR="0079781C" w:rsidRPr="00CE3CED" w:rsidRDefault="0079781C" w:rsidP="0079781C">
      <w:pPr>
        <w:pStyle w:val="CdigoFuente"/>
        <w:jc w:val="center"/>
        <w:rPr>
          <w:ins w:id="51" w:author="Borja Gonzalez" w:date="2017-09-28T23:24:00Z"/>
          <w:rFonts w:ascii="Eras Medium ITC" w:hAnsi="Eras Medium ITC"/>
          <w:spacing w:val="20"/>
          <w:sz w:val="24"/>
        </w:rPr>
      </w:pPr>
      <w:ins w:id="52" w:author="Borja Gonzalez" w:date="2017-09-28T23:28:00Z">
        <w:r>
          <w:rPr>
            <w:rFonts w:ascii="Eras Medium ITC" w:hAnsi="Eras Medium ITC"/>
            <w:spacing w:val="20"/>
            <w:sz w:val="24"/>
          </w:rPr>
          <w:t>Octubre de 2017</w:t>
        </w:r>
      </w:ins>
    </w:p>
    <w:p w14:paraId="6E3BAEBB" w14:textId="01BA2DC8" w:rsidR="009C4174" w:rsidDel="0079781C" w:rsidRDefault="0079781C">
      <w:pPr>
        <w:rPr>
          <w:del w:id="53" w:author="Borja Gonzalez" w:date="2017-09-28T23:31:00Z"/>
          <w:rFonts w:cs="Times"/>
          <w:color w:val="000000"/>
          <w:sz w:val="56"/>
          <w:szCs w:val="56"/>
        </w:rPr>
      </w:pPr>
      <w:ins w:id="54" w:author="Borja Gonzalez" w:date="2017-09-28T23:24:00Z">
        <w:r>
          <w:rPr>
            <w:rFonts w:cs="Times"/>
            <w:color w:val="000000"/>
            <w:sz w:val="56"/>
            <w:szCs w:val="56"/>
          </w:rPr>
          <w:lastRenderedPageBreak/>
          <w:br w:type="page"/>
        </w:r>
      </w:ins>
    </w:p>
    <w:p w14:paraId="552C1D54" w14:textId="77777777" w:rsidR="00D33769" w:rsidRDefault="00D33769" w:rsidP="00D33769">
      <w:pPr>
        <w:pBdr>
          <w:bottom w:val="single" w:sz="4" w:space="0" w:color="auto"/>
        </w:pBdr>
        <w:tabs>
          <w:tab w:val="right" w:pos="10206"/>
        </w:tabs>
        <w:ind w:left="1440"/>
        <w:rPr>
          <w:ins w:id="55" w:author="Borja Gonzalez" w:date="2017-09-28T23:40:00Z"/>
          <w:rFonts w:ascii="Eras Medium ITC" w:hAnsi="Eras Medium ITC" w:cs="Tahoma"/>
        </w:rPr>
      </w:pPr>
      <w:ins w:id="56" w:author="Borja Gonzalez" w:date="2017-09-28T23:40:00Z">
        <w:r>
          <w:rPr>
            <w:noProof/>
            <w:lang w:val="en-US"/>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cs="Tahoma"/>
          </w:rPr>
          <w:t>UNIVERSIDAD SAN PABLO-CEU</w:t>
        </w:r>
        <w:r>
          <w:rPr>
            <w:rFonts w:ascii="Eras Medium ITC" w:hAnsi="Eras Medium ITC" w:cs="Tahoma"/>
          </w:rPr>
          <w:tab/>
        </w:r>
      </w:ins>
    </w:p>
    <w:p w14:paraId="186E15AE" w14:textId="77777777" w:rsidR="00D33769" w:rsidRDefault="00D33769" w:rsidP="00D33769">
      <w:pPr>
        <w:pBdr>
          <w:bottom w:val="single" w:sz="4" w:space="0" w:color="auto"/>
        </w:pBdr>
        <w:tabs>
          <w:tab w:val="right" w:pos="10206"/>
        </w:tabs>
        <w:ind w:left="1418"/>
        <w:rPr>
          <w:ins w:id="57" w:author="Borja Gonzalez" w:date="2017-09-28T23:40:00Z"/>
          <w:rFonts w:ascii="Eras Medium ITC" w:hAnsi="Eras Medium ITC"/>
        </w:rPr>
      </w:pPr>
      <w:ins w:id="58" w:author="Borja Gonzalez" w:date="2017-09-28T23:40:00Z">
        <w:r>
          <w:rPr>
            <w:rFonts w:ascii="Eras Medium ITC" w:hAnsi="Eras Medium ITC"/>
          </w:rPr>
          <w:t>ESCUELA POLITÉCNICA SUPERIOR</w:t>
        </w:r>
        <w:r>
          <w:rPr>
            <w:rFonts w:ascii="Eras Medium ITC" w:hAnsi="Eras Medium ITC"/>
          </w:rPr>
          <w:tab/>
        </w:r>
      </w:ins>
    </w:p>
    <w:p w14:paraId="524278D8" w14:textId="77777777" w:rsidR="00D33769" w:rsidRDefault="00D33769" w:rsidP="00D33769">
      <w:pPr>
        <w:pBdr>
          <w:bottom w:val="single" w:sz="4" w:space="0" w:color="auto"/>
        </w:pBdr>
        <w:tabs>
          <w:tab w:val="right" w:pos="9048"/>
        </w:tabs>
        <w:ind w:left="1418"/>
        <w:rPr>
          <w:ins w:id="59" w:author="Borja Gonzalez" w:date="2017-09-28T23:40:00Z"/>
          <w:rFonts w:ascii="Eras Medium ITC" w:hAnsi="Eras Medium ITC" w:cs="Tahoma"/>
        </w:rPr>
      </w:pPr>
      <w:ins w:id="60" w:author="Borja Gonzalez" w:date="2017-09-28T23:40:00Z">
        <w:r>
          <w:rPr>
            <w:rFonts w:ascii="Eras Medium ITC" w:hAnsi="Eras Medium ITC" w:cs="Tahoma"/>
          </w:rPr>
          <w:t xml:space="preserve">División de Ingeniería </w:t>
        </w:r>
        <w:r>
          <w:rPr>
            <w:rFonts w:ascii="Eras Medium ITC" w:hAnsi="Eras Medium ITC" w:cs="Tahoma"/>
          </w:rPr>
          <w:tab/>
        </w:r>
      </w:ins>
    </w:p>
    <w:p w14:paraId="5B22DEFE" w14:textId="77777777" w:rsidR="00D33769" w:rsidRDefault="00D33769" w:rsidP="00D33769">
      <w:pPr>
        <w:ind w:left="1560"/>
        <w:jc w:val="right"/>
        <w:rPr>
          <w:ins w:id="61" w:author="Borja Gonzalez" w:date="2017-09-28T23:40:00Z"/>
          <w:rFonts w:ascii="Eras Medium ITC" w:hAnsi="Eras Medium ITC"/>
          <w:b/>
          <w:sz w:val="40"/>
        </w:rPr>
      </w:pPr>
    </w:p>
    <w:p w14:paraId="63D19F05" w14:textId="77777777" w:rsidR="00D33769" w:rsidRDefault="00D33769" w:rsidP="00D33769">
      <w:pPr>
        <w:ind w:left="1560"/>
        <w:jc w:val="right"/>
        <w:rPr>
          <w:ins w:id="62" w:author="Borja Gonzalez" w:date="2017-09-28T23:40:00Z"/>
          <w:rFonts w:ascii="Eras Medium ITC" w:hAnsi="Eras Medium ITC"/>
          <w:b/>
          <w:sz w:val="40"/>
        </w:rPr>
      </w:pPr>
      <w:ins w:id="63" w:author="Borja Gonzalez" w:date="2017-09-28T23:40:00Z">
        <w:r>
          <w:rPr>
            <w:noProof/>
            <w:lang w:val="en-US"/>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ins>
    </w:p>
    <w:p w14:paraId="7BCE8078" w14:textId="77777777" w:rsidR="00D33769" w:rsidRDefault="00D33769" w:rsidP="00D33769">
      <w:pPr>
        <w:pStyle w:val="Header"/>
        <w:rPr>
          <w:ins w:id="64" w:author="Borja Gonzalez" w:date="2017-09-28T23:40:00Z"/>
          <w:rFonts w:ascii="Eras Medium ITC" w:hAnsi="Eras Medium ITC"/>
        </w:rPr>
      </w:pPr>
    </w:p>
    <w:p w14:paraId="3C236CE3" w14:textId="77777777" w:rsidR="00D33769" w:rsidRDefault="00D33769" w:rsidP="00D33769">
      <w:pPr>
        <w:pStyle w:val="Header"/>
        <w:rPr>
          <w:ins w:id="65" w:author="Borja Gonzalez" w:date="2017-09-28T23:40:00Z"/>
        </w:rPr>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66" w:author="Borja Gonzalez" w:date="2017-09-28T23:42:00Z">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9237"/>
        <w:tblGridChange w:id="67">
          <w:tblGrid>
            <w:gridCol w:w="9237"/>
          </w:tblGrid>
        </w:tblGridChange>
      </w:tblGrid>
      <w:tr w:rsidR="00D33769" w:rsidRPr="00642AF0" w14:paraId="2BA7A976" w14:textId="77777777" w:rsidTr="00D33769">
        <w:trPr>
          <w:trHeight w:val="7284"/>
          <w:ins w:id="68" w:author="Borja Gonzalez" w:date="2017-09-28T23:41:00Z"/>
          <w:trPrChange w:id="69" w:author="Borja Gonzalez" w:date="2017-09-28T23:42:00Z">
            <w:trPr>
              <w:trHeight w:val="7048"/>
            </w:trPr>
          </w:trPrChange>
        </w:trPr>
        <w:tc>
          <w:tcPr>
            <w:tcW w:w="9237" w:type="dxa"/>
            <w:shd w:val="clear" w:color="auto" w:fill="auto"/>
            <w:tcMar>
              <w:top w:w="57" w:type="dxa"/>
              <w:left w:w="57" w:type="dxa"/>
              <w:bottom w:w="57" w:type="dxa"/>
              <w:right w:w="57" w:type="dxa"/>
            </w:tcMar>
            <w:tcPrChange w:id="70" w:author="Borja Gonzalez" w:date="2017-09-28T23:42:00Z">
              <w:tcPr>
                <w:tcW w:w="9237" w:type="dxa"/>
                <w:shd w:val="clear" w:color="auto" w:fill="auto"/>
                <w:tcMar>
                  <w:top w:w="57" w:type="dxa"/>
                  <w:left w:w="57" w:type="dxa"/>
                  <w:bottom w:w="57" w:type="dxa"/>
                  <w:right w:w="57" w:type="dxa"/>
                </w:tcMar>
              </w:tcPr>
            </w:tcPrChange>
          </w:tcPr>
          <w:p w14:paraId="1A5E9B4E" w14:textId="77777777" w:rsidR="00D33769" w:rsidRPr="00642AF0" w:rsidRDefault="00D33769" w:rsidP="000B3518">
            <w:pPr>
              <w:rPr>
                <w:ins w:id="71" w:author="Borja Gonzalez" w:date="2017-09-28T23:41:00Z"/>
                <w:rFonts w:ascii="Eras Medium ITC" w:hAnsi="Eras Medium ITC"/>
              </w:rPr>
            </w:pPr>
            <w:ins w:id="72" w:author="Borja Gonzalez" w:date="2017-09-28T23:41:00Z">
              <w:r w:rsidRPr="00642AF0">
                <w:rPr>
                  <w:rFonts w:ascii="Eras Medium ITC" w:hAnsi="Eras Medium ITC"/>
                </w:rPr>
                <w:t>Datos del alumno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3" w:author="Borja Gonzalez" w:date="2017-09-28T23: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84"/>
              <w:tblGridChange w:id="74">
                <w:tblGrid>
                  <w:gridCol w:w="8984"/>
                </w:tblGrid>
              </w:tblGridChange>
            </w:tblGrid>
            <w:tr w:rsidR="00D33769" w:rsidRPr="00642AF0" w14:paraId="6CC4513A" w14:textId="77777777" w:rsidTr="00D33769">
              <w:trPr>
                <w:trHeight w:val="512"/>
                <w:ins w:id="75" w:author="Borja Gonzalez" w:date="2017-09-28T23:41:00Z"/>
                <w:trPrChange w:id="76" w:author="Borja Gonzalez" w:date="2017-09-28T23:43:00Z">
                  <w:trPr>
                    <w:trHeight w:val="523"/>
                  </w:trPr>
                </w:trPrChange>
              </w:trPr>
              <w:tc>
                <w:tcPr>
                  <w:tcW w:w="8984" w:type="dxa"/>
                  <w:shd w:val="clear" w:color="auto" w:fill="auto"/>
                  <w:tcMar>
                    <w:top w:w="57" w:type="dxa"/>
                    <w:left w:w="57" w:type="dxa"/>
                    <w:bottom w:w="57" w:type="dxa"/>
                    <w:right w:w="57" w:type="dxa"/>
                  </w:tcMar>
                  <w:tcPrChange w:id="77" w:author="Borja Gonzalez" w:date="2017-09-28T23:43:00Z">
                    <w:tcPr>
                      <w:tcW w:w="8984" w:type="dxa"/>
                      <w:shd w:val="clear" w:color="auto" w:fill="auto"/>
                      <w:tcMar>
                        <w:top w:w="57" w:type="dxa"/>
                        <w:left w:w="57" w:type="dxa"/>
                        <w:bottom w:w="57" w:type="dxa"/>
                        <w:right w:w="57" w:type="dxa"/>
                      </w:tcMar>
                    </w:tcPr>
                  </w:tcPrChange>
                </w:tcPr>
                <w:p w14:paraId="3A78CC23" w14:textId="77777777" w:rsidR="00D33769" w:rsidRPr="00642AF0" w:rsidRDefault="00D33769" w:rsidP="000B3518">
                  <w:pPr>
                    <w:rPr>
                      <w:ins w:id="78" w:author="Borja Gonzalez" w:date="2017-09-28T23:41:00Z"/>
                      <w:rFonts w:ascii="Eras Medium ITC" w:hAnsi="Eras Medium ITC"/>
                      <w:sz w:val="12"/>
                    </w:rPr>
                  </w:pPr>
                  <w:ins w:id="79" w:author="Borja Gonzalez" w:date="2017-09-28T23:41:00Z">
                    <w:r w:rsidRPr="00642AF0">
                      <w:rPr>
                        <w:rFonts w:ascii="Eras Medium ITC" w:hAnsi="Eras Medium ITC"/>
                        <w:sz w:val="12"/>
                      </w:rPr>
                      <w:t>NOMBRE:</w:t>
                    </w:r>
                  </w:ins>
                </w:p>
                <w:p w14:paraId="473C3B86" w14:textId="77777777" w:rsidR="00D33769" w:rsidRPr="00642AF0" w:rsidRDefault="00D33769" w:rsidP="000B3518">
                  <w:pPr>
                    <w:rPr>
                      <w:ins w:id="80" w:author="Borja Gonzalez" w:date="2017-09-28T23:41:00Z"/>
                      <w:rFonts w:ascii="Eras Medium ITC" w:hAnsi="Eras Medium ITC"/>
                    </w:rPr>
                  </w:pPr>
                </w:p>
              </w:tc>
            </w:tr>
          </w:tbl>
          <w:p w14:paraId="426D1E33" w14:textId="77777777" w:rsidR="00D33769" w:rsidRPr="00642AF0" w:rsidRDefault="00D33769" w:rsidP="000B3518">
            <w:pPr>
              <w:tabs>
                <w:tab w:val="right" w:pos="10065"/>
              </w:tabs>
              <w:rPr>
                <w:ins w:id="81" w:author="Borja Gonzalez" w:date="2017-09-28T23:41:00Z"/>
                <w:rFonts w:ascii="Eras Medium ITC" w:hAnsi="Eras Medium ITC"/>
              </w:rPr>
            </w:pPr>
            <w:ins w:id="82" w:author="Borja Gonzalez" w:date="2017-09-28T23:41:00Z">
              <w:r w:rsidRPr="00642AF0">
                <w:rPr>
                  <w:rFonts w:ascii="Eras Medium ITC" w:hAnsi="Eras Medium ITC"/>
                </w:rPr>
                <w:t>Datos del Trabajo</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3"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84">
                <w:tblGrid>
                  <w:gridCol w:w="8937"/>
                </w:tblGrid>
              </w:tblGridChange>
            </w:tblGrid>
            <w:tr w:rsidR="00D33769" w:rsidRPr="00642AF0" w14:paraId="76E806B1" w14:textId="77777777" w:rsidTr="00D33769">
              <w:trPr>
                <w:trHeight w:val="751"/>
                <w:ins w:id="85" w:author="Borja Gonzalez" w:date="2017-09-28T23:41:00Z"/>
                <w:trPrChange w:id="86" w:author="Borja Gonzalez" w:date="2017-09-28T23:43:00Z">
                  <w:trPr>
                    <w:trHeight w:val="438"/>
                  </w:trPr>
                </w:trPrChange>
              </w:trPr>
              <w:tc>
                <w:tcPr>
                  <w:tcW w:w="8937" w:type="dxa"/>
                  <w:shd w:val="clear" w:color="auto" w:fill="auto"/>
                  <w:tcMar>
                    <w:top w:w="57" w:type="dxa"/>
                    <w:left w:w="57" w:type="dxa"/>
                    <w:bottom w:w="57" w:type="dxa"/>
                    <w:right w:w="57" w:type="dxa"/>
                  </w:tcMar>
                  <w:tcPrChange w:id="87" w:author="Borja Gonzalez" w:date="2017-09-28T23:43:00Z">
                    <w:tcPr>
                      <w:tcW w:w="8937" w:type="dxa"/>
                      <w:shd w:val="clear" w:color="auto" w:fill="auto"/>
                      <w:tcMar>
                        <w:top w:w="57" w:type="dxa"/>
                        <w:left w:w="57" w:type="dxa"/>
                        <w:bottom w:w="57" w:type="dxa"/>
                        <w:right w:w="57" w:type="dxa"/>
                      </w:tcMar>
                    </w:tcPr>
                  </w:tcPrChange>
                </w:tcPr>
                <w:p w14:paraId="6F2C5561" w14:textId="77777777" w:rsidR="00D33769" w:rsidRPr="00642AF0" w:rsidRDefault="00D33769" w:rsidP="000B3518">
                  <w:pPr>
                    <w:rPr>
                      <w:ins w:id="88" w:author="Borja Gonzalez" w:date="2017-09-28T23:41:00Z"/>
                      <w:rFonts w:ascii="Eras Medium ITC" w:hAnsi="Eras Medium ITC"/>
                      <w:sz w:val="12"/>
                    </w:rPr>
                  </w:pPr>
                  <w:ins w:id="89" w:author="Borja Gonzalez" w:date="2017-09-28T23:41:00Z">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ins>
                </w:p>
                <w:p w14:paraId="12D455B0" w14:textId="77777777" w:rsidR="00D33769" w:rsidRPr="00642AF0" w:rsidRDefault="00D33769" w:rsidP="000B3518">
                  <w:pPr>
                    <w:rPr>
                      <w:ins w:id="90" w:author="Borja Gonzalez" w:date="2017-09-28T23:41:00Z"/>
                      <w:rFonts w:ascii="Eras Medium ITC" w:hAnsi="Eras Medium ITC"/>
                      <w:sz w:val="12"/>
                    </w:rPr>
                  </w:pPr>
                </w:p>
              </w:tc>
            </w:tr>
          </w:tbl>
          <w:p w14:paraId="3E55B8A0" w14:textId="77777777" w:rsidR="00D33769" w:rsidRPr="00642AF0" w:rsidRDefault="00D33769" w:rsidP="000B3518">
            <w:pPr>
              <w:tabs>
                <w:tab w:val="right" w:pos="10065"/>
              </w:tabs>
              <w:rPr>
                <w:ins w:id="91" w:author="Borja Gonzalez" w:date="2017-09-28T23:41:00Z"/>
                <w:rFonts w:ascii="Eras Medium ITC" w:hAnsi="Eras Medium ITC"/>
              </w:rPr>
            </w:pPr>
            <w:ins w:id="92" w:author="Borja Gonzalez" w:date="2017-09-28T23:41:00Z">
              <w:r w:rsidRPr="00642AF0">
                <w:rPr>
                  <w:rFonts w:ascii="Eras Medium ITC" w:hAnsi="Eras Medium ITC"/>
                </w:rPr>
                <w:t xml:space="preserve">Tribunal calificador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93"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94">
                <w:tblGrid>
                  <w:gridCol w:w="4883"/>
                  <w:gridCol w:w="4054"/>
                </w:tblGrid>
              </w:tblGridChange>
            </w:tblGrid>
            <w:tr w:rsidR="00D33769" w:rsidRPr="00642AF0" w14:paraId="5BB93888" w14:textId="77777777" w:rsidTr="00D33769">
              <w:trPr>
                <w:trHeight w:val="625"/>
                <w:ins w:id="95" w:author="Borja Gonzalez" w:date="2017-09-28T23:41:00Z"/>
                <w:trPrChange w:id="96" w:author="Borja Gonzalez" w:date="2017-09-28T23:43:00Z">
                  <w:trPr>
                    <w:trHeight w:val="352"/>
                  </w:trPr>
                </w:trPrChange>
              </w:trPr>
              <w:tc>
                <w:tcPr>
                  <w:tcW w:w="4883" w:type="dxa"/>
                  <w:shd w:val="clear" w:color="auto" w:fill="auto"/>
                  <w:tcMar>
                    <w:top w:w="57" w:type="dxa"/>
                    <w:left w:w="57" w:type="dxa"/>
                    <w:bottom w:w="57" w:type="dxa"/>
                    <w:right w:w="57" w:type="dxa"/>
                  </w:tcMar>
                  <w:tcPrChange w:id="97" w:author="Borja Gonzalez" w:date="2017-09-28T23:43:00Z">
                    <w:tcPr>
                      <w:tcW w:w="4883" w:type="dxa"/>
                      <w:shd w:val="clear" w:color="auto" w:fill="auto"/>
                      <w:tcMar>
                        <w:top w:w="57" w:type="dxa"/>
                        <w:left w:w="57" w:type="dxa"/>
                        <w:bottom w:w="57" w:type="dxa"/>
                        <w:right w:w="57" w:type="dxa"/>
                      </w:tcMar>
                    </w:tcPr>
                  </w:tcPrChange>
                </w:tcPr>
                <w:p w14:paraId="7998A392" w14:textId="77777777" w:rsidR="00D33769" w:rsidRPr="00642AF0" w:rsidRDefault="00D33769" w:rsidP="000B3518">
                  <w:pPr>
                    <w:rPr>
                      <w:ins w:id="98" w:author="Borja Gonzalez" w:date="2017-09-28T23:41:00Z"/>
                      <w:rFonts w:ascii="Eras Medium ITC" w:hAnsi="Eras Medium ITC"/>
                      <w:sz w:val="12"/>
                    </w:rPr>
                  </w:pPr>
                  <w:ins w:id="99" w:author="Borja Gonzalez" w:date="2017-09-28T23:41:00Z">
                    <w:r w:rsidRPr="00642AF0">
                      <w:rPr>
                        <w:rFonts w:ascii="Eras Medium ITC" w:hAnsi="Eras Medium ITC"/>
                        <w:sz w:val="12"/>
                      </w:rPr>
                      <w:t>PRESIDENTE:</w:t>
                    </w:r>
                  </w:ins>
                </w:p>
                <w:p w14:paraId="6FC802E2" w14:textId="77777777" w:rsidR="00D33769" w:rsidRPr="00642AF0" w:rsidRDefault="00D33769" w:rsidP="000B3518">
                  <w:pPr>
                    <w:rPr>
                      <w:ins w:id="100"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01" w:author="Borja Gonzalez" w:date="2017-09-28T23:43:00Z">
                    <w:tcPr>
                      <w:tcW w:w="4054" w:type="dxa"/>
                      <w:shd w:val="clear" w:color="auto" w:fill="auto"/>
                      <w:tcMar>
                        <w:top w:w="57" w:type="dxa"/>
                        <w:left w:w="57" w:type="dxa"/>
                        <w:bottom w:w="57" w:type="dxa"/>
                        <w:right w:w="57" w:type="dxa"/>
                      </w:tcMar>
                    </w:tcPr>
                  </w:tcPrChange>
                </w:tcPr>
                <w:p w14:paraId="67239933" w14:textId="77777777" w:rsidR="00D33769" w:rsidRPr="00642AF0" w:rsidRDefault="00D33769" w:rsidP="000B3518">
                  <w:pPr>
                    <w:rPr>
                      <w:ins w:id="102" w:author="Borja Gonzalez" w:date="2017-09-28T23:41:00Z"/>
                      <w:rFonts w:ascii="Eras Medium ITC" w:hAnsi="Eras Medium ITC"/>
                    </w:rPr>
                  </w:pPr>
                  <w:ins w:id="103" w:author="Borja Gonzalez" w:date="2017-09-28T23:41:00Z">
                    <w:r w:rsidRPr="00642AF0">
                      <w:rPr>
                        <w:rFonts w:ascii="Eras Medium ITC" w:hAnsi="Eras Medium ITC"/>
                        <w:sz w:val="12"/>
                      </w:rPr>
                      <w:t>FDO.:</w:t>
                    </w:r>
                  </w:ins>
                </w:p>
              </w:tc>
            </w:tr>
          </w:tbl>
          <w:p w14:paraId="6BBA8EAC" w14:textId="77777777" w:rsidR="00D33769" w:rsidRPr="00642AF0" w:rsidRDefault="00D33769" w:rsidP="000B3518">
            <w:pPr>
              <w:tabs>
                <w:tab w:val="right" w:pos="10065"/>
              </w:tabs>
              <w:rPr>
                <w:ins w:id="104" w:author="Borja Gonzalez" w:date="2017-09-28T23:41:00Z"/>
                <w:rFonts w:ascii="Eras Medium ITC" w:hAnsi="Eras Medium ITC"/>
              </w:rPr>
            </w:pPr>
            <w:ins w:id="105"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06"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07">
                <w:tblGrid>
                  <w:gridCol w:w="4883"/>
                  <w:gridCol w:w="4054"/>
                </w:tblGrid>
              </w:tblGridChange>
            </w:tblGrid>
            <w:tr w:rsidR="00D33769" w:rsidRPr="00642AF0" w14:paraId="6E3AD675" w14:textId="77777777" w:rsidTr="00D33769">
              <w:trPr>
                <w:trHeight w:val="597"/>
                <w:ins w:id="108" w:author="Borja Gonzalez" w:date="2017-09-28T23:41:00Z"/>
                <w:trPrChange w:id="109" w:author="Borja Gonzalez" w:date="2017-09-28T23:43:00Z">
                  <w:trPr>
                    <w:trHeight w:val="352"/>
                  </w:trPr>
                </w:trPrChange>
              </w:trPr>
              <w:tc>
                <w:tcPr>
                  <w:tcW w:w="4883" w:type="dxa"/>
                  <w:shd w:val="clear" w:color="auto" w:fill="auto"/>
                  <w:tcMar>
                    <w:top w:w="57" w:type="dxa"/>
                    <w:left w:w="57" w:type="dxa"/>
                    <w:bottom w:w="57" w:type="dxa"/>
                    <w:right w:w="57" w:type="dxa"/>
                  </w:tcMar>
                  <w:tcPrChange w:id="110" w:author="Borja Gonzalez" w:date="2017-09-28T23:43:00Z">
                    <w:tcPr>
                      <w:tcW w:w="4883" w:type="dxa"/>
                      <w:shd w:val="clear" w:color="auto" w:fill="auto"/>
                      <w:tcMar>
                        <w:top w:w="57" w:type="dxa"/>
                        <w:left w:w="57" w:type="dxa"/>
                        <w:bottom w:w="57" w:type="dxa"/>
                        <w:right w:w="57" w:type="dxa"/>
                      </w:tcMar>
                    </w:tcPr>
                  </w:tcPrChange>
                </w:tcPr>
                <w:p w14:paraId="6F005172" w14:textId="77777777" w:rsidR="00D33769" w:rsidRPr="00642AF0" w:rsidRDefault="00D33769" w:rsidP="000B3518">
                  <w:pPr>
                    <w:rPr>
                      <w:ins w:id="111" w:author="Borja Gonzalez" w:date="2017-09-28T23:41:00Z"/>
                      <w:rFonts w:ascii="Eras Medium ITC" w:hAnsi="Eras Medium ITC"/>
                      <w:sz w:val="12"/>
                    </w:rPr>
                  </w:pPr>
                  <w:ins w:id="112" w:author="Borja Gonzalez" w:date="2017-09-28T23:41:00Z">
                    <w:r w:rsidRPr="00642AF0">
                      <w:rPr>
                        <w:rFonts w:ascii="Eras Medium ITC" w:hAnsi="Eras Medium ITC"/>
                        <w:sz w:val="12"/>
                      </w:rPr>
                      <w:t>SECRETARIO:</w:t>
                    </w:r>
                  </w:ins>
                </w:p>
                <w:p w14:paraId="7A417114" w14:textId="77777777" w:rsidR="00D33769" w:rsidRPr="00642AF0" w:rsidRDefault="00D33769" w:rsidP="000B3518">
                  <w:pPr>
                    <w:rPr>
                      <w:ins w:id="113"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14" w:author="Borja Gonzalez" w:date="2017-09-28T23:43:00Z">
                    <w:tcPr>
                      <w:tcW w:w="4054" w:type="dxa"/>
                      <w:shd w:val="clear" w:color="auto" w:fill="auto"/>
                      <w:tcMar>
                        <w:top w:w="57" w:type="dxa"/>
                        <w:left w:w="57" w:type="dxa"/>
                        <w:bottom w:w="57" w:type="dxa"/>
                        <w:right w:w="57" w:type="dxa"/>
                      </w:tcMar>
                    </w:tcPr>
                  </w:tcPrChange>
                </w:tcPr>
                <w:p w14:paraId="3B9C1768" w14:textId="77777777" w:rsidR="00D33769" w:rsidRPr="00642AF0" w:rsidRDefault="00D33769" w:rsidP="000B3518">
                  <w:pPr>
                    <w:rPr>
                      <w:ins w:id="115" w:author="Borja Gonzalez" w:date="2017-09-28T23:41:00Z"/>
                      <w:rFonts w:ascii="Eras Medium ITC" w:hAnsi="Eras Medium ITC"/>
                    </w:rPr>
                  </w:pPr>
                  <w:ins w:id="116" w:author="Borja Gonzalez" w:date="2017-09-28T23:41:00Z">
                    <w:r w:rsidRPr="00642AF0">
                      <w:rPr>
                        <w:rFonts w:ascii="Eras Medium ITC" w:hAnsi="Eras Medium ITC"/>
                        <w:sz w:val="12"/>
                      </w:rPr>
                      <w:t>FDO.:</w:t>
                    </w:r>
                  </w:ins>
                </w:p>
              </w:tc>
            </w:tr>
          </w:tbl>
          <w:p w14:paraId="62423300" w14:textId="77777777" w:rsidR="00D33769" w:rsidRPr="00642AF0" w:rsidRDefault="00D33769" w:rsidP="000B3518">
            <w:pPr>
              <w:tabs>
                <w:tab w:val="right" w:pos="10065"/>
              </w:tabs>
              <w:rPr>
                <w:ins w:id="117" w:author="Borja Gonzalez" w:date="2017-09-28T23:41:00Z"/>
                <w:rFonts w:ascii="Eras Medium ITC" w:hAnsi="Eras Medium ITC"/>
              </w:rPr>
            </w:pPr>
            <w:ins w:id="118"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19"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20">
                <w:tblGrid>
                  <w:gridCol w:w="4883"/>
                  <w:gridCol w:w="4054"/>
                </w:tblGrid>
              </w:tblGridChange>
            </w:tblGrid>
            <w:tr w:rsidR="00D33769" w:rsidRPr="00642AF0" w14:paraId="5CC5996C" w14:textId="77777777" w:rsidTr="00D33769">
              <w:trPr>
                <w:trHeight w:val="611"/>
                <w:ins w:id="121" w:author="Borja Gonzalez" w:date="2017-09-28T23:41:00Z"/>
                <w:trPrChange w:id="122" w:author="Borja Gonzalez" w:date="2017-09-28T23:43:00Z">
                  <w:trPr>
                    <w:trHeight w:val="352"/>
                  </w:trPr>
                </w:trPrChange>
              </w:trPr>
              <w:tc>
                <w:tcPr>
                  <w:tcW w:w="4883" w:type="dxa"/>
                  <w:shd w:val="clear" w:color="auto" w:fill="auto"/>
                  <w:tcMar>
                    <w:top w:w="57" w:type="dxa"/>
                    <w:left w:w="57" w:type="dxa"/>
                    <w:bottom w:w="57" w:type="dxa"/>
                    <w:right w:w="57" w:type="dxa"/>
                  </w:tcMar>
                  <w:tcPrChange w:id="123" w:author="Borja Gonzalez" w:date="2017-09-28T23:43:00Z">
                    <w:tcPr>
                      <w:tcW w:w="4883" w:type="dxa"/>
                      <w:shd w:val="clear" w:color="auto" w:fill="auto"/>
                      <w:tcMar>
                        <w:top w:w="57" w:type="dxa"/>
                        <w:left w:w="57" w:type="dxa"/>
                        <w:bottom w:w="57" w:type="dxa"/>
                        <w:right w:w="57" w:type="dxa"/>
                      </w:tcMar>
                    </w:tcPr>
                  </w:tcPrChange>
                </w:tcPr>
                <w:p w14:paraId="20AB6171" w14:textId="77777777" w:rsidR="00D33769" w:rsidRPr="00642AF0" w:rsidRDefault="00D33769" w:rsidP="000B3518">
                  <w:pPr>
                    <w:rPr>
                      <w:ins w:id="124" w:author="Borja Gonzalez" w:date="2017-09-28T23:41:00Z"/>
                      <w:rFonts w:ascii="Eras Medium ITC" w:hAnsi="Eras Medium ITC"/>
                      <w:sz w:val="12"/>
                    </w:rPr>
                  </w:pPr>
                  <w:ins w:id="125" w:author="Borja Gonzalez" w:date="2017-09-28T23:41:00Z">
                    <w:r w:rsidRPr="00642AF0">
                      <w:rPr>
                        <w:rFonts w:ascii="Eras Medium ITC" w:hAnsi="Eras Medium ITC"/>
                        <w:sz w:val="12"/>
                      </w:rPr>
                      <w:t>VOCAL:</w:t>
                    </w:r>
                  </w:ins>
                </w:p>
                <w:p w14:paraId="69C5E8BE" w14:textId="77777777" w:rsidR="00D33769" w:rsidRPr="00642AF0" w:rsidRDefault="00D33769" w:rsidP="000B3518">
                  <w:pPr>
                    <w:rPr>
                      <w:ins w:id="126"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27" w:author="Borja Gonzalez" w:date="2017-09-28T23:43:00Z">
                    <w:tcPr>
                      <w:tcW w:w="4054" w:type="dxa"/>
                      <w:shd w:val="clear" w:color="auto" w:fill="auto"/>
                      <w:tcMar>
                        <w:top w:w="57" w:type="dxa"/>
                        <w:left w:w="57" w:type="dxa"/>
                        <w:bottom w:w="57" w:type="dxa"/>
                        <w:right w:w="57" w:type="dxa"/>
                      </w:tcMar>
                    </w:tcPr>
                  </w:tcPrChange>
                </w:tcPr>
                <w:p w14:paraId="687E9FCE" w14:textId="77777777" w:rsidR="00D33769" w:rsidRPr="00642AF0" w:rsidRDefault="00D33769" w:rsidP="000B3518">
                  <w:pPr>
                    <w:rPr>
                      <w:ins w:id="128" w:author="Borja Gonzalez" w:date="2017-09-28T23:41:00Z"/>
                      <w:rFonts w:ascii="Eras Medium ITC" w:hAnsi="Eras Medium ITC"/>
                    </w:rPr>
                  </w:pPr>
                  <w:ins w:id="129" w:author="Borja Gonzalez" w:date="2017-09-28T23:41:00Z">
                    <w:r w:rsidRPr="00642AF0">
                      <w:rPr>
                        <w:rFonts w:ascii="Eras Medium ITC" w:hAnsi="Eras Medium ITC"/>
                        <w:sz w:val="12"/>
                      </w:rPr>
                      <w:t>FDO.:</w:t>
                    </w:r>
                  </w:ins>
                </w:p>
              </w:tc>
            </w:tr>
          </w:tbl>
          <w:p w14:paraId="239B9A2E" w14:textId="77777777" w:rsidR="00D33769" w:rsidRPr="00642AF0" w:rsidRDefault="00D33769" w:rsidP="000B3518">
            <w:pPr>
              <w:tabs>
                <w:tab w:val="right" w:pos="10065"/>
              </w:tabs>
              <w:rPr>
                <w:ins w:id="130" w:author="Borja Gonzalez" w:date="2017-09-28T23:41:00Z"/>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31" w:author="Borja Gonzalez" w:date="2017-09-28T23:42: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132">
                <w:tblGrid>
                  <w:gridCol w:w="8937"/>
                </w:tblGrid>
              </w:tblGridChange>
            </w:tblGrid>
            <w:tr w:rsidR="00D33769" w:rsidRPr="00642AF0" w14:paraId="17972E7B" w14:textId="77777777" w:rsidTr="00D33769">
              <w:trPr>
                <w:trHeight w:val="1082"/>
                <w:ins w:id="133" w:author="Borja Gonzalez" w:date="2017-09-28T23:41:00Z"/>
                <w:trPrChange w:id="134" w:author="Borja Gonzalez" w:date="2017-09-28T23:42:00Z">
                  <w:trPr>
                    <w:trHeight w:val="1047"/>
                  </w:trPr>
                </w:trPrChange>
              </w:trPr>
              <w:tc>
                <w:tcPr>
                  <w:tcW w:w="8937" w:type="dxa"/>
                  <w:shd w:val="clear" w:color="auto" w:fill="auto"/>
                  <w:tcMar>
                    <w:top w:w="57" w:type="dxa"/>
                    <w:left w:w="57" w:type="dxa"/>
                    <w:bottom w:w="57" w:type="dxa"/>
                    <w:right w:w="57" w:type="dxa"/>
                  </w:tcMar>
                  <w:tcPrChange w:id="135" w:author="Borja Gonzalez" w:date="2017-09-28T23:42:00Z">
                    <w:tcPr>
                      <w:tcW w:w="8937" w:type="dxa"/>
                      <w:shd w:val="clear" w:color="auto" w:fill="auto"/>
                      <w:tcMar>
                        <w:top w:w="57" w:type="dxa"/>
                        <w:left w:w="57" w:type="dxa"/>
                        <w:bottom w:w="57" w:type="dxa"/>
                        <w:right w:w="57" w:type="dxa"/>
                      </w:tcMar>
                    </w:tcPr>
                  </w:tcPrChange>
                </w:tcPr>
                <w:p w14:paraId="2376974D" w14:textId="77777777" w:rsidR="00D33769" w:rsidRPr="00642AF0" w:rsidRDefault="00D33769" w:rsidP="000B3518">
                  <w:pPr>
                    <w:jc w:val="center"/>
                    <w:rPr>
                      <w:ins w:id="136" w:author="Borja Gonzalez" w:date="2017-09-28T23:41:00Z"/>
                      <w:rFonts w:ascii="Eras Medium ITC" w:hAnsi="Eras Medium ITC"/>
                      <w:sz w:val="20"/>
                    </w:rPr>
                  </w:pPr>
                  <w:ins w:id="137" w:author="Borja Gonzalez" w:date="2017-09-28T23:41:00Z">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ins>
                </w:p>
              </w:tc>
            </w:tr>
          </w:tbl>
          <w:p w14:paraId="1DDEDF6E" w14:textId="77777777" w:rsidR="00D33769" w:rsidRPr="00642AF0" w:rsidRDefault="00D33769" w:rsidP="000B3518">
            <w:pPr>
              <w:tabs>
                <w:tab w:val="right" w:pos="10065"/>
              </w:tabs>
              <w:rPr>
                <w:ins w:id="138" w:author="Borja Gonzalez" w:date="2017-09-28T23:41:00Z"/>
                <w:rFonts w:ascii="Eras Medium ITC" w:hAnsi="Eras Medium ITC"/>
              </w:rPr>
            </w:pPr>
            <w:ins w:id="139" w:author="Borja Gonzalez" w:date="2017-09-28T23:41:00Z">
              <w:r w:rsidRPr="00642AF0">
                <w:rPr>
                  <w:rFonts w:ascii="Eras Medium ITC" w:hAnsi="Eras Medium ITC"/>
                </w:rPr>
                <w:t xml:space="preserve">                                                                                                </w:t>
              </w:r>
            </w:ins>
          </w:p>
          <w:p w14:paraId="0A2E4206" w14:textId="77777777" w:rsidR="00D33769" w:rsidRPr="00642AF0" w:rsidRDefault="00D33769" w:rsidP="000B3518">
            <w:pPr>
              <w:rPr>
                <w:ins w:id="140" w:author="Borja Gonzalez" w:date="2017-09-28T23:41:00Z"/>
                <w:rFonts w:ascii="Eras Medium ITC" w:hAnsi="Eras Medium ITC"/>
              </w:rPr>
            </w:pPr>
          </w:p>
        </w:tc>
      </w:tr>
    </w:tbl>
    <w:p w14:paraId="5A1CE011" w14:textId="77777777" w:rsidR="00D33769" w:rsidRDefault="00D33769" w:rsidP="00D33769">
      <w:pPr>
        <w:jc w:val="both"/>
        <w:rPr>
          <w:ins w:id="141" w:author="Borja Gonzalez" w:date="2017-09-28T23:41:00Z"/>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ins w:id="142" w:author="Borja Gonzalez" w:date="2017-09-28T23:31:00Z"/>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ins w:id="143" w:author="Borja Gonzalez" w:date="2017-09-28T23:31:00Z"/>
          <w:rFonts w:cs="Times"/>
          <w:color w:val="000000"/>
          <w:sz w:val="56"/>
          <w:szCs w:val="56"/>
        </w:rPr>
      </w:pPr>
    </w:p>
    <w:p w14:paraId="2C59369A" w14:textId="77777777" w:rsidR="0079781C" w:rsidRPr="0040221C" w:rsidRDefault="0079781C">
      <w:pPr>
        <w:widowControl w:val="0"/>
        <w:autoSpaceDE w:val="0"/>
        <w:autoSpaceDN w:val="0"/>
        <w:adjustRightInd w:val="0"/>
        <w:spacing w:after="240" w:line="640" w:lineRule="atLeast"/>
        <w:rPr>
          <w:ins w:id="144" w:author="Borja Gonzalez" w:date="2017-09-28T23:31:00Z"/>
          <w:rFonts w:cs="Times"/>
          <w:color w:val="000000"/>
          <w:sz w:val="56"/>
          <w:szCs w:val="56"/>
        </w:rPr>
        <w:pPrChange w:id="145" w:author="Borja Gonzalez" w:date="2017-09-28T23:44:00Z">
          <w:pPr>
            <w:widowControl w:val="0"/>
            <w:autoSpaceDE w:val="0"/>
            <w:autoSpaceDN w:val="0"/>
            <w:adjustRightInd w:val="0"/>
            <w:spacing w:after="240" w:line="640" w:lineRule="atLeast"/>
            <w:jc w:val="center"/>
          </w:pPr>
        </w:pPrChange>
      </w:pPr>
    </w:p>
    <w:p w14:paraId="5648CDFD" w14:textId="4091A0A0" w:rsidR="009C4174" w:rsidRPr="0040221C" w:rsidDel="0079781C" w:rsidRDefault="009C4174" w:rsidP="009C4174">
      <w:pPr>
        <w:widowControl w:val="0"/>
        <w:autoSpaceDE w:val="0"/>
        <w:autoSpaceDN w:val="0"/>
        <w:adjustRightInd w:val="0"/>
        <w:spacing w:after="240" w:line="640" w:lineRule="atLeast"/>
        <w:jc w:val="center"/>
        <w:rPr>
          <w:del w:id="146" w:author="Borja Gonzalez" w:date="2017-09-28T23:31:00Z"/>
          <w:rFonts w:cs="Times"/>
          <w:color w:val="000000"/>
          <w:sz w:val="56"/>
          <w:szCs w:val="56"/>
        </w:rPr>
      </w:pPr>
    </w:p>
    <w:p w14:paraId="42133721" w14:textId="63EEA6E1" w:rsidR="009C4174" w:rsidRPr="0040221C" w:rsidDel="0079781C" w:rsidRDefault="009C4174" w:rsidP="009C4174">
      <w:pPr>
        <w:widowControl w:val="0"/>
        <w:autoSpaceDE w:val="0"/>
        <w:autoSpaceDN w:val="0"/>
        <w:adjustRightInd w:val="0"/>
        <w:spacing w:after="240" w:line="640" w:lineRule="atLeast"/>
        <w:jc w:val="center"/>
        <w:rPr>
          <w:del w:id="147" w:author="Borja Gonzalez" w:date="2017-09-28T23:31:00Z"/>
          <w:rFonts w:cs="Times"/>
          <w:color w:val="000000"/>
          <w:sz w:val="56"/>
          <w:szCs w:val="56"/>
        </w:rPr>
      </w:pPr>
      <w:del w:id="148" w:author="Borja Gonzalez" w:date="2017-09-28T23:31:00Z">
        <w:r w:rsidRPr="0040221C" w:rsidDel="0079781C">
          <w:rPr>
            <w:rFonts w:cs="Times"/>
            <w:color w:val="000000"/>
            <w:sz w:val="56"/>
            <w:szCs w:val="56"/>
          </w:rPr>
          <w:delText>Desarrollo de una aplicación web y base de datos para el seguimiento de pacientes con problemas de movilidad</w:delText>
        </w:r>
        <w:r w:rsidR="00E5539D" w:rsidDel="0079781C">
          <w:rPr>
            <w:rFonts w:cs="Times"/>
            <w:color w:val="000000"/>
            <w:sz w:val="56"/>
            <w:szCs w:val="56"/>
          </w:rPr>
          <w:delText xml:space="preserve"> cervical</w:delText>
        </w:r>
      </w:del>
    </w:p>
    <w:p w14:paraId="7636CD1E" w14:textId="5584E99E" w:rsidR="009C4174" w:rsidRPr="0040221C" w:rsidDel="0079781C" w:rsidRDefault="009C4174" w:rsidP="009C4174">
      <w:pPr>
        <w:widowControl w:val="0"/>
        <w:autoSpaceDE w:val="0"/>
        <w:autoSpaceDN w:val="0"/>
        <w:adjustRightInd w:val="0"/>
        <w:spacing w:after="240" w:line="640" w:lineRule="atLeast"/>
        <w:jc w:val="center"/>
        <w:rPr>
          <w:del w:id="149" w:author="Borja Gonzalez" w:date="2017-09-28T23:31:00Z"/>
          <w:rFonts w:cs="Times"/>
          <w:color w:val="000000"/>
        </w:rPr>
      </w:pPr>
    </w:p>
    <w:p w14:paraId="2F67F9D3" w14:textId="03F241BA" w:rsidR="009C4174" w:rsidRPr="0040221C" w:rsidDel="0079781C" w:rsidRDefault="009C4174" w:rsidP="009C4174">
      <w:pPr>
        <w:widowControl w:val="0"/>
        <w:autoSpaceDE w:val="0"/>
        <w:autoSpaceDN w:val="0"/>
        <w:adjustRightInd w:val="0"/>
        <w:spacing w:after="240" w:line="440" w:lineRule="atLeast"/>
        <w:jc w:val="center"/>
        <w:rPr>
          <w:del w:id="150" w:author="Borja Gonzalez" w:date="2017-09-28T23:31:00Z"/>
          <w:rFonts w:cs="Times"/>
          <w:color w:val="000000"/>
          <w:sz w:val="37"/>
          <w:szCs w:val="37"/>
        </w:rPr>
      </w:pPr>
      <w:del w:id="151" w:author="Borja Gonzalez" w:date="2017-09-28T23:31:00Z">
        <w:r w:rsidRPr="0040221C" w:rsidDel="0079781C">
          <w:rPr>
            <w:rFonts w:cs="Times"/>
            <w:color w:val="000000"/>
            <w:sz w:val="37"/>
            <w:szCs w:val="37"/>
          </w:rPr>
          <w:delText>Borja González Díaz</w:delText>
        </w:r>
      </w:del>
    </w:p>
    <w:p w14:paraId="42E7EC4B" w14:textId="70F84C38" w:rsidR="009C4174" w:rsidRPr="0040221C" w:rsidDel="0079781C" w:rsidRDefault="009C4174" w:rsidP="009C4174">
      <w:pPr>
        <w:widowControl w:val="0"/>
        <w:autoSpaceDE w:val="0"/>
        <w:autoSpaceDN w:val="0"/>
        <w:adjustRightInd w:val="0"/>
        <w:spacing w:after="240" w:line="440" w:lineRule="atLeast"/>
        <w:jc w:val="center"/>
        <w:rPr>
          <w:del w:id="152" w:author="Borja Gonzalez" w:date="2017-09-28T23:31:00Z"/>
          <w:rFonts w:cs="Times"/>
          <w:color w:val="000000"/>
        </w:rPr>
      </w:pPr>
      <w:del w:id="153" w:author="Borja Gonzalez" w:date="2017-09-28T23:31:00Z">
        <w:r w:rsidRPr="0040221C" w:rsidDel="0079781C">
          <w:rPr>
            <w:rFonts w:cs="Times"/>
            <w:color w:val="000000"/>
            <w:sz w:val="37"/>
            <w:szCs w:val="37"/>
          </w:rPr>
          <w:delText>Septiembre 2017</w:delText>
        </w:r>
      </w:del>
    </w:p>
    <w:p w14:paraId="5660CE83" w14:textId="0090ECC5" w:rsidR="00964DB4" w:rsidRPr="0040221C" w:rsidDel="0079781C" w:rsidRDefault="00964DB4">
      <w:pPr>
        <w:rPr>
          <w:del w:id="154" w:author="Borja Gonzalez" w:date="2017-09-28T23:31:00Z"/>
        </w:rPr>
      </w:pPr>
    </w:p>
    <w:p w14:paraId="5ADF6C8D" w14:textId="52D7EEBF" w:rsidR="009C4174" w:rsidRPr="0040221C" w:rsidDel="0079781C" w:rsidRDefault="009C4174">
      <w:pPr>
        <w:rPr>
          <w:del w:id="155" w:author="Borja Gonzalez" w:date="2017-09-28T23:31:00Z"/>
        </w:rPr>
      </w:pPr>
    </w:p>
    <w:p w14:paraId="48544BD1" w14:textId="40EF0388" w:rsidR="009C4174" w:rsidRPr="0040221C" w:rsidDel="0079781C" w:rsidRDefault="009C4174">
      <w:pPr>
        <w:rPr>
          <w:del w:id="156" w:author="Borja Gonzalez" w:date="2017-09-28T23:31:00Z"/>
        </w:rPr>
      </w:pPr>
    </w:p>
    <w:p w14:paraId="64ED6EA9" w14:textId="2C675E29" w:rsidR="009C4174" w:rsidRPr="0040221C" w:rsidDel="0079781C" w:rsidRDefault="009C4174">
      <w:pPr>
        <w:rPr>
          <w:del w:id="157" w:author="Borja Gonzalez" w:date="2017-09-28T23:31:00Z"/>
        </w:rPr>
      </w:pPr>
    </w:p>
    <w:p w14:paraId="03BB2C27" w14:textId="14941800" w:rsidR="009C4174" w:rsidRPr="0040221C" w:rsidDel="0079781C" w:rsidRDefault="009C4174">
      <w:pPr>
        <w:rPr>
          <w:del w:id="158" w:author="Borja Gonzalez" w:date="2017-09-28T23:31:00Z"/>
        </w:rPr>
      </w:pPr>
    </w:p>
    <w:p w14:paraId="3E999714" w14:textId="106967F5" w:rsidR="009C4174" w:rsidRPr="0040221C" w:rsidDel="0079781C" w:rsidRDefault="009C4174">
      <w:pPr>
        <w:rPr>
          <w:del w:id="159" w:author="Borja Gonzalez" w:date="2017-09-28T23:31:00Z"/>
        </w:rPr>
      </w:pPr>
    </w:p>
    <w:p w14:paraId="2545BBF9" w14:textId="36C5DF12" w:rsidR="009C4174" w:rsidRPr="0040221C" w:rsidDel="0079781C" w:rsidRDefault="009C4174">
      <w:pPr>
        <w:rPr>
          <w:del w:id="160" w:author="Borja Gonzalez" w:date="2017-09-28T23:31:00Z"/>
        </w:rPr>
      </w:pPr>
    </w:p>
    <w:p w14:paraId="7F4913E6" w14:textId="600B90CD" w:rsidR="009C4174" w:rsidRPr="0040221C" w:rsidDel="0079781C" w:rsidRDefault="009C4174">
      <w:pPr>
        <w:rPr>
          <w:del w:id="161" w:author="Borja Gonzalez" w:date="2017-09-28T23:31:00Z"/>
        </w:rPr>
      </w:pPr>
    </w:p>
    <w:p w14:paraId="318D5398" w14:textId="36BEEB74" w:rsidR="009C4174" w:rsidRPr="0040221C" w:rsidDel="0079781C" w:rsidRDefault="009C4174">
      <w:pPr>
        <w:rPr>
          <w:del w:id="162" w:author="Borja Gonzalez" w:date="2017-09-28T23:31:00Z"/>
        </w:rPr>
      </w:pPr>
    </w:p>
    <w:p w14:paraId="15CCBD92" w14:textId="555B98F5" w:rsidR="009C4174" w:rsidRPr="0040221C" w:rsidDel="0079781C" w:rsidRDefault="009C4174">
      <w:pPr>
        <w:rPr>
          <w:del w:id="163" w:author="Borja Gonzalez" w:date="2017-09-28T23:31:00Z"/>
        </w:rPr>
      </w:pPr>
    </w:p>
    <w:p w14:paraId="6A914B39" w14:textId="3607C459" w:rsidR="009C4174" w:rsidRPr="0040221C" w:rsidDel="0079781C" w:rsidRDefault="009C4174">
      <w:pPr>
        <w:rPr>
          <w:del w:id="164" w:author="Borja Gonzalez" w:date="2017-09-28T23:31:00Z"/>
        </w:rPr>
      </w:pPr>
    </w:p>
    <w:p w14:paraId="62FFCAF5" w14:textId="63045FE6" w:rsidR="009C4174" w:rsidRPr="0040221C" w:rsidDel="0079781C" w:rsidRDefault="009C4174">
      <w:pPr>
        <w:rPr>
          <w:del w:id="165" w:author="Borja Gonzalez" w:date="2017-09-28T23:31:00Z"/>
        </w:rPr>
      </w:pPr>
    </w:p>
    <w:p w14:paraId="0A19FF82" w14:textId="39DFE507" w:rsidR="009C4174" w:rsidRPr="0040221C" w:rsidDel="0079781C" w:rsidRDefault="009C4174">
      <w:pPr>
        <w:rPr>
          <w:del w:id="166" w:author="Borja Gonzalez" w:date="2017-09-28T23:31:00Z"/>
        </w:rPr>
      </w:pPr>
    </w:p>
    <w:p w14:paraId="226BE449" w14:textId="5D621BA7" w:rsidR="009C4174" w:rsidRPr="0040221C" w:rsidDel="0079781C" w:rsidRDefault="009C4174">
      <w:pPr>
        <w:rPr>
          <w:del w:id="167" w:author="Borja Gonzalez" w:date="2017-09-28T23:31:00Z"/>
        </w:rPr>
      </w:pPr>
    </w:p>
    <w:p w14:paraId="202197FE" w14:textId="17CBB4E8" w:rsidR="009C4174" w:rsidRPr="0040221C" w:rsidDel="0079781C" w:rsidRDefault="009C4174">
      <w:pPr>
        <w:rPr>
          <w:del w:id="168" w:author="Borja Gonzalez" w:date="2017-09-28T23:31:00Z"/>
        </w:rPr>
      </w:pPr>
    </w:p>
    <w:p w14:paraId="43D0AC16" w14:textId="7CE7D695" w:rsidR="009C4174" w:rsidRPr="0040221C" w:rsidDel="0079781C" w:rsidRDefault="009C4174">
      <w:pPr>
        <w:rPr>
          <w:del w:id="169" w:author="Borja Gonzalez" w:date="2017-09-28T23:31:00Z"/>
        </w:rPr>
      </w:pPr>
    </w:p>
    <w:p w14:paraId="3766A667" w14:textId="65201C12" w:rsidR="009C4174" w:rsidRPr="0040221C" w:rsidDel="0079781C" w:rsidRDefault="009C4174">
      <w:pPr>
        <w:rPr>
          <w:del w:id="170" w:author="Borja Gonzalez" w:date="2017-09-28T23:31:00Z"/>
        </w:rPr>
      </w:pPr>
    </w:p>
    <w:p w14:paraId="780A9229" w14:textId="1BE1C7D1" w:rsidR="009C4174" w:rsidRPr="0040221C" w:rsidDel="0079781C" w:rsidRDefault="009C4174">
      <w:pPr>
        <w:rPr>
          <w:del w:id="171" w:author="Borja Gonzalez" w:date="2017-09-28T23:31:00Z"/>
        </w:rPr>
      </w:pPr>
    </w:p>
    <w:p w14:paraId="48961971" w14:textId="3FBB5845" w:rsidR="009C4174" w:rsidRPr="0040221C" w:rsidDel="0079781C" w:rsidRDefault="009C4174">
      <w:pPr>
        <w:rPr>
          <w:del w:id="172" w:author="Borja Gonzalez" w:date="2017-09-28T23:31:00Z"/>
        </w:rPr>
      </w:pPr>
    </w:p>
    <w:p w14:paraId="415AE947" w14:textId="77777777" w:rsidR="009C4174" w:rsidRPr="0040221C" w:rsidDel="000F6E9A" w:rsidRDefault="009C4174">
      <w:pPr>
        <w:rPr>
          <w:del w:id="173" w:author="Borja Gonzalez" w:date="2017-09-28T23:44:00Z"/>
        </w:rPr>
      </w:pPr>
    </w:p>
    <w:p w14:paraId="57B431D7" w14:textId="77777777" w:rsidR="009C4174" w:rsidRPr="0040221C" w:rsidDel="000F6E9A" w:rsidRDefault="009C4174">
      <w:pPr>
        <w:rPr>
          <w:del w:id="174" w:author="Borja Gonzalez" w:date="2017-09-28T23:44:00Z"/>
        </w:rPr>
      </w:pPr>
    </w:p>
    <w:p w14:paraId="36E8F845" w14:textId="77777777" w:rsidR="009C4174" w:rsidRPr="0040221C" w:rsidDel="000F6E9A" w:rsidRDefault="009C4174">
      <w:pPr>
        <w:rPr>
          <w:del w:id="175" w:author="Borja Gonzalez" w:date="2017-09-28T23:44:00Z"/>
          <w:b/>
        </w:rPr>
      </w:pPr>
    </w:p>
    <w:p w14:paraId="22894FE0" w14:textId="77777777" w:rsidR="009C4174" w:rsidRPr="0040221C" w:rsidDel="000F6E9A" w:rsidRDefault="009C4174" w:rsidP="009C4174">
      <w:pPr>
        <w:jc w:val="right"/>
        <w:rPr>
          <w:del w:id="176" w:author="Borja Gonzalez" w:date="2017-09-28T23:44:00Z"/>
        </w:rPr>
      </w:pPr>
    </w:p>
    <w:p w14:paraId="08CA11EE" w14:textId="77777777" w:rsidR="009C4174" w:rsidRPr="0040221C" w:rsidDel="000F6E9A" w:rsidRDefault="009C4174" w:rsidP="009C4174">
      <w:pPr>
        <w:jc w:val="right"/>
        <w:rPr>
          <w:del w:id="177" w:author="Borja Gonzalez" w:date="2017-09-28T23:44:00Z"/>
        </w:rPr>
      </w:pPr>
    </w:p>
    <w:p w14:paraId="4B1E8ADD" w14:textId="77777777" w:rsidR="009C4174" w:rsidRPr="0040221C" w:rsidDel="000F6E9A" w:rsidRDefault="009C4174" w:rsidP="009C4174">
      <w:pPr>
        <w:jc w:val="right"/>
        <w:rPr>
          <w:del w:id="178" w:author="Borja Gonzalez" w:date="2017-09-28T23:44:00Z"/>
        </w:rPr>
      </w:pPr>
    </w:p>
    <w:p w14:paraId="6DC20AFC" w14:textId="77777777" w:rsidR="009C4174" w:rsidRPr="0040221C" w:rsidDel="000F6E9A" w:rsidRDefault="009C4174" w:rsidP="009C4174">
      <w:pPr>
        <w:jc w:val="right"/>
        <w:rPr>
          <w:del w:id="179" w:author="Borja Gonzalez" w:date="2017-09-28T23:44:00Z"/>
        </w:rPr>
      </w:pPr>
    </w:p>
    <w:p w14:paraId="482C696C" w14:textId="77777777" w:rsidR="009C4174" w:rsidRPr="0040221C" w:rsidRDefault="009C4174">
      <w:pPr>
        <w:pPrChange w:id="180" w:author="Borja Gonzalez" w:date="2017-09-28T23:43:00Z">
          <w:pPr>
            <w:jc w:val="right"/>
          </w:pPr>
        </w:pPrChange>
      </w:pPr>
    </w:p>
    <w:p w14:paraId="6AD52215" w14:textId="77777777" w:rsidR="009C4174" w:rsidRPr="0040221C" w:rsidRDefault="009C4174" w:rsidP="009C4174">
      <w:pPr>
        <w:jc w:val="right"/>
      </w:pPr>
      <w:r w:rsidRPr="0040221C">
        <w:t>A toda mi familia y en especial a mi padre Peps.</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lastRenderedPageBreak/>
        <w:t xml:space="preserve">Con la llegada de las nuevas tecnologías al mercado la mayoría de </w:t>
      </w:r>
      <w:ins w:id="181"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82" w:author="Rodrigo García" w:date="2017-09-07T08:39:00Z">
        <w:r w:rsidR="00E5539D">
          <w:t xml:space="preserve"> Esta disyuntiva también se aplica a los sistemas médicos, que se pueden beneficiar enormemente de la digitalizaci</w:t>
        </w:r>
      </w:ins>
      <w:ins w:id="183"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184" w:author="Borja Gonzalez" w:date="2017-09-07T11:02:00Z"/>
        </w:rPr>
      </w:pPr>
      <w:r w:rsidRPr="0040221C">
        <w:t xml:space="preserve">Con un enfoque moderno a </w:t>
      </w:r>
      <w:ins w:id="185" w:author="Borja Gonzalez" w:date="2017-09-08T16:13:00Z">
        <w:r w:rsidR="00333F5F">
          <w:t xml:space="preserve">los métodos de visualización y recopilación de datos </w:t>
        </w:r>
      </w:ins>
      <w:r w:rsidRPr="0040221C">
        <w:t xml:space="preserve"> he construi</w:t>
      </w:r>
      <w:ins w:id="186" w:author="Rodrigo García" w:date="2017-09-07T08:42:00Z">
        <w:r w:rsidR="00E5539D">
          <w:t>do</w:t>
        </w:r>
      </w:ins>
      <w:r w:rsidRPr="0040221C">
        <w:t xml:space="preserve"> una aplicación web </w:t>
      </w:r>
      <w:ins w:id="187" w:author="Borja Gonzalez" w:date="2017-09-08T16:13:00Z">
        <w:r w:rsidR="00333F5F">
          <w:t>con</w:t>
        </w:r>
      </w:ins>
      <w:ins w:id="188" w:author="Rodrigo García" w:date="2017-09-07T08:42:00Z">
        <w:r w:rsidR="00E5539D">
          <w:t xml:space="preserve"> su correspondiente</w:t>
        </w:r>
      </w:ins>
      <w:r w:rsidRPr="0040221C">
        <w:t xml:space="preserve"> base de datos</w:t>
      </w:r>
      <w:ins w:id="189" w:author="Borja Gonzalez" w:date="2017-09-08T16:14:00Z">
        <w:r w:rsidR="00333F5F">
          <w:t>,</w:t>
        </w:r>
      </w:ins>
      <w:r w:rsidRPr="0040221C">
        <w:t xml:space="preserve"> que permite</w:t>
      </w:r>
      <w:ins w:id="190" w:author="Rodrigo García" w:date="2017-09-07T08:42:00Z">
        <w:r w:rsidR="00E5539D">
          <w:t>n</w:t>
        </w:r>
      </w:ins>
      <w:r w:rsidRPr="0040221C">
        <w:t xml:space="preserve"> al usuario acceder rápidamente a los datos de los pacientes </w:t>
      </w:r>
      <w:ins w:id="191" w:author="Borja Gonzalez" w:date="2017-09-08T16:14:00Z">
        <w:r w:rsidR="00333F5F">
          <w:t>permitiendo</w:t>
        </w:r>
      </w:ins>
      <w:r w:rsidRPr="0040221C">
        <w:t xml:space="preserve"> mostra</w:t>
      </w:r>
      <w:r w:rsidR="006D06A7">
        <w:t>r</w:t>
      </w:r>
      <w:r w:rsidRPr="0040221C">
        <w:t xml:space="preserve"> toda la información</w:t>
      </w:r>
      <w:ins w:id="192" w:author="Borja Gonzalez" w:date="2017-09-08T16:14:00Z">
        <w:r w:rsidR="00333F5F">
          <w:t xml:space="preserve"> de manera sencilla y clara.</w:t>
        </w:r>
      </w:ins>
      <w:ins w:id="193" w:author="Borja Gonzalez" w:date="2017-09-08T16:15:00Z">
        <w:r w:rsidR="00333F5F">
          <w:t xml:space="preserve"> </w:t>
        </w:r>
      </w:ins>
    </w:p>
    <w:p w14:paraId="36B75586" w14:textId="77777777" w:rsidR="006D06A7" w:rsidRDefault="006D06A7" w:rsidP="00FC4DB1">
      <w:pPr>
        <w:jc w:val="both"/>
        <w:rPr>
          <w:ins w:id="194"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rPr>
          <w:ins w:id="195" w:author="Borja Gonzalez" w:date="2017-09-12T11:40:00Z"/>
        </w:rPr>
      </w:pPr>
      <w:ins w:id="196"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97" w:author="Borja Gonzalez" w:date="2017-09-12T11:40:00Z"/>
        </w:rPr>
      </w:pPr>
    </w:p>
    <w:p w14:paraId="423F89CC" w14:textId="4576BC6C" w:rsidR="00265FAD" w:rsidRPr="0040221C" w:rsidRDefault="00265FAD" w:rsidP="00265FAD">
      <w:pPr>
        <w:jc w:val="both"/>
        <w:rPr>
          <w:ins w:id="198" w:author="Borja Gonzalez" w:date="2017-09-12T11:40:00Z"/>
        </w:rPr>
      </w:pPr>
      <w:ins w:id="199"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lastRenderedPageBreak/>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00" w:author="Borja Gonzalez" w:date="2017-09-09T10:50:00Z"/>
        </w:rPr>
      </w:pPr>
    </w:p>
    <w:p w14:paraId="3985DDE1" w14:textId="77777777" w:rsidR="00E1467C" w:rsidRDefault="00E1467C" w:rsidP="00FC4DB1">
      <w:pPr>
        <w:rPr>
          <w:ins w:id="201"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FA1DF9D" w14:textId="77777777" w:rsidR="0079781C" w:rsidRDefault="0079781C" w:rsidP="009206C3">
      <w:pPr>
        <w:rPr>
          <w:ins w:id="202" w:author="Borja Gonzalez" w:date="2017-09-28T23:20:00Z"/>
          <w:b/>
          <w:sz w:val="36"/>
          <w:szCs w:val="36"/>
        </w:rPr>
      </w:pPr>
    </w:p>
    <w:p w14:paraId="0DC7FEC1" w14:textId="77777777" w:rsidR="00FC4DB1" w:rsidRDefault="0049275A" w:rsidP="009206C3">
      <w:pPr>
        <w:rPr>
          <w:ins w:id="203"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01900F7F" w14:textId="77777777" w:rsidR="004426CE" w:rsidRDefault="009243EF">
      <w:pPr>
        <w:pStyle w:val="TOC1"/>
        <w:tabs>
          <w:tab w:val="right" w:leader="dot" w:pos="8630"/>
        </w:tabs>
        <w:rPr>
          <w:ins w:id="204" w:author="Borja Gonzalez" w:date="2017-09-28T19:35:00Z"/>
          <w:rFonts w:asciiTheme="minorHAnsi" w:hAnsiTheme="minorHAnsi"/>
          <w:b w:val="0"/>
          <w:noProof/>
          <w:color w:val="auto"/>
          <w:lang w:eastAsia="ja-JP"/>
        </w:rPr>
      </w:pPr>
      <w:del w:id="205" w:author="Borja Gonzalez" w:date="2017-09-08T18:12:00Z">
        <w:r w:rsidDel="006C174E">
          <w:rPr>
            <w:rFonts w:asciiTheme="minorHAnsi" w:hAnsiTheme="minorHAnsi"/>
            <w:caps/>
            <w:color w:val="auto"/>
            <w:sz w:val="36"/>
            <w:szCs w:val="36"/>
            <w:u w:val="single"/>
          </w:rPr>
          <w:lastRenderedPageBreak/>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206" w:author="Borja Gonzalez" w:date="2017-09-28T19:35:00Z">
        <w:r w:rsidR="004426CE">
          <w:rPr>
            <w:noProof/>
          </w:rPr>
          <w:t>1.  Introducción</w:t>
        </w:r>
        <w:r w:rsidR="004426CE">
          <w:rPr>
            <w:noProof/>
          </w:rPr>
          <w:tab/>
        </w:r>
        <w:r w:rsidR="004426CE">
          <w:rPr>
            <w:noProof/>
          </w:rPr>
          <w:fldChar w:fldCharType="begin"/>
        </w:r>
        <w:r w:rsidR="004426CE">
          <w:rPr>
            <w:noProof/>
          </w:rPr>
          <w:instrText xml:space="preserve"> PAGEREF _Toc368246682 \h </w:instrText>
        </w:r>
      </w:ins>
      <w:r w:rsidR="004426CE">
        <w:rPr>
          <w:noProof/>
        </w:rPr>
      </w:r>
      <w:r w:rsidR="004426CE">
        <w:rPr>
          <w:noProof/>
        </w:rPr>
        <w:fldChar w:fldCharType="separate"/>
      </w:r>
      <w:ins w:id="207" w:author="Borja Gonzalez" w:date="2017-09-28T19:35:00Z">
        <w:r w:rsidR="004426CE">
          <w:rPr>
            <w:noProof/>
          </w:rPr>
          <w:t>6</w:t>
        </w:r>
        <w:r w:rsidR="004426CE">
          <w:rPr>
            <w:noProof/>
          </w:rPr>
          <w:fldChar w:fldCharType="end"/>
        </w:r>
      </w:ins>
    </w:p>
    <w:p w14:paraId="0EAF1AC3" w14:textId="77777777" w:rsidR="004426CE" w:rsidRDefault="004426CE">
      <w:pPr>
        <w:pStyle w:val="TOC2"/>
        <w:tabs>
          <w:tab w:val="right" w:leader="dot" w:pos="8630"/>
        </w:tabs>
        <w:rPr>
          <w:ins w:id="208" w:author="Borja Gonzalez" w:date="2017-09-28T19:35:00Z"/>
          <w:noProof/>
          <w:sz w:val="24"/>
          <w:szCs w:val="24"/>
          <w:lang w:eastAsia="ja-JP"/>
        </w:rPr>
      </w:pPr>
      <w:ins w:id="209" w:author="Borja Gonzalez" w:date="2017-09-28T19:35:00Z">
        <w:r>
          <w:rPr>
            <w:noProof/>
          </w:rPr>
          <w:t>1.1.  Funcionamiento de la aplicación web</w:t>
        </w:r>
        <w:r>
          <w:rPr>
            <w:noProof/>
          </w:rPr>
          <w:tab/>
        </w:r>
        <w:r>
          <w:rPr>
            <w:noProof/>
          </w:rPr>
          <w:fldChar w:fldCharType="begin"/>
        </w:r>
        <w:r>
          <w:rPr>
            <w:noProof/>
          </w:rPr>
          <w:instrText xml:space="preserve"> PAGEREF _Toc368246683 \h </w:instrText>
        </w:r>
      </w:ins>
      <w:r>
        <w:rPr>
          <w:noProof/>
        </w:rPr>
      </w:r>
      <w:r>
        <w:rPr>
          <w:noProof/>
        </w:rPr>
        <w:fldChar w:fldCharType="separate"/>
      </w:r>
      <w:ins w:id="210" w:author="Borja Gonzalez" w:date="2017-09-28T19:35:00Z">
        <w:r>
          <w:rPr>
            <w:noProof/>
          </w:rPr>
          <w:t>6</w:t>
        </w:r>
        <w:r>
          <w:rPr>
            <w:noProof/>
          </w:rPr>
          <w:fldChar w:fldCharType="end"/>
        </w:r>
      </w:ins>
    </w:p>
    <w:p w14:paraId="6EA250FA" w14:textId="77777777" w:rsidR="004426CE" w:rsidRDefault="004426CE">
      <w:pPr>
        <w:pStyle w:val="TOC1"/>
        <w:tabs>
          <w:tab w:val="right" w:leader="dot" w:pos="8630"/>
        </w:tabs>
        <w:rPr>
          <w:ins w:id="211" w:author="Borja Gonzalez" w:date="2017-09-28T19:35:00Z"/>
          <w:rFonts w:asciiTheme="minorHAnsi" w:hAnsiTheme="minorHAnsi"/>
          <w:b w:val="0"/>
          <w:noProof/>
          <w:color w:val="auto"/>
          <w:lang w:eastAsia="ja-JP"/>
        </w:rPr>
      </w:pPr>
      <w:ins w:id="212" w:author="Borja Gonzalez" w:date="2017-09-28T19:35:00Z">
        <w:r>
          <w:rPr>
            <w:noProof/>
          </w:rPr>
          <w:t>2.  Estado del arte</w:t>
        </w:r>
        <w:r>
          <w:rPr>
            <w:noProof/>
          </w:rPr>
          <w:tab/>
        </w:r>
        <w:r>
          <w:rPr>
            <w:noProof/>
          </w:rPr>
          <w:fldChar w:fldCharType="begin"/>
        </w:r>
        <w:r>
          <w:rPr>
            <w:noProof/>
          </w:rPr>
          <w:instrText xml:space="preserve"> PAGEREF _Toc368246684 \h </w:instrText>
        </w:r>
      </w:ins>
      <w:r>
        <w:rPr>
          <w:noProof/>
        </w:rPr>
      </w:r>
      <w:r>
        <w:rPr>
          <w:noProof/>
        </w:rPr>
        <w:fldChar w:fldCharType="separate"/>
      </w:r>
      <w:ins w:id="213" w:author="Borja Gonzalez" w:date="2017-09-28T19:35:00Z">
        <w:r>
          <w:rPr>
            <w:noProof/>
          </w:rPr>
          <w:t>7</w:t>
        </w:r>
        <w:r>
          <w:rPr>
            <w:noProof/>
          </w:rPr>
          <w:fldChar w:fldCharType="end"/>
        </w:r>
      </w:ins>
    </w:p>
    <w:p w14:paraId="64097D9E" w14:textId="77777777" w:rsidR="004426CE" w:rsidRDefault="004426CE">
      <w:pPr>
        <w:pStyle w:val="TOC2"/>
        <w:tabs>
          <w:tab w:val="right" w:leader="dot" w:pos="8630"/>
        </w:tabs>
        <w:rPr>
          <w:ins w:id="214" w:author="Borja Gonzalez" w:date="2017-09-28T19:35:00Z"/>
          <w:noProof/>
          <w:sz w:val="24"/>
          <w:szCs w:val="24"/>
          <w:lang w:eastAsia="ja-JP"/>
        </w:rPr>
      </w:pPr>
      <w:ins w:id="215" w:author="Borja Gonzalez" w:date="2017-09-28T19:35:00Z">
        <w:r>
          <w:rPr>
            <w:noProof/>
          </w:rPr>
          <w:t>2.1.  Diseño de web estático</w:t>
        </w:r>
        <w:r>
          <w:rPr>
            <w:noProof/>
          </w:rPr>
          <w:tab/>
        </w:r>
        <w:r>
          <w:rPr>
            <w:noProof/>
          </w:rPr>
          <w:fldChar w:fldCharType="begin"/>
        </w:r>
        <w:r>
          <w:rPr>
            <w:noProof/>
          </w:rPr>
          <w:instrText xml:space="preserve"> PAGEREF _Toc368246685 \h </w:instrText>
        </w:r>
      </w:ins>
      <w:r>
        <w:rPr>
          <w:noProof/>
        </w:rPr>
      </w:r>
      <w:r>
        <w:rPr>
          <w:noProof/>
        </w:rPr>
        <w:fldChar w:fldCharType="separate"/>
      </w:r>
      <w:ins w:id="216" w:author="Borja Gonzalez" w:date="2017-09-28T19:35:00Z">
        <w:r>
          <w:rPr>
            <w:noProof/>
          </w:rPr>
          <w:t>7</w:t>
        </w:r>
        <w:r>
          <w:rPr>
            <w:noProof/>
          </w:rPr>
          <w:fldChar w:fldCharType="end"/>
        </w:r>
      </w:ins>
    </w:p>
    <w:p w14:paraId="5B25031E" w14:textId="77777777" w:rsidR="004426CE" w:rsidRPr="00044CA7" w:rsidRDefault="004426CE">
      <w:pPr>
        <w:pStyle w:val="TOC3"/>
        <w:tabs>
          <w:tab w:val="right" w:leader="dot" w:pos="8630"/>
        </w:tabs>
        <w:rPr>
          <w:ins w:id="217" w:author="Borja Gonzalez" w:date="2017-09-28T19:35:00Z"/>
          <w:i w:val="0"/>
          <w:noProof/>
          <w:sz w:val="24"/>
          <w:szCs w:val="24"/>
          <w:lang w:val="en-US" w:eastAsia="ja-JP"/>
          <w:rPrChange w:id="218" w:author="Rodrigo García" w:date="2017-09-29T10:18:00Z">
            <w:rPr>
              <w:ins w:id="219" w:author="Borja Gonzalez" w:date="2017-09-28T19:35:00Z"/>
              <w:i w:val="0"/>
              <w:noProof/>
              <w:sz w:val="24"/>
              <w:szCs w:val="24"/>
              <w:lang w:eastAsia="ja-JP"/>
            </w:rPr>
          </w:rPrChange>
        </w:rPr>
      </w:pPr>
      <w:ins w:id="220" w:author="Borja Gonzalez" w:date="2017-09-28T19:35:00Z">
        <w:r w:rsidRPr="00044CA7">
          <w:rPr>
            <w:noProof/>
            <w:lang w:val="en-US"/>
            <w:rPrChange w:id="221" w:author="Rodrigo García" w:date="2017-09-29T10:18:00Z">
              <w:rPr>
                <w:noProof/>
              </w:rPr>
            </w:rPrChange>
          </w:rPr>
          <w:t>2.1.1.  HTML</w:t>
        </w:r>
        <w:r w:rsidRPr="00044CA7">
          <w:rPr>
            <w:noProof/>
            <w:lang w:val="en-US"/>
            <w:rPrChange w:id="222" w:author="Rodrigo García" w:date="2017-09-29T10:18:00Z">
              <w:rPr>
                <w:noProof/>
              </w:rPr>
            </w:rPrChange>
          </w:rPr>
          <w:tab/>
        </w:r>
        <w:r>
          <w:rPr>
            <w:noProof/>
          </w:rPr>
          <w:fldChar w:fldCharType="begin"/>
        </w:r>
        <w:r w:rsidRPr="00044CA7">
          <w:rPr>
            <w:noProof/>
            <w:lang w:val="en-US"/>
            <w:rPrChange w:id="223" w:author="Rodrigo García" w:date="2017-09-29T10:18:00Z">
              <w:rPr>
                <w:noProof/>
              </w:rPr>
            </w:rPrChange>
          </w:rPr>
          <w:instrText xml:space="preserve"> PAGEREF _Toc368246686 \h </w:instrText>
        </w:r>
      </w:ins>
      <w:r>
        <w:rPr>
          <w:noProof/>
        </w:rPr>
      </w:r>
      <w:r>
        <w:rPr>
          <w:noProof/>
        </w:rPr>
        <w:fldChar w:fldCharType="separate"/>
      </w:r>
      <w:ins w:id="224" w:author="Borja Gonzalez" w:date="2017-09-28T19:35:00Z">
        <w:r w:rsidRPr="00044CA7">
          <w:rPr>
            <w:noProof/>
            <w:lang w:val="en-US"/>
            <w:rPrChange w:id="225" w:author="Rodrigo García" w:date="2017-09-29T10:18:00Z">
              <w:rPr>
                <w:noProof/>
              </w:rPr>
            </w:rPrChange>
          </w:rPr>
          <w:t>7</w:t>
        </w:r>
        <w:r>
          <w:rPr>
            <w:noProof/>
          </w:rPr>
          <w:fldChar w:fldCharType="end"/>
        </w:r>
      </w:ins>
    </w:p>
    <w:p w14:paraId="35F5853E" w14:textId="77777777" w:rsidR="004426CE" w:rsidRPr="00044CA7" w:rsidRDefault="004426CE">
      <w:pPr>
        <w:pStyle w:val="TOC3"/>
        <w:tabs>
          <w:tab w:val="right" w:leader="dot" w:pos="8630"/>
        </w:tabs>
        <w:rPr>
          <w:ins w:id="226" w:author="Borja Gonzalez" w:date="2017-09-28T19:35:00Z"/>
          <w:i w:val="0"/>
          <w:noProof/>
          <w:sz w:val="24"/>
          <w:szCs w:val="24"/>
          <w:lang w:val="en-US" w:eastAsia="ja-JP"/>
          <w:rPrChange w:id="227" w:author="Rodrigo García" w:date="2017-09-29T10:18:00Z">
            <w:rPr>
              <w:ins w:id="228" w:author="Borja Gonzalez" w:date="2017-09-28T19:35:00Z"/>
              <w:i w:val="0"/>
              <w:noProof/>
              <w:sz w:val="24"/>
              <w:szCs w:val="24"/>
              <w:lang w:eastAsia="ja-JP"/>
            </w:rPr>
          </w:rPrChange>
        </w:rPr>
      </w:pPr>
      <w:ins w:id="229" w:author="Borja Gonzalez" w:date="2017-09-28T19:35:00Z">
        <w:r w:rsidRPr="00044CA7">
          <w:rPr>
            <w:noProof/>
            <w:lang w:val="en-US"/>
            <w:rPrChange w:id="230" w:author="Rodrigo García" w:date="2017-09-29T10:18:00Z">
              <w:rPr>
                <w:noProof/>
              </w:rPr>
            </w:rPrChange>
          </w:rPr>
          <w:t>2.1.2.  CSS</w:t>
        </w:r>
        <w:r w:rsidRPr="00044CA7">
          <w:rPr>
            <w:noProof/>
            <w:lang w:val="en-US"/>
            <w:rPrChange w:id="231" w:author="Rodrigo García" w:date="2017-09-29T10:18:00Z">
              <w:rPr>
                <w:noProof/>
              </w:rPr>
            </w:rPrChange>
          </w:rPr>
          <w:tab/>
        </w:r>
        <w:r>
          <w:rPr>
            <w:noProof/>
          </w:rPr>
          <w:fldChar w:fldCharType="begin"/>
        </w:r>
        <w:r w:rsidRPr="00044CA7">
          <w:rPr>
            <w:noProof/>
            <w:lang w:val="en-US"/>
            <w:rPrChange w:id="232" w:author="Rodrigo García" w:date="2017-09-29T10:18:00Z">
              <w:rPr>
                <w:noProof/>
              </w:rPr>
            </w:rPrChange>
          </w:rPr>
          <w:instrText xml:space="preserve"> PAGEREF _Toc368246687 \h </w:instrText>
        </w:r>
      </w:ins>
      <w:r>
        <w:rPr>
          <w:noProof/>
        </w:rPr>
      </w:r>
      <w:r>
        <w:rPr>
          <w:noProof/>
        </w:rPr>
        <w:fldChar w:fldCharType="separate"/>
      </w:r>
      <w:ins w:id="233" w:author="Borja Gonzalez" w:date="2017-09-28T19:35:00Z">
        <w:r w:rsidRPr="00044CA7">
          <w:rPr>
            <w:noProof/>
            <w:lang w:val="en-US"/>
            <w:rPrChange w:id="234" w:author="Rodrigo García" w:date="2017-09-29T10:18:00Z">
              <w:rPr>
                <w:noProof/>
              </w:rPr>
            </w:rPrChange>
          </w:rPr>
          <w:t>7</w:t>
        </w:r>
        <w:r>
          <w:rPr>
            <w:noProof/>
          </w:rPr>
          <w:fldChar w:fldCharType="end"/>
        </w:r>
      </w:ins>
    </w:p>
    <w:p w14:paraId="27057238" w14:textId="77777777" w:rsidR="004426CE" w:rsidRPr="00044CA7" w:rsidRDefault="004426CE">
      <w:pPr>
        <w:pStyle w:val="TOC3"/>
        <w:tabs>
          <w:tab w:val="right" w:leader="dot" w:pos="8630"/>
        </w:tabs>
        <w:rPr>
          <w:ins w:id="235" w:author="Borja Gonzalez" w:date="2017-09-28T19:35:00Z"/>
          <w:i w:val="0"/>
          <w:noProof/>
          <w:sz w:val="24"/>
          <w:szCs w:val="24"/>
          <w:lang w:val="en-US" w:eastAsia="ja-JP"/>
          <w:rPrChange w:id="236" w:author="Rodrigo García" w:date="2017-09-29T10:18:00Z">
            <w:rPr>
              <w:ins w:id="237" w:author="Borja Gonzalez" w:date="2017-09-28T19:35:00Z"/>
              <w:i w:val="0"/>
              <w:noProof/>
              <w:sz w:val="24"/>
              <w:szCs w:val="24"/>
              <w:lang w:eastAsia="ja-JP"/>
            </w:rPr>
          </w:rPrChange>
        </w:rPr>
      </w:pPr>
      <w:ins w:id="238" w:author="Borja Gonzalez" w:date="2017-09-28T19:35:00Z">
        <w:r w:rsidRPr="00044CA7">
          <w:rPr>
            <w:noProof/>
            <w:lang w:val="en-US"/>
            <w:rPrChange w:id="239" w:author="Rodrigo García" w:date="2017-09-29T10:18:00Z">
              <w:rPr>
                <w:noProof/>
              </w:rPr>
            </w:rPrChange>
          </w:rPr>
          <w:t>2.1.3.  JavaScript</w:t>
        </w:r>
        <w:r w:rsidRPr="00044CA7">
          <w:rPr>
            <w:noProof/>
            <w:lang w:val="en-US"/>
            <w:rPrChange w:id="240" w:author="Rodrigo García" w:date="2017-09-29T10:18:00Z">
              <w:rPr>
                <w:noProof/>
              </w:rPr>
            </w:rPrChange>
          </w:rPr>
          <w:tab/>
        </w:r>
        <w:r>
          <w:rPr>
            <w:noProof/>
          </w:rPr>
          <w:fldChar w:fldCharType="begin"/>
        </w:r>
        <w:r w:rsidRPr="00044CA7">
          <w:rPr>
            <w:noProof/>
            <w:lang w:val="en-US"/>
            <w:rPrChange w:id="241" w:author="Rodrigo García" w:date="2017-09-29T10:18:00Z">
              <w:rPr>
                <w:noProof/>
              </w:rPr>
            </w:rPrChange>
          </w:rPr>
          <w:instrText xml:space="preserve"> PAGEREF _Toc368246688 \h </w:instrText>
        </w:r>
      </w:ins>
      <w:r>
        <w:rPr>
          <w:noProof/>
        </w:rPr>
      </w:r>
      <w:r>
        <w:rPr>
          <w:noProof/>
        </w:rPr>
        <w:fldChar w:fldCharType="separate"/>
      </w:r>
      <w:ins w:id="242" w:author="Borja Gonzalez" w:date="2017-09-28T19:35:00Z">
        <w:r w:rsidRPr="00044CA7">
          <w:rPr>
            <w:noProof/>
            <w:lang w:val="en-US"/>
            <w:rPrChange w:id="243" w:author="Rodrigo García" w:date="2017-09-29T10:18:00Z">
              <w:rPr>
                <w:noProof/>
              </w:rPr>
            </w:rPrChange>
          </w:rPr>
          <w:t>8</w:t>
        </w:r>
        <w:r>
          <w:rPr>
            <w:noProof/>
          </w:rPr>
          <w:fldChar w:fldCharType="end"/>
        </w:r>
      </w:ins>
    </w:p>
    <w:p w14:paraId="16FB87E4" w14:textId="77777777" w:rsidR="004426CE" w:rsidRPr="00044CA7" w:rsidRDefault="004426CE">
      <w:pPr>
        <w:pStyle w:val="TOC3"/>
        <w:tabs>
          <w:tab w:val="right" w:leader="dot" w:pos="8630"/>
        </w:tabs>
        <w:rPr>
          <w:ins w:id="244" w:author="Borja Gonzalez" w:date="2017-09-28T19:35:00Z"/>
          <w:i w:val="0"/>
          <w:noProof/>
          <w:sz w:val="24"/>
          <w:szCs w:val="24"/>
          <w:lang w:val="en-US" w:eastAsia="ja-JP"/>
          <w:rPrChange w:id="245" w:author="Rodrigo García" w:date="2017-09-29T10:18:00Z">
            <w:rPr>
              <w:ins w:id="246" w:author="Borja Gonzalez" w:date="2017-09-28T19:35:00Z"/>
              <w:i w:val="0"/>
              <w:noProof/>
              <w:sz w:val="24"/>
              <w:szCs w:val="24"/>
              <w:lang w:eastAsia="ja-JP"/>
            </w:rPr>
          </w:rPrChange>
        </w:rPr>
      </w:pPr>
      <w:ins w:id="247" w:author="Borja Gonzalez" w:date="2017-09-28T19:35:00Z">
        <w:r w:rsidRPr="00044CA7">
          <w:rPr>
            <w:noProof/>
            <w:shd w:val="clear" w:color="auto" w:fill="FFFFFF"/>
            <w:lang w:val="en-US"/>
            <w:rPrChange w:id="248" w:author="Rodrigo García" w:date="2017-09-29T10:18:00Z">
              <w:rPr>
                <w:noProof/>
                <w:shd w:val="clear" w:color="auto" w:fill="FFFFFF"/>
              </w:rPr>
            </w:rPrChange>
          </w:rPr>
          <w:t>2.1.4.  Chart.js</w:t>
        </w:r>
        <w:r w:rsidRPr="00044CA7">
          <w:rPr>
            <w:noProof/>
            <w:lang w:val="en-US"/>
            <w:rPrChange w:id="249" w:author="Rodrigo García" w:date="2017-09-29T10:18:00Z">
              <w:rPr>
                <w:noProof/>
              </w:rPr>
            </w:rPrChange>
          </w:rPr>
          <w:tab/>
        </w:r>
        <w:r>
          <w:rPr>
            <w:noProof/>
          </w:rPr>
          <w:fldChar w:fldCharType="begin"/>
        </w:r>
        <w:r w:rsidRPr="00044CA7">
          <w:rPr>
            <w:noProof/>
            <w:lang w:val="en-US"/>
            <w:rPrChange w:id="250" w:author="Rodrigo García" w:date="2017-09-29T10:18:00Z">
              <w:rPr>
                <w:noProof/>
              </w:rPr>
            </w:rPrChange>
          </w:rPr>
          <w:instrText xml:space="preserve"> PAGEREF _Toc368246689 \h </w:instrText>
        </w:r>
      </w:ins>
      <w:r>
        <w:rPr>
          <w:noProof/>
        </w:rPr>
      </w:r>
      <w:r>
        <w:rPr>
          <w:noProof/>
        </w:rPr>
        <w:fldChar w:fldCharType="separate"/>
      </w:r>
      <w:ins w:id="251" w:author="Borja Gonzalez" w:date="2017-09-28T19:35:00Z">
        <w:r w:rsidRPr="00044CA7">
          <w:rPr>
            <w:noProof/>
            <w:lang w:val="en-US"/>
            <w:rPrChange w:id="252" w:author="Rodrigo García" w:date="2017-09-29T10:18:00Z">
              <w:rPr>
                <w:noProof/>
              </w:rPr>
            </w:rPrChange>
          </w:rPr>
          <w:t>8</w:t>
        </w:r>
        <w:r>
          <w:rPr>
            <w:noProof/>
          </w:rPr>
          <w:fldChar w:fldCharType="end"/>
        </w:r>
      </w:ins>
    </w:p>
    <w:p w14:paraId="4A98FC7C" w14:textId="77777777" w:rsidR="004426CE" w:rsidRDefault="004426CE">
      <w:pPr>
        <w:pStyle w:val="TOC3"/>
        <w:tabs>
          <w:tab w:val="right" w:leader="dot" w:pos="8630"/>
        </w:tabs>
        <w:rPr>
          <w:ins w:id="253" w:author="Borja Gonzalez" w:date="2017-09-28T19:35:00Z"/>
          <w:i w:val="0"/>
          <w:noProof/>
          <w:sz w:val="24"/>
          <w:szCs w:val="24"/>
          <w:lang w:eastAsia="ja-JP"/>
        </w:rPr>
      </w:pPr>
      <w:ins w:id="254" w:author="Borja Gonzalez" w:date="2017-09-28T19:35:00Z">
        <w:r>
          <w:rPr>
            <w:noProof/>
          </w:rPr>
          <w:t>2.1.5.  Papa Parse</w:t>
        </w:r>
        <w:r>
          <w:rPr>
            <w:noProof/>
          </w:rPr>
          <w:tab/>
        </w:r>
        <w:r>
          <w:rPr>
            <w:noProof/>
          </w:rPr>
          <w:fldChar w:fldCharType="begin"/>
        </w:r>
        <w:r>
          <w:rPr>
            <w:noProof/>
          </w:rPr>
          <w:instrText xml:space="preserve"> PAGEREF _Toc368246690 \h </w:instrText>
        </w:r>
      </w:ins>
      <w:r>
        <w:rPr>
          <w:noProof/>
        </w:rPr>
      </w:r>
      <w:r>
        <w:rPr>
          <w:noProof/>
        </w:rPr>
        <w:fldChar w:fldCharType="separate"/>
      </w:r>
      <w:ins w:id="255" w:author="Borja Gonzalez" w:date="2017-09-28T19:35:00Z">
        <w:r>
          <w:rPr>
            <w:noProof/>
          </w:rPr>
          <w:t>9</w:t>
        </w:r>
        <w:r>
          <w:rPr>
            <w:noProof/>
          </w:rPr>
          <w:fldChar w:fldCharType="end"/>
        </w:r>
      </w:ins>
    </w:p>
    <w:p w14:paraId="6A1B05E6" w14:textId="77777777" w:rsidR="004426CE" w:rsidRDefault="004426CE">
      <w:pPr>
        <w:pStyle w:val="TOC2"/>
        <w:tabs>
          <w:tab w:val="right" w:leader="dot" w:pos="8630"/>
        </w:tabs>
        <w:rPr>
          <w:ins w:id="256" w:author="Borja Gonzalez" w:date="2017-09-28T19:35:00Z"/>
          <w:noProof/>
          <w:sz w:val="24"/>
          <w:szCs w:val="24"/>
          <w:lang w:eastAsia="ja-JP"/>
        </w:rPr>
      </w:pPr>
      <w:ins w:id="257" w:author="Borja Gonzalez" w:date="2017-09-28T19:35:00Z">
        <w:r>
          <w:rPr>
            <w:noProof/>
          </w:rPr>
          <w:t>2.2.  Diseño del lado del Servidor</w:t>
        </w:r>
        <w:r>
          <w:rPr>
            <w:noProof/>
          </w:rPr>
          <w:tab/>
        </w:r>
        <w:r>
          <w:rPr>
            <w:noProof/>
          </w:rPr>
          <w:fldChar w:fldCharType="begin"/>
        </w:r>
        <w:r>
          <w:rPr>
            <w:noProof/>
          </w:rPr>
          <w:instrText xml:space="preserve"> PAGEREF _Toc368246691 \h </w:instrText>
        </w:r>
      </w:ins>
      <w:r>
        <w:rPr>
          <w:noProof/>
        </w:rPr>
      </w:r>
      <w:r>
        <w:rPr>
          <w:noProof/>
        </w:rPr>
        <w:fldChar w:fldCharType="separate"/>
      </w:r>
      <w:ins w:id="258" w:author="Borja Gonzalez" w:date="2017-09-28T19:35:00Z">
        <w:r>
          <w:rPr>
            <w:noProof/>
          </w:rPr>
          <w:t>9</w:t>
        </w:r>
        <w:r>
          <w:rPr>
            <w:noProof/>
          </w:rPr>
          <w:fldChar w:fldCharType="end"/>
        </w:r>
      </w:ins>
    </w:p>
    <w:p w14:paraId="29BE3521" w14:textId="77777777" w:rsidR="004426CE" w:rsidRPr="00044CA7" w:rsidRDefault="004426CE">
      <w:pPr>
        <w:pStyle w:val="TOC3"/>
        <w:tabs>
          <w:tab w:val="right" w:leader="dot" w:pos="8630"/>
        </w:tabs>
        <w:rPr>
          <w:ins w:id="259" w:author="Borja Gonzalez" w:date="2017-09-28T19:35:00Z"/>
          <w:i w:val="0"/>
          <w:noProof/>
          <w:sz w:val="24"/>
          <w:szCs w:val="24"/>
          <w:lang w:val="en-US" w:eastAsia="ja-JP"/>
          <w:rPrChange w:id="260" w:author="Rodrigo García" w:date="2017-09-29T10:18:00Z">
            <w:rPr>
              <w:ins w:id="261" w:author="Borja Gonzalez" w:date="2017-09-28T19:35:00Z"/>
              <w:i w:val="0"/>
              <w:noProof/>
              <w:sz w:val="24"/>
              <w:szCs w:val="24"/>
              <w:lang w:eastAsia="ja-JP"/>
            </w:rPr>
          </w:rPrChange>
        </w:rPr>
      </w:pPr>
      <w:ins w:id="262" w:author="Borja Gonzalez" w:date="2017-09-28T19:35:00Z">
        <w:r w:rsidRPr="00044CA7">
          <w:rPr>
            <w:noProof/>
            <w:lang w:val="en-US"/>
            <w:rPrChange w:id="263" w:author="Rodrigo García" w:date="2017-09-29T10:18:00Z">
              <w:rPr>
                <w:noProof/>
              </w:rPr>
            </w:rPrChange>
          </w:rPr>
          <w:t>2.2.1. NodeJS</w:t>
        </w:r>
        <w:r w:rsidRPr="00044CA7">
          <w:rPr>
            <w:noProof/>
            <w:lang w:val="en-US"/>
            <w:rPrChange w:id="264" w:author="Rodrigo García" w:date="2017-09-29T10:18:00Z">
              <w:rPr>
                <w:noProof/>
              </w:rPr>
            </w:rPrChange>
          </w:rPr>
          <w:tab/>
        </w:r>
        <w:r>
          <w:rPr>
            <w:noProof/>
          </w:rPr>
          <w:fldChar w:fldCharType="begin"/>
        </w:r>
        <w:r w:rsidRPr="00044CA7">
          <w:rPr>
            <w:noProof/>
            <w:lang w:val="en-US"/>
            <w:rPrChange w:id="265" w:author="Rodrigo García" w:date="2017-09-29T10:18:00Z">
              <w:rPr>
                <w:noProof/>
              </w:rPr>
            </w:rPrChange>
          </w:rPr>
          <w:instrText xml:space="preserve"> PAGEREF _Toc368246692 \h </w:instrText>
        </w:r>
      </w:ins>
      <w:r>
        <w:rPr>
          <w:noProof/>
        </w:rPr>
      </w:r>
      <w:r>
        <w:rPr>
          <w:noProof/>
        </w:rPr>
        <w:fldChar w:fldCharType="separate"/>
      </w:r>
      <w:ins w:id="266" w:author="Borja Gonzalez" w:date="2017-09-28T19:35:00Z">
        <w:r w:rsidRPr="00044CA7">
          <w:rPr>
            <w:noProof/>
            <w:lang w:val="en-US"/>
            <w:rPrChange w:id="267" w:author="Rodrigo García" w:date="2017-09-29T10:18:00Z">
              <w:rPr>
                <w:noProof/>
              </w:rPr>
            </w:rPrChange>
          </w:rPr>
          <w:t>9</w:t>
        </w:r>
        <w:r>
          <w:rPr>
            <w:noProof/>
          </w:rPr>
          <w:fldChar w:fldCharType="end"/>
        </w:r>
      </w:ins>
    </w:p>
    <w:p w14:paraId="0108EE09" w14:textId="77777777" w:rsidR="004426CE" w:rsidRPr="00044CA7" w:rsidRDefault="004426CE">
      <w:pPr>
        <w:pStyle w:val="TOC3"/>
        <w:tabs>
          <w:tab w:val="right" w:leader="dot" w:pos="8630"/>
        </w:tabs>
        <w:rPr>
          <w:ins w:id="268" w:author="Borja Gonzalez" w:date="2017-09-28T19:35:00Z"/>
          <w:i w:val="0"/>
          <w:noProof/>
          <w:sz w:val="24"/>
          <w:szCs w:val="24"/>
          <w:lang w:val="en-US" w:eastAsia="ja-JP"/>
          <w:rPrChange w:id="269" w:author="Rodrigo García" w:date="2017-09-29T10:18:00Z">
            <w:rPr>
              <w:ins w:id="270" w:author="Borja Gonzalez" w:date="2017-09-28T19:35:00Z"/>
              <w:i w:val="0"/>
              <w:noProof/>
              <w:sz w:val="24"/>
              <w:szCs w:val="24"/>
              <w:lang w:eastAsia="ja-JP"/>
            </w:rPr>
          </w:rPrChange>
        </w:rPr>
      </w:pPr>
      <w:ins w:id="271" w:author="Borja Gonzalez" w:date="2017-09-28T19:35:00Z">
        <w:r w:rsidRPr="00044CA7">
          <w:rPr>
            <w:noProof/>
            <w:lang w:val="en-US"/>
            <w:rPrChange w:id="272" w:author="Rodrigo García" w:date="2017-09-29T10:18:00Z">
              <w:rPr>
                <w:noProof/>
              </w:rPr>
            </w:rPrChange>
          </w:rPr>
          <w:t>2.2.1 Express.js</w:t>
        </w:r>
        <w:r w:rsidRPr="00044CA7">
          <w:rPr>
            <w:noProof/>
            <w:lang w:val="en-US"/>
            <w:rPrChange w:id="273" w:author="Rodrigo García" w:date="2017-09-29T10:18:00Z">
              <w:rPr>
                <w:noProof/>
              </w:rPr>
            </w:rPrChange>
          </w:rPr>
          <w:tab/>
        </w:r>
        <w:r>
          <w:rPr>
            <w:noProof/>
          </w:rPr>
          <w:fldChar w:fldCharType="begin"/>
        </w:r>
        <w:r w:rsidRPr="00044CA7">
          <w:rPr>
            <w:noProof/>
            <w:lang w:val="en-US"/>
            <w:rPrChange w:id="274" w:author="Rodrigo García" w:date="2017-09-29T10:18:00Z">
              <w:rPr>
                <w:noProof/>
              </w:rPr>
            </w:rPrChange>
          </w:rPr>
          <w:instrText xml:space="preserve"> PAGEREF _Toc368246693 \h </w:instrText>
        </w:r>
      </w:ins>
      <w:r>
        <w:rPr>
          <w:noProof/>
        </w:rPr>
      </w:r>
      <w:r>
        <w:rPr>
          <w:noProof/>
        </w:rPr>
        <w:fldChar w:fldCharType="separate"/>
      </w:r>
      <w:ins w:id="275" w:author="Borja Gonzalez" w:date="2017-09-28T19:35:00Z">
        <w:r w:rsidRPr="00044CA7">
          <w:rPr>
            <w:noProof/>
            <w:lang w:val="en-US"/>
            <w:rPrChange w:id="276" w:author="Rodrigo García" w:date="2017-09-29T10:18:00Z">
              <w:rPr>
                <w:noProof/>
              </w:rPr>
            </w:rPrChange>
          </w:rPr>
          <w:t>10</w:t>
        </w:r>
        <w:r>
          <w:rPr>
            <w:noProof/>
          </w:rPr>
          <w:fldChar w:fldCharType="end"/>
        </w:r>
      </w:ins>
    </w:p>
    <w:p w14:paraId="4EA087D7" w14:textId="77777777" w:rsidR="004426CE" w:rsidRPr="00044CA7" w:rsidRDefault="004426CE">
      <w:pPr>
        <w:pStyle w:val="TOC3"/>
        <w:tabs>
          <w:tab w:val="right" w:leader="dot" w:pos="8630"/>
        </w:tabs>
        <w:rPr>
          <w:ins w:id="277" w:author="Borja Gonzalez" w:date="2017-09-28T19:35:00Z"/>
          <w:i w:val="0"/>
          <w:noProof/>
          <w:sz w:val="24"/>
          <w:szCs w:val="24"/>
          <w:lang w:val="en-US" w:eastAsia="ja-JP"/>
          <w:rPrChange w:id="278" w:author="Rodrigo García" w:date="2017-09-29T10:18:00Z">
            <w:rPr>
              <w:ins w:id="279" w:author="Borja Gonzalez" w:date="2017-09-28T19:35:00Z"/>
              <w:i w:val="0"/>
              <w:noProof/>
              <w:sz w:val="24"/>
              <w:szCs w:val="24"/>
              <w:lang w:eastAsia="ja-JP"/>
            </w:rPr>
          </w:rPrChange>
        </w:rPr>
      </w:pPr>
      <w:ins w:id="280" w:author="Borja Gonzalez" w:date="2017-09-28T19:35:00Z">
        <w:r w:rsidRPr="00044CA7">
          <w:rPr>
            <w:noProof/>
            <w:lang w:val="en-US"/>
            <w:rPrChange w:id="281" w:author="Rodrigo García" w:date="2017-09-29T10:18:00Z">
              <w:rPr>
                <w:noProof/>
              </w:rPr>
            </w:rPrChange>
          </w:rPr>
          <w:t>2.2.2.  App.js</w:t>
        </w:r>
        <w:r w:rsidRPr="00044CA7">
          <w:rPr>
            <w:noProof/>
            <w:lang w:val="en-US"/>
            <w:rPrChange w:id="282" w:author="Rodrigo García" w:date="2017-09-29T10:18:00Z">
              <w:rPr>
                <w:noProof/>
              </w:rPr>
            </w:rPrChange>
          </w:rPr>
          <w:tab/>
        </w:r>
        <w:r>
          <w:rPr>
            <w:noProof/>
          </w:rPr>
          <w:fldChar w:fldCharType="begin"/>
        </w:r>
        <w:r w:rsidRPr="00044CA7">
          <w:rPr>
            <w:noProof/>
            <w:lang w:val="en-US"/>
            <w:rPrChange w:id="283" w:author="Rodrigo García" w:date="2017-09-29T10:18:00Z">
              <w:rPr>
                <w:noProof/>
              </w:rPr>
            </w:rPrChange>
          </w:rPr>
          <w:instrText xml:space="preserve"> PAGEREF _Toc368246694 \h </w:instrText>
        </w:r>
      </w:ins>
      <w:r>
        <w:rPr>
          <w:noProof/>
        </w:rPr>
      </w:r>
      <w:r>
        <w:rPr>
          <w:noProof/>
        </w:rPr>
        <w:fldChar w:fldCharType="separate"/>
      </w:r>
      <w:ins w:id="284" w:author="Borja Gonzalez" w:date="2017-09-28T19:35:00Z">
        <w:r w:rsidRPr="00044CA7">
          <w:rPr>
            <w:noProof/>
            <w:lang w:val="en-US"/>
            <w:rPrChange w:id="285" w:author="Rodrigo García" w:date="2017-09-29T10:18:00Z">
              <w:rPr>
                <w:noProof/>
              </w:rPr>
            </w:rPrChange>
          </w:rPr>
          <w:t>10</w:t>
        </w:r>
        <w:r>
          <w:rPr>
            <w:noProof/>
          </w:rPr>
          <w:fldChar w:fldCharType="end"/>
        </w:r>
      </w:ins>
    </w:p>
    <w:p w14:paraId="7F882243" w14:textId="77777777" w:rsidR="004426CE" w:rsidRDefault="004426CE">
      <w:pPr>
        <w:pStyle w:val="TOC3"/>
        <w:tabs>
          <w:tab w:val="right" w:leader="dot" w:pos="8630"/>
        </w:tabs>
        <w:rPr>
          <w:ins w:id="286" w:author="Borja Gonzalez" w:date="2017-09-28T19:35:00Z"/>
          <w:i w:val="0"/>
          <w:noProof/>
          <w:sz w:val="24"/>
          <w:szCs w:val="24"/>
          <w:lang w:eastAsia="ja-JP"/>
        </w:rPr>
      </w:pPr>
      <w:ins w:id="287" w:author="Borja Gonzalez" w:date="2017-09-28T19:35:00Z">
        <w:r>
          <w:rPr>
            <w:noProof/>
          </w:rPr>
          <w:t>2.2.3.  Socket.io</w:t>
        </w:r>
        <w:r>
          <w:rPr>
            <w:noProof/>
          </w:rPr>
          <w:tab/>
        </w:r>
        <w:r>
          <w:rPr>
            <w:noProof/>
          </w:rPr>
          <w:fldChar w:fldCharType="begin"/>
        </w:r>
        <w:r>
          <w:rPr>
            <w:noProof/>
          </w:rPr>
          <w:instrText xml:space="preserve"> PAGEREF _Toc368246695 \h </w:instrText>
        </w:r>
      </w:ins>
      <w:r>
        <w:rPr>
          <w:noProof/>
        </w:rPr>
      </w:r>
      <w:r>
        <w:rPr>
          <w:noProof/>
        </w:rPr>
        <w:fldChar w:fldCharType="separate"/>
      </w:r>
      <w:ins w:id="288" w:author="Borja Gonzalez" w:date="2017-09-28T19:35:00Z">
        <w:r>
          <w:rPr>
            <w:noProof/>
          </w:rPr>
          <w:t>11</w:t>
        </w:r>
        <w:r>
          <w:rPr>
            <w:noProof/>
          </w:rPr>
          <w:fldChar w:fldCharType="end"/>
        </w:r>
      </w:ins>
    </w:p>
    <w:p w14:paraId="249763DF" w14:textId="77777777" w:rsidR="004426CE" w:rsidRDefault="004426CE">
      <w:pPr>
        <w:pStyle w:val="TOC2"/>
        <w:tabs>
          <w:tab w:val="right" w:leader="dot" w:pos="8630"/>
        </w:tabs>
        <w:rPr>
          <w:ins w:id="289" w:author="Borja Gonzalez" w:date="2017-09-28T19:35:00Z"/>
          <w:noProof/>
          <w:sz w:val="24"/>
          <w:szCs w:val="24"/>
          <w:lang w:eastAsia="ja-JP"/>
        </w:rPr>
      </w:pPr>
      <w:ins w:id="290" w:author="Borja Gonzalez" w:date="2017-09-28T19:35:00Z">
        <w:r>
          <w:rPr>
            <w:noProof/>
          </w:rPr>
          <w:t>2.3.  Bases de Datos</w:t>
        </w:r>
        <w:r>
          <w:rPr>
            <w:noProof/>
          </w:rPr>
          <w:tab/>
        </w:r>
        <w:r>
          <w:rPr>
            <w:noProof/>
          </w:rPr>
          <w:fldChar w:fldCharType="begin"/>
        </w:r>
        <w:r>
          <w:rPr>
            <w:noProof/>
          </w:rPr>
          <w:instrText xml:space="preserve"> PAGEREF _Toc368246696 \h </w:instrText>
        </w:r>
      </w:ins>
      <w:r>
        <w:rPr>
          <w:noProof/>
        </w:rPr>
      </w:r>
      <w:r>
        <w:rPr>
          <w:noProof/>
        </w:rPr>
        <w:fldChar w:fldCharType="separate"/>
      </w:r>
      <w:ins w:id="291" w:author="Borja Gonzalez" w:date="2017-09-28T19:35:00Z">
        <w:r>
          <w:rPr>
            <w:noProof/>
          </w:rPr>
          <w:t>11</w:t>
        </w:r>
        <w:r>
          <w:rPr>
            <w:noProof/>
          </w:rPr>
          <w:fldChar w:fldCharType="end"/>
        </w:r>
      </w:ins>
    </w:p>
    <w:p w14:paraId="5EDF1B7B" w14:textId="77777777" w:rsidR="004426CE" w:rsidRPr="00044CA7" w:rsidRDefault="004426CE">
      <w:pPr>
        <w:pStyle w:val="TOC3"/>
        <w:tabs>
          <w:tab w:val="right" w:leader="dot" w:pos="8630"/>
        </w:tabs>
        <w:rPr>
          <w:ins w:id="292" w:author="Borja Gonzalez" w:date="2017-09-28T19:35:00Z"/>
          <w:i w:val="0"/>
          <w:noProof/>
          <w:sz w:val="24"/>
          <w:szCs w:val="24"/>
          <w:lang w:val="en-US" w:eastAsia="ja-JP"/>
          <w:rPrChange w:id="293" w:author="Rodrigo García" w:date="2017-09-29T10:18:00Z">
            <w:rPr>
              <w:ins w:id="294" w:author="Borja Gonzalez" w:date="2017-09-28T19:35:00Z"/>
              <w:i w:val="0"/>
              <w:noProof/>
              <w:sz w:val="24"/>
              <w:szCs w:val="24"/>
              <w:lang w:eastAsia="ja-JP"/>
            </w:rPr>
          </w:rPrChange>
        </w:rPr>
      </w:pPr>
      <w:ins w:id="295" w:author="Borja Gonzalez" w:date="2017-09-28T19:35:00Z">
        <w:r w:rsidRPr="00044CA7">
          <w:rPr>
            <w:noProof/>
            <w:lang w:val="en-US"/>
            <w:rPrChange w:id="296" w:author="Rodrigo García" w:date="2017-09-29T10:18:00Z">
              <w:rPr>
                <w:noProof/>
              </w:rPr>
            </w:rPrChange>
          </w:rPr>
          <w:t>2.3.1.  SQLite</w:t>
        </w:r>
        <w:r w:rsidRPr="00044CA7">
          <w:rPr>
            <w:noProof/>
            <w:lang w:val="en-US"/>
            <w:rPrChange w:id="297" w:author="Rodrigo García" w:date="2017-09-29T10:18:00Z">
              <w:rPr>
                <w:noProof/>
              </w:rPr>
            </w:rPrChange>
          </w:rPr>
          <w:tab/>
        </w:r>
        <w:r>
          <w:rPr>
            <w:noProof/>
          </w:rPr>
          <w:fldChar w:fldCharType="begin"/>
        </w:r>
        <w:r w:rsidRPr="00044CA7">
          <w:rPr>
            <w:noProof/>
            <w:lang w:val="en-US"/>
            <w:rPrChange w:id="298" w:author="Rodrigo García" w:date="2017-09-29T10:18:00Z">
              <w:rPr>
                <w:noProof/>
              </w:rPr>
            </w:rPrChange>
          </w:rPr>
          <w:instrText xml:space="preserve"> PAGEREF _Toc368246697 \h </w:instrText>
        </w:r>
      </w:ins>
      <w:r>
        <w:rPr>
          <w:noProof/>
        </w:rPr>
      </w:r>
      <w:r>
        <w:rPr>
          <w:noProof/>
        </w:rPr>
        <w:fldChar w:fldCharType="separate"/>
      </w:r>
      <w:ins w:id="299" w:author="Borja Gonzalez" w:date="2017-09-28T19:35:00Z">
        <w:r w:rsidRPr="00044CA7">
          <w:rPr>
            <w:noProof/>
            <w:lang w:val="en-US"/>
            <w:rPrChange w:id="300" w:author="Rodrigo García" w:date="2017-09-29T10:18:00Z">
              <w:rPr>
                <w:noProof/>
              </w:rPr>
            </w:rPrChange>
          </w:rPr>
          <w:t>12</w:t>
        </w:r>
        <w:r>
          <w:rPr>
            <w:noProof/>
          </w:rPr>
          <w:fldChar w:fldCharType="end"/>
        </w:r>
      </w:ins>
    </w:p>
    <w:p w14:paraId="302E23BD" w14:textId="77777777" w:rsidR="004426CE" w:rsidRPr="00044CA7" w:rsidRDefault="004426CE">
      <w:pPr>
        <w:pStyle w:val="TOC2"/>
        <w:tabs>
          <w:tab w:val="right" w:leader="dot" w:pos="8630"/>
        </w:tabs>
        <w:rPr>
          <w:ins w:id="301" w:author="Borja Gonzalez" w:date="2017-09-28T19:35:00Z"/>
          <w:noProof/>
          <w:sz w:val="24"/>
          <w:szCs w:val="24"/>
          <w:lang w:val="en-US" w:eastAsia="ja-JP"/>
          <w:rPrChange w:id="302" w:author="Rodrigo García" w:date="2017-09-29T10:18:00Z">
            <w:rPr>
              <w:ins w:id="303" w:author="Borja Gonzalez" w:date="2017-09-28T19:35:00Z"/>
              <w:noProof/>
              <w:sz w:val="24"/>
              <w:szCs w:val="24"/>
              <w:lang w:eastAsia="ja-JP"/>
            </w:rPr>
          </w:rPrChange>
        </w:rPr>
      </w:pPr>
      <w:ins w:id="304" w:author="Borja Gonzalez" w:date="2017-09-28T19:35:00Z">
        <w:r w:rsidRPr="00044CA7">
          <w:rPr>
            <w:noProof/>
            <w:lang w:val="en-US"/>
            <w:rPrChange w:id="305" w:author="Rodrigo García" w:date="2017-09-29T10:18:00Z">
              <w:rPr>
                <w:noProof/>
              </w:rPr>
            </w:rPrChange>
          </w:rPr>
          <w:t>2.4.  Sensor Inercial - IMU</w:t>
        </w:r>
        <w:r w:rsidRPr="00044CA7">
          <w:rPr>
            <w:noProof/>
            <w:lang w:val="en-US"/>
            <w:rPrChange w:id="306" w:author="Rodrigo García" w:date="2017-09-29T10:18:00Z">
              <w:rPr>
                <w:noProof/>
              </w:rPr>
            </w:rPrChange>
          </w:rPr>
          <w:tab/>
        </w:r>
        <w:r>
          <w:rPr>
            <w:noProof/>
          </w:rPr>
          <w:fldChar w:fldCharType="begin"/>
        </w:r>
        <w:r w:rsidRPr="00044CA7">
          <w:rPr>
            <w:noProof/>
            <w:lang w:val="en-US"/>
            <w:rPrChange w:id="307" w:author="Rodrigo García" w:date="2017-09-29T10:18:00Z">
              <w:rPr>
                <w:noProof/>
              </w:rPr>
            </w:rPrChange>
          </w:rPr>
          <w:instrText xml:space="preserve"> PAGEREF _Toc368246698 \h </w:instrText>
        </w:r>
      </w:ins>
      <w:r>
        <w:rPr>
          <w:noProof/>
        </w:rPr>
      </w:r>
      <w:r>
        <w:rPr>
          <w:noProof/>
        </w:rPr>
        <w:fldChar w:fldCharType="separate"/>
      </w:r>
      <w:ins w:id="308" w:author="Borja Gonzalez" w:date="2017-09-28T19:35:00Z">
        <w:r w:rsidRPr="00044CA7">
          <w:rPr>
            <w:noProof/>
            <w:lang w:val="en-US"/>
            <w:rPrChange w:id="309" w:author="Rodrigo García" w:date="2017-09-29T10:18:00Z">
              <w:rPr>
                <w:noProof/>
              </w:rPr>
            </w:rPrChange>
          </w:rPr>
          <w:t>12</w:t>
        </w:r>
        <w:r>
          <w:rPr>
            <w:noProof/>
          </w:rPr>
          <w:fldChar w:fldCharType="end"/>
        </w:r>
      </w:ins>
    </w:p>
    <w:p w14:paraId="751DCC45" w14:textId="77777777" w:rsidR="004426CE" w:rsidRPr="00044CA7" w:rsidRDefault="004426CE">
      <w:pPr>
        <w:pStyle w:val="TOC3"/>
        <w:tabs>
          <w:tab w:val="right" w:leader="dot" w:pos="8630"/>
        </w:tabs>
        <w:rPr>
          <w:ins w:id="310" w:author="Borja Gonzalez" w:date="2017-09-28T19:35:00Z"/>
          <w:i w:val="0"/>
          <w:noProof/>
          <w:sz w:val="24"/>
          <w:szCs w:val="24"/>
          <w:lang w:val="en-US" w:eastAsia="ja-JP"/>
          <w:rPrChange w:id="311" w:author="Rodrigo García" w:date="2017-09-29T10:18:00Z">
            <w:rPr>
              <w:ins w:id="312" w:author="Borja Gonzalez" w:date="2017-09-28T19:35:00Z"/>
              <w:i w:val="0"/>
              <w:noProof/>
              <w:sz w:val="24"/>
              <w:szCs w:val="24"/>
              <w:lang w:eastAsia="ja-JP"/>
            </w:rPr>
          </w:rPrChange>
        </w:rPr>
      </w:pPr>
      <w:ins w:id="313" w:author="Borja Gonzalez" w:date="2017-09-28T19:35:00Z">
        <w:r w:rsidRPr="00044CA7">
          <w:rPr>
            <w:noProof/>
            <w:lang w:val="en-US"/>
            <w:rPrChange w:id="314" w:author="Rodrigo García" w:date="2017-09-29T10:18:00Z">
              <w:rPr>
                <w:noProof/>
              </w:rPr>
            </w:rPrChange>
          </w:rPr>
          <w:t>2.4.1.  Werium Basic Pro</w:t>
        </w:r>
        <w:r w:rsidRPr="00044CA7">
          <w:rPr>
            <w:noProof/>
            <w:lang w:val="en-US"/>
            <w:rPrChange w:id="315" w:author="Rodrigo García" w:date="2017-09-29T10:18:00Z">
              <w:rPr>
                <w:noProof/>
              </w:rPr>
            </w:rPrChange>
          </w:rPr>
          <w:tab/>
        </w:r>
        <w:r>
          <w:rPr>
            <w:noProof/>
          </w:rPr>
          <w:fldChar w:fldCharType="begin"/>
        </w:r>
        <w:r w:rsidRPr="00044CA7">
          <w:rPr>
            <w:noProof/>
            <w:lang w:val="en-US"/>
            <w:rPrChange w:id="316" w:author="Rodrigo García" w:date="2017-09-29T10:18:00Z">
              <w:rPr>
                <w:noProof/>
              </w:rPr>
            </w:rPrChange>
          </w:rPr>
          <w:instrText xml:space="preserve"> PAGEREF _Toc368246699 \h </w:instrText>
        </w:r>
      </w:ins>
      <w:r>
        <w:rPr>
          <w:noProof/>
        </w:rPr>
      </w:r>
      <w:r>
        <w:rPr>
          <w:noProof/>
        </w:rPr>
        <w:fldChar w:fldCharType="separate"/>
      </w:r>
      <w:ins w:id="317" w:author="Borja Gonzalez" w:date="2017-09-28T19:35:00Z">
        <w:r w:rsidRPr="00044CA7">
          <w:rPr>
            <w:noProof/>
            <w:lang w:val="en-US"/>
            <w:rPrChange w:id="318" w:author="Rodrigo García" w:date="2017-09-29T10:18:00Z">
              <w:rPr>
                <w:noProof/>
              </w:rPr>
            </w:rPrChange>
          </w:rPr>
          <w:t>13</w:t>
        </w:r>
        <w:r>
          <w:rPr>
            <w:noProof/>
          </w:rPr>
          <w:fldChar w:fldCharType="end"/>
        </w:r>
      </w:ins>
    </w:p>
    <w:p w14:paraId="13325F44" w14:textId="77777777" w:rsidR="004426CE" w:rsidRDefault="004426CE">
      <w:pPr>
        <w:pStyle w:val="TOC1"/>
        <w:tabs>
          <w:tab w:val="right" w:leader="dot" w:pos="8630"/>
        </w:tabs>
        <w:rPr>
          <w:ins w:id="319" w:author="Borja Gonzalez" w:date="2017-09-28T19:35:00Z"/>
          <w:rFonts w:asciiTheme="minorHAnsi" w:hAnsiTheme="minorHAnsi"/>
          <w:b w:val="0"/>
          <w:noProof/>
          <w:color w:val="auto"/>
          <w:lang w:eastAsia="ja-JP"/>
        </w:rPr>
      </w:pPr>
      <w:ins w:id="320" w:author="Borja Gonzalez" w:date="2017-09-28T19:35:00Z">
        <w:r>
          <w:rPr>
            <w:noProof/>
          </w:rPr>
          <w:t>3.  Diseño</w:t>
        </w:r>
        <w:r>
          <w:rPr>
            <w:noProof/>
          </w:rPr>
          <w:tab/>
        </w:r>
        <w:r>
          <w:rPr>
            <w:noProof/>
          </w:rPr>
          <w:fldChar w:fldCharType="begin"/>
        </w:r>
        <w:r>
          <w:rPr>
            <w:noProof/>
          </w:rPr>
          <w:instrText xml:space="preserve"> PAGEREF _Toc368246700 \h </w:instrText>
        </w:r>
      </w:ins>
      <w:r>
        <w:rPr>
          <w:noProof/>
        </w:rPr>
      </w:r>
      <w:r>
        <w:rPr>
          <w:noProof/>
        </w:rPr>
        <w:fldChar w:fldCharType="separate"/>
      </w:r>
      <w:ins w:id="321" w:author="Borja Gonzalez" w:date="2017-09-28T19:35:00Z">
        <w:r>
          <w:rPr>
            <w:noProof/>
          </w:rPr>
          <w:t>14</w:t>
        </w:r>
        <w:r>
          <w:rPr>
            <w:noProof/>
          </w:rPr>
          <w:fldChar w:fldCharType="end"/>
        </w:r>
      </w:ins>
    </w:p>
    <w:p w14:paraId="0E7D7246" w14:textId="77777777" w:rsidR="004426CE" w:rsidRDefault="004426CE">
      <w:pPr>
        <w:pStyle w:val="TOC2"/>
        <w:tabs>
          <w:tab w:val="right" w:leader="dot" w:pos="8630"/>
        </w:tabs>
        <w:rPr>
          <w:ins w:id="322" w:author="Borja Gonzalez" w:date="2017-09-28T19:35:00Z"/>
          <w:noProof/>
          <w:sz w:val="24"/>
          <w:szCs w:val="24"/>
          <w:lang w:eastAsia="ja-JP"/>
        </w:rPr>
      </w:pPr>
      <w:ins w:id="323" w:author="Borja Gonzalez" w:date="2017-09-28T19:35:00Z">
        <w:r>
          <w:rPr>
            <w:noProof/>
          </w:rPr>
          <w:t>3.1.  Descripción del problema</w:t>
        </w:r>
        <w:r>
          <w:rPr>
            <w:noProof/>
          </w:rPr>
          <w:tab/>
        </w:r>
        <w:r>
          <w:rPr>
            <w:noProof/>
          </w:rPr>
          <w:fldChar w:fldCharType="begin"/>
        </w:r>
        <w:r>
          <w:rPr>
            <w:noProof/>
          </w:rPr>
          <w:instrText xml:space="preserve"> PAGEREF _Toc368246701 \h </w:instrText>
        </w:r>
      </w:ins>
      <w:r>
        <w:rPr>
          <w:noProof/>
        </w:rPr>
      </w:r>
      <w:r>
        <w:rPr>
          <w:noProof/>
        </w:rPr>
        <w:fldChar w:fldCharType="separate"/>
      </w:r>
      <w:ins w:id="324" w:author="Borja Gonzalez" w:date="2017-09-28T19:35:00Z">
        <w:r>
          <w:rPr>
            <w:noProof/>
          </w:rPr>
          <w:t>14</w:t>
        </w:r>
        <w:r>
          <w:rPr>
            <w:noProof/>
          </w:rPr>
          <w:fldChar w:fldCharType="end"/>
        </w:r>
      </w:ins>
    </w:p>
    <w:p w14:paraId="7D958E3D" w14:textId="77777777" w:rsidR="004426CE" w:rsidRDefault="004426CE">
      <w:pPr>
        <w:pStyle w:val="TOC2"/>
        <w:tabs>
          <w:tab w:val="right" w:leader="dot" w:pos="8630"/>
        </w:tabs>
        <w:rPr>
          <w:ins w:id="325" w:author="Borja Gonzalez" w:date="2017-09-28T19:35:00Z"/>
          <w:noProof/>
          <w:sz w:val="24"/>
          <w:szCs w:val="24"/>
          <w:lang w:eastAsia="ja-JP"/>
        </w:rPr>
      </w:pPr>
      <w:ins w:id="326" w:author="Borja Gonzalez" w:date="2017-09-28T19:35:00Z">
        <w:r>
          <w:rPr>
            <w:noProof/>
          </w:rPr>
          <w:t>3.2.  Requisitos</w:t>
        </w:r>
        <w:r>
          <w:rPr>
            <w:noProof/>
          </w:rPr>
          <w:tab/>
        </w:r>
        <w:r>
          <w:rPr>
            <w:noProof/>
          </w:rPr>
          <w:fldChar w:fldCharType="begin"/>
        </w:r>
        <w:r>
          <w:rPr>
            <w:noProof/>
          </w:rPr>
          <w:instrText xml:space="preserve"> PAGEREF _Toc368246702 \h </w:instrText>
        </w:r>
      </w:ins>
      <w:r>
        <w:rPr>
          <w:noProof/>
        </w:rPr>
      </w:r>
      <w:r>
        <w:rPr>
          <w:noProof/>
        </w:rPr>
        <w:fldChar w:fldCharType="separate"/>
      </w:r>
      <w:ins w:id="327" w:author="Borja Gonzalez" w:date="2017-09-28T19:35:00Z">
        <w:r>
          <w:rPr>
            <w:noProof/>
          </w:rPr>
          <w:t>14</w:t>
        </w:r>
        <w:r>
          <w:rPr>
            <w:noProof/>
          </w:rPr>
          <w:fldChar w:fldCharType="end"/>
        </w:r>
      </w:ins>
    </w:p>
    <w:p w14:paraId="6D7EBDCF" w14:textId="77777777" w:rsidR="004426CE" w:rsidRDefault="004426CE">
      <w:pPr>
        <w:pStyle w:val="TOC3"/>
        <w:tabs>
          <w:tab w:val="right" w:leader="dot" w:pos="8630"/>
        </w:tabs>
        <w:rPr>
          <w:ins w:id="328" w:author="Borja Gonzalez" w:date="2017-09-28T19:35:00Z"/>
          <w:i w:val="0"/>
          <w:noProof/>
          <w:sz w:val="24"/>
          <w:szCs w:val="24"/>
          <w:lang w:eastAsia="ja-JP"/>
        </w:rPr>
      </w:pPr>
      <w:ins w:id="329" w:author="Borja Gonzalez" w:date="2017-09-28T19:35:00Z">
        <w:r>
          <w:rPr>
            <w:noProof/>
          </w:rPr>
          <w:t>3.2.1.  Requisitos Funcionales</w:t>
        </w:r>
        <w:r>
          <w:rPr>
            <w:noProof/>
          </w:rPr>
          <w:tab/>
        </w:r>
        <w:r>
          <w:rPr>
            <w:noProof/>
          </w:rPr>
          <w:fldChar w:fldCharType="begin"/>
        </w:r>
        <w:r>
          <w:rPr>
            <w:noProof/>
          </w:rPr>
          <w:instrText xml:space="preserve"> PAGEREF _Toc368246703 \h </w:instrText>
        </w:r>
      </w:ins>
      <w:r>
        <w:rPr>
          <w:noProof/>
        </w:rPr>
      </w:r>
      <w:r>
        <w:rPr>
          <w:noProof/>
        </w:rPr>
        <w:fldChar w:fldCharType="separate"/>
      </w:r>
      <w:ins w:id="330" w:author="Borja Gonzalez" w:date="2017-09-28T19:35:00Z">
        <w:r>
          <w:rPr>
            <w:noProof/>
          </w:rPr>
          <w:t>14</w:t>
        </w:r>
        <w:r>
          <w:rPr>
            <w:noProof/>
          </w:rPr>
          <w:fldChar w:fldCharType="end"/>
        </w:r>
      </w:ins>
    </w:p>
    <w:p w14:paraId="32448D96" w14:textId="77777777" w:rsidR="004426CE" w:rsidRDefault="004426CE">
      <w:pPr>
        <w:pStyle w:val="TOC3"/>
        <w:tabs>
          <w:tab w:val="right" w:leader="dot" w:pos="8630"/>
        </w:tabs>
        <w:rPr>
          <w:ins w:id="331" w:author="Borja Gonzalez" w:date="2017-09-28T19:35:00Z"/>
          <w:i w:val="0"/>
          <w:noProof/>
          <w:sz w:val="24"/>
          <w:szCs w:val="24"/>
          <w:lang w:eastAsia="ja-JP"/>
        </w:rPr>
      </w:pPr>
      <w:ins w:id="332" w:author="Borja Gonzalez" w:date="2017-09-28T19:35:00Z">
        <w:r>
          <w:rPr>
            <w:noProof/>
          </w:rPr>
          <w:t>3.2.2.  Requisitos no Funcionales</w:t>
        </w:r>
        <w:r>
          <w:rPr>
            <w:noProof/>
          </w:rPr>
          <w:tab/>
        </w:r>
        <w:r>
          <w:rPr>
            <w:noProof/>
          </w:rPr>
          <w:fldChar w:fldCharType="begin"/>
        </w:r>
        <w:r>
          <w:rPr>
            <w:noProof/>
          </w:rPr>
          <w:instrText xml:space="preserve"> PAGEREF _Toc368246704 \h </w:instrText>
        </w:r>
      </w:ins>
      <w:r>
        <w:rPr>
          <w:noProof/>
        </w:rPr>
      </w:r>
      <w:r>
        <w:rPr>
          <w:noProof/>
        </w:rPr>
        <w:fldChar w:fldCharType="separate"/>
      </w:r>
      <w:ins w:id="333" w:author="Borja Gonzalez" w:date="2017-09-28T19:35:00Z">
        <w:r>
          <w:rPr>
            <w:noProof/>
          </w:rPr>
          <w:t>15</w:t>
        </w:r>
        <w:r>
          <w:rPr>
            <w:noProof/>
          </w:rPr>
          <w:fldChar w:fldCharType="end"/>
        </w:r>
      </w:ins>
    </w:p>
    <w:p w14:paraId="0AF86FD0" w14:textId="77777777" w:rsidR="004426CE" w:rsidRDefault="004426CE">
      <w:pPr>
        <w:pStyle w:val="TOC2"/>
        <w:tabs>
          <w:tab w:val="right" w:leader="dot" w:pos="8630"/>
        </w:tabs>
        <w:rPr>
          <w:ins w:id="334" w:author="Borja Gonzalez" w:date="2017-09-28T19:35:00Z"/>
          <w:noProof/>
          <w:sz w:val="24"/>
          <w:szCs w:val="24"/>
          <w:lang w:eastAsia="ja-JP"/>
        </w:rPr>
      </w:pPr>
      <w:ins w:id="335" w:author="Borja Gonzalez" w:date="2017-09-28T19:35:00Z">
        <w:r>
          <w:rPr>
            <w:noProof/>
          </w:rPr>
          <w:t>3.3.  Casos de uso</w:t>
        </w:r>
        <w:r>
          <w:rPr>
            <w:noProof/>
          </w:rPr>
          <w:tab/>
        </w:r>
        <w:r>
          <w:rPr>
            <w:noProof/>
          </w:rPr>
          <w:fldChar w:fldCharType="begin"/>
        </w:r>
        <w:r>
          <w:rPr>
            <w:noProof/>
          </w:rPr>
          <w:instrText xml:space="preserve"> PAGEREF _Toc368246705 \h </w:instrText>
        </w:r>
      </w:ins>
      <w:r>
        <w:rPr>
          <w:noProof/>
        </w:rPr>
      </w:r>
      <w:r>
        <w:rPr>
          <w:noProof/>
        </w:rPr>
        <w:fldChar w:fldCharType="separate"/>
      </w:r>
      <w:ins w:id="336" w:author="Borja Gonzalez" w:date="2017-09-28T19:35:00Z">
        <w:r>
          <w:rPr>
            <w:noProof/>
          </w:rPr>
          <w:t>15</w:t>
        </w:r>
        <w:r>
          <w:rPr>
            <w:noProof/>
          </w:rPr>
          <w:fldChar w:fldCharType="end"/>
        </w:r>
      </w:ins>
    </w:p>
    <w:p w14:paraId="77E63A81" w14:textId="77777777" w:rsidR="004426CE" w:rsidRDefault="004426CE">
      <w:pPr>
        <w:pStyle w:val="TOC2"/>
        <w:tabs>
          <w:tab w:val="right" w:leader="dot" w:pos="8630"/>
        </w:tabs>
        <w:rPr>
          <w:ins w:id="337" w:author="Borja Gonzalez" w:date="2017-09-28T19:35:00Z"/>
          <w:noProof/>
          <w:sz w:val="24"/>
          <w:szCs w:val="24"/>
          <w:lang w:eastAsia="ja-JP"/>
        </w:rPr>
      </w:pPr>
      <w:ins w:id="338" w:author="Borja Gonzalez" w:date="2017-09-28T19:35:00Z">
        <w:r>
          <w:rPr>
            <w:noProof/>
          </w:rPr>
          <w:t>3.4.  Matriz de trazabilidad</w:t>
        </w:r>
        <w:r>
          <w:rPr>
            <w:noProof/>
          </w:rPr>
          <w:tab/>
        </w:r>
        <w:r>
          <w:rPr>
            <w:noProof/>
          </w:rPr>
          <w:fldChar w:fldCharType="begin"/>
        </w:r>
        <w:r>
          <w:rPr>
            <w:noProof/>
          </w:rPr>
          <w:instrText xml:space="preserve"> PAGEREF _Toc368246706 \h </w:instrText>
        </w:r>
      </w:ins>
      <w:r>
        <w:rPr>
          <w:noProof/>
        </w:rPr>
      </w:r>
      <w:r>
        <w:rPr>
          <w:noProof/>
        </w:rPr>
        <w:fldChar w:fldCharType="separate"/>
      </w:r>
      <w:ins w:id="339" w:author="Borja Gonzalez" w:date="2017-09-28T19:35:00Z">
        <w:r>
          <w:rPr>
            <w:noProof/>
          </w:rPr>
          <w:t>19</w:t>
        </w:r>
        <w:r>
          <w:rPr>
            <w:noProof/>
          </w:rPr>
          <w:fldChar w:fldCharType="end"/>
        </w:r>
      </w:ins>
    </w:p>
    <w:p w14:paraId="565F4CB1" w14:textId="77777777" w:rsidR="004426CE" w:rsidRDefault="004426CE">
      <w:pPr>
        <w:pStyle w:val="TOC2"/>
        <w:tabs>
          <w:tab w:val="right" w:leader="dot" w:pos="8630"/>
        </w:tabs>
        <w:rPr>
          <w:ins w:id="340" w:author="Borja Gonzalez" w:date="2017-09-28T19:35:00Z"/>
          <w:noProof/>
          <w:sz w:val="24"/>
          <w:szCs w:val="24"/>
          <w:lang w:eastAsia="ja-JP"/>
        </w:rPr>
      </w:pPr>
      <w:ins w:id="341" w:author="Borja Gonzalez" w:date="2017-09-28T19:35:00Z">
        <w:r>
          <w:rPr>
            <w:noProof/>
          </w:rPr>
          <w:t>3.5.  Arquitectura del sistema</w:t>
        </w:r>
        <w:r>
          <w:rPr>
            <w:noProof/>
          </w:rPr>
          <w:tab/>
        </w:r>
        <w:r>
          <w:rPr>
            <w:noProof/>
          </w:rPr>
          <w:fldChar w:fldCharType="begin"/>
        </w:r>
        <w:r>
          <w:rPr>
            <w:noProof/>
          </w:rPr>
          <w:instrText xml:space="preserve"> PAGEREF _Toc368246707 \h </w:instrText>
        </w:r>
      </w:ins>
      <w:r>
        <w:rPr>
          <w:noProof/>
        </w:rPr>
      </w:r>
      <w:r>
        <w:rPr>
          <w:noProof/>
        </w:rPr>
        <w:fldChar w:fldCharType="separate"/>
      </w:r>
      <w:ins w:id="342" w:author="Borja Gonzalez" w:date="2017-09-28T19:35:00Z">
        <w:r>
          <w:rPr>
            <w:noProof/>
          </w:rPr>
          <w:t>21</w:t>
        </w:r>
        <w:r>
          <w:rPr>
            <w:noProof/>
          </w:rPr>
          <w:fldChar w:fldCharType="end"/>
        </w:r>
      </w:ins>
    </w:p>
    <w:p w14:paraId="210DF673" w14:textId="77777777" w:rsidR="004426CE" w:rsidRDefault="004426CE">
      <w:pPr>
        <w:pStyle w:val="TOC3"/>
        <w:tabs>
          <w:tab w:val="right" w:leader="dot" w:pos="8630"/>
        </w:tabs>
        <w:rPr>
          <w:ins w:id="343" w:author="Borja Gonzalez" w:date="2017-09-28T19:35:00Z"/>
          <w:i w:val="0"/>
          <w:noProof/>
          <w:sz w:val="24"/>
          <w:szCs w:val="24"/>
          <w:lang w:eastAsia="ja-JP"/>
        </w:rPr>
      </w:pPr>
      <w:ins w:id="344" w:author="Borja Gonzalez" w:date="2017-09-28T19:35:00Z">
        <w:r>
          <w:rPr>
            <w:noProof/>
          </w:rPr>
          <w:t>3.5.1.  Diseño visual (Storyboard) de la aplicación web</w:t>
        </w:r>
        <w:r>
          <w:rPr>
            <w:noProof/>
          </w:rPr>
          <w:tab/>
        </w:r>
        <w:r>
          <w:rPr>
            <w:noProof/>
          </w:rPr>
          <w:fldChar w:fldCharType="begin"/>
        </w:r>
        <w:r>
          <w:rPr>
            <w:noProof/>
          </w:rPr>
          <w:instrText xml:space="preserve"> PAGEREF _Toc368246708 \h </w:instrText>
        </w:r>
      </w:ins>
      <w:r>
        <w:rPr>
          <w:noProof/>
        </w:rPr>
      </w:r>
      <w:r>
        <w:rPr>
          <w:noProof/>
        </w:rPr>
        <w:fldChar w:fldCharType="separate"/>
      </w:r>
      <w:ins w:id="345" w:author="Borja Gonzalez" w:date="2017-09-28T19:35:00Z">
        <w:r>
          <w:rPr>
            <w:noProof/>
          </w:rPr>
          <w:t>21</w:t>
        </w:r>
        <w:r>
          <w:rPr>
            <w:noProof/>
          </w:rPr>
          <w:fldChar w:fldCharType="end"/>
        </w:r>
      </w:ins>
    </w:p>
    <w:p w14:paraId="2FB44C94" w14:textId="77777777" w:rsidR="004426CE" w:rsidRDefault="004426CE">
      <w:pPr>
        <w:pStyle w:val="TOC3"/>
        <w:tabs>
          <w:tab w:val="right" w:leader="dot" w:pos="8630"/>
        </w:tabs>
        <w:rPr>
          <w:ins w:id="346" w:author="Borja Gonzalez" w:date="2017-09-28T19:35:00Z"/>
          <w:i w:val="0"/>
          <w:noProof/>
          <w:sz w:val="24"/>
          <w:szCs w:val="24"/>
          <w:lang w:eastAsia="ja-JP"/>
        </w:rPr>
      </w:pPr>
      <w:ins w:id="347" w:author="Borja Gonzalez" w:date="2017-09-28T19:35:00Z">
        <w:r>
          <w:rPr>
            <w:noProof/>
          </w:rPr>
          <w:t>3.5.2  Esquema del modelo de datos</w:t>
        </w:r>
        <w:r>
          <w:rPr>
            <w:noProof/>
          </w:rPr>
          <w:tab/>
        </w:r>
        <w:r>
          <w:rPr>
            <w:noProof/>
          </w:rPr>
          <w:fldChar w:fldCharType="begin"/>
        </w:r>
        <w:r>
          <w:rPr>
            <w:noProof/>
          </w:rPr>
          <w:instrText xml:space="preserve"> PAGEREF _Toc368246709 \h </w:instrText>
        </w:r>
      </w:ins>
      <w:r>
        <w:rPr>
          <w:noProof/>
        </w:rPr>
      </w:r>
      <w:r>
        <w:rPr>
          <w:noProof/>
        </w:rPr>
        <w:fldChar w:fldCharType="separate"/>
      </w:r>
      <w:ins w:id="348" w:author="Borja Gonzalez" w:date="2017-09-28T19:35:00Z">
        <w:r>
          <w:rPr>
            <w:noProof/>
          </w:rPr>
          <w:t>23</w:t>
        </w:r>
        <w:r>
          <w:rPr>
            <w:noProof/>
          </w:rPr>
          <w:fldChar w:fldCharType="end"/>
        </w:r>
      </w:ins>
    </w:p>
    <w:p w14:paraId="32EAA973" w14:textId="77777777" w:rsidR="004426CE" w:rsidRDefault="004426CE">
      <w:pPr>
        <w:pStyle w:val="TOC3"/>
        <w:tabs>
          <w:tab w:val="right" w:leader="dot" w:pos="8630"/>
        </w:tabs>
        <w:rPr>
          <w:ins w:id="349" w:author="Borja Gonzalez" w:date="2017-09-28T19:35:00Z"/>
          <w:i w:val="0"/>
          <w:noProof/>
          <w:sz w:val="24"/>
          <w:szCs w:val="24"/>
          <w:lang w:eastAsia="ja-JP"/>
        </w:rPr>
      </w:pPr>
      <w:ins w:id="350" w:author="Borja Gonzalez" w:date="2017-09-28T19:35:00Z">
        <w:r>
          <w:rPr>
            <w:noProof/>
          </w:rPr>
          <w:t>3.5.3  Estructura del archivo CSV</w:t>
        </w:r>
        <w:r>
          <w:rPr>
            <w:noProof/>
          </w:rPr>
          <w:tab/>
        </w:r>
        <w:r>
          <w:rPr>
            <w:noProof/>
          </w:rPr>
          <w:fldChar w:fldCharType="begin"/>
        </w:r>
        <w:r>
          <w:rPr>
            <w:noProof/>
          </w:rPr>
          <w:instrText xml:space="preserve"> PAGEREF _Toc368246710 \h </w:instrText>
        </w:r>
      </w:ins>
      <w:r>
        <w:rPr>
          <w:noProof/>
        </w:rPr>
      </w:r>
      <w:r>
        <w:rPr>
          <w:noProof/>
        </w:rPr>
        <w:fldChar w:fldCharType="separate"/>
      </w:r>
      <w:ins w:id="351" w:author="Borja Gonzalez" w:date="2017-09-28T19:35:00Z">
        <w:r>
          <w:rPr>
            <w:noProof/>
          </w:rPr>
          <w:t>27</w:t>
        </w:r>
        <w:r>
          <w:rPr>
            <w:noProof/>
          </w:rPr>
          <w:fldChar w:fldCharType="end"/>
        </w:r>
      </w:ins>
    </w:p>
    <w:p w14:paraId="6F7378E4" w14:textId="77777777" w:rsidR="004426CE" w:rsidRDefault="004426CE">
      <w:pPr>
        <w:pStyle w:val="TOC1"/>
        <w:tabs>
          <w:tab w:val="right" w:leader="dot" w:pos="8630"/>
        </w:tabs>
        <w:rPr>
          <w:ins w:id="352" w:author="Borja Gonzalez" w:date="2017-09-28T19:35:00Z"/>
          <w:rFonts w:asciiTheme="minorHAnsi" w:hAnsiTheme="minorHAnsi"/>
          <w:b w:val="0"/>
          <w:noProof/>
          <w:color w:val="auto"/>
          <w:lang w:eastAsia="ja-JP"/>
        </w:rPr>
      </w:pPr>
      <w:ins w:id="353" w:author="Borja Gonzalez" w:date="2017-09-28T19:35:00Z">
        <w:r>
          <w:rPr>
            <w:noProof/>
          </w:rPr>
          <w:t>4.  Implementación</w:t>
        </w:r>
        <w:r>
          <w:rPr>
            <w:noProof/>
          </w:rPr>
          <w:tab/>
        </w:r>
        <w:r>
          <w:rPr>
            <w:noProof/>
          </w:rPr>
          <w:fldChar w:fldCharType="begin"/>
        </w:r>
        <w:r>
          <w:rPr>
            <w:noProof/>
          </w:rPr>
          <w:instrText xml:space="preserve"> PAGEREF _Toc368246711 \h </w:instrText>
        </w:r>
      </w:ins>
      <w:r>
        <w:rPr>
          <w:noProof/>
        </w:rPr>
      </w:r>
      <w:r>
        <w:rPr>
          <w:noProof/>
        </w:rPr>
        <w:fldChar w:fldCharType="separate"/>
      </w:r>
      <w:ins w:id="354" w:author="Borja Gonzalez" w:date="2017-09-28T19:35:00Z">
        <w:r>
          <w:rPr>
            <w:noProof/>
          </w:rPr>
          <w:t>28</w:t>
        </w:r>
        <w:r>
          <w:rPr>
            <w:noProof/>
          </w:rPr>
          <w:fldChar w:fldCharType="end"/>
        </w:r>
      </w:ins>
    </w:p>
    <w:p w14:paraId="3BF1B40C" w14:textId="77777777" w:rsidR="004426CE" w:rsidRDefault="004426CE">
      <w:pPr>
        <w:pStyle w:val="TOC2"/>
        <w:tabs>
          <w:tab w:val="right" w:leader="dot" w:pos="8630"/>
        </w:tabs>
        <w:rPr>
          <w:ins w:id="355" w:author="Borja Gonzalez" w:date="2017-09-28T19:35:00Z"/>
          <w:noProof/>
          <w:sz w:val="24"/>
          <w:szCs w:val="24"/>
          <w:lang w:eastAsia="ja-JP"/>
        </w:rPr>
      </w:pPr>
      <w:ins w:id="356" w:author="Borja Gonzalez" w:date="2017-09-28T19:35:00Z">
        <w:r>
          <w:rPr>
            <w:noProof/>
          </w:rPr>
          <w:t>4.1.  Comunicación Cliente-Servidor</w:t>
        </w:r>
        <w:r>
          <w:rPr>
            <w:noProof/>
          </w:rPr>
          <w:tab/>
        </w:r>
        <w:r>
          <w:rPr>
            <w:noProof/>
          </w:rPr>
          <w:fldChar w:fldCharType="begin"/>
        </w:r>
        <w:r>
          <w:rPr>
            <w:noProof/>
          </w:rPr>
          <w:instrText xml:space="preserve"> PAGEREF _Toc368246712 \h </w:instrText>
        </w:r>
      </w:ins>
      <w:r>
        <w:rPr>
          <w:noProof/>
        </w:rPr>
      </w:r>
      <w:r>
        <w:rPr>
          <w:noProof/>
        </w:rPr>
        <w:fldChar w:fldCharType="separate"/>
      </w:r>
      <w:ins w:id="357" w:author="Borja Gonzalez" w:date="2017-09-28T19:35:00Z">
        <w:r>
          <w:rPr>
            <w:noProof/>
          </w:rPr>
          <w:t>28</w:t>
        </w:r>
        <w:r>
          <w:rPr>
            <w:noProof/>
          </w:rPr>
          <w:fldChar w:fldCharType="end"/>
        </w:r>
      </w:ins>
    </w:p>
    <w:p w14:paraId="4294F585" w14:textId="77777777" w:rsidR="004426CE" w:rsidRDefault="004426CE">
      <w:pPr>
        <w:pStyle w:val="TOC3"/>
        <w:tabs>
          <w:tab w:val="right" w:leader="dot" w:pos="8630"/>
        </w:tabs>
        <w:rPr>
          <w:ins w:id="358" w:author="Borja Gonzalez" w:date="2017-09-28T19:35:00Z"/>
          <w:i w:val="0"/>
          <w:noProof/>
          <w:sz w:val="24"/>
          <w:szCs w:val="24"/>
          <w:lang w:eastAsia="ja-JP"/>
        </w:rPr>
      </w:pPr>
      <w:ins w:id="359" w:author="Borja Gonzalez" w:date="2017-09-28T19:35:00Z">
        <w:r>
          <w:rPr>
            <w:noProof/>
          </w:rPr>
          <w:t>4.1.1.  Servidor</w:t>
        </w:r>
        <w:r>
          <w:rPr>
            <w:noProof/>
          </w:rPr>
          <w:tab/>
        </w:r>
        <w:r>
          <w:rPr>
            <w:noProof/>
          </w:rPr>
          <w:fldChar w:fldCharType="begin"/>
        </w:r>
        <w:r>
          <w:rPr>
            <w:noProof/>
          </w:rPr>
          <w:instrText xml:space="preserve"> PAGEREF _Toc368246713 \h </w:instrText>
        </w:r>
      </w:ins>
      <w:r>
        <w:rPr>
          <w:noProof/>
        </w:rPr>
      </w:r>
      <w:r>
        <w:rPr>
          <w:noProof/>
        </w:rPr>
        <w:fldChar w:fldCharType="separate"/>
      </w:r>
      <w:ins w:id="360" w:author="Borja Gonzalez" w:date="2017-09-28T19:35:00Z">
        <w:r>
          <w:rPr>
            <w:noProof/>
          </w:rPr>
          <w:t>28</w:t>
        </w:r>
        <w:r>
          <w:rPr>
            <w:noProof/>
          </w:rPr>
          <w:fldChar w:fldCharType="end"/>
        </w:r>
      </w:ins>
    </w:p>
    <w:p w14:paraId="679BBBE4" w14:textId="77777777" w:rsidR="004426CE" w:rsidRDefault="004426CE">
      <w:pPr>
        <w:pStyle w:val="TOC3"/>
        <w:tabs>
          <w:tab w:val="right" w:leader="dot" w:pos="8630"/>
        </w:tabs>
        <w:rPr>
          <w:ins w:id="361" w:author="Borja Gonzalez" w:date="2017-09-28T19:35:00Z"/>
          <w:i w:val="0"/>
          <w:noProof/>
          <w:sz w:val="24"/>
          <w:szCs w:val="24"/>
          <w:lang w:eastAsia="ja-JP"/>
        </w:rPr>
      </w:pPr>
      <w:ins w:id="362" w:author="Borja Gonzalez" w:date="2017-09-28T19:35:00Z">
        <w:r>
          <w:rPr>
            <w:noProof/>
          </w:rPr>
          <w:t>4.1.2.  Cliente</w:t>
        </w:r>
        <w:r>
          <w:rPr>
            <w:noProof/>
          </w:rPr>
          <w:tab/>
        </w:r>
        <w:r>
          <w:rPr>
            <w:noProof/>
          </w:rPr>
          <w:fldChar w:fldCharType="begin"/>
        </w:r>
        <w:r>
          <w:rPr>
            <w:noProof/>
          </w:rPr>
          <w:instrText xml:space="preserve"> PAGEREF _Toc368246714 \h </w:instrText>
        </w:r>
      </w:ins>
      <w:r>
        <w:rPr>
          <w:noProof/>
        </w:rPr>
      </w:r>
      <w:r>
        <w:rPr>
          <w:noProof/>
        </w:rPr>
        <w:fldChar w:fldCharType="separate"/>
      </w:r>
      <w:ins w:id="363" w:author="Borja Gonzalez" w:date="2017-09-28T19:35:00Z">
        <w:r>
          <w:rPr>
            <w:noProof/>
          </w:rPr>
          <w:t>29</w:t>
        </w:r>
        <w:r>
          <w:rPr>
            <w:noProof/>
          </w:rPr>
          <w:fldChar w:fldCharType="end"/>
        </w:r>
      </w:ins>
    </w:p>
    <w:p w14:paraId="5C840C18" w14:textId="77777777" w:rsidR="004426CE" w:rsidRDefault="004426CE">
      <w:pPr>
        <w:pStyle w:val="TOC3"/>
        <w:tabs>
          <w:tab w:val="right" w:leader="dot" w:pos="8630"/>
        </w:tabs>
        <w:rPr>
          <w:ins w:id="364" w:author="Borja Gonzalez" w:date="2017-09-28T19:35:00Z"/>
          <w:i w:val="0"/>
          <w:noProof/>
          <w:sz w:val="24"/>
          <w:szCs w:val="24"/>
          <w:lang w:eastAsia="ja-JP"/>
        </w:rPr>
      </w:pPr>
      <w:ins w:id="365" w:author="Borja Gonzalez" w:date="2017-09-28T19:35:00Z">
        <w:r>
          <w:rPr>
            <w:noProof/>
          </w:rPr>
          <w:t>4.1.3  Despliegue del servidor</w:t>
        </w:r>
        <w:r>
          <w:rPr>
            <w:noProof/>
          </w:rPr>
          <w:tab/>
        </w:r>
        <w:r>
          <w:rPr>
            <w:noProof/>
          </w:rPr>
          <w:fldChar w:fldCharType="begin"/>
        </w:r>
        <w:r>
          <w:rPr>
            <w:noProof/>
          </w:rPr>
          <w:instrText xml:space="preserve"> PAGEREF _Toc368246715 \h </w:instrText>
        </w:r>
      </w:ins>
      <w:r>
        <w:rPr>
          <w:noProof/>
        </w:rPr>
      </w:r>
      <w:r>
        <w:rPr>
          <w:noProof/>
        </w:rPr>
        <w:fldChar w:fldCharType="separate"/>
      </w:r>
      <w:ins w:id="366" w:author="Borja Gonzalez" w:date="2017-09-28T19:35:00Z">
        <w:r>
          <w:rPr>
            <w:noProof/>
          </w:rPr>
          <w:t>29</w:t>
        </w:r>
        <w:r>
          <w:rPr>
            <w:noProof/>
          </w:rPr>
          <w:fldChar w:fldCharType="end"/>
        </w:r>
      </w:ins>
    </w:p>
    <w:p w14:paraId="50D0CEA2" w14:textId="77777777" w:rsidR="004426CE" w:rsidRDefault="004426CE">
      <w:pPr>
        <w:pStyle w:val="TOC2"/>
        <w:tabs>
          <w:tab w:val="right" w:leader="dot" w:pos="8630"/>
        </w:tabs>
        <w:rPr>
          <w:ins w:id="367" w:author="Borja Gonzalez" w:date="2017-09-28T19:35:00Z"/>
          <w:noProof/>
          <w:sz w:val="24"/>
          <w:szCs w:val="24"/>
          <w:lang w:eastAsia="ja-JP"/>
        </w:rPr>
      </w:pPr>
      <w:ins w:id="368" w:author="Borja Gonzalez" w:date="2017-09-28T19:35:00Z">
        <w:r>
          <w:rPr>
            <w:noProof/>
          </w:rPr>
          <w:t>4.2.  SQLite</w:t>
        </w:r>
        <w:r>
          <w:rPr>
            <w:noProof/>
          </w:rPr>
          <w:tab/>
        </w:r>
        <w:r>
          <w:rPr>
            <w:noProof/>
          </w:rPr>
          <w:fldChar w:fldCharType="begin"/>
        </w:r>
        <w:r>
          <w:rPr>
            <w:noProof/>
          </w:rPr>
          <w:instrText xml:space="preserve"> PAGEREF _Toc368246716 \h </w:instrText>
        </w:r>
      </w:ins>
      <w:r>
        <w:rPr>
          <w:noProof/>
        </w:rPr>
      </w:r>
      <w:r>
        <w:rPr>
          <w:noProof/>
        </w:rPr>
        <w:fldChar w:fldCharType="separate"/>
      </w:r>
      <w:ins w:id="369" w:author="Borja Gonzalez" w:date="2017-09-28T19:35:00Z">
        <w:r>
          <w:rPr>
            <w:noProof/>
          </w:rPr>
          <w:t>30</w:t>
        </w:r>
        <w:r>
          <w:rPr>
            <w:noProof/>
          </w:rPr>
          <w:fldChar w:fldCharType="end"/>
        </w:r>
      </w:ins>
    </w:p>
    <w:p w14:paraId="7593F57D" w14:textId="77777777" w:rsidR="004426CE" w:rsidRDefault="004426CE">
      <w:pPr>
        <w:pStyle w:val="TOC3"/>
        <w:tabs>
          <w:tab w:val="right" w:leader="dot" w:pos="8630"/>
        </w:tabs>
        <w:rPr>
          <w:ins w:id="370" w:author="Borja Gonzalez" w:date="2017-09-28T19:35:00Z"/>
          <w:i w:val="0"/>
          <w:noProof/>
          <w:sz w:val="24"/>
          <w:szCs w:val="24"/>
          <w:lang w:eastAsia="ja-JP"/>
        </w:rPr>
      </w:pPr>
      <w:ins w:id="371" w:author="Borja Gonzalez" w:date="2017-09-28T19:35:00Z">
        <w:r>
          <w:rPr>
            <w:noProof/>
          </w:rPr>
          <w:t>4.2.1.  Compatibilidad con el Servidor</w:t>
        </w:r>
        <w:r>
          <w:rPr>
            <w:noProof/>
          </w:rPr>
          <w:tab/>
        </w:r>
        <w:r>
          <w:rPr>
            <w:noProof/>
          </w:rPr>
          <w:fldChar w:fldCharType="begin"/>
        </w:r>
        <w:r>
          <w:rPr>
            <w:noProof/>
          </w:rPr>
          <w:instrText xml:space="preserve"> PAGEREF _Toc368246717 \h </w:instrText>
        </w:r>
      </w:ins>
      <w:r>
        <w:rPr>
          <w:noProof/>
        </w:rPr>
      </w:r>
      <w:r>
        <w:rPr>
          <w:noProof/>
        </w:rPr>
        <w:fldChar w:fldCharType="separate"/>
      </w:r>
      <w:ins w:id="372" w:author="Borja Gonzalez" w:date="2017-09-28T19:35:00Z">
        <w:r>
          <w:rPr>
            <w:noProof/>
          </w:rPr>
          <w:t>30</w:t>
        </w:r>
        <w:r>
          <w:rPr>
            <w:noProof/>
          </w:rPr>
          <w:fldChar w:fldCharType="end"/>
        </w:r>
      </w:ins>
    </w:p>
    <w:p w14:paraId="483DB80B" w14:textId="77777777" w:rsidR="004426CE" w:rsidRDefault="004426CE">
      <w:pPr>
        <w:pStyle w:val="TOC2"/>
        <w:tabs>
          <w:tab w:val="right" w:leader="dot" w:pos="8630"/>
        </w:tabs>
        <w:rPr>
          <w:ins w:id="373" w:author="Borja Gonzalez" w:date="2017-09-28T19:35:00Z"/>
          <w:noProof/>
          <w:sz w:val="24"/>
          <w:szCs w:val="24"/>
          <w:lang w:eastAsia="ja-JP"/>
        </w:rPr>
      </w:pPr>
      <w:ins w:id="374" w:author="Borja Gonzalez" w:date="2017-09-28T19:35:00Z">
        <w:r>
          <w:rPr>
            <w:noProof/>
          </w:rPr>
          <w:t>4.3.  Funciones</w:t>
        </w:r>
        <w:r>
          <w:rPr>
            <w:noProof/>
          </w:rPr>
          <w:tab/>
        </w:r>
        <w:r>
          <w:rPr>
            <w:noProof/>
          </w:rPr>
          <w:fldChar w:fldCharType="begin"/>
        </w:r>
        <w:r>
          <w:rPr>
            <w:noProof/>
          </w:rPr>
          <w:instrText xml:space="preserve"> PAGEREF _Toc368246718 \h </w:instrText>
        </w:r>
      </w:ins>
      <w:r>
        <w:rPr>
          <w:noProof/>
        </w:rPr>
      </w:r>
      <w:r>
        <w:rPr>
          <w:noProof/>
        </w:rPr>
        <w:fldChar w:fldCharType="separate"/>
      </w:r>
      <w:ins w:id="375" w:author="Borja Gonzalez" w:date="2017-09-28T19:35:00Z">
        <w:r>
          <w:rPr>
            <w:noProof/>
          </w:rPr>
          <w:t>31</w:t>
        </w:r>
        <w:r>
          <w:rPr>
            <w:noProof/>
          </w:rPr>
          <w:fldChar w:fldCharType="end"/>
        </w:r>
      </w:ins>
    </w:p>
    <w:p w14:paraId="02CA4CC0" w14:textId="77777777" w:rsidR="004426CE" w:rsidRDefault="004426CE">
      <w:pPr>
        <w:pStyle w:val="TOC3"/>
        <w:tabs>
          <w:tab w:val="right" w:leader="dot" w:pos="8630"/>
        </w:tabs>
        <w:rPr>
          <w:ins w:id="376" w:author="Borja Gonzalez" w:date="2017-09-28T19:35:00Z"/>
          <w:i w:val="0"/>
          <w:noProof/>
          <w:sz w:val="24"/>
          <w:szCs w:val="24"/>
          <w:lang w:eastAsia="ja-JP"/>
        </w:rPr>
      </w:pPr>
      <w:ins w:id="377" w:author="Borja Gonzalez" w:date="2017-09-28T19:35:00Z">
        <w:r>
          <w:rPr>
            <w:noProof/>
          </w:rPr>
          <w:t>4.3.1.  Obtener pacientes</w:t>
        </w:r>
        <w:r>
          <w:rPr>
            <w:noProof/>
          </w:rPr>
          <w:tab/>
        </w:r>
        <w:r>
          <w:rPr>
            <w:noProof/>
          </w:rPr>
          <w:fldChar w:fldCharType="begin"/>
        </w:r>
        <w:r>
          <w:rPr>
            <w:noProof/>
          </w:rPr>
          <w:instrText xml:space="preserve"> PAGEREF _Toc368246719 \h </w:instrText>
        </w:r>
      </w:ins>
      <w:r>
        <w:rPr>
          <w:noProof/>
        </w:rPr>
      </w:r>
      <w:r>
        <w:rPr>
          <w:noProof/>
        </w:rPr>
        <w:fldChar w:fldCharType="separate"/>
      </w:r>
      <w:ins w:id="378" w:author="Borja Gonzalez" w:date="2017-09-28T19:35:00Z">
        <w:r>
          <w:rPr>
            <w:noProof/>
          </w:rPr>
          <w:t>31</w:t>
        </w:r>
        <w:r>
          <w:rPr>
            <w:noProof/>
          </w:rPr>
          <w:fldChar w:fldCharType="end"/>
        </w:r>
      </w:ins>
    </w:p>
    <w:p w14:paraId="25EF118E" w14:textId="77777777" w:rsidR="004426CE" w:rsidRDefault="004426CE">
      <w:pPr>
        <w:pStyle w:val="TOC3"/>
        <w:tabs>
          <w:tab w:val="right" w:leader="dot" w:pos="8630"/>
        </w:tabs>
        <w:rPr>
          <w:ins w:id="379" w:author="Borja Gonzalez" w:date="2017-09-28T19:35:00Z"/>
          <w:i w:val="0"/>
          <w:noProof/>
          <w:sz w:val="24"/>
          <w:szCs w:val="24"/>
          <w:lang w:eastAsia="ja-JP"/>
        </w:rPr>
      </w:pPr>
      <w:ins w:id="380" w:author="Borja Gonzalez" w:date="2017-09-28T19:35:00Z">
        <w:r>
          <w:rPr>
            <w:noProof/>
          </w:rPr>
          <w:t>4.3.2.  Borrar Paciente</w:t>
        </w:r>
        <w:r>
          <w:rPr>
            <w:noProof/>
          </w:rPr>
          <w:tab/>
        </w:r>
        <w:r>
          <w:rPr>
            <w:noProof/>
          </w:rPr>
          <w:fldChar w:fldCharType="begin"/>
        </w:r>
        <w:r>
          <w:rPr>
            <w:noProof/>
          </w:rPr>
          <w:instrText xml:space="preserve"> PAGEREF _Toc368246720 \h </w:instrText>
        </w:r>
      </w:ins>
      <w:r>
        <w:rPr>
          <w:noProof/>
        </w:rPr>
      </w:r>
      <w:r>
        <w:rPr>
          <w:noProof/>
        </w:rPr>
        <w:fldChar w:fldCharType="separate"/>
      </w:r>
      <w:ins w:id="381" w:author="Borja Gonzalez" w:date="2017-09-28T19:35:00Z">
        <w:r>
          <w:rPr>
            <w:noProof/>
          </w:rPr>
          <w:t>34</w:t>
        </w:r>
        <w:r>
          <w:rPr>
            <w:noProof/>
          </w:rPr>
          <w:fldChar w:fldCharType="end"/>
        </w:r>
      </w:ins>
    </w:p>
    <w:p w14:paraId="5F814A14" w14:textId="77777777" w:rsidR="004426CE" w:rsidRDefault="004426CE">
      <w:pPr>
        <w:pStyle w:val="TOC3"/>
        <w:tabs>
          <w:tab w:val="right" w:leader="dot" w:pos="8630"/>
        </w:tabs>
        <w:rPr>
          <w:ins w:id="382" w:author="Borja Gonzalez" w:date="2017-09-28T19:35:00Z"/>
          <w:i w:val="0"/>
          <w:noProof/>
          <w:sz w:val="24"/>
          <w:szCs w:val="24"/>
          <w:lang w:eastAsia="ja-JP"/>
        </w:rPr>
      </w:pPr>
      <w:ins w:id="383" w:author="Borja Gonzalez" w:date="2017-09-28T19:35:00Z">
        <w:r>
          <w:rPr>
            <w:noProof/>
          </w:rPr>
          <w:t>4.3.3.  Añadir un Paciente</w:t>
        </w:r>
        <w:r>
          <w:rPr>
            <w:noProof/>
          </w:rPr>
          <w:tab/>
        </w:r>
        <w:r>
          <w:rPr>
            <w:noProof/>
          </w:rPr>
          <w:fldChar w:fldCharType="begin"/>
        </w:r>
        <w:r>
          <w:rPr>
            <w:noProof/>
          </w:rPr>
          <w:instrText xml:space="preserve"> PAGEREF _Toc368246721 \h </w:instrText>
        </w:r>
      </w:ins>
      <w:r>
        <w:rPr>
          <w:noProof/>
        </w:rPr>
      </w:r>
      <w:r>
        <w:rPr>
          <w:noProof/>
        </w:rPr>
        <w:fldChar w:fldCharType="separate"/>
      </w:r>
      <w:ins w:id="384" w:author="Borja Gonzalez" w:date="2017-09-28T19:35:00Z">
        <w:r>
          <w:rPr>
            <w:noProof/>
          </w:rPr>
          <w:t>36</w:t>
        </w:r>
        <w:r>
          <w:rPr>
            <w:noProof/>
          </w:rPr>
          <w:fldChar w:fldCharType="end"/>
        </w:r>
      </w:ins>
    </w:p>
    <w:p w14:paraId="7E03DBC5" w14:textId="77777777" w:rsidR="004426CE" w:rsidRDefault="004426CE">
      <w:pPr>
        <w:pStyle w:val="TOC3"/>
        <w:tabs>
          <w:tab w:val="right" w:leader="dot" w:pos="8630"/>
        </w:tabs>
        <w:rPr>
          <w:ins w:id="385" w:author="Borja Gonzalez" w:date="2017-09-28T19:35:00Z"/>
          <w:i w:val="0"/>
          <w:noProof/>
          <w:sz w:val="24"/>
          <w:szCs w:val="24"/>
          <w:lang w:eastAsia="ja-JP"/>
        </w:rPr>
      </w:pPr>
      <w:ins w:id="386" w:author="Borja Gonzalez" w:date="2017-09-28T19:35:00Z">
        <w:r>
          <w:rPr>
            <w:noProof/>
          </w:rPr>
          <w:t>4.3.4.  Obtener datos de movimiento de un paciente</w:t>
        </w:r>
        <w:r>
          <w:rPr>
            <w:noProof/>
          </w:rPr>
          <w:tab/>
        </w:r>
        <w:r>
          <w:rPr>
            <w:noProof/>
          </w:rPr>
          <w:fldChar w:fldCharType="begin"/>
        </w:r>
        <w:r>
          <w:rPr>
            <w:noProof/>
          </w:rPr>
          <w:instrText xml:space="preserve"> PAGEREF _Toc368246722 \h </w:instrText>
        </w:r>
      </w:ins>
      <w:r>
        <w:rPr>
          <w:noProof/>
        </w:rPr>
      </w:r>
      <w:r>
        <w:rPr>
          <w:noProof/>
        </w:rPr>
        <w:fldChar w:fldCharType="separate"/>
      </w:r>
      <w:ins w:id="387" w:author="Borja Gonzalez" w:date="2017-09-28T19:35:00Z">
        <w:r>
          <w:rPr>
            <w:noProof/>
          </w:rPr>
          <w:t>40</w:t>
        </w:r>
        <w:r>
          <w:rPr>
            <w:noProof/>
          </w:rPr>
          <w:fldChar w:fldCharType="end"/>
        </w:r>
      </w:ins>
    </w:p>
    <w:p w14:paraId="75131417" w14:textId="77777777" w:rsidR="004426CE" w:rsidRDefault="004426CE">
      <w:pPr>
        <w:pStyle w:val="TOC3"/>
        <w:tabs>
          <w:tab w:val="right" w:leader="dot" w:pos="8630"/>
        </w:tabs>
        <w:rPr>
          <w:ins w:id="388" w:author="Borja Gonzalez" w:date="2017-09-28T19:35:00Z"/>
          <w:i w:val="0"/>
          <w:noProof/>
          <w:sz w:val="24"/>
          <w:szCs w:val="24"/>
          <w:lang w:eastAsia="ja-JP"/>
        </w:rPr>
      </w:pPr>
      <w:ins w:id="389" w:author="Borja Gonzalez" w:date="2017-09-28T19:35:00Z">
        <w:r>
          <w:rPr>
            <w:noProof/>
          </w:rPr>
          <w:t>4.3.5.  Añadir datos de movimiento</w:t>
        </w:r>
        <w:r>
          <w:rPr>
            <w:noProof/>
          </w:rPr>
          <w:tab/>
        </w:r>
        <w:r>
          <w:rPr>
            <w:noProof/>
          </w:rPr>
          <w:fldChar w:fldCharType="begin"/>
        </w:r>
        <w:r>
          <w:rPr>
            <w:noProof/>
          </w:rPr>
          <w:instrText xml:space="preserve"> PAGEREF _Toc368246723 \h </w:instrText>
        </w:r>
      </w:ins>
      <w:r>
        <w:rPr>
          <w:noProof/>
        </w:rPr>
      </w:r>
      <w:r>
        <w:rPr>
          <w:noProof/>
        </w:rPr>
        <w:fldChar w:fldCharType="separate"/>
      </w:r>
      <w:ins w:id="390" w:author="Borja Gonzalez" w:date="2017-09-28T19:35:00Z">
        <w:r>
          <w:rPr>
            <w:noProof/>
          </w:rPr>
          <w:t>43</w:t>
        </w:r>
        <w:r>
          <w:rPr>
            <w:noProof/>
          </w:rPr>
          <w:fldChar w:fldCharType="end"/>
        </w:r>
      </w:ins>
    </w:p>
    <w:p w14:paraId="77F6BC8D" w14:textId="77777777" w:rsidR="004426CE" w:rsidRDefault="004426CE">
      <w:pPr>
        <w:pStyle w:val="TOC3"/>
        <w:tabs>
          <w:tab w:val="right" w:leader="dot" w:pos="8630"/>
        </w:tabs>
        <w:rPr>
          <w:ins w:id="391" w:author="Borja Gonzalez" w:date="2017-09-28T19:35:00Z"/>
          <w:i w:val="0"/>
          <w:noProof/>
          <w:sz w:val="24"/>
          <w:szCs w:val="24"/>
          <w:lang w:eastAsia="ja-JP"/>
        </w:rPr>
      </w:pPr>
      <w:ins w:id="392" w:author="Borja Gonzalez" w:date="2017-09-28T19:35:00Z">
        <w:r>
          <w:rPr>
            <w:noProof/>
          </w:rPr>
          <w:t>4.3.6.  Borrar un sesión de movimientos</w:t>
        </w:r>
        <w:r>
          <w:rPr>
            <w:noProof/>
          </w:rPr>
          <w:tab/>
        </w:r>
        <w:r>
          <w:rPr>
            <w:noProof/>
          </w:rPr>
          <w:fldChar w:fldCharType="begin"/>
        </w:r>
        <w:r>
          <w:rPr>
            <w:noProof/>
          </w:rPr>
          <w:instrText xml:space="preserve"> PAGEREF _Toc368246724 \h </w:instrText>
        </w:r>
      </w:ins>
      <w:r>
        <w:rPr>
          <w:noProof/>
        </w:rPr>
      </w:r>
      <w:r>
        <w:rPr>
          <w:noProof/>
        </w:rPr>
        <w:fldChar w:fldCharType="separate"/>
      </w:r>
      <w:ins w:id="393" w:author="Borja Gonzalez" w:date="2017-09-28T19:35:00Z">
        <w:r>
          <w:rPr>
            <w:noProof/>
          </w:rPr>
          <w:t>47</w:t>
        </w:r>
        <w:r>
          <w:rPr>
            <w:noProof/>
          </w:rPr>
          <w:fldChar w:fldCharType="end"/>
        </w:r>
      </w:ins>
    </w:p>
    <w:p w14:paraId="4FAC5359" w14:textId="77777777" w:rsidR="004426CE" w:rsidRDefault="004426CE">
      <w:pPr>
        <w:pStyle w:val="TOC3"/>
        <w:tabs>
          <w:tab w:val="right" w:leader="dot" w:pos="8630"/>
        </w:tabs>
        <w:rPr>
          <w:ins w:id="394" w:author="Borja Gonzalez" w:date="2017-09-28T19:35:00Z"/>
          <w:i w:val="0"/>
          <w:noProof/>
          <w:sz w:val="24"/>
          <w:szCs w:val="24"/>
          <w:lang w:eastAsia="ja-JP"/>
        </w:rPr>
      </w:pPr>
      <w:ins w:id="395" w:author="Borja Gonzalez" w:date="2017-09-28T19:35:00Z">
        <w:r>
          <w:rPr>
            <w:noProof/>
          </w:rPr>
          <w:t>4.3.7 Mostrar un grafico de un movimiento</w:t>
        </w:r>
        <w:r>
          <w:rPr>
            <w:noProof/>
          </w:rPr>
          <w:tab/>
        </w:r>
        <w:r>
          <w:rPr>
            <w:noProof/>
          </w:rPr>
          <w:fldChar w:fldCharType="begin"/>
        </w:r>
        <w:r>
          <w:rPr>
            <w:noProof/>
          </w:rPr>
          <w:instrText xml:space="preserve"> PAGEREF _Toc368246725 \h </w:instrText>
        </w:r>
      </w:ins>
      <w:r>
        <w:rPr>
          <w:noProof/>
        </w:rPr>
      </w:r>
      <w:r>
        <w:rPr>
          <w:noProof/>
        </w:rPr>
        <w:fldChar w:fldCharType="separate"/>
      </w:r>
      <w:ins w:id="396" w:author="Borja Gonzalez" w:date="2017-09-28T19:35:00Z">
        <w:r>
          <w:rPr>
            <w:noProof/>
          </w:rPr>
          <w:t>49</w:t>
        </w:r>
        <w:r>
          <w:rPr>
            <w:noProof/>
          </w:rPr>
          <w:fldChar w:fldCharType="end"/>
        </w:r>
      </w:ins>
    </w:p>
    <w:p w14:paraId="21066D5A" w14:textId="77777777" w:rsidR="004426CE" w:rsidRDefault="004426CE">
      <w:pPr>
        <w:pStyle w:val="TOC3"/>
        <w:tabs>
          <w:tab w:val="right" w:leader="dot" w:pos="8630"/>
        </w:tabs>
        <w:rPr>
          <w:ins w:id="397" w:author="Borja Gonzalez" w:date="2017-09-28T19:35:00Z"/>
          <w:i w:val="0"/>
          <w:noProof/>
          <w:sz w:val="24"/>
          <w:szCs w:val="24"/>
          <w:lang w:eastAsia="ja-JP"/>
        </w:rPr>
      </w:pPr>
      <w:ins w:id="398" w:author="Borja Gonzalez" w:date="2017-09-28T19:35:00Z">
        <w:r>
          <w:rPr>
            <w:noProof/>
          </w:rPr>
          <w:t>4.3.8 Mostrar un grafico de evolución de un movimiento</w:t>
        </w:r>
        <w:r>
          <w:rPr>
            <w:noProof/>
          </w:rPr>
          <w:tab/>
        </w:r>
        <w:r>
          <w:rPr>
            <w:noProof/>
          </w:rPr>
          <w:fldChar w:fldCharType="begin"/>
        </w:r>
        <w:r>
          <w:rPr>
            <w:noProof/>
          </w:rPr>
          <w:instrText xml:space="preserve"> PAGEREF _Toc368246726 \h </w:instrText>
        </w:r>
      </w:ins>
      <w:r>
        <w:rPr>
          <w:noProof/>
        </w:rPr>
      </w:r>
      <w:r>
        <w:rPr>
          <w:noProof/>
        </w:rPr>
        <w:fldChar w:fldCharType="separate"/>
      </w:r>
      <w:ins w:id="399" w:author="Borja Gonzalez" w:date="2017-09-28T19:35:00Z">
        <w:r>
          <w:rPr>
            <w:noProof/>
          </w:rPr>
          <w:t>52</w:t>
        </w:r>
        <w:r>
          <w:rPr>
            <w:noProof/>
          </w:rPr>
          <w:fldChar w:fldCharType="end"/>
        </w:r>
      </w:ins>
    </w:p>
    <w:p w14:paraId="0E9DDE61" w14:textId="77777777" w:rsidR="004426CE" w:rsidRDefault="004426CE">
      <w:pPr>
        <w:pStyle w:val="TOC1"/>
        <w:tabs>
          <w:tab w:val="right" w:leader="dot" w:pos="8630"/>
        </w:tabs>
        <w:rPr>
          <w:ins w:id="400" w:author="Borja Gonzalez" w:date="2017-09-28T19:35:00Z"/>
          <w:rFonts w:asciiTheme="minorHAnsi" w:hAnsiTheme="minorHAnsi"/>
          <w:b w:val="0"/>
          <w:noProof/>
          <w:color w:val="auto"/>
          <w:lang w:eastAsia="ja-JP"/>
        </w:rPr>
      </w:pPr>
      <w:ins w:id="401" w:author="Borja Gonzalez" w:date="2017-09-28T19:35:00Z">
        <w:r>
          <w:rPr>
            <w:noProof/>
          </w:rPr>
          <w:t>5.  Pruebas</w:t>
        </w:r>
        <w:r>
          <w:rPr>
            <w:noProof/>
          </w:rPr>
          <w:tab/>
        </w:r>
        <w:r>
          <w:rPr>
            <w:noProof/>
          </w:rPr>
          <w:fldChar w:fldCharType="begin"/>
        </w:r>
        <w:r>
          <w:rPr>
            <w:noProof/>
          </w:rPr>
          <w:instrText xml:space="preserve"> PAGEREF _Toc368246727 \h </w:instrText>
        </w:r>
      </w:ins>
      <w:r>
        <w:rPr>
          <w:noProof/>
        </w:rPr>
      </w:r>
      <w:r>
        <w:rPr>
          <w:noProof/>
        </w:rPr>
        <w:fldChar w:fldCharType="separate"/>
      </w:r>
      <w:ins w:id="402" w:author="Borja Gonzalez" w:date="2017-09-28T19:35:00Z">
        <w:r>
          <w:rPr>
            <w:noProof/>
          </w:rPr>
          <w:t>59</w:t>
        </w:r>
        <w:r>
          <w:rPr>
            <w:noProof/>
          </w:rPr>
          <w:fldChar w:fldCharType="end"/>
        </w:r>
      </w:ins>
    </w:p>
    <w:p w14:paraId="5968EA0E" w14:textId="77777777" w:rsidR="004426CE" w:rsidRDefault="004426CE">
      <w:pPr>
        <w:pStyle w:val="TOC2"/>
        <w:tabs>
          <w:tab w:val="right" w:leader="dot" w:pos="8630"/>
        </w:tabs>
        <w:rPr>
          <w:ins w:id="403" w:author="Borja Gonzalez" w:date="2017-09-28T19:35:00Z"/>
          <w:noProof/>
          <w:sz w:val="24"/>
          <w:szCs w:val="24"/>
          <w:lang w:eastAsia="ja-JP"/>
        </w:rPr>
      </w:pPr>
      <w:ins w:id="404" w:author="Borja Gonzalez" w:date="2017-09-28T19:35:00Z">
        <w:r>
          <w:rPr>
            <w:noProof/>
          </w:rPr>
          <w:t>5.1.  Pruebas de sistema</w:t>
        </w:r>
        <w:r>
          <w:rPr>
            <w:noProof/>
          </w:rPr>
          <w:tab/>
        </w:r>
        <w:r>
          <w:rPr>
            <w:noProof/>
          </w:rPr>
          <w:fldChar w:fldCharType="begin"/>
        </w:r>
        <w:r>
          <w:rPr>
            <w:noProof/>
          </w:rPr>
          <w:instrText xml:space="preserve"> PAGEREF _Toc368246728 \h </w:instrText>
        </w:r>
      </w:ins>
      <w:r>
        <w:rPr>
          <w:noProof/>
        </w:rPr>
      </w:r>
      <w:r>
        <w:rPr>
          <w:noProof/>
        </w:rPr>
        <w:fldChar w:fldCharType="separate"/>
      </w:r>
      <w:ins w:id="405" w:author="Borja Gonzalez" w:date="2017-09-28T19:35:00Z">
        <w:r>
          <w:rPr>
            <w:noProof/>
          </w:rPr>
          <w:t>59</w:t>
        </w:r>
        <w:r>
          <w:rPr>
            <w:noProof/>
          </w:rPr>
          <w:fldChar w:fldCharType="end"/>
        </w:r>
      </w:ins>
    </w:p>
    <w:p w14:paraId="28E80B7B" w14:textId="77777777" w:rsidR="004426CE" w:rsidRDefault="004426CE">
      <w:pPr>
        <w:pStyle w:val="TOC3"/>
        <w:tabs>
          <w:tab w:val="right" w:leader="dot" w:pos="8630"/>
        </w:tabs>
        <w:rPr>
          <w:ins w:id="406" w:author="Borja Gonzalez" w:date="2017-09-28T19:35:00Z"/>
          <w:i w:val="0"/>
          <w:noProof/>
          <w:sz w:val="24"/>
          <w:szCs w:val="24"/>
          <w:lang w:eastAsia="ja-JP"/>
        </w:rPr>
      </w:pPr>
      <w:ins w:id="407" w:author="Borja Gonzalez" w:date="2017-09-28T19:35:00Z">
        <w:r>
          <w:rPr>
            <w:noProof/>
          </w:rPr>
          <w:lastRenderedPageBreak/>
          <w:t>5.1.2.  Obtener pacientes</w:t>
        </w:r>
        <w:r>
          <w:rPr>
            <w:noProof/>
          </w:rPr>
          <w:tab/>
        </w:r>
        <w:r>
          <w:rPr>
            <w:noProof/>
          </w:rPr>
          <w:fldChar w:fldCharType="begin"/>
        </w:r>
        <w:r>
          <w:rPr>
            <w:noProof/>
          </w:rPr>
          <w:instrText xml:space="preserve"> PAGEREF _Toc368246729 \h </w:instrText>
        </w:r>
      </w:ins>
      <w:r>
        <w:rPr>
          <w:noProof/>
        </w:rPr>
      </w:r>
      <w:r>
        <w:rPr>
          <w:noProof/>
        </w:rPr>
        <w:fldChar w:fldCharType="separate"/>
      </w:r>
      <w:ins w:id="408" w:author="Borja Gonzalez" w:date="2017-09-28T19:35:00Z">
        <w:r>
          <w:rPr>
            <w:noProof/>
          </w:rPr>
          <w:t>60</w:t>
        </w:r>
        <w:r>
          <w:rPr>
            <w:noProof/>
          </w:rPr>
          <w:fldChar w:fldCharType="end"/>
        </w:r>
      </w:ins>
    </w:p>
    <w:p w14:paraId="690D32D7" w14:textId="77777777" w:rsidR="004426CE" w:rsidRDefault="004426CE">
      <w:pPr>
        <w:pStyle w:val="TOC3"/>
        <w:tabs>
          <w:tab w:val="right" w:leader="dot" w:pos="8630"/>
        </w:tabs>
        <w:rPr>
          <w:ins w:id="409" w:author="Borja Gonzalez" w:date="2017-09-28T19:35:00Z"/>
          <w:i w:val="0"/>
          <w:noProof/>
          <w:sz w:val="24"/>
          <w:szCs w:val="24"/>
          <w:lang w:eastAsia="ja-JP"/>
        </w:rPr>
      </w:pPr>
      <w:ins w:id="410" w:author="Borja Gonzalez" w:date="2017-09-28T19:35:00Z">
        <w:r>
          <w:rPr>
            <w:noProof/>
          </w:rPr>
          <w:t>5.1.3.  Añadir un paciente</w:t>
        </w:r>
        <w:r>
          <w:rPr>
            <w:noProof/>
          </w:rPr>
          <w:tab/>
        </w:r>
        <w:r>
          <w:rPr>
            <w:noProof/>
          </w:rPr>
          <w:fldChar w:fldCharType="begin"/>
        </w:r>
        <w:r>
          <w:rPr>
            <w:noProof/>
          </w:rPr>
          <w:instrText xml:space="preserve"> PAGEREF _Toc368246730 \h </w:instrText>
        </w:r>
      </w:ins>
      <w:r>
        <w:rPr>
          <w:noProof/>
        </w:rPr>
      </w:r>
      <w:r>
        <w:rPr>
          <w:noProof/>
        </w:rPr>
        <w:fldChar w:fldCharType="separate"/>
      </w:r>
      <w:ins w:id="411" w:author="Borja Gonzalez" w:date="2017-09-28T19:35:00Z">
        <w:r>
          <w:rPr>
            <w:noProof/>
          </w:rPr>
          <w:t>60</w:t>
        </w:r>
        <w:r>
          <w:rPr>
            <w:noProof/>
          </w:rPr>
          <w:fldChar w:fldCharType="end"/>
        </w:r>
      </w:ins>
    </w:p>
    <w:p w14:paraId="3A64550C" w14:textId="77777777" w:rsidR="004426CE" w:rsidRDefault="004426CE">
      <w:pPr>
        <w:pStyle w:val="TOC3"/>
        <w:tabs>
          <w:tab w:val="right" w:leader="dot" w:pos="8630"/>
        </w:tabs>
        <w:rPr>
          <w:ins w:id="412" w:author="Borja Gonzalez" w:date="2017-09-28T19:35:00Z"/>
          <w:i w:val="0"/>
          <w:noProof/>
          <w:sz w:val="24"/>
          <w:szCs w:val="24"/>
          <w:lang w:eastAsia="ja-JP"/>
        </w:rPr>
      </w:pPr>
      <w:ins w:id="413" w:author="Borja Gonzalez" w:date="2017-09-28T19:35:00Z">
        <w:r>
          <w:rPr>
            <w:noProof/>
          </w:rPr>
          <w:t>5.1.4.  Borrar un paciente</w:t>
        </w:r>
        <w:r>
          <w:rPr>
            <w:noProof/>
          </w:rPr>
          <w:tab/>
        </w:r>
        <w:r>
          <w:rPr>
            <w:noProof/>
          </w:rPr>
          <w:fldChar w:fldCharType="begin"/>
        </w:r>
        <w:r>
          <w:rPr>
            <w:noProof/>
          </w:rPr>
          <w:instrText xml:space="preserve"> PAGEREF _Toc368246731 \h </w:instrText>
        </w:r>
      </w:ins>
      <w:r>
        <w:rPr>
          <w:noProof/>
        </w:rPr>
      </w:r>
      <w:r>
        <w:rPr>
          <w:noProof/>
        </w:rPr>
        <w:fldChar w:fldCharType="separate"/>
      </w:r>
      <w:ins w:id="414" w:author="Borja Gonzalez" w:date="2017-09-28T19:35:00Z">
        <w:r>
          <w:rPr>
            <w:noProof/>
          </w:rPr>
          <w:t>62</w:t>
        </w:r>
        <w:r>
          <w:rPr>
            <w:noProof/>
          </w:rPr>
          <w:fldChar w:fldCharType="end"/>
        </w:r>
      </w:ins>
    </w:p>
    <w:p w14:paraId="361F7943" w14:textId="77777777" w:rsidR="004426CE" w:rsidRDefault="004426CE">
      <w:pPr>
        <w:pStyle w:val="TOC2"/>
        <w:tabs>
          <w:tab w:val="right" w:leader="dot" w:pos="8630"/>
        </w:tabs>
        <w:rPr>
          <w:ins w:id="415" w:author="Borja Gonzalez" w:date="2017-09-28T19:35:00Z"/>
          <w:noProof/>
          <w:sz w:val="24"/>
          <w:szCs w:val="24"/>
          <w:lang w:eastAsia="ja-JP"/>
        </w:rPr>
      </w:pPr>
      <w:ins w:id="416" w:author="Borja Gonzalez" w:date="2017-09-28T19:35:00Z">
        <w:r>
          <w:rPr>
            <w:noProof/>
          </w:rPr>
          <w:t>5.2. Diagrama de flujo</w:t>
        </w:r>
        <w:r>
          <w:rPr>
            <w:noProof/>
          </w:rPr>
          <w:tab/>
        </w:r>
        <w:r>
          <w:rPr>
            <w:noProof/>
          </w:rPr>
          <w:fldChar w:fldCharType="begin"/>
        </w:r>
        <w:r>
          <w:rPr>
            <w:noProof/>
          </w:rPr>
          <w:instrText xml:space="preserve"> PAGEREF _Toc368246732 \h </w:instrText>
        </w:r>
      </w:ins>
      <w:r>
        <w:rPr>
          <w:noProof/>
        </w:rPr>
      </w:r>
      <w:r>
        <w:rPr>
          <w:noProof/>
        </w:rPr>
        <w:fldChar w:fldCharType="separate"/>
      </w:r>
      <w:ins w:id="417" w:author="Borja Gonzalez" w:date="2017-09-28T19:35:00Z">
        <w:r>
          <w:rPr>
            <w:noProof/>
          </w:rPr>
          <w:t>62</w:t>
        </w:r>
        <w:r>
          <w:rPr>
            <w:noProof/>
          </w:rPr>
          <w:fldChar w:fldCharType="end"/>
        </w:r>
      </w:ins>
    </w:p>
    <w:p w14:paraId="707BD940" w14:textId="77777777" w:rsidR="004426CE" w:rsidRDefault="004426CE">
      <w:pPr>
        <w:pStyle w:val="TOC1"/>
        <w:tabs>
          <w:tab w:val="right" w:leader="dot" w:pos="8630"/>
        </w:tabs>
        <w:rPr>
          <w:ins w:id="418" w:author="Borja Gonzalez" w:date="2017-09-28T19:35:00Z"/>
          <w:rFonts w:asciiTheme="minorHAnsi" w:hAnsiTheme="minorHAnsi"/>
          <w:b w:val="0"/>
          <w:noProof/>
          <w:color w:val="auto"/>
          <w:lang w:eastAsia="ja-JP"/>
        </w:rPr>
      </w:pPr>
      <w:ins w:id="419" w:author="Borja Gonzalez" w:date="2017-09-28T19:35:00Z">
        <w:r>
          <w:rPr>
            <w:noProof/>
          </w:rPr>
          <w:t>6.  Resultados y conclusiones</w:t>
        </w:r>
        <w:r>
          <w:rPr>
            <w:noProof/>
          </w:rPr>
          <w:tab/>
        </w:r>
        <w:r>
          <w:rPr>
            <w:noProof/>
          </w:rPr>
          <w:fldChar w:fldCharType="begin"/>
        </w:r>
        <w:r>
          <w:rPr>
            <w:noProof/>
          </w:rPr>
          <w:instrText xml:space="preserve"> PAGEREF _Toc368246733 \h </w:instrText>
        </w:r>
      </w:ins>
      <w:r>
        <w:rPr>
          <w:noProof/>
        </w:rPr>
      </w:r>
      <w:r>
        <w:rPr>
          <w:noProof/>
        </w:rPr>
        <w:fldChar w:fldCharType="separate"/>
      </w:r>
      <w:ins w:id="420" w:author="Borja Gonzalez" w:date="2017-09-28T19:35:00Z">
        <w:r>
          <w:rPr>
            <w:noProof/>
          </w:rPr>
          <w:t>64</w:t>
        </w:r>
        <w:r>
          <w:rPr>
            <w:noProof/>
          </w:rPr>
          <w:fldChar w:fldCharType="end"/>
        </w:r>
      </w:ins>
    </w:p>
    <w:p w14:paraId="5A4A6B41" w14:textId="77777777" w:rsidR="004426CE" w:rsidRDefault="004426CE">
      <w:pPr>
        <w:pStyle w:val="TOC2"/>
        <w:tabs>
          <w:tab w:val="right" w:leader="dot" w:pos="8630"/>
        </w:tabs>
        <w:rPr>
          <w:ins w:id="421" w:author="Borja Gonzalez" w:date="2017-09-28T19:35:00Z"/>
          <w:noProof/>
          <w:sz w:val="24"/>
          <w:szCs w:val="24"/>
          <w:lang w:eastAsia="ja-JP"/>
        </w:rPr>
      </w:pPr>
      <w:ins w:id="422" w:author="Borja Gonzalez" w:date="2017-09-28T19:35:00Z">
        <w:r>
          <w:rPr>
            <w:noProof/>
          </w:rPr>
          <w:t>6.1.  Resultados</w:t>
        </w:r>
        <w:r>
          <w:rPr>
            <w:noProof/>
          </w:rPr>
          <w:tab/>
        </w:r>
        <w:r>
          <w:rPr>
            <w:noProof/>
          </w:rPr>
          <w:fldChar w:fldCharType="begin"/>
        </w:r>
        <w:r>
          <w:rPr>
            <w:noProof/>
          </w:rPr>
          <w:instrText xml:space="preserve"> PAGEREF _Toc368246734 \h </w:instrText>
        </w:r>
      </w:ins>
      <w:r>
        <w:rPr>
          <w:noProof/>
        </w:rPr>
      </w:r>
      <w:r>
        <w:rPr>
          <w:noProof/>
        </w:rPr>
        <w:fldChar w:fldCharType="separate"/>
      </w:r>
      <w:ins w:id="423" w:author="Borja Gonzalez" w:date="2017-09-28T19:35:00Z">
        <w:r>
          <w:rPr>
            <w:noProof/>
          </w:rPr>
          <w:t>64</w:t>
        </w:r>
        <w:r>
          <w:rPr>
            <w:noProof/>
          </w:rPr>
          <w:fldChar w:fldCharType="end"/>
        </w:r>
      </w:ins>
    </w:p>
    <w:p w14:paraId="740171F4" w14:textId="77777777" w:rsidR="004426CE" w:rsidRDefault="004426CE">
      <w:pPr>
        <w:pStyle w:val="TOC2"/>
        <w:tabs>
          <w:tab w:val="right" w:leader="dot" w:pos="8630"/>
        </w:tabs>
        <w:rPr>
          <w:ins w:id="424" w:author="Borja Gonzalez" w:date="2017-09-28T19:35:00Z"/>
          <w:noProof/>
          <w:sz w:val="24"/>
          <w:szCs w:val="24"/>
          <w:lang w:eastAsia="ja-JP"/>
        </w:rPr>
      </w:pPr>
      <w:ins w:id="425" w:author="Borja Gonzalez" w:date="2017-09-28T19:35:00Z">
        <w:r>
          <w:rPr>
            <w:noProof/>
          </w:rPr>
          <w:t>6.2. Conclusiones</w:t>
        </w:r>
        <w:r>
          <w:rPr>
            <w:noProof/>
          </w:rPr>
          <w:tab/>
        </w:r>
        <w:r>
          <w:rPr>
            <w:noProof/>
          </w:rPr>
          <w:fldChar w:fldCharType="begin"/>
        </w:r>
        <w:r>
          <w:rPr>
            <w:noProof/>
          </w:rPr>
          <w:instrText xml:space="preserve"> PAGEREF _Toc368246735 \h </w:instrText>
        </w:r>
      </w:ins>
      <w:r>
        <w:rPr>
          <w:noProof/>
        </w:rPr>
      </w:r>
      <w:r>
        <w:rPr>
          <w:noProof/>
        </w:rPr>
        <w:fldChar w:fldCharType="separate"/>
      </w:r>
      <w:ins w:id="426" w:author="Borja Gonzalez" w:date="2017-09-28T19:35:00Z">
        <w:r>
          <w:rPr>
            <w:noProof/>
          </w:rPr>
          <w:t>64</w:t>
        </w:r>
        <w:r>
          <w:rPr>
            <w:noProof/>
          </w:rPr>
          <w:fldChar w:fldCharType="end"/>
        </w:r>
      </w:ins>
    </w:p>
    <w:p w14:paraId="767D9992" w14:textId="77777777" w:rsidR="004426CE" w:rsidRDefault="004426CE">
      <w:pPr>
        <w:pStyle w:val="TOC2"/>
        <w:tabs>
          <w:tab w:val="right" w:leader="dot" w:pos="8630"/>
        </w:tabs>
        <w:rPr>
          <w:ins w:id="427" w:author="Borja Gonzalez" w:date="2017-09-28T19:35:00Z"/>
          <w:noProof/>
          <w:sz w:val="24"/>
          <w:szCs w:val="24"/>
          <w:lang w:eastAsia="ja-JP"/>
        </w:rPr>
      </w:pPr>
      <w:ins w:id="428" w:author="Borja Gonzalez" w:date="2017-09-28T19:35:00Z">
        <w:r>
          <w:rPr>
            <w:noProof/>
          </w:rPr>
          <w:t>6.3. Líneas de trabajo futuras</w:t>
        </w:r>
        <w:r>
          <w:rPr>
            <w:noProof/>
          </w:rPr>
          <w:tab/>
        </w:r>
        <w:r>
          <w:rPr>
            <w:noProof/>
          </w:rPr>
          <w:fldChar w:fldCharType="begin"/>
        </w:r>
        <w:r>
          <w:rPr>
            <w:noProof/>
          </w:rPr>
          <w:instrText xml:space="preserve"> PAGEREF _Toc368246736 \h </w:instrText>
        </w:r>
      </w:ins>
      <w:r>
        <w:rPr>
          <w:noProof/>
        </w:rPr>
      </w:r>
      <w:r>
        <w:rPr>
          <w:noProof/>
        </w:rPr>
        <w:fldChar w:fldCharType="separate"/>
      </w:r>
      <w:ins w:id="429" w:author="Borja Gonzalez" w:date="2017-09-28T19:35:00Z">
        <w:r>
          <w:rPr>
            <w:noProof/>
          </w:rPr>
          <w:t>65</w:t>
        </w:r>
        <w:r>
          <w:rPr>
            <w:noProof/>
          </w:rPr>
          <w:fldChar w:fldCharType="end"/>
        </w:r>
      </w:ins>
    </w:p>
    <w:p w14:paraId="4B7960A9" w14:textId="77777777" w:rsidR="004426CE" w:rsidRDefault="004426CE">
      <w:pPr>
        <w:pStyle w:val="TOC1"/>
        <w:tabs>
          <w:tab w:val="right" w:leader="dot" w:pos="8630"/>
        </w:tabs>
        <w:rPr>
          <w:ins w:id="430" w:author="Borja Gonzalez" w:date="2017-09-28T19:35:00Z"/>
          <w:rFonts w:asciiTheme="minorHAnsi" w:hAnsiTheme="minorHAnsi"/>
          <w:b w:val="0"/>
          <w:noProof/>
          <w:color w:val="auto"/>
          <w:lang w:eastAsia="ja-JP"/>
        </w:rPr>
      </w:pPr>
      <w:ins w:id="431" w:author="Borja Gonzalez" w:date="2017-09-28T19:35:00Z">
        <w:r>
          <w:rPr>
            <w:noProof/>
          </w:rPr>
          <w:t>7.  Github</w:t>
        </w:r>
        <w:r>
          <w:rPr>
            <w:noProof/>
          </w:rPr>
          <w:tab/>
        </w:r>
        <w:r>
          <w:rPr>
            <w:noProof/>
          </w:rPr>
          <w:fldChar w:fldCharType="begin"/>
        </w:r>
        <w:r>
          <w:rPr>
            <w:noProof/>
          </w:rPr>
          <w:instrText xml:space="preserve"> PAGEREF _Toc368246737 \h </w:instrText>
        </w:r>
      </w:ins>
      <w:r>
        <w:rPr>
          <w:noProof/>
        </w:rPr>
      </w:r>
      <w:r>
        <w:rPr>
          <w:noProof/>
        </w:rPr>
        <w:fldChar w:fldCharType="separate"/>
      </w:r>
      <w:ins w:id="432" w:author="Borja Gonzalez" w:date="2017-09-28T19:35:00Z">
        <w:r>
          <w:rPr>
            <w:noProof/>
          </w:rPr>
          <w:t>65</w:t>
        </w:r>
        <w:r>
          <w:rPr>
            <w:noProof/>
          </w:rPr>
          <w:fldChar w:fldCharType="end"/>
        </w:r>
      </w:ins>
    </w:p>
    <w:p w14:paraId="401BB232" w14:textId="77777777" w:rsidR="004426CE" w:rsidDel="004426CE" w:rsidRDefault="004426CE">
      <w:pPr>
        <w:pStyle w:val="TOC1"/>
        <w:tabs>
          <w:tab w:val="right" w:leader="dot" w:pos="8630"/>
        </w:tabs>
        <w:rPr>
          <w:del w:id="433" w:author="Borja Gonzalez" w:date="2017-09-28T19:35:00Z"/>
          <w:noProof/>
        </w:rPr>
      </w:pPr>
    </w:p>
    <w:p w14:paraId="027D5C14" w14:textId="77777777" w:rsidR="004426CE" w:rsidDel="004426CE" w:rsidRDefault="004426CE">
      <w:pPr>
        <w:pStyle w:val="TOC1"/>
        <w:tabs>
          <w:tab w:val="right" w:leader="dot" w:pos="8630"/>
        </w:tabs>
        <w:rPr>
          <w:del w:id="434" w:author="Borja Gonzalez" w:date="2017-09-28T19:34:00Z"/>
          <w:noProof/>
        </w:rPr>
      </w:pP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435" w:name="_Toc364792184"/>
      <w:bookmarkStart w:id="436" w:name="_Toc366229201"/>
      <w:bookmarkStart w:id="437" w:name="_Toc368246682"/>
      <w:r>
        <w:t xml:space="preserve">1.  </w:t>
      </w:r>
      <w:r w:rsidR="00D51A6F" w:rsidRPr="0040221C">
        <w:t>Introducción</w:t>
      </w:r>
      <w:bookmarkEnd w:id="435"/>
      <w:bookmarkEnd w:id="436"/>
      <w:bookmarkEnd w:id="437"/>
    </w:p>
    <w:p w14:paraId="76E1122E" w14:textId="77777777" w:rsidR="0079203F" w:rsidRDefault="0079203F" w:rsidP="000B6B32">
      <w:pPr>
        <w:rPr>
          <w:ins w:id="438" w:author="Rodrigo García" w:date="2017-09-29T10:04:00Z"/>
        </w:rPr>
      </w:pPr>
      <w:bookmarkStart w:id="439" w:name="_Toc364792185"/>
      <w:bookmarkStart w:id="440" w:name="_Toc366229202"/>
      <w:bookmarkStart w:id="441" w:name="_Toc368246683"/>
    </w:p>
    <w:p w14:paraId="5BD5B900" w14:textId="12197D1A" w:rsidR="00D51A6F" w:rsidDel="0079203F" w:rsidRDefault="000365A9" w:rsidP="00D51A6F">
      <w:pPr>
        <w:pStyle w:val="Heading2"/>
        <w:rPr>
          <w:del w:id="442" w:author="Rodrigo García" w:date="2017-09-29T10:04:00Z"/>
        </w:rPr>
      </w:pPr>
      <w:del w:id="443" w:author="Rodrigo García" w:date="2017-09-29T10:04:00Z">
        <w:r w:rsidDel="0079203F">
          <w:delText xml:space="preserve">1.1.  </w:delText>
        </w:r>
        <w:r w:rsidR="00D51A6F" w:rsidRPr="0040221C" w:rsidDel="0079203F">
          <w:delText>Funcionamiento de la aplicación web</w:delText>
        </w:r>
        <w:bookmarkEnd w:id="439"/>
        <w:bookmarkEnd w:id="440"/>
        <w:bookmarkEnd w:id="441"/>
      </w:del>
    </w:p>
    <w:p w14:paraId="7FE1D765" w14:textId="166E9866" w:rsidR="00A202B8" w:rsidDel="0079203F" w:rsidRDefault="00A202B8" w:rsidP="008725F9">
      <w:pPr>
        <w:rPr>
          <w:del w:id="444" w:author="Rodrigo García" w:date="2017-09-29T10:04:00Z"/>
        </w:rPr>
      </w:pPr>
    </w:p>
    <w:p w14:paraId="46C0EE1E" w14:textId="62031483" w:rsidR="000B6B32" w:rsidRDefault="00A202B8" w:rsidP="000B6B32">
      <w:pPr>
        <w:rPr>
          <w:ins w:id="445" w:author="Borja Gonzalez" w:date="2017-09-26T09:51:00Z"/>
        </w:rPr>
      </w:pPr>
      <w:r>
        <w:t>La motivación de este trabajo es facilitar el seguimiento de pacientes</w:t>
      </w:r>
      <w:r w:rsidR="00014FE6">
        <w:t xml:space="preserve"> con problemas de movilidad cervical, debido a que</w:t>
      </w:r>
      <w:ins w:id="446" w:author="Rodrigo García" w:date="2017-09-29T10:05:00Z">
        <w:r w:rsidR="0079203F">
          <w:t>,</w:t>
        </w:r>
      </w:ins>
      <w:r w:rsidR="00014FE6">
        <w:t xml:space="preserve"> actualmente, este seguimiento se hace de una forma manual </w:t>
      </w:r>
      <w:del w:id="447" w:author="Rodrigo García" w:date="2017-09-29T10:06:00Z">
        <w:r w:rsidR="00014FE6" w:rsidDel="0079203F">
          <w:delText>y poco actualizada</w:delText>
        </w:r>
      </w:del>
      <w:ins w:id="448" w:author="Rodrigo García" w:date="2017-09-29T10:06:00Z">
        <w:r w:rsidR="0079203F">
          <w:t xml:space="preserve">y </w:t>
        </w:r>
      </w:ins>
      <w:ins w:id="449" w:author="Rodrigo García" w:date="2017-09-29T10:07:00Z">
        <w:r w:rsidR="0079203F">
          <w:t>no es posible</w:t>
        </w:r>
      </w:ins>
      <w:ins w:id="450" w:author="Rodrigo García" w:date="2017-09-29T10:06:00Z">
        <w:r w:rsidR="0079203F">
          <w:t xml:space="preserve"> llevar a cabo un segu</w:t>
        </w:r>
      </w:ins>
      <w:ins w:id="451" w:author="Rodrigo García" w:date="2017-09-29T10:07:00Z">
        <w:r w:rsidR="0079203F">
          <w:t>i</w:t>
        </w:r>
      </w:ins>
      <w:ins w:id="452" w:author="Rodrigo García" w:date="2017-09-29T10:06:00Z">
        <w:r w:rsidR="0079203F">
          <w:t>miento de forma</w:t>
        </w:r>
      </w:ins>
      <w:r w:rsidR="00014FE6">
        <w:t xml:space="preserve">. </w:t>
      </w:r>
      <w:ins w:id="453" w:author="Rodrigo García" w:date="2017-09-29T10:08:00Z">
        <w:r w:rsidR="0079203F">
          <w:t>E</w:t>
        </w:r>
      </w:ins>
      <w:del w:id="454" w:author="Rodrigo García" w:date="2017-09-29T10:08:00Z">
        <w:r w:rsidR="00014FE6" w:rsidDel="0079203F">
          <w:delText>É</w:delText>
        </w:r>
      </w:del>
      <w:r w:rsidR="00014FE6">
        <w:t xml:space="preserve">ste trabajo busca facilitar este seguimiento para que </w:t>
      </w:r>
      <w:ins w:id="455" w:author="Rodrigo García" w:date="2017-09-29T10:08:00Z">
        <w:r w:rsidR="0079203F">
          <w:t xml:space="preserve">tanto </w:t>
        </w:r>
      </w:ins>
      <w:r w:rsidR="00014FE6">
        <w:t xml:space="preserve">paciente </w:t>
      </w:r>
      <w:del w:id="456" w:author="Rodrigo García" w:date="2017-09-29T10:08:00Z">
        <w:r w:rsidR="00014FE6" w:rsidDel="0079203F">
          <w:delText xml:space="preserve">y </w:delText>
        </w:r>
      </w:del>
      <w:ins w:id="457" w:author="Rodrigo García" w:date="2017-09-29T10:08:00Z">
        <w:r w:rsidR="0079203F">
          <w:t xml:space="preserve">como </w:t>
        </w:r>
      </w:ins>
      <w:r w:rsidR="00014FE6">
        <w:t xml:space="preserve">médico </w:t>
      </w:r>
      <w:ins w:id="458" w:author="Rodrigo García" w:date="2017-09-29T10:08:00Z">
        <w:r w:rsidR="0079203F">
          <w:t xml:space="preserve">y fisioterapeuta </w:t>
        </w:r>
      </w:ins>
      <w:r w:rsidR="00014FE6">
        <w:t xml:space="preserve">puedan hacer un mejor uso de su tiempo y recursos. Para hacer esto posible vamos a </w:t>
      </w:r>
      <w:ins w:id="459" w:author="Rodrigo García" w:date="2017-09-29T10:05:00Z">
        <w:r w:rsidR="0079203F">
          <w:t>recurrir</w:t>
        </w:r>
      </w:ins>
      <w:del w:id="460" w:author="Rodrigo García" w:date="2017-09-29T10:05:00Z">
        <w:r w:rsidR="00014FE6" w:rsidDel="0079203F">
          <w:delText xml:space="preserve">aprovecharnos </w:delText>
        </w:r>
      </w:del>
      <w:del w:id="461" w:author="Rodrigo García" w:date="2017-09-29T10:08:00Z">
        <w:r w:rsidR="00014FE6" w:rsidDel="0079203F">
          <w:delText xml:space="preserve">de </w:delText>
        </w:r>
      </w:del>
      <w:ins w:id="462" w:author="Rodrigo García" w:date="2017-09-29T10:08:00Z">
        <w:r w:rsidR="0079203F">
          <w:t xml:space="preserve"> a </w:t>
        </w:r>
      </w:ins>
      <w:r w:rsidR="00014FE6">
        <w:t xml:space="preserve">las tecnologías </w:t>
      </w:r>
      <w:del w:id="463" w:author="Rodrigo García" w:date="2017-09-29T10:04:00Z">
        <w:r w:rsidR="00014FE6" w:rsidDel="0079203F">
          <w:delText>que están a nuestra disposición</w:delText>
        </w:r>
      </w:del>
      <w:ins w:id="464" w:author="Rodrigo García" w:date="2017-09-29T10:04:00Z">
        <w:r w:rsidR="0079203F">
          <w:t>de la información y las comunicaciones</w:t>
        </w:r>
      </w:ins>
      <w:r w:rsidR="00014FE6">
        <w:t xml:space="preserve"> para crear un</w:t>
      </w:r>
      <w:ins w:id="465" w:author="Rodrigo García" w:date="2017-09-29T10:09:00Z">
        <w:r w:rsidR="0079203F">
          <w:t>a</w:t>
        </w:r>
      </w:ins>
      <w:r w:rsidR="00014FE6">
        <w:t xml:space="preserve"> aplicación web </w:t>
      </w:r>
      <w:del w:id="466" w:author="Rodrigo García" w:date="2017-09-29T10:09:00Z">
        <w:r w:rsidR="00014FE6" w:rsidDel="0079203F">
          <w:delText>que tenga acceso a una base de datos</w:delText>
        </w:r>
      </w:del>
      <w:ins w:id="467" w:author="Rodrigo García" w:date="2017-09-29T10:09:00Z">
        <w:r w:rsidR="0079203F">
          <w:t>que permita analizar información de movilidad cervical almacenada en una base de datos</w:t>
        </w:r>
      </w:ins>
      <w:r w:rsidR="00014FE6">
        <w:t xml:space="preserve">. </w:t>
      </w:r>
      <w:ins w:id="468" w:author="Rodrigo García" w:date="2017-09-29T10:09:00Z">
        <w:r w:rsidR="0079203F">
          <w:t>Por tanto, e</w:t>
        </w:r>
      </w:ins>
      <w:del w:id="469" w:author="Rodrigo García" w:date="2017-09-29T10:09:00Z">
        <w:r w:rsidR="000B6B32" w:rsidRPr="0040221C" w:rsidDel="0079203F">
          <w:delText>E</w:delText>
        </w:r>
      </w:del>
      <w:r w:rsidR="000B6B32" w:rsidRPr="0040221C">
        <w:t xml:space="preserve">l objetivo de esta aplicación web </w:t>
      </w:r>
      <w:del w:id="470" w:author="Rodrigo García" w:date="2017-09-29T10:09:00Z">
        <w:r w:rsidR="000B6B32" w:rsidRPr="0040221C" w:rsidDel="0079203F">
          <w:delText xml:space="preserve">es </w:delText>
        </w:r>
      </w:del>
      <w:ins w:id="471" w:author="Rodrigo García" w:date="2017-09-29T10:09:00Z">
        <w:r w:rsidR="0079203F">
          <w:t>será</w:t>
        </w:r>
        <w:r w:rsidR="0079203F" w:rsidRPr="0040221C">
          <w:t xml:space="preserve"> </w:t>
        </w:r>
      </w:ins>
      <w:r w:rsidR="000B6B32" w:rsidRPr="0040221C">
        <w:t>facil</w:t>
      </w:r>
      <w:r w:rsidR="003B7083">
        <w:t>itar el acceso y visualización de</w:t>
      </w:r>
      <w:r w:rsidR="000B6B32" w:rsidRPr="0040221C">
        <w:t xml:space="preserve"> </w:t>
      </w:r>
      <w:del w:id="472" w:author="Rodrigo García" w:date="2017-09-29T10:09:00Z">
        <w:r w:rsidR="000B6B32" w:rsidRPr="0040221C" w:rsidDel="0079203F">
          <w:delText>datos de</w:delText>
        </w:r>
        <w:r w:rsidR="003B7083" w:rsidDel="0079203F">
          <w:delText xml:space="preserve"> movimientos</w:delText>
        </w:r>
        <w:r w:rsidR="00F358BF" w:rsidDel="0079203F">
          <w:delText xml:space="preserve"> cervicales</w:delText>
        </w:r>
        <w:r w:rsidR="003B7083" w:rsidDel="0079203F">
          <w:delText xml:space="preserve"> de</w:delText>
        </w:r>
        <w:r w:rsidR="000B6B32" w:rsidRPr="0040221C" w:rsidDel="0079203F">
          <w:delText xml:space="preserve"> </w:delText>
        </w:r>
        <w:commentRangeStart w:id="473"/>
        <w:r w:rsidR="000B6B32" w:rsidRPr="0040221C" w:rsidDel="0079203F">
          <w:delText>pacientes</w:delText>
        </w:r>
        <w:commentRangeEnd w:id="473"/>
        <w:r w:rsidR="006621C2" w:rsidDel="0079203F">
          <w:rPr>
            <w:rStyle w:val="CommentReference"/>
          </w:rPr>
          <w:commentReference w:id="473"/>
        </w:r>
      </w:del>
      <w:ins w:id="474" w:author="Rodrigo García" w:date="2017-09-29T10:09:00Z">
        <w:r w:rsidR="0079203F">
          <w:t>esta información</w:t>
        </w:r>
      </w:ins>
      <w:r w:rsidR="000B6B32" w:rsidRPr="0040221C">
        <w:t>.</w:t>
      </w:r>
    </w:p>
    <w:p w14:paraId="74E6A261" w14:textId="77777777" w:rsidR="00A202B8" w:rsidRPr="0040221C" w:rsidRDefault="00A202B8" w:rsidP="000B6B32"/>
    <w:p w14:paraId="727BC4B2" w14:textId="6571C840" w:rsidR="000B6B32" w:rsidRDefault="0079203F" w:rsidP="000B6B32">
      <w:pPr>
        <w:rPr>
          <w:ins w:id="475" w:author="Borja Gonzalez" w:date="2017-09-26T09:51:00Z"/>
        </w:rPr>
      </w:pPr>
      <w:ins w:id="476" w:author="Rodrigo García" w:date="2017-09-29T10:10:00Z">
        <w:r>
          <w:t>Por tanto, l</w:t>
        </w:r>
      </w:ins>
      <w:del w:id="477" w:author="Rodrigo García" w:date="2017-09-29T10:10:00Z">
        <w:r w:rsidR="000B6B32" w:rsidRPr="0040221C" w:rsidDel="0079203F">
          <w:delText>L</w:delText>
        </w:r>
      </w:del>
      <w:r w:rsidR="000B6B32" w:rsidRPr="0040221C">
        <w:t xml:space="preserve">a </w:t>
      </w:r>
      <w:r w:rsidR="006860EA">
        <w:t>aplicación</w:t>
      </w:r>
      <w:r w:rsidR="006860EA" w:rsidRPr="0040221C">
        <w:t xml:space="preserve"> </w:t>
      </w:r>
      <w:r w:rsidR="000B6B32" w:rsidRPr="0040221C">
        <w:t>permit</w:t>
      </w:r>
      <w:del w:id="478" w:author="Rodrigo García" w:date="2017-09-29T10:10:00Z">
        <w:r w:rsidR="000B6B32" w:rsidRPr="0040221C" w:rsidDel="0079203F">
          <w:delText>e</w:delText>
        </w:r>
      </w:del>
      <w:ins w:id="479" w:author="Rodrigo García" w:date="2017-09-29T10:10:00Z">
        <w:r>
          <w:t>irá</w:t>
        </w:r>
      </w:ins>
      <w:r w:rsidR="000B6B32" w:rsidRPr="0040221C">
        <w:t xml:space="preserve"> el acceso a una base de datos </w:t>
      </w:r>
      <w:r w:rsidR="007C080F">
        <w:t xml:space="preserve">donde se almacena un listado de pacientes y de </w:t>
      </w:r>
      <w:del w:id="480" w:author="Rodrigo García" w:date="2017-09-29T10:10:00Z">
        <w:r w:rsidR="007C080F" w:rsidDel="0079203F">
          <w:delText>movimientos</w:delText>
        </w:r>
      </w:del>
      <w:ins w:id="481" w:author="Rodrigo García" w:date="2017-09-29T10:10:00Z">
        <w:r>
          <w:t xml:space="preserve">registros de sus movimientos cervicales, tomados </w:t>
        </w:r>
        <w:commentRangeStart w:id="482"/>
        <w:r>
          <w:t>utilizando un sensor comercial</w:t>
        </w:r>
      </w:ins>
      <w:ins w:id="483" w:author="Rodrigo García" w:date="2017-09-29T10:11:00Z">
        <w:r>
          <w:t xml:space="preserve"> </w:t>
        </w:r>
      </w:ins>
      <w:commentRangeEnd w:id="482"/>
      <w:ins w:id="484" w:author="Rodrigo García" w:date="2017-09-29T10:12:00Z">
        <w:r>
          <w:rPr>
            <w:rStyle w:val="CommentReference"/>
          </w:rPr>
          <w:commentReference w:id="482"/>
        </w:r>
      </w:ins>
      <w:ins w:id="485" w:author="Rodrigo García" w:date="2017-09-29T10:13:00Z">
        <w:r>
          <w:t xml:space="preserve">ya existente </w:t>
        </w:r>
      </w:ins>
      <w:ins w:id="486" w:author="Rodrigo García" w:date="2017-09-29T10:11:00Z">
        <w:r>
          <w:t>que los exporta en un formato particular del mismo</w:t>
        </w:r>
      </w:ins>
      <w:r w:rsidR="007C080F">
        <w:t xml:space="preserve">. </w:t>
      </w:r>
      <w:del w:id="487" w:author="Rodrigo García" w:date="2017-09-29T10:11:00Z">
        <w:r w:rsidR="007C080F" w:rsidDel="0079203F">
          <w:delText xml:space="preserve">De </w:delText>
        </w:r>
      </w:del>
      <w:ins w:id="488" w:author="Rodrigo García" w:date="2017-09-29T10:11:00Z">
        <w:r>
          <w:t xml:space="preserve">A partir de </w:t>
        </w:r>
      </w:ins>
      <w:r w:rsidR="007C080F">
        <w:t xml:space="preserve">dicha base de datos </w:t>
      </w:r>
      <w:del w:id="489" w:author="Rodrigo García" w:date="2017-09-29T10:11:00Z">
        <w:r w:rsidR="007C080F" w:rsidDel="0079203F">
          <w:delText xml:space="preserve">podemos </w:delText>
        </w:r>
      </w:del>
      <w:ins w:id="490" w:author="Rodrigo García" w:date="2017-09-29T10:11:00Z">
        <w:r>
          <w:t xml:space="preserve">el sistema permitirá </w:t>
        </w:r>
      </w:ins>
      <w:r w:rsidR="007C080F">
        <w:t xml:space="preserve">consultar movimientos cervicales en todos los planos y observar </w:t>
      </w:r>
      <w:r w:rsidR="000B6B32" w:rsidRPr="0040221C">
        <w:t>la evolución con el tiempo de estos movimientos</w:t>
      </w:r>
      <w:ins w:id="491" w:author="Rodrigo García" w:date="2017-09-29T10:11:00Z">
        <w:r>
          <w:t>, para así</w:t>
        </w:r>
      </w:ins>
      <w:del w:id="492" w:author="Rodrigo García" w:date="2017-09-29T10:11:00Z">
        <w:r w:rsidR="007C080F" w:rsidDel="0079203F">
          <w:delText xml:space="preserve"> y</w:delText>
        </w:r>
      </w:del>
      <w:r w:rsidR="007C080F">
        <w:t xml:space="preserve"> comprobar</w:t>
      </w:r>
      <w:r w:rsidR="000B6B32" w:rsidRPr="0040221C">
        <w:t xml:space="preserve"> si </w:t>
      </w:r>
      <w:del w:id="493" w:author="Rodrigo García" w:date="2017-09-29T10:11:00Z">
        <w:r w:rsidR="000B6B32" w:rsidRPr="0040221C" w:rsidDel="0079203F">
          <w:delText xml:space="preserve">están </w:delText>
        </w:r>
      </w:del>
      <w:ins w:id="494" w:author="Rodrigo García" w:date="2017-09-29T10:11:00Z">
        <w:r>
          <w:t>se encuentran</w:t>
        </w:r>
        <w:r w:rsidRPr="0040221C">
          <w:t xml:space="preserve"> </w:t>
        </w:r>
      </w:ins>
      <w:r w:rsidR="000B6B32" w:rsidRPr="0040221C">
        <w:t>dentro d</w:t>
      </w:r>
      <w:r w:rsidR="003B7083">
        <w:t xml:space="preserve">e </w:t>
      </w:r>
      <w:del w:id="495" w:author="Rodrigo García" w:date="2017-09-29T10:11:00Z">
        <w:r w:rsidR="003B7083" w:rsidDel="0079203F">
          <w:delText>unos parámetros de normalidad</w:delText>
        </w:r>
      </w:del>
      <w:ins w:id="496" w:author="Rodrigo García" w:date="2017-09-29T10:11:00Z">
        <w:r>
          <w:t xml:space="preserve">la normalidad. Estos intervalos de normalidad </w:t>
        </w:r>
      </w:ins>
      <w:del w:id="497" w:author="Rodrigo García" w:date="2017-09-29T10:11:00Z">
        <w:r w:rsidR="003B7083" w:rsidDel="0079203F">
          <w:delText xml:space="preserve">, </w:delText>
        </w:r>
      </w:del>
      <w:del w:id="498" w:author="Rodrigo García" w:date="2017-09-29T10:12:00Z">
        <w:r w:rsidR="003B7083" w:rsidDel="0079203F">
          <w:delText>dependiendo</w:delText>
        </w:r>
      </w:del>
      <w:ins w:id="499" w:author="Rodrigo García" w:date="2017-09-29T10:12:00Z">
        <w:r>
          <w:t>dependen</w:t>
        </w:r>
      </w:ins>
      <w:r w:rsidR="003B7083">
        <w:t xml:space="preserve"> del sexo del paciente</w:t>
      </w:r>
      <w:r w:rsidR="007C080F">
        <w:t xml:space="preserve">, </w:t>
      </w:r>
      <w:commentRangeStart w:id="500"/>
      <w:del w:id="501" w:author="Rodrigo García" w:date="2017-09-29T10:12:00Z">
        <w:r w:rsidR="007C080F" w:rsidDel="0079203F">
          <w:delText>ya que cada sexo</w:delText>
        </w:r>
      </w:del>
      <w:ins w:id="502" w:author="Rodrigo García" w:date="2017-09-29T10:12:00Z">
        <w:r>
          <w:t>pues cada uno</w:t>
        </w:r>
      </w:ins>
      <w:del w:id="503" w:author="Rodrigo García" w:date="2017-09-29T10:12:00Z">
        <w:r w:rsidR="007C080F" w:rsidDel="0079203F">
          <w:delText xml:space="preserve"> tiene</w:delText>
        </w:r>
      </w:del>
      <w:ins w:id="504" w:author="Rodrigo García" w:date="2017-09-29T10:12:00Z">
        <w:r>
          <w:t xml:space="preserve"> posee</w:t>
        </w:r>
      </w:ins>
      <w:r w:rsidR="007C080F">
        <w:t xml:space="preserve"> rangos de movilidad cervical </w:t>
      </w:r>
      <w:ins w:id="505" w:author="Rodrigo García" w:date="2017-09-29T10:12:00Z">
        <w:r>
          <w:t xml:space="preserve">ligeramente </w:t>
        </w:r>
      </w:ins>
      <w:r w:rsidR="007C080F">
        <w:t>distintos</w:t>
      </w:r>
      <w:commentRangeEnd w:id="500"/>
      <w:r>
        <w:rPr>
          <w:rStyle w:val="CommentReference"/>
        </w:rPr>
        <w:commentReference w:id="500"/>
      </w:r>
      <w:r w:rsidR="00D85D99">
        <w:t>.</w:t>
      </w:r>
    </w:p>
    <w:p w14:paraId="73EDB3B6" w14:textId="50961B6E" w:rsidR="00A202B8" w:rsidRDefault="00A202B8" w:rsidP="000B6B32">
      <w:pPr>
        <w:rPr>
          <w:ins w:id="506" w:author="Borja Gonzalez" w:date="2017-09-07T11:32:00Z"/>
        </w:rPr>
      </w:pPr>
    </w:p>
    <w:p w14:paraId="50C7D77C" w14:textId="56A536D8" w:rsidR="009750CE" w:rsidRPr="0040221C" w:rsidRDefault="0079203F" w:rsidP="000B6B32">
      <w:pPr>
        <w:rPr>
          <w:ins w:id="507" w:author="Borja Gonzalez" w:date="2017-09-26T09:43:00Z"/>
        </w:rPr>
      </w:pPr>
      <w:ins w:id="508" w:author="Rodrigo García" w:date="2017-09-29T10:13:00Z">
        <w:r>
          <w:t xml:space="preserve">La aplicación incluirá </w:t>
        </w:r>
      </w:ins>
      <w:del w:id="509" w:author="Rodrigo García" w:date="2017-09-29T10:13:00Z">
        <w:r w:rsidR="0022745C" w:rsidDel="0079203F">
          <w:delText>En la sección de datos de</w:delText>
        </w:r>
      </w:del>
      <w:ins w:id="510" w:author="Rodrigo García" w:date="2017-09-29T10:13:00Z">
        <w:r>
          <w:t>una sección específica para</w:t>
        </w:r>
      </w:ins>
      <w:r w:rsidR="0022745C">
        <w:t xml:space="preserve"> cada paciente</w:t>
      </w:r>
      <w:ins w:id="511" w:author="Rodrigo García" w:date="2017-09-29T10:13:00Z">
        <w:r>
          <w:t xml:space="preserve">, que mostrará un conjunto </w:t>
        </w:r>
      </w:ins>
      <w:del w:id="512" w:author="Rodrigo García" w:date="2017-09-29T10:13:00Z">
        <w:r w:rsidR="0022745C" w:rsidDel="0079203F">
          <w:delText xml:space="preserve"> estará disponible un set </w:delText>
        </w:r>
      </w:del>
      <w:r w:rsidR="0022745C">
        <w:t>de movimientos</w:t>
      </w:r>
      <w:ins w:id="513" w:author="Rodrigo García" w:date="2017-09-29T10:13:00Z">
        <w:r>
          <w:t>;</w:t>
        </w:r>
      </w:ins>
      <w:del w:id="514" w:author="Rodrigo García" w:date="2017-09-29T10:13:00Z">
        <w:r w:rsidR="0022745C" w:rsidDel="0079203F">
          <w:delText xml:space="preserve">, que </w:delText>
        </w:r>
        <w:r w:rsidR="0022745C" w:rsidDel="0079203F">
          <w:lastRenderedPageBreak/>
          <w:delText>incluye los movimientos</w:delText>
        </w:r>
      </w:del>
      <w:r w:rsidR="0022745C">
        <w:t xml:space="preserve"> en los planos </w:t>
      </w:r>
      <w:del w:id="515" w:author="Rodrigo García" w:date="2017-09-29T10:13:00Z">
        <w:r w:rsidR="0022745C" w:rsidDel="0079203F">
          <w:delText>Transversal</w:delText>
        </w:r>
      </w:del>
      <w:ins w:id="516" w:author="Rodrigo García" w:date="2017-09-29T10:13:00Z">
        <w:r>
          <w:t>transversal</w:t>
        </w:r>
      </w:ins>
      <w:r w:rsidR="0022745C">
        <w:t xml:space="preserve">, </w:t>
      </w:r>
      <w:del w:id="517" w:author="Rodrigo García" w:date="2017-09-29T10:13:00Z">
        <w:r w:rsidR="0022745C" w:rsidDel="0079203F">
          <w:delText xml:space="preserve">Coronal </w:delText>
        </w:r>
      </w:del>
      <w:ins w:id="518" w:author="Rodrigo García" w:date="2017-09-29T10:13:00Z">
        <w:r>
          <w:t xml:space="preserve">coronal </w:t>
        </w:r>
      </w:ins>
      <w:r w:rsidR="0022745C">
        <w:t xml:space="preserve">y </w:t>
      </w:r>
      <w:del w:id="519" w:author="Rodrigo García" w:date="2017-09-29T10:13:00Z">
        <w:r w:rsidR="0022745C" w:rsidDel="0079203F">
          <w:delText>Sagital</w:delText>
        </w:r>
      </w:del>
      <w:ins w:id="520" w:author="Rodrigo García" w:date="2017-09-29T10:13:00Z">
        <w:r>
          <w:t>sagital</w:t>
        </w:r>
      </w:ins>
      <w:r w:rsidR="0022745C">
        <w:t xml:space="preserve">, con una fecha asociada que </w:t>
      </w:r>
      <w:ins w:id="521" w:author="Rodrigo García" w:date="2017-09-29T10:14:00Z">
        <w:r>
          <w:t xml:space="preserve">se </w:t>
        </w:r>
      </w:ins>
      <w:r w:rsidR="0022745C">
        <w:t>corresponde a la fecha de la medición</w:t>
      </w:r>
      <w:r w:rsidR="00D9065B">
        <w:t>. Se podrá consultar cada movimiento por separado en forma de gráfico. Además</w:t>
      </w:r>
      <w:ins w:id="522" w:author="Rodrigo García" w:date="2017-09-29T10:14:00Z">
        <w:r>
          <w:t xml:space="preserve">, también </w:t>
        </w:r>
      </w:ins>
      <w:del w:id="523" w:author="Rodrigo García" w:date="2017-09-29T10:14:00Z">
        <w:r w:rsidR="00D9065B" w:rsidDel="0079203F">
          <w:delText xml:space="preserve"> </w:delText>
        </w:r>
      </w:del>
      <w:r w:rsidR="00D9065B">
        <w:t xml:space="preserve">se podrá visualizar, </w:t>
      </w:r>
      <w:ins w:id="524" w:author="Rodrigo García" w:date="2017-09-29T10:14:00Z">
        <w:r>
          <w:t xml:space="preserve">de nuevo </w:t>
        </w:r>
      </w:ins>
      <w:r w:rsidR="00D9065B">
        <w:t>en forma de gráfico, la evolución de cada movimiento a medida que pasa el tiempo</w:t>
      </w:r>
      <w:ins w:id="525" w:author="Rodrigo García" w:date="2017-09-29T10:14:00Z">
        <w:r>
          <w:t>, usando para ello medidas tomadas en diferentes sesiones.</w:t>
        </w:r>
      </w:ins>
      <w:del w:id="526" w:author="Rodrigo García" w:date="2017-09-29T10:14:00Z">
        <w:r w:rsidR="00D9065B" w:rsidDel="0079203F">
          <w:delText>.</w:delText>
        </w:r>
      </w:del>
      <w:r w:rsidR="00D9065B">
        <w:t xml:space="preserve"> En </w:t>
      </w:r>
      <w:del w:id="527" w:author="Rodrigo García" w:date="2017-09-29T10:14:00Z">
        <w:r w:rsidR="00D9065B" w:rsidDel="0079203F">
          <w:delText xml:space="preserve">el </w:delText>
        </w:r>
      </w:del>
      <w:ins w:id="528" w:author="Rodrigo García" w:date="2017-09-29T10:14:00Z">
        <w:r>
          <w:t xml:space="preserve">este </w:t>
        </w:r>
      </w:ins>
      <w:r w:rsidR="00D9065B">
        <w:t xml:space="preserve">gráfico de evolución </w:t>
      </w:r>
      <w:del w:id="529" w:author="Rodrigo García" w:date="2017-09-29T10:14:00Z">
        <w:r w:rsidR="00D16488" w:rsidDel="0079203F">
          <w:delText xml:space="preserve">habrá </w:delText>
        </w:r>
      </w:del>
      <w:ins w:id="530" w:author="Rodrigo García" w:date="2017-09-29T10:14:00Z">
        <w:r>
          <w:t>se</w:t>
        </w:r>
      </w:ins>
      <w:del w:id="531" w:author="Rodrigo García" w:date="2017-09-29T10:14:00Z">
        <w:r w:rsidR="00D16488" w:rsidDel="0079203F">
          <w:delText>disponible unos</w:delText>
        </w:r>
      </w:del>
      <w:ins w:id="532" w:author="Rodrigo García" w:date="2017-09-29T10:14:00Z">
        <w:r>
          <w:t xml:space="preserve"> mostrarán también los</w:t>
        </w:r>
      </w:ins>
      <w:r w:rsidR="00D16488">
        <w:t xml:space="preserve"> valores de normalidad </w:t>
      </w:r>
      <w:ins w:id="533" w:author="Rodrigo García" w:date="2017-09-29T10:14:00Z">
        <w:r>
          <w:t xml:space="preserve">antes nombrados, </w:t>
        </w:r>
      </w:ins>
      <w:r w:rsidR="00D16488">
        <w:t>para que sea posible observar si el paciente entra dentro de dichos valores.</w:t>
      </w:r>
      <w:r w:rsidR="007C080F">
        <w:t xml:space="preserve"> Se podrán añadir y borrar </w:t>
      </w:r>
      <w:del w:id="534" w:author="Rodrigo García" w:date="2017-09-29T10:14:00Z">
        <w:r w:rsidR="007C080F" w:rsidDel="0079203F">
          <w:delText xml:space="preserve">sets </w:delText>
        </w:r>
      </w:del>
      <w:ins w:id="535" w:author="Rodrigo García" w:date="2017-09-29T10:14:00Z">
        <w:r>
          <w:t xml:space="preserve">sesiones </w:t>
        </w:r>
      </w:ins>
      <w:r w:rsidR="007C080F">
        <w:t xml:space="preserve">de movimientos, teniendo en cuenta que para añadir </w:t>
      </w:r>
      <w:del w:id="536" w:author="Rodrigo García" w:date="2017-09-29T10:15:00Z">
        <w:r w:rsidR="007C080F" w:rsidDel="0079203F">
          <w:delText>un set de movimientos</w:delText>
        </w:r>
      </w:del>
      <w:ins w:id="537" w:author="Rodrigo García" w:date="2017-09-29T10:15:00Z">
        <w:r>
          <w:t>una</w:t>
        </w:r>
      </w:ins>
      <w:r w:rsidR="007C080F">
        <w:t xml:space="preserve"> habrá que seleccionar un archivo local</w:t>
      </w:r>
      <w:del w:id="538" w:author="Rodrigo García" w:date="2017-09-29T10:15:00Z">
        <w:r w:rsidR="009750CE" w:rsidDel="0079203F">
          <w:delText>, siendo este del tipo CSV ya que el único que se acepta</w:delText>
        </w:r>
      </w:del>
      <w:ins w:id="539" w:author="Rodrigo García" w:date="2017-09-29T10:15:00Z">
        <w:r>
          <w:t xml:space="preserve"> en el formato producido por el software del sistema de captura de movimientos (en formato CSV)</w:t>
        </w:r>
      </w:ins>
      <w:del w:id="540" w:author="Rodrigo García" w:date="2017-09-29T10:15:00Z">
        <w:r w:rsidR="009750CE" w:rsidDel="0079203F">
          <w:delText>,</w:delText>
        </w:r>
      </w:del>
      <w:r w:rsidR="007C080F">
        <w:t xml:space="preserve"> y asociar una fecha</w:t>
      </w:r>
      <w:ins w:id="541" w:author="Rodrigo García" w:date="2017-09-29T10:15:00Z">
        <w:r>
          <w:t xml:space="preserve"> y hora</w:t>
        </w:r>
      </w:ins>
      <w:r w:rsidR="007C080F">
        <w:t xml:space="preserve"> de medición a </w:t>
      </w:r>
      <w:del w:id="542" w:author="Rodrigo García" w:date="2017-09-29T10:15:00Z">
        <w:r w:rsidR="007C080F" w:rsidDel="0079203F">
          <w:delText>este set de movimientos</w:delText>
        </w:r>
      </w:del>
      <w:ins w:id="543" w:author="Rodrigo García" w:date="2017-09-29T10:15:00Z">
        <w:r>
          <w:t>la sesión, para así</w:t>
        </w:r>
      </w:ins>
      <w:del w:id="544" w:author="Rodrigo García" w:date="2017-09-29T10:15:00Z">
        <w:r w:rsidR="007C080F" w:rsidDel="0079203F">
          <w:delText xml:space="preserve"> con la hora incluida </w:delText>
        </w:r>
      </w:del>
      <w:del w:id="545" w:author="Rodrigo García" w:date="2017-09-29T10:16:00Z">
        <w:r w:rsidR="007C080F" w:rsidDel="0079203F">
          <w:delText>por si hubiese más</w:delText>
        </w:r>
      </w:del>
      <w:ins w:id="546" w:author="Rodrigo García" w:date="2017-09-29T10:16:00Z">
        <w:r>
          <w:t xml:space="preserve"> soportar más</w:t>
        </w:r>
      </w:ins>
      <w:r w:rsidR="007C080F">
        <w:t xml:space="preserve"> de una medición </w:t>
      </w:r>
      <w:commentRangeStart w:id="547"/>
      <w:r w:rsidR="007C080F">
        <w:t>diaria</w:t>
      </w:r>
      <w:commentRangeEnd w:id="547"/>
      <w:r w:rsidR="00044CA7">
        <w:rPr>
          <w:rStyle w:val="CommentReference"/>
        </w:rPr>
        <w:commentReference w:id="547"/>
      </w:r>
      <w:r w:rsidR="007C080F">
        <w:t>.</w:t>
      </w:r>
    </w:p>
    <w:p w14:paraId="6627EA72" w14:textId="77777777" w:rsidR="00333F5F" w:rsidRDefault="00333F5F" w:rsidP="00A202B8">
      <w:bookmarkStart w:id="548" w:name="_Toc366229203"/>
    </w:p>
    <w:p w14:paraId="57D2FAEB" w14:textId="2C0EEED3" w:rsidR="00D51A6F" w:rsidRDefault="000365A9" w:rsidP="00D51A6F">
      <w:pPr>
        <w:pStyle w:val="Heading1"/>
      </w:pPr>
      <w:bookmarkStart w:id="549" w:name="_Toc368246684"/>
      <w:r>
        <w:t xml:space="preserve">2.  </w:t>
      </w:r>
      <w:r w:rsidR="00E653AA" w:rsidRPr="0040221C">
        <w:t>Estado del arte</w:t>
      </w:r>
      <w:bookmarkEnd w:id="548"/>
      <w:bookmarkEnd w:id="549"/>
    </w:p>
    <w:p w14:paraId="21870265" w14:textId="77777777" w:rsidR="00BD1DD1" w:rsidRDefault="00BD1DD1" w:rsidP="00877555"/>
    <w:p w14:paraId="5373A99B" w14:textId="53ECD876" w:rsidR="00BD1DD1" w:rsidRDefault="000365A9" w:rsidP="0028735F">
      <w:pPr>
        <w:pStyle w:val="Heading2"/>
      </w:pPr>
      <w:bookmarkStart w:id="550" w:name="_Toc368246685"/>
      <w:r>
        <w:t xml:space="preserve">2.1.  </w:t>
      </w:r>
      <w:r w:rsidR="00BD1DD1">
        <w:t>Diseño de web estático</w:t>
      </w:r>
      <w:bookmarkEnd w:id="550"/>
    </w:p>
    <w:p w14:paraId="7B81D7BE" w14:textId="40390F78" w:rsidR="00BD1DD1" w:rsidRDefault="000365A9" w:rsidP="0028735F">
      <w:pPr>
        <w:pStyle w:val="Heading3"/>
      </w:pPr>
      <w:bookmarkStart w:id="551" w:name="_Toc368246686"/>
      <w:r>
        <w:t xml:space="preserve">2.1.1.  </w:t>
      </w:r>
      <w:r w:rsidR="00BD1DD1">
        <w:t>HTML</w:t>
      </w:r>
      <w:bookmarkEnd w:id="551"/>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552"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Heading3"/>
      </w:pPr>
      <w:bookmarkStart w:id="553" w:name="_Toc368246687"/>
      <w:r>
        <w:lastRenderedPageBreak/>
        <w:t xml:space="preserve">2.1.2.  </w:t>
      </w:r>
      <w:r w:rsidR="00BD1DD1">
        <w:t>CSS</w:t>
      </w:r>
      <w:bookmarkEnd w:id="553"/>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15687BD3" w:rsidR="000E3AE4" w:rsidRDefault="000E3AE4">
      <w:pPr>
        <w:pStyle w:val="Heading3"/>
        <w:pPrChange w:id="554" w:author="Borja Gonzalez" w:date="2017-09-28T13:02:00Z">
          <w:pPr>
            <w:pStyle w:val="Heading2"/>
          </w:pPr>
        </w:pPrChange>
      </w:pPr>
      <w:bookmarkStart w:id="555" w:name="_Toc368246688"/>
      <w:r>
        <w:t>2.</w:t>
      </w:r>
      <w:r w:rsidR="00F45CE8">
        <w:t>1.3.</w:t>
      </w:r>
      <w:del w:id="556" w:author="Borja Gonzalez" w:date="2017-09-28T13:02:00Z">
        <w:r w:rsidDel="00F45CE8">
          <w:delText>2</w:delText>
        </w:r>
      </w:del>
      <w:r>
        <w:t xml:space="preserve">  Java</w:t>
      </w:r>
      <w:r w:rsidR="008725F9">
        <w:t>S</w:t>
      </w:r>
      <w:del w:id="557" w:author="Borja Gonzalez" w:date="2017-09-27T23:20:00Z">
        <w:r w:rsidDel="008725F9">
          <w:delText>s</w:delText>
        </w:r>
      </w:del>
      <w:r>
        <w:t>cript</w:t>
      </w:r>
      <w:bookmarkEnd w:id="555"/>
      <w:r>
        <w:t xml:space="preserve"> </w:t>
      </w:r>
    </w:p>
    <w:p w14:paraId="014CE061" w14:textId="77777777" w:rsidR="000E3AE4" w:rsidRDefault="000E3AE4" w:rsidP="000E3AE4"/>
    <w:p w14:paraId="313504BC" w14:textId="3DD9C138" w:rsidR="00A849FA" w:rsidRDefault="00A849FA" w:rsidP="000E3AE4">
      <w:r>
        <w:t>JavaScript es un lenguaje de programación interpretad</w:t>
      </w:r>
      <w:ins w:id="558" w:author="Rodrigo García" w:date="2017-09-29T10:18:00Z">
        <w:r w:rsidR="00044CA7">
          <w:t>o</w:t>
        </w:r>
      </w:ins>
      <w:del w:id="559" w:author="Rodrigo García" w:date="2017-09-29T10:18:00Z">
        <w:r w:rsidDel="00044CA7">
          <w:delText>a</w:delText>
        </w:r>
      </w:del>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pPr>
        <w:pStyle w:val="Heading3"/>
        <w:rPr>
          <w:shd w:val="clear" w:color="auto" w:fill="FFFFFF"/>
        </w:rPr>
        <w:pPrChange w:id="560" w:author="Borja Gonzalez" w:date="2017-09-28T13:03:00Z">
          <w:pPr>
            <w:pStyle w:val="Heading2"/>
          </w:pPr>
        </w:pPrChange>
      </w:pPr>
      <w:bookmarkStart w:id="561" w:name="_Toc368246689"/>
      <w:r>
        <w:rPr>
          <w:shd w:val="clear" w:color="auto" w:fill="FFFFFF"/>
        </w:rPr>
        <w:t xml:space="preserve">2.1.4.  </w:t>
      </w:r>
      <w:commentRangeStart w:id="562"/>
      <w:r>
        <w:rPr>
          <w:shd w:val="clear" w:color="auto" w:fill="FFFFFF"/>
        </w:rPr>
        <w:t>Chart</w:t>
      </w:r>
      <w:commentRangeEnd w:id="562"/>
      <w:r>
        <w:rPr>
          <w:rStyle w:val="CommentReference"/>
          <w:rFonts w:asciiTheme="minorHAnsi" w:eastAsiaTheme="minorEastAsia" w:hAnsiTheme="minorHAnsi" w:cstheme="minorBidi"/>
          <w:b w:val="0"/>
          <w:bCs w:val="0"/>
          <w:color w:val="auto"/>
        </w:rPr>
        <w:commentReference w:id="562"/>
      </w:r>
      <w:r>
        <w:rPr>
          <w:shd w:val="clear" w:color="auto" w:fill="FFFFFF"/>
        </w:rPr>
        <w:t>.js</w:t>
      </w:r>
      <w:bookmarkEnd w:id="561"/>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ListParagraph"/>
        <w:numPr>
          <w:ilvl w:val="0"/>
          <w:numId w:val="20"/>
        </w:numPr>
      </w:pPr>
      <w:r>
        <w:t>A través del elemento &lt;canvas&gt; se consiguen crear gráficos simples.</w:t>
      </w:r>
    </w:p>
    <w:p w14:paraId="6734A7BB" w14:textId="77777777" w:rsidR="00F45CE8" w:rsidRDefault="00F45CE8" w:rsidP="00F45CE8">
      <w:pPr>
        <w:pStyle w:val="ListParagraph"/>
        <w:numPr>
          <w:ilvl w:val="0"/>
          <w:numId w:val="20"/>
        </w:numPr>
      </w:pPr>
      <w:r>
        <w:lastRenderedPageBreak/>
        <w:t>Con Chart.js podemos crear hasta 8 tipos de gráficos personalizables y con los que se puede interactuar.</w:t>
      </w:r>
    </w:p>
    <w:p w14:paraId="6A13A7EB" w14:textId="77777777" w:rsidR="00F45CE8" w:rsidRDefault="00F45CE8" w:rsidP="00F45CE8">
      <w:pPr>
        <w:pStyle w:val="ListParagraph"/>
        <w:numPr>
          <w:ilvl w:val="0"/>
          <w:numId w:val="20"/>
        </w:numPr>
      </w:pPr>
      <w:r>
        <w:t xml:space="preserve"> Posee un gran rendimiento en todos los navegadores actuales (IE9+). </w:t>
      </w:r>
    </w:p>
    <w:p w14:paraId="0F1DCD4C" w14:textId="77777777" w:rsidR="00F45CE8" w:rsidRDefault="00F45CE8" w:rsidP="00F45CE8">
      <w:pPr>
        <w:pStyle w:val="ListParagraph"/>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ListParagraph"/>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Heading3"/>
      </w:pPr>
      <w:bookmarkStart w:id="563" w:name="_Toc368246690"/>
      <w:r>
        <w:t>2.1.5.  Papa Parse</w:t>
      </w:r>
      <w:bookmarkEnd w:id="563"/>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ListParagraph"/>
        <w:numPr>
          <w:ilvl w:val="0"/>
          <w:numId w:val="20"/>
        </w:numPr>
      </w:pPr>
      <w:r>
        <w:t>Muy fácil de usar.</w:t>
      </w:r>
    </w:p>
    <w:p w14:paraId="6C8A6A1C" w14:textId="77777777" w:rsidR="005A7297" w:rsidRDefault="005A7297" w:rsidP="005A7297">
      <w:pPr>
        <w:pStyle w:val="ListParagraph"/>
        <w:numPr>
          <w:ilvl w:val="0"/>
          <w:numId w:val="20"/>
        </w:numPr>
      </w:pPr>
      <w:r>
        <w:t>Parsea ficheros CSV en un entorno local o a través de la red directamente.</w:t>
      </w:r>
    </w:p>
    <w:p w14:paraId="15159715" w14:textId="77777777" w:rsidR="005A7297" w:rsidRDefault="005A7297" w:rsidP="005A7297">
      <w:pPr>
        <w:pStyle w:val="ListParagraph"/>
        <w:numPr>
          <w:ilvl w:val="0"/>
          <w:numId w:val="20"/>
        </w:numPr>
      </w:pPr>
      <w:r>
        <w:t>Transmite archivos de gran tamaño (incluso a través de HTTP).</w:t>
      </w:r>
    </w:p>
    <w:p w14:paraId="7851AB1C" w14:textId="77777777" w:rsidR="005A7297" w:rsidRDefault="005A7297" w:rsidP="005A7297">
      <w:pPr>
        <w:pStyle w:val="ListParagraph"/>
        <w:numPr>
          <w:ilvl w:val="0"/>
          <w:numId w:val="20"/>
        </w:numPr>
      </w:pPr>
      <w:r>
        <w:t>El análisis sintáctico con la conversión se realizan, además, de forma inversa(JSON a CSV).</w:t>
      </w:r>
    </w:p>
    <w:p w14:paraId="701E50FF" w14:textId="77777777" w:rsidR="005A7297" w:rsidRDefault="005A7297" w:rsidP="005A7297">
      <w:pPr>
        <w:pStyle w:val="ListParagraph"/>
        <w:numPr>
          <w:ilvl w:val="0"/>
          <w:numId w:val="20"/>
        </w:numPr>
      </w:pPr>
      <w:r>
        <w:t>Detección automática de delimitadores.</w:t>
      </w:r>
    </w:p>
    <w:p w14:paraId="56164258" w14:textId="77777777" w:rsidR="005A7297" w:rsidRDefault="005A7297" w:rsidP="005A7297">
      <w:pPr>
        <w:pStyle w:val="ListParagraph"/>
        <w:numPr>
          <w:ilvl w:val="0"/>
          <w:numId w:val="20"/>
        </w:numPr>
      </w:pPr>
      <w:r>
        <w:t>Pausa, reanudación y anulación del parseo.</w:t>
      </w:r>
    </w:p>
    <w:p w14:paraId="2EFBFF9D" w14:textId="77777777" w:rsidR="005A7297" w:rsidRDefault="005A7297" w:rsidP="005A7297">
      <w:pPr>
        <w:pStyle w:val="ListParagraph"/>
        <w:numPr>
          <w:ilvl w:val="0"/>
          <w:numId w:val="20"/>
        </w:numPr>
      </w:pPr>
      <w:r>
        <w:t xml:space="preserve">Papa parse no tiene dependencias. </w:t>
      </w:r>
    </w:p>
    <w:p w14:paraId="1489F51E" w14:textId="77777777" w:rsidR="005A7297" w:rsidRDefault="005A7297" w:rsidP="005A7297">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Heading2"/>
      </w:pPr>
      <w:bookmarkStart w:id="564" w:name="_Toc368246691"/>
      <w:r>
        <w:t>2.</w:t>
      </w:r>
      <w:r w:rsidR="00F45CE8">
        <w:t>2.</w:t>
      </w:r>
      <w:r>
        <w:t xml:space="preserve">  </w:t>
      </w:r>
      <w:r w:rsidR="005A7297">
        <w:t>Diseño del lado del Servidor</w:t>
      </w:r>
      <w:bookmarkEnd w:id="564"/>
    </w:p>
    <w:p w14:paraId="704FE563" w14:textId="77777777" w:rsidR="005A7297" w:rsidRDefault="005A7297" w:rsidP="005A7297"/>
    <w:p w14:paraId="441FEC0B" w14:textId="17AF3D30" w:rsidR="005A7297" w:rsidRPr="005A7297" w:rsidRDefault="005A7297" w:rsidP="005A7297">
      <w:pPr>
        <w:pStyle w:val="Heading3"/>
      </w:pPr>
      <w:bookmarkStart w:id="565" w:name="_Toc368246692"/>
      <w:r>
        <w:t>2.2.1. NodeJS</w:t>
      </w:r>
      <w:bookmarkEnd w:id="565"/>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566" w:author="Rodrigo García" w:date="2017-09-29T10:19:00Z">
        <w:r w:rsidR="00044CA7">
          <w:t>h</w:t>
        </w:r>
      </w:ins>
      <w:r w:rsidR="00F45CE8">
        <w:t xml:space="preserve">a sido </w:t>
      </w:r>
      <w:r>
        <w:t>desarrollado por Google. Este motor permite a Node</w:t>
      </w:r>
      <w:ins w:id="567"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lastRenderedPageBreak/>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val="en-US"/>
        </w:rPr>
        <w:drawing>
          <wp:inline distT="0" distB="0" distL="0" distR="0" wp14:anchorId="0D8E2047" wp14:editId="542A7105">
            <wp:extent cx="4800600" cy="4000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4000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F03C1B" w14:textId="77777777" w:rsidR="001A2DEE" w:rsidRDefault="001A2DEE" w:rsidP="001757CA"/>
    <w:p w14:paraId="68C219F7" w14:textId="4DBE09A6" w:rsidR="00EA0671" w:rsidRDefault="000365A9" w:rsidP="00EA0671">
      <w:pPr>
        <w:pStyle w:val="Heading3"/>
      </w:pPr>
      <w:bookmarkStart w:id="568" w:name="_Toc368246693"/>
      <w:r>
        <w:t>2.</w:t>
      </w:r>
      <w:r w:rsidR="005A7297">
        <w:t>2</w:t>
      </w:r>
      <w:r>
        <w:t>.</w:t>
      </w:r>
      <w:r w:rsidR="00F45CE8">
        <w:t>1</w:t>
      </w:r>
      <w:r>
        <w:t xml:space="preserve"> </w:t>
      </w:r>
      <w:r w:rsidR="00EA0671">
        <w:t>Express.js</w:t>
      </w:r>
      <w:bookmarkEnd w:id="568"/>
    </w:p>
    <w:p w14:paraId="0A7F7809" w14:textId="77777777" w:rsidR="00EA0671" w:rsidRDefault="00EA0671" w:rsidP="00EA0671"/>
    <w:p w14:paraId="1A5EF37F" w14:textId="714E9733" w:rsidR="000567E5" w:rsidRDefault="00CB1F59" w:rsidP="00EA0671">
      <w:r>
        <w:t>Express es el entorno de trabajo web m</w:t>
      </w:r>
      <w:ins w:id="569" w:author="Rodrigo García" w:date="2017-09-29T10:19:00Z">
        <w:r w:rsidR="00044CA7">
          <w:t>á</w:t>
        </w:r>
      </w:ins>
      <w:del w:id="570" w:author="Rodrigo García" w:date="2017-09-29T10:19:00Z">
        <w:r w:rsidDel="00044CA7">
          <w:delText>a</w:delText>
        </w:r>
      </w:del>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del w:id="571" w:author="Rodrigo García" w:date="2017-09-29T10:19:00Z">
        <w:r w:rsidR="000567E5" w:rsidDel="00044CA7">
          <w:delText xml:space="preserve">http </w:delText>
        </w:r>
      </w:del>
      <w:ins w:id="572" w:author="Rodrigo García" w:date="2017-09-29T10:19:00Z">
        <w:r w:rsidR="00044CA7">
          <w:t xml:space="preserve">HTTP </w:t>
        </w:r>
      </w:ins>
      <w:commentRangeStart w:id="573"/>
      <w:r w:rsidR="000567E5">
        <w:t>y el middleware</w:t>
      </w:r>
      <w:commentRangeEnd w:id="573"/>
      <w:r w:rsidR="00044CA7">
        <w:rPr>
          <w:rStyle w:val="CommentReference"/>
        </w:rPr>
        <w:commentReference w:id="573"/>
      </w:r>
      <w:r w:rsidR="000567E5">
        <w:t>. 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ListParagraph"/>
        <w:numPr>
          <w:ilvl w:val="0"/>
          <w:numId w:val="20"/>
        </w:numPr>
      </w:pPr>
      <w:r>
        <w:t>Infraestructura mínima, flexible y rápida.</w:t>
      </w:r>
    </w:p>
    <w:p w14:paraId="1A2F07BB" w14:textId="42026B2B" w:rsidR="000567E5" w:rsidRDefault="000567E5" w:rsidP="00FE6B96">
      <w:pPr>
        <w:pStyle w:val="ListParagraph"/>
        <w:numPr>
          <w:ilvl w:val="0"/>
          <w:numId w:val="20"/>
        </w:numPr>
      </w:pPr>
      <w:r>
        <w:t>Enrutamiento robusto</w:t>
      </w:r>
      <w:r w:rsidR="00860F9D">
        <w:t>.</w:t>
      </w:r>
    </w:p>
    <w:p w14:paraId="48ABBCA9" w14:textId="71D62776" w:rsidR="000567E5" w:rsidRDefault="000567E5" w:rsidP="00FE6B96">
      <w:pPr>
        <w:pStyle w:val="ListParagraph"/>
        <w:numPr>
          <w:ilvl w:val="0"/>
          <w:numId w:val="20"/>
        </w:numPr>
      </w:pPr>
      <w:r>
        <w:t>Alto rendimiento</w:t>
      </w:r>
      <w:r w:rsidR="00860F9D">
        <w:t>.</w:t>
      </w:r>
    </w:p>
    <w:p w14:paraId="5DB9DA08" w14:textId="389B89CE" w:rsidR="000567E5" w:rsidRDefault="00860F9D" w:rsidP="00FE6B96">
      <w:pPr>
        <w:pStyle w:val="ListParagraph"/>
        <w:numPr>
          <w:ilvl w:val="0"/>
          <w:numId w:val="20"/>
        </w:numPr>
      </w:pPr>
      <w:r>
        <w:t>Ejecución</w:t>
      </w:r>
      <w:r w:rsidR="000567E5">
        <w:t xml:space="preserve"> sencilla que permite generar aplicaciones rápidamente.</w:t>
      </w:r>
    </w:p>
    <w:p w14:paraId="32C21977" w14:textId="77777777" w:rsidR="002919E2" w:rsidRDefault="002919E2" w:rsidP="00EA0671"/>
    <w:p w14:paraId="5B57C39E" w14:textId="1FC41A0A" w:rsidR="002919E2" w:rsidRDefault="000365A9" w:rsidP="00EB218B">
      <w:pPr>
        <w:pStyle w:val="Heading3"/>
      </w:pPr>
      <w:bookmarkStart w:id="574" w:name="_Toc368246694"/>
      <w:r>
        <w:t>2.</w:t>
      </w:r>
      <w:r w:rsidR="005A7297">
        <w:t>2</w:t>
      </w:r>
      <w:r>
        <w:t>.</w:t>
      </w:r>
      <w:r w:rsidR="00F45CE8">
        <w:t>2</w:t>
      </w:r>
      <w:r>
        <w:t xml:space="preserve">.  </w:t>
      </w:r>
      <w:commentRangeStart w:id="575"/>
      <w:r w:rsidR="002919E2">
        <w:t>App.js</w:t>
      </w:r>
      <w:bookmarkEnd w:id="574"/>
      <w:commentRangeEnd w:id="575"/>
      <w:r w:rsidR="00044CA7">
        <w:rPr>
          <w:rStyle w:val="CommentReference"/>
          <w:rFonts w:asciiTheme="minorHAnsi" w:eastAsiaTheme="minorEastAsia" w:hAnsiTheme="minorHAnsi" w:cstheme="minorBidi"/>
          <w:b w:val="0"/>
          <w:bCs w:val="0"/>
          <w:color w:val="auto"/>
        </w:rPr>
        <w:commentReference w:id="575"/>
      </w:r>
    </w:p>
    <w:p w14:paraId="0570203C" w14:textId="77777777" w:rsidR="002919E2" w:rsidRDefault="002919E2" w:rsidP="00EB218B"/>
    <w:p w14:paraId="39914D14" w14:textId="20D61D5C" w:rsidR="002919E2" w:rsidRDefault="00FE6B96" w:rsidP="00EB218B">
      <w:r>
        <w:t xml:space="preserve">App.js es un kit para el desarrollo software (SDK) que se utiliza para desarrollar aplicaciones de escritorio. </w:t>
      </w:r>
      <w:r w:rsidR="001A734D">
        <w:t>E</w:t>
      </w:r>
      <w:r w:rsidR="002919E2">
        <w:t>s un</w:t>
      </w:r>
      <w:ins w:id="576" w:author="Rodrigo García" w:date="2017-09-29T10:19:00Z">
        <w:r w:rsidR="00044CA7">
          <w:t>a</w:t>
        </w:r>
      </w:ins>
      <w:r w:rsidR="002919E2">
        <w:t xml:space="preserve"> librería UI (</w:t>
      </w:r>
      <w:r>
        <w:t>Interfaz de Usuario</w:t>
      </w:r>
      <w:r w:rsidR="002919E2">
        <w:t>) ligera que permite crear aplicaciones web móviles que se comportan como aplicaciones nativas, sin sacrificar el rendimiento de la aplicación.</w:t>
      </w:r>
    </w:p>
    <w:p w14:paraId="405FDB51" w14:textId="77777777" w:rsidR="00BE3411" w:rsidRDefault="00BE3411" w:rsidP="00EB218B"/>
    <w:p w14:paraId="386D77CF" w14:textId="52A55023" w:rsidR="00BE3411" w:rsidRDefault="00BE3411" w:rsidP="00EB218B">
      <w:pPr>
        <w:pStyle w:val="ListParagraph"/>
        <w:numPr>
          <w:ilvl w:val="0"/>
          <w:numId w:val="25"/>
        </w:numPr>
      </w:pPr>
      <w:r>
        <w:t xml:space="preserve">Funciona en las distintas plataformas </w:t>
      </w:r>
      <w:r w:rsidR="00FE6B96">
        <w:t>móviles</w:t>
      </w:r>
      <w:ins w:id="577" w:author="Rodrigo García" w:date="2017-09-29T10:19:00Z">
        <w:r w:rsidR="00044CA7">
          <w:t xml:space="preserve"> </w:t>
        </w:r>
      </w:ins>
      <w:r>
        <w:t>(Android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45CD3518" w14:textId="1BF2BE0B" w:rsidR="00BE3411" w:rsidRDefault="00BE3411" w:rsidP="00532ADB">
      <w:pPr>
        <w:pStyle w:val="ListParagraph"/>
        <w:numPr>
          <w:ilvl w:val="0"/>
          <w:numId w:val="25"/>
        </w:numPr>
        <w:rPr>
          <w:ins w:id="578" w:author="Borja Gonzalez" w:date="2017-09-28T15:49:00Z"/>
        </w:rPr>
      </w:pPr>
      <w:r>
        <w:t>La pila de navegación se gestiona de forma automática.</w:t>
      </w:r>
    </w:p>
    <w:p w14:paraId="4A715C2D" w14:textId="77777777" w:rsidR="00532ADB" w:rsidRDefault="00532ADB">
      <w:pPr>
        <w:pStyle w:val="ListParagraph"/>
        <w:pPrChange w:id="579" w:author="Borja Gonzalez" w:date="2017-09-28T15:49:00Z">
          <w:pPr>
            <w:pStyle w:val="ListParagraph"/>
            <w:numPr>
              <w:numId w:val="25"/>
            </w:numPr>
            <w:ind w:hanging="360"/>
          </w:pPr>
        </w:pPrChange>
      </w:pPr>
    </w:p>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6A3E86F0" w14:textId="77777777" w:rsidR="001A2DEE" w:rsidRDefault="001A2DEE" w:rsidP="001757CA"/>
    <w:p w14:paraId="2E89E248" w14:textId="5FE232FD" w:rsidR="00E1467C" w:rsidRDefault="000365A9" w:rsidP="00E1467C">
      <w:pPr>
        <w:pStyle w:val="Heading3"/>
      </w:pPr>
      <w:bookmarkStart w:id="580" w:name="_Toc368246695"/>
      <w:r>
        <w:t>2</w:t>
      </w:r>
      <w:r w:rsidR="005A7297">
        <w:t>.2</w:t>
      </w:r>
      <w:r w:rsidR="00F45CE8">
        <w:t>.3.</w:t>
      </w:r>
      <w:r>
        <w:t xml:space="preserve">  </w:t>
      </w:r>
      <w:r w:rsidR="001B143F">
        <w:t>Socket</w:t>
      </w:r>
      <w:r w:rsidR="00E1467C">
        <w:t>.io</w:t>
      </w:r>
      <w:bookmarkEnd w:id="580"/>
    </w:p>
    <w:p w14:paraId="66BC0C77" w14:textId="77777777" w:rsidR="00E1467C" w:rsidRDefault="00E1467C" w:rsidP="001B143F"/>
    <w:p w14:paraId="5737200C" w14:textId="0FD722E3" w:rsidR="00E1467C" w:rsidRDefault="001B143F" w:rsidP="001B143F">
      <w:pPr>
        <w:rPr>
          <w:ins w:id="581" w:author="Borja Gonzalez" w:date="2017-09-28T13:47:00Z"/>
        </w:rPr>
      </w:pPr>
      <w:r>
        <w:t>Socket</w:t>
      </w:r>
      <w:r w:rsidR="00E1467C">
        <w:t xml:space="preserve">.io es una librería de JavaScript utilizada para aplicaciones web en tiempo real. Permite una comunicación bidireccional y en tiempo real </w:t>
      </w:r>
      <w:del w:id="582" w:author="Rodrigo García" w:date="2017-09-29T10:20:00Z">
        <w:r w:rsidR="00E1467C" w:rsidDel="00044CA7">
          <w:delText xml:space="preserve"> </w:delText>
        </w:r>
      </w:del>
      <w:r w:rsidR="00E1467C">
        <w:t xml:space="preserve">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11F29BD4" w:rsidR="000674E9" w:rsidRDefault="00610E90" w:rsidP="001B143F">
      <w:r>
        <w:t xml:space="preserve">Generalmente Socket.io utiliza el protocolo WebSocket, y como opción alternativa utiliza el </w:t>
      </w:r>
      <w:commentRangeStart w:id="583"/>
      <w:r>
        <w:t>sondeo</w:t>
      </w:r>
      <w:commentRangeEnd w:id="583"/>
      <w:r w:rsidR="00044CA7">
        <w:rPr>
          <w:rStyle w:val="CommentReference"/>
        </w:rPr>
        <w:commentReference w:id="583"/>
      </w:r>
      <w:r>
        <w:t>, 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Heading2"/>
      </w:pPr>
      <w:bookmarkStart w:id="584" w:name="_Toc368246696"/>
      <w:r>
        <w:t xml:space="preserve">2.3.  </w:t>
      </w:r>
      <w:r w:rsidR="006E178F">
        <w:t>Bases de Datos</w:t>
      </w:r>
      <w:bookmarkEnd w:id="584"/>
    </w:p>
    <w:p w14:paraId="5D0632E7" w14:textId="77777777" w:rsidR="00506C74" w:rsidRDefault="00506C74" w:rsidP="00155116"/>
    <w:p w14:paraId="51DBA3B4" w14:textId="60F093B0" w:rsidR="00506C74" w:rsidRDefault="00506C74" w:rsidP="00155116">
      <w:r>
        <w:t>Los sistemas de gestión de datos (DBMS) proporcionan la capacidad de almacenar</w:t>
      </w:r>
      <w:del w:id="585" w:author="Rodrigo García" w:date="2017-09-29T10:21:00Z">
        <w:r w:rsidDel="00044CA7">
          <w:delText xml:space="preserve">  </w:delText>
        </w:r>
      </w:del>
      <w:r>
        <w:t>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ListParagraph"/>
        <w:numPr>
          <w:ilvl w:val="0"/>
          <w:numId w:val="25"/>
        </w:numPr>
      </w:pPr>
      <w:r>
        <w:lastRenderedPageBreak/>
        <w:t>Eficientes, ya que permiten miles de peticiones o modificaciones por segundo.</w:t>
      </w:r>
    </w:p>
    <w:p w14:paraId="2B6D4ADC" w14:textId="2A3C6099" w:rsidR="00506C74" w:rsidRDefault="00506C74" w:rsidP="00155116">
      <w:pPr>
        <w:pStyle w:val="ListParagraph"/>
        <w:numPr>
          <w:ilvl w:val="0"/>
          <w:numId w:val="25"/>
        </w:numPr>
      </w:pPr>
      <w:r>
        <w:t>Fiables debido a una disponibilidad casi total.</w:t>
      </w:r>
    </w:p>
    <w:p w14:paraId="305512BD" w14:textId="18D4D855" w:rsidR="00B908A6" w:rsidRDefault="00506C74" w:rsidP="00155116">
      <w:pPr>
        <w:pStyle w:val="ListParagraph"/>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ListParagraph"/>
        <w:numPr>
          <w:ilvl w:val="0"/>
          <w:numId w:val="25"/>
        </w:numPr>
      </w:pPr>
      <w:r>
        <w:t>Seguros tanto a nivel de software, hardware, energía y usuarios.</w:t>
      </w:r>
    </w:p>
    <w:p w14:paraId="118F9586" w14:textId="77D51212" w:rsidR="00B908A6" w:rsidRDefault="00B908A6" w:rsidP="00155116">
      <w:pPr>
        <w:pStyle w:val="ListParagraph"/>
        <w:numPr>
          <w:ilvl w:val="0"/>
          <w:numId w:val="25"/>
        </w:numPr>
      </w:pPr>
      <w:r>
        <w:t>Con grandes volúmenes de información. Del orden de Terabytes.</w:t>
      </w:r>
    </w:p>
    <w:p w14:paraId="1A3B811E" w14:textId="65A4D75E" w:rsidR="00B908A6" w:rsidRDefault="00B908A6" w:rsidP="00155116">
      <w:pPr>
        <w:pStyle w:val="ListParagraph"/>
        <w:numPr>
          <w:ilvl w:val="0"/>
          <w:numId w:val="25"/>
        </w:numPr>
      </w:pPr>
      <w:r>
        <w:t>Persistentes. La información se guarda de forma permanente.</w:t>
      </w:r>
    </w:p>
    <w:p w14:paraId="7FE72D73" w14:textId="18BF659A" w:rsidR="00B908A6" w:rsidRPr="00506C74" w:rsidRDefault="00B908A6" w:rsidP="00155116">
      <w:pPr>
        <w:pStyle w:val="ListParagraph"/>
        <w:numPr>
          <w:ilvl w:val="0"/>
          <w:numId w:val="25"/>
        </w:numPr>
      </w:pPr>
      <w:r>
        <w:t>Accesibles por múltiples usuarios gracias a un control de acceso concurrente.</w:t>
      </w:r>
    </w:p>
    <w:p w14:paraId="5083C70D" w14:textId="77777777" w:rsidR="006E178F" w:rsidRDefault="006E178F"/>
    <w:p w14:paraId="679D474D" w14:textId="3088D809" w:rsidR="00DE077C" w:rsidRDefault="00DE077C" w:rsidP="00DE077C">
      <w:pPr>
        <w:rPr>
          <w:ins w:id="586" w:author="Borja Gonzalez" w:date="2017-09-28T13:55:00Z"/>
        </w:rPr>
      </w:pPr>
      <w:r w:rsidRPr="00DE077C">
        <w:t xml:space="preserve">Las aplicaciones más </w:t>
      </w:r>
      <w:r w:rsidR="00506C74">
        <w:t>comunes</w:t>
      </w:r>
      <w:r w:rsidRPr="00DE077C">
        <w:t xml:space="preserve"> son para la gestión de empresas e instituciones públicas</w:t>
      </w:r>
      <w:ins w:id="587" w:author="Borja Gonzalez" w:date="2017-09-28T13:56:00Z">
        <w:r w:rsidR="00506C74">
          <w:t xml:space="preserve">. </w:t>
        </w:r>
      </w:ins>
      <w:r w:rsidRPr="00DE077C">
        <w:t>También son ampliamente utilizadas en entornos científicos con el objeto de almacenar la información experimental.</w:t>
      </w:r>
    </w:p>
    <w:p w14:paraId="0DF5A165" w14:textId="0CD4904A" w:rsidR="00506C74" w:rsidRDefault="00155116" w:rsidP="00DE077C">
      <w:r>
        <w:rPr>
          <w:noProof/>
          <w:lang w:val="en-US"/>
        </w:rPr>
        <w:drawing>
          <wp:anchor distT="0" distB="0" distL="114300" distR="114300" simplePos="0" relativeHeight="251663360" behindDoc="0" locked="0" layoutInCell="1" allowOverlap="1" wp14:anchorId="0E033A12" wp14:editId="51B01124">
            <wp:simplePos x="0" y="0"/>
            <wp:positionH relativeFrom="column">
              <wp:posOffset>1828800</wp:posOffset>
            </wp:positionH>
            <wp:positionV relativeFrom="paragraph">
              <wp:posOffset>149860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E6A3E38" w14:textId="4FD76B9F" w:rsidR="00DE077C" w:rsidRDefault="00DE077C" w:rsidP="00DE077C"/>
    <w:p w14:paraId="3CE1AAB5" w14:textId="2036586E" w:rsidR="00DE077C" w:rsidRPr="00DE077C" w:rsidRDefault="00DE077C" w:rsidP="00DE077C"/>
    <w:p w14:paraId="6A7822E0" w14:textId="77777777" w:rsidR="006E178F" w:rsidRDefault="006E178F" w:rsidP="00DE077C"/>
    <w:p w14:paraId="0FD37AD2" w14:textId="77777777" w:rsidR="00263BFD" w:rsidRDefault="00263BFD" w:rsidP="00B908A6">
      <w:pPr>
        <w:pStyle w:val="Heading3"/>
        <w:rPr>
          <w:ins w:id="588" w:author="Borja Gonzalez" w:date="2017-09-28T14:59:00Z"/>
        </w:rPr>
      </w:pPr>
    </w:p>
    <w:p w14:paraId="79502D77" w14:textId="77777777" w:rsidR="00155116" w:rsidRDefault="00155116" w:rsidP="004B4F98">
      <w:pPr>
        <w:rPr>
          <w:ins w:id="589" w:author="Borja Gonzalez" w:date="2017-09-28T14:59:00Z"/>
        </w:rPr>
      </w:pPr>
    </w:p>
    <w:p w14:paraId="13ED15C9" w14:textId="77777777" w:rsidR="00155116" w:rsidRDefault="00155116" w:rsidP="004B4F98">
      <w:pPr>
        <w:rPr>
          <w:ins w:id="590" w:author="Borja Gonzalez" w:date="2017-09-28T14:59:00Z"/>
        </w:rPr>
      </w:pPr>
    </w:p>
    <w:p w14:paraId="096974B3" w14:textId="77777777" w:rsidR="00155116" w:rsidRDefault="00155116" w:rsidP="004B4F98">
      <w:pPr>
        <w:rPr>
          <w:ins w:id="591" w:author="Borja Gonzalez" w:date="2017-09-28T15:00:00Z"/>
        </w:rPr>
      </w:pPr>
    </w:p>
    <w:p w14:paraId="1B8C5553" w14:textId="77777777" w:rsidR="00155116" w:rsidRDefault="00155116" w:rsidP="004B4F98">
      <w:pPr>
        <w:rPr>
          <w:ins w:id="592" w:author="Borja Gonzalez" w:date="2017-09-28T15:00:00Z"/>
        </w:rPr>
      </w:pPr>
    </w:p>
    <w:p w14:paraId="71B21A6E" w14:textId="77777777" w:rsidR="00155116" w:rsidRDefault="00155116" w:rsidP="004B4F98">
      <w:pPr>
        <w:rPr>
          <w:ins w:id="593" w:author="Borja Gonzalez" w:date="2017-09-28T15:00:00Z"/>
        </w:rPr>
      </w:pPr>
    </w:p>
    <w:p w14:paraId="58ACE086" w14:textId="77777777" w:rsidR="00155116" w:rsidRDefault="00155116" w:rsidP="004B4F98">
      <w:pPr>
        <w:rPr>
          <w:ins w:id="594" w:author="Borja Gonzalez" w:date="2017-09-28T15:00:00Z"/>
        </w:rPr>
      </w:pPr>
    </w:p>
    <w:p w14:paraId="7B2E6A8A" w14:textId="77777777" w:rsidR="00155116" w:rsidRDefault="00155116" w:rsidP="004B4F98">
      <w:pPr>
        <w:rPr>
          <w:ins w:id="595" w:author="Borja Gonzalez" w:date="2017-09-28T15:00:00Z"/>
        </w:rPr>
      </w:pPr>
    </w:p>
    <w:p w14:paraId="3EBA259F" w14:textId="77777777" w:rsidR="00155116" w:rsidRDefault="00155116" w:rsidP="004B4F98">
      <w:pPr>
        <w:rPr>
          <w:ins w:id="596" w:author="Borja Gonzalez" w:date="2017-09-28T15:00:00Z"/>
        </w:rPr>
      </w:pPr>
    </w:p>
    <w:p w14:paraId="6A8E7D00" w14:textId="77777777" w:rsidR="00155116" w:rsidRDefault="00155116" w:rsidP="004B4F98">
      <w:pPr>
        <w:rPr>
          <w:ins w:id="597" w:author="Borja Gonzalez" w:date="2017-09-28T15:00:00Z"/>
        </w:rPr>
      </w:pPr>
    </w:p>
    <w:p w14:paraId="775E4A8E" w14:textId="77777777" w:rsidR="00155116" w:rsidRDefault="00155116" w:rsidP="004B4F98">
      <w:pPr>
        <w:rPr>
          <w:ins w:id="598" w:author="Borja Gonzalez" w:date="2017-09-28T15:00:00Z"/>
        </w:rPr>
      </w:pPr>
    </w:p>
    <w:p w14:paraId="775F1674" w14:textId="77777777" w:rsidR="00155116" w:rsidRDefault="00155116" w:rsidP="004B4F98">
      <w:pPr>
        <w:rPr>
          <w:ins w:id="599" w:author="Borja Gonzalez" w:date="2017-09-28T15:00:00Z"/>
        </w:rPr>
      </w:pPr>
    </w:p>
    <w:p w14:paraId="15ED5D80" w14:textId="77777777" w:rsidR="00155116" w:rsidRPr="00155116" w:rsidRDefault="00155116" w:rsidP="004B4F98"/>
    <w:p w14:paraId="4932A6EA" w14:textId="77777777" w:rsidR="00B74D7C" w:rsidRDefault="00B74D7C" w:rsidP="00DE077C">
      <w:pPr>
        <w:pStyle w:val="Heading3"/>
      </w:pPr>
    </w:p>
    <w:p w14:paraId="76477541" w14:textId="04BC2637" w:rsidR="00DE077C" w:rsidRDefault="000365A9" w:rsidP="00DE077C">
      <w:pPr>
        <w:pStyle w:val="Heading3"/>
      </w:pPr>
      <w:bookmarkStart w:id="600" w:name="_Toc368246697"/>
      <w:r>
        <w:t xml:space="preserve">2.3.1.  </w:t>
      </w:r>
      <w:r w:rsidR="00DE077C">
        <w:t>SQLite</w:t>
      </w:r>
      <w:bookmarkEnd w:id="600"/>
    </w:p>
    <w:p w14:paraId="09383402" w14:textId="77777777" w:rsidR="00E653AA" w:rsidRDefault="00E653AA" w:rsidP="00E653AA"/>
    <w:p w14:paraId="547C89CD" w14:textId="016E18F4" w:rsidR="00155116"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Éste sistema </w:t>
      </w:r>
      <w:del w:id="601" w:author="Rodrigo García" w:date="2017-09-29T10:21:00Z">
        <w:r w:rsidR="00CC6FD2" w:rsidDel="00044CA7">
          <w:delText>es</w:delText>
        </w:r>
        <w:r w:rsidRPr="00CC6FD2" w:rsidDel="00044CA7">
          <w:delText> compatible con </w:delText>
        </w:r>
        <w:r w:rsidR="000B3518" w:rsidDel="00044CA7">
          <w:fldChar w:fldCharType="begin"/>
        </w:r>
        <w:r w:rsidR="000B3518" w:rsidDel="00044CA7">
          <w:delInstrText xml:space="preserve"> HYPERLINK "https://es.wikipedia.org/wiki/ACID" \o "ACID" </w:delInstrText>
        </w:r>
        <w:r w:rsidR="000B3518" w:rsidDel="00044CA7">
          <w:fldChar w:fldCharType="separate"/>
        </w:r>
        <w:r w:rsidRPr="001A2EA4" w:rsidDel="00044CA7">
          <w:rPr>
            <w:rStyle w:val="Hyperlink"/>
            <w:color w:val="auto"/>
            <w:u w:val="none"/>
          </w:rPr>
          <w:delText>ACID</w:delText>
        </w:r>
        <w:r w:rsidR="000B3518" w:rsidDel="00044CA7">
          <w:rPr>
            <w:rStyle w:val="Hyperlink"/>
            <w:color w:val="auto"/>
            <w:u w:val="none"/>
          </w:rPr>
          <w:fldChar w:fldCharType="end"/>
        </w:r>
      </w:del>
      <w:ins w:id="602" w:author="Rodrigo García" w:date="2017-09-29T10:21:00Z">
        <w:r w:rsidR="00044CA7">
          <w:t xml:space="preserve">es completamente </w:t>
        </w:r>
        <w:commentRangeStart w:id="603"/>
        <w:r w:rsidR="00044CA7">
          <w:t>ACID</w:t>
        </w:r>
        <w:commentRangeEnd w:id="603"/>
        <w:r w:rsidR="00044CA7">
          <w:rPr>
            <w:rStyle w:val="CommentReference"/>
          </w:rPr>
          <w:commentReference w:id="603"/>
        </w:r>
      </w:ins>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w:t>
      </w:r>
      <w:r w:rsidR="006C0892">
        <w:lastRenderedPageBreak/>
        <w:t xml:space="preserve">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w:t>
      </w:r>
      <w:commentRangeStart w:id="604"/>
      <w:r w:rsidR="00F6067F">
        <w:t>DELETE</w:t>
      </w:r>
      <w:commentRangeEnd w:id="604"/>
      <w:r w:rsidR="00044CA7">
        <w:rPr>
          <w:rStyle w:val="CommentReference"/>
        </w:rPr>
        <w:commentReference w:id="604"/>
      </w:r>
      <w:r w:rsidR="00F6067F">
        <w:t>).</w:t>
      </w:r>
    </w:p>
    <w:p w14:paraId="7B7D2201" w14:textId="77777777" w:rsidR="004B4F98" w:rsidRPr="0040221C" w:rsidRDefault="004B4F98" w:rsidP="00E653AA">
      <w:pPr>
        <w:rPr>
          <w:ins w:id="605" w:author="Borja Gonzalez" w:date="2017-09-28T15:38:00Z"/>
        </w:rPr>
      </w:pPr>
    </w:p>
    <w:p w14:paraId="3D5F51EC" w14:textId="77777777" w:rsidR="004E4A72" w:rsidRDefault="004E4A72" w:rsidP="00333F5F">
      <w:bookmarkStart w:id="606" w:name="_Toc364792191"/>
      <w:bookmarkStart w:id="607" w:name="_Toc366229211"/>
    </w:p>
    <w:p w14:paraId="243BC8FB" w14:textId="77777777" w:rsidR="004E4A72" w:rsidRDefault="004E4A72" w:rsidP="00333F5F"/>
    <w:p w14:paraId="2499FFEE" w14:textId="43D4851E" w:rsidR="004E4A72" w:rsidRDefault="000365A9" w:rsidP="004407E6">
      <w:pPr>
        <w:pStyle w:val="Heading2"/>
      </w:pPr>
      <w:bookmarkStart w:id="608" w:name="_Toc368246698"/>
      <w:r>
        <w:t xml:space="preserve">2.4.  </w:t>
      </w:r>
      <w:r w:rsidR="00C74956">
        <w:t>Sensor Inercial</w:t>
      </w:r>
      <w:r w:rsidR="00734C62">
        <w:t xml:space="preserve"> - IMU</w:t>
      </w:r>
      <w:bookmarkEnd w:id="608"/>
    </w:p>
    <w:p w14:paraId="7556B381" w14:textId="77777777" w:rsidR="004407E6" w:rsidRDefault="004407E6" w:rsidP="004407E6"/>
    <w:p w14:paraId="1F018F9F" w14:textId="77777777" w:rsidR="0041258C"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7777777"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p>
    <w:p w14:paraId="58B77115" w14:textId="0C1CAF8B" w:rsidR="00734C62" w:rsidRPr="004407E6" w:rsidRDefault="002259CD" w:rsidP="004407E6">
      <w:r>
        <w:t xml:space="preserve">Combinando estos dos sensores, un aparato puede determinar la posición y la orientación de un objeto, lo cual es muy útil a la hora de medir y obtener datos sobre movimientos </w:t>
      </w:r>
      <w:commentRangeStart w:id="609"/>
      <w:r>
        <w:t>cervicales</w:t>
      </w:r>
      <w:commentRangeEnd w:id="609"/>
      <w:r w:rsidR="00F31B14">
        <w:rPr>
          <w:rStyle w:val="CommentReference"/>
        </w:rPr>
        <w:commentReference w:id="609"/>
      </w:r>
      <w:r>
        <w:t>.</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610" w:name="_Toc368246699"/>
      <w:r>
        <w:t xml:space="preserve">2.4.1.  </w:t>
      </w:r>
      <w:r w:rsidR="004407E6">
        <w:t>Werium Basic Pro</w:t>
      </w:r>
      <w:bookmarkEnd w:id="610"/>
    </w:p>
    <w:p w14:paraId="14027168" w14:textId="77777777" w:rsidR="004407E6" w:rsidRDefault="004407E6" w:rsidP="00793476"/>
    <w:p w14:paraId="107EA9F2" w14:textId="39A38553" w:rsidR="003F677A" w:rsidRDefault="004407E6" w:rsidP="003F677A">
      <w:pPr>
        <w:rPr>
          <w:ins w:id="611"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2728745F" w:rsidR="00BE44C3" w:rsidRDefault="00BE44C3" w:rsidP="003F677A">
      <w:r>
        <w:t xml:space="preserve">Está compuesto por tres giroscopios y tres acelerómetros que a su vez integran un reloj que permite asociar valores temporales a las medidas. </w:t>
      </w:r>
      <w:ins w:id="612" w:author="Rodrigo García" w:date="2017-09-29T10:23:00Z">
        <w:r w:rsidR="00F31B14">
          <w:t>E</w:t>
        </w:r>
      </w:ins>
      <w:del w:id="613" w:author="Rodrigo García" w:date="2017-09-29T10:23:00Z">
        <w:r w:rsidDel="00F31B14">
          <w:delText>É</w:delText>
        </w:r>
      </w:del>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lastRenderedPageBreak/>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614" w:name="_Toc368246700"/>
      <w:r>
        <w:t xml:space="preserve">3.  </w:t>
      </w:r>
      <w:r w:rsidR="00D51A6F" w:rsidRPr="0040221C">
        <w:t>Diseño</w:t>
      </w:r>
      <w:bookmarkEnd w:id="606"/>
      <w:bookmarkEnd w:id="607"/>
      <w:bookmarkEnd w:id="614"/>
    </w:p>
    <w:p w14:paraId="4E3FA4B6" w14:textId="77777777" w:rsidR="004B1503" w:rsidRPr="0040221C" w:rsidRDefault="004B1503" w:rsidP="004B1503"/>
    <w:p w14:paraId="1FB6C932" w14:textId="1B7F22E4"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del w:id="615" w:author="Rodrigo García" w:date="2017-09-29T10:23:00Z">
        <w:r w:rsidRPr="0040221C" w:rsidDel="00F31B14">
          <w:delText xml:space="preserve">deberían surgir </w:delText>
        </w:r>
      </w:del>
      <w:ins w:id="616" w:author="Rodrigo García" w:date="2017-09-29T10:23:00Z">
        <w:r w:rsidR="00F31B14">
          <w:t>se enumerarán</w:t>
        </w:r>
        <w:r w:rsidR="00F31B14" w:rsidRPr="0040221C">
          <w:t xml:space="preserve"> </w:t>
        </w:r>
      </w:ins>
      <w:r w:rsidRPr="0040221C">
        <w:t>las características principales del sistema a desarrollar, por lo que se establecen también los casos de uso que deber</w:t>
      </w:r>
      <w:ins w:id="617" w:author="Rodrigo García" w:date="2017-09-07T08:44:00Z">
        <w:r w:rsidR="00E5539D">
          <w:t>á</w:t>
        </w:r>
      </w:ins>
      <w:r w:rsidRPr="0040221C">
        <w:t xml:space="preserve"> poder efectuar el sistema resultado del proyecto para cumplir </w:t>
      </w:r>
      <w:ins w:id="618" w:author="Rodrigo García" w:date="2017-09-29T10:24:00Z">
        <w:r w:rsidR="00F31B14">
          <w:t xml:space="preserve">con </w:t>
        </w:r>
      </w:ins>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619" w:name="_Toc364792192"/>
      <w:bookmarkStart w:id="620" w:name="_Toc366229212"/>
      <w:bookmarkStart w:id="621" w:name="_Toc368246701"/>
      <w:r>
        <w:t xml:space="preserve">3.1.  </w:t>
      </w:r>
      <w:r w:rsidR="00D51A6F" w:rsidRPr="0040221C">
        <w:t>Descripción del problema</w:t>
      </w:r>
      <w:bookmarkEnd w:id="619"/>
      <w:bookmarkEnd w:id="620"/>
      <w:bookmarkEnd w:id="621"/>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622" w:name="_Toc364792193"/>
      <w:bookmarkStart w:id="623" w:name="_Toc366229213"/>
      <w:bookmarkStart w:id="624" w:name="_Toc368246702"/>
      <w:r>
        <w:t xml:space="preserve">3.2.  </w:t>
      </w:r>
      <w:r w:rsidR="00D51A6F" w:rsidRPr="0040221C">
        <w:t>Requisitos</w:t>
      </w:r>
      <w:bookmarkEnd w:id="622"/>
      <w:bookmarkEnd w:id="623"/>
      <w:bookmarkEnd w:id="624"/>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625" w:name="_Toc366229214"/>
      <w:bookmarkStart w:id="626" w:name="_Toc368246703"/>
      <w:r>
        <w:lastRenderedPageBreak/>
        <w:t xml:space="preserve">3.2.1.  </w:t>
      </w:r>
      <w:r w:rsidR="009F3C87" w:rsidRPr="0040221C">
        <w:t>Requisitos Funcionales</w:t>
      </w:r>
      <w:bookmarkEnd w:id="625"/>
      <w:bookmarkEnd w:id="626"/>
    </w:p>
    <w:p w14:paraId="567C1423" w14:textId="77777777" w:rsidR="0040221C" w:rsidRDefault="0040221C" w:rsidP="0040221C"/>
    <w:p w14:paraId="36BD8646" w14:textId="36FC1B6A"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ins w:id="627" w:author="Rodrigo García" w:date="2017-09-29T10:24:00Z">
        <w:r w:rsidR="00F31B14">
          <w:t>á</w:t>
        </w:r>
      </w:ins>
      <w:del w:id="628" w:author="Rodrigo García" w:date="2017-09-29T10:24:00Z">
        <w:r w:rsidDel="00F31B14">
          <w:delText>a</w:delText>
        </w:r>
      </w:del>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535F2F58" w:rsidR="00B8271C" w:rsidRDefault="00B8271C" w:rsidP="0040221C">
      <w:r>
        <w:t>RF</w:t>
      </w:r>
      <w:r w:rsidR="00F54A8E">
        <w:t>3</w:t>
      </w:r>
      <w:r>
        <w:t xml:space="preserve"> – El usuario tendrá la opción de añadir pacientes, </w:t>
      </w:r>
      <w:del w:id="629" w:author="Rodrigo García" w:date="2017-09-29T10:24:00Z">
        <w:r w:rsidDel="00F31B14">
          <w:delText xml:space="preserve">saltando </w:delText>
        </w:r>
      </w:del>
      <w:ins w:id="630" w:author="Rodrigo García" w:date="2017-09-29T10:24:00Z">
        <w:r w:rsidR="00F31B14">
          <w:t xml:space="preserve">produciéndose </w:t>
        </w:r>
      </w:ins>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631"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 xml:space="preserve">RF9- El sistema ofrece la </w:t>
      </w:r>
      <w:del w:id="632" w:author="Rodrigo García" w:date="2017-09-29T10:24:00Z">
        <w:r w:rsidDel="00F31B14">
          <w:delText xml:space="preserve"> </w:delText>
        </w:r>
      </w:del>
      <w:r>
        <w:t>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633" w:author="Borja Gonzalez" w:date="2017-09-08T15:36:00Z"/>
        </w:rPr>
      </w:pPr>
      <w:bookmarkStart w:id="634" w:name="_Toc366229215"/>
      <w:bookmarkStart w:id="635" w:name="_Toc368246704"/>
      <w:r>
        <w:t xml:space="preserve">3.2.2.  </w:t>
      </w:r>
      <w:r w:rsidR="009F3C87" w:rsidRPr="0040221C">
        <w:t>Requisitos no Funcionales</w:t>
      </w:r>
      <w:bookmarkEnd w:id="634"/>
      <w:bookmarkEnd w:id="635"/>
      <w:ins w:id="636" w:author="Borja Gonzalez" w:date="2017-09-08T15:51:00Z">
        <w:r w:rsidR="0028735F">
          <w:t xml:space="preserve"> </w:t>
        </w:r>
      </w:ins>
    </w:p>
    <w:p w14:paraId="5CB2F1E2" w14:textId="77777777" w:rsidR="00B50A04" w:rsidRDefault="00B50A04" w:rsidP="00B50A04">
      <w:pPr>
        <w:rPr>
          <w:ins w:id="637"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638" w:author="Borja Gonzalez" w:date="2017-09-21T13:35:00Z"/>
        </w:rPr>
      </w:pPr>
      <w:r>
        <w:lastRenderedPageBreak/>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639" w:name="_Toc364792194"/>
      <w:bookmarkStart w:id="640" w:name="_Toc366229216"/>
      <w:bookmarkStart w:id="641" w:name="_Toc368246705"/>
      <w:r>
        <w:t xml:space="preserve">3.3.  </w:t>
      </w:r>
      <w:r w:rsidR="00D51A6F" w:rsidRPr="0040221C">
        <w:t>Casos de uso</w:t>
      </w:r>
      <w:bookmarkEnd w:id="639"/>
      <w:bookmarkEnd w:id="640"/>
      <w:bookmarkEnd w:id="641"/>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commentRangeStart w:id="642"/>
      <w:r>
        <w:t xml:space="preserve">CU1: </w:t>
      </w:r>
      <w:r w:rsidR="00DC72BF">
        <w:t>Acceso a la página web</w:t>
      </w:r>
      <w:r w:rsidR="00E36E11">
        <w:t>.</w:t>
      </w:r>
      <w:commentRangeEnd w:id="642"/>
      <w:r w:rsidR="00F31B14">
        <w:rPr>
          <w:rStyle w:val="CommentReference"/>
        </w:rPr>
        <w:commentReference w:id="642"/>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643"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644"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lastRenderedPageBreak/>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645"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646"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lastRenderedPageBreak/>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647"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648"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649"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lastRenderedPageBreak/>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650"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651" w:author="Borja Gonzalez" w:date="2017-09-07T12:16:00Z">
        <w:r w:rsidR="003D31E0">
          <w:t>.</w:t>
        </w:r>
      </w:ins>
    </w:p>
    <w:p w14:paraId="18386474" w14:textId="05B847DF" w:rsidR="00CE2E56" w:rsidRDefault="00CE2E56" w:rsidP="00CE2E56">
      <w:r w:rsidRPr="00FD514B">
        <w:t xml:space="preserve">Precondiciones: </w:t>
      </w:r>
      <w:r w:rsidR="00454768">
        <w:t>Acceso al listado de movimientos de un paciente.</w:t>
      </w:r>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652"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653" w:author="Borja Gonzalez" w:date="2017-09-07T12:16:00Z">
        <w:r w:rsidR="003D31E0">
          <w:t>.</w:t>
        </w:r>
      </w:ins>
    </w:p>
    <w:p w14:paraId="7D68E677" w14:textId="225A854B" w:rsidR="00D2609E" w:rsidRDefault="00D2609E" w:rsidP="00D2609E">
      <w:r w:rsidRPr="00FD514B">
        <w:t xml:space="preserve">Precondiciones: </w:t>
      </w:r>
      <w:r w:rsidR="00454768">
        <w:t>Acceso al listado de movimientos de un paciente.</w:t>
      </w:r>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lastRenderedPageBreak/>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654" w:name="_Toc364792195"/>
      <w:bookmarkStart w:id="655" w:name="_Toc366229217"/>
      <w:bookmarkStart w:id="656" w:name="_Toc368246706"/>
      <w:r>
        <w:t xml:space="preserve">3.4.  </w:t>
      </w:r>
      <w:r w:rsidR="00D51A6F" w:rsidRPr="0040221C">
        <w:t>Matriz de trazabilidad</w:t>
      </w:r>
      <w:bookmarkEnd w:id="654"/>
      <w:bookmarkEnd w:id="655"/>
      <w:bookmarkEnd w:id="656"/>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657" w:author="Borja Gonzalez" w:date="2017-09-28T15:51:00Z"/>
        </w:trPr>
        <w:tc>
          <w:tcPr>
            <w:tcW w:w="862" w:type="dxa"/>
            <w:vAlign w:val="center"/>
          </w:tcPr>
          <w:p w14:paraId="3E658CAA" w14:textId="77777777" w:rsidR="00532ADB" w:rsidRDefault="00532ADB" w:rsidP="00E671BF">
            <w:pPr>
              <w:rPr>
                <w:ins w:id="658" w:author="Borja Gonzalez" w:date="2017-09-28T15:51:00Z"/>
              </w:rPr>
            </w:pPr>
            <w:bookmarkStart w:id="659" w:name="_Toc364792196"/>
            <w:bookmarkStart w:id="660" w:name="_Toc366229218"/>
          </w:p>
          <w:p w14:paraId="159EC5D4" w14:textId="02A1E1DB" w:rsidR="00817C73" w:rsidDel="00532ADB" w:rsidRDefault="00817C73" w:rsidP="0093234F">
            <w:pPr>
              <w:rPr>
                <w:del w:id="661" w:author="Borja Gonzalez" w:date="2017-09-28T15:51:00Z"/>
              </w:rPr>
            </w:pPr>
            <w:del w:id="662"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663" w:author="Borja Gonzalez" w:date="2017-09-28T15:51:00Z"/>
              </w:rPr>
            </w:pPr>
            <w:del w:id="664"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665" w:author="Borja Gonzalez" w:date="2017-09-28T15:51:00Z"/>
              </w:rPr>
            </w:pPr>
            <w:del w:id="666"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667" w:author="Borja Gonzalez" w:date="2017-09-28T15:51:00Z"/>
              </w:rPr>
            </w:pPr>
            <w:del w:id="668"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669" w:author="Borja Gonzalez" w:date="2017-09-28T15:51:00Z"/>
              </w:rPr>
            </w:pPr>
            <w:del w:id="670"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671" w:author="Borja Gonzalez" w:date="2017-09-28T15:51:00Z"/>
              </w:rPr>
            </w:pPr>
            <w:del w:id="672"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673" w:author="Borja Gonzalez" w:date="2017-09-28T15:51:00Z"/>
              </w:rPr>
            </w:pPr>
            <w:del w:id="674"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675" w:author="Borja Gonzalez" w:date="2017-09-28T15:51:00Z"/>
              </w:rPr>
            </w:pPr>
            <w:del w:id="676"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677" w:author="Borja Gonzalez" w:date="2017-09-28T15:51:00Z"/>
              </w:rPr>
            </w:pPr>
            <w:del w:id="678"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679" w:author="Borja Gonzalez" w:date="2017-09-28T15:51:00Z"/>
              </w:rPr>
            </w:pPr>
            <w:del w:id="680"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681" w:author="Borja Gonzalez" w:date="2017-09-28T15:51:00Z"/>
              </w:rPr>
            </w:pPr>
            <w:del w:id="682"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683" w:author="Borja Gonzalez" w:date="2017-09-28T15:51:00Z"/>
              </w:rPr>
            </w:pPr>
            <w:del w:id="684"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685" w:author="Borja Gonzalez" w:date="2017-09-28T15:51:00Z"/>
              </w:rPr>
            </w:pPr>
            <w:del w:id="686"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687" w:author="Borja Gonzalez" w:date="2017-09-28T15:51:00Z"/>
              </w:rPr>
            </w:pPr>
            <w:del w:id="688"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689" w:author="Borja Gonzalez" w:date="2017-09-28T15:51:00Z"/>
              </w:rPr>
            </w:pPr>
            <w:del w:id="690" w:author="Borja Gonzalez" w:date="2017-09-28T15:51:00Z">
              <w:r w:rsidDel="00532ADB">
                <w:delText>RF9</w:delText>
              </w:r>
            </w:del>
          </w:p>
        </w:tc>
      </w:tr>
      <w:tr w:rsidR="00532ADB" w:rsidDel="00532ADB" w14:paraId="5DEE165A" w14:textId="45A5E47D" w:rsidTr="00532ADB">
        <w:trPr>
          <w:cantSplit/>
          <w:trHeight w:val="490"/>
          <w:del w:id="691" w:author="Borja Gonzalez" w:date="2017-09-28T15:51:00Z"/>
        </w:trPr>
        <w:tc>
          <w:tcPr>
            <w:tcW w:w="862" w:type="dxa"/>
            <w:vAlign w:val="center"/>
          </w:tcPr>
          <w:p w14:paraId="7F7ED463" w14:textId="1F6B909D" w:rsidR="00817C73" w:rsidDel="00532ADB" w:rsidRDefault="00817C73" w:rsidP="0093234F">
            <w:pPr>
              <w:rPr>
                <w:del w:id="692" w:author="Borja Gonzalez" w:date="2017-09-28T15:51:00Z"/>
              </w:rPr>
            </w:pPr>
            <w:del w:id="693"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694" w:author="Borja Gonzalez" w:date="2017-09-28T15:51:00Z"/>
                <w:rFonts w:ascii="Menlo Regular" w:eastAsia="Times New Roman" w:hAnsi="Menlo Regular" w:cs="Menlo Regular"/>
                <w:color w:val="222222"/>
                <w:sz w:val="40"/>
                <w:szCs w:val="40"/>
                <w:shd w:val="clear" w:color="auto" w:fill="FFFFFF"/>
              </w:rPr>
            </w:pPr>
            <w:del w:id="69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696" w:author="Borja Gonzalez" w:date="2017-09-28T15:51:00Z"/>
                <w:rFonts w:ascii="Times" w:eastAsia="Times New Roman" w:hAnsi="Times" w:cs="Times New Roman"/>
                <w:sz w:val="40"/>
                <w:szCs w:val="40"/>
              </w:rPr>
            </w:pPr>
            <w:del w:id="69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698" w:author="Borja Gonzalez" w:date="2017-09-28T15:51:00Z"/>
              </w:rPr>
            </w:pPr>
          </w:p>
        </w:tc>
        <w:tc>
          <w:tcPr>
            <w:tcW w:w="851" w:type="dxa"/>
            <w:vAlign w:val="center"/>
          </w:tcPr>
          <w:p w14:paraId="111F9B58" w14:textId="0CA6569D" w:rsidR="00817C73" w:rsidDel="00532ADB" w:rsidRDefault="00817C73" w:rsidP="004B4F98">
            <w:pPr>
              <w:jc w:val="center"/>
              <w:rPr>
                <w:del w:id="699" w:author="Borja Gonzalez" w:date="2017-09-28T15:51:00Z"/>
              </w:rPr>
            </w:pPr>
          </w:p>
        </w:tc>
        <w:tc>
          <w:tcPr>
            <w:tcW w:w="851" w:type="dxa"/>
            <w:vAlign w:val="center"/>
          </w:tcPr>
          <w:p w14:paraId="1E66AFCB" w14:textId="64558FF6" w:rsidR="00817C73" w:rsidDel="00532ADB" w:rsidRDefault="00817C73" w:rsidP="00532ADB">
            <w:pPr>
              <w:jc w:val="center"/>
              <w:rPr>
                <w:del w:id="700" w:author="Borja Gonzalez" w:date="2017-09-28T15:51:00Z"/>
              </w:rPr>
            </w:pPr>
          </w:p>
        </w:tc>
        <w:tc>
          <w:tcPr>
            <w:tcW w:w="674" w:type="dxa"/>
            <w:vAlign w:val="center"/>
          </w:tcPr>
          <w:p w14:paraId="0C8A1CC9" w14:textId="4180C2C8" w:rsidR="00817C73" w:rsidDel="00532ADB" w:rsidRDefault="00817C73" w:rsidP="00532ADB">
            <w:pPr>
              <w:jc w:val="center"/>
              <w:rPr>
                <w:del w:id="701" w:author="Borja Gonzalez" w:date="2017-09-28T15:51:00Z"/>
              </w:rPr>
            </w:pPr>
          </w:p>
        </w:tc>
        <w:tc>
          <w:tcPr>
            <w:tcW w:w="674" w:type="dxa"/>
            <w:vAlign w:val="center"/>
          </w:tcPr>
          <w:p w14:paraId="297F004C" w14:textId="03BD5A83" w:rsidR="00817C73" w:rsidDel="00532ADB" w:rsidRDefault="00817C73" w:rsidP="00532ADB">
            <w:pPr>
              <w:jc w:val="center"/>
              <w:rPr>
                <w:del w:id="702" w:author="Borja Gonzalez" w:date="2017-09-28T15:51:00Z"/>
              </w:rPr>
            </w:pPr>
          </w:p>
        </w:tc>
        <w:tc>
          <w:tcPr>
            <w:tcW w:w="674" w:type="dxa"/>
            <w:vAlign w:val="center"/>
          </w:tcPr>
          <w:p w14:paraId="083B1CB5" w14:textId="1245FDA1" w:rsidR="00817C73" w:rsidDel="00532ADB" w:rsidRDefault="00817C73" w:rsidP="00532ADB">
            <w:pPr>
              <w:jc w:val="center"/>
              <w:rPr>
                <w:del w:id="703" w:author="Borja Gonzalez" w:date="2017-09-28T15:51:00Z"/>
              </w:rPr>
            </w:pPr>
          </w:p>
        </w:tc>
        <w:tc>
          <w:tcPr>
            <w:tcW w:w="674" w:type="dxa"/>
            <w:vAlign w:val="center"/>
          </w:tcPr>
          <w:p w14:paraId="5EC90EF7" w14:textId="221FB925" w:rsidR="00817C73" w:rsidDel="00532ADB" w:rsidRDefault="00817C73" w:rsidP="00532ADB">
            <w:pPr>
              <w:jc w:val="center"/>
              <w:rPr>
                <w:del w:id="704" w:author="Borja Gonzalez" w:date="2017-09-28T15:51:00Z"/>
              </w:rPr>
            </w:pPr>
          </w:p>
        </w:tc>
        <w:tc>
          <w:tcPr>
            <w:tcW w:w="674" w:type="dxa"/>
            <w:vAlign w:val="center"/>
          </w:tcPr>
          <w:p w14:paraId="624FF0F2" w14:textId="360E8800" w:rsidR="00817C73" w:rsidDel="00532ADB" w:rsidRDefault="00817C73" w:rsidP="00532ADB">
            <w:pPr>
              <w:jc w:val="center"/>
              <w:rPr>
                <w:del w:id="705" w:author="Borja Gonzalez" w:date="2017-09-28T15:51:00Z"/>
              </w:rPr>
            </w:pPr>
          </w:p>
        </w:tc>
        <w:tc>
          <w:tcPr>
            <w:tcW w:w="851" w:type="dxa"/>
            <w:vAlign w:val="center"/>
          </w:tcPr>
          <w:p w14:paraId="159481DB" w14:textId="66842D62" w:rsidR="00817C73" w:rsidDel="00532ADB" w:rsidRDefault="00817C73" w:rsidP="00532ADB">
            <w:pPr>
              <w:jc w:val="center"/>
              <w:rPr>
                <w:del w:id="706" w:author="Borja Gonzalez" w:date="2017-09-28T15:51:00Z"/>
              </w:rPr>
            </w:pPr>
          </w:p>
        </w:tc>
        <w:tc>
          <w:tcPr>
            <w:tcW w:w="674" w:type="dxa"/>
            <w:vAlign w:val="center"/>
          </w:tcPr>
          <w:p w14:paraId="2FDB5E3D" w14:textId="77CDEA15" w:rsidR="00817C73" w:rsidDel="00532ADB" w:rsidRDefault="00817C73" w:rsidP="00532ADB">
            <w:pPr>
              <w:jc w:val="center"/>
              <w:rPr>
                <w:del w:id="707" w:author="Borja Gonzalez" w:date="2017-09-28T15:51:00Z"/>
              </w:rPr>
            </w:pPr>
          </w:p>
        </w:tc>
        <w:tc>
          <w:tcPr>
            <w:tcW w:w="851" w:type="dxa"/>
            <w:vAlign w:val="center"/>
          </w:tcPr>
          <w:p w14:paraId="4A91F019" w14:textId="319A0D88" w:rsidR="00817C73" w:rsidDel="00532ADB" w:rsidRDefault="00817C73" w:rsidP="00532ADB">
            <w:pPr>
              <w:jc w:val="center"/>
              <w:rPr>
                <w:del w:id="708" w:author="Borja Gonzalez" w:date="2017-09-28T15:51:00Z"/>
              </w:rPr>
            </w:pPr>
          </w:p>
        </w:tc>
        <w:tc>
          <w:tcPr>
            <w:tcW w:w="674" w:type="dxa"/>
            <w:vAlign w:val="center"/>
          </w:tcPr>
          <w:p w14:paraId="0DBB1A56" w14:textId="7E05F571" w:rsidR="00817C73" w:rsidDel="00532ADB" w:rsidRDefault="00817C73" w:rsidP="00532ADB">
            <w:pPr>
              <w:jc w:val="center"/>
              <w:rPr>
                <w:del w:id="709" w:author="Borja Gonzalez" w:date="2017-09-28T15:51:00Z"/>
              </w:rPr>
            </w:pPr>
          </w:p>
        </w:tc>
      </w:tr>
      <w:tr w:rsidR="00532ADB" w:rsidDel="00532ADB" w14:paraId="42718DB0" w14:textId="64450D33" w:rsidTr="00532ADB">
        <w:trPr>
          <w:cantSplit/>
          <w:trHeight w:val="470"/>
          <w:del w:id="710" w:author="Borja Gonzalez" w:date="2017-09-28T15:51:00Z"/>
        </w:trPr>
        <w:tc>
          <w:tcPr>
            <w:tcW w:w="862" w:type="dxa"/>
            <w:vAlign w:val="center"/>
          </w:tcPr>
          <w:p w14:paraId="11DC74FB" w14:textId="083B73BE" w:rsidR="00817C73" w:rsidDel="00532ADB" w:rsidRDefault="00817C73" w:rsidP="0093234F">
            <w:pPr>
              <w:rPr>
                <w:del w:id="711" w:author="Borja Gonzalez" w:date="2017-09-28T15:51:00Z"/>
              </w:rPr>
            </w:pPr>
            <w:del w:id="712"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713" w:author="Borja Gonzalez" w:date="2017-09-28T15:51:00Z"/>
              </w:rPr>
            </w:pPr>
          </w:p>
        </w:tc>
        <w:tc>
          <w:tcPr>
            <w:tcW w:w="674" w:type="dxa"/>
            <w:vAlign w:val="center"/>
          </w:tcPr>
          <w:p w14:paraId="51808571" w14:textId="3E7058D1" w:rsidR="00817C73" w:rsidDel="00532ADB" w:rsidRDefault="00817C73" w:rsidP="00F45CE8">
            <w:pPr>
              <w:jc w:val="center"/>
              <w:rPr>
                <w:del w:id="714" w:author="Borja Gonzalez" w:date="2017-09-28T15:51:00Z"/>
              </w:rPr>
            </w:pPr>
          </w:p>
        </w:tc>
        <w:tc>
          <w:tcPr>
            <w:tcW w:w="674" w:type="dxa"/>
            <w:vAlign w:val="center"/>
          </w:tcPr>
          <w:p w14:paraId="4A8C2C19" w14:textId="2826A37B" w:rsidR="00817C73" w:rsidDel="00532ADB" w:rsidRDefault="00817C73" w:rsidP="00B24E68">
            <w:pPr>
              <w:jc w:val="center"/>
              <w:rPr>
                <w:del w:id="715" w:author="Borja Gonzalez" w:date="2017-09-28T15:51:00Z"/>
              </w:rPr>
            </w:pPr>
            <w:del w:id="71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717" w:author="Borja Gonzalez" w:date="2017-09-28T15:51:00Z"/>
              </w:rPr>
            </w:pPr>
          </w:p>
        </w:tc>
        <w:tc>
          <w:tcPr>
            <w:tcW w:w="851" w:type="dxa"/>
            <w:vAlign w:val="center"/>
          </w:tcPr>
          <w:p w14:paraId="20D5733E" w14:textId="4009B553" w:rsidR="00817C73" w:rsidDel="00532ADB" w:rsidRDefault="00817C73" w:rsidP="00532ADB">
            <w:pPr>
              <w:jc w:val="center"/>
              <w:rPr>
                <w:del w:id="718" w:author="Borja Gonzalez" w:date="2017-09-28T15:51:00Z"/>
              </w:rPr>
            </w:pPr>
          </w:p>
        </w:tc>
        <w:tc>
          <w:tcPr>
            <w:tcW w:w="674" w:type="dxa"/>
            <w:vAlign w:val="center"/>
          </w:tcPr>
          <w:p w14:paraId="7E849212" w14:textId="4F7DF869" w:rsidR="00817C73" w:rsidDel="00532ADB" w:rsidRDefault="00817C73" w:rsidP="00532ADB">
            <w:pPr>
              <w:jc w:val="center"/>
              <w:rPr>
                <w:del w:id="719" w:author="Borja Gonzalez" w:date="2017-09-28T15:51:00Z"/>
              </w:rPr>
            </w:pPr>
          </w:p>
        </w:tc>
        <w:tc>
          <w:tcPr>
            <w:tcW w:w="674" w:type="dxa"/>
            <w:vAlign w:val="center"/>
          </w:tcPr>
          <w:p w14:paraId="3EE4B852" w14:textId="2EAFA405" w:rsidR="00817C73" w:rsidDel="00532ADB" w:rsidRDefault="00817C73" w:rsidP="00532ADB">
            <w:pPr>
              <w:jc w:val="center"/>
              <w:rPr>
                <w:del w:id="720" w:author="Borja Gonzalez" w:date="2017-09-28T15:51:00Z"/>
              </w:rPr>
            </w:pPr>
          </w:p>
        </w:tc>
        <w:tc>
          <w:tcPr>
            <w:tcW w:w="674" w:type="dxa"/>
            <w:vAlign w:val="center"/>
          </w:tcPr>
          <w:p w14:paraId="677FFE53" w14:textId="23341F6C" w:rsidR="00817C73" w:rsidDel="00532ADB" w:rsidRDefault="00817C73" w:rsidP="00532ADB">
            <w:pPr>
              <w:jc w:val="center"/>
              <w:rPr>
                <w:del w:id="721" w:author="Borja Gonzalez" w:date="2017-09-28T15:51:00Z"/>
              </w:rPr>
            </w:pPr>
          </w:p>
        </w:tc>
        <w:tc>
          <w:tcPr>
            <w:tcW w:w="674" w:type="dxa"/>
            <w:vAlign w:val="center"/>
          </w:tcPr>
          <w:p w14:paraId="344C9C81" w14:textId="21A63047" w:rsidR="00817C73" w:rsidDel="00532ADB" w:rsidRDefault="00817C73" w:rsidP="00532ADB">
            <w:pPr>
              <w:jc w:val="center"/>
              <w:rPr>
                <w:del w:id="722" w:author="Borja Gonzalez" w:date="2017-09-28T15:51:00Z"/>
              </w:rPr>
            </w:pPr>
          </w:p>
        </w:tc>
        <w:tc>
          <w:tcPr>
            <w:tcW w:w="674" w:type="dxa"/>
            <w:vAlign w:val="center"/>
          </w:tcPr>
          <w:p w14:paraId="7A1CDF58" w14:textId="7F96D68D" w:rsidR="00817C73" w:rsidDel="00532ADB" w:rsidRDefault="00817C73" w:rsidP="00532ADB">
            <w:pPr>
              <w:jc w:val="center"/>
              <w:rPr>
                <w:del w:id="723" w:author="Borja Gonzalez" w:date="2017-09-28T15:51:00Z"/>
              </w:rPr>
            </w:pPr>
          </w:p>
        </w:tc>
        <w:tc>
          <w:tcPr>
            <w:tcW w:w="851" w:type="dxa"/>
            <w:vAlign w:val="center"/>
          </w:tcPr>
          <w:p w14:paraId="13172352" w14:textId="58B1D95B" w:rsidR="00817C73" w:rsidDel="00532ADB" w:rsidRDefault="00817C73" w:rsidP="00532ADB">
            <w:pPr>
              <w:jc w:val="center"/>
              <w:rPr>
                <w:del w:id="724" w:author="Borja Gonzalez" w:date="2017-09-28T15:51:00Z"/>
              </w:rPr>
            </w:pPr>
          </w:p>
        </w:tc>
        <w:tc>
          <w:tcPr>
            <w:tcW w:w="674" w:type="dxa"/>
            <w:vAlign w:val="center"/>
          </w:tcPr>
          <w:p w14:paraId="40B1350B" w14:textId="39EC54E5" w:rsidR="00817C73" w:rsidDel="00532ADB" w:rsidRDefault="00817C73" w:rsidP="00532ADB">
            <w:pPr>
              <w:jc w:val="center"/>
              <w:rPr>
                <w:del w:id="725" w:author="Borja Gonzalez" w:date="2017-09-28T15:51:00Z"/>
              </w:rPr>
            </w:pPr>
          </w:p>
        </w:tc>
        <w:tc>
          <w:tcPr>
            <w:tcW w:w="851" w:type="dxa"/>
            <w:vAlign w:val="center"/>
          </w:tcPr>
          <w:p w14:paraId="427E4C8B" w14:textId="3A81B10E" w:rsidR="00817C73" w:rsidDel="00532ADB" w:rsidRDefault="00817C73" w:rsidP="00532ADB">
            <w:pPr>
              <w:jc w:val="center"/>
              <w:rPr>
                <w:del w:id="726" w:author="Borja Gonzalez" w:date="2017-09-28T15:51:00Z"/>
              </w:rPr>
            </w:pPr>
          </w:p>
        </w:tc>
        <w:tc>
          <w:tcPr>
            <w:tcW w:w="674" w:type="dxa"/>
            <w:vAlign w:val="center"/>
          </w:tcPr>
          <w:p w14:paraId="694CCD6C" w14:textId="1C723417" w:rsidR="00817C73" w:rsidDel="00532ADB" w:rsidRDefault="00817C73" w:rsidP="00532ADB">
            <w:pPr>
              <w:jc w:val="center"/>
              <w:rPr>
                <w:del w:id="727" w:author="Borja Gonzalez" w:date="2017-09-28T15:51:00Z"/>
              </w:rPr>
            </w:pPr>
          </w:p>
        </w:tc>
      </w:tr>
      <w:tr w:rsidR="00532ADB" w:rsidDel="00532ADB" w14:paraId="76D58232" w14:textId="5E7B09B3" w:rsidTr="00532ADB">
        <w:trPr>
          <w:cantSplit/>
          <w:trHeight w:val="490"/>
          <w:del w:id="728" w:author="Borja Gonzalez" w:date="2017-09-28T15:51:00Z"/>
        </w:trPr>
        <w:tc>
          <w:tcPr>
            <w:tcW w:w="862" w:type="dxa"/>
            <w:vAlign w:val="center"/>
          </w:tcPr>
          <w:p w14:paraId="19557088" w14:textId="48185C3B" w:rsidR="00817C73" w:rsidDel="00532ADB" w:rsidRDefault="00817C73" w:rsidP="0093234F">
            <w:pPr>
              <w:rPr>
                <w:del w:id="729" w:author="Borja Gonzalez" w:date="2017-09-28T15:51:00Z"/>
              </w:rPr>
            </w:pPr>
            <w:del w:id="730"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731" w:author="Borja Gonzalez" w:date="2017-09-28T15:51:00Z"/>
              </w:rPr>
            </w:pPr>
          </w:p>
        </w:tc>
        <w:tc>
          <w:tcPr>
            <w:tcW w:w="674" w:type="dxa"/>
            <w:vAlign w:val="center"/>
          </w:tcPr>
          <w:p w14:paraId="7DCAD1D7" w14:textId="662DEDE2" w:rsidR="00817C73" w:rsidDel="00532ADB" w:rsidRDefault="00817C73" w:rsidP="00F45CE8">
            <w:pPr>
              <w:jc w:val="center"/>
              <w:rPr>
                <w:del w:id="732" w:author="Borja Gonzalez" w:date="2017-09-28T15:51:00Z"/>
              </w:rPr>
            </w:pPr>
          </w:p>
        </w:tc>
        <w:tc>
          <w:tcPr>
            <w:tcW w:w="674" w:type="dxa"/>
            <w:vAlign w:val="center"/>
          </w:tcPr>
          <w:p w14:paraId="68E12D66" w14:textId="0B0BE433" w:rsidR="00817C73" w:rsidDel="00532ADB" w:rsidRDefault="00817C73" w:rsidP="00B24E68">
            <w:pPr>
              <w:jc w:val="center"/>
              <w:rPr>
                <w:del w:id="733" w:author="Borja Gonzalez" w:date="2017-09-28T15:51:00Z"/>
              </w:rPr>
            </w:pPr>
          </w:p>
        </w:tc>
        <w:tc>
          <w:tcPr>
            <w:tcW w:w="851" w:type="dxa"/>
            <w:vAlign w:val="center"/>
          </w:tcPr>
          <w:p w14:paraId="5B71ADE9" w14:textId="623E3DFC" w:rsidR="00817C73" w:rsidRPr="00580CB8" w:rsidDel="00532ADB" w:rsidRDefault="00817C73" w:rsidP="004B4F98">
            <w:pPr>
              <w:jc w:val="center"/>
              <w:rPr>
                <w:del w:id="734" w:author="Borja Gonzalez" w:date="2017-09-28T15:51:00Z"/>
                <w:rFonts w:ascii="Menlo Regular" w:eastAsia="Times New Roman" w:hAnsi="Menlo Regular" w:cs="Menlo Regular"/>
                <w:color w:val="222222"/>
                <w:sz w:val="40"/>
                <w:szCs w:val="40"/>
                <w:shd w:val="clear" w:color="auto" w:fill="FFFFFF"/>
              </w:rPr>
            </w:pPr>
            <w:del w:id="7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736" w:author="Borja Gonzalez" w:date="2017-09-28T15:51:00Z"/>
                <w:rFonts w:ascii="Menlo Regular" w:eastAsia="Times New Roman" w:hAnsi="Menlo Regular" w:cs="Menlo Regular"/>
                <w:color w:val="222222"/>
                <w:sz w:val="40"/>
                <w:szCs w:val="40"/>
                <w:shd w:val="clear" w:color="auto" w:fill="FFFFFF"/>
              </w:rPr>
            </w:pPr>
            <w:del w:id="73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738" w:author="Borja Gonzalez" w:date="2017-09-28T15:51:00Z"/>
              </w:rPr>
            </w:pPr>
            <w:del w:id="73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740" w:author="Borja Gonzalez" w:date="2017-09-28T15:51:00Z"/>
              </w:rPr>
            </w:pPr>
          </w:p>
        </w:tc>
        <w:tc>
          <w:tcPr>
            <w:tcW w:w="674" w:type="dxa"/>
            <w:vAlign w:val="center"/>
          </w:tcPr>
          <w:p w14:paraId="0E4DEDF0" w14:textId="02C8277B" w:rsidR="00817C73" w:rsidDel="00532ADB" w:rsidRDefault="00817C73" w:rsidP="00532ADB">
            <w:pPr>
              <w:jc w:val="center"/>
              <w:rPr>
                <w:del w:id="741" w:author="Borja Gonzalez" w:date="2017-09-28T15:51:00Z"/>
              </w:rPr>
            </w:pPr>
          </w:p>
        </w:tc>
        <w:tc>
          <w:tcPr>
            <w:tcW w:w="674" w:type="dxa"/>
            <w:vAlign w:val="center"/>
          </w:tcPr>
          <w:p w14:paraId="5EADB93F" w14:textId="539F4969" w:rsidR="00817C73" w:rsidDel="00532ADB" w:rsidRDefault="00817C73" w:rsidP="00532ADB">
            <w:pPr>
              <w:jc w:val="center"/>
              <w:rPr>
                <w:del w:id="742" w:author="Borja Gonzalez" w:date="2017-09-28T15:51:00Z"/>
              </w:rPr>
            </w:pPr>
          </w:p>
        </w:tc>
        <w:tc>
          <w:tcPr>
            <w:tcW w:w="674" w:type="dxa"/>
            <w:vAlign w:val="center"/>
          </w:tcPr>
          <w:p w14:paraId="49A89468" w14:textId="20D0360A" w:rsidR="00817C73" w:rsidDel="00532ADB" w:rsidRDefault="00817C73" w:rsidP="00532ADB">
            <w:pPr>
              <w:jc w:val="center"/>
              <w:rPr>
                <w:del w:id="743" w:author="Borja Gonzalez" w:date="2017-09-28T15:51:00Z"/>
              </w:rPr>
            </w:pPr>
          </w:p>
        </w:tc>
        <w:tc>
          <w:tcPr>
            <w:tcW w:w="851" w:type="dxa"/>
            <w:vAlign w:val="center"/>
          </w:tcPr>
          <w:p w14:paraId="5816623C" w14:textId="6EB5CF88" w:rsidR="00817C73" w:rsidDel="00532ADB" w:rsidRDefault="00817C73" w:rsidP="00532ADB">
            <w:pPr>
              <w:jc w:val="center"/>
              <w:rPr>
                <w:del w:id="744" w:author="Borja Gonzalez" w:date="2017-09-28T15:51:00Z"/>
              </w:rPr>
            </w:pPr>
          </w:p>
        </w:tc>
        <w:tc>
          <w:tcPr>
            <w:tcW w:w="674" w:type="dxa"/>
            <w:vAlign w:val="center"/>
          </w:tcPr>
          <w:p w14:paraId="6352308C" w14:textId="4FE7938F" w:rsidR="00817C73" w:rsidDel="00532ADB" w:rsidRDefault="00817C73" w:rsidP="00532ADB">
            <w:pPr>
              <w:jc w:val="center"/>
              <w:rPr>
                <w:del w:id="745" w:author="Borja Gonzalez" w:date="2017-09-28T15:51:00Z"/>
              </w:rPr>
            </w:pPr>
          </w:p>
        </w:tc>
        <w:tc>
          <w:tcPr>
            <w:tcW w:w="851" w:type="dxa"/>
            <w:vAlign w:val="center"/>
          </w:tcPr>
          <w:p w14:paraId="1D3BD93F" w14:textId="0214B83C" w:rsidR="00817C73" w:rsidDel="00532ADB" w:rsidRDefault="00817C73" w:rsidP="00532ADB">
            <w:pPr>
              <w:jc w:val="center"/>
              <w:rPr>
                <w:del w:id="746" w:author="Borja Gonzalez" w:date="2017-09-28T15:51:00Z"/>
              </w:rPr>
            </w:pPr>
          </w:p>
        </w:tc>
        <w:tc>
          <w:tcPr>
            <w:tcW w:w="674" w:type="dxa"/>
            <w:vAlign w:val="center"/>
          </w:tcPr>
          <w:p w14:paraId="631D51BC" w14:textId="6FEC7CC2" w:rsidR="00817C73" w:rsidDel="00532ADB" w:rsidRDefault="00817C73" w:rsidP="00532ADB">
            <w:pPr>
              <w:jc w:val="center"/>
              <w:rPr>
                <w:del w:id="747" w:author="Borja Gonzalez" w:date="2017-09-28T15:51:00Z"/>
              </w:rPr>
            </w:pPr>
          </w:p>
        </w:tc>
      </w:tr>
      <w:tr w:rsidR="00532ADB" w:rsidDel="00532ADB" w14:paraId="53368B66" w14:textId="4A14219D" w:rsidTr="00532ADB">
        <w:trPr>
          <w:cantSplit/>
          <w:trHeight w:val="470"/>
          <w:del w:id="748" w:author="Borja Gonzalez" w:date="2017-09-28T15:51:00Z"/>
        </w:trPr>
        <w:tc>
          <w:tcPr>
            <w:tcW w:w="862" w:type="dxa"/>
            <w:vAlign w:val="center"/>
          </w:tcPr>
          <w:p w14:paraId="77F09D64" w14:textId="31300619" w:rsidR="00817C73" w:rsidDel="00532ADB" w:rsidRDefault="00817C73" w:rsidP="0093234F">
            <w:pPr>
              <w:rPr>
                <w:del w:id="749" w:author="Borja Gonzalez" w:date="2017-09-28T15:51:00Z"/>
              </w:rPr>
            </w:pPr>
            <w:del w:id="750"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751" w:author="Borja Gonzalez" w:date="2017-09-28T15:51:00Z"/>
              </w:rPr>
            </w:pPr>
          </w:p>
        </w:tc>
        <w:tc>
          <w:tcPr>
            <w:tcW w:w="674" w:type="dxa"/>
            <w:vAlign w:val="center"/>
          </w:tcPr>
          <w:p w14:paraId="64D2EE73" w14:textId="72F008A8" w:rsidR="00817C73" w:rsidDel="00532ADB" w:rsidRDefault="00817C73" w:rsidP="00F45CE8">
            <w:pPr>
              <w:jc w:val="center"/>
              <w:rPr>
                <w:del w:id="752" w:author="Borja Gonzalez" w:date="2017-09-28T15:51:00Z"/>
              </w:rPr>
            </w:pPr>
          </w:p>
        </w:tc>
        <w:tc>
          <w:tcPr>
            <w:tcW w:w="674" w:type="dxa"/>
            <w:vAlign w:val="center"/>
          </w:tcPr>
          <w:p w14:paraId="0B12ABFD" w14:textId="7D88FBAE" w:rsidR="00817C73" w:rsidDel="00532ADB" w:rsidRDefault="00817C73" w:rsidP="00B24E68">
            <w:pPr>
              <w:jc w:val="center"/>
              <w:rPr>
                <w:del w:id="753" w:author="Borja Gonzalez" w:date="2017-09-28T15:51:00Z"/>
              </w:rPr>
            </w:pPr>
          </w:p>
        </w:tc>
        <w:tc>
          <w:tcPr>
            <w:tcW w:w="851" w:type="dxa"/>
            <w:vAlign w:val="center"/>
          </w:tcPr>
          <w:p w14:paraId="5DD937BC" w14:textId="3B223815" w:rsidR="00817C73" w:rsidDel="00532ADB" w:rsidRDefault="00817C73" w:rsidP="004B4F98">
            <w:pPr>
              <w:jc w:val="center"/>
              <w:rPr>
                <w:del w:id="754" w:author="Borja Gonzalez" w:date="2017-09-28T15:51:00Z"/>
              </w:rPr>
            </w:pPr>
            <w:del w:id="75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756" w:author="Borja Gonzalez" w:date="2017-09-28T15:51:00Z"/>
              </w:rPr>
            </w:pPr>
            <w:del w:id="75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758" w:author="Borja Gonzalez" w:date="2017-09-28T15:51:00Z"/>
              </w:rPr>
            </w:pPr>
          </w:p>
        </w:tc>
        <w:tc>
          <w:tcPr>
            <w:tcW w:w="674" w:type="dxa"/>
            <w:vAlign w:val="center"/>
          </w:tcPr>
          <w:p w14:paraId="102C82B3" w14:textId="706ADBC3" w:rsidR="00817C73" w:rsidDel="00532ADB" w:rsidRDefault="00817C73" w:rsidP="00532ADB">
            <w:pPr>
              <w:jc w:val="center"/>
              <w:rPr>
                <w:del w:id="759" w:author="Borja Gonzalez" w:date="2017-09-28T15:51:00Z"/>
              </w:rPr>
            </w:pPr>
            <w:del w:id="76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761" w:author="Borja Gonzalez" w:date="2017-09-28T15:51:00Z"/>
              </w:rPr>
            </w:pPr>
          </w:p>
        </w:tc>
        <w:tc>
          <w:tcPr>
            <w:tcW w:w="674" w:type="dxa"/>
            <w:vAlign w:val="center"/>
          </w:tcPr>
          <w:p w14:paraId="62D04C18" w14:textId="493F6D73" w:rsidR="00817C73" w:rsidDel="00532ADB" w:rsidRDefault="00817C73" w:rsidP="00532ADB">
            <w:pPr>
              <w:jc w:val="center"/>
              <w:rPr>
                <w:del w:id="762" w:author="Borja Gonzalez" w:date="2017-09-28T15:51:00Z"/>
              </w:rPr>
            </w:pPr>
          </w:p>
        </w:tc>
        <w:tc>
          <w:tcPr>
            <w:tcW w:w="674" w:type="dxa"/>
            <w:vAlign w:val="center"/>
          </w:tcPr>
          <w:p w14:paraId="6C0425DC" w14:textId="2156C3F9" w:rsidR="00817C73" w:rsidDel="00532ADB" w:rsidRDefault="00817C73" w:rsidP="00532ADB">
            <w:pPr>
              <w:jc w:val="center"/>
              <w:rPr>
                <w:del w:id="763" w:author="Borja Gonzalez" w:date="2017-09-28T15:51:00Z"/>
              </w:rPr>
            </w:pPr>
          </w:p>
        </w:tc>
        <w:tc>
          <w:tcPr>
            <w:tcW w:w="851" w:type="dxa"/>
            <w:vAlign w:val="center"/>
          </w:tcPr>
          <w:p w14:paraId="011BA72A" w14:textId="18A8F037" w:rsidR="00817C73" w:rsidDel="00532ADB" w:rsidRDefault="00817C73" w:rsidP="00532ADB">
            <w:pPr>
              <w:jc w:val="center"/>
              <w:rPr>
                <w:del w:id="764" w:author="Borja Gonzalez" w:date="2017-09-28T15:51:00Z"/>
              </w:rPr>
            </w:pPr>
          </w:p>
        </w:tc>
        <w:tc>
          <w:tcPr>
            <w:tcW w:w="674" w:type="dxa"/>
            <w:vAlign w:val="center"/>
          </w:tcPr>
          <w:p w14:paraId="762D4D66" w14:textId="24142FC5" w:rsidR="00817C73" w:rsidDel="00532ADB" w:rsidRDefault="00817C73" w:rsidP="00532ADB">
            <w:pPr>
              <w:jc w:val="center"/>
              <w:rPr>
                <w:del w:id="765" w:author="Borja Gonzalez" w:date="2017-09-28T15:51:00Z"/>
              </w:rPr>
            </w:pPr>
          </w:p>
        </w:tc>
        <w:tc>
          <w:tcPr>
            <w:tcW w:w="851" w:type="dxa"/>
            <w:vAlign w:val="center"/>
          </w:tcPr>
          <w:p w14:paraId="453D52A2" w14:textId="35795E7A" w:rsidR="00817C73" w:rsidDel="00532ADB" w:rsidRDefault="00817C73" w:rsidP="00532ADB">
            <w:pPr>
              <w:jc w:val="center"/>
              <w:rPr>
                <w:del w:id="766" w:author="Borja Gonzalez" w:date="2017-09-28T15:51:00Z"/>
              </w:rPr>
            </w:pPr>
          </w:p>
        </w:tc>
        <w:tc>
          <w:tcPr>
            <w:tcW w:w="674" w:type="dxa"/>
            <w:vAlign w:val="center"/>
          </w:tcPr>
          <w:p w14:paraId="42FF3239" w14:textId="0C2A33DB" w:rsidR="00817C73" w:rsidDel="00532ADB" w:rsidRDefault="00817C73" w:rsidP="00532ADB">
            <w:pPr>
              <w:jc w:val="center"/>
              <w:rPr>
                <w:del w:id="767" w:author="Borja Gonzalez" w:date="2017-09-28T15:51:00Z"/>
              </w:rPr>
            </w:pPr>
          </w:p>
        </w:tc>
      </w:tr>
      <w:tr w:rsidR="00532ADB" w:rsidDel="00532ADB" w14:paraId="2EA75E72" w14:textId="47195A7B" w:rsidTr="00532ADB">
        <w:trPr>
          <w:cantSplit/>
          <w:trHeight w:val="490"/>
          <w:del w:id="768" w:author="Borja Gonzalez" w:date="2017-09-28T15:51:00Z"/>
        </w:trPr>
        <w:tc>
          <w:tcPr>
            <w:tcW w:w="862" w:type="dxa"/>
            <w:vAlign w:val="center"/>
          </w:tcPr>
          <w:p w14:paraId="6E8EA7F6" w14:textId="015A61B3" w:rsidR="00817C73" w:rsidDel="00532ADB" w:rsidRDefault="00817C73" w:rsidP="0093234F">
            <w:pPr>
              <w:rPr>
                <w:del w:id="769" w:author="Borja Gonzalez" w:date="2017-09-28T15:51:00Z"/>
              </w:rPr>
            </w:pPr>
            <w:del w:id="770"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771" w:author="Borja Gonzalez" w:date="2017-09-28T15:51:00Z"/>
              </w:rPr>
            </w:pPr>
          </w:p>
        </w:tc>
        <w:tc>
          <w:tcPr>
            <w:tcW w:w="674" w:type="dxa"/>
            <w:vAlign w:val="center"/>
          </w:tcPr>
          <w:p w14:paraId="71CE7563" w14:textId="7F3DBA2C" w:rsidR="00817C73" w:rsidDel="00532ADB" w:rsidRDefault="00817C73" w:rsidP="00F45CE8">
            <w:pPr>
              <w:jc w:val="center"/>
              <w:rPr>
                <w:del w:id="772" w:author="Borja Gonzalez" w:date="2017-09-28T15:51:00Z"/>
              </w:rPr>
            </w:pPr>
          </w:p>
        </w:tc>
        <w:tc>
          <w:tcPr>
            <w:tcW w:w="674" w:type="dxa"/>
            <w:vAlign w:val="center"/>
          </w:tcPr>
          <w:p w14:paraId="187A3BE5" w14:textId="7E1C16CF" w:rsidR="00817C73" w:rsidDel="00532ADB" w:rsidRDefault="00817C73" w:rsidP="00B24E68">
            <w:pPr>
              <w:jc w:val="center"/>
              <w:rPr>
                <w:del w:id="773" w:author="Borja Gonzalez" w:date="2017-09-28T15:51:00Z"/>
              </w:rPr>
            </w:pPr>
          </w:p>
        </w:tc>
        <w:tc>
          <w:tcPr>
            <w:tcW w:w="851" w:type="dxa"/>
            <w:vAlign w:val="center"/>
          </w:tcPr>
          <w:p w14:paraId="29BEC274" w14:textId="16A408A6" w:rsidR="00817C73" w:rsidDel="00532ADB" w:rsidRDefault="00817C73" w:rsidP="004B4F98">
            <w:pPr>
              <w:jc w:val="center"/>
              <w:rPr>
                <w:del w:id="774" w:author="Borja Gonzalez" w:date="2017-09-28T15:51:00Z"/>
              </w:rPr>
            </w:pPr>
          </w:p>
        </w:tc>
        <w:tc>
          <w:tcPr>
            <w:tcW w:w="851" w:type="dxa"/>
            <w:vAlign w:val="center"/>
          </w:tcPr>
          <w:p w14:paraId="1EE85BB4" w14:textId="2DEC8F1D" w:rsidR="00817C73" w:rsidDel="00532ADB" w:rsidRDefault="00817C73" w:rsidP="00532ADB">
            <w:pPr>
              <w:jc w:val="center"/>
              <w:rPr>
                <w:del w:id="775" w:author="Borja Gonzalez" w:date="2017-09-28T15:51:00Z"/>
              </w:rPr>
            </w:pPr>
          </w:p>
        </w:tc>
        <w:tc>
          <w:tcPr>
            <w:tcW w:w="674" w:type="dxa"/>
            <w:vAlign w:val="center"/>
          </w:tcPr>
          <w:p w14:paraId="24588D72" w14:textId="673B17F6" w:rsidR="00817C73" w:rsidDel="00532ADB" w:rsidRDefault="00817C73" w:rsidP="00532ADB">
            <w:pPr>
              <w:jc w:val="center"/>
              <w:rPr>
                <w:del w:id="776" w:author="Borja Gonzalez" w:date="2017-09-28T15:51:00Z"/>
              </w:rPr>
            </w:pPr>
          </w:p>
        </w:tc>
        <w:tc>
          <w:tcPr>
            <w:tcW w:w="674" w:type="dxa"/>
            <w:vAlign w:val="center"/>
          </w:tcPr>
          <w:p w14:paraId="74370C4D" w14:textId="61131CB2" w:rsidR="00817C73" w:rsidDel="00532ADB" w:rsidRDefault="00817C73" w:rsidP="00532ADB">
            <w:pPr>
              <w:jc w:val="center"/>
              <w:rPr>
                <w:del w:id="777" w:author="Borja Gonzalez" w:date="2017-09-28T15:51:00Z"/>
              </w:rPr>
            </w:pPr>
          </w:p>
        </w:tc>
        <w:tc>
          <w:tcPr>
            <w:tcW w:w="674" w:type="dxa"/>
            <w:vAlign w:val="center"/>
          </w:tcPr>
          <w:p w14:paraId="7EDFE785" w14:textId="0F4BE22F" w:rsidR="00817C73" w:rsidDel="00532ADB" w:rsidRDefault="00817C73" w:rsidP="00532ADB">
            <w:pPr>
              <w:jc w:val="center"/>
              <w:rPr>
                <w:del w:id="778" w:author="Borja Gonzalez" w:date="2017-09-28T15:51:00Z"/>
              </w:rPr>
            </w:pPr>
            <w:del w:id="77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780" w:author="Borja Gonzalez" w:date="2017-09-28T15:51:00Z"/>
              </w:rPr>
            </w:pPr>
          </w:p>
        </w:tc>
        <w:tc>
          <w:tcPr>
            <w:tcW w:w="674" w:type="dxa"/>
            <w:vAlign w:val="center"/>
          </w:tcPr>
          <w:p w14:paraId="1E18D130" w14:textId="064F46A1" w:rsidR="00817C73" w:rsidDel="00532ADB" w:rsidRDefault="00817C73" w:rsidP="00532ADB">
            <w:pPr>
              <w:jc w:val="center"/>
              <w:rPr>
                <w:del w:id="781" w:author="Borja Gonzalez" w:date="2017-09-28T15:51:00Z"/>
              </w:rPr>
            </w:pPr>
          </w:p>
        </w:tc>
        <w:tc>
          <w:tcPr>
            <w:tcW w:w="851" w:type="dxa"/>
            <w:vAlign w:val="center"/>
          </w:tcPr>
          <w:p w14:paraId="21CD851D" w14:textId="2A55530D" w:rsidR="00817C73" w:rsidDel="00532ADB" w:rsidRDefault="00817C73" w:rsidP="00532ADB">
            <w:pPr>
              <w:jc w:val="center"/>
              <w:rPr>
                <w:del w:id="782" w:author="Borja Gonzalez" w:date="2017-09-28T15:51:00Z"/>
              </w:rPr>
            </w:pPr>
          </w:p>
        </w:tc>
        <w:tc>
          <w:tcPr>
            <w:tcW w:w="674" w:type="dxa"/>
            <w:vAlign w:val="center"/>
          </w:tcPr>
          <w:p w14:paraId="391DCFF7" w14:textId="265FD4EB" w:rsidR="00817C73" w:rsidDel="00532ADB" w:rsidRDefault="00817C73" w:rsidP="00532ADB">
            <w:pPr>
              <w:jc w:val="center"/>
              <w:rPr>
                <w:del w:id="783" w:author="Borja Gonzalez" w:date="2017-09-28T15:51:00Z"/>
              </w:rPr>
            </w:pPr>
          </w:p>
        </w:tc>
        <w:tc>
          <w:tcPr>
            <w:tcW w:w="851" w:type="dxa"/>
            <w:vAlign w:val="center"/>
          </w:tcPr>
          <w:p w14:paraId="4B5B36BD" w14:textId="457801E1" w:rsidR="00817C73" w:rsidDel="00532ADB" w:rsidRDefault="00817C73" w:rsidP="00532ADB">
            <w:pPr>
              <w:jc w:val="center"/>
              <w:rPr>
                <w:del w:id="784" w:author="Borja Gonzalez" w:date="2017-09-28T15:51:00Z"/>
              </w:rPr>
            </w:pPr>
          </w:p>
        </w:tc>
        <w:tc>
          <w:tcPr>
            <w:tcW w:w="674" w:type="dxa"/>
            <w:vAlign w:val="center"/>
          </w:tcPr>
          <w:p w14:paraId="47C0130B" w14:textId="27ECEBA8" w:rsidR="00817C73" w:rsidDel="00532ADB" w:rsidRDefault="00817C73" w:rsidP="00532ADB">
            <w:pPr>
              <w:jc w:val="center"/>
              <w:rPr>
                <w:del w:id="785" w:author="Borja Gonzalez" w:date="2017-09-28T15:51:00Z"/>
              </w:rPr>
            </w:pPr>
          </w:p>
        </w:tc>
      </w:tr>
      <w:tr w:rsidR="00532ADB" w:rsidDel="00532ADB" w14:paraId="0F8899CA" w14:textId="5F64B651" w:rsidTr="00532ADB">
        <w:trPr>
          <w:cantSplit/>
          <w:trHeight w:val="470"/>
          <w:del w:id="786" w:author="Borja Gonzalez" w:date="2017-09-28T15:51:00Z"/>
        </w:trPr>
        <w:tc>
          <w:tcPr>
            <w:tcW w:w="862" w:type="dxa"/>
            <w:vAlign w:val="center"/>
          </w:tcPr>
          <w:p w14:paraId="65DEFFE6" w14:textId="32B10158" w:rsidR="00817C73" w:rsidDel="00532ADB" w:rsidRDefault="00817C73" w:rsidP="0093234F">
            <w:pPr>
              <w:rPr>
                <w:del w:id="787" w:author="Borja Gonzalez" w:date="2017-09-28T15:51:00Z"/>
              </w:rPr>
            </w:pPr>
            <w:del w:id="788"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789" w:author="Borja Gonzalez" w:date="2017-09-28T15:51:00Z"/>
              </w:rPr>
            </w:pPr>
          </w:p>
        </w:tc>
        <w:tc>
          <w:tcPr>
            <w:tcW w:w="674" w:type="dxa"/>
            <w:vAlign w:val="center"/>
          </w:tcPr>
          <w:p w14:paraId="370BF525" w14:textId="06BFD224" w:rsidR="00817C73" w:rsidDel="00532ADB" w:rsidRDefault="00817C73" w:rsidP="00F45CE8">
            <w:pPr>
              <w:jc w:val="center"/>
              <w:rPr>
                <w:del w:id="790" w:author="Borja Gonzalez" w:date="2017-09-28T15:51:00Z"/>
              </w:rPr>
            </w:pPr>
          </w:p>
        </w:tc>
        <w:tc>
          <w:tcPr>
            <w:tcW w:w="674" w:type="dxa"/>
            <w:vAlign w:val="center"/>
          </w:tcPr>
          <w:p w14:paraId="60C85711" w14:textId="07ED52AC" w:rsidR="00817C73" w:rsidDel="00532ADB" w:rsidRDefault="00817C73" w:rsidP="00B24E68">
            <w:pPr>
              <w:jc w:val="center"/>
              <w:rPr>
                <w:del w:id="791" w:author="Borja Gonzalez" w:date="2017-09-28T15:51:00Z"/>
              </w:rPr>
            </w:pPr>
          </w:p>
        </w:tc>
        <w:tc>
          <w:tcPr>
            <w:tcW w:w="851" w:type="dxa"/>
            <w:vAlign w:val="center"/>
          </w:tcPr>
          <w:p w14:paraId="48135C58" w14:textId="4C9C138C" w:rsidR="00817C73" w:rsidDel="00532ADB" w:rsidRDefault="00817C73" w:rsidP="004B4F98">
            <w:pPr>
              <w:jc w:val="center"/>
              <w:rPr>
                <w:del w:id="792" w:author="Borja Gonzalez" w:date="2017-09-28T15:51:00Z"/>
              </w:rPr>
            </w:pPr>
            <w:del w:id="79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794" w:author="Borja Gonzalez" w:date="2017-09-28T15:51:00Z"/>
              </w:rPr>
            </w:pPr>
            <w:del w:id="79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796" w:author="Borja Gonzalez" w:date="2017-09-28T15:51:00Z"/>
              </w:rPr>
            </w:pPr>
          </w:p>
        </w:tc>
        <w:tc>
          <w:tcPr>
            <w:tcW w:w="674" w:type="dxa"/>
            <w:vAlign w:val="center"/>
          </w:tcPr>
          <w:p w14:paraId="0C920B9B" w14:textId="40ABE75E" w:rsidR="00817C73" w:rsidDel="00532ADB" w:rsidRDefault="00817C73" w:rsidP="00532ADB">
            <w:pPr>
              <w:jc w:val="center"/>
              <w:rPr>
                <w:del w:id="797" w:author="Borja Gonzalez" w:date="2017-09-28T15:51:00Z"/>
              </w:rPr>
            </w:pPr>
          </w:p>
        </w:tc>
        <w:tc>
          <w:tcPr>
            <w:tcW w:w="674" w:type="dxa"/>
            <w:vAlign w:val="center"/>
          </w:tcPr>
          <w:p w14:paraId="59D3E1D8" w14:textId="1DD7E15C" w:rsidR="00817C73" w:rsidDel="00532ADB" w:rsidRDefault="00817C73" w:rsidP="00532ADB">
            <w:pPr>
              <w:jc w:val="center"/>
              <w:rPr>
                <w:del w:id="798" w:author="Borja Gonzalez" w:date="2017-09-28T15:51:00Z"/>
              </w:rPr>
            </w:pPr>
          </w:p>
        </w:tc>
        <w:tc>
          <w:tcPr>
            <w:tcW w:w="674" w:type="dxa"/>
            <w:vAlign w:val="center"/>
          </w:tcPr>
          <w:p w14:paraId="308C0B13" w14:textId="12206F3A" w:rsidR="00817C73" w:rsidDel="00532ADB" w:rsidRDefault="00817C73" w:rsidP="00532ADB">
            <w:pPr>
              <w:jc w:val="center"/>
              <w:rPr>
                <w:del w:id="799" w:author="Borja Gonzalez" w:date="2017-09-28T15:51:00Z"/>
              </w:rPr>
            </w:pPr>
            <w:del w:id="80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801" w:author="Borja Gonzalez" w:date="2017-09-28T15:51:00Z"/>
              </w:rPr>
            </w:pPr>
          </w:p>
        </w:tc>
        <w:tc>
          <w:tcPr>
            <w:tcW w:w="851" w:type="dxa"/>
            <w:vAlign w:val="center"/>
          </w:tcPr>
          <w:p w14:paraId="7C4DF2E3" w14:textId="2037245B" w:rsidR="00817C73" w:rsidDel="00532ADB" w:rsidRDefault="00817C73" w:rsidP="00532ADB">
            <w:pPr>
              <w:jc w:val="center"/>
              <w:rPr>
                <w:del w:id="802" w:author="Borja Gonzalez" w:date="2017-09-28T15:51:00Z"/>
              </w:rPr>
            </w:pPr>
          </w:p>
        </w:tc>
        <w:tc>
          <w:tcPr>
            <w:tcW w:w="674" w:type="dxa"/>
            <w:vAlign w:val="center"/>
          </w:tcPr>
          <w:p w14:paraId="7BAA3433" w14:textId="7E7A880E" w:rsidR="00817C73" w:rsidDel="00532ADB" w:rsidRDefault="00817C73" w:rsidP="00532ADB">
            <w:pPr>
              <w:jc w:val="center"/>
              <w:rPr>
                <w:del w:id="803" w:author="Borja Gonzalez" w:date="2017-09-28T15:51:00Z"/>
              </w:rPr>
            </w:pPr>
          </w:p>
        </w:tc>
        <w:tc>
          <w:tcPr>
            <w:tcW w:w="851" w:type="dxa"/>
            <w:vAlign w:val="center"/>
          </w:tcPr>
          <w:p w14:paraId="62D5EE20" w14:textId="3DC273FD" w:rsidR="00817C73" w:rsidDel="00532ADB" w:rsidRDefault="00817C73" w:rsidP="00532ADB">
            <w:pPr>
              <w:jc w:val="center"/>
              <w:rPr>
                <w:del w:id="804" w:author="Borja Gonzalez" w:date="2017-09-28T15:51:00Z"/>
              </w:rPr>
            </w:pPr>
          </w:p>
        </w:tc>
        <w:tc>
          <w:tcPr>
            <w:tcW w:w="674" w:type="dxa"/>
            <w:vAlign w:val="center"/>
          </w:tcPr>
          <w:p w14:paraId="4BA18C1A" w14:textId="67E88C8C" w:rsidR="00817C73" w:rsidDel="00532ADB" w:rsidRDefault="00817C73" w:rsidP="00532ADB">
            <w:pPr>
              <w:jc w:val="center"/>
              <w:rPr>
                <w:del w:id="805" w:author="Borja Gonzalez" w:date="2017-09-28T15:51:00Z"/>
              </w:rPr>
            </w:pPr>
          </w:p>
        </w:tc>
      </w:tr>
      <w:tr w:rsidR="00532ADB" w:rsidDel="00532ADB" w14:paraId="2C1E9CED" w14:textId="37BFC1A1" w:rsidTr="00532ADB">
        <w:trPr>
          <w:cantSplit/>
          <w:trHeight w:val="490"/>
          <w:del w:id="806" w:author="Borja Gonzalez" w:date="2017-09-28T15:51:00Z"/>
        </w:trPr>
        <w:tc>
          <w:tcPr>
            <w:tcW w:w="862" w:type="dxa"/>
            <w:vAlign w:val="center"/>
          </w:tcPr>
          <w:p w14:paraId="068093C8" w14:textId="35B32B00" w:rsidR="00817C73" w:rsidDel="00532ADB" w:rsidRDefault="00817C73" w:rsidP="0093234F">
            <w:pPr>
              <w:rPr>
                <w:del w:id="807" w:author="Borja Gonzalez" w:date="2017-09-28T15:51:00Z"/>
              </w:rPr>
            </w:pPr>
            <w:del w:id="808"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809" w:author="Borja Gonzalez" w:date="2017-09-28T15:51:00Z"/>
              </w:rPr>
            </w:pPr>
          </w:p>
        </w:tc>
        <w:tc>
          <w:tcPr>
            <w:tcW w:w="674" w:type="dxa"/>
            <w:vAlign w:val="center"/>
          </w:tcPr>
          <w:p w14:paraId="0DB21861" w14:textId="5C15064D" w:rsidR="00817C73" w:rsidDel="00532ADB" w:rsidRDefault="00817C73" w:rsidP="00F45CE8">
            <w:pPr>
              <w:jc w:val="center"/>
              <w:rPr>
                <w:del w:id="810" w:author="Borja Gonzalez" w:date="2017-09-28T15:51:00Z"/>
              </w:rPr>
            </w:pPr>
          </w:p>
        </w:tc>
        <w:tc>
          <w:tcPr>
            <w:tcW w:w="674" w:type="dxa"/>
            <w:vAlign w:val="center"/>
          </w:tcPr>
          <w:p w14:paraId="045E07F9" w14:textId="2D9FAE83" w:rsidR="00817C73" w:rsidDel="00532ADB" w:rsidRDefault="00817C73" w:rsidP="00B24E68">
            <w:pPr>
              <w:jc w:val="center"/>
              <w:rPr>
                <w:del w:id="811" w:author="Borja Gonzalez" w:date="2017-09-28T15:51:00Z"/>
              </w:rPr>
            </w:pPr>
          </w:p>
        </w:tc>
        <w:tc>
          <w:tcPr>
            <w:tcW w:w="851" w:type="dxa"/>
            <w:vAlign w:val="center"/>
          </w:tcPr>
          <w:p w14:paraId="56C01BC0" w14:textId="4C4D054F" w:rsidR="00817C73" w:rsidDel="00532ADB" w:rsidRDefault="00817C73" w:rsidP="004B4F98">
            <w:pPr>
              <w:jc w:val="center"/>
              <w:rPr>
                <w:del w:id="812" w:author="Borja Gonzalez" w:date="2017-09-28T15:51:00Z"/>
              </w:rPr>
            </w:pPr>
            <w:del w:id="81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814" w:author="Borja Gonzalez" w:date="2017-09-28T15:51:00Z"/>
              </w:rPr>
            </w:pPr>
            <w:del w:id="81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816" w:author="Borja Gonzalez" w:date="2017-09-28T15:51:00Z"/>
              </w:rPr>
            </w:pPr>
          </w:p>
        </w:tc>
        <w:tc>
          <w:tcPr>
            <w:tcW w:w="674" w:type="dxa"/>
            <w:vAlign w:val="center"/>
          </w:tcPr>
          <w:p w14:paraId="7D7E1974" w14:textId="6BFCC0B6" w:rsidR="00817C73" w:rsidDel="00532ADB" w:rsidRDefault="00817C73" w:rsidP="00532ADB">
            <w:pPr>
              <w:jc w:val="center"/>
              <w:rPr>
                <w:del w:id="817" w:author="Borja Gonzalez" w:date="2017-09-28T15:51:00Z"/>
              </w:rPr>
            </w:pPr>
          </w:p>
        </w:tc>
        <w:tc>
          <w:tcPr>
            <w:tcW w:w="674" w:type="dxa"/>
            <w:vAlign w:val="center"/>
          </w:tcPr>
          <w:p w14:paraId="69A37F48" w14:textId="5A7A0904" w:rsidR="00817C73" w:rsidDel="00532ADB" w:rsidRDefault="00817C73" w:rsidP="00532ADB">
            <w:pPr>
              <w:jc w:val="center"/>
              <w:rPr>
                <w:del w:id="818" w:author="Borja Gonzalez" w:date="2017-09-28T15:51:00Z"/>
              </w:rPr>
            </w:pPr>
          </w:p>
        </w:tc>
        <w:tc>
          <w:tcPr>
            <w:tcW w:w="674" w:type="dxa"/>
            <w:vAlign w:val="center"/>
          </w:tcPr>
          <w:p w14:paraId="4056EF02" w14:textId="16B8C4E2" w:rsidR="00817C73" w:rsidDel="00532ADB" w:rsidRDefault="00817C73" w:rsidP="00532ADB">
            <w:pPr>
              <w:jc w:val="center"/>
              <w:rPr>
                <w:del w:id="819" w:author="Borja Gonzalez" w:date="2017-09-28T15:51:00Z"/>
              </w:rPr>
            </w:pPr>
          </w:p>
        </w:tc>
        <w:tc>
          <w:tcPr>
            <w:tcW w:w="674" w:type="dxa"/>
            <w:vAlign w:val="center"/>
          </w:tcPr>
          <w:p w14:paraId="621BF13F" w14:textId="62171C64" w:rsidR="00817C73" w:rsidDel="00532ADB" w:rsidRDefault="00817C73" w:rsidP="00532ADB">
            <w:pPr>
              <w:jc w:val="center"/>
              <w:rPr>
                <w:del w:id="820" w:author="Borja Gonzalez" w:date="2017-09-28T15:51:00Z"/>
              </w:rPr>
            </w:pPr>
            <w:del w:id="82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822" w:author="Borja Gonzalez" w:date="2017-09-28T15:51:00Z"/>
              </w:rPr>
            </w:pPr>
            <w:del w:id="82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824" w:author="Borja Gonzalez" w:date="2017-09-28T15:51:00Z"/>
              </w:rPr>
            </w:pPr>
          </w:p>
        </w:tc>
        <w:tc>
          <w:tcPr>
            <w:tcW w:w="851" w:type="dxa"/>
            <w:vAlign w:val="center"/>
          </w:tcPr>
          <w:p w14:paraId="2DA4BF88" w14:textId="422F1185" w:rsidR="00817C73" w:rsidDel="00532ADB" w:rsidRDefault="00817C73" w:rsidP="00532ADB">
            <w:pPr>
              <w:jc w:val="center"/>
              <w:rPr>
                <w:del w:id="825" w:author="Borja Gonzalez" w:date="2017-09-28T15:51:00Z"/>
              </w:rPr>
            </w:pPr>
          </w:p>
        </w:tc>
        <w:tc>
          <w:tcPr>
            <w:tcW w:w="674" w:type="dxa"/>
            <w:vAlign w:val="center"/>
          </w:tcPr>
          <w:p w14:paraId="3CB2A2DC" w14:textId="22BFEBA4" w:rsidR="00817C73" w:rsidDel="00532ADB" w:rsidRDefault="00817C73" w:rsidP="00532ADB">
            <w:pPr>
              <w:jc w:val="center"/>
              <w:rPr>
                <w:del w:id="826" w:author="Borja Gonzalez" w:date="2017-09-28T15:51:00Z"/>
              </w:rPr>
            </w:pPr>
          </w:p>
        </w:tc>
      </w:tr>
      <w:tr w:rsidR="00532ADB" w:rsidDel="00532ADB" w14:paraId="6B5235DD" w14:textId="72B65EB7" w:rsidTr="00532ADB">
        <w:trPr>
          <w:cantSplit/>
          <w:trHeight w:val="490"/>
          <w:del w:id="827" w:author="Borja Gonzalez" w:date="2017-09-28T15:51:00Z"/>
        </w:trPr>
        <w:tc>
          <w:tcPr>
            <w:tcW w:w="862" w:type="dxa"/>
            <w:vAlign w:val="center"/>
          </w:tcPr>
          <w:p w14:paraId="2D77031F" w14:textId="5274092A" w:rsidR="00817C73" w:rsidDel="00532ADB" w:rsidRDefault="00817C73" w:rsidP="0093234F">
            <w:pPr>
              <w:rPr>
                <w:del w:id="828" w:author="Borja Gonzalez" w:date="2017-09-28T15:51:00Z"/>
              </w:rPr>
            </w:pPr>
            <w:del w:id="829"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830" w:author="Borja Gonzalez" w:date="2017-09-28T15:51:00Z"/>
              </w:rPr>
            </w:pPr>
          </w:p>
        </w:tc>
        <w:tc>
          <w:tcPr>
            <w:tcW w:w="674" w:type="dxa"/>
            <w:vAlign w:val="center"/>
          </w:tcPr>
          <w:p w14:paraId="49BF79A1" w14:textId="69E3B47D" w:rsidR="00817C73" w:rsidDel="00532ADB" w:rsidRDefault="00817C73" w:rsidP="00F45CE8">
            <w:pPr>
              <w:jc w:val="center"/>
              <w:rPr>
                <w:del w:id="831" w:author="Borja Gonzalez" w:date="2017-09-28T15:51:00Z"/>
              </w:rPr>
            </w:pPr>
          </w:p>
        </w:tc>
        <w:tc>
          <w:tcPr>
            <w:tcW w:w="674" w:type="dxa"/>
            <w:vAlign w:val="center"/>
          </w:tcPr>
          <w:p w14:paraId="51A9E643" w14:textId="5F9019EB" w:rsidR="00817C73" w:rsidDel="00532ADB" w:rsidRDefault="00817C73" w:rsidP="00B24E68">
            <w:pPr>
              <w:jc w:val="center"/>
              <w:rPr>
                <w:del w:id="832" w:author="Borja Gonzalez" w:date="2017-09-28T15:51:00Z"/>
              </w:rPr>
            </w:pPr>
          </w:p>
        </w:tc>
        <w:tc>
          <w:tcPr>
            <w:tcW w:w="851" w:type="dxa"/>
            <w:vAlign w:val="center"/>
          </w:tcPr>
          <w:p w14:paraId="3DD6DA90" w14:textId="363F2589" w:rsidR="00817C73" w:rsidDel="00532ADB" w:rsidRDefault="00817C73" w:rsidP="004B4F98">
            <w:pPr>
              <w:jc w:val="center"/>
              <w:rPr>
                <w:del w:id="833" w:author="Borja Gonzalez" w:date="2017-09-28T15:51:00Z"/>
              </w:rPr>
            </w:pPr>
          </w:p>
        </w:tc>
        <w:tc>
          <w:tcPr>
            <w:tcW w:w="851" w:type="dxa"/>
            <w:vAlign w:val="center"/>
          </w:tcPr>
          <w:p w14:paraId="4E7068F2" w14:textId="2F8FD874" w:rsidR="00817C73" w:rsidDel="00532ADB" w:rsidRDefault="00817C73" w:rsidP="00532ADB">
            <w:pPr>
              <w:jc w:val="center"/>
              <w:rPr>
                <w:del w:id="834" w:author="Borja Gonzalez" w:date="2017-09-28T15:51:00Z"/>
              </w:rPr>
            </w:pPr>
          </w:p>
        </w:tc>
        <w:tc>
          <w:tcPr>
            <w:tcW w:w="674" w:type="dxa"/>
            <w:vAlign w:val="center"/>
          </w:tcPr>
          <w:p w14:paraId="7DF36AD5" w14:textId="3C6FB242" w:rsidR="00817C73" w:rsidDel="00532ADB" w:rsidRDefault="00817C73" w:rsidP="00532ADB">
            <w:pPr>
              <w:jc w:val="center"/>
              <w:rPr>
                <w:del w:id="835" w:author="Borja Gonzalez" w:date="2017-09-28T15:51:00Z"/>
              </w:rPr>
            </w:pPr>
          </w:p>
        </w:tc>
        <w:tc>
          <w:tcPr>
            <w:tcW w:w="674" w:type="dxa"/>
            <w:vAlign w:val="center"/>
          </w:tcPr>
          <w:p w14:paraId="7E566D0E" w14:textId="241658D5" w:rsidR="00817C73" w:rsidDel="00532ADB" w:rsidRDefault="00817C73" w:rsidP="00532ADB">
            <w:pPr>
              <w:jc w:val="center"/>
              <w:rPr>
                <w:del w:id="836" w:author="Borja Gonzalez" w:date="2017-09-28T15:51:00Z"/>
              </w:rPr>
            </w:pPr>
          </w:p>
        </w:tc>
        <w:tc>
          <w:tcPr>
            <w:tcW w:w="674" w:type="dxa"/>
            <w:vAlign w:val="center"/>
          </w:tcPr>
          <w:p w14:paraId="54A29FB5" w14:textId="085AA877" w:rsidR="00817C73" w:rsidDel="00532ADB" w:rsidRDefault="00817C73" w:rsidP="00532ADB">
            <w:pPr>
              <w:jc w:val="center"/>
              <w:rPr>
                <w:del w:id="837" w:author="Borja Gonzalez" w:date="2017-09-28T15:51:00Z"/>
              </w:rPr>
            </w:pPr>
          </w:p>
        </w:tc>
        <w:tc>
          <w:tcPr>
            <w:tcW w:w="674" w:type="dxa"/>
            <w:vAlign w:val="center"/>
          </w:tcPr>
          <w:p w14:paraId="7DD5B2B3" w14:textId="18FDA2D7" w:rsidR="00817C73" w:rsidDel="00532ADB" w:rsidRDefault="00817C73" w:rsidP="00532ADB">
            <w:pPr>
              <w:jc w:val="center"/>
              <w:rPr>
                <w:del w:id="838" w:author="Borja Gonzalez" w:date="2017-09-28T15:51:00Z"/>
              </w:rPr>
            </w:pPr>
          </w:p>
        </w:tc>
        <w:tc>
          <w:tcPr>
            <w:tcW w:w="674" w:type="dxa"/>
            <w:vAlign w:val="center"/>
          </w:tcPr>
          <w:p w14:paraId="0A3575F7" w14:textId="555CE221" w:rsidR="00817C73" w:rsidDel="00532ADB" w:rsidRDefault="00817C73" w:rsidP="00532ADB">
            <w:pPr>
              <w:jc w:val="center"/>
              <w:rPr>
                <w:del w:id="839" w:author="Borja Gonzalez" w:date="2017-09-28T15:51:00Z"/>
              </w:rPr>
            </w:pPr>
          </w:p>
        </w:tc>
        <w:tc>
          <w:tcPr>
            <w:tcW w:w="851" w:type="dxa"/>
            <w:vAlign w:val="center"/>
          </w:tcPr>
          <w:p w14:paraId="3EE7C02B" w14:textId="675BE587" w:rsidR="00817C73" w:rsidRPr="00580CB8" w:rsidDel="00532ADB" w:rsidRDefault="00817C73" w:rsidP="00532ADB">
            <w:pPr>
              <w:jc w:val="center"/>
              <w:rPr>
                <w:del w:id="840"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841" w:author="Borja Gonzalez" w:date="2017-09-28T15:51:00Z"/>
              </w:rPr>
            </w:pPr>
            <w:del w:id="84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843" w:author="Borja Gonzalez" w:date="2017-09-28T15:51:00Z"/>
              </w:rPr>
            </w:pPr>
          </w:p>
        </w:tc>
        <w:tc>
          <w:tcPr>
            <w:tcW w:w="674" w:type="dxa"/>
            <w:vAlign w:val="center"/>
          </w:tcPr>
          <w:p w14:paraId="24A50F8C" w14:textId="65CFDF4C" w:rsidR="00817C73" w:rsidDel="00532ADB" w:rsidRDefault="00817C73" w:rsidP="00532ADB">
            <w:pPr>
              <w:jc w:val="center"/>
              <w:rPr>
                <w:del w:id="844" w:author="Borja Gonzalez" w:date="2017-09-28T15:51:00Z"/>
              </w:rPr>
            </w:pPr>
          </w:p>
        </w:tc>
      </w:tr>
      <w:tr w:rsidR="00532ADB" w:rsidDel="00532ADB" w14:paraId="5647D01E" w14:textId="645A3CA5" w:rsidTr="00532ADB">
        <w:trPr>
          <w:cantSplit/>
          <w:trHeight w:val="490"/>
          <w:del w:id="845" w:author="Borja Gonzalez" w:date="2017-09-28T15:51:00Z"/>
        </w:trPr>
        <w:tc>
          <w:tcPr>
            <w:tcW w:w="862" w:type="dxa"/>
            <w:vAlign w:val="center"/>
          </w:tcPr>
          <w:p w14:paraId="4BE94E7A" w14:textId="595C9933" w:rsidR="00817C73" w:rsidDel="00532ADB" w:rsidRDefault="00817C73" w:rsidP="0093234F">
            <w:pPr>
              <w:rPr>
                <w:del w:id="846" w:author="Borja Gonzalez" w:date="2017-09-28T15:51:00Z"/>
              </w:rPr>
            </w:pPr>
            <w:del w:id="847"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848" w:author="Borja Gonzalez" w:date="2017-09-28T15:51:00Z"/>
              </w:rPr>
            </w:pPr>
          </w:p>
        </w:tc>
        <w:tc>
          <w:tcPr>
            <w:tcW w:w="674" w:type="dxa"/>
            <w:vAlign w:val="center"/>
          </w:tcPr>
          <w:p w14:paraId="50748D70" w14:textId="2D53A782" w:rsidR="00817C73" w:rsidDel="00532ADB" w:rsidRDefault="00817C73" w:rsidP="00F45CE8">
            <w:pPr>
              <w:jc w:val="center"/>
              <w:rPr>
                <w:del w:id="849" w:author="Borja Gonzalez" w:date="2017-09-28T15:51:00Z"/>
              </w:rPr>
            </w:pPr>
          </w:p>
        </w:tc>
        <w:tc>
          <w:tcPr>
            <w:tcW w:w="674" w:type="dxa"/>
            <w:vAlign w:val="center"/>
          </w:tcPr>
          <w:p w14:paraId="2262E9D7" w14:textId="7D4DE670" w:rsidR="00817C73" w:rsidDel="00532ADB" w:rsidRDefault="00817C73" w:rsidP="00B24E68">
            <w:pPr>
              <w:jc w:val="center"/>
              <w:rPr>
                <w:del w:id="850" w:author="Borja Gonzalez" w:date="2017-09-28T15:51:00Z"/>
              </w:rPr>
            </w:pPr>
          </w:p>
        </w:tc>
        <w:tc>
          <w:tcPr>
            <w:tcW w:w="851" w:type="dxa"/>
            <w:vAlign w:val="center"/>
          </w:tcPr>
          <w:p w14:paraId="62053272" w14:textId="308E4A14" w:rsidR="00817C73" w:rsidDel="00532ADB" w:rsidRDefault="00817C73" w:rsidP="004B4F98">
            <w:pPr>
              <w:jc w:val="center"/>
              <w:rPr>
                <w:del w:id="851" w:author="Borja Gonzalez" w:date="2017-09-28T15:51:00Z"/>
              </w:rPr>
            </w:pPr>
          </w:p>
        </w:tc>
        <w:tc>
          <w:tcPr>
            <w:tcW w:w="851" w:type="dxa"/>
            <w:vAlign w:val="center"/>
          </w:tcPr>
          <w:p w14:paraId="70EBB3B2" w14:textId="5DBCB09D" w:rsidR="00817C73" w:rsidDel="00532ADB" w:rsidRDefault="00817C73" w:rsidP="00532ADB">
            <w:pPr>
              <w:jc w:val="center"/>
              <w:rPr>
                <w:del w:id="852" w:author="Borja Gonzalez" w:date="2017-09-28T15:51:00Z"/>
              </w:rPr>
            </w:pPr>
          </w:p>
        </w:tc>
        <w:tc>
          <w:tcPr>
            <w:tcW w:w="674" w:type="dxa"/>
            <w:vAlign w:val="center"/>
          </w:tcPr>
          <w:p w14:paraId="47B1A303" w14:textId="2AD05E96" w:rsidR="00817C73" w:rsidDel="00532ADB" w:rsidRDefault="00817C73" w:rsidP="00532ADB">
            <w:pPr>
              <w:jc w:val="center"/>
              <w:rPr>
                <w:del w:id="853" w:author="Borja Gonzalez" w:date="2017-09-28T15:51:00Z"/>
              </w:rPr>
            </w:pPr>
          </w:p>
        </w:tc>
        <w:tc>
          <w:tcPr>
            <w:tcW w:w="674" w:type="dxa"/>
            <w:vAlign w:val="center"/>
          </w:tcPr>
          <w:p w14:paraId="04C795FE" w14:textId="16C97B62" w:rsidR="00817C73" w:rsidDel="00532ADB" w:rsidRDefault="00817C73" w:rsidP="00532ADB">
            <w:pPr>
              <w:jc w:val="center"/>
              <w:rPr>
                <w:del w:id="854" w:author="Borja Gonzalez" w:date="2017-09-28T15:51:00Z"/>
              </w:rPr>
            </w:pPr>
          </w:p>
        </w:tc>
        <w:tc>
          <w:tcPr>
            <w:tcW w:w="674" w:type="dxa"/>
            <w:vAlign w:val="center"/>
          </w:tcPr>
          <w:p w14:paraId="77D1D3F6" w14:textId="4A8F1EBD" w:rsidR="00817C73" w:rsidDel="00532ADB" w:rsidRDefault="00817C73" w:rsidP="00532ADB">
            <w:pPr>
              <w:jc w:val="center"/>
              <w:rPr>
                <w:del w:id="855" w:author="Borja Gonzalez" w:date="2017-09-28T15:51:00Z"/>
              </w:rPr>
            </w:pPr>
          </w:p>
        </w:tc>
        <w:tc>
          <w:tcPr>
            <w:tcW w:w="674" w:type="dxa"/>
            <w:vAlign w:val="center"/>
          </w:tcPr>
          <w:p w14:paraId="47BD8864" w14:textId="6F9B2514" w:rsidR="00817C73" w:rsidDel="00532ADB" w:rsidRDefault="00817C73" w:rsidP="00532ADB">
            <w:pPr>
              <w:jc w:val="center"/>
              <w:rPr>
                <w:del w:id="856" w:author="Borja Gonzalez" w:date="2017-09-28T15:51:00Z"/>
              </w:rPr>
            </w:pPr>
          </w:p>
        </w:tc>
        <w:tc>
          <w:tcPr>
            <w:tcW w:w="674" w:type="dxa"/>
            <w:vAlign w:val="center"/>
          </w:tcPr>
          <w:p w14:paraId="4D264044" w14:textId="2DEA6A1A" w:rsidR="00817C73" w:rsidDel="00532ADB" w:rsidRDefault="00817C73" w:rsidP="00532ADB">
            <w:pPr>
              <w:jc w:val="center"/>
              <w:rPr>
                <w:del w:id="857" w:author="Borja Gonzalez" w:date="2017-09-28T15:51:00Z"/>
              </w:rPr>
            </w:pPr>
          </w:p>
        </w:tc>
        <w:tc>
          <w:tcPr>
            <w:tcW w:w="851" w:type="dxa"/>
            <w:vAlign w:val="center"/>
          </w:tcPr>
          <w:p w14:paraId="079D0636" w14:textId="14F52869" w:rsidR="00817C73" w:rsidDel="00532ADB" w:rsidRDefault="00817C73" w:rsidP="00532ADB">
            <w:pPr>
              <w:jc w:val="center"/>
              <w:rPr>
                <w:del w:id="858" w:author="Borja Gonzalez" w:date="2017-09-28T15:51:00Z"/>
              </w:rPr>
            </w:pPr>
          </w:p>
        </w:tc>
        <w:tc>
          <w:tcPr>
            <w:tcW w:w="674" w:type="dxa"/>
            <w:vAlign w:val="center"/>
          </w:tcPr>
          <w:p w14:paraId="4F7C45AC" w14:textId="1C1C0A21" w:rsidR="00817C73" w:rsidDel="00532ADB" w:rsidRDefault="00817C73" w:rsidP="00532ADB">
            <w:pPr>
              <w:jc w:val="center"/>
              <w:rPr>
                <w:del w:id="859" w:author="Borja Gonzalez" w:date="2017-09-28T15:51:00Z"/>
              </w:rPr>
            </w:pPr>
          </w:p>
        </w:tc>
        <w:tc>
          <w:tcPr>
            <w:tcW w:w="851" w:type="dxa"/>
            <w:vAlign w:val="center"/>
          </w:tcPr>
          <w:p w14:paraId="1B76FCFD" w14:textId="7ABD607D" w:rsidR="00817C73" w:rsidRPr="00580CB8" w:rsidDel="00532ADB" w:rsidRDefault="00817C73" w:rsidP="00532ADB">
            <w:pPr>
              <w:jc w:val="center"/>
              <w:rPr>
                <w:del w:id="860" w:author="Borja Gonzalez" w:date="2017-09-28T15:51:00Z"/>
                <w:rFonts w:ascii="Menlo Regular" w:eastAsia="Times New Roman" w:hAnsi="Menlo Regular" w:cs="Menlo Regular"/>
                <w:color w:val="222222"/>
                <w:sz w:val="40"/>
                <w:szCs w:val="40"/>
                <w:shd w:val="clear" w:color="auto" w:fill="FFFFFF"/>
              </w:rPr>
            </w:pPr>
            <w:del w:id="86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862" w:author="Borja Gonzalez" w:date="2017-09-28T15:51:00Z"/>
              </w:rPr>
            </w:pPr>
            <w:del w:id="86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77777777" w:rsidR="00532ADB" w:rsidRDefault="00532ADB" w:rsidP="00E671BF"/>
    <w:p w14:paraId="072CDEBF" w14:textId="217EC8D0" w:rsidR="00532ADB" w:rsidRDefault="00532ADB" w:rsidP="00E671BF"/>
    <w:p w14:paraId="5F6A042D" w14:textId="77777777" w:rsidR="00532ADB" w:rsidRDefault="00532ADB" w:rsidP="00E671BF"/>
    <w:p w14:paraId="012F146F" w14:textId="052DB2EF" w:rsidR="00532ADB" w:rsidRDefault="00532ADB" w:rsidP="00E671BF"/>
    <w:p w14:paraId="062F90E3" w14:textId="7537BB3C" w:rsidR="00532ADB" w:rsidRDefault="00CF1575" w:rsidP="00E671BF">
      <w:r>
        <w:rPr>
          <w:rStyle w:val="CommentReference"/>
        </w:rPr>
        <w:commentReference w:id="864"/>
      </w:r>
    </w:p>
    <w:p w14:paraId="7690E61C" w14:textId="46732FB7" w:rsidR="00E671BF" w:rsidRDefault="00E671BF" w:rsidP="00E671BF"/>
    <w:p w14:paraId="2DF34A4F" w14:textId="4BFA59D8" w:rsidR="00532ADB" w:rsidRDefault="009A1843" w:rsidP="00E671BF">
      <w:r>
        <w:rPr>
          <w:noProof/>
          <w:lang w:val="en-US"/>
        </w:rPr>
        <mc:AlternateContent>
          <mc:Choice Requires="wps">
            <w:drawing>
              <wp:anchor distT="0" distB="0" distL="114300" distR="114300" simplePos="0" relativeHeight="251664384" behindDoc="0" locked="0" layoutInCell="1" allowOverlap="1" wp14:anchorId="2897D81E" wp14:editId="0AAEE7C9">
                <wp:simplePos x="0" y="0"/>
                <wp:positionH relativeFrom="column">
                  <wp:posOffset>-971550</wp:posOffset>
                </wp:positionH>
                <wp:positionV relativeFrom="paragraph">
                  <wp:posOffset>113665</wp:posOffset>
                </wp:positionV>
                <wp:extent cx="7200900" cy="3886200"/>
                <wp:effectExtent l="6350" t="0" r="0" b="0"/>
                <wp:wrapSquare wrapText="bothSides"/>
                <wp:docPr id="1" name="Text Box 1"/>
                <wp:cNvGraphicFramePr/>
                <a:graphic xmlns:a="http://schemas.openxmlformats.org/drawingml/2006/main">
                  <a:graphicData uri="http://schemas.microsoft.com/office/word/2010/wordprocessingShape">
                    <wps:wsp>
                      <wps:cNvSpPr txBox="1"/>
                      <wps:spPr>
                        <a:xfrm rot="5400000">
                          <a:off x="0" y="0"/>
                          <a:ext cx="7200900" cy="3886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0B3518" w14:paraId="0170FDD8" w14:textId="77777777" w:rsidTr="000238E4">
                              <w:trPr>
                                <w:cantSplit/>
                                <w:trHeight w:val="1194"/>
                              </w:trPr>
                              <w:tc>
                                <w:tcPr>
                                  <w:tcW w:w="862" w:type="dxa"/>
                                  <w:vAlign w:val="center"/>
                                </w:tcPr>
                                <w:p w14:paraId="79CCC142" w14:textId="77777777" w:rsidR="000B3518" w:rsidRDefault="000B3518" w:rsidP="000238E4">
                                  <w:r>
                                    <w:t>Casos de Uso</w:t>
                                  </w:r>
                                </w:p>
                              </w:tc>
                              <w:tc>
                                <w:tcPr>
                                  <w:tcW w:w="851" w:type="dxa"/>
                                  <w:vAlign w:val="center"/>
                                </w:tcPr>
                                <w:p w14:paraId="3F1F0A65" w14:textId="77777777" w:rsidR="000B3518" w:rsidRDefault="000B3518" w:rsidP="000238E4">
                                  <w:r>
                                    <w:t>RNF1</w:t>
                                  </w:r>
                                </w:p>
                              </w:tc>
                              <w:tc>
                                <w:tcPr>
                                  <w:tcW w:w="674" w:type="dxa"/>
                                  <w:vAlign w:val="center"/>
                                </w:tcPr>
                                <w:p w14:paraId="24DEA3A1" w14:textId="77777777" w:rsidR="000B3518" w:rsidRDefault="000B3518" w:rsidP="000238E4">
                                  <w:r>
                                    <w:t>RF1</w:t>
                                  </w:r>
                                </w:p>
                              </w:tc>
                              <w:tc>
                                <w:tcPr>
                                  <w:tcW w:w="674" w:type="dxa"/>
                                  <w:vAlign w:val="center"/>
                                </w:tcPr>
                                <w:p w14:paraId="0C38104A" w14:textId="77777777" w:rsidR="000B3518" w:rsidRDefault="000B3518" w:rsidP="000238E4">
                                  <w:r>
                                    <w:t>RF2</w:t>
                                  </w:r>
                                </w:p>
                              </w:tc>
                              <w:tc>
                                <w:tcPr>
                                  <w:tcW w:w="851" w:type="dxa"/>
                                  <w:vAlign w:val="center"/>
                                </w:tcPr>
                                <w:p w14:paraId="5DD58E38" w14:textId="77777777" w:rsidR="000B3518" w:rsidRDefault="000B3518" w:rsidP="000238E4">
                                  <w:r>
                                    <w:t>RNF4</w:t>
                                  </w:r>
                                </w:p>
                              </w:tc>
                              <w:tc>
                                <w:tcPr>
                                  <w:tcW w:w="851" w:type="dxa"/>
                                  <w:vAlign w:val="center"/>
                                </w:tcPr>
                                <w:p w14:paraId="64BDE20B" w14:textId="77777777" w:rsidR="000B3518" w:rsidRDefault="000B3518" w:rsidP="000238E4">
                                  <w:r>
                                    <w:t>RNF5</w:t>
                                  </w:r>
                                </w:p>
                              </w:tc>
                              <w:tc>
                                <w:tcPr>
                                  <w:tcW w:w="674" w:type="dxa"/>
                                  <w:vAlign w:val="center"/>
                                </w:tcPr>
                                <w:p w14:paraId="6395A8D2" w14:textId="77777777" w:rsidR="000B3518" w:rsidRDefault="000B3518" w:rsidP="000238E4">
                                  <w:r>
                                    <w:t>RF3</w:t>
                                  </w:r>
                                </w:p>
                              </w:tc>
                              <w:tc>
                                <w:tcPr>
                                  <w:tcW w:w="674" w:type="dxa"/>
                                  <w:vAlign w:val="center"/>
                                </w:tcPr>
                                <w:p w14:paraId="7F7A5E8C" w14:textId="77777777" w:rsidR="000B3518" w:rsidRDefault="000B3518" w:rsidP="000238E4">
                                  <w:r>
                                    <w:t>RF4</w:t>
                                  </w:r>
                                </w:p>
                              </w:tc>
                              <w:tc>
                                <w:tcPr>
                                  <w:tcW w:w="674" w:type="dxa"/>
                                  <w:vAlign w:val="center"/>
                                </w:tcPr>
                                <w:p w14:paraId="148A0E08" w14:textId="77777777" w:rsidR="000B3518" w:rsidRDefault="000B3518" w:rsidP="000238E4">
                                  <w:r>
                                    <w:t>RF5</w:t>
                                  </w:r>
                                </w:p>
                              </w:tc>
                              <w:tc>
                                <w:tcPr>
                                  <w:tcW w:w="674" w:type="dxa"/>
                                  <w:vAlign w:val="center"/>
                                </w:tcPr>
                                <w:p w14:paraId="0F491569" w14:textId="77777777" w:rsidR="000B3518" w:rsidRDefault="000B3518" w:rsidP="000238E4">
                                  <w:r>
                                    <w:t>RF6</w:t>
                                  </w:r>
                                </w:p>
                              </w:tc>
                              <w:tc>
                                <w:tcPr>
                                  <w:tcW w:w="674" w:type="dxa"/>
                                  <w:vAlign w:val="center"/>
                                </w:tcPr>
                                <w:p w14:paraId="01C72215" w14:textId="77777777" w:rsidR="000B3518" w:rsidRDefault="000B3518" w:rsidP="000238E4">
                                  <w:r>
                                    <w:t>RF7</w:t>
                                  </w:r>
                                </w:p>
                              </w:tc>
                              <w:tc>
                                <w:tcPr>
                                  <w:tcW w:w="851" w:type="dxa"/>
                                  <w:vAlign w:val="center"/>
                                </w:tcPr>
                                <w:p w14:paraId="4F73374D" w14:textId="77777777" w:rsidR="000B3518" w:rsidRDefault="000B3518" w:rsidP="000238E4">
                                  <w:r>
                                    <w:t>RNF2</w:t>
                                  </w:r>
                                </w:p>
                              </w:tc>
                              <w:tc>
                                <w:tcPr>
                                  <w:tcW w:w="674" w:type="dxa"/>
                                  <w:vAlign w:val="center"/>
                                </w:tcPr>
                                <w:p w14:paraId="121D5D3E" w14:textId="77777777" w:rsidR="000B3518" w:rsidRDefault="000B3518" w:rsidP="000238E4">
                                  <w:r>
                                    <w:t>RF8</w:t>
                                  </w:r>
                                </w:p>
                              </w:tc>
                              <w:tc>
                                <w:tcPr>
                                  <w:tcW w:w="851" w:type="dxa"/>
                                  <w:vAlign w:val="center"/>
                                </w:tcPr>
                                <w:p w14:paraId="0B8EDCF5" w14:textId="77777777" w:rsidR="000B3518" w:rsidRDefault="000B3518" w:rsidP="000238E4">
                                  <w:r>
                                    <w:t>RNF3</w:t>
                                  </w:r>
                                </w:p>
                              </w:tc>
                              <w:tc>
                                <w:tcPr>
                                  <w:tcW w:w="674" w:type="dxa"/>
                                  <w:vAlign w:val="center"/>
                                </w:tcPr>
                                <w:p w14:paraId="02BF56C9" w14:textId="77777777" w:rsidR="000B3518" w:rsidRDefault="000B3518" w:rsidP="000238E4">
                                  <w:r>
                                    <w:t>RF9</w:t>
                                  </w:r>
                                </w:p>
                              </w:tc>
                            </w:tr>
                            <w:tr w:rsidR="000B3518" w14:paraId="4B600672" w14:textId="77777777" w:rsidTr="000238E4">
                              <w:trPr>
                                <w:cantSplit/>
                                <w:trHeight w:val="490"/>
                              </w:trPr>
                              <w:tc>
                                <w:tcPr>
                                  <w:tcW w:w="862" w:type="dxa"/>
                                  <w:vAlign w:val="center"/>
                                </w:tcPr>
                                <w:p w14:paraId="66C6EA03" w14:textId="77777777" w:rsidR="000B3518" w:rsidRDefault="000B3518" w:rsidP="000238E4">
                                  <w:r>
                                    <w:t>CU1</w:t>
                                  </w:r>
                                </w:p>
                              </w:tc>
                              <w:tc>
                                <w:tcPr>
                                  <w:tcW w:w="851" w:type="dxa"/>
                                  <w:vAlign w:val="center"/>
                                </w:tcPr>
                                <w:p w14:paraId="780C5BCF"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0B3518" w:rsidRPr="00580CB8" w:rsidRDefault="000B3518"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0B3518" w:rsidRDefault="000B3518" w:rsidP="000238E4">
                                  <w:pPr>
                                    <w:jc w:val="center"/>
                                  </w:pPr>
                                </w:p>
                              </w:tc>
                              <w:tc>
                                <w:tcPr>
                                  <w:tcW w:w="851" w:type="dxa"/>
                                  <w:vAlign w:val="center"/>
                                </w:tcPr>
                                <w:p w14:paraId="549036DB" w14:textId="77777777" w:rsidR="000B3518" w:rsidRDefault="000B3518" w:rsidP="000238E4">
                                  <w:pPr>
                                    <w:jc w:val="center"/>
                                  </w:pPr>
                                </w:p>
                              </w:tc>
                              <w:tc>
                                <w:tcPr>
                                  <w:tcW w:w="851" w:type="dxa"/>
                                  <w:vAlign w:val="center"/>
                                </w:tcPr>
                                <w:p w14:paraId="3B9552D7" w14:textId="77777777" w:rsidR="000B3518" w:rsidRDefault="000B3518" w:rsidP="000238E4">
                                  <w:pPr>
                                    <w:jc w:val="center"/>
                                  </w:pPr>
                                </w:p>
                              </w:tc>
                              <w:tc>
                                <w:tcPr>
                                  <w:tcW w:w="674" w:type="dxa"/>
                                  <w:vAlign w:val="center"/>
                                </w:tcPr>
                                <w:p w14:paraId="6A97CF6E" w14:textId="77777777" w:rsidR="000B3518" w:rsidRDefault="000B3518" w:rsidP="000238E4">
                                  <w:pPr>
                                    <w:jc w:val="center"/>
                                  </w:pPr>
                                </w:p>
                              </w:tc>
                              <w:tc>
                                <w:tcPr>
                                  <w:tcW w:w="674" w:type="dxa"/>
                                  <w:vAlign w:val="center"/>
                                </w:tcPr>
                                <w:p w14:paraId="5CFD9A2F" w14:textId="77777777" w:rsidR="000B3518" w:rsidRDefault="000B3518" w:rsidP="000238E4">
                                  <w:pPr>
                                    <w:jc w:val="center"/>
                                  </w:pPr>
                                </w:p>
                              </w:tc>
                              <w:tc>
                                <w:tcPr>
                                  <w:tcW w:w="674" w:type="dxa"/>
                                  <w:vAlign w:val="center"/>
                                </w:tcPr>
                                <w:p w14:paraId="0810D425" w14:textId="77777777" w:rsidR="000B3518" w:rsidRDefault="000B3518" w:rsidP="000238E4">
                                  <w:pPr>
                                    <w:jc w:val="center"/>
                                  </w:pPr>
                                </w:p>
                              </w:tc>
                              <w:tc>
                                <w:tcPr>
                                  <w:tcW w:w="674" w:type="dxa"/>
                                  <w:vAlign w:val="center"/>
                                </w:tcPr>
                                <w:p w14:paraId="08A74578" w14:textId="77777777" w:rsidR="000B3518" w:rsidRDefault="000B3518" w:rsidP="000238E4">
                                  <w:pPr>
                                    <w:jc w:val="center"/>
                                  </w:pPr>
                                </w:p>
                              </w:tc>
                              <w:tc>
                                <w:tcPr>
                                  <w:tcW w:w="674" w:type="dxa"/>
                                  <w:vAlign w:val="center"/>
                                </w:tcPr>
                                <w:p w14:paraId="1420BEA6" w14:textId="77777777" w:rsidR="000B3518" w:rsidRDefault="000B3518" w:rsidP="000238E4">
                                  <w:pPr>
                                    <w:jc w:val="center"/>
                                  </w:pPr>
                                </w:p>
                              </w:tc>
                              <w:tc>
                                <w:tcPr>
                                  <w:tcW w:w="851" w:type="dxa"/>
                                  <w:vAlign w:val="center"/>
                                </w:tcPr>
                                <w:p w14:paraId="473EA6AB" w14:textId="77777777" w:rsidR="000B3518" w:rsidRDefault="000B3518" w:rsidP="000238E4">
                                  <w:pPr>
                                    <w:jc w:val="center"/>
                                  </w:pPr>
                                </w:p>
                              </w:tc>
                              <w:tc>
                                <w:tcPr>
                                  <w:tcW w:w="674" w:type="dxa"/>
                                  <w:vAlign w:val="center"/>
                                </w:tcPr>
                                <w:p w14:paraId="498CC915" w14:textId="77777777" w:rsidR="000B3518" w:rsidRDefault="000B3518" w:rsidP="000238E4">
                                  <w:pPr>
                                    <w:jc w:val="center"/>
                                  </w:pPr>
                                </w:p>
                              </w:tc>
                              <w:tc>
                                <w:tcPr>
                                  <w:tcW w:w="851" w:type="dxa"/>
                                  <w:vAlign w:val="center"/>
                                </w:tcPr>
                                <w:p w14:paraId="390B181A" w14:textId="77777777" w:rsidR="000B3518" w:rsidRDefault="000B3518" w:rsidP="000238E4">
                                  <w:pPr>
                                    <w:jc w:val="center"/>
                                  </w:pPr>
                                </w:p>
                              </w:tc>
                              <w:tc>
                                <w:tcPr>
                                  <w:tcW w:w="674" w:type="dxa"/>
                                  <w:vAlign w:val="center"/>
                                </w:tcPr>
                                <w:p w14:paraId="79A85F61" w14:textId="77777777" w:rsidR="000B3518" w:rsidRDefault="000B3518" w:rsidP="000238E4">
                                  <w:pPr>
                                    <w:jc w:val="center"/>
                                  </w:pPr>
                                </w:p>
                              </w:tc>
                            </w:tr>
                            <w:tr w:rsidR="000B3518" w14:paraId="424DF353" w14:textId="77777777" w:rsidTr="000238E4">
                              <w:trPr>
                                <w:cantSplit/>
                                <w:trHeight w:val="470"/>
                              </w:trPr>
                              <w:tc>
                                <w:tcPr>
                                  <w:tcW w:w="862" w:type="dxa"/>
                                  <w:vAlign w:val="center"/>
                                </w:tcPr>
                                <w:p w14:paraId="3DE42725" w14:textId="77777777" w:rsidR="000B3518" w:rsidRDefault="000B3518" w:rsidP="000238E4">
                                  <w:r>
                                    <w:t>CU2</w:t>
                                  </w:r>
                                </w:p>
                              </w:tc>
                              <w:tc>
                                <w:tcPr>
                                  <w:tcW w:w="851" w:type="dxa"/>
                                  <w:vAlign w:val="center"/>
                                </w:tcPr>
                                <w:p w14:paraId="74BE8736" w14:textId="77777777" w:rsidR="000B3518" w:rsidRDefault="000B3518" w:rsidP="000238E4">
                                  <w:pPr>
                                    <w:jc w:val="center"/>
                                  </w:pPr>
                                </w:p>
                              </w:tc>
                              <w:tc>
                                <w:tcPr>
                                  <w:tcW w:w="674" w:type="dxa"/>
                                  <w:vAlign w:val="center"/>
                                </w:tcPr>
                                <w:p w14:paraId="4C561B7A" w14:textId="77777777" w:rsidR="000B3518" w:rsidRDefault="000B3518" w:rsidP="000238E4">
                                  <w:pPr>
                                    <w:jc w:val="center"/>
                                  </w:pPr>
                                </w:p>
                              </w:tc>
                              <w:tc>
                                <w:tcPr>
                                  <w:tcW w:w="674" w:type="dxa"/>
                                  <w:vAlign w:val="center"/>
                                </w:tcPr>
                                <w:p w14:paraId="1E68F0B6"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0B3518" w:rsidRDefault="000B3518" w:rsidP="000238E4">
                                  <w:pPr>
                                    <w:jc w:val="center"/>
                                  </w:pPr>
                                </w:p>
                              </w:tc>
                              <w:tc>
                                <w:tcPr>
                                  <w:tcW w:w="851" w:type="dxa"/>
                                  <w:vAlign w:val="center"/>
                                </w:tcPr>
                                <w:p w14:paraId="5535AFB8" w14:textId="77777777" w:rsidR="000B3518" w:rsidRDefault="000B3518" w:rsidP="000238E4">
                                  <w:pPr>
                                    <w:jc w:val="center"/>
                                  </w:pPr>
                                </w:p>
                              </w:tc>
                              <w:tc>
                                <w:tcPr>
                                  <w:tcW w:w="674" w:type="dxa"/>
                                  <w:vAlign w:val="center"/>
                                </w:tcPr>
                                <w:p w14:paraId="07A31830" w14:textId="77777777" w:rsidR="000B3518" w:rsidRDefault="000B3518" w:rsidP="000238E4">
                                  <w:pPr>
                                    <w:jc w:val="center"/>
                                  </w:pPr>
                                </w:p>
                              </w:tc>
                              <w:tc>
                                <w:tcPr>
                                  <w:tcW w:w="674" w:type="dxa"/>
                                  <w:vAlign w:val="center"/>
                                </w:tcPr>
                                <w:p w14:paraId="16E3A3F6" w14:textId="77777777" w:rsidR="000B3518" w:rsidRDefault="000B3518" w:rsidP="000238E4">
                                  <w:pPr>
                                    <w:jc w:val="center"/>
                                  </w:pPr>
                                </w:p>
                              </w:tc>
                              <w:tc>
                                <w:tcPr>
                                  <w:tcW w:w="674" w:type="dxa"/>
                                  <w:vAlign w:val="center"/>
                                </w:tcPr>
                                <w:p w14:paraId="3615C286" w14:textId="77777777" w:rsidR="000B3518" w:rsidRDefault="000B3518" w:rsidP="000238E4">
                                  <w:pPr>
                                    <w:jc w:val="center"/>
                                  </w:pPr>
                                </w:p>
                              </w:tc>
                              <w:tc>
                                <w:tcPr>
                                  <w:tcW w:w="674" w:type="dxa"/>
                                  <w:vAlign w:val="center"/>
                                </w:tcPr>
                                <w:p w14:paraId="7BD46452" w14:textId="77777777" w:rsidR="000B3518" w:rsidRDefault="000B3518" w:rsidP="000238E4">
                                  <w:pPr>
                                    <w:jc w:val="center"/>
                                  </w:pPr>
                                </w:p>
                              </w:tc>
                              <w:tc>
                                <w:tcPr>
                                  <w:tcW w:w="674" w:type="dxa"/>
                                  <w:vAlign w:val="center"/>
                                </w:tcPr>
                                <w:p w14:paraId="1E198F3C" w14:textId="77777777" w:rsidR="000B3518" w:rsidRDefault="000B3518" w:rsidP="000238E4">
                                  <w:pPr>
                                    <w:jc w:val="center"/>
                                  </w:pPr>
                                </w:p>
                              </w:tc>
                              <w:tc>
                                <w:tcPr>
                                  <w:tcW w:w="851" w:type="dxa"/>
                                  <w:vAlign w:val="center"/>
                                </w:tcPr>
                                <w:p w14:paraId="5598A492" w14:textId="77777777" w:rsidR="000B3518" w:rsidRDefault="000B3518" w:rsidP="000238E4">
                                  <w:pPr>
                                    <w:jc w:val="center"/>
                                  </w:pPr>
                                </w:p>
                              </w:tc>
                              <w:tc>
                                <w:tcPr>
                                  <w:tcW w:w="674" w:type="dxa"/>
                                  <w:vAlign w:val="center"/>
                                </w:tcPr>
                                <w:p w14:paraId="5BEE6295" w14:textId="77777777" w:rsidR="000B3518" w:rsidRDefault="000B3518" w:rsidP="000238E4">
                                  <w:pPr>
                                    <w:jc w:val="center"/>
                                  </w:pPr>
                                </w:p>
                              </w:tc>
                              <w:tc>
                                <w:tcPr>
                                  <w:tcW w:w="851" w:type="dxa"/>
                                  <w:vAlign w:val="center"/>
                                </w:tcPr>
                                <w:p w14:paraId="6348DD65" w14:textId="77777777" w:rsidR="000B3518" w:rsidRDefault="000B3518" w:rsidP="000238E4">
                                  <w:pPr>
                                    <w:jc w:val="center"/>
                                  </w:pPr>
                                </w:p>
                              </w:tc>
                              <w:tc>
                                <w:tcPr>
                                  <w:tcW w:w="674" w:type="dxa"/>
                                  <w:vAlign w:val="center"/>
                                </w:tcPr>
                                <w:p w14:paraId="7D6261C6" w14:textId="77777777" w:rsidR="000B3518" w:rsidRDefault="000B3518" w:rsidP="000238E4">
                                  <w:pPr>
                                    <w:jc w:val="center"/>
                                  </w:pPr>
                                </w:p>
                              </w:tc>
                            </w:tr>
                            <w:tr w:rsidR="000B3518" w14:paraId="65952D4A" w14:textId="77777777" w:rsidTr="000238E4">
                              <w:trPr>
                                <w:cantSplit/>
                                <w:trHeight w:val="490"/>
                              </w:trPr>
                              <w:tc>
                                <w:tcPr>
                                  <w:tcW w:w="862" w:type="dxa"/>
                                  <w:vAlign w:val="center"/>
                                </w:tcPr>
                                <w:p w14:paraId="437C7D83" w14:textId="77777777" w:rsidR="000B3518" w:rsidRDefault="000B3518" w:rsidP="000238E4">
                                  <w:r>
                                    <w:t>CU3</w:t>
                                  </w:r>
                                </w:p>
                              </w:tc>
                              <w:tc>
                                <w:tcPr>
                                  <w:tcW w:w="851" w:type="dxa"/>
                                  <w:vAlign w:val="center"/>
                                </w:tcPr>
                                <w:p w14:paraId="19E7D393" w14:textId="77777777" w:rsidR="000B3518" w:rsidRDefault="000B3518" w:rsidP="000238E4">
                                  <w:pPr>
                                    <w:jc w:val="center"/>
                                  </w:pPr>
                                </w:p>
                              </w:tc>
                              <w:tc>
                                <w:tcPr>
                                  <w:tcW w:w="674" w:type="dxa"/>
                                  <w:vAlign w:val="center"/>
                                </w:tcPr>
                                <w:p w14:paraId="6DAC5EBB" w14:textId="77777777" w:rsidR="000B3518" w:rsidRDefault="000B3518" w:rsidP="000238E4">
                                  <w:pPr>
                                    <w:jc w:val="center"/>
                                  </w:pPr>
                                </w:p>
                              </w:tc>
                              <w:tc>
                                <w:tcPr>
                                  <w:tcW w:w="674" w:type="dxa"/>
                                  <w:vAlign w:val="center"/>
                                </w:tcPr>
                                <w:p w14:paraId="08BB0BD8" w14:textId="77777777" w:rsidR="000B3518" w:rsidRDefault="000B3518" w:rsidP="000238E4">
                                  <w:pPr>
                                    <w:jc w:val="center"/>
                                  </w:pPr>
                                </w:p>
                              </w:tc>
                              <w:tc>
                                <w:tcPr>
                                  <w:tcW w:w="851" w:type="dxa"/>
                                  <w:vAlign w:val="center"/>
                                </w:tcPr>
                                <w:p w14:paraId="0AC22421"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0B3518" w:rsidRDefault="000B3518" w:rsidP="000238E4">
                                  <w:pPr>
                                    <w:jc w:val="center"/>
                                  </w:pPr>
                                </w:p>
                              </w:tc>
                              <w:tc>
                                <w:tcPr>
                                  <w:tcW w:w="674" w:type="dxa"/>
                                  <w:vAlign w:val="center"/>
                                </w:tcPr>
                                <w:p w14:paraId="65ACE0BB" w14:textId="77777777" w:rsidR="000B3518" w:rsidRDefault="000B3518" w:rsidP="000238E4">
                                  <w:pPr>
                                    <w:jc w:val="center"/>
                                  </w:pPr>
                                </w:p>
                              </w:tc>
                              <w:tc>
                                <w:tcPr>
                                  <w:tcW w:w="674" w:type="dxa"/>
                                  <w:vAlign w:val="center"/>
                                </w:tcPr>
                                <w:p w14:paraId="34364518" w14:textId="77777777" w:rsidR="000B3518" w:rsidRDefault="000B3518" w:rsidP="000238E4">
                                  <w:pPr>
                                    <w:jc w:val="center"/>
                                  </w:pPr>
                                </w:p>
                              </w:tc>
                              <w:tc>
                                <w:tcPr>
                                  <w:tcW w:w="674" w:type="dxa"/>
                                  <w:vAlign w:val="center"/>
                                </w:tcPr>
                                <w:p w14:paraId="2105776C" w14:textId="77777777" w:rsidR="000B3518" w:rsidRDefault="000B3518" w:rsidP="000238E4">
                                  <w:pPr>
                                    <w:jc w:val="center"/>
                                  </w:pPr>
                                </w:p>
                              </w:tc>
                              <w:tc>
                                <w:tcPr>
                                  <w:tcW w:w="851" w:type="dxa"/>
                                  <w:vAlign w:val="center"/>
                                </w:tcPr>
                                <w:p w14:paraId="69C32B92" w14:textId="77777777" w:rsidR="000B3518" w:rsidRDefault="000B3518" w:rsidP="000238E4">
                                  <w:pPr>
                                    <w:jc w:val="center"/>
                                  </w:pPr>
                                </w:p>
                              </w:tc>
                              <w:tc>
                                <w:tcPr>
                                  <w:tcW w:w="674" w:type="dxa"/>
                                  <w:vAlign w:val="center"/>
                                </w:tcPr>
                                <w:p w14:paraId="7F6B68DC" w14:textId="77777777" w:rsidR="000B3518" w:rsidRDefault="000B3518" w:rsidP="000238E4">
                                  <w:pPr>
                                    <w:jc w:val="center"/>
                                  </w:pPr>
                                </w:p>
                              </w:tc>
                              <w:tc>
                                <w:tcPr>
                                  <w:tcW w:w="851" w:type="dxa"/>
                                  <w:vAlign w:val="center"/>
                                </w:tcPr>
                                <w:p w14:paraId="56A2C48B" w14:textId="77777777" w:rsidR="000B3518" w:rsidRDefault="000B3518" w:rsidP="000238E4">
                                  <w:pPr>
                                    <w:jc w:val="center"/>
                                  </w:pPr>
                                </w:p>
                              </w:tc>
                              <w:tc>
                                <w:tcPr>
                                  <w:tcW w:w="674" w:type="dxa"/>
                                  <w:vAlign w:val="center"/>
                                </w:tcPr>
                                <w:p w14:paraId="3D5AF5D1" w14:textId="77777777" w:rsidR="000B3518" w:rsidRDefault="000B3518" w:rsidP="000238E4">
                                  <w:pPr>
                                    <w:jc w:val="center"/>
                                  </w:pPr>
                                </w:p>
                              </w:tc>
                            </w:tr>
                            <w:tr w:rsidR="000B3518" w14:paraId="4401694A" w14:textId="77777777" w:rsidTr="000238E4">
                              <w:trPr>
                                <w:cantSplit/>
                                <w:trHeight w:val="470"/>
                              </w:trPr>
                              <w:tc>
                                <w:tcPr>
                                  <w:tcW w:w="862" w:type="dxa"/>
                                  <w:vAlign w:val="center"/>
                                </w:tcPr>
                                <w:p w14:paraId="26F74BF9" w14:textId="77777777" w:rsidR="000B3518" w:rsidRDefault="000B3518" w:rsidP="000238E4">
                                  <w:r>
                                    <w:t>CU4</w:t>
                                  </w:r>
                                </w:p>
                              </w:tc>
                              <w:tc>
                                <w:tcPr>
                                  <w:tcW w:w="851" w:type="dxa"/>
                                  <w:vAlign w:val="center"/>
                                </w:tcPr>
                                <w:p w14:paraId="782A4BFF" w14:textId="77777777" w:rsidR="000B3518" w:rsidRDefault="000B3518" w:rsidP="000238E4">
                                  <w:pPr>
                                    <w:jc w:val="center"/>
                                  </w:pPr>
                                </w:p>
                              </w:tc>
                              <w:tc>
                                <w:tcPr>
                                  <w:tcW w:w="674" w:type="dxa"/>
                                  <w:vAlign w:val="center"/>
                                </w:tcPr>
                                <w:p w14:paraId="09B26CDA" w14:textId="77777777" w:rsidR="000B3518" w:rsidRDefault="000B3518" w:rsidP="000238E4">
                                  <w:pPr>
                                    <w:jc w:val="center"/>
                                  </w:pPr>
                                </w:p>
                              </w:tc>
                              <w:tc>
                                <w:tcPr>
                                  <w:tcW w:w="674" w:type="dxa"/>
                                  <w:vAlign w:val="center"/>
                                </w:tcPr>
                                <w:p w14:paraId="1D069A60" w14:textId="77777777" w:rsidR="000B3518" w:rsidRDefault="000B3518" w:rsidP="000238E4">
                                  <w:pPr>
                                    <w:jc w:val="center"/>
                                  </w:pPr>
                                </w:p>
                              </w:tc>
                              <w:tc>
                                <w:tcPr>
                                  <w:tcW w:w="851" w:type="dxa"/>
                                  <w:vAlign w:val="center"/>
                                </w:tcPr>
                                <w:p w14:paraId="215D0AAD"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0B3518" w:rsidRDefault="000B3518" w:rsidP="000238E4">
                                  <w:pPr>
                                    <w:jc w:val="center"/>
                                  </w:pPr>
                                </w:p>
                              </w:tc>
                              <w:tc>
                                <w:tcPr>
                                  <w:tcW w:w="674" w:type="dxa"/>
                                  <w:vAlign w:val="center"/>
                                </w:tcPr>
                                <w:p w14:paraId="2BF06BA5"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0B3518" w:rsidRDefault="000B3518" w:rsidP="000238E4">
                                  <w:pPr>
                                    <w:jc w:val="center"/>
                                  </w:pPr>
                                </w:p>
                              </w:tc>
                              <w:tc>
                                <w:tcPr>
                                  <w:tcW w:w="674" w:type="dxa"/>
                                  <w:vAlign w:val="center"/>
                                </w:tcPr>
                                <w:p w14:paraId="5E2CE26C" w14:textId="77777777" w:rsidR="000B3518" w:rsidRDefault="000B3518" w:rsidP="000238E4">
                                  <w:pPr>
                                    <w:jc w:val="center"/>
                                  </w:pPr>
                                </w:p>
                              </w:tc>
                              <w:tc>
                                <w:tcPr>
                                  <w:tcW w:w="674" w:type="dxa"/>
                                  <w:vAlign w:val="center"/>
                                </w:tcPr>
                                <w:p w14:paraId="7AF73DD2" w14:textId="77777777" w:rsidR="000B3518" w:rsidRDefault="000B3518" w:rsidP="000238E4">
                                  <w:pPr>
                                    <w:jc w:val="center"/>
                                  </w:pPr>
                                </w:p>
                              </w:tc>
                              <w:tc>
                                <w:tcPr>
                                  <w:tcW w:w="851" w:type="dxa"/>
                                  <w:vAlign w:val="center"/>
                                </w:tcPr>
                                <w:p w14:paraId="7A0B9367" w14:textId="77777777" w:rsidR="000B3518" w:rsidRDefault="000B3518" w:rsidP="000238E4">
                                  <w:pPr>
                                    <w:jc w:val="center"/>
                                  </w:pPr>
                                </w:p>
                              </w:tc>
                              <w:tc>
                                <w:tcPr>
                                  <w:tcW w:w="674" w:type="dxa"/>
                                  <w:vAlign w:val="center"/>
                                </w:tcPr>
                                <w:p w14:paraId="2922C8D6" w14:textId="77777777" w:rsidR="000B3518" w:rsidRDefault="000B3518" w:rsidP="000238E4">
                                  <w:pPr>
                                    <w:jc w:val="center"/>
                                  </w:pPr>
                                </w:p>
                              </w:tc>
                              <w:tc>
                                <w:tcPr>
                                  <w:tcW w:w="851" w:type="dxa"/>
                                  <w:vAlign w:val="center"/>
                                </w:tcPr>
                                <w:p w14:paraId="367F7B4E" w14:textId="77777777" w:rsidR="000B3518" w:rsidRDefault="000B3518" w:rsidP="000238E4">
                                  <w:pPr>
                                    <w:jc w:val="center"/>
                                  </w:pPr>
                                </w:p>
                              </w:tc>
                              <w:tc>
                                <w:tcPr>
                                  <w:tcW w:w="674" w:type="dxa"/>
                                  <w:vAlign w:val="center"/>
                                </w:tcPr>
                                <w:p w14:paraId="53AA36B4" w14:textId="77777777" w:rsidR="000B3518" w:rsidRDefault="000B3518" w:rsidP="000238E4">
                                  <w:pPr>
                                    <w:jc w:val="center"/>
                                  </w:pPr>
                                </w:p>
                              </w:tc>
                            </w:tr>
                            <w:tr w:rsidR="000B3518" w14:paraId="007ADA24" w14:textId="77777777" w:rsidTr="000238E4">
                              <w:trPr>
                                <w:cantSplit/>
                                <w:trHeight w:val="490"/>
                              </w:trPr>
                              <w:tc>
                                <w:tcPr>
                                  <w:tcW w:w="862" w:type="dxa"/>
                                  <w:vAlign w:val="center"/>
                                </w:tcPr>
                                <w:p w14:paraId="053103D1" w14:textId="77777777" w:rsidR="000B3518" w:rsidRDefault="000B3518" w:rsidP="000238E4">
                                  <w:r>
                                    <w:t>CU5</w:t>
                                  </w:r>
                                </w:p>
                              </w:tc>
                              <w:tc>
                                <w:tcPr>
                                  <w:tcW w:w="851" w:type="dxa"/>
                                  <w:vAlign w:val="center"/>
                                </w:tcPr>
                                <w:p w14:paraId="446C2ACA" w14:textId="77777777" w:rsidR="000B3518" w:rsidRDefault="000B3518" w:rsidP="000238E4">
                                  <w:pPr>
                                    <w:jc w:val="center"/>
                                  </w:pPr>
                                </w:p>
                              </w:tc>
                              <w:tc>
                                <w:tcPr>
                                  <w:tcW w:w="674" w:type="dxa"/>
                                  <w:vAlign w:val="center"/>
                                </w:tcPr>
                                <w:p w14:paraId="04B25443" w14:textId="77777777" w:rsidR="000B3518" w:rsidRDefault="000B3518" w:rsidP="000238E4">
                                  <w:pPr>
                                    <w:jc w:val="center"/>
                                  </w:pPr>
                                </w:p>
                              </w:tc>
                              <w:tc>
                                <w:tcPr>
                                  <w:tcW w:w="674" w:type="dxa"/>
                                  <w:vAlign w:val="center"/>
                                </w:tcPr>
                                <w:p w14:paraId="48574FC1" w14:textId="77777777" w:rsidR="000B3518" w:rsidRDefault="000B3518" w:rsidP="000238E4">
                                  <w:pPr>
                                    <w:jc w:val="center"/>
                                  </w:pPr>
                                </w:p>
                              </w:tc>
                              <w:tc>
                                <w:tcPr>
                                  <w:tcW w:w="851" w:type="dxa"/>
                                  <w:vAlign w:val="center"/>
                                </w:tcPr>
                                <w:p w14:paraId="589B688B" w14:textId="77777777" w:rsidR="000B3518" w:rsidRDefault="000B3518" w:rsidP="000238E4">
                                  <w:pPr>
                                    <w:jc w:val="center"/>
                                  </w:pPr>
                                </w:p>
                              </w:tc>
                              <w:tc>
                                <w:tcPr>
                                  <w:tcW w:w="851" w:type="dxa"/>
                                  <w:vAlign w:val="center"/>
                                </w:tcPr>
                                <w:p w14:paraId="5D0676A2" w14:textId="77777777" w:rsidR="000B3518" w:rsidRDefault="000B3518" w:rsidP="000238E4">
                                  <w:pPr>
                                    <w:jc w:val="center"/>
                                  </w:pPr>
                                </w:p>
                              </w:tc>
                              <w:tc>
                                <w:tcPr>
                                  <w:tcW w:w="674" w:type="dxa"/>
                                  <w:vAlign w:val="center"/>
                                </w:tcPr>
                                <w:p w14:paraId="5C021265" w14:textId="77777777" w:rsidR="000B3518" w:rsidRDefault="000B3518" w:rsidP="000238E4">
                                  <w:pPr>
                                    <w:jc w:val="center"/>
                                  </w:pPr>
                                </w:p>
                              </w:tc>
                              <w:tc>
                                <w:tcPr>
                                  <w:tcW w:w="674" w:type="dxa"/>
                                  <w:vAlign w:val="center"/>
                                </w:tcPr>
                                <w:p w14:paraId="56889BF5" w14:textId="77777777" w:rsidR="000B3518" w:rsidRDefault="000B3518" w:rsidP="000238E4">
                                  <w:pPr>
                                    <w:jc w:val="center"/>
                                  </w:pPr>
                                </w:p>
                              </w:tc>
                              <w:tc>
                                <w:tcPr>
                                  <w:tcW w:w="674" w:type="dxa"/>
                                  <w:vAlign w:val="center"/>
                                </w:tcPr>
                                <w:p w14:paraId="51D3FC17"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0B3518" w:rsidRDefault="000B3518" w:rsidP="000238E4">
                                  <w:pPr>
                                    <w:jc w:val="center"/>
                                  </w:pPr>
                                </w:p>
                              </w:tc>
                              <w:tc>
                                <w:tcPr>
                                  <w:tcW w:w="674" w:type="dxa"/>
                                  <w:vAlign w:val="center"/>
                                </w:tcPr>
                                <w:p w14:paraId="214BB640" w14:textId="77777777" w:rsidR="000B3518" w:rsidRDefault="000B3518" w:rsidP="000238E4">
                                  <w:pPr>
                                    <w:jc w:val="center"/>
                                  </w:pPr>
                                </w:p>
                              </w:tc>
                              <w:tc>
                                <w:tcPr>
                                  <w:tcW w:w="851" w:type="dxa"/>
                                  <w:vAlign w:val="center"/>
                                </w:tcPr>
                                <w:p w14:paraId="709B7742" w14:textId="77777777" w:rsidR="000B3518" w:rsidRDefault="000B3518" w:rsidP="000238E4">
                                  <w:pPr>
                                    <w:jc w:val="center"/>
                                  </w:pPr>
                                </w:p>
                              </w:tc>
                              <w:tc>
                                <w:tcPr>
                                  <w:tcW w:w="674" w:type="dxa"/>
                                  <w:vAlign w:val="center"/>
                                </w:tcPr>
                                <w:p w14:paraId="173B2028" w14:textId="77777777" w:rsidR="000B3518" w:rsidRDefault="000B3518" w:rsidP="000238E4">
                                  <w:pPr>
                                    <w:jc w:val="center"/>
                                  </w:pPr>
                                </w:p>
                              </w:tc>
                              <w:tc>
                                <w:tcPr>
                                  <w:tcW w:w="851" w:type="dxa"/>
                                  <w:vAlign w:val="center"/>
                                </w:tcPr>
                                <w:p w14:paraId="524D57B3" w14:textId="77777777" w:rsidR="000B3518" w:rsidRDefault="000B3518" w:rsidP="000238E4">
                                  <w:pPr>
                                    <w:jc w:val="center"/>
                                  </w:pPr>
                                </w:p>
                              </w:tc>
                              <w:tc>
                                <w:tcPr>
                                  <w:tcW w:w="674" w:type="dxa"/>
                                  <w:vAlign w:val="center"/>
                                </w:tcPr>
                                <w:p w14:paraId="7C2A5E91" w14:textId="77777777" w:rsidR="000B3518" w:rsidRDefault="000B3518" w:rsidP="000238E4">
                                  <w:pPr>
                                    <w:jc w:val="center"/>
                                  </w:pPr>
                                </w:p>
                              </w:tc>
                            </w:tr>
                            <w:tr w:rsidR="000B3518" w14:paraId="616C6A87" w14:textId="77777777" w:rsidTr="000238E4">
                              <w:trPr>
                                <w:cantSplit/>
                                <w:trHeight w:val="470"/>
                              </w:trPr>
                              <w:tc>
                                <w:tcPr>
                                  <w:tcW w:w="862" w:type="dxa"/>
                                  <w:vAlign w:val="center"/>
                                </w:tcPr>
                                <w:p w14:paraId="040F3521" w14:textId="77777777" w:rsidR="000B3518" w:rsidRDefault="000B3518" w:rsidP="000238E4">
                                  <w:r>
                                    <w:t>CU6</w:t>
                                  </w:r>
                                </w:p>
                              </w:tc>
                              <w:tc>
                                <w:tcPr>
                                  <w:tcW w:w="851" w:type="dxa"/>
                                  <w:vAlign w:val="center"/>
                                </w:tcPr>
                                <w:p w14:paraId="5675E03F" w14:textId="77777777" w:rsidR="000B3518" w:rsidRDefault="000B3518" w:rsidP="000238E4">
                                  <w:pPr>
                                    <w:jc w:val="center"/>
                                  </w:pPr>
                                </w:p>
                              </w:tc>
                              <w:tc>
                                <w:tcPr>
                                  <w:tcW w:w="674" w:type="dxa"/>
                                  <w:vAlign w:val="center"/>
                                </w:tcPr>
                                <w:p w14:paraId="0328AB23" w14:textId="77777777" w:rsidR="000B3518" w:rsidRDefault="000B3518" w:rsidP="000238E4">
                                  <w:pPr>
                                    <w:jc w:val="center"/>
                                  </w:pPr>
                                </w:p>
                              </w:tc>
                              <w:tc>
                                <w:tcPr>
                                  <w:tcW w:w="674" w:type="dxa"/>
                                  <w:vAlign w:val="center"/>
                                </w:tcPr>
                                <w:p w14:paraId="4A3A1490" w14:textId="77777777" w:rsidR="000B3518" w:rsidRDefault="000B3518" w:rsidP="000238E4">
                                  <w:pPr>
                                    <w:jc w:val="center"/>
                                  </w:pPr>
                                </w:p>
                              </w:tc>
                              <w:tc>
                                <w:tcPr>
                                  <w:tcW w:w="851" w:type="dxa"/>
                                  <w:vAlign w:val="center"/>
                                </w:tcPr>
                                <w:p w14:paraId="3133B0A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0B3518" w:rsidRDefault="000B3518" w:rsidP="000238E4">
                                  <w:pPr>
                                    <w:jc w:val="center"/>
                                  </w:pPr>
                                </w:p>
                              </w:tc>
                              <w:tc>
                                <w:tcPr>
                                  <w:tcW w:w="674" w:type="dxa"/>
                                  <w:vAlign w:val="center"/>
                                </w:tcPr>
                                <w:p w14:paraId="55FDE6BD" w14:textId="77777777" w:rsidR="000B3518" w:rsidRDefault="000B3518" w:rsidP="000238E4">
                                  <w:pPr>
                                    <w:jc w:val="center"/>
                                  </w:pPr>
                                </w:p>
                              </w:tc>
                              <w:tc>
                                <w:tcPr>
                                  <w:tcW w:w="674" w:type="dxa"/>
                                  <w:vAlign w:val="center"/>
                                </w:tcPr>
                                <w:p w14:paraId="0889CC69" w14:textId="77777777" w:rsidR="000B3518" w:rsidRDefault="000B3518" w:rsidP="000238E4">
                                  <w:pPr>
                                    <w:jc w:val="center"/>
                                  </w:pPr>
                                </w:p>
                              </w:tc>
                              <w:tc>
                                <w:tcPr>
                                  <w:tcW w:w="674" w:type="dxa"/>
                                  <w:vAlign w:val="center"/>
                                </w:tcPr>
                                <w:p w14:paraId="2973934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0B3518" w:rsidRDefault="000B3518" w:rsidP="000238E4">
                                  <w:pPr>
                                    <w:jc w:val="center"/>
                                  </w:pPr>
                                </w:p>
                              </w:tc>
                              <w:tc>
                                <w:tcPr>
                                  <w:tcW w:w="851" w:type="dxa"/>
                                  <w:vAlign w:val="center"/>
                                </w:tcPr>
                                <w:p w14:paraId="6650C08F" w14:textId="77777777" w:rsidR="000B3518" w:rsidRDefault="000B3518" w:rsidP="000238E4">
                                  <w:pPr>
                                    <w:jc w:val="center"/>
                                  </w:pPr>
                                </w:p>
                              </w:tc>
                              <w:tc>
                                <w:tcPr>
                                  <w:tcW w:w="674" w:type="dxa"/>
                                  <w:vAlign w:val="center"/>
                                </w:tcPr>
                                <w:p w14:paraId="42F82263" w14:textId="77777777" w:rsidR="000B3518" w:rsidRDefault="000B3518" w:rsidP="000238E4">
                                  <w:pPr>
                                    <w:jc w:val="center"/>
                                  </w:pPr>
                                </w:p>
                              </w:tc>
                              <w:tc>
                                <w:tcPr>
                                  <w:tcW w:w="851" w:type="dxa"/>
                                  <w:vAlign w:val="center"/>
                                </w:tcPr>
                                <w:p w14:paraId="444C1425" w14:textId="77777777" w:rsidR="000B3518" w:rsidRDefault="000B3518" w:rsidP="000238E4">
                                  <w:pPr>
                                    <w:jc w:val="center"/>
                                  </w:pPr>
                                </w:p>
                              </w:tc>
                              <w:tc>
                                <w:tcPr>
                                  <w:tcW w:w="674" w:type="dxa"/>
                                  <w:vAlign w:val="center"/>
                                </w:tcPr>
                                <w:p w14:paraId="35ADA3A9" w14:textId="77777777" w:rsidR="000B3518" w:rsidRDefault="000B3518" w:rsidP="000238E4">
                                  <w:pPr>
                                    <w:jc w:val="center"/>
                                  </w:pPr>
                                </w:p>
                              </w:tc>
                            </w:tr>
                            <w:tr w:rsidR="000B3518" w14:paraId="5BF88DE4" w14:textId="77777777" w:rsidTr="000238E4">
                              <w:trPr>
                                <w:cantSplit/>
                                <w:trHeight w:val="490"/>
                              </w:trPr>
                              <w:tc>
                                <w:tcPr>
                                  <w:tcW w:w="862" w:type="dxa"/>
                                  <w:vAlign w:val="center"/>
                                </w:tcPr>
                                <w:p w14:paraId="173F989C" w14:textId="77777777" w:rsidR="000B3518" w:rsidRDefault="000B3518" w:rsidP="000238E4">
                                  <w:r>
                                    <w:t>CU7</w:t>
                                  </w:r>
                                </w:p>
                              </w:tc>
                              <w:tc>
                                <w:tcPr>
                                  <w:tcW w:w="851" w:type="dxa"/>
                                  <w:vAlign w:val="center"/>
                                </w:tcPr>
                                <w:p w14:paraId="7DCE4ACC" w14:textId="77777777" w:rsidR="000B3518" w:rsidRDefault="000B3518" w:rsidP="000238E4">
                                  <w:pPr>
                                    <w:jc w:val="center"/>
                                  </w:pPr>
                                </w:p>
                              </w:tc>
                              <w:tc>
                                <w:tcPr>
                                  <w:tcW w:w="674" w:type="dxa"/>
                                  <w:vAlign w:val="center"/>
                                </w:tcPr>
                                <w:p w14:paraId="6E1861CD" w14:textId="77777777" w:rsidR="000B3518" w:rsidRDefault="000B3518" w:rsidP="000238E4">
                                  <w:pPr>
                                    <w:jc w:val="center"/>
                                  </w:pPr>
                                </w:p>
                              </w:tc>
                              <w:tc>
                                <w:tcPr>
                                  <w:tcW w:w="674" w:type="dxa"/>
                                  <w:vAlign w:val="center"/>
                                </w:tcPr>
                                <w:p w14:paraId="386CF2AE" w14:textId="77777777" w:rsidR="000B3518" w:rsidRDefault="000B3518" w:rsidP="000238E4">
                                  <w:pPr>
                                    <w:jc w:val="center"/>
                                  </w:pPr>
                                </w:p>
                              </w:tc>
                              <w:tc>
                                <w:tcPr>
                                  <w:tcW w:w="851" w:type="dxa"/>
                                  <w:vAlign w:val="center"/>
                                </w:tcPr>
                                <w:p w14:paraId="46A6C4C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0B3518" w:rsidRDefault="000B3518" w:rsidP="000238E4">
                                  <w:pPr>
                                    <w:jc w:val="center"/>
                                  </w:pPr>
                                </w:p>
                              </w:tc>
                              <w:tc>
                                <w:tcPr>
                                  <w:tcW w:w="674" w:type="dxa"/>
                                  <w:vAlign w:val="center"/>
                                </w:tcPr>
                                <w:p w14:paraId="466C2561" w14:textId="77777777" w:rsidR="000B3518" w:rsidRDefault="000B3518" w:rsidP="000238E4">
                                  <w:pPr>
                                    <w:jc w:val="center"/>
                                  </w:pPr>
                                </w:p>
                              </w:tc>
                              <w:tc>
                                <w:tcPr>
                                  <w:tcW w:w="674" w:type="dxa"/>
                                  <w:vAlign w:val="center"/>
                                </w:tcPr>
                                <w:p w14:paraId="3DE2D547" w14:textId="77777777" w:rsidR="000B3518" w:rsidRDefault="000B3518" w:rsidP="000238E4">
                                  <w:pPr>
                                    <w:jc w:val="center"/>
                                  </w:pPr>
                                </w:p>
                              </w:tc>
                              <w:tc>
                                <w:tcPr>
                                  <w:tcW w:w="674" w:type="dxa"/>
                                  <w:vAlign w:val="center"/>
                                </w:tcPr>
                                <w:p w14:paraId="421CD2DE" w14:textId="77777777" w:rsidR="000B3518" w:rsidRDefault="000B3518" w:rsidP="000238E4">
                                  <w:pPr>
                                    <w:jc w:val="center"/>
                                  </w:pPr>
                                </w:p>
                              </w:tc>
                              <w:tc>
                                <w:tcPr>
                                  <w:tcW w:w="674" w:type="dxa"/>
                                  <w:vAlign w:val="center"/>
                                </w:tcPr>
                                <w:p w14:paraId="66D272D3"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0B3518" w:rsidRDefault="000B3518" w:rsidP="000238E4">
                                  <w:pPr>
                                    <w:jc w:val="center"/>
                                  </w:pPr>
                                </w:p>
                              </w:tc>
                              <w:tc>
                                <w:tcPr>
                                  <w:tcW w:w="851" w:type="dxa"/>
                                  <w:vAlign w:val="center"/>
                                </w:tcPr>
                                <w:p w14:paraId="7C152A05" w14:textId="77777777" w:rsidR="000B3518" w:rsidRDefault="000B3518" w:rsidP="000238E4">
                                  <w:pPr>
                                    <w:jc w:val="center"/>
                                  </w:pPr>
                                </w:p>
                              </w:tc>
                              <w:tc>
                                <w:tcPr>
                                  <w:tcW w:w="674" w:type="dxa"/>
                                  <w:vAlign w:val="center"/>
                                </w:tcPr>
                                <w:p w14:paraId="52FA00AB" w14:textId="77777777" w:rsidR="000B3518" w:rsidRDefault="000B3518" w:rsidP="000238E4">
                                  <w:pPr>
                                    <w:jc w:val="center"/>
                                  </w:pPr>
                                </w:p>
                              </w:tc>
                            </w:tr>
                            <w:tr w:rsidR="000B3518" w14:paraId="6E05F460" w14:textId="77777777" w:rsidTr="000238E4">
                              <w:trPr>
                                <w:cantSplit/>
                                <w:trHeight w:val="490"/>
                              </w:trPr>
                              <w:tc>
                                <w:tcPr>
                                  <w:tcW w:w="862" w:type="dxa"/>
                                  <w:vAlign w:val="center"/>
                                </w:tcPr>
                                <w:p w14:paraId="696841A3" w14:textId="77777777" w:rsidR="000B3518" w:rsidRDefault="000B3518" w:rsidP="000238E4">
                                  <w:r>
                                    <w:t>CU8</w:t>
                                  </w:r>
                                </w:p>
                              </w:tc>
                              <w:tc>
                                <w:tcPr>
                                  <w:tcW w:w="851" w:type="dxa"/>
                                  <w:vAlign w:val="center"/>
                                </w:tcPr>
                                <w:p w14:paraId="5FAAF3F0" w14:textId="77777777" w:rsidR="000B3518" w:rsidRDefault="000B3518" w:rsidP="000238E4">
                                  <w:pPr>
                                    <w:jc w:val="center"/>
                                  </w:pPr>
                                </w:p>
                              </w:tc>
                              <w:tc>
                                <w:tcPr>
                                  <w:tcW w:w="674" w:type="dxa"/>
                                  <w:vAlign w:val="center"/>
                                </w:tcPr>
                                <w:p w14:paraId="3C5D2357" w14:textId="77777777" w:rsidR="000B3518" w:rsidRDefault="000B3518" w:rsidP="000238E4">
                                  <w:pPr>
                                    <w:jc w:val="center"/>
                                  </w:pPr>
                                </w:p>
                              </w:tc>
                              <w:tc>
                                <w:tcPr>
                                  <w:tcW w:w="674" w:type="dxa"/>
                                  <w:vAlign w:val="center"/>
                                </w:tcPr>
                                <w:p w14:paraId="5C21A2AF" w14:textId="77777777" w:rsidR="000B3518" w:rsidRDefault="000B3518" w:rsidP="000238E4">
                                  <w:pPr>
                                    <w:jc w:val="center"/>
                                  </w:pPr>
                                </w:p>
                              </w:tc>
                              <w:tc>
                                <w:tcPr>
                                  <w:tcW w:w="851" w:type="dxa"/>
                                  <w:vAlign w:val="center"/>
                                </w:tcPr>
                                <w:p w14:paraId="116B0ADD" w14:textId="77777777" w:rsidR="000B3518" w:rsidRDefault="000B3518" w:rsidP="000238E4">
                                  <w:pPr>
                                    <w:jc w:val="center"/>
                                  </w:pPr>
                                </w:p>
                              </w:tc>
                              <w:tc>
                                <w:tcPr>
                                  <w:tcW w:w="851" w:type="dxa"/>
                                  <w:vAlign w:val="center"/>
                                </w:tcPr>
                                <w:p w14:paraId="528C7A5B" w14:textId="77777777" w:rsidR="000B3518" w:rsidRDefault="000B3518" w:rsidP="000238E4">
                                  <w:pPr>
                                    <w:jc w:val="center"/>
                                  </w:pPr>
                                </w:p>
                              </w:tc>
                              <w:tc>
                                <w:tcPr>
                                  <w:tcW w:w="674" w:type="dxa"/>
                                  <w:vAlign w:val="center"/>
                                </w:tcPr>
                                <w:p w14:paraId="723EC621" w14:textId="77777777" w:rsidR="000B3518" w:rsidRDefault="000B3518" w:rsidP="000238E4">
                                  <w:pPr>
                                    <w:jc w:val="center"/>
                                  </w:pPr>
                                </w:p>
                              </w:tc>
                              <w:tc>
                                <w:tcPr>
                                  <w:tcW w:w="674" w:type="dxa"/>
                                  <w:vAlign w:val="center"/>
                                </w:tcPr>
                                <w:p w14:paraId="6D43CE5B" w14:textId="77777777" w:rsidR="000B3518" w:rsidRDefault="000B3518" w:rsidP="000238E4">
                                  <w:pPr>
                                    <w:jc w:val="center"/>
                                  </w:pPr>
                                </w:p>
                              </w:tc>
                              <w:tc>
                                <w:tcPr>
                                  <w:tcW w:w="674" w:type="dxa"/>
                                  <w:vAlign w:val="center"/>
                                </w:tcPr>
                                <w:p w14:paraId="5D506853" w14:textId="77777777" w:rsidR="000B3518" w:rsidRDefault="000B3518" w:rsidP="000238E4">
                                  <w:pPr>
                                    <w:jc w:val="center"/>
                                  </w:pPr>
                                </w:p>
                              </w:tc>
                              <w:tc>
                                <w:tcPr>
                                  <w:tcW w:w="674" w:type="dxa"/>
                                  <w:vAlign w:val="center"/>
                                </w:tcPr>
                                <w:p w14:paraId="70BF2E50" w14:textId="77777777" w:rsidR="000B3518" w:rsidRDefault="000B3518" w:rsidP="000238E4">
                                  <w:pPr>
                                    <w:jc w:val="center"/>
                                  </w:pPr>
                                </w:p>
                              </w:tc>
                              <w:tc>
                                <w:tcPr>
                                  <w:tcW w:w="674" w:type="dxa"/>
                                  <w:vAlign w:val="center"/>
                                </w:tcPr>
                                <w:p w14:paraId="71609E0F" w14:textId="77777777" w:rsidR="000B3518" w:rsidRDefault="000B3518" w:rsidP="000238E4">
                                  <w:pPr>
                                    <w:jc w:val="center"/>
                                  </w:pPr>
                                </w:p>
                              </w:tc>
                              <w:tc>
                                <w:tcPr>
                                  <w:tcW w:w="851" w:type="dxa"/>
                                  <w:vAlign w:val="center"/>
                                </w:tcPr>
                                <w:p w14:paraId="229C8DFA"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0B3518" w:rsidRDefault="000B3518" w:rsidP="000238E4">
                                  <w:pPr>
                                    <w:jc w:val="center"/>
                                  </w:pPr>
                                </w:p>
                              </w:tc>
                              <w:tc>
                                <w:tcPr>
                                  <w:tcW w:w="674" w:type="dxa"/>
                                  <w:vAlign w:val="center"/>
                                </w:tcPr>
                                <w:p w14:paraId="1D5F59D5" w14:textId="77777777" w:rsidR="000B3518" w:rsidRDefault="000B3518" w:rsidP="000238E4">
                                  <w:pPr>
                                    <w:jc w:val="center"/>
                                  </w:pPr>
                                </w:p>
                              </w:tc>
                            </w:tr>
                            <w:tr w:rsidR="000B3518" w14:paraId="40FE2905" w14:textId="77777777" w:rsidTr="000238E4">
                              <w:trPr>
                                <w:cantSplit/>
                                <w:trHeight w:val="490"/>
                              </w:trPr>
                              <w:tc>
                                <w:tcPr>
                                  <w:tcW w:w="862" w:type="dxa"/>
                                  <w:vAlign w:val="center"/>
                                </w:tcPr>
                                <w:p w14:paraId="757D0952" w14:textId="77777777" w:rsidR="000B3518" w:rsidRDefault="000B3518" w:rsidP="000238E4">
                                  <w:r>
                                    <w:t>CU9</w:t>
                                  </w:r>
                                </w:p>
                              </w:tc>
                              <w:tc>
                                <w:tcPr>
                                  <w:tcW w:w="851" w:type="dxa"/>
                                  <w:vAlign w:val="center"/>
                                </w:tcPr>
                                <w:p w14:paraId="58DB9822" w14:textId="77777777" w:rsidR="000B3518" w:rsidRDefault="000B3518" w:rsidP="000238E4">
                                  <w:pPr>
                                    <w:jc w:val="center"/>
                                  </w:pPr>
                                </w:p>
                              </w:tc>
                              <w:tc>
                                <w:tcPr>
                                  <w:tcW w:w="674" w:type="dxa"/>
                                  <w:vAlign w:val="center"/>
                                </w:tcPr>
                                <w:p w14:paraId="7B68283D" w14:textId="77777777" w:rsidR="000B3518" w:rsidRDefault="000B3518" w:rsidP="000238E4">
                                  <w:pPr>
                                    <w:jc w:val="center"/>
                                  </w:pPr>
                                </w:p>
                              </w:tc>
                              <w:tc>
                                <w:tcPr>
                                  <w:tcW w:w="674" w:type="dxa"/>
                                  <w:vAlign w:val="center"/>
                                </w:tcPr>
                                <w:p w14:paraId="65DCAED5" w14:textId="77777777" w:rsidR="000B3518" w:rsidRDefault="000B3518" w:rsidP="000238E4">
                                  <w:pPr>
                                    <w:jc w:val="center"/>
                                  </w:pPr>
                                </w:p>
                              </w:tc>
                              <w:tc>
                                <w:tcPr>
                                  <w:tcW w:w="851" w:type="dxa"/>
                                  <w:vAlign w:val="center"/>
                                </w:tcPr>
                                <w:p w14:paraId="5E2C1930" w14:textId="77777777" w:rsidR="000B3518" w:rsidRDefault="000B3518" w:rsidP="000238E4">
                                  <w:pPr>
                                    <w:jc w:val="center"/>
                                  </w:pPr>
                                </w:p>
                              </w:tc>
                              <w:tc>
                                <w:tcPr>
                                  <w:tcW w:w="851" w:type="dxa"/>
                                  <w:vAlign w:val="center"/>
                                </w:tcPr>
                                <w:p w14:paraId="5CCF3149" w14:textId="77777777" w:rsidR="000B3518" w:rsidRDefault="000B3518" w:rsidP="000238E4">
                                  <w:pPr>
                                    <w:jc w:val="center"/>
                                  </w:pPr>
                                </w:p>
                              </w:tc>
                              <w:tc>
                                <w:tcPr>
                                  <w:tcW w:w="674" w:type="dxa"/>
                                  <w:vAlign w:val="center"/>
                                </w:tcPr>
                                <w:p w14:paraId="13A2981C" w14:textId="77777777" w:rsidR="000B3518" w:rsidRDefault="000B3518" w:rsidP="000238E4">
                                  <w:pPr>
                                    <w:jc w:val="center"/>
                                  </w:pPr>
                                </w:p>
                              </w:tc>
                              <w:tc>
                                <w:tcPr>
                                  <w:tcW w:w="674" w:type="dxa"/>
                                  <w:vAlign w:val="center"/>
                                </w:tcPr>
                                <w:p w14:paraId="5FB234CD" w14:textId="77777777" w:rsidR="000B3518" w:rsidRDefault="000B3518" w:rsidP="000238E4">
                                  <w:pPr>
                                    <w:jc w:val="center"/>
                                  </w:pPr>
                                </w:p>
                              </w:tc>
                              <w:tc>
                                <w:tcPr>
                                  <w:tcW w:w="674" w:type="dxa"/>
                                  <w:vAlign w:val="center"/>
                                </w:tcPr>
                                <w:p w14:paraId="52A07304" w14:textId="77777777" w:rsidR="000B3518" w:rsidRDefault="000B3518" w:rsidP="000238E4">
                                  <w:pPr>
                                    <w:jc w:val="center"/>
                                  </w:pPr>
                                </w:p>
                              </w:tc>
                              <w:tc>
                                <w:tcPr>
                                  <w:tcW w:w="674" w:type="dxa"/>
                                  <w:vAlign w:val="center"/>
                                </w:tcPr>
                                <w:p w14:paraId="7069326C" w14:textId="77777777" w:rsidR="000B3518" w:rsidRDefault="000B3518" w:rsidP="000238E4">
                                  <w:pPr>
                                    <w:jc w:val="center"/>
                                  </w:pPr>
                                </w:p>
                              </w:tc>
                              <w:tc>
                                <w:tcPr>
                                  <w:tcW w:w="674" w:type="dxa"/>
                                  <w:vAlign w:val="center"/>
                                </w:tcPr>
                                <w:p w14:paraId="0EC04E80" w14:textId="77777777" w:rsidR="000B3518" w:rsidRDefault="000B3518" w:rsidP="000238E4">
                                  <w:pPr>
                                    <w:jc w:val="center"/>
                                  </w:pPr>
                                </w:p>
                              </w:tc>
                              <w:tc>
                                <w:tcPr>
                                  <w:tcW w:w="851" w:type="dxa"/>
                                  <w:vAlign w:val="center"/>
                                </w:tcPr>
                                <w:p w14:paraId="02904252" w14:textId="77777777" w:rsidR="000B3518" w:rsidRDefault="000B3518" w:rsidP="000238E4">
                                  <w:pPr>
                                    <w:jc w:val="center"/>
                                  </w:pPr>
                                </w:p>
                              </w:tc>
                              <w:tc>
                                <w:tcPr>
                                  <w:tcW w:w="674" w:type="dxa"/>
                                  <w:vAlign w:val="center"/>
                                </w:tcPr>
                                <w:p w14:paraId="734CF1A4" w14:textId="77777777" w:rsidR="000B3518" w:rsidRDefault="000B3518" w:rsidP="000238E4">
                                  <w:pPr>
                                    <w:jc w:val="center"/>
                                  </w:pPr>
                                </w:p>
                              </w:tc>
                              <w:tc>
                                <w:tcPr>
                                  <w:tcW w:w="851" w:type="dxa"/>
                                  <w:vAlign w:val="center"/>
                                </w:tcPr>
                                <w:p w14:paraId="69DF2713"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0B3518" w:rsidRDefault="000B35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7D81E" id="_x0000_t202" coordsize="21600,21600" o:spt="202" path="m,l,21600r21600,l21600,xe">
                <v:stroke joinstyle="miter"/>
                <v:path gradientshapeok="t" o:connecttype="rect"/>
              </v:shapetype>
              <v:shape id="Text Box 1" o:spid="_x0000_s1026" type="#_x0000_t202" style="position:absolute;margin-left:-76.5pt;margin-top:8.95pt;width:567pt;height:306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" filled="f" stroked="f">
                <v:textbo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0B3518" w14:paraId="0170FDD8" w14:textId="77777777" w:rsidTr="000238E4">
                        <w:trPr>
                          <w:cantSplit/>
                          <w:trHeight w:val="1194"/>
                        </w:trPr>
                        <w:tc>
                          <w:tcPr>
                            <w:tcW w:w="862" w:type="dxa"/>
                            <w:vAlign w:val="center"/>
                          </w:tcPr>
                          <w:p w14:paraId="79CCC142" w14:textId="77777777" w:rsidR="000B3518" w:rsidRDefault="000B3518" w:rsidP="000238E4">
                            <w:r>
                              <w:t>Casos de Uso</w:t>
                            </w:r>
                          </w:p>
                        </w:tc>
                        <w:tc>
                          <w:tcPr>
                            <w:tcW w:w="851" w:type="dxa"/>
                            <w:vAlign w:val="center"/>
                          </w:tcPr>
                          <w:p w14:paraId="3F1F0A65" w14:textId="77777777" w:rsidR="000B3518" w:rsidRDefault="000B3518" w:rsidP="000238E4">
                            <w:r>
                              <w:t>RNF1</w:t>
                            </w:r>
                          </w:p>
                        </w:tc>
                        <w:tc>
                          <w:tcPr>
                            <w:tcW w:w="674" w:type="dxa"/>
                            <w:vAlign w:val="center"/>
                          </w:tcPr>
                          <w:p w14:paraId="24DEA3A1" w14:textId="77777777" w:rsidR="000B3518" w:rsidRDefault="000B3518" w:rsidP="000238E4">
                            <w:r>
                              <w:t>RF1</w:t>
                            </w:r>
                          </w:p>
                        </w:tc>
                        <w:tc>
                          <w:tcPr>
                            <w:tcW w:w="674" w:type="dxa"/>
                            <w:vAlign w:val="center"/>
                          </w:tcPr>
                          <w:p w14:paraId="0C38104A" w14:textId="77777777" w:rsidR="000B3518" w:rsidRDefault="000B3518" w:rsidP="000238E4">
                            <w:r>
                              <w:t>RF2</w:t>
                            </w:r>
                          </w:p>
                        </w:tc>
                        <w:tc>
                          <w:tcPr>
                            <w:tcW w:w="851" w:type="dxa"/>
                            <w:vAlign w:val="center"/>
                          </w:tcPr>
                          <w:p w14:paraId="5DD58E38" w14:textId="77777777" w:rsidR="000B3518" w:rsidRDefault="000B3518" w:rsidP="000238E4">
                            <w:r>
                              <w:t>RNF4</w:t>
                            </w:r>
                          </w:p>
                        </w:tc>
                        <w:tc>
                          <w:tcPr>
                            <w:tcW w:w="851" w:type="dxa"/>
                            <w:vAlign w:val="center"/>
                          </w:tcPr>
                          <w:p w14:paraId="64BDE20B" w14:textId="77777777" w:rsidR="000B3518" w:rsidRDefault="000B3518" w:rsidP="000238E4">
                            <w:r>
                              <w:t>RNF5</w:t>
                            </w:r>
                          </w:p>
                        </w:tc>
                        <w:tc>
                          <w:tcPr>
                            <w:tcW w:w="674" w:type="dxa"/>
                            <w:vAlign w:val="center"/>
                          </w:tcPr>
                          <w:p w14:paraId="6395A8D2" w14:textId="77777777" w:rsidR="000B3518" w:rsidRDefault="000B3518" w:rsidP="000238E4">
                            <w:r>
                              <w:t>RF3</w:t>
                            </w:r>
                          </w:p>
                        </w:tc>
                        <w:tc>
                          <w:tcPr>
                            <w:tcW w:w="674" w:type="dxa"/>
                            <w:vAlign w:val="center"/>
                          </w:tcPr>
                          <w:p w14:paraId="7F7A5E8C" w14:textId="77777777" w:rsidR="000B3518" w:rsidRDefault="000B3518" w:rsidP="000238E4">
                            <w:r>
                              <w:t>RF4</w:t>
                            </w:r>
                          </w:p>
                        </w:tc>
                        <w:tc>
                          <w:tcPr>
                            <w:tcW w:w="674" w:type="dxa"/>
                            <w:vAlign w:val="center"/>
                          </w:tcPr>
                          <w:p w14:paraId="148A0E08" w14:textId="77777777" w:rsidR="000B3518" w:rsidRDefault="000B3518" w:rsidP="000238E4">
                            <w:r>
                              <w:t>RF5</w:t>
                            </w:r>
                          </w:p>
                        </w:tc>
                        <w:tc>
                          <w:tcPr>
                            <w:tcW w:w="674" w:type="dxa"/>
                            <w:vAlign w:val="center"/>
                          </w:tcPr>
                          <w:p w14:paraId="0F491569" w14:textId="77777777" w:rsidR="000B3518" w:rsidRDefault="000B3518" w:rsidP="000238E4">
                            <w:r>
                              <w:t>RF6</w:t>
                            </w:r>
                          </w:p>
                        </w:tc>
                        <w:tc>
                          <w:tcPr>
                            <w:tcW w:w="674" w:type="dxa"/>
                            <w:vAlign w:val="center"/>
                          </w:tcPr>
                          <w:p w14:paraId="01C72215" w14:textId="77777777" w:rsidR="000B3518" w:rsidRDefault="000B3518" w:rsidP="000238E4">
                            <w:r>
                              <w:t>RF7</w:t>
                            </w:r>
                          </w:p>
                        </w:tc>
                        <w:tc>
                          <w:tcPr>
                            <w:tcW w:w="851" w:type="dxa"/>
                            <w:vAlign w:val="center"/>
                          </w:tcPr>
                          <w:p w14:paraId="4F73374D" w14:textId="77777777" w:rsidR="000B3518" w:rsidRDefault="000B3518" w:rsidP="000238E4">
                            <w:r>
                              <w:t>RNF2</w:t>
                            </w:r>
                          </w:p>
                        </w:tc>
                        <w:tc>
                          <w:tcPr>
                            <w:tcW w:w="674" w:type="dxa"/>
                            <w:vAlign w:val="center"/>
                          </w:tcPr>
                          <w:p w14:paraId="121D5D3E" w14:textId="77777777" w:rsidR="000B3518" w:rsidRDefault="000B3518" w:rsidP="000238E4">
                            <w:r>
                              <w:t>RF8</w:t>
                            </w:r>
                          </w:p>
                        </w:tc>
                        <w:tc>
                          <w:tcPr>
                            <w:tcW w:w="851" w:type="dxa"/>
                            <w:vAlign w:val="center"/>
                          </w:tcPr>
                          <w:p w14:paraId="0B8EDCF5" w14:textId="77777777" w:rsidR="000B3518" w:rsidRDefault="000B3518" w:rsidP="000238E4">
                            <w:r>
                              <w:t>RNF3</w:t>
                            </w:r>
                          </w:p>
                        </w:tc>
                        <w:tc>
                          <w:tcPr>
                            <w:tcW w:w="674" w:type="dxa"/>
                            <w:vAlign w:val="center"/>
                          </w:tcPr>
                          <w:p w14:paraId="02BF56C9" w14:textId="77777777" w:rsidR="000B3518" w:rsidRDefault="000B3518" w:rsidP="000238E4">
                            <w:r>
                              <w:t>RF9</w:t>
                            </w:r>
                          </w:p>
                        </w:tc>
                      </w:tr>
                      <w:tr w:rsidR="000B3518" w14:paraId="4B600672" w14:textId="77777777" w:rsidTr="000238E4">
                        <w:trPr>
                          <w:cantSplit/>
                          <w:trHeight w:val="490"/>
                        </w:trPr>
                        <w:tc>
                          <w:tcPr>
                            <w:tcW w:w="862" w:type="dxa"/>
                            <w:vAlign w:val="center"/>
                          </w:tcPr>
                          <w:p w14:paraId="66C6EA03" w14:textId="77777777" w:rsidR="000B3518" w:rsidRDefault="000B3518" w:rsidP="000238E4">
                            <w:r>
                              <w:t>CU1</w:t>
                            </w:r>
                          </w:p>
                        </w:tc>
                        <w:tc>
                          <w:tcPr>
                            <w:tcW w:w="851" w:type="dxa"/>
                            <w:vAlign w:val="center"/>
                          </w:tcPr>
                          <w:p w14:paraId="780C5BCF"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0B3518" w:rsidRPr="00580CB8" w:rsidRDefault="000B3518"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0B3518" w:rsidRDefault="000B3518" w:rsidP="000238E4">
                            <w:pPr>
                              <w:jc w:val="center"/>
                            </w:pPr>
                          </w:p>
                        </w:tc>
                        <w:tc>
                          <w:tcPr>
                            <w:tcW w:w="851" w:type="dxa"/>
                            <w:vAlign w:val="center"/>
                          </w:tcPr>
                          <w:p w14:paraId="549036DB" w14:textId="77777777" w:rsidR="000B3518" w:rsidRDefault="000B3518" w:rsidP="000238E4">
                            <w:pPr>
                              <w:jc w:val="center"/>
                            </w:pPr>
                          </w:p>
                        </w:tc>
                        <w:tc>
                          <w:tcPr>
                            <w:tcW w:w="851" w:type="dxa"/>
                            <w:vAlign w:val="center"/>
                          </w:tcPr>
                          <w:p w14:paraId="3B9552D7" w14:textId="77777777" w:rsidR="000B3518" w:rsidRDefault="000B3518" w:rsidP="000238E4">
                            <w:pPr>
                              <w:jc w:val="center"/>
                            </w:pPr>
                          </w:p>
                        </w:tc>
                        <w:tc>
                          <w:tcPr>
                            <w:tcW w:w="674" w:type="dxa"/>
                            <w:vAlign w:val="center"/>
                          </w:tcPr>
                          <w:p w14:paraId="6A97CF6E" w14:textId="77777777" w:rsidR="000B3518" w:rsidRDefault="000B3518" w:rsidP="000238E4">
                            <w:pPr>
                              <w:jc w:val="center"/>
                            </w:pPr>
                          </w:p>
                        </w:tc>
                        <w:tc>
                          <w:tcPr>
                            <w:tcW w:w="674" w:type="dxa"/>
                            <w:vAlign w:val="center"/>
                          </w:tcPr>
                          <w:p w14:paraId="5CFD9A2F" w14:textId="77777777" w:rsidR="000B3518" w:rsidRDefault="000B3518" w:rsidP="000238E4">
                            <w:pPr>
                              <w:jc w:val="center"/>
                            </w:pPr>
                          </w:p>
                        </w:tc>
                        <w:tc>
                          <w:tcPr>
                            <w:tcW w:w="674" w:type="dxa"/>
                            <w:vAlign w:val="center"/>
                          </w:tcPr>
                          <w:p w14:paraId="0810D425" w14:textId="77777777" w:rsidR="000B3518" w:rsidRDefault="000B3518" w:rsidP="000238E4">
                            <w:pPr>
                              <w:jc w:val="center"/>
                            </w:pPr>
                          </w:p>
                        </w:tc>
                        <w:tc>
                          <w:tcPr>
                            <w:tcW w:w="674" w:type="dxa"/>
                            <w:vAlign w:val="center"/>
                          </w:tcPr>
                          <w:p w14:paraId="08A74578" w14:textId="77777777" w:rsidR="000B3518" w:rsidRDefault="000B3518" w:rsidP="000238E4">
                            <w:pPr>
                              <w:jc w:val="center"/>
                            </w:pPr>
                          </w:p>
                        </w:tc>
                        <w:tc>
                          <w:tcPr>
                            <w:tcW w:w="674" w:type="dxa"/>
                            <w:vAlign w:val="center"/>
                          </w:tcPr>
                          <w:p w14:paraId="1420BEA6" w14:textId="77777777" w:rsidR="000B3518" w:rsidRDefault="000B3518" w:rsidP="000238E4">
                            <w:pPr>
                              <w:jc w:val="center"/>
                            </w:pPr>
                          </w:p>
                        </w:tc>
                        <w:tc>
                          <w:tcPr>
                            <w:tcW w:w="851" w:type="dxa"/>
                            <w:vAlign w:val="center"/>
                          </w:tcPr>
                          <w:p w14:paraId="473EA6AB" w14:textId="77777777" w:rsidR="000B3518" w:rsidRDefault="000B3518" w:rsidP="000238E4">
                            <w:pPr>
                              <w:jc w:val="center"/>
                            </w:pPr>
                          </w:p>
                        </w:tc>
                        <w:tc>
                          <w:tcPr>
                            <w:tcW w:w="674" w:type="dxa"/>
                            <w:vAlign w:val="center"/>
                          </w:tcPr>
                          <w:p w14:paraId="498CC915" w14:textId="77777777" w:rsidR="000B3518" w:rsidRDefault="000B3518" w:rsidP="000238E4">
                            <w:pPr>
                              <w:jc w:val="center"/>
                            </w:pPr>
                          </w:p>
                        </w:tc>
                        <w:tc>
                          <w:tcPr>
                            <w:tcW w:w="851" w:type="dxa"/>
                            <w:vAlign w:val="center"/>
                          </w:tcPr>
                          <w:p w14:paraId="390B181A" w14:textId="77777777" w:rsidR="000B3518" w:rsidRDefault="000B3518" w:rsidP="000238E4">
                            <w:pPr>
                              <w:jc w:val="center"/>
                            </w:pPr>
                          </w:p>
                        </w:tc>
                        <w:tc>
                          <w:tcPr>
                            <w:tcW w:w="674" w:type="dxa"/>
                            <w:vAlign w:val="center"/>
                          </w:tcPr>
                          <w:p w14:paraId="79A85F61" w14:textId="77777777" w:rsidR="000B3518" w:rsidRDefault="000B3518" w:rsidP="000238E4">
                            <w:pPr>
                              <w:jc w:val="center"/>
                            </w:pPr>
                          </w:p>
                        </w:tc>
                      </w:tr>
                      <w:tr w:rsidR="000B3518" w14:paraId="424DF353" w14:textId="77777777" w:rsidTr="000238E4">
                        <w:trPr>
                          <w:cantSplit/>
                          <w:trHeight w:val="470"/>
                        </w:trPr>
                        <w:tc>
                          <w:tcPr>
                            <w:tcW w:w="862" w:type="dxa"/>
                            <w:vAlign w:val="center"/>
                          </w:tcPr>
                          <w:p w14:paraId="3DE42725" w14:textId="77777777" w:rsidR="000B3518" w:rsidRDefault="000B3518" w:rsidP="000238E4">
                            <w:r>
                              <w:t>CU2</w:t>
                            </w:r>
                          </w:p>
                        </w:tc>
                        <w:tc>
                          <w:tcPr>
                            <w:tcW w:w="851" w:type="dxa"/>
                            <w:vAlign w:val="center"/>
                          </w:tcPr>
                          <w:p w14:paraId="74BE8736" w14:textId="77777777" w:rsidR="000B3518" w:rsidRDefault="000B3518" w:rsidP="000238E4">
                            <w:pPr>
                              <w:jc w:val="center"/>
                            </w:pPr>
                          </w:p>
                        </w:tc>
                        <w:tc>
                          <w:tcPr>
                            <w:tcW w:w="674" w:type="dxa"/>
                            <w:vAlign w:val="center"/>
                          </w:tcPr>
                          <w:p w14:paraId="4C561B7A" w14:textId="77777777" w:rsidR="000B3518" w:rsidRDefault="000B3518" w:rsidP="000238E4">
                            <w:pPr>
                              <w:jc w:val="center"/>
                            </w:pPr>
                          </w:p>
                        </w:tc>
                        <w:tc>
                          <w:tcPr>
                            <w:tcW w:w="674" w:type="dxa"/>
                            <w:vAlign w:val="center"/>
                          </w:tcPr>
                          <w:p w14:paraId="1E68F0B6"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0B3518" w:rsidRDefault="000B3518" w:rsidP="000238E4">
                            <w:pPr>
                              <w:jc w:val="center"/>
                            </w:pPr>
                          </w:p>
                        </w:tc>
                        <w:tc>
                          <w:tcPr>
                            <w:tcW w:w="851" w:type="dxa"/>
                            <w:vAlign w:val="center"/>
                          </w:tcPr>
                          <w:p w14:paraId="5535AFB8" w14:textId="77777777" w:rsidR="000B3518" w:rsidRDefault="000B3518" w:rsidP="000238E4">
                            <w:pPr>
                              <w:jc w:val="center"/>
                            </w:pPr>
                          </w:p>
                        </w:tc>
                        <w:tc>
                          <w:tcPr>
                            <w:tcW w:w="674" w:type="dxa"/>
                            <w:vAlign w:val="center"/>
                          </w:tcPr>
                          <w:p w14:paraId="07A31830" w14:textId="77777777" w:rsidR="000B3518" w:rsidRDefault="000B3518" w:rsidP="000238E4">
                            <w:pPr>
                              <w:jc w:val="center"/>
                            </w:pPr>
                          </w:p>
                        </w:tc>
                        <w:tc>
                          <w:tcPr>
                            <w:tcW w:w="674" w:type="dxa"/>
                            <w:vAlign w:val="center"/>
                          </w:tcPr>
                          <w:p w14:paraId="16E3A3F6" w14:textId="77777777" w:rsidR="000B3518" w:rsidRDefault="000B3518" w:rsidP="000238E4">
                            <w:pPr>
                              <w:jc w:val="center"/>
                            </w:pPr>
                          </w:p>
                        </w:tc>
                        <w:tc>
                          <w:tcPr>
                            <w:tcW w:w="674" w:type="dxa"/>
                            <w:vAlign w:val="center"/>
                          </w:tcPr>
                          <w:p w14:paraId="3615C286" w14:textId="77777777" w:rsidR="000B3518" w:rsidRDefault="000B3518" w:rsidP="000238E4">
                            <w:pPr>
                              <w:jc w:val="center"/>
                            </w:pPr>
                          </w:p>
                        </w:tc>
                        <w:tc>
                          <w:tcPr>
                            <w:tcW w:w="674" w:type="dxa"/>
                            <w:vAlign w:val="center"/>
                          </w:tcPr>
                          <w:p w14:paraId="7BD46452" w14:textId="77777777" w:rsidR="000B3518" w:rsidRDefault="000B3518" w:rsidP="000238E4">
                            <w:pPr>
                              <w:jc w:val="center"/>
                            </w:pPr>
                          </w:p>
                        </w:tc>
                        <w:tc>
                          <w:tcPr>
                            <w:tcW w:w="674" w:type="dxa"/>
                            <w:vAlign w:val="center"/>
                          </w:tcPr>
                          <w:p w14:paraId="1E198F3C" w14:textId="77777777" w:rsidR="000B3518" w:rsidRDefault="000B3518" w:rsidP="000238E4">
                            <w:pPr>
                              <w:jc w:val="center"/>
                            </w:pPr>
                          </w:p>
                        </w:tc>
                        <w:tc>
                          <w:tcPr>
                            <w:tcW w:w="851" w:type="dxa"/>
                            <w:vAlign w:val="center"/>
                          </w:tcPr>
                          <w:p w14:paraId="5598A492" w14:textId="77777777" w:rsidR="000B3518" w:rsidRDefault="000B3518" w:rsidP="000238E4">
                            <w:pPr>
                              <w:jc w:val="center"/>
                            </w:pPr>
                          </w:p>
                        </w:tc>
                        <w:tc>
                          <w:tcPr>
                            <w:tcW w:w="674" w:type="dxa"/>
                            <w:vAlign w:val="center"/>
                          </w:tcPr>
                          <w:p w14:paraId="5BEE6295" w14:textId="77777777" w:rsidR="000B3518" w:rsidRDefault="000B3518" w:rsidP="000238E4">
                            <w:pPr>
                              <w:jc w:val="center"/>
                            </w:pPr>
                          </w:p>
                        </w:tc>
                        <w:tc>
                          <w:tcPr>
                            <w:tcW w:w="851" w:type="dxa"/>
                            <w:vAlign w:val="center"/>
                          </w:tcPr>
                          <w:p w14:paraId="6348DD65" w14:textId="77777777" w:rsidR="000B3518" w:rsidRDefault="000B3518" w:rsidP="000238E4">
                            <w:pPr>
                              <w:jc w:val="center"/>
                            </w:pPr>
                          </w:p>
                        </w:tc>
                        <w:tc>
                          <w:tcPr>
                            <w:tcW w:w="674" w:type="dxa"/>
                            <w:vAlign w:val="center"/>
                          </w:tcPr>
                          <w:p w14:paraId="7D6261C6" w14:textId="77777777" w:rsidR="000B3518" w:rsidRDefault="000B3518" w:rsidP="000238E4">
                            <w:pPr>
                              <w:jc w:val="center"/>
                            </w:pPr>
                          </w:p>
                        </w:tc>
                      </w:tr>
                      <w:tr w:rsidR="000B3518" w14:paraId="65952D4A" w14:textId="77777777" w:rsidTr="000238E4">
                        <w:trPr>
                          <w:cantSplit/>
                          <w:trHeight w:val="490"/>
                        </w:trPr>
                        <w:tc>
                          <w:tcPr>
                            <w:tcW w:w="862" w:type="dxa"/>
                            <w:vAlign w:val="center"/>
                          </w:tcPr>
                          <w:p w14:paraId="437C7D83" w14:textId="77777777" w:rsidR="000B3518" w:rsidRDefault="000B3518" w:rsidP="000238E4">
                            <w:r>
                              <w:t>CU3</w:t>
                            </w:r>
                          </w:p>
                        </w:tc>
                        <w:tc>
                          <w:tcPr>
                            <w:tcW w:w="851" w:type="dxa"/>
                            <w:vAlign w:val="center"/>
                          </w:tcPr>
                          <w:p w14:paraId="19E7D393" w14:textId="77777777" w:rsidR="000B3518" w:rsidRDefault="000B3518" w:rsidP="000238E4">
                            <w:pPr>
                              <w:jc w:val="center"/>
                            </w:pPr>
                          </w:p>
                        </w:tc>
                        <w:tc>
                          <w:tcPr>
                            <w:tcW w:w="674" w:type="dxa"/>
                            <w:vAlign w:val="center"/>
                          </w:tcPr>
                          <w:p w14:paraId="6DAC5EBB" w14:textId="77777777" w:rsidR="000B3518" w:rsidRDefault="000B3518" w:rsidP="000238E4">
                            <w:pPr>
                              <w:jc w:val="center"/>
                            </w:pPr>
                          </w:p>
                        </w:tc>
                        <w:tc>
                          <w:tcPr>
                            <w:tcW w:w="674" w:type="dxa"/>
                            <w:vAlign w:val="center"/>
                          </w:tcPr>
                          <w:p w14:paraId="08BB0BD8" w14:textId="77777777" w:rsidR="000B3518" w:rsidRDefault="000B3518" w:rsidP="000238E4">
                            <w:pPr>
                              <w:jc w:val="center"/>
                            </w:pPr>
                          </w:p>
                        </w:tc>
                        <w:tc>
                          <w:tcPr>
                            <w:tcW w:w="851" w:type="dxa"/>
                            <w:vAlign w:val="center"/>
                          </w:tcPr>
                          <w:p w14:paraId="0AC22421"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0B3518" w:rsidRDefault="000B3518" w:rsidP="000238E4">
                            <w:pPr>
                              <w:jc w:val="center"/>
                            </w:pPr>
                          </w:p>
                        </w:tc>
                        <w:tc>
                          <w:tcPr>
                            <w:tcW w:w="674" w:type="dxa"/>
                            <w:vAlign w:val="center"/>
                          </w:tcPr>
                          <w:p w14:paraId="65ACE0BB" w14:textId="77777777" w:rsidR="000B3518" w:rsidRDefault="000B3518" w:rsidP="000238E4">
                            <w:pPr>
                              <w:jc w:val="center"/>
                            </w:pPr>
                          </w:p>
                        </w:tc>
                        <w:tc>
                          <w:tcPr>
                            <w:tcW w:w="674" w:type="dxa"/>
                            <w:vAlign w:val="center"/>
                          </w:tcPr>
                          <w:p w14:paraId="34364518" w14:textId="77777777" w:rsidR="000B3518" w:rsidRDefault="000B3518" w:rsidP="000238E4">
                            <w:pPr>
                              <w:jc w:val="center"/>
                            </w:pPr>
                          </w:p>
                        </w:tc>
                        <w:tc>
                          <w:tcPr>
                            <w:tcW w:w="674" w:type="dxa"/>
                            <w:vAlign w:val="center"/>
                          </w:tcPr>
                          <w:p w14:paraId="2105776C" w14:textId="77777777" w:rsidR="000B3518" w:rsidRDefault="000B3518" w:rsidP="000238E4">
                            <w:pPr>
                              <w:jc w:val="center"/>
                            </w:pPr>
                          </w:p>
                        </w:tc>
                        <w:tc>
                          <w:tcPr>
                            <w:tcW w:w="851" w:type="dxa"/>
                            <w:vAlign w:val="center"/>
                          </w:tcPr>
                          <w:p w14:paraId="69C32B92" w14:textId="77777777" w:rsidR="000B3518" w:rsidRDefault="000B3518" w:rsidP="000238E4">
                            <w:pPr>
                              <w:jc w:val="center"/>
                            </w:pPr>
                          </w:p>
                        </w:tc>
                        <w:tc>
                          <w:tcPr>
                            <w:tcW w:w="674" w:type="dxa"/>
                            <w:vAlign w:val="center"/>
                          </w:tcPr>
                          <w:p w14:paraId="7F6B68DC" w14:textId="77777777" w:rsidR="000B3518" w:rsidRDefault="000B3518" w:rsidP="000238E4">
                            <w:pPr>
                              <w:jc w:val="center"/>
                            </w:pPr>
                          </w:p>
                        </w:tc>
                        <w:tc>
                          <w:tcPr>
                            <w:tcW w:w="851" w:type="dxa"/>
                            <w:vAlign w:val="center"/>
                          </w:tcPr>
                          <w:p w14:paraId="56A2C48B" w14:textId="77777777" w:rsidR="000B3518" w:rsidRDefault="000B3518" w:rsidP="000238E4">
                            <w:pPr>
                              <w:jc w:val="center"/>
                            </w:pPr>
                          </w:p>
                        </w:tc>
                        <w:tc>
                          <w:tcPr>
                            <w:tcW w:w="674" w:type="dxa"/>
                            <w:vAlign w:val="center"/>
                          </w:tcPr>
                          <w:p w14:paraId="3D5AF5D1" w14:textId="77777777" w:rsidR="000B3518" w:rsidRDefault="000B3518" w:rsidP="000238E4">
                            <w:pPr>
                              <w:jc w:val="center"/>
                            </w:pPr>
                          </w:p>
                        </w:tc>
                      </w:tr>
                      <w:tr w:rsidR="000B3518" w14:paraId="4401694A" w14:textId="77777777" w:rsidTr="000238E4">
                        <w:trPr>
                          <w:cantSplit/>
                          <w:trHeight w:val="470"/>
                        </w:trPr>
                        <w:tc>
                          <w:tcPr>
                            <w:tcW w:w="862" w:type="dxa"/>
                            <w:vAlign w:val="center"/>
                          </w:tcPr>
                          <w:p w14:paraId="26F74BF9" w14:textId="77777777" w:rsidR="000B3518" w:rsidRDefault="000B3518" w:rsidP="000238E4">
                            <w:r>
                              <w:t>CU4</w:t>
                            </w:r>
                          </w:p>
                        </w:tc>
                        <w:tc>
                          <w:tcPr>
                            <w:tcW w:w="851" w:type="dxa"/>
                            <w:vAlign w:val="center"/>
                          </w:tcPr>
                          <w:p w14:paraId="782A4BFF" w14:textId="77777777" w:rsidR="000B3518" w:rsidRDefault="000B3518" w:rsidP="000238E4">
                            <w:pPr>
                              <w:jc w:val="center"/>
                            </w:pPr>
                          </w:p>
                        </w:tc>
                        <w:tc>
                          <w:tcPr>
                            <w:tcW w:w="674" w:type="dxa"/>
                            <w:vAlign w:val="center"/>
                          </w:tcPr>
                          <w:p w14:paraId="09B26CDA" w14:textId="77777777" w:rsidR="000B3518" w:rsidRDefault="000B3518" w:rsidP="000238E4">
                            <w:pPr>
                              <w:jc w:val="center"/>
                            </w:pPr>
                          </w:p>
                        </w:tc>
                        <w:tc>
                          <w:tcPr>
                            <w:tcW w:w="674" w:type="dxa"/>
                            <w:vAlign w:val="center"/>
                          </w:tcPr>
                          <w:p w14:paraId="1D069A60" w14:textId="77777777" w:rsidR="000B3518" w:rsidRDefault="000B3518" w:rsidP="000238E4">
                            <w:pPr>
                              <w:jc w:val="center"/>
                            </w:pPr>
                          </w:p>
                        </w:tc>
                        <w:tc>
                          <w:tcPr>
                            <w:tcW w:w="851" w:type="dxa"/>
                            <w:vAlign w:val="center"/>
                          </w:tcPr>
                          <w:p w14:paraId="215D0AAD"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0B3518" w:rsidRDefault="000B3518" w:rsidP="000238E4">
                            <w:pPr>
                              <w:jc w:val="center"/>
                            </w:pPr>
                          </w:p>
                        </w:tc>
                        <w:tc>
                          <w:tcPr>
                            <w:tcW w:w="674" w:type="dxa"/>
                            <w:vAlign w:val="center"/>
                          </w:tcPr>
                          <w:p w14:paraId="2BF06BA5"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0B3518" w:rsidRDefault="000B3518" w:rsidP="000238E4">
                            <w:pPr>
                              <w:jc w:val="center"/>
                            </w:pPr>
                          </w:p>
                        </w:tc>
                        <w:tc>
                          <w:tcPr>
                            <w:tcW w:w="674" w:type="dxa"/>
                            <w:vAlign w:val="center"/>
                          </w:tcPr>
                          <w:p w14:paraId="5E2CE26C" w14:textId="77777777" w:rsidR="000B3518" w:rsidRDefault="000B3518" w:rsidP="000238E4">
                            <w:pPr>
                              <w:jc w:val="center"/>
                            </w:pPr>
                          </w:p>
                        </w:tc>
                        <w:tc>
                          <w:tcPr>
                            <w:tcW w:w="674" w:type="dxa"/>
                            <w:vAlign w:val="center"/>
                          </w:tcPr>
                          <w:p w14:paraId="7AF73DD2" w14:textId="77777777" w:rsidR="000B3518" w:rsidRDefault="000B3518" w:rsidP="000238E4">
                            <w:pPr>
                              <w:jc w:val="center"/>
                            </w:pPr>
                          </w:p>
                        </w:tc>
                        <w:tc>
                          <w:tcPr>
                            <w:tcW w:w="851" w:type="dxa"/>
                            <w:vAlign w:val="center"/>
                          </w:tcPr>
                          <w:p w14:paraId="7A0B9367" w14:textId="77777777" w:rsidR="000B3518" w:rsidRDefault="000B3518" w:rsidP="000238E4">
                            <w:pPr>
                              <w:jc w:val="center"/>
                            </w:pPr>
                          </w:p>
                        </w:tc>
                        <w:tc>
                          <w:tcPr>
                            <w:tcW w:w="674" w:type="dxa"/>
                            <w:vAlign w:val="center"/>
                          </w:tcPr>
                          <w:p w14:paraId="2922C8D6" w14:textId="77777777" w:rsidR="000B3518" w:rsidRDefault="000B3518" w:rsidP="000238E4">
                            <w:pPr>
                              <w:jc w:val="center"/>
                            </w:pPr>
                          </w:p>
                        </w:tc>
                        <w:tc>
                          <w:tcPr>
                            <w:tcW w:w="851" w:type="dxa"/>
                            <w:vAlign w:val="center"/>
                          </w:tcPr>
                          <w:p w14:paraId="367F7B4E" w14:textId="77777777" w:rsidR="000B3518" w:rsidRDefault="000B3518" w:rsidP="000238E4">
                            <w:pPr>
                              <w:jc w:val="center"/>
                            </w:pPr>
                          </w:p>
                        </w:tc>
                        <w:tc>
                          <w:tcPr>
                            <w:tcW w:w="674" w:type="dxa"/>
                            <w:vAlign w:val="center"/>
                          </w:tcPr>
                          <w:p w14:paraId="53AA36B4" w14:textId="77777777" w:rsidR="000B3518" w:rsidRDefault="000B3518" w:rsidP="000238E4">
                            <w:pPr>
                              <w:jc w:val="center"/>
                            </w:pPr>
                          </w:p>
                        </w:tc>
                      </w:tr>
                      <w:tr w:rsidR="000B3518" w14:paraId="007ADA24" w14:textId="77777777" w:rsidTr="000238E4">
                        <w:trPr>
                          <w:cantSplit/>
                          <w:trHeight w:val="490"/>
                        </w:trPr>
                        <w:tc>
                          <w:tcPr>
                            <w:tcW w:w="862" w:type="dxa"/>
                            <w:vAlign w:val="center"/>
                          </w:tcPr>
                          <w:p w14:paraId="053103D1" w14:textId="77777777" w:rsidR="000B3518" w:rsidRDefault="000B3518" w:rsidP="000238E4">
                            <w:r>
                              <w:t>CU5</w:t>
                            </w:r>
                          </w:p>
                        </w:tc>
                        <w:tc>
                          <w:tcPr>
                            <w:tcW w:w="851" w:type="dxa"/>
                            <w:vAlign w:val="center"/>
                          </w:tcPr>
                          <w:p w14:paraId="446C2ACA" w14:textId="77777777" w:rsidR="000B3518" w:rsidRDefault="000B3518" w:rsidP="000238E4">
                            <w:pPr>
                              <w:jc w:val="center"/>
                            </w:pPr>
                          </w:p>
                        </w:tc>
                        <w:tc>
                          <w:tcPr>
                            <w:tcW w:w="674" w:type="dxa"/>
                            <w:vAlign w:val="center"/>
                          </w:tcPr>
                          <w:p w14:paraId="04B25443" w14:textId="77777777" w:rsidR="000B3518" w:rsidRDefault="000B3518" w:rsidP="000238E4">
                            <w:pPr>
                              <w:jc w:val="center"/>
                            </w:pPr>
                          </w:p>
                        </w:tc>
                        <w:tc>
                          <w:tcPr>
                            <w:tcW w:w="674" w:type="dxa"/>
                            <w:vAlign w:val="center"/>
                          </w:tcPr>
                          <w:p w14:paraId="48574FC1" w14:textId="77777777" w:rsidR="000B3518" w:rsidRDefault="000B3518" w:rsidP="000238E4">
                            <w:pPr>
                              <w:jc w:val="center"/>
                            </w:pPr>
                          </w:p>
                        </w:tc>
                        <w:tc>
                          <w:tcPr>
                            <w:tcW w:w="851" w:type="dxa"/>
                            <w:vAlign w:val="center"/>
                          </w:tcPr>
                          <w:p w14:paraId="589B688B" w14:textId="77777777" w:rsidR="000B3518" w:rsidRDefault="000B3518" w:rsidP="000238E4">
                            <w:pPr>
                              <w:jc w:val="center"/>
                            </w:pPr>
                          </w:p>
                        </w:tc>
                        <w:tc>
                          <w:tcPr>
                            <w:tcW w:w="851" w:type="dxa"/>
                            <w:vAlign w:val="center"/>
                          </w:tcPr>
                          <w:p w14:paraId="5D0676A2" w14:textId="77777777" w:rsidR="000B3518" w:rsidRDefault="000B3518" w:rsidP="000238E4">
                            <w:pPr>
                              <w:jc w:val="center"/>
                            </w:pPr>
                          </w:p>
                        </w:tc>
                        <w:tc>
                          <w:tcPr>
                            <w:tcW w:w="674" w:type="dxa"/>
                            <w:vAlign w:val="center"/>
                          </w:tcPr>
                          <w:p w14:paraId="5C021265" w14:textId="77777777" w:rsidR="000B3518" w:rsidRDefault="000B3518" w:rsidP="000238E4">
                            <w:pPr>
                              <w:jc w:val="center"/>
                            </w:pPr>
                          </w:p>
                        </w:tc>
                        <w:tc>
                          <w:tcPr>
                            <w:tcW w:w="674" w:type="dxa"/>
                            <w:vAlign w:val="center"/>
                          </w:tcPr>
                          <w:p w14:paraId="56889BF5" w14:textId="77777777" w:rsidR="000B3518" w:rsidRDefault="000B3518" w:rsidP="000238E4">
                            <w:pPr>
                              <w:jc w:val="center"/>
                            </w:pPr>
                          </w:p>
                        </w:tc>
                        <w:tc>
                          <w:tcPr>
                            <w:tcW w:w="674" w:type="dxa"/>
                            <w:vAlign w:val="center"/>
                          </w:tcPr>
                          <w:p w14:paraId="51D3FC17"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0B3518" w:rsidRDefault="000B3518" w:rsidP="000238E4">
                            <w:pPr>
                              <w:jc w:val="center"/>
                            </w:pPr>
                          </w:p>
                        </w:tc>
                        <w:tc>
                          <w:tcPr>
                            <w:tcW w:w="674" w:type="dxa"/>
                            <w:vAlign w:val="center"/>
                          </w:tcPr>
                          <w:p w14:paraId="214BB640" w14:textId="77777777" w:rsidR="000B3518" w:rsidRDefault="000B3518" w:rsidP="000238E4">
                            <w:pPr>
                              <w:jc w:val="center"/>
                            </w:pPr>
                          </w:p>
                        </w:tc>
                        <w:tc>
                          <w:tcPr>
                            <w:tcW w:w="851" w:type="dxa"/>
                            <w:vAlign w:val="center"/>
                          </w:tcPr>
                          <w:p w14:paraId="709B7742" w14:textId="77777777" w:rsidR="000B3518" w:rsidRDefault="000B3518" w:rsidP="000238E4">
                            <w:pPr>
                              <w:jc w:val="center"/>
                            </w:pPr>
                          </w:p>
                        </w:tc>
                        <w:tc>
                          <w:tcPr>
                            <w:tcW w:w="674" w:type="dxa"/>
                            <w:vAlign w:val="center"/>
                          </w:tcPr>
                          <w:p w14:paraId="173B2028" w14:textId="77777777" w:rsidR="000B3518" w:rsidRDefault="000B3518" w:rsidP="000238E4">
                            <w:pPr>
                              <w:jc w:val="center"/>
                            </w:pPr>
                          </w:p>
                        </w:tc>
                        <w:tc>
                          <w:tcPr>
                            <w:tcW w:w="851" w:type="dxa"/>
                            <w:vAlign w:val="center"/>
                          </w:tcPr>
                          <w:p w14:paraId="524D57B3" w14:textId="77777777" w:rsidR="000B3518" w:rsidRDefault="000B3518" w:rsidP="000238E4">
                            <w:pPr>
                              <w:jc w:val="center"/>
                            </w:pPr>
                          </w:p>
                        </w:tc>
                        <w:tc>
                          <w:tcPr>
                            <w:tcW w:w="674" w:type="dxa"/>
                            <w:vAlign w:val="center"/>
                          </w:tcPr>
                          <w:p w14:paraId="7C2A5E91" w14:textId="77777777" w:rsidR="000B3518" w:rsidRDefault="000B3518" w:rsidP="000238E4">
                            <w:pPr>
                              <w:jc w:val="center"/>
                            </w:pPr>
                          </w:p>
                        </w:tc>
                      </w:tr>
                      <w:tr w:rsidR="000B3518" w14:paraId="616C6A87" w14:textId="77777777" w:rsidTr="000238E4">
                        <w:trPr>
                          <w:cantSplit/>
                          <w:trHeight w:val="470"/>
                        </w:trPr>
                        <w:tc>
                          <w:tcPr>
                            <w:tcW w:w="862" w:type="dxa"/>
                            <w:vAlign w:val="center"/>
                          </w:tcPr>
                          <w:p w14:paraId="040F3521" w14:textId="77777777" w:rsidR="000B3518" w:rsidRDefault="000B3518" w:rsidP="000238E4">
                            <w:r>
                              <w:t>CU6</w:t>
                            </w:r>
                          </w:p>
                        </w:tc>
                        <w:tc>
                          <w:tcPr>
                            <w:tcW w:w="851" w:type="dxa"/>
                            <w:vAlign w:val="center"/>
                          </w:tcPr>
                          <w:p w14:paraId="5675E03F" w14:textId="77777777" w:rsidR="000B3518" w:rsidRDefault="000B3518" w:rsidP="000238E4">
                            <w:pPr>
                              <w:jc w:val="center"/>
                            </w:pPr>
                          </w:p>
                        </w:tc>
                        <w:tc>
                          <w:tcPr>
                            <w:tcW w:w="674" w:type="dxa"/>
                            <w:vAlign w:val="center"/>
                          </w:tcPr>
                          <w:p w14:paraId="0328AB23" w14:textId="77777777" w:rsidR="000B3518" w:rsidRDefault="000B3518" w:rsidP="000238E4">
                            <w:pPr>
                              <w:jc w:val="center"/>
                            </w:pPr>
                          </w:p>
                        </w:tc>
                        <w:tc>
                          <w:tcPr>
                            <w:tcW w:w="674" w:type="dxa"/>
                            <w:vAlign w:val="center"/>
                          </w:tcPr>
                          <w:p w14:paraId="4A3A1490" w14:textId="77777777" w:rsidR="000B3518" w:rsidRDefault="000B3518" w:rsidP="000238E4">
                            <w:pPr>
                              <w:jc w:val="center"/>
                            </w:pPr>
                          </w:p>
                        </w:tc>
                        <w:tc>
                          <w:tcPr>
                            <w:tcW w:w="851" w:type="dxa"/>
                            <w:vAlign w:val="center"/>
                          </w:tcPr>
                          <w:p w14:paraId="3133B0A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0B3518" w:rsidRDefault="000B3518" w:rsidP="000238E4">
                            <w:pPr>
                              <w:jc w:val="center"/>
                            </w:pPr>
                          </w:p>
                        </w:tc>
                        <w:tc>
                          <w:tcPr>
                            <w:tcW w:w="674" w:type="dxa"/>
                            <w:vAlign w:val="center"/>
                          </w:tcPr>
                          <w:p w14:paraId="55FDE6BD" w14:textId="77777777" w:rsidR="000B3518" w:rsidRDefault="000B3518" w:rsidP="000238E4">
                            <w:pPr>
                              <w:jc w:val="center"/>
                            </w:pPr>
                          </w:p>
                        </w:tc>
                        <w:tc>
                          <w:tcPr>
                            <w:tcW w:w="674" w:type="dxa"/>
                            <w:vAlign w:val="center"/>
                          </w:tcPr>
                          <w:p w14:paraId="0889CC69" w14:textId="77777777" w:rsidR="000B3518" w:rsidRDefault="000B3518" w:rsidP="000238E4">
                            <w:pPr>
                              <w:jc w:val="center"/>
                            </w:pPr>
                          </w:p>
                        </w:tc>
                        <w:tc>
                          <w:tcPr>
                            <w:tcW w:w="674" w:type="dxa"/>
                            <w:vAlign w:val="center"/>
                          </w:tcPr>
                          <w:p w14:paraId="2973934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0B3518" w:rsidRDefault="000B3518" w:rsidP="000238E4">
                            <w:pPr>
                              <w:jc w:val="center"/>
                            </w:pPr>
                          </w:p>
                        </w:tc>
                        <w:tc>
                          <w:tcPr>
                            <w:tcW w:w="851" w:type="dxa"/>
                            <w:vAlign w:val="center"/>
                          </w:tcPr>
                          <w:p w14:paraId="6650C08F" w14:textId="77777777" w:rsidR="000B3518" w:rsidRDefault="000B3518" w:rsidP="000238E4">
                            <w:pPr>
                              <w:jc w:val="center"/>
                            </w:pPr>
                          </w:p>
                        </w:tc>
                        <w:tc>
                          <w:tcPr>
                            <w:tcW w:w="674" w:type="dxa"/>
                            <w:vAlign w:val="center"/>
                          </w:tcPr>
                          <w:p w14:paraId="42F82263" w14:textId="77777777" w:rsidR="000B3518" w:rsidRDefault="000B3518" w:rsidP="000238E4">
                            <w:pPr>
                              <w:jc w:val="center"/>
                            </w:pPr>
                          </w:p>
                        </w:tc>
                        <w:tc>
                          <w:tcPr>
                            <w:tcW w:w="851" w:type="dxa"/>
                            <w:vAlign w:val="center"/>
                          </w:tcPr>
                          <w:p w14:paraId="444C1425" w14:textId="77777777" w:rsidR="000B3518" w:rsidRDefault="000B3518" w:rsidP="000238E4">
                            <w:pPr>
                              <w:jc w:val="center"/>
                            </w:pPr>
                          </w:p>
                        </w:tc>
                        <w:tc>
                          <w:tcPr>
                            <w:tcW w:w="674" w:type="dxa"/>
                            <w:vAlign w:val="center"/>
                          </w:tcPr>
                          <w:p w14:paraId="35ADA3A9" w14:textId="77777777" w:rsidR="000B3518" w:rsidRDefault="000B3518" w:rsidP="000238E4">
                            <w:pPr>
                              <w:jc w:val="center"/>
                            </w:pPr>
                          </w:p>
                        </w:tc>
                      </w:tr>
                      <w:tr w:rsidR="000B3518" w14:paraId="5BF88DE4" w14:textId="77777777" w:rsidTr="000238E4">
                        <w:trPr>
                          <w:cantSplit/>
                          <w:trHeight w:val="490"/>
                        </w:trPr>
                        <w:tc>
                          <w:tcPr>
                            <w:tcW w:w="862" w:type="dxa"/>
                            <w:vAlign w:val="center"/>
                          </w:tcPr>
                          <w:p w14:paraId="173F989C" w14:textId="77777777" w:rsidR="000B3518" w:rsidRDefault="000B3518" w:rsidP="000238E4">
                            <w:r>
                              <w:t>CU7</w:t>
                            </w:r>
                          </w:p>
                        </w:tc>
                        <w:tc>
                          <w:tcPr>
                            <w:tcW w:w="851" w:type="dxa"/>
                            <w:vAlign w:val="center"/>
                          </w:tcPr>
                          <w:p w14:paraId="7DCE4ACC" w14:textId="77777777" w:rsidR="000B3518" w:rsidRDefault="000B3518" w:rsidP="000238E4">
                            <w:pPr>
                              <w:jc w:val="center"/>
                            </w:pPr>
                          </w:p>
                        </w:tc>
                        <w:tc>
                          <w:tcPr>
                            <w:tcW w:w="674" w:type="dxa"/>
                            <w:vAlign w:val="center"/>
                          </w:tcPr>
                          <w:p w14:paraId="6E1861CD" w14:textId="77777777" w:rsidR="000B3518" w:rsidRDefault="000B3518" w:rsidP="000238E4">
                            <w:pPr>
                              <w:jc w:val="center"/>
                            </w:pPr>
                          </w:p>
                        </w:tc>
                        <w:tc>
                          <w:tcPr>
                            <w:tcW w:w="674" w:type="dxa"/>
                            <w:vAlign w:val="center"/>
                          </w:tcPr>
                          <w:p w14:paraId="386CF2AE" w14:textId="77777777" w:rsidR="000B3518" w:rsidRDefault="000B3518" w:rsidP="000238E4">
                            <w:pPr>
                              <w:jc w:val="center"/>
                            </w:pPr>
                          </w:p>
                        </w:tc>
                        <w:tc>
                          <w:tcPr>
                            <w:tcW w:w="851" w:type="dxa"/>
                            <w:vAlign w:val="center"/>
                          </w:tcPr>
                          <w:p w14:paraId="46A6C4C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0B3518" w:rsidRDefault="000B3518" w:rsidP="000238E4">
                            <w:pPr>
                              <w:jc w:val="center"/>
                            </w:pPr>
                          </w:p>
                        </w:tc>
                        <w:tc>
                          <w:tcPr>
                            <w:tcW w:w="674" w:type="dxa"/>
                            <w:vAlign w:val="center"/>
                          </w:tcPr>
                          <w:p w14:paraId="466C2561" w14:textId="77777777" w:rsidR="000B3518" w:rsidRDefault="000B3518" w:rsidP="000238E4">
                            <w:pPr>
                              <w:jc w:val="center"/>
                            </w:pPr>
                          </w:p>
                        </w:tc>
                        <w:tc>
                          <w:tcPr>
                            <w:tcW w:w="674" w:type="dxa"/>
                            <w:vAlign w:val="center"/>
                          </w:tcPr>
                          <w:p w14:paraId="3DE2D547" w14:textId="77777777" w:rsidR="000B3518" w:rsidRDefault="000B3518" w:rsidP="000238E4">
                            <w:pPr>
                              <w:jc w:val="center"/>
                            </w:pPr>
                          </w:p>
                        </w:tc>
                        <w:tc>
                          <w:tcPr>
                            <w:tcW w:w="674" w:type="dxa"/>
                            <w:vAlign w:val="center"/>
                          </w:tcPr>
                          <w:p w14:paraId="421CD2DE" w14:textId="77777777" w:rsidR="000B3518" w:rsidRDefault="000B3518" w:rsidP="000238E4">
                            <w:pPr>
                              <w:jc w:val="center"/>
                            </w:pPr>
                          </w:p>
                        </w:tc>
                        <w:tc>
                          <w:tcPr>
                            <w:tcW w:w="674" w:type="dxa"/>
                            <w:vAlign w:val="center"/>
                          </w:tcPr>
                          <w:p w14:paraId="66D272D3"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0B3518" w:rsidRDefault="000B3518" w:rsidP="000238E4">
                            <w:pPr>
                              <w:jc w:val="center"/>
                            </w:pPr>
                          </w:p>
                        </w:tc>
                        <w:tc>
                          <w:tcPr>
                            <w:tcW w:w="851" w:type="dxa"/>
                            <w:vAlign w:val="center"/>
                          </w:tcPr>
                          <w:p w14:paraId="7C152A05" w14:textId="77777777" w:rsidR="000B3518" w:rsidRDefault="000B3518" w:rsidP="000238E4">
                            <w:pPr>
                              <w:jc w:val="center"/>
                            </w:pPr>
                          </w:p>
                        </w:tc>
                        <w:tc>
                          <w:tcPr>
                            <w:tcW w:w="674" w:type="dxa"/>
                            <w:vAlign w:val="center"/>
                          </w:tcPr>
                          <w:p w14:paraId="52FA00AB" w14:textId="77777777" w:rsidR="000B3518" w:rsidRDefault="000B3518" w:rsidP="000238E4">
                            <w:pPr>
                              <w:jc w:val="center"/>
                            </w:pPr>
                          </w:p>
                        </w:tc>
                      </w:tr>
                      <w:tr w:rsidR="000B3518" w14:paraId="6E05F460" w14:textId="77777777" w:rsidTr="000238E4">
                        <w:trPr>
                          <w:cantSplit/>
                          <w:trHeight w:val="490"/>
                        </w:trPr>
                        <w:tc>
                          <w:tcPr>
                            <w:tcW w:w="862" w:type="dxa"/>
                            <w:vAlign w:val="center"/>
                          </w:tcPr>
                          <w:p w14:paraId="696841A3" w14:textId="77777777" w:rsidR="000B3518" w:rsidRDefault="000B3518" w:rsidP="000238E4">
                            <w:r>
                              <w:t>CU8</w:t>
                            </w:r>
                          </w:p>
                        </w:tc>
                        <w:tc>
                          <w:tcPr>
                            <w:tcW w:w="851" w:type="dxa"/>
                            <w:vAlign w:val="center"/>
                          </w:tcPr>
                          <w:p w14:paraId="5FAAF3F0" w14:textId="77777777" w:rsidR="000B3518" w:rsidRDefault="000B3518" w:rsidP="000238E4">
                            <w:pPr>
                              <w:jc w:val="center"/>
                            </w:pPr>
                          </w:p>
                        </w:tc>
                        <w:tc>
                          <w:tcPr>
                            <w:tcW w:w="674" w:type="dxa"/>
                            <w:vAlign w:val="center"/>
                          </w:tcPr>
                          <w:p w14:paraId="3C5D2357" w14:textId="77777777" w:rsidR="000B3518" w:rsidRDefault="000B3518" w:rsidP="000238E4">
                            <w:pPr>
                              <w:jc w:val="center"/>
                            </w:pPr>
                          </w:p>
                        </w:tc>
                        <w:tc>
                          <w:tcPr>
                            <w:tcW w:w="674" w:type="dxa"/>
                            <w:vAlign w:val="center"/>
                          </w:tcPr>
                          <w:p w14:paraId="5C21A2AF" w14:textId="77777777" w:rsidR="000B3518" w:rsidRDefault="000B3518" w:rsidP="000238E4">
                            <w:pPr>
                              <w:jc w:val="center"/>
                            </w:pPr>
                          </w:p>
                        </w:tc>
                        <w:tc>
                          <w:tcPr>
                            <w:tcW w:w="851" w:type="dxa"/>
                            <w:vAlign w:val="center"/>
                          </w:tcPr>
                          <w:p w14:paraId="116B0ADD" w14:textId="77777777" w:rsidR="000B3518" w:rsidRDefault="000B3518" w:rsidP="000238E4">
                            <w:pPr>
                              <w:jc w:val="center"/>
                            </w:pPr>
                          </w:p>
                        </w:tc>
                        <w:tc>
                          <w:tcPr>
                            <w:tcW w:w="851" w:type="dxa"/>
                            <w:vAlign w:val="center"/>
                          </w:tcPr>
                          <w:p w14:paraId="528C7A5B" w14:textId="77777777" w:rsidR="000B3518" w:rsidRDefault="000B3518" w:rsidP="000238E4">
                            <w:pPr>
                              <w:jc w:val="center"/>
                            </w:pPr>
                          </w:p>
                        </w:tc>
                        <w:tc>
                          <w:tcPr>
                            <w:tcW w:w="674" w:type="dxa"/>
                            <w:vAlign w:val="center"/>
                          </w:tcPr>
                          <w:p w14:paraId="723EC621" w14:textId="77777777" w:rsidR="000B3518" w:rsidRDefault="000B3518" w:rsidP="000238E4">
                            <w:pPr>
                              <w:jc w:val="center"/>
                            </w:pPr>
                          </w:p>
                        </w:tc>
                        <w:tc>
                          <w:tcPr>
                            <w:tcW w:w="674" w:type="dxa"/>
                            <w:vAlign w:val="center"/>
                          </w:tcPr>
                          <w:p w14:paraId="6D43CE5B" w14:textId="77777777" w:rsidR="000B3518" w:rsidRDefault="000B3518" w:rsidP="000238E4">
                            <w:pPr>
                              <w:jc w:val="center"/>
                            </w:pPr>
                          </w:p>
                        </w:tc>
                        <w:tc>
                          <w:tcPr>
                            <w:tcW w:w="674" w:type="dxa"/>
                            <w:vAlign w:val="center"/>
                          </w:tcPr>
                          <w:p w14:paraId="5D506853" w14:textId="77777777" w:rsidR="000B3518" w:rsidRDefault="000B3518" w:rsidP="000238E4">
                            <w:pPr>
                              <w:jc w:val="center"/>
                            </w:pPr>
                          </w:p>
                        </w:tc>
                        <w:tc>
                          <w:tcPr>
                            <w:tcW w:w="674" w:type="dxa"/>
                            <w:vAlign w:val="center"/>
                          </w:tcPr>
                          <w:p w14:paraId="70BF2E50" w14:textId="77777777" w:rsidR="000B3518" w:rsidRDefault="000B3518" w:rsidP="000238E4">
                            <w:pPr>
                              <w:jc w:val="center"/>
                            </w:pPr>
                          </w:p>
                        </w:tc>
                        <w:tc>
                          <w:tcPr>
                            <w:tcW w:w="674" w:type="dxa"/>
                            <w:vAlign w:val="center"/>
                          </w:tcPr>
                          <w:p w14:paraId="71609E0F" w14:textId="77777777" w:rsidR="000B3518" w:rsidRDefault="000B3518" w:rsidP="000238E4">
                            <w:pPr>
                              <w:jc w:val="center"/>
                            </w:pPr>
                          </w:p>
                        </w:tc>
                        <w:tc>
                          <w:tcPr>
                            <w:tcW w:w="851" w:type="dxa"/>
                            <w:vAlign w:val="center"/>
                          </w:tcPr>
                          <w:p w14:paraId="229C8DFA"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0B3518" w:rsidRDefault="000B3518" w:rsidP="000238E4">
                            <w:pPr>
                              <w:jc w:val="center"/>
                            </w:pPr>
                          </w:p>
                        </w:tc>
                        <w:tc>
                          <w:tcPr>
                            <w:tcW w:w="674" w:type="dxa"/>
                            <w:vAlign w:val="center"/>
                          </w:tcPr>
                          <w:p w14:paraId="1D5F59D5" w14:textId="77777777" w:rsidR="000B3518" w:rsidRDefault="000B3518" w:rsidP="000238E4">
                            <w:pPr>
                              <w:jc w:val="center"/>
                            </w:pPr>
                          </w:p>
                        </w:tc>
                      </w:tr>
                      <w:tr w:rsidR="000B3518" w14:paraId="40FE2905" w14:textId="77777777" w:rsidTr="000238E4">
                        <w:trPr>
                          <w:cantSplit/>
                          <w:trHeight w:val="490"/>
                        </w:trPr>
                        <w:tc>
                          <w:tcPr>
                            <w:tcW w:w="862" w:type="dxa"/>
                            <w:vAlign w:val="center"/>
                          </w:tcPr>
                          <w:p w14:paraId="757D0952" w14:textId="77777777" w:rsidR="000B3518" w:rsidRDefault="000B3518" w:rsidP="000238E4">
                            <w:r>
                              <w:t>CU9</w:t>
                            </w:r>
                          </w:p>
                        </w:tc>
                        <w:tc>
                          <w:tcPr>
                            <w:tcW w:w="851" w:type="dxa"/>
                            <w:vAlign w:val="center"/>
                          </w:tcPr>
                          <w:p w14:paraId="58DB9822" w14:textId="77777777" w:rsidR="000B3518" w:rsidRDefault="000B3518" w:rsidP="000238E4">
                            <w:pPr>
                              <w:jc w:val="center"/>
                            </w:pPr>
                          </w:p>
                        </w:tc>
                        <w:tc>
                          <w:tcPr>
                            <w:tcW w:w="674" w:type="dxa"/>
                            <w:vAlign w:val="center"/>
                          </w:tcPr>
                          <w:p w14:paraId="7B68283D" w14:textId="77777777" w:rsidR="000B3518" w:rsidRDefault="000B3518" w:rsidP="000238E4">
                            <w:pPr>
                              <w:jc w:val="center"/>
                            </w:pPr>
                          </w:p>
                        </w:tc>
                        <w:tc>
                          <w:tcPr>
                            <w:tcW w:w="674" w:type="dxa"/>
                            <w:vAlign w:val="center"/>
                          </w:tcPr>
                          <w:p w14:paraId="65DCAED5" w14:textId="77777777" w:rsidR="000B3518" w:rsidRDefault="000B3518" w:rsidP="000238E4">
                            <w:pPr>
                              <w:jc w:val="center"/>
                            </w:pPr>
                          </w:p>
                        </w:tc>
                        <w:tc>
                          <w:tcPr>
                            <w:tcW w:w="851" w:type="dxa"/>
                            <w:vAlign w:val="center"/>
                          </w:tcPr>
                          <w:p w14:paraId="5E2C1930" w14:textId="77777777" w:rsidR="000B3518" w:rsidRDefault="000B3518" w:rsidP="000238E4">
                            <w:pPr>
                              <w:jc w:val="center"/>
                            </w:pPr>
                          </w:p>
                        </w:tc>
                        <w:tc>
                          <w:tcPr>
                            <w:tcW w:w="851" w:type="dxa"/>
                            <w:vAlign w:val="center"/>
                          </w:tcPr>
                          <w:p w14:paraId="5CCF3149" w14:textId="77777777" w:rsidR="000B3518" w:rsidRDefault="000B3518" w:rsidP="000238E4">
                            <w:pPr>
                              <w:jc w:val="center"/>
                            </w:pPr>
                          </w:p>
                        </w:tc>
                        <w:tc>
                          <w:tcPr>
                            <w:tcW w:w="674" w:type="dxa"/>
                            <w:vAlign w:val="center"/>
                          </w:tcPr>
                          <w:p w14:paraId="13A2981C" w14:textId="77777777" w:rsidR="000B3518" w:rsidRDefault="000B3518" w:rsidP="000238E4">
                            <w:pPr>
                              <w:jc w:val="center"/>
                            </w:pPr>
                          </w:p>
                        </w:tc>
                        <w:tc>
                          <w:tcPr>
                            <w:tcW w:w="674" w:type="dxa"/>
                            <w:vAlign w:val="center"/>
                          </w:tcPr>
                          <w:p w14:paraId="5FB234CD" w14:textId="77777777" w:rsidR="000B3518" w:rsidRDefault="000B3518" w:rsidP="000238E4">
                            <w:pPr>
                              <w:jc w:val="center"/>
                            </w:pPr>
                          </w:p>
                        </w:tc>
                        <w:tc>
                          <w:tcPr>
                            <w:tcW w:w="674" w:type="dxa"/>
                            <w:vAlign w:val="center"/>
                          </w:tcPr>
                          <w:p w14:paraId="52A07304" w14:textId="77777777" w:rsidR="000B3518" w:rsidRDefault="000B3518" w:rsidP="000238E4">
                            <w:pPr>
                              <w:jc w:val="center"/>
                            </w:pPr>
                          </w:p>
                        </w:tc>
                        <w:tc>
                          <w:tcPr>
                            <w:tcW w:w="674" w:type="dxa"/>
                            <w:vAlign w:val="center"/>
                          </w:tcPr>
                          <w:p w14:paraId="7069326C" w14:textId="77777777" w:rsidR="000B3518" w:rsidRDefault="000B3518" w:rsidP="000238E4">
                            <w:pPr>
                              <w:jc w:val="center"/>
                            </w:pPr>
                          </w:p>
                        </w:tc>
                        <w:tc>
                          <w:tcPr>
                            <w:tcW w:w="674" w:type="dxa"/>
                            <w:vAlign w:val="center"/>
                          </w:tcPr>
                          <w:p w14:paraId="0EC04E80" w14:textId="77777777" w:rsidR="000B3518" w:rsidRDefault="000B3518" w:rsidP="000238E4">
                            <w:pPr>
                              <w:jc w:val="center"/>
                            </w:pPr>
                          </w:p>
                        </w:tc>
                        <w:tc>
                          <w:tcPr>
                            <w:tcW w:w="851" w:type="dxa"/>
                            <w:vAlign w:val="center"/>
                          </w:tcPr>
                          <w:p w14:paraId="02904252" w14:textId="77777777" w:rsidR="000B3518" w:rsidRDefault="000B3518" w:rsidP="000238E4">
                            <w:pPr>
                              <w:jc w:val="center"/>
                            </w:pPr>
                          </w:p>
                        </w:tc>
                        <w:tc>
                          <w:tcPr>
                            <w:tcW w:w="674" w:type="dxa"/>
                            <w:vAlign w:val="center"/>
                          </w:tcPr>
                          <w:p w14:paraId="734CF1A4" w14:textId="77777777" w:rsidR="000B3518" w:rsidRDefault="000B3518" w:rsidP="000238E4">
                            <w:pPr>
                              <w:jc w:val="center"/>
                            </w:pPr>
                          </w:p>
                        </w:tc>
                        <w:tc>
                          <w:tcPr>
                            <w:tcW w:w="851" w:type="dxa"/>
                            <w:vAlign w:val="center"/>
                          </w:tcPr>
                          <w:p w14:paraId="69DF2713" w14:textId="77777777" w:rsidR="000B3518" w:rsidRPr="00580CB8" w:rsidRDefault="000B3518"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0B3518" w:rsidRDefault="000B3518"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0B3518" w:rsidRDefault="000B3518"/>
                  </w:txbxContent>
                </v:textbox>
                <w10:wrap type="square"/>
              </v:shape>
            </w:pict>
          </mc:Fallback>
        </mc:AlternateContent>
      </w:r>
    </w:p>
    <w:p w14:paraId="697681E7" w14:textId="45D64040" w:rsidR="00532ADB" w:rsidRDefault="00532ADB" w:rsidP="00E671BF"/>
    <w:p w14:paraId="02626685" w14:textId="3DC5D012" w:rsidR="00532ADB" w:rsidRDefault="00532ADB" w:rsidP="00E671BF"/>
    <w:p w14:paraId="1403A980" w14:textId="0092CFA4" w:rsidR="00532ADB" w:rsidRDefault="00532ADB" w:rsidP="00E671BF"/>
    <w:p w14:paraId="6B8A5B48" w14:textId="77777777" w:rsidR="00532ADB" w:rsidRDefault="00532ADB" w:rsidP="00E671BF"/>
    <w:p w14:paraId="35DCCA73" w14:textId="5BA1A850" w:rsidR="00532ADB" w:rsidRDefault="00CF1575" w:rsidP="00E671BF">
      <w:r>
        <w:rPr>
          <w:rStyle w:val="CommentReference"/>
        </w:rPr>
        <w:commentReference w:id="865"/>
      </w:r>
    </w:p>
    <w:p w14:paraId="724F69D4" w14:textId="77777777" w:rsidR="00532ADB" w:rsidRDefault="00532ADB" w:rsidP="00E671BF"/>
    <w:p w14:paraId="6B9BD1DD" w14:textId="77777777" w:rsidR="00532ADB" w:rsidRDefault="00532ADB" w:rsidP="00E671BF"/>
    <w:p w14:paraId="53CF0232" w14:textId="77777777"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7777777"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77777777" w:rsidR="00532ADB" w:rsidRDefault="00532ADB" w:rsidP="00E671BF"/>
    <w:p w14:paraId="53E1923E" w14:textId="77777777" w:rsidR="00532ADB" w:rsidRDefault="00532ADB" w:rsidP="00E671BF"/>
    <w:p w14:paraId="0FB43BEE" w14:textId="77777777" w:rsidR="00532ADB" w:rsidRDefault="00532ADB" w:rsidP="00E671BF"/>
    <w:p w14:paraId="106BC00D" w14:textId="77777777" w:rsidR="00532ADB" w:rsidRDefault="00532ADB" w:rsidP="00E671BF"/>
    <w:p w14:paraId="10B37B1B" w14:textId="77777777" w:rsidR="00532ADB" w:rsidRDefault="00532ADB"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866" w:name="_Toc368246707"/>
      <w:r>
        <w:t xml:space="preserve">3.5.  </w:t>
      </w:r>
      <w:r w:rsidR="00D51A6F" w:rsidRPr="0040221C">
        <w:t>Arquitectura del sistema</w:t>
      </w:r>
      <w:bookmarkEnd w:id="659"/>
      <w:bookmarkEnd w:id="660"/>
      <w:bookmarkEnd w:id="866"/>
    </w:p>
    <w:p w14:paraId="24E7DA5F" w14:textId="77777777" w:rsidR="008A1614" w:rsidRDefault="008A1614" w:rsidP="0028735F"/>
    <w:p w14:paraId="6DB130E5" w14:textId="46CDB017" w:rsidR="008A1614" w:rsidRDefault="00BE7488" w:rsidP="0028735F">
      <w:pPr>
        <w:pStyle w:val="Heading3"/>
      </w:pPr>
      <w:bookmarkStart w:id="867" w:name="_Toc368246708"/>
      <w:r>
        <w:t xml:space="preserve">3.5.1.  </w:t>
      </w:r>
      <w:r w:rsidR="00726AE6">
        <w:t xml:space="preserve">Diseño visual (Storyboard) </w:t>
      </w:r>
      <w:r w:rsidR="008A1614">
        <w:t>de la aplicación web</w:t>
      </w:r>
      <w:bookmarkEnd w:id="867"/>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868" w:author="Borja Gonzalez" w:date="2017-09-08T10:44:00Z"/>
        </w:rPr>
      </w:pPr>
    </w:p>
    <w:p w14:paraId="254E275E" w14:textId="74CC9108" w:rsidR="008A1614" w:rsidRDefault="003B170A" w:rsidP="0028735F">
      <w:pPr>
        <w:rPr>
          <w:ins w:id="869" w:author="Borja Gonzalez" w:date="2017-09-08T10:44:00Z"/>
        </w:rPr>
      </w:pPr>
      <w:commentRangeStart w:id="870"/>
      <w:r w:rsidRPr="00052B1B">
        <w:rPr>
          <w:noProof/>
          <w:lang w:val="en-US"/>
        </w:rPr>
        <w:lastRenderedPageBreak/>
        <w:drawing>
          <wp:inline distT="0" distB="0" distL="0" distR="0" wp14:anchorId="21D491D1" wp14:editId="68476FA1">
            <wp:extent cx="4457700" cy="3347751"/>
            <wp:effectExtent l="19050" t="19050" r="19050" b="2413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commentRangeEnd w:id="870"/>
      <w:r w:rsidR="000B3518">
        <w:rPr>
          <w:rStyle w:val="CommentReference"/>
        </w:rPr>
        <w:commentReference w:id="870"/>
      </w:r>
    </w:p>
    <w:p w14:paraId="0505827B" w14:textId="77777777" w:rsidR="008A1614" w:rsidRDefault="008A1614" w:rsidP="0028735F">
      <w:pPr>
        <w:rPr>
          <w:ins w:id="871" w:author="Borja Gonzalez" w:date="2017-09-08T11:09:00Z"/>
        </w:rPr>
      </w:pPr>
    </w:p>
    <w:p w14:paraId="76136A52" w14:textId="66017977" w:rsidR="00065470" w:rsidRDefault="00065470" w:rsidP="0028735F">
      <w:pPr>
        <w:rPr>
          <w:ins w:id="872"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397A783E" w14:textId="77777777" w:rsidR="000238E4" w:rsidRDefault="000238E4" w:rsidP="0028735F">
      <w:pPr>
        <w:rPr>
          <w:ins w:id="873" w:author="Borja Gonzalez" w:date="2017-09-28T15:56:00Z"/>
        </w:rPr>
      </w:pPr>
    </w:p>
    <w:p w14:paraId="2A63B279" w14:textId="77777777" w:rsidR="000238E4" w:rsidRDefault="000238E4" w:rsidP="0028735F">
      <w:pPr>
        <w:rPr>
          <w:ins w:id="874" w:author="Borja Gonzalez" w:date="2017-09-28T15:56:00Z"/>
        </w:rPr>
      </w:pPr>
    </w:p>
    <w:p w14:paraId="4DC29E87" w14:textId="77777777" w:rsidR="000238E4" w:rsidRDefault="000238E4" w:rsidP="0028735F">
      <w:pPr>
        <w:rPr>
          <w:ins w:id="875" w:author="Borja Gonzalez" w:date="2017-09-28T15:56:00Z"/>
        </w:rPr>
      </w:pPr>
    </w:p>
    <w:p w14:paraId="3E488154" w14:textId="77777777" w:rsidR="000238E4" w:rsidRDefault="000238E4" w:rsidP="0028735F">
      <w:pPr>
        <w:rPr>
          <w:ins w:id="876" w:author="Borja Gonzalez" w:date="2017-09-28T15:56:00Z"/>
        </w:rPr>
      </w:pPr>
    </w:p>
    <w:p w14:paraId="7E9636A6" w14:textId="77777777" w:rsidR="000238E4" w:rsidRDefault="000238E4" w:rsidP="0028735F">
      <w:pPr>
        <w:rPr>
          <w:ins w:id="877" w:author="Borja Gonzalez" w:date="2017-09-28T15:56:00Z"/>
        </w:rPr>
      </w:pPr>
    </w:p>
    <w:p w14:paraId="63BB74EA" w14:textId="77777777" w:rsidR="000238E4" w:rsidRDefault="000238E4" w:rsidP="0028735F">
      <w:pPr>
        <w:rPr>
          <w:ins w:id="878" w:author="Borja Gonzalez" w:date="2017-09-28T15:56:00Z"/>
        </w:rPr>
      </w:pPr>
    </w:p>
    <w:p w14:paraId="29812387" w14:textId="77777777" w:rsidR="000238E4" w:rsidRDefault="000238E4" w:rsidP="0028735F">
      <w:pPr>
        <w:rPr>
          <w:ins w:id="879" w:author="Borja Gonzalez" w:date="2017-09-28T15:56:00Z"/>
        </w:rPr>
      </w:pPr>
    </w:p>
    <w:p w14:paraId="5A3CC8CF" w14:textId="77777777" w:rsidR="000238E4" w:rsidRDefault="000238E4" w:rsidP="0028735F">
      <w:pPr>
        <w:rPr>
          <w:ins w:id="880" w:author="Borja Gonzalez" w:date="2017-09-28T15:56:00Z"/>
        </w:rPr>
      </w:pPr>
    </w:p>
    <w:p w14:paraId="68F09413" w14:textId="77777777" w:rsidR="000238E4" w:rsidRDefault="000238E4" w:rsidP="0028735F">
      <w:pPr>
        <w:rPr>
          <w:ins w:id="881" w:author="Borja Gonzalez" w:date="2017-09-28T15:56:00Z"/>
        </w:rPr>
      </w:pPr>
    </w:p>
    <w:p w14:paraId="706D85CD" w14:textId="77777777" w:rsidR="000238E4" w:rsidRDefault="000238E4" w:rsidP="0028735F">
      <w:pPr>
        <w:rPr>
          <w:ins w:id="882" w:author="Borja Gonzalez" w:date="2017-09-28T15:56:00Z"/>
        </w:rPr>
      </w:pPr>
    </w:p>
    <w:p w14:paraId="34B2EEB4" w14:textId="77777777" w:rsidR="000238E4" w:rsidRDefault="000238E4" w:rsidP="0028735F">
      <w:pPr>
        <w:rPr>
          <w:ins w:id="883" w:author="Borja Gonzalez" w:date="2017-09-28T15:56:00Z"/>
        </w:rPr>
      </w:pPr>
    </w:p>
    <w:p w14:paraId="4F7C3227" w14:textId="77777777" w:rsidR="000238E4" w:rsidRDefault="000238E4" w:rsidP="0028735F">
      <w:pPr>
        <w:rPr>
          <w:ins w:id="884" w:author="Borja Gonzalez" w:date="2017-09-28T15:56:00Z"/>
        </w:rPr>
      </w:pP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Heading4"/>
        <w:rPr>
          <w:ins w:id="885" w:author="Borja Gonzalez" w:date="2017-09-28T15:56:00Z"/>
        </w:rPr>
      </w:pPr>
      <w:r>
        <w:t xml:space="preserve">3.5.1.2  </w:t>
      </w:r>
      <w:r w:rsidR="00065470">
        <w:t>Sección de Pacientes</w:t>
      </w:r>
    </w:p>
    <w:p w14:paraId="3569DE1B" w14:textId="77777777" w:rsidR="000238E4" w:rsidRPr="000238E4" w:rsidRDefault="000238E4">
      <w:pPr>
        <w:pPrChange w:id="886" w:author="Borja Gonzalez" w:date="2017-09-28T15:56:00Z">
          <w:pPr>
            <w:pStyle w:val="Heading4"/>
          </w:pPr>
        </w:pPrChange>
      </w:pPr>
    </w:p>
    <w:p w14:paraId="657935D7" w14:textId="2FAD0089" w:rsidR="00065470" w:rsidRDefault="003B170A" w:rsidP="00D51A6F">
      <w:pPr>
        <w:pStyle w:val="Heading2"/>
      </w:pPr>
      <w:bookmarkStart w:id="887" w:name="_Toc364792197"/>
      <w:bookmarkStart w:id="888" w:name="_Toc366229219"/>
      <w:commentRangeStart w:id="889"/>
      <w:ins w:id="890" w:author="Borja Gonzalez" w:date="2017-09-26T13:04:00Z">
        <w:r>
          <w:rPr>
            <w:noProof/>
            <w:lang w:val="en-US"/>
            <w:rPrChange w:id="891" w:author="Unknown">
              <w:rPr>
                <w:i/>
                <w:iCs/>
                <w:noProof/>
                <w:sz w:val="24"/>
                <w:szCs w:val="24"/>
                <w:lang w:val="en-US"/>
              </w:rPr>
            </w:rPrChange>
          </w:rPr>
          <w:lastRenderedPageBreak/>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commentRangeEnd w:id="889"/>
      <w:r w:rsidR="000B3518">
        <w:rPr>
          <w:rStyle w:val="CommentReference"/>
          <w:rFonts w:asciiTheme="minorHAnsi" w:eastAsiaTheme="minorEastAsia" w:hAnsiTheme="minorHAnsi" w:cstheme="minorBidi"/>
          <w:b w:val="0"/>
          <w:bCs w:val="0"/>
          <w:color w:val="auto"/>
        </w:rPr>
        <w:commentReference w:id="889"/>
      </w:r>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lastRenderedPageBreak/>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892" w:name="_Toc368246709"/>
      <w:r>
        <w:t xml:space="preserve">3.5.2  </w:t>
      </w:r>
      <w:r w:rsidR="003022BA">
        <w:t>Esquema del modelo de datos</w:t>
      </w:r>
      <w:bookmarkEnd w:id="892"/>
    </w:p>
    <w:p w14:paraId="238E9047" w14:textId="1B3D0554" w:rsidR="00A2322F" w:rsidRDefault="00BE7488" w:rsidP="00A2322F">
      <w:pPr>
        <w:pStyle w:val="Heading4"/>
        <w:rPr>
          <w:ins w:id="893" w:author="Borja Gonzalez" w:date="2017-09-08T18:13:00Z"/>
        </w:rPr>
      </w:pPr>
      <w:r>
        <w:t xml:space="preserve">3.5.2.1  </w:t>
      </w:r>
      <w:ins w:id="894" w:author="Rodrigo García" w:date="2017-09-29T10:29:00Z">
        <w:r w:rsidR="000B3518">
          <w:t xml:space="preserve">Modelo de datos: </w:t>
        </w:r>
      </w:ins>
      <w:r w:rsidR="00A2322F">
        <w:t xml:space="preserve">EER </w:t>
      </w:r>
      <w:del w:id="895" w:author="Rodrigo García" w:date="2017-09-29T10:29:00Z">
        <w:r w:rsidR="00A2322F" w:rsidDel="000B3518">
          <w:delText>– Enhanced Entity-relationship model</w:delText>
        </w:r>
      </w:del>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pPr>
        <w:pStyle w:val="ListParagraph"/>
        <w:numPr>
          <w:ilvl w:val="0"/>
          <w:numId w:val="8"/>
        </w:numPr>
        <w:pPrChange w:id="896" w:author="Borja Gonzalez" w:date="2017-09-27T18:37:00Z">
          <w:pPr/>
        </w:pPrChange>
      </w:pPr>
      <w:r>
        <w:t>Uno a uno.</w:t>
      </w:r>
    </w:p>
    <w:p w14:paraId="319C1AFA" w14:textId="5E7C2063" w:rsidR="006F3764" w:rsidRDefault="006F3764">
      <w:pPr>
        <w:pStyle w:val="ListParagraph"/>
        <w:numPr>
          <w:ilvl w:val="0"/>
          <w:numId w:val="8"/>
        </w:numPr>
        <w:pPrChange w:id="897" w:author="Borja Gonzalez" w:date="2017-09-27T18:37:00Z">
          <w:pPr/>
        </w:pPrChange>
      </w:pPr>
      <w:r>
        <w:t>Uno a muchos.</w:t>
      </w:r>
    </w:p>
    <w:p w14:paraId="5AD2A7CC" w14:textId="13E8D095" w:rsidR="006F3764" w:rsidRPr="006F3764" w:rsidRDefault="006F3764">
      <w:pPr>
        <w:pStyle w:val="ListParagraph"/>
        <w:numPr>
          <w:ilvl w:val="0"/>
          <w:numId w:val="8"/>
        </w:numPr>
        <w:pPrChange w:id="898" w:author="Borja Gonzalez" w:date="2017-09-27T18:37:00Z">
          <w:pPr/>
        </w:pPrChange>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A0BF69" w14:textId="77777777" w:rsidR="00A562AB" w:rsidRDefault="00A562AB" w:rsidP="0028735F">
      <w:pPr>
        <w:rPr>
          <w:ins w:id="899"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900" w:author="Borja Gonzalez" w:date="2017-09-27T18:57:00Z">
        <w:r w:rsidR="003F7C6A" w:rsidDel="006972A5">
          <w:delText>1…n</w:delText>
        </w:r>
      </w:del>
      <w:r w:rsidR="003F7C6A">
        <w:t>)</w:t>
      </w:r>
      <w:del w:id="901" w:author="Rodrigo García" w:date="2017-09-29T10:29:00Z">
        <w:r w:rsidR="003F7C6A" w:rsidDel="000B3518">
          <w:delText xml:space="preserve"> </w:delText>
        </w:r>
      </w:del>
      <w:r w:rsidR="003F7C6A">
        <w:t xml:space="preserve">,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902"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903"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904"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0E23AA09" w:rsidR="00F56CA6" w:rsidDel="000B3518" w:rsidRDefault="00F56CA6" w:rsidP="00F56CA6">
      <w:pPr>
        <w:rPr>
          <w:del w:id="905" w:author="Rodrigo García" w:date="2017-09-29T10:29:00Z"/>
        </w:rPr>
      </w:pPr>
    </w:p>
    <w:p w14:paraId="2D0A04DC" w14:textId="0B238F16" w:rsidR="00252FD8" w:rsidRPr="009370C0" w:rsidDel="000B3518" w:rsidRDefault="00252FD8" w:rsidP="00252FD8">
      <w:pPr>
        <w:rPr>
          <w:del w:id="906" w:author="Rodrigo García" w:date="2017-09-29T10:29:00Z"/>
        </w:rPr>
      </w:pPr>
    </w:p>
    <w:p w14:paraId="1123EAF5" w14:textId="76D41C56" w:rsidR="004357C6" w:rsidDel="000B3518" w:rsidRDefault="004357C6" w:rsidP="0028735F">
      <w:pPr>
        <w:rPr>
          <w:del w:id="907" w:author="Rodrigo García" w:date="2017-09-29T10:29:00Z"/>
        </w:rPr>
      </w:pPr>
    </w:p>
    <w:p w14:paraId="10C74C9A" w14:textId="23369D3E" w:rsidR="00850FEB" w:rsidRDefault="00BE7488" w:rsidP="0028735F">
      <w:pPr>
        <w:pStyle w:val="Heading3"/>
        <w:rPr>
          <w:ins w:id="908" w:author="Borja Gonzalez" w:date="2017-09-26T16:27:00Z"/>
        </w:rPr>
      </w:pPr>
      <w:bookmarkStart w:id="909" w:name="_Toc368246710"/>
      <w:r>
        <w:t xml:space="preserve">3.5.3  </w:t>
      </w:r>
      <w:r w:rsidR="003B3448">
        <w:t xml:space="preserve">Estructura del archivo </w:t>
      </w:r>
      <w:commentRangeStart w:id="910"/>
      <w:r w:rsidR="003B3448">
        <w:t>CSV</w:t>
      </w:r>
      <w:bookmarkEnd w:id="909"/>
      <w:commentRangeEnd w:id="910"/>
      <w:r w:rsidR="000B3518">
        <w:rPr>
          <w:rStyle w:val="CommentReference"/>
          <w:rFonts w:asciiTheme="minorHAnsi" w:eastAsiaTheme="minorEastAsia" w:hAnsiTheme="minorHAnsi" w:cstheme="minorBidi"/>
          <w:b w:val="0"/>
          <w:bCs w:val="0"/>
          <w:color w:val="auto"/>
        </w:rPr>
        <w:commentReference w:id="910"/>
      </w:r>
    </w:p>
    <w:p w14:paraId="4292E54F" w14:textId="2CE18B79" w:rsidR="00B41153" w:rsidRDefault="00B41153" w:rsidP="00B41153">
      <w:pPr>
        <w:rPr>
          <w:ins w:id="911" w:author="Rodrigo García" w:date="2017-09-29T10:29:00Z"/>
        </w:rPr>
      </w:pPr>
    </w:p>
    <w:p w14:paraId="63B05C73" w14:textId="77777777" w:rsidR="000B3518" w:rsidRDefault="000B3518" w:rsidP="00B41153">
      <w:pPr>
        <w:rPr>
          <w:ins w:id="912"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4418E996" w:rsidR="003B3448" w:rsidRDefault="003F141D" w:rsidP="0028735F">
      <w:r>
        <w:t>La primera</w:t>
      </w:r>
      <w:r w:rsidR="004E1EED">
        <w:t xml:space="preserve"> tabla muestra el contenido original </w:t>
      </w:r>
      <w:r>
        <w:t>del archivo CSV. La tabla siguiente muestra c</w:t>
      </w:r>
      <w:ins w:id="913" w:author="Rodrigo García" w:date="2017-09-29T10:30:00Z">
        <w:r w:rsidR="000B3518">
          <w:t>ó</w:t>
        </w:r>
      </w:ins>
      <w:del w:id="914" w:author="Rodrigo García" w:date="2017-09-29T10:30:00Z">
        <w:r w:rsidDel="000B3518">
          <w:delText>o</w:delText>
        </w:r>
      </w:del>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915" w:author="Rodrigo García" w:date="2017-09-29T10:31:00Z">
        <w:r w:rsidR="00DC428D">
          <w:t>,</w:t>
        </w:r>
      </w:ins>
      <w:r w:rsidR="00403458">
        <w:t xml:space="preserve"> ya que a la hora de mostrar los gráficos, nos encontramos valores de </w:t>
      </w:r>
      <w:r w:rsidR="00FB6C2E">
        <w:t>entre 50 y -50 grados en los distintos rangos de movimientos, por lo que un cambio de 0.001 grados no se aprecia en absoluto en los gráficos.</w:t>
      </w:r>
    </w:p>
    <w:p w14:paraId="3226676E" w14:textId="62F769F5" w:rsidR="00E333DA" w:rsidRDefault="00E333DA" w:rsidP="0028735F">
      <w:r>
        <w:fldChar w:fldCharType="begin"/>
      </w:r>
      <w:r>
        <w:instrText xml:space="preserve"> LINK </w:instrText>
      </w:r>
      <w:r w:rsidR="0079781C">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916" w:name="RANGE!B2:B12"/>
            <w:r w:rsidRPr="00E333DA">
              <w:t>-0,10</w:t>
            </w:r>
            <w:bookmarkEnd w:id="91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lastRenderedPageBreak/>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917"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RPr="003B3448" w:rsidDel="00DC428D" w:rsidRDefault="00FB6C2E" w:rsidP="0028735F">
      <w:pPr>
        <w:rPr>
          <w:del w:id="918" w:author="Rodrigo García" w:date="2017-09-29T10:31:00Z"/>
        </w:rPr>
      </w:pPr>
    </w:p>
    <w:p w14:paraId="147AD41B" w14:textId="51EFAC81" w:rsidR="00D51A6F" w:rsidRDefault="00BE7488" w:rsidP="00D51A6F">
      <w:pPr>
        <w:pStyle w:val="Heading1"/>
      </w:pPr>
      <w:bookmarkStart w:id="919" w:name="_Toc364792198"/>
      <w:bookmarkStart w:id="920" w:name="_Toc366229220"/>
      <w:bookmarkStart w:id="921" w:name="_Toc368246711"/>
      <w:bookmarkEnd w:id="887"/>
      <w:bookmarkEnd w:id="888"/>
      <w:r>
        <w:t xml:space="preserve">4.  </w:t>
      </w:r>
      <w:r w:rsidR="00D51A6F" w:rsidRPr="0040221C">
        <w:t>Implementación</w:t>
      </w:r>
      <w:bookmarkEnd w:id="919"/>
      <w:bookmarkEnd w:id="920"/>
      <w:bookmarkEnd w:id="921"/>
    </w:p>
    <w:p w14:paraId="4F6B079D" w14:textId="77777777" w:rsidR="00932FA0" w:rsidRPr="00932FA0" w:rsidRDefault="00932FA0" w:rsidP="00932FA0"/>
    <w:p w14:paraId="7918E0CA" w14:textId="65E94C83" w:rsidR="00932FA0" w:rsidRDefault="00932FA0" w:rsidP="00932FA0">
      <w:r w:rsidRPr="00932FA0">
        <w:t>En este cap</w:t>
      </w:r>
      <w:del w:id="922" w:author="Rodrigo García" w:date="2017-09-29T10:32:00Z">
        <w:r w:rsidRPr="00932FA0" w:rsidDel="00DC428D">
          <w:delText>i</w:delText>
        </w:r>
      </w:del>
      <w:ins w:id="923"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924" w:author="Rodrigo García" w:date="2017-09-29T10:32:00Z">
        <w:r w:rsidRPr="00932FA0" w:rsidDel="00DC428D">
          <w:delText>se va a poder visualizar</w:delText>
        </w:r>
      </w:del>
      <w:ins w:id="925"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926" w:name="_Toc368246712"/>
      <w:r>
        <w:t>4.1.  Comunicación Cliente-Servidor</w:t>
      </w:r>
      <w:bookmarkEnd w:id="926"/>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927" w:author="Borja Gonzalez" w:date="2017-09-26T22:11:00Z">
        <w:r>
          <w:t xml:space="preserve">. </w:t>
        </w:r>
      </w:ins>
      <w:r w:rsidR="003100B2">
        <w:t xml:space="preserve">A continuación </w:t>
      </w:r>
      <w:del w:id="928" w:author="Rodrigo García" w:date="2017-09-29T10:32:00Z">
        <w:r w:rsidR="003100B2" w:rsidDel="00DC428D">
          <w:delText xml:space="preserve">podremos </w:delText>
        </w:r>
      </w:del>
      <w:ins w:id="929" w:author="Rodrigo García" w:date="2017-09-29T10:32:00Z">
        <w:r w:rsidR="00DC428D">
          <w:t>se puede</w:t>
        </w:r>
      </w:ins>
      <w:r w:rsidR="003100B2">
        <w:t xml:space="preserve"> ver c</w:t>
      </w:r>
      <w:del w:id="930" w:author="Rodrigo García" w:date="2017-09-29T10:32:00Z">
        <w:r w:rsidR="003100B2" w:rsidDel="00DC428D">
          <w:delText>o</w:delText>
        </w:r>
      </w:del>
      <w:ins w:id="931"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932" w:name="_Toc368246713"/>
      <w:r>
        <w:t>4.1.1.  Servidor</w:t>
      </w:r>
      <w:bookmarkEnd w:id="932"/>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24A1434D" w:rsidR="000668F5" w:rsidRDefault="000238E4" w:rsidP="00A51E6E">
      <w:ins w:id="933" w:author="Borja Gonzalez" w:date="2017-09-28T15:59:00Z">
        <w:r>
          <w:rPr>
            <w:noProof/>
            <w:lang w:val="en-US"/>
          </w:rPr>
          <mc:AlternateContent>
            <mc:Choice Requires="wps">
              <w:drawing>
                <wp:anchor distT="0" distB="0" distL="114300" distR="114300" simplePos="0" relativeHeight="251665408" behindDoc="0" locked="0" layoutInCell="1" allowOverlap="1" wp14:anchorId="599FB737" wp14:editId="0AEAB2AD">
                  <wp:simplePos x="0" y="0"/>
                  <wp:positionH relativeFrom="column">
                    <wp:posOffset>0</wp:posOffset>
                  </wp:positionH>
                  <wp:positionV relativeFrom="paragraph">
                    <wp:posOffset>208915</wp:posOffset>
                  </wp:positionV>
                  <wp:extent cx="4800600" cy="8001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8006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845CBD" w14:textId="77777777" w:rsidR="000B3518" w:rsidRPr="003E7E71" w:rsidRDefault="000B3518" w:rsidP="003E7E71">
                              <w:pPr>
                                <w:widowControl w:val="0"/>
                                <w:autoSpaceDE w:val="0"/>
                                <w:autoSpaceDN w:val="0"/>
                                <w:adjustRightInd w:val="0"/>
                                <w:rPr>
                                  <w:ins w:id="934" w:author="Borja Gonzalez" w:date="2017-09-28T17:22:00Z"/>
                                  <w:rFonts w:ascii="Monaco" w:hAnsi="Monaco" w:cs="Monaco"/>
                                  <w:lang w:val="en-US"/>
                                  <w:rPrChange w:id="935" w:author="Borja Gonzalez" w:date="2017-09-28T17:22:00Z">
                                    <w:rPr>
                                      <w:ins w:id="936" w:author="Borja Gonzalez" w:date="2017-09-28T17:22:00Z"/>
                                      <w:rFonts w:ascii="Monaco" w:hAnsi="Monaco" w:cs="Monaco"/>
                                      <w:sz w:val="32"/>
                                      <w:szCs w:val="32"/>
                                      <w:lang w:val="en-US"/>
                                    </w:rPr>
                                  </w:rPrChange>
                                </w:rPr>
                              </w:pPr>
                              <w:ins w:id="937" w:author="Borja Gonzalez" w:date="2017-09-28T17:22:00Z">
                                <w:r w:rsidRPr="003E7E71">
                                  <w:rPr>
                                    <w:rFonts w:ascii="Monaco" w:hAnsi="Monaco" w:cs="Monaco"/>
                                    <w:b/>
                                    <w:bCs/>
                                    <w:color w:val="204A87"/>
                                    <w:lang w:val="en-US"/>
                                    <w:rPrChange w:id="938"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93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40"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941"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942"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94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44"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945"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946"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947" w:author="Borja Gonzalez" w:date="2017-09-28T17:22:00Z">
                                      <w:rPr>
                                        <w:rFonts w:ascii="Monaco" w:hAnsi="Monaco" w:cs="Monaco"/>
                                        <w:b/>
                                        <w:bCs/>
                                        <w:color w:val="000000"/>
                                        <w:sz w:val="32"/>
                                        <w:szCs w:val="32"/>
                                        <w:lang w:val="en-US"/>
                                      </w:rPr>
                                    </w:rPrChange>
                                  </w:rPr>
                                  <w:t>);</w:t>
                                </w:r>
                              </w:ins>
                            </w:p>
                            <w:p w14:paraId="0DE688D8" w14:textId="77777777" w:rsidR="000B3518" w:rsidRPr="003E7E71" w:rsidRDefault="000B3518" w:rsidP="003E7E71">
                              <w:pPr>
                                <w:widowControl w:val="0"/>
                                <w:autoSpaceDE w:val="0"/>
                                <w:autoSpaceDN w:val="0"/>
                                <w:adjustRightInd w:val="0"/>
                                <w:rPr>
                                  <w:ins w:id="948" w:author="Borja Gonzalez" w:date="2017-09-28T17:22:00Z"/>
                                  <w:rFonts w:ascii="Monaco" w:hAnsi="Monaco" w:cs="Monaco"/>
                                  <w:lang w:val="en-US"/>
                                  <w:rPrChange w:id="949" w:author="Borja Gonzalez" w:date="2017-09-28T17:22:00Z">
                                    <w:rPr>
                                      <w:ins w:id="950" w:author="Borja Gonzalez" w:date="2017-09-28T17:22:00Z"/>
                                      <w:rFonts w:ascii="Monaco" w:hAnsi="Monaco" w:cs="Monaco"/>
                                      <w:sz w:val="32"/>
                                      <w:szCs w:val="32"/>
                                      <w:lang w:val="en-US"/>
                                    </w:rPr>
                                  </w:rPrChange>
                                </w:rPr>
                              </w:pPr>
                              <w:ins w:id="951" w:author="Borja Gonzalez" w:date="2017-09-28T17:22:00Z">
                                <w:r w:rsidRPr="003E7E71">
                                  <w:rPr>
                                    <w:rFonts w:ascii="Monaco" w:hAnsi="Monaco" w:cs="Monaco"/>
                                    <w:b/>
                                    <w:bCs/>
                                    <w:color w:val="204A87"/>
                                    <w:lang w:val="en-US"/>
                                    <w:rPrChange w:id="952"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95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54"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955"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956"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95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58"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959"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960"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961" w:author="Borja Gonzalez" w:date="2017-09-28T17:22:00Z">
                                      <w:rPr>
                                        <w:rFonts w:ascii="Monaco" w:hAnsi="Monaco" w:cs="Monaco"/>
                                        <w:b/>
                                        <w:bCs/>
                                        <w:color w:val="000000"/>
                                        <w:sz w:val="32"/>
                                        <w:szCs w:val="32"/>
                                        <w:lang w:val="en-US"/>
                                      </w:rPr>
                                    </w:rPrChange>
                                  </w:rPr>
                                  <w:t>);</w:t>
                                </w:r>
                              </w:ins>
                            </w:p>
                            <w:p w14:paraId="601C7333" w14:textId="77777777" w:rsidR="000B3518" w:rsidRPr="003E7E71" w:rsidRDefault="000B3518" w:rsidP="003E7E71">
                              <w:pPr>
                                <w:widowControl w:val="0"/>
                                <w:autoSpaceDE w:val="0"/>
                                <w:autoSpaceDN w:val="0"/>
                                <w:adjustRightInd w:val="0"/>
                                <w:rPr>
                                  <w:ins w:id="962" w:author="Borja Gonzalez" w:date="2017-09-28T17:22:00Z"/>
                                  <w:rFonts w:ascii="Monaco" w:hAnsi="Monaco" w:cs="Monaco"/>
                                  <w:lang w:val="en-US"/>
                                  <w:rPrChange w:id="963" w:author="Borja Gonzalez" w:date="2017-09-28T17:22:00Z">
                                    <w:rPr>
                                      <w:ins w:id="964" w:author="Borja Gonzalez" w:date="2017-09-28T17:22:00Z"/>
                                      <w:rFonts w:ascii="Monaco" w:hAnsi="Monaco" w:cs="Monaco"/>
                                      <w:sz w:val="32"/>
                                      <w:szCs w:val="32"/>
                                      <w:lang w:val="en-US"/>
                                    </w:rPr>
                                  </w:rPrChange>
                                </w:rPr>
                              </w:pPr>
                              <w:ins w:id="965" w:author="Borja Gonzalez" w:date="2017-09-28T17:22:00Z">
                                <w:r w:rsidRPr="003E7E71">
                                  <w:rPr>
                                    <w:rFonts w:ascii="Monaco" w:hAnsi="Monaco" w:cs="Monaco"/>
                                    <w:b/>
                                    <w:bCs/>
                                    <w:color w:val="204A87"/>
                                    <w:lang w:val="en-US"/>
                                    <w:rPrChange w:id="966"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96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68"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969"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970"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97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72"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973"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974"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975" w:author="Borja Gonzalez" w:date="2017-09-28T17:22:00Z">
                                      <w:rPr>
                                        <w:rFonts w:ascii="Monaco" w:hAnsi="Monaco" w:cs="Monaco"/>
                                        <w:b/>
                                        <w:bCs/>
                                        <w:color w:val="000000"/>
                                        <w:sz w:val="32"/>
                                        <w:szCs w:val="32"/>
                                        <w:lang w:val="en-US"/>
                                      </w:rPr>
                                    </w:rPrChange>
                                  </w:rPr>
                                  <w:t>);</w:t>
                                </w:r>
                              </w:ins>
                            </w:p>
                            <w:p w14:paraId="7B5F57ED" w14:textId="5E24B6C4" w:rsidR="000B3518" w:rsidRPr="00044CA7" w:rsidRDefault="000B3518" w:rsidP="00BA6F60">
                              <w:pPr>
                                <w:rPr>
                                  <w:lang w:val="en-US"/>
                                  <w:rPrChange w:id="976" w:author="Rodrigo García" w:date="2017-09-29T10:18: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FB737" id="Text Box 68" o:spid="_x0000_s1027" type="#_x0000_t202" style="position:absolute;margin-left:0;margin-top:16.45pt;width:378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" filled="f" stroked="f">
                  <v:textbox>
                    <w:txbxContent>
                      <w:p w14:paraId="41845CBD" w14:textId="77777777" w:rsidR="000B3518" w:rsidRPr="003E7E71" w:rsidRDefault="000B3518" w:rsidP="003E7E71">
                        <w:pPr>
                          <w:widowControl w:val="0"/>
                          <w:autoSpaceDE w:val="0"/>
                          <w:autoSpaceDN w:val="0"/>
                          <w:adjustRightInd w:val="0"/>
                          <w:rPr>
                            <w:ins w:id="977" w:author="Borja Gonzalez" w:date="2017-09-28T17:22:00Z"/>
                            <w:rFonts w:ascii="Monaco" w:hAnsi="Monaco" w:cs="Monaco"/>
                            <w:lang w:val="en-US"/>
                            <w:rPrChange w:id="978" w:author="Borja Gonzalez" w:date="2017-09-28T17:22:00Z">
                              <w:rPr>
                                <w:ins w:id="979" w:author="Borja Gonzalez" w:date="2017-09-28T17:22:00Z"/>
                                <w:rFonts w:ascii="Monaco" w:hAnsi="Monaco" w:cs="Monaco"/>
                                <w:sz w:val="32"/>
                                <w:szCs w:val="32"/>
                                <w:lang w:val="en-US"/>
                              </w:rPr>
                            </w:rPrChange>
                          </w:rPr>
                        </w:pPr>
                        <w:ins w:id="980" w:author="Borja Gonzalez" w:date="2017-09-28T17:22:00Z">
                          <w:r w:rsidRPr="003E7E71">
                            <w:rPr>
                              <w:rFonts w:ascii="Monaco" w:hAnsi="Monaco" w:cs="Monaco"/>
                              <w:b/>
                              <w:bCs/>
                              <w:color w:val="204A87"/>
                              <w:lang w:val="en-US"/>
                              <w:rPrChange w:id="981"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982"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83"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984"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985"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98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87"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988"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989"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990" w:author="Borja Gonzalez" w:date="2017-09-28T17:22:00Z">
                                <w:rPr>
                                  <w:rFonts w:ascii="Monaco" w:hAnsi="Monaco" w:cs="Monaco"/>
                                  <w:b/>
                                  <w:bCs/>
                                  <w:color w:val="000000"/>
                                  <w:sz w:val="32"/>
                                  <w:szCs w:val="32"/>
                                  <w:lang w:val="en-US"/>
                                </w:rPr>
                              </w:rPrChange>
                            </w:rPr>
                            <w:t>);</w:t>
                          </w:r>
                        </w:ins>
                      </w:p>
                      <w:p w14:paraId="0DE688D8" w14:textId="77777777" w:rsidR="000B3518" w:rsidRPr="003E7E71" w:rsidRDefault="000B3518" w:rsidP="003E7E71">
                        <w:pPr>
                          <w:widowControl w:val="0"/>
                          <w:autoSpaceDE w:val="0"/>
                          <w:autoSpaceDN w:val="0"/>
                          <w:adjustRightInd w:val="0"/>
                          <w:rPr>
                            <w:ins w:id="991" w:author="Borja Gonzalez" w:date="2017-09-28T17:22:00Z"/>
                            <w:rFonts w:ascii="Monaco" w:hAnsi="Monaco" w:cs="Monaco"/>
                            <w:lang w:val="en-US"/>
                            <w:rPrChange w:id="992" w:author="Borja Gonzalez" w:date="2017-09-28T17:22:00Z">
                              <w:rPr>
                                <w:ins w:id="993" w:author="Borja Gonzalez" w:date="2017-09-28T17:22:00Z"/>
                                <w:rFonts w:ascii="Monaco" w:hAnsi="Monaco" w:cs="Monaco"/>
                                <w:sz w:val="32"/>
                                <w:szCs w:val="32"/>
                                <w:lang w:val="en-US"/>
                              </w:rPr>
                            </w:rPrChange>
                          </w:rPr>
                        </w:pPr>
                        <w:ins w:id="994" w:author="Borja Gonzalez" w:date="2017-09-28T17:22:00Z">
                          <w:r w:rsidRPr="003E7E71">
                            <w:rPr>
                              <w:rFonts w:ascii="Monaco" w:hAnsi="Monaco" w:cs="Monaco"/>
                              <w:b/>
                              <w:bCs/>
                              <w:color w:val="204A87"/>
                              <w:lang w:val="en-US"/>
                              <w:rPrChange w:id="995"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99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997"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998"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999"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1000"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1001"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1002"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1003"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1004" w:author="Borja Gonzalez" w:date="2017-09-28T17:22:00Z">
                                <w:rPr>
                                  <w:rFonts w:ascii="Monaco" w:hAnsi="Monaco" w:cs="Monaco"/>
                                  <w:b/>
                                  <w:bCs/>
                                  <w:color w:val="000000"/>
                                  <w:sz w:val="32"/>
                                  <w:szCs w:val="32"/>
                                  <w:lang w:val="en-US"/>
                                </w:rPr>
                              </w:rPrChange>
                            </w:rPr>
                            <w:t>);</w:t>
                          </w:r>
                        </w:ins>
                      </w:p>
                      <w:p w14:paraId="601C7333" w14:textId="77777777" w:rsidR="000B3518" w:rsidRPr="003E7E71" w:rsidRDefault="000B3518" w:rsidP="003E7E71">
                        <w:pPr>
                          <w:widowControl w:val="0"/>
                          <w:autoSpaceDE w:val="0"/>
                          <w:autoSpaceDN w:val="0"/>
                          <w:adjustRightInd w:val="0"/>
                          <w:rPr>
                            <w:ins w:id="1005" w:author="Borja Gonzalez" w:date="2017-09-28T17:22:00Z"/>
                            <w:rFonts w:ascii="Monaco" w:hAnsi="Monaco" w:cs="Monaco"/>
                            <w:lang w:val="en-US"/>
                            <w:rPrChange w:id="1006" w:author="Borja Gonzalez" w:date="2017-09-28T17:22:00Z">
                              <w:rPr>
                                <w:ins w:id="1007" w:author="Borja Gonzalez" w:date="2017-09-28T17:22:00Z"/>
                                <w:rFonts w:ascii="Monaco" w:hAnsi="Monaco" w:cs="Monaco"/>
                                <w:sz w:val="32"/>
                                <w:szCs w:val="32"/>
                                <w:lang w:val="en-US"/>
                              </w:rPr>
                            </w:rPrChange>
                          </w:rPr>
                        </w:pPr>
                        <w:ins w:id="1008" w:author="Borja Gonzalez" w:date="2017-09-28T17:22:00Z">
                          <w:r w:rsidRPr="003E7E71">
                            <w:rPr>
                              <w:rFonts w:ascii="Monaco" w:hAnsi="Monaco" w:cs="Monaco"/>
                              <w:b/>
                              <w:bCs/>
                              <w:color w:val="204A87"/>
                              <w:lang w:val="en-US"/>
                              <w:rPrChange w:id="1009"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1010"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1011"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1012"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1013"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1014"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1015"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1016"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1017"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1018" w:author="Borja Gonzalez" w:date="2017-09-28T17:22:00Z">
                                <w:rPr>
                                  <w:rFonts w:ascii="Monaco" w:hAnsi="Monaco" w:cs="Monaco"/>
                                  <w:b/>
                                  <w:bCs/>
                                  <w:color w:val="000000"/>
                                  <w:sz w:val="32"/>
                                  <w:szCs w:val="32"/>
                                  <w:lang w:val="en-US"/>
                                </w:rPr>
                              </w:rPrChange>
                            </w:rPr>
                            <w:t>);</w:t>
                          </w:r>
                        </w:ins>
                      </w:p>
                      <w:p w14:paraId="7B5F57ED" w14:textId="5E24B6C4" w:rsidR="000B3518" w:rsidRPr="00044CA7" w:rsidRDefault="000B3518" w:rsidP="00BA6F60">
                        <w:pPr>
                          <w:rPr>
                            <w:lang w:val="en-US"/>
                            <w:rPrChange w:id="1019" w:author="Rodrigo García" w:date="2017-09-29T10:18:00Z">
                              <w:rPr/>
                            </w:rPrChange>
                          </w:rPr>
                        </w:pPr>
                      </w:p>
                    </w:txbxContent>
                  </v:textbox>
                  <w10:wrap type="square"/>
                </v:shape>
              </w:pict>
            </mc:Fallback>
          </mc:AlternateContent>
        </w:r>
      </w:ins>
    </w:p>
    <w:p w14:paraId="0997ECAC" w14:textId="68D550B1" w:rsidR="00556E25" w:rsidRDefault="000668F5" w:rsidP="00A51E6E">
      <w:del w:id="1020" w:author="Borja Gonzalez" w:date="2017-09-28T17:22:00Z">
        <w:r w:rsidDel="003E7E71">
          <w:rPr>
            <w:noProof/>
            <w:lang w:val="en-US"/>
          </w:rPr>
          <w:lastRenderedPageBreak/>
          <w:drawing>
            <wp:inline distT="0" distB="0" distL="0" distR="0" wp14:anchorId="2D3BD3B4" wp14:editId="5A8578D5">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del>
      <w:r w:rsidR="00556E25">
        <w:t xml:space="preserve"> </w:t>
      </w:r>
    </w:p>
    <w:p w14:paraId="2A249980" w14:textId="77777777" w:rsidR="000668F5" w:rsidRDefault="000668F5" w:rsidP="00A51E6E"/>
    <w:p w14:paraId="59219D0A" w14:textId="6EAF27A0" w:rsidR="000668F5" w:rsidRDefault="000668F5" w:rsidP="00A51E6E">
      <w:commentRangeStart w:id="1021"/>
      <w:r>
        <w:t xml:space="preserve">2.  </w:t>
      </w:r>
      <w:r w:rsidR="00F265D5">
        <w:t xml:space="preserve">Utilizando </w:t>
      </w:r>
      <w:commentRangeEnd w:id="1021"/>
      <w:r w:rsidR="00DC428D">
        <w:rPr>
          <w:rStyle w:val="CommentReference"/>
        </w:rPr>
        <w:commentReference w:id="1021"/>
      </w:r>
      <w:r w:rsidR="00F265D5">
        <w:t>el middleware estático, especificamos la carpeta pública del servidor para disponer de l</w:t>
      </w:r>
      <w:r w:rsidR="00447BFC">
        <w:t>as páginas</w:t>
      </w:r>
      <w:ins w:id="1022" w:author="Borja Gonzalez" w:date="2017-09-26T22:12:00Z">
        <w:r w:rsidR="00FB6C2E">
          <w:t xml:space="preserve"> </w:t>
        </w:r>
      </w:ins>
      <w:r w:rsidR="00F265D5">
        <w:t xml:space="preserve">HTML. </w:t>
      </w:r>
      <w:del w:id="1023" w:author="Rodrigo García" w:date="2017-09-29T10:32:00Z">
        <w:r w:rsidR="00F265D5" w:rsidDel="00DC428D">
          <w:delText>Ést</w:delText>
        </w:r>
        <w:r w:rsidR="00447BFC" w:rsidDel="00DC428D">
          <w:delText xml:space="preserve">as </w:delText>
        </w:r>
      </w:del>
      <w:ins w:id="1024" w:author="Rodrigo García" w:date="2017-09-29T10:32:00Z">
        <w:r w:rsidR="00DC428D">
          <w:t>E</w:t>
        </w:r>
        <w:r w:rsidR="00DC428D">
          <w:t xml:space="preserve">stas </w:t>
        </w:r>
      </w:ins>
      <w:r w:rsidR="00447BFC">
        <w:t>páginas</w:t>
      </w:r>
      <w:ins w:id="1025"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026" w:author="Rodrigo García" w:date="2017-09-29T10:32:00Z">
        <w:r w:rsidR="00F265D5" w:rsidDel="00DC428D">
          <w:delText>las códigos</w:delText>
        </w:r>
      </w:del>
      <w:ins w:id="1027" w:author="Rodrigo García" w:date="2017-09-29T10:32:00Z">
        <w:r w:rsidR="00DC428D">
          <w:t>el código</w:t>
        </w:r>
      </w:ins>
      <w:r w:rsidR="00F265D5">
        <w:t xml:space="preserve"> HTML (index.html, paciente.html y evolución.html) se encuentra</w:t>
      </w:r>
      <w:del w:id="1028" w:author="Rodrigo García" w:date="2017-09-29T10:33:00Z">
        <w:r w:rsidR="00F265D5" w:rsidDel="00DC428D">
          <w:delText>n</w:delText>
        </w:r>
      </w:del>
      <w:r w:rsidR="00F265D5">
        <w:t xml:space="preserve"> en la carpeta pagina_</w:t>
      </w:r>
      <w:r w:rsidR="00F137C1">
        <w:t>web.</w:t>
      </w:r>
    </w:p>
    <w:p w14:paraId="46510B9E" w14:textId="2EC4EEE5" w:rsidR="00F265D5" w:rsidRDefault="003E7E71" w:rsidP="00A51E6E">
      <w:ins w:id="1029" w:author="Borja Gonzalez" w:date="2017-09-28T17:23:00Z">
        <w:r>
          <w:rPr>
            <w:noProof/>
            <w:lang w:val="en-US"/>
          </w:rPr>
          <mc:AlternateContent>
            <mc:Choice Requires="wps">
              <w:drawing>
                <wp:anchor distT="0" distB="0" distL="114300" distR="114300" simplePos="0" relativeHeight="251666432" behindDoc="0" locked="0" layoutInCell="1" allowOverlap="1" wp14:anchorId="540D878E" wp14:editId="14106F44">
                  <wp:simplePos x="0" y="0"/>
                  <wp:positionH relativeFrom="column">
                    <wp:posOffset>0</wp:posOffset>
                  </wp:positionH>
                  <wp:positionV relativeFrom="paragraph">
                    <wp:posOffset>135255</wp:posOffset>
                  </wp:positionV>
                  <wp:extent cx="4457700" cy="5715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E29731" w14:textId="77777777" w:rsidR="000B3518" w:rsidRPr="003E7E71" w:rsidRDefault="000B3518" w:rsidP="003E7E71">
                              <w:pPr>
                                <w:widowControl w:val="0"/>
                                <w:autoSpaceDE w:val="0"/>
                                <w:autoSpaceDN w:val="0"/>
                                <w:adjustRightInd w:val="0"/>
                                <w:rPr>
                                  <w:ins w:id="1030" w:author="Borja Gonzalez" w:date="2017-09-28T17:23:00Z"/>
                                  <w:rFonts w:ascii="Monaco" w:hAnsi="Monaco" w:cs="Monaco"/>
                                  <w:lang w:val="en-US"/>
                                  <w:rPrChange w:id="1031" w:author="Borja Gonzalez" w:date="2017-09-28T17:23:00Z">
                                    <w:rPr>
                                      <w:ins w:id="1032" w:author="Borja Gonzalez" w:date="2017-09-28T17:23:00Z"/>
                                      <w:rFonts w:ascii="Monaco" w:hAnsi="Monaco" w:cs="Monaco"/>
                                      <w:sz w:val="32"/>
                                      <w:szCs w:val="32"/>
                                      <w:lang w:val="en-US"/>
                                    </w:rPr>
                                  </w:rPrChange>
                                </w:rPr>
                              </w:pPr>
                              <w:ins w:id="1033" w:author="Borja Gonzalez" w:date="2017-09-28T17:23:00Z">
                                <w:r w:rsidRPr="003E7E71">
                                  <w:rPr>
                                    <w:rFonts w:ascii="Monaco" w:hAnsi="Monaco" w:cs="Monaco"/>
                                    <w:b/>
                                    <w:bCs/>
                                    <w:color w:val="204A87"/>
                                    <w:lang w:val="en-US"/>
                                    <w:rPrChange w:id="1034"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1035"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1036"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1037"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1038"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1039"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1040"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1041" w:author="Borja Gonzalez" w:date="2017-09-28T17:23:00Z">
                                      <w:rPr>
                                        <w:rFonts w:ascii="Monaco" w:hAnsi="Monaco" w:cs="Monaco"/>
                                        <w:b/>
                                        <w:bCs/>
                                        <w:color w:val="000000"/>
                                        <w:sz w:val="32"/>
                                        <w:szCs w:val="32"/>
                                        <w:lang w:val="en-US"/>
                                      </w:rPr>
                                    </w:rPrChange>
                                  </w:rPr>
                                  <w:t>();</w:t>
                                </w:r>
                              </w:ins>
                            </w:p>
                            <w:p w14:paraId="29CF23F2" w14:textId="77777777" w:rsidR="000B3518" w:rsidRPr="003E7E71" w:rsidRDefault="000B3518" w:rsidP="003E7E71">
                              <w:pPr>
                                <w:widowControl w:val="0"/>
                                <w:autoSpaceDE w:val="0"/>
                                <w:autoSpaceDN w:val="0"/>
                                <w:adjustRightInd w:val="0"/>
                                <w:rPr>
                                  <w:ins w:id="1042" w:author="Borja Gonzalez" w:date="2017-09-28T17:23:00Z"/>
                                  <w:rFonts w:ascii="Monaco" w:hAnsi="Monaco" w:cs="Monaco"/>
                                  <w:lang w:val="en-US"/>
                                  <w:rPrChange w:id="1043" w:author="Borja Gonzalez" w:date="2017-09-28T17:23:00Z">
                                    <w:rPr>
                                      <w:ins w:id="1044" w:author="Borja Gonzalez" w:date="2017-09-28T17:23:00Z"/>
                                      <w:rFonts w:ascii="Monaco" w:hAnsi="Monaco" w:cs="Monaco"/>
                                      <w:sz w:val="32"/>
                                      <w:szCs w:val="32"/>
                                      <w:lang w:val="en-US"/>
                                    </w:rPr>
                                  </w:rPrChange>
                                </w:rPr>
                              </w:pPr>
                              <w:ins w:id="1045" w:author="Borja Gonzalez" w:date="2017-09-28T17:23:00Z">
                                <w:r w:rsidRPr="003E7E71">
                                  <w:rPr>
                                    <w:rFonts w:ascii="Monaco" w:hAnsi="Monaco" w:cs="Monaco"/>
                                    <w:color w:val="000000"/>
                                    <w:lang w:val="en-US"/>
                                    <w:rPrChange w:id="1046"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1047"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1048"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1049"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1050"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1051"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1052"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1053"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1054"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1055" w:author="Borja Gonzalez" w:date="2017-09-28T17:23:00Z">
                                      <w:rPr>
                                        <w:rFonts w:ascii="Monaco" w:hAnsi="Monaco" w:cs="Monaco"/>
                                        <w:b/>
                                        <w:bCs/>
                                        <w:color w:val="000000"/>
                                        <w:sz w:val="32"/>
                                        <w:szCs w:val="32"/>
                                        <w:lang w:val="en-US"/>
                                      </w:rPr>
                                    </w:rPrChange>
                                  </w:rPr>
                                  <w:t>));</w:t>
                                </w:r>
                              </w:ins>
                            </w:p>
                            <w:p w14:paraId="587D1BD1" w14:textId="77777777" w:rsidR="000B3518" w:rsidRPr="00044CA7" w:rsidRDefault="000B3518">
                              <w:pPr>
                                <w:rPr>
                                  <w:lang w:val="en-US"/>
                                  <w:rPrChange w:id="1056" w:author="Rodrigo García" w:date="2017-09-29T10:19: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878E" id="Text Box 69" o:spid="_x0000_s1028" type="#_x0000_t202" style="position:absolute;margin-left:0;margin-top:10.65pt;width:351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" filled="f" stroked="f">
                  <v:textbox>
                    <w:txbxContent>
                      <w:p w14:paraId="62E29731" w14:textId="77777777" w:rsidR="000B3518" w:rsidRPr="003E7E71" w:rsidRDefault="000B3518" w:rsidP="003E7E71">
                        <w:pPr>
                          <w:widowControl w:val="0"/>
                          <w:autoSpaceDE w:val="0"/>
                          <w:autoSpaceDN w:val="0"/>
                          <w:adjustRightInd w:val="0"/>
                          <w:rPr>
                            <w:ins w:id="1057" w:author="Borja Gonzalez" w:date="2017-09-28T17:23:00Z"/>
                            <w:rFonts w:ascii="Monaco" w:hAnsi="Monaco" w:cs="Monaco"/>
                            <w:lang w:val="en-US"/>
                            <w:rPrChange w:id="1058" w:author="Borja Gonzalez" w:date="2017-09-28T17:23:00Z">
                              <w:rPr>
                                <w:ins w:id="1059" w:author="Borja Gonzalez" w:date="2017-09-28T17:23:00Z"/>
                                <w:rFonts w:ascii="Monaco" w:hAnsi="Monaco" w:cs="Monaco"/>
                                <w:sz w:val="32"/>
                                <w:szCs w:val="32"/>
                                <w:lang w:val="en-US"/>
                              </w:rPr>
                            </w:rPrChange>
                          </w:rPr>
                        </w:pPr>
                        <w:ins w:id="1060" w:author="Borja Gonzalez" w:date="2017-09-28T17:23:00Z">
                          <w:r w:rsidRPr="003E7E71">
                            <w:rPr>
                              <w:rFonts w:ascii="Monaco" w:hAnsi="Monaco" w:cs="Monaco"/>
                              <w:b/>
                              <w:bCs/>
                              <w:color w:val="204A87"/>
                              <w:lang w:val="en-US"/>
                              <w:rPrChange w:id="1061"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1062"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1063"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1064"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1065"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1066"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1067"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1068" w:author="Borja Gonzalez" w:date="2017-09-28T17:23:00Z">
                                <w:rPr>
                                  <w:rFonts w:ascii="Monaco" w:hAnsi="Monaco" w:cs="Monaco"/>
                                  <w:b/>
                                  <w:bCs/>
                                  <w:color w:val="000000"/>
                                  <w:sz w:val="32"/>
                                  <w:szCs w:val="32"/>
                                  <w:lang w:val="en-US"/>
                                </w:rPr>
                              </w:rPrChange>
                            </w:rPr>
                            <w:t>();</w:t>
                          </w:r>
                        </w:ins>
                      </w:p>
                      <w:p w14:paraId="29CF23F2" w14:textId="77777777" w:rsidR="000B3518" w:rsidRPr="003E7E71" w:rsidRDefault="000B3518" w:rsidP="003E7E71">
                        <w:pPr>
                          <w:widowControl w:val="0"/>
                          <w:autoSpaceDE w:val="0"/>
                          <w:autoSpaceDN w:val="0"/>
                          <w:adjustRightInd w:val="0"/>
                          <w:rPr>
                            <w:ins w:id="1069" w:author="Borja Gonzalez" w:date="2017-09-28T17:23:00Z"/>
                            <w:rFonts w:ascii="Monaco" w:hAnsi="Monaco" w:cs="Monaco"/>
                            <w:lang w:val="en-US"/>
                            <w:rPrChange w:id="1070" w:author="Borja Gonzalez" w:date="2017-09-28T17:23:00Z">
                              <w:rPr>
                                <w:ins w:id="1071" w:author="Borja Gonzalez" w:date="2017-09-28T17:23:00Z"/>
                                <w:rFonts w:ascii="Monaco" w:hAnsi="Monaco" w:cs="Monaco"/>
                                <w:sz w:val="32"/>
                                <w:szCs w:val="32"/>
                                <w:lang w:val="en-US"/>
                              </w:rPr>
                            </w:rPrChange>
                          </w:rPr>
                        </w:pPr>
                        <w:ins w:id="1072" w:author="Borja Gonzalez" w:date="2017-09-28T17:23:00Z">
                          <w:r w:rsidRPr="003E7E71">
                            <w:rPr>
                              <w:rFonts w:ascii="Monaco" w:hAnsi="Monaco" w:cs="Monaco"/>
                              <w:color w:val="000000"/>
                              <w:lang w:val="en-US"/>
                              <w:rPrChange w:id="1073"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1074"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1075"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1076"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1077"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1078"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1079"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1080"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1081"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1082" w:author="Borja Gonzalez" w:date="2017-09-28T17:23:00Z">
                                <w:rPr>
                                  <w:rFonts w:ascii="Monaco" w:hAnsi="Monaco" w:cs="Monaco"/>
                                  <w:b/>
                                  <w:bCs/>
                                  <w:color w:val="000000"/>
                                  <w:sz w:val="32"/>
                                  <w:szCs w:val="32"/>
                                  <w:lang w:val="en-US"/>
                                </w:rPr>
                              </w:rPrChange>
                            </w:rPr>
                            <w:t>));</w:t>
                          </w:r>
                        </w:ins>
                      </w:p>
                      <w:p w14:paraId="587D1BD1" w14:textId="77777777" w:rsidR="000B3518" w:rsidRPr="00044CA7" w:rsidRDefault="000B3518">
                        <w:pPr>
                          <w:rPr>
                            <w:lang w:val="en-US"/>
                            <w:rPrChange w:id="1083" w:author="Rodrigo García" w:date="2017-09-29T10:19:00Z">
                              <w:rPr/>
                            </w:rPrChange>
                          </w:rPr>
                        </w:pPr>
                      </w:p>
                    </w:txbxContent>
                  </v:textbox>
                  <w10:wrap type="square"/>
                </v:shape>
              </w:pict>
            </mc:Fallback>
          </mc:AlternateContent>
        </w:r>
      </w:ins>
    </w:p>
    <w:p w14:paraId="4AA5484C" w14:textId="4D7957BF" w:rsidR="00F265D5" w:rsidRDefault="00F137C1" w:rsidP="00EA3329">
      <w:del w:id="1084" w:author="Borja Gonzalez" w:date="2017-09-28T17:23:00Z">
        <w:r w:rsidDel="003E7E71">
          <w:rPr>
            <w:noProof/>
            <w:lang w:val="en-US"/>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F265D5" w:rsidRDefault="00F265D5" w:rsidP="00F265D5"/>
    <w:p w14:paraId="010D03B1" w14:textId="7BEB0A8D" w:rsidR="00F265D5" w:rsidRDefault="00F265D5" w:rsidP="00F265D5"/>
    <w:p w14:paraId="0300B57E" w14:textId="2B7BA685" w:rsidR="00F265D5" w:rsidDel="003E7E71" w:rsidRDefault="003E7E71" w:rsidP="00A51E6E">
      <w:pPr>
        <w:rPr>
          <w:del w:id="1085" w:author="Borja Gonzalez" w:date="2017-09-28T17:25:00Z"/>
        </w:rPr>
      </w:pPr>
      <w:commentRangeStart w:id="1086"/>
      <w:ins w:id="1087" w:author="Borja Gonzalez" w:date="2017-09-28T17:25:00Z">
        <w:r>
          <w:rPr>
            <w:noProof/>
            <w:lang w:val="en-US"/>
          </w:rPr>
          <mc:AlternateContent>
            <mc:Choice Requires="wps">
              <w:drawing>
                <wp:anchor distT="0" distB="0" distL="114300" distR="114300" simplePos="0" relativeHeight="251667456" behindDoc="0" locked="0" layoutInCell="1" allowOverlap="1" wp14:anchorId="08AF93F9" wp14:editId="67160B1A">
                  <wp:simplePos x="0" y="0"/>
                  <wp:positionH relativeFrom="column">
                    <wp:posOffset>-4572000</wp:posOffset>
                  </wp:positionH>
                  <wp:positionV relativeFrom="paragraph">
                    <wp:posOffset>1135380</wp:posOffset>
                  </wp:positionV>
                  <wp:extent cx="5943600" cy="8001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C8E794" w14:textId="77777777" w:rsidR="000B3518" w:rsidRPr="003E7E71" w:rsidRDefault="000B3518" w:rsidP="003E7E71">
                              <w:pPr>
                                <w:widowControl w:val="0"/>
                                <w:autoSpaceDE w:val="0"/>
                                <w:autoSpaceDN w:val="0"/>
                                <w:adjustRightInd w:val="0"/>
                                <w:rPr>
                                  <w:ins w:id="1088" w:author="Borja Gonzalez" w:date="2017-09-28T17:25:00Z"/>
                                  <w:rFonts w:ascii="Monaco" w:hAnsi="Monaco" w:cs="Monaco"/>
                                  <w:lang w:val="en-US"/>
                                  <w:rPrChange w:id="1089" w:author="Borja Gonzalez" w:date="2017-09-28T17:25:00Z">
                                    <w:rPr>
                                      <w:ins w:id="1090" w:author="Borja Gonzalez" w:date="2017-09-28T17:25:00Z"/>
                                      <w:rFonts w:ascii="Monaco" w:hAnsi="Monaco" w:cs="Monaco"/>
                                      <w:sz w:val="32"/>
                                      <w:szCs w:val="32"/>
                                      <w:lang w:val="en-US"/>
                                    </w:rPr>
                                  </w:rPrChange>
                                </w:rPr>
                              </w:pPr>
                              <w:ins w:id="1091" w:author="Borja Gonzalez" w:date="2017-09-28T17:25:00Z">
                                <w:r w:rsidRPr="003E7E71">
                                  <w:rPr>
                                    <w:rFonts w:ascii="Monaco" w:hAnsi="Monaco" w:cs="Monaco"/>
                                    <w:b/>
                                    <w:bCs/>
                                    <w:color w:val="204A87"/>
                                    <w:lang w:val="en-US"/>
                                    <w:rPrChange w:id="1092"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1093"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094"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1095"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1096"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1097"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098"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1099"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00"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110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02"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110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04"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1105"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1106"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110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1108"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1109"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1110" w:author="Borja Gonzalez" w:date="2017-09-28T17:25:00Z">
                                      <w:rPr>
                                        <w:rFonts w:ascii="Monaco" w:hAnsi="Monaco" w:cs="Monaco"/>
                                        <w:b/>
                                        <w:bCs/>
                                        <w:color w:val="000000"/>
                                        <w:sz w:val="32"/>
                                        <w:szCs w:val="32"/>
                                        <w:lang w:val="en-US"/>
                                      </w:rPr>
                                    </w:rPrChange>
                                  </w:rPr>
                                  <w:t>);</w:t>
                                </w:r>
                              </w:ins>
                            </w:p>
                            <w:p w14:paraId="2868EC03" w14:textId="77777777" w:rsidR="000B3518" w:rsidRPr="003E7E71" w:rsidRDefault="000B3518" w:rsidP="003E7E71">
                              <w:pPr>
                                <w:widowControl w:val="0"/>
                                <w:autoSpaceDE w:val="0"/>
                                <w:autoSpaceDN w:val="0"/>
                                <w:adjustRightInd w:val="0"/>
                                <w:rPr>
                                  <w:ins w:id="1111" w:author="Borja Gonzalez" w:date="2017-09-28T17:25:00Z"/>
                                  <w:rFonts w:ascii="Monaco" w:hAnsi="Monaco" w:cs="Monaco"/>
                                  <w:lang w:val="en-US"/>
                                  <w:rPrChange w:id="1112" w:author="Borja Gonzalez" w:date="2017-09-28T17:25:00Z">
                                    <w:rPr>
                                      <w:ins w:id="1113" w:author="Borja Gonzalez" w:date="2017-09-28T17:25:00Z"/>
                                      <w:rFonts w:ascii="Monaco" w:hAnsi="Monaco" w:cs="Monaco"/>
                                      <w:sz w:val="32"/>
                                      <w:szCs w:val="32"/>
                                      <w:lang w:val="en-US"/>
                                    </w:rPr>
                                  </w:rPrChange>
                                </w:rPr>
                              </w:pPr>
                              <w:ins w:id="1114" w:author="Borja Gonzalez" w:date="2017-09-28T17:25:00Z">
                                <w:r w:rsidRPr="003E7E71">
                                  <w:rPr>
                                    <w:rFonts w:ascii="Monaco" w:hAnsi="Monaco" w:cs="Monaco"/>
                                    <w:color w:val="000000"/>
                                    <w:lang w:val="en-US"/>
                                    <w:rPrChange w:id="1115"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1116"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1117"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1118"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119"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1120"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21"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112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23"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1124"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1125" w:author="Borja Gonzalez" w:date="2017-09-28T17:25:00Z">
                                      <w:rPr>
                                        <w:rFonts w:ascii="Monaco" w:hAnsi="Monaco" w:cs="Monaco"/>
                                        <w:sz w:val="32"/>
                                        <w:szCs w:val="32"/>
                                        <w:lang w:val="en-US"/>
                                      </w:rPr>
                                    </w:rPrChange>
                                  </w:rPr>
                                  <w:t xml:space="preserve"> </w:t>
                                </w:r>
                              </w:ins>
                            </w:p>
                            <w:p w14:paraId="1D0494F3" w14:textId="77777777" w:rsidR="000B3518" w:rsidRDefault="000B35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F93F9" id="Text Box 70" o:spid="_x0000_s1029" type="#_x0000_t202" style="position:absolute;margin-left:-5in;margin-top:89.4pt;width:4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" filled="f" stroked="f">
                  <v:textbox>
                    <w:txbxContent>
                      <w:p w14:paraId="1AC8E794" w14:textId="77777777" w:rsidR="000B3518" w:rsidRPr="003E7E71" w:rsidRDefault="000B3518" w:rsidP="003E7E71">
                        <w:pPr>
                          <w:widowControl w:val="0"/>
                          <w:autoSpaceDE w:val="0"/>
                          <w:autoSpaceDN w:val="0"/>
                          <w:adjustRightInd w:val="0"/>
                          <w:rPr>
                            <w:ins w:id="1126" w:author="Borja Gonzalez" w:date="2017-09-28T17:25:00Z"/>
                            <w:rFonts w:ascii="Monaco" w:hAnsi="Monaco" w:cs="Monaco"/>
                            <w:lang w:val="en-US"/>
                            <w:rPrChange w:id="1127" w:author="Borja Gonzalez" w:date="2017-09-28T17:25:00Z">
                              <w:rPr>
                                <w:ins w:id="1128" w:author="Borja Gonzalez" w:date="2017-09-28T17:25:00Z"/>
                                <w:rFonts w:ascii="Monaco" w:hAnsi="Monaco" w:cs="Monaco"/>
                                <w:sz w:val="32"/>
                                <w:szCs w:val="32"/>
                                <w:lang w:val="en-US"/>
                              </w:rPr>
                            </w:rPrChange>
                          </w:rPr>
                        </w:pPr>
                        <w:ins w:id="1129" w:author="Borja Gonzalez" w:date="2017-09-28T17:25:00Z">
                          <w:r w:rsidRPr="003E7E71">
                            <w:rPr>
                              <w:rFonts w:ascii="Monaco" w:hAnsi="Monaco" w:cs="Monaco"/>
                              <w:b/>
                              <w:bCs/>
                              <w:color w:val="204A87"/>
                              <w:lang w:val="en-US"/>
                              <w:rPrChange w:id="1130"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1131"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132"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1133"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1134"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1135"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136"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1137"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38"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1139"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40"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114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42"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1143"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1144"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1145"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1146"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1147"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1148" w:author="Borja Gonzalez" w:date="2017-09-28T17:25:00Z">
                                <w:rPr>
                                  <w:rFonts w:ascii="Monaco" w:hAnsi="Monaco" w:cs="Monaco"/>
                                  <w:b/>
                                  <w:bCs/>
                                  <w:color w:val="000000"/>
                                  <w:sz w:val="32"/>
                                  <w:szCs w:val="32"/>
                                  <w:lang w:val="en-US"/>
                                </w:rPr>
                              </w:rPrChange>
                            </w:rPr>
                            <w:t>);</w:t>
                          </w:r>
                        </w:ins>
                      </w:p>
                      <w:p w14:paraId="2868EC03" w14:textId="77777777" w:rsidR="000B3518" w:rsidRPr="003E7E71" w:rsidRDefault="000B3518" w:rsidP="003E7E71">
                        <w:pPr>
                          <w:widowControl w:val="0"/>
                          <w:autoSpaceDE w:val="0"/>
                          <w:autoSpaceDN w:val="0"/>
                          <w:adjustRightInd w:val="0"/>
                          <w:rPr>
                            <w:ins w:id="1149" w:author="Borja Gonzalez" w:date="2017-09-28T17:25:00Z"/>
                            <w:rFonts w:ascii="Monaco" w:hAnsi="Monaco" w:cs="Monaco"/>
                            <w:lang w:val="en-US"/>
                            <w:rPrChange w:id="1150" w:author="Borja Gonzalez" w:date="2017-09-28T17:25:00Z">
                              <w:rPr>
                                <w:ins w:id="1151" w:author="Borja Gonzalez" w:date="2017-09-28T17:25:00Z"/>
                                <w:rFonts w:ascii="Monaco" w:hAnsi="Monaco" w:cs="Monaco"/>
                                <w:sz w:val="32"/>
                                <w:szCs w:val="32"/>
                                <w:lang w:val="en-US"/>
                              </w:rPr>
                            </w:rPrChange>
                          </w:rPr>
                        </w:pPr>
                        <w:ins w:id="1152" w:author="Borja Gonzalez" w:date="2017-09-28T17:25:00Z">
                          <w:r w:rsidRPr="003E7E71">
                            <w:rPr>
                              <w:rFonts w:ascii="Monaco" w:hAnsi="Monaco" w:cs="Monaco"/>
                              <w:color w:val="000000"/>
                              <w:lang w:val="en-US"/>
                              <w:rPrChange w:id="1153"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1154"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1155"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1156"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1157"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1158"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59"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1160"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1161"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1162"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1163" w:author="Borja Gonzalez" w:date="2017-09-28T17:25:00Z">
                                <w:rPr>
                                  <w:rFonts w:ascii="Monaco" w:hAnsi="Monaco" w:cs="Monaco"/>
                                  <w:sz w:val="32"/>
                                  <w:szCs w:val="32"/>
                                  <w:lang w:val="en-US"/>
                                </w:rPr>
                              </w:rPrChange>
                            </w:rPr>
                            <w:t xml:space="preserve"> </w:t>
                          </w:r>
                        </w:ins>
                      </w:p>
                      <w:p w14:paraId="1D0494F3" w14:textId="77777777" w:rsidR="000B3518" w:rsidRDefault="000B3518"/>
                    </w:txbxContent>
                  </v:textbox>
                  <w10:wrap type="square"/>
                </v:shape>
              </w:pict>
            </mc:Fallback>
          </mc:AlternateContent>
        </w:r>
      </w:ins>
      <w:r w:rsidR="00F265D5">
        <w:t xml:space="preserve">3.  Creamos </w:t>
      </w:r>
      <w:commentRangeEnd w:id="1086"/>
      <w:r w:rsidR="00DC428D">
        <w:rPr>
          <w:rStyle w:val="CommentReference"/>
        </w:rPr>
        <w:commentReference w:id="1086"/>
      </w:r>
      <w:r w:rsidR="00F265D5">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1164" w:author="Borja Gonzalez" w:date="2017-09-28T17:25:00Z"/>
        </w:rPr>
      </w:pPr>
    </w:p>
    <w:p w14:paraId="3B59C731" w14:textId="5589347B" w:rsidR="001837C3" w:rsidRDefault="001837C3" w:rsidP="00A51E6E">
      <w:del w:id="1165" w:author="Borja Gonzalez" w:date="2017-09-28T17:25:00Z">
        <w:r w:rsidDel="003E7E71">
          <w:rPr>
            <w:noProof/>
            <w:lang w:val="en-US"/>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 w14:paraId="2AE53E43" w14:textId="1F0E300A" w:rsidR="001837C3" w:rsidRDefault="003E7E71" w:rsidP="00A51E6E">
      <w:ins w:id="1166" w:author="Borja Gonzalez" w:date="2017-09-28T17:25:00Z">
        <w:r>
          <w:rPr>
            <w:noProof/>
            <w:lang w:val="en-US"/>
          </w:rPr>
          <mc:AlternateContent>
            <mc:Choice Requires="wps">
              <w:drawing>
                <wp:anchor distT="0" distB="0" distL="114300" distR="114300" simplePos="0" relativeHeight="251668480" behindDoc="0" locked="0" layoutInCell="1" allowOverlap="1" wp14:anchorId="6A5227F2" wp14:editId="481F372B">
                  <wp:simplePos x="0" y="0"/>
                  <wp:positionH relativeFrom="column">
                    <wp:posOffset>0</wp:posOffset>
                  </wp:positionH>
                  <wp:positionV relativeFrom="paragraph">
                    <wp:posOffset>837565</wp:posOffset>
                  </wp:positionV>
                  <wp:extent cx="46863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6863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C11F6A" w14:textId="77777777" w:rsidR="000B3518" w:rsidRPr="003E7E71" w:rsidRDefault="000B3518" w:rsidP="003E7E71">
                              <w:pPr>
                                <w:widowControl w:val="0"/>
                                <w:autoSpaceDE w:val="0"/>
                                <w:autoSpaceDN w:val="0"/>
                                <w:adjustRightInd w:val="0"/>
                                <w:rPr>
                                  <w:ins w:id="1167" w:author="Borja Gonzalez" w:date="2017-09-28T17:25:00Z"/>
                                  <w:rFonts w:ascii="Monaco" w:hAnsi="Monaco" w:cs="Monaco"/>
                                  <w:lang w:val="en-US"/>
                                  <w:rPrChange w:id="1168" w:author="Borja Gonzalez" w:date="2017-09-28T17:26:00Z">
                                    <w:rPr>
                                      <w:ins w:id="1169" w:author="Borja Gonzalez" w:date="2017-09-28T17:25:00Z"/>
                                      <w:rFonts w:ascii="Monaco" w:hAnsi="Monaco" w:cs="Monaco"/>
                                      <w:sz w:val="32"/>
                                      <w:szCs w:val="32"/>
                                      <w:lang w:val="en-US"/>
                                    </w:rPr>
                                  </w:rPrChange>
                                </w:rPr>
                              </w:pPr>
                              <w:ins w:id="1170" w:author="Borja Gonzalez" w:date="2017-09-28T17:25:00Z">
                                <w:r w:rsidRPr="003E7E71">
                                  <w:rPr>
                                    <w:rFonts w:ascii="Monaco" w:hAnsi="Monaco" w:cs="Monaco"/>
                                    <w:color w:val="000000"/>
                                    <w:lang w:val="en-US"/>
                                    <w:rPrChange w:id="1171"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1172"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73"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1174"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75"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1176"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1177"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1178"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1179"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1180"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81"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1182" w:author="Borja Gonzalez" w:date="2017-09-28T17:26:00Z">
                                      <w:rPr>
                                        <w:rFonts w:ascii="Monaco" w:hAnsi="Monaco" w:cs="Monaco"/>
                                        <w:b/>
                                        <w:bCs/>
                                        <w:color w:val="000000"/>
                                        <w:sz w:val="32"/>
                                        <w:szCs w:val="32"/>
                                        <w:lang w:val="en-US"/>
                                      </w:rPr>
                                    </w:rPrChange>
                                  </w:rPr>
                                  <w:t>){</w:t>
                                </w:r>
                              </w:ins>
                            </w:p>
                            <w:p w14:paraId="2D404EB3" w14:textId="77777777" w:rsidR="000B3518" w:rsidRPr="00044CA7" w:rsidRDefault="000B3518">
                              <w:pPr>
                                <w:rPr>
                                  <w:lang w:val="en-US"/>
                                  <w:rPrChange w:id="1183" w:author="Rodrigo García" w:date="2017-09-29T10:19: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227F2" id="Text Box 71" o:spid="_x0000_s1030" type="#_x0000_t202" style="position:absolute;margin-left:0;margin-top:65.95pt;width:369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" filled="f" stroked="f">
                  <v:textbox>
                    <w:txbxContent>
                      <w:p w14:paraId="1DC11F6A" w14:textId="77777777" w:rsidR="000B3518" w:rsidRPr="003E7E71" w:rsidRDefault="000B3518" w:rsidP="003E7E71">
                        <w:pPr>
                          <w:widowControl w:val="0"/>
                          <w:autoSpaceDE w:val="0"/>
                          <w:autoSpaceDN w:val="0"/>
                          <w:adjustRightInd w:val="0"/>
                          <w:rPr>
                            <w:ins w:id="1184" w:author="Borja Gonzalez" w:date="2017-09-28T17:25:00Z"/>
                            <w:rFonts w:ascii="Monaco" w:hAnsi="Monaco" w:cs="Monaco"/>
                            <w:lang w:val="en-US"/>
                            <w:rPrChange w:id="1185" w:author="Borja Gonzalez" w:date="2017-09-28T17:26:00Z">
                              <w:rPr>
                                <w:ins w:id="1186" w:author="Borja Gonzalez" w:date="2017-09-28T17:25:00Z"/>
                                <w:rFonts w:ascii="Monaco" w:hAnsi="Monaco" w:cs="Monaco"/>
                                <w:sz w:val="32"/>
                                <w:szCs w:val="32"/>
                                <w:lang w:val="en-US"/>
                              </w:rPr>
                            </w:rPrChange>
                          </w:rPr>
                        </w:pPr>
                        <w:ins w:id="1187" w:author="Borja Gonzalez" w:date="2017-09-28T17:25:00Z">
                          <w:r w:rsidRPr="003E7E71">
                            <w:rPr>
                              <w:rFonts w:ascii="Monaco" w:hAnsi="Monaco" w:cs="Monaco"/>
                              <w:color w:val="000000"/>
                              <w:lang w:val="en-US"/>
                              <w:rPrChange w:id="1188"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1189"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90"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1191"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92"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1193"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1194"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1195"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1196"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1197"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1198"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1199" w:author="Borja Gonzalez" w:date="2017-09-28T17:26:00Z">
                                <w:rPr>
                                  <w:rFonts w:ascii="Monaco" w:hAnsi="Monaco" w:cs="Monaco"/>
                                  <w:b/>
                                  <w:bCs/>
                                  <w:color w:val="000000"/>
                                  <w:sz w:val="32"/>
                                  <w:szCs w:val="32"/>
                                  <w:lang w:val="en-US"/>
                                </w:rPr>
                              </w:rPrChange>
                            </w:rPr>
                            <w:t>){</w:t>
                          </w:r>
                        </w:ins>
                      </w:p>
                      <w:p w14:paraId="2D404EB3" w14:textId="77777777" w:rsidR="000B3518" w:rsidRPr="00044CA7" w:rsidRDefault="000B3518">
                        <w:pPr>
                          <w:rPr>
                            <w:lang w:val="en-US"/>
                            <w:rPrChange w:id="1200" w:author="Rodrigo García" w:date="2017-09-29T10:19:00Z">
                              <w:rPr/>
                            </w:rPrChange>
                          </w:rPr>
                        </w:pPr>
                      </w:p>
                    </w:txbxContent>
                  </v:textbox>
                  <w10:wrap type="square"/>
                </v:shape>
              </w:pict>
            </mc:Fallback>
          </mc:AlternateContent>
        </w:r>
      </w:ins>
      <w:r w:rsidR="001837C3">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4FD7A628" w:rsidR="001837C3" w:rsidRDefault="001837C3" w:rsidP="00A51E6E"/>
    <w:p w14:paraId="7996D471" w14:textId="53B4C10E" w:rsidR="001837C3" w:rsidRDefault="001837C3" w:rsidP="00A51E6E">
      <w:del w:id="1201" w:author="Borja Gonzalez" w:date="2017-09-28T17:25:00Z">
        <w:r w:rsidDel="003E7E71">
          <w:rPr>
            <w:noProof/>
            <w:lang w:val="en-US"/>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Default="001837C3" w:rsidP="00A51E6E"/>
    <w:p w14:paraId="3E4A295B" w14:textId="22989C03" w:rsidR="001837C3" w:rsidRDefault="001837C3" w:rsidP="00A51E6E">
      <w:pPr>
        <w:pStyle w:val="Heading3"/>
      </w:pPr>
      <w:bookmarkStart w:id="1202" w:name="_Toc368246714"/>
      <w:r>
        <w:t>4.1.2.  Cliente</w:t>
      </w:r>
      <w:bookmarkEnd w:id="1202"/>
    </w:p>
    <w:p w14:paraId="135B3BA0" w14:textId="77777777" w:rsidR="00A51E6E" w:rsidRDefault="00A51E6E" w:rsidP="00A51E6E"/>
    <w:p w14:paraId="0911C9CB" w14:textId="137D6F4C" w:rsidR="00A51E6E" w:rsidRDefault="003E7E71" w:rsidP="00A51E6E">
      <w:pPr>
        <w:rPr>
          <w:ins w:id="1203" w:author="Borja Gonzalez" w:date="2017-09-28T17:27:00Z"/>
        </w:rPr>
      </w:pPr>
      <w:ins w:id="1204" w:author="Borja Gonzalez" w:date="2017-09-28T17:27:00Z">
        <w:r>
          <w:rPr>
            <w:noProof/>
            <w:lang w:val="en-US"/>
          </w:rPr>
          <mc:AlternateContent>
            <mc:Choice Requires="wps">
              <w:drawing>
                <wp:anchor distT="0" distB="0" distL="114300" distR="114300" simplePos="0" relativeHeight="251669504" behindDoc="0" locked="0" layoutInCell="1" allowOverlap="1" wp14:anchorId="3F1B371A" wp14:editId="71656610">
                  <wp:simplePos x="0" y="0"/>
                  <wp:positionH relativeFrom="column">
                    <wp:posOffset>0</wp:posOffset>
                  </wp:positionH>
                  <wp:positionV relativeFrom="paragraph">
                    <wp:posOffset>466725</wp:posOffset>
                  </wp:positionV>
                  <wp:extent cx="57150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8ABA99" w14:textId="77777777" w:rsidR="000B3518" w:rsidRPr="003E7E71" w:rsidRDefault="000B3518" w:rsidP="003E7E71">
                              <w:pPr>
                                <w:widowControl w:val="0"/>
                                <w:autoSpaceDE w:val="0"/>
                                <w:autoSpaceDN w:val="0"/>
                                <w:adjustRightInd w:val="0"/>
                                <w:rPr>
                                  <w:ins w:id="1205" w:author="Borja Gonzalez" w:date="2017-09-28T17:27:00Z"/>
                                  <w:rFonts w:ascii="Monaco" w:hAnsi="Monaco" w:cs="Monaco"/>
                                  <w:lang w:val="en-US"/>
                                  <w:rPrChange w:id="1206" w:author="Borja Gonzalez" w:date="2017-09-28T17:27:00Z">
                                    <w:rPr>
                                      <w:ins w:id="1207" w:author="Borja Gonzalez" w:date="2017-09-28T17:27:00Z"/>
                                      <w:rFonts w:ascii="Monaco" w:hAnsi="Monaco" w:cs="Monaco"/>
                                      <w:sz w:val="32"/>
                                      <w:szCs w:val="32"/>
                                      <w:lang w:val="en-US"/>
                                    </w:rPr>
                                  </w:rPrChange>
                                </w:rPr>
                              </w:pPr>
                              <w:ins w:id="1208" w:author="Borja Gonzalez" w:date="2017-09-28T17:27:00Z">
                                <w:r w:rsidRPr="003E7E71">
                                  <w:rPr>
                                    <w:rFonts w:ascii="Monaco" w:hAnsi="Monaco" w:cs="Monaco"/>
                                    <w:b/>
                                    <w:bCs/>
                                    <w:color w:val="204A87"/>
                                    <w:lang w:val="en-US"/>
                                    <w:rPrChange w:id="1209"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1210"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211"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1212"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1213"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1214"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215"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1216"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1217"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1218"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1219"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1220"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1221" w:author="Borja Gonzalez" w:date="2017-09-28T17:27:00Z">
                                      <w:rPr>
                                        <w:rFonts w:ascii="Monaco" w:hAnsi="Monaco" w:cs="Monaco"/>
                                        <w:sz w:val="32"/>
                                        <w:szCs w:val="32"/>
                                        <w:lang w:val="en-US"/>
                                      </w:rPr>
                                    </w:rPrChange>
                                  </w:rPr>
                                  <w:t xml:space="preserve"> </w:t>
                                </w:r>
                              </w:ins>
                            </w:p>
                            <w:p w14:paraId="5419CA36" w14:textId="77777777" w:rsidR="000B3518" w:rsidRPr="00044CA7" w:rsidRDefault="000B3518">
                              <w:pPr>
                                <w:rPr>
                                  <w:lang w:val="en-US"/>
                                  <w:rPrChange w:id="1222" w:author="Rodrigo García" w:date="2017-09-29T10:19: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B371A" id="Text Box 72" o:spid="_x0000_s1031" type="#_x0000_t202" style="position:absolute;margin-left:0;margin-top:36.75pt;width:450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" filled="f" stroked="f">
                  <v:textbox>
                    <w:txbxContent>
                      <w:p w14:paraId="598ABA99" w14:textId="77777777" w:rsidR="000B3518" w:rsidRPr="003E7E71" w:rsidRDefault="000B3518" w:rsidP="003E7E71">
                        <w:pPr>
                          <w:widowControl w:val="0"/>
                          <w:autoSpaceDE w:val="0"/>
                          <w:autoSpaceDN w:val="0"/>
                          <w:adjustRightInd w:val="0"/>
                          <w:rPr>
                            <w:ins w:id="1223" w:author="Borja Gonzalez" w:date="2017-09-28T17:27:00Z"/>
                            <w:rFonts w:ascii="Monaco" w:hAnsi="Monaco" w:cs="Monaco"/>
                            <w:lang w:val="en-US"/>
                            <w:rPrChange w:id="1224" w:author="Borja Gonzalez" w:date="2017-09-28T17:27:00Z">
                              <w:rPr>
                                <w:ins w:id="1225" w:author="Borja Gonzalez" w:date="2017-09-28T17:27:00Z"/>
                                <w:rFonts w:ascii="Monaco" w:hAnsi="Monaco" w:cs="Monaco"/>
                                <w:sz w:val="32"/>
                                <w:szCs w:val="32"/>
                                <w:lang w:val="en-US"/>
                              </w:rPr>
                            </w:rPrChange>
                          </w:rPr>
                        </w:pPr>
                        <w:ins w:id="1226" w:author="Borja Gonzalez" w:date="2017-09-28T17:27:00Z">
                          <w:r w:rsidRPr="003E7E71">
                            <w:rPr>
                              <w:rFonts w:ascii="Monaco" w:hAnsi="Monaco" w:cs="Monaco"/>
                              <w:b/>
                              <w:bCs/>
                              <w:color w:val="204A87"/>
                              <w:lang w:val="en-US"/>
                              <w:rPrChange w:id="1227"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1228"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229"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1230"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1231"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1232"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233"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1234"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1235"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1236"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1237"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1238"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1239" w:author="Borja Gonzalez" w:date="2017-09-28T17:27:00Z">
                                <w:rPr>
                                  <w:rFonts w:ascii="Monaco" w:hAnsi="Monaco" w:cs="Monaco"/>
                                  <w:sz w:val="32"/>
                                  <w:szCs w:val="32"/>
                                  <w:lang w:val="en-US"/>
                                </w:rPr>
                              </w:rPrChange>
                            </w:rPr>
                            <w:t xml:space="preserve"> </w:t>
                          </w:r>
                        </w:ins>
                      </w:p>
                      <w:p w14:paraId="5419CA36" w14:textId="77777777" w:rsidR="000B3518" w:rsidRPr="00044CA7" w:rsidRDefault="000B3518">
                        <w:pPr>
                          <w:rPr>
                            <w:lang w:val="en-US"/>
                            <w:rPrChange w:id="1240" w:author="Rodrigo García" w:date="2017-09-29T10:19:00Z">
                              <w:rPr/>
                            </w:rPrChange>
                          </w:rPr>
                        </w:pPr>
                      </w:p>
                    </w:txbxContent>
                  </v:textbox>
                  <w10:wrap type="square"/>
                </v:shape>
              </w:pict>
            </mc:Fallback>
          </mc:AlternateContent>
        </w:r>
      </w:ins>
      <w:r w:rsidR="00A51E6E">
        <w:t>La parte del cliente es muy sencilla ya que solo tiene que inicializar una conexión que activará la función callback del servidor.</w:t>
      </w:r>
    </w:p>
    <w:p w14:paraId="4A5CC567" w14:textId="77777777" w:rsidR="003E7E71" w:rsidRDefault="003E7E71" w:rsidP="00A51E6E"/>
    <w:p w14:paraId="6802DC8C" w14:textId="5A0971B1" w:rsidR="00A51E6E" w:rsidDel="003E7E71" w:rsidRDefault="00A51E6E" w:rsidP="00A51E6E">
      <w:pPr>
        <w:rPr>
          <w:del w:id="1241" w:author="Borja Gonzalez" w:date="2017-09-28T17:27:00Z"/>
        </w:rPr>
      </w:pPr>
    </w:p>
    <w:p w14:paraId="6AD8B38E" w14:textId="70944F00" w:rsidR="00A51E6E" w:rsidDel="003E7E71" w:rsidRDefault="00A51E6E" w:rsidP="00A51E6E">
      <w:pPr>
        <w:rPr>
          <w:del w:id="1242" w:author="Borja Gonzalez" w:date="2017-09-28T17:27:00Z"/>
        </w:rPr>
      </w:pPr>
      <w:del w:id="1243" w:author="Borja Gonzalez" w:date="2017-09-28T17:26:00Z">
        <w:r w:rsidDel="003E7E71">
          <w:rPr>
            <w:noProof/>
            <w:lang w:val="en-US"/>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27F4C57C" w14:textId="375B7323" w:rsidR="00A51E6E" w:rsidDel="003E7E71" w:rsidRDefault="00A51E6E" w:rsidP="00A51E6E">
      <w:pPr>
        <w:rPr>
          <w:del w:id="1244" w:author="Borja Gonzalez" w:date="2017-09-28T17:27:00Z"/>
        </w:rPr>
      </w:pPr>
    </w:p>
    <w:p w14:paraId="7448DB65" w14:textId="444F2036" w:rsidR="00A51E6E" w:rsidRDefault="00A51E6E" w:rsidP="00A51E6E">
      <w:pPr>
        <w:rPr>
          <w:ins w:id="124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246" w:author="Borja Gonzalez" w:date="2017-09-15T23:51:00Z"/>
        </w:rPr>
      </w:pPr>
    </w:p>
    <w:p w14:paraId="5CC9AB49" w14:textId="5FD0066B" w:rsidR="00A51E6E" w:rsidRDefault="00A51E6E" w:rsidP="00DF6FC4">
      <w:pPr>
        <w:pStyle w:val="Heading3"/>
      </w:pPr>
      <w:bookmarkStart w:id="1247" w:name="_Toc368246715"/>
      <w:r>
        <w:t xml:space="preserve">4.1.3  </w:t>
      </w:r>
      <w:r w:rsidR="007D3431">
        <w:t xml:space="preserve">Despliegue </w:t>
      </w:r>
      <w:r>
        <w:t>del servidor</w:t>
      </w:r>
      <w:bookmarkEnd w:id="124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1248" w:name="_Toc368246716"/>
      <w:r>
        <w:t>4.</w:t>
      </w:r>
      <w:r w:rsidR="003100B2">
        <w:t>2</w:t>
      </w:r>
      <w:r>
        <w:t xml:space="preserve">.  </w:t>
      </w:r>
      <w:r w:rsidR="00932FA0">
        <w:t>SQLite</w:t>
      </w:r>
      <w:bookmarkEnd w:id="1248"/>
    </w:p>
    <w:p w14:paraId="0E2BF142" w14:textId="77777777" w:rsidR="002D59F7" w:rsidRDefault="002D59F7" w:rsidP="00932FA0"/>
    <w:p w14:paraId="46D32C8B" w14:textId="421E8432" w:rsidR="002D59F7" w:rsidRDefault="00BE7488" w:rsidP="00B60C6A">
      <w:pPr>
        <w:pStyle w:val="Heading3"/>
      </w:pPr>
      <w:bookmarkStart w:id="1249" w:name="_Toc368246717"/>
      <w:r>
        <w:t>4.</w:t>
      </w:r>
      <w:r w:rsidR="00B77AF4">
        <w:t>2</w:t>
      </w:r>
      <w:r>
        <w:t>.</w:t>
      </w:r>
      <w:r w:rsidR="00F137C1">
        <w:t>1.</w:t>
      </w:r>
      <w:r>
        <w:t xml:space="preserve">  </w:t>
      </w:r>
      <w:r w:rsidR="002D59F7">
        <w:t>Compatibilidad con el Servidor</w:t>
      </w:r>
      <w:bookmarkEnd w:id="1249"/>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lastRenderedPageBreak/>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1250" w:name="_Toc368246718"/>
      <w:r>
        <w:t>4.3</w:t>
      </w:r>
      <w:r w:rsidR="00E25939">
        <w:t>.  Funciones</w:t>
      </w:r>
      <w:bookmarkEnd w:id="1250"/>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1251" w:name="_Toc368246719"/>
      <w:r>
        <w:t>4.3</w:t>
      </w:r>
      <w:r w:rsidR="00E25939">
        <w:t xml:space="preserve">.1.  </w:t>
      </w:r>
      <w:r w:rsidR="00477276">
        <w:t>Obtener</w:t>
      </w:r>
      <w:r w:rsidR="00480183">
        <w:t xml:space="preserve"> pacientes</w:t>
      </w:r>
      <w:bookmarkEnd w:id="1251"/>
    </w:p>
    <w:p w14:paraId="7CEC6233" w14:textId="77777777" w:rsidR="00480183" w:rsidRDefault="00480183" w:rsidP="004D7DA0"/>
    <w:p w14:paraId="4DC79F30" w14:textId="229A0D18"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w:t>
      </w:r>
      <w:del w:id="1252" w:author="Rodrigo García" w:date="2017-09-29T10:33:00Z">
        <w:r w:rsidDel="00EB2183">
          <w:delText xml:space="preserve">como </w:delText>
        </w:r>
      </w:del>
      <w:ins w:id="1253" w:author="Rodrigo García" w:date="2017-09-29T10:33:00Z">
        <w:r w:rsidR="00EB2183">
          <w:t>c</w:t>
        </w:r>
        <w:r w:rsidR="00EB2183">
          <w:t>ó</w:t>
        </w:r>
        <w:r w:rsidR="00EB2183">
          <w:t xml:space="preserve">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lastRenderedPageBreak/>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eGrid"/>
        <w:tblW w:w="0" w:type="auto"/>
        <w:tblLook w:val="04A0" w:firstRow="1" w:lastRow="0" w:firstColumn="1" w:lastColumn="0" w:noHBand="0" w:noVBand="1"/>
      </w:tblPr>
      <w:tblGrid>
        <w:gridCol w:w="8856"/>
      </w:tblGrid>
      <w:tr w:rsidR="0050601B" w14:paraId="4781E518" w14:textId="77777777" w:rsidTr="0050601B">
        <w:trPr>
          <w:ins w:id="1254" w:author="Borja Gonzalez" w:date="2017-09-28T17:51:00Z"/>
        </w:trPr>
        <w:tc>
          <w:tcPr>
            <w:tcW w:w="8856" w:type="dxa"/>
          </w:tcPr>
          <w:p w14:paraId="5D3E95B2" w14:textId="77777777" w:rsidR="0050601B" w:rsidRPr="0079203F" w:rsidRDefault="0050601B" w:rsidP="0050601B">
            <w:pPr>
              <w:widowControl w:val="0"/>
              <w:autoSpaceDE w:val="0"/>
              <w:autoSpaceDN w:val="0"/>
              <w:adjustRightInd w:val="0"/>
              <w:rPr>
                <w:ins w:id="1255" w:author="Borja Gonzalez" w:date="2017-09-28T17:51:00Z"/>
                <w:rFonts w:ascii="Monaco" w:hAnsi="Monaco" w:cs="Monaco"/>
                <w:noProof/>
                <w:sz w:val="20"/>
                <w:szCs w:val="20"/>
                <w:lang w:val="es-ES"/>
                <w:rPrChange w:id="1256" w:author="Rodrigo García" w:date="2017-09-29T10:04:00Z">
                  <w:rPr>
                    <w:ins w:id="1257" w:author="Borja Gonzalez" w:date="2017-09-28T17:51:00Z"/>
                    <w:rFonts w:ascii="Monaco" w:hAnsi="Monaco" w:cs="Monaco"/>
                    <w:noProof/>
                    <w:sz w:val="20"/>
                    <w:szCs w:val="20"/>
                    <w:lang w:val="en-US"/>
                  </w:rPr>
                </w:rPrChange>
              </w:rPr>
            </w:pPr>
            <w:ins w:id="1258" w:author="Borja Gonzalez" w:date="2017-09-28T17:51:00Z">
              <w:r w:rsidRPr="0079203F">
                <w:rPr>
                  <w:rFonts w:ascii="Monaco" w:hAnsi="Monaco" w:cs="Monaco"/>
                  <w:b/>
                  <w:bCs/>
                  <w:noProof/>
                  <w:color w:val="204A87"/>
                  <w:sz w:val="20"/>
                  <w:szCs w:val="20"/>
                  <w:lang w:val="es-ES"/>
                  <w:rPrChange w:id="1259" w:author="Rodrigo García" w:date="2017-09-29T10:04:00Z">
                    <w:rPr>
                      <w:rFonts w:ascii="Monaco" w:hAnsi="Monaco" w:cs="Monaco"/>
                      <w:b/>
                      <w:bCs/>
                      <w:noProof/>
                      <w:color w:val="204A87"/>
                      <w:sz w:val="20"/>
                      <w:szCs w:val="20"/>
                      <w:lang w:val="en-US"/>
                    </w:rPr>
                  </w:rPrChange>
                </w:rPr>
                <w:t xml:space="preserve">&lt;script </w:t>
              </w:r>
              <w:r w:rsidRPr="0079203F">
                <w:rPr>
                  <w:rFonts w:ascii="Monaco" w:hAnsi="Monaco" w:cs="Monaco"/>
                  <w:noProof/>
                  <w:color w:val="C4A000"/>
                  <w:sz w:val="20"/>
                  <w:szCs w:val="20"/>
                  <w:lang w:val="es-ES"/>
                  <w:rPrChange w:id="1260" w:author="Rodrigo García" w:date="2017-09-29T10:04:00Z">
                    <w:rPr>
                      <w:rFonts w:ascii="Monaco" w:hAnsi="Monaco" w:cs="Monaco"/>
                      <w:noProof/>
                      <w:color w:val="C4A000"/>
                      <w:sz w:val="20"/>
                      <w:szCs w:val="20"/>
                      <w:lang w:val="en-US"/>
                    </w:rPr>
                  </w:rPrChange>
                </w:rPr>
                <w:t>type=</w:t>
              </w:r>
              <w:r w:rsidRPr="0079203F">
                <w:rPr>
                  <w:rFonts w:ascii="Monaco" w:hAnsi="Monaco" w:cs="Monaco"/>
                  <w:noProof/>
                  <w:color w:val="4E9A06"/>
                  <w:sz w:val="20"/>
                  <w:szCs w:val="20"/>
                  <w:lang w:val="es-ES"/>
                  <w:rPrChange w:id="1261" w:author="Rodrigo García" w:date="2017-09-29T10:04:00Z">
                    <w:rPr>
                      <w:rFonts w:ascii="Monaco" w:hAnsi="Monaco" w:cs="Monaco"/>
                      <w:noProof/>
                      <w:color w:val="4E9A06"/>
                      <w:sz w:val="20"/>
                      <w:szCs w:val="20"/>
                      <w:lang w:val="en-US"/>
                    </w:rPr>
                  </w:rPrChange>
                </w:rPr>
                <w:t>"text/javascript"</w:t>
              </w:r>
              <w:r w:rsidRPr="0079203F">
                <w:rPr>
                  <w:rFonts w:ascii="Monaco" w:hAnsi="Monaco" w:cs="Monaco"/>
                  <w:b/>
                  <w:bCs/>
                  <w:noProof/>
                  <w:color w:val="204A87"/>
                  <w:sz w:val="20"/>
                  <w:szCs w:val="20"/>
                  <w:lang w:val="es-ES"/>
                  <w:rPrChange w:id="1262"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rsidP="0050601B">
            <w:pPr>
              <w:widowControl w:val="0"/>
              <w:autoSpaceDE w:val="0"/>
              <w:autoSpaceDN w:val="0"/>
              <w:adjustRightInd w:val="0"/>
              <w:ind w:firstLine="720"/>
              <w:rPr>
                <w:ins w:id="1263" w:author="Borja Gonzalez" w:date="2017-09-28T17:51:00Z"/>
                <w:rFonts w:ascii="Monaco" w:hAnsi="Monaco" w:cs="Monaco"/>
                <w:noProof/>
                <w:sz w:val="20"/>
                <w:szCs w:val="20"/>
                <w:lang w:val="es-ES"/>
                <w:rPrChange w:id="1264" w:author="Rodrigo García" w:date="2017-09-29T10:04:00Z">
                  <w:rPr>
                    <w:ins w:id="1265" w:author="Borja Gonzalez" w:date="2017-09-28T17:51:00Z"/>
                    <w:rFonts w:ascii="Monaco" w:hAnsi="Monaco" w:cs="Monaco"/>
                    <w:noProof/>
                    <w:sz w:val="20"/>
                    <w:szCs w:val="20"/>
                    <w:lang w:val="en-US"/>
                  </w:rPr>
                </w:rPrChange>
              </w:rPr>
            </w:pPr>
            <w:ins w:id="1266" w:author="Borja Gonzalez" w:date="2017-09-28T17:51:00Z">
              <w:r w:rsidRPr="0079203F">
                <w:rPr>
                  <w:rFonts w:ascii="Monaco" w:hAnsi="Monaco" w:cs="Monaco"/>
                  <w:b/>
                  <w:bCs/>
                  <w:noProof/>
                  <w:color w:val="204A87"/>
                  <w:sz w:val="20"/>
                  <w:szCs w:val="20"/>
                  <w:lang w:val="es-ES"/>
                  <w:rPrChange w:id="1267" w:author="Rodrigo García" w:date="2017-09-29T10:04:00Z">
                    <w:rPr>
                      <w:rFonts w:ascii="Monaco" w:hAnsi="Monaco" w:cs="Monaco"/>
                      <w:b/>
                      <w:bCs/>
                      <w:noProof/>
                      <w:color w:val="204A87"/>
                      <w:sz w:val="20"/>
                      <w:szCs w:val="20"/>
                      <w:lang w:val="en-US"/>
                    </w:rPr>
                  </w:rPrChange>
                </w:rPr>
                <w:t>var</w:t>
              </w:r>
              <w:r w:rsidRPr="0079203F">
                <w:rPr>
                  <w:rFonts w:ascii="Monaco" w:hAnsi="Monaco" w:cs="Monaco"/>
                  <w:noProof/>
                  <w:sz w:val="20"/>
                  <w:szCs w:val="20"/>
                  <w:lang w:val="es-ES"/>
                  <w:rPrChange w:id="1268" w:author="Rodrigo García" w:date="2017-09-29T10:04: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1269" w:author="Rodrigo García" w:date="2017-09-29T10:04:00Z">
                    <w:rPr>
                      <w:rFonts w:ascii="Monaco" w:hAnsi="Monaco" w:cs="Monaco"/>
                      <w:noProof/>
                      <w:color w:val="000000"/>
                      <w:sz w:val="20"/>
                      <w:szCs w:val="20"/>
                      <w:lang w:val="en-US"/>
                    </w:rPr>
                  </w:rPrChange>
                </w:rPr>
                <w:t>tabla</w:t>
              </w:r>
              <w:r w:rsidRPr="0079203F">
                <w:rPr>
                  <w:rFonts w:ascii="Monaco" w:hAnsi="Monaco" w:cs="Monaco"/>
                  <w:noProof/>
                  <w:sz w:val="20"/>
                  <w:szCs w:val="20"/>
                  <w:lang w:val="es-ES"/>
                  <w:rPrChange w:id="1270" w:author="Rodrigo García" w:date="2017-09-29T10:04: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1271" w:author="Rodrigo García" w:date="2017-09-29T10:04: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1272" w:author="Rodrigo García" w:date="2017-09-29T10:04:00Z">
                    <w:rPr>
                      <w:rFonts w:ascii="Monaco" w:hAnsi="Monaco" w:cs="Monaco"/>
                      <w:noProof/>
                      <w:sz w:val="20"/>
                      <w:szCs w:val="20"/>
                      <w:lang w:val="en-US"/>
                    </w:rPr>
                  </w:rPrChange>
                </w:rPr>
                <w:t xml:space="preserve"> </w:t>
              </w:r>
              <w:r w:rsidRPr="0079203F">
                <w:rPr>
                  <w:rFonts w:ascii="Monaco" w:hAnsi="Monaco" w:cs="Monaco"/>
                  <w:noProof/>
                  <w:color w:val="204A87"/>
                  <w:sz w:val="20"/>
                  <w:szCs w:val="20"/>
                  <w:lang w:val="es-ES"/>
                  <w:rPrChange w:id="1273" w:author="Rodrigo García" w:date="2017-09-29T10:04:00Z">
                    <w:rPr>
                      <w:rFonts w:ascii="Monaco" w:hAnsi="Monaco" w:cs="Monaco"/>
                      <w:noProof/>
                      <w:color w:val="204A87"/>
                      <w:sz w:val="20"/>
                      <w:szCs w:val="20"/>
                      <w:lang w:val="en-US"/>
                    </w:rPr>
                  </w:rPrChange>
                </w:rPr>
                <w:t>document</w:t>
              </w:r>
              <w:r w:rsidRPr="0079203F">
                <w:rPr>
                  <w:rFonts w:ascii="Monaco" w:hAnsi="Monaco" w:cs="Monaco"/>
                  <w:b/>
                  <w:bCs/>
                  <w:noProof/>
                  <w:color w:val="000000"/>
                  <w:sz w:val="20"/>
                  <w:szCs w:val="20"/>
                  <w:lang w:val="es-ES"/>
                  <w:rPrChange w:id="1274"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275" w:author="Rodrigo García" w:date="2017-09-29T10:04:00Z">
                    <w:rPr>
                      <w:rFonts w:ascii="Monaco" w:hAnsi="Monaco" w:cs="Monaco"/>
                      <w:noProof/>
                      <w:color w:val="000000"/>
                      <w:sz w:val="20"/>
                      <w:szCs w:val="20"/>
                      <w:lang w:val="en-US"/>
                    </w:rPr>
                  </w:rPrChange>
                </w:rPr>
                <w:t>getElementById</w:t>
              </w:r>
              <w:r w:rsidRPr="0079203F">
                <w:rPr>
                  <w:rFonts w:ascii="Monaco" w:hAnsi="Monaco" w:cs="Monaco"/>
                  <w:b/>
                  <w:bCs/>
                  <w:noProof/>
                  <w:color w:val="000000"/>
                  <w:sz w:val="20"/>
                  <w:szCs w:val="20"/>
                  <w:lang w:val="es-ES"/>
                  <w:rPrChange w:id="1276"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4E9A06"/>
                  <w:sz w:val="20"/>
                  <w:szCs w:val="20"/>
                  <w:lang w:val="es-ES"/>
                  <w:rPrChange w:id="1277" w:author="Rodrigo García" w:date="2017-09-29T10:04:00Z">
                    <w:rPr>
                      <w:rFonts w:ascii="Monaco" w:hAnsi="Monaco" w:cs="Monaco"/>
                      <w:noProof/>
                      <w:color w:val="4E9A06"/>
                      <w:sz w:val="20"/>
                      <w:szCs w:val="20"/>
                      <w:lang w:val="en-US"/>
                    </w:rPr>
                  </w:rPrChange>
                </w:rPr>
                <w:t>"miTabla"</w:t>
              </w:r>
              <w:r w:rsidRPr="0079203F">
                <w:rPr>
                  <w:rFonts w:ascii="Monaco" w:hAnsi="Monaco" w:cs="Monaco"/>
                  <w:b/>
                  <w:bCs/>
                  <w:noProof/>
                  <w:color w:val="000000"/>
                  <w:sz w:val="20"/>
                  <w:szCs w:val="20"/>
                  <w:lang w:val="es-ES"/>
                  <w:rPrChange w:id="1278"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rsidP="0050601B">
            <w:pPr>
              <w:widowControl w:val="0"/>
              <w:autoSpaceDE w:val="0"/>
              <w:autoSpaceDN w:val="0"/>
              <w:adjustRightInd w:val="0"/>
              <w:ind w:firstLine="720"/>
              <w:rPr>
                <w:ins w:id="1279" w:author="Borja Gonzalez" w:date="2017-09-28T17:51:00Z"/>
                <w:rFonts w:ascii="Monaco" w:hAnsi="Monaco" w:cs="Monaco"/>
                <w:noProof/>
                <w:sz w:val="20"/>
                <w:szCs w:val="20"/>
                <w:lang w:val="es-ES"/>
                <w:rPrChange w:id="1280" w:author="Rodrigo García" w:date="2017-09-29T10:04:00Z">
                  <w:rPr>
                    <w:ins w:id="1281" w:author="Borja Gonzalez" w:date="2017-09-28T17:51:00Z"/>
                    <w:rFonts w:ascii="Monaco" w:hAnsi="Monaco" w:cs="Monaco"/>
                    <w:noProof/>
                    <w:sz w:val="20"/>
                    <w:szCs w:val="20"/>
                    <w:lang w:val="en-US"/>
                  </w:rPr>
                </w:rPrChange>
              </w:rPr>
            </w:pPr>
            <w:ins w:id="1282" w:author="Borja Gonzalez" w:date="2017-09-28T17:51:00Z">
              <w:r w:rsidRPr="0079203F">
                <w:rPr>
                  <w:rFonts w:ascii="Monaco" w:hAnsi="Monaco" w:cs="Monaco"/>
                  <w:noProof/>
                  <w:color w:val="000000"/>
                  <w:sz w:val="20"/>
                  <w:szCs w:val="20"/>
                  <w:lang w:val="es-ES"/>
                  <w:rPrChange w:id="1283" w:author="Rodrigo García" w:date="2017-09-29T10:04:00Z">
                    <w:rPr>
                      <w:rFonts w:ascii="Monaco" w:hAnsi="Monaco" w:cs="Monaco"/>
                      <w:noProof/>
                      <w:color w:val="000000"/>
                      <w:sz w:val="20"/>
                      <w:szCs w:val="20"/>
                      <w:lang w:val="en-US"/>
                    </w:rPr>
                  </w:rPrChange>
                </w:rPr>
                <w:t>get_paciente_node</w:t>
              </w:r>
              <w:r w:rsidRPr="0079203F">
                <w:rPr>
                  <w:rFonts w:ascii="Monaco" w:hAnsi="Monaco" w:cs="Monaco"/>
                  <w:b/>
                  <w:bCs/>
                  <w:noProof/>
                  <w:color w:val="000000"/>
                  <w:sz w:val="20"/>
                  <w:szCs w:val="20"/>
                  <w:lang w:val="es-ES"/>
                  <w:rPrChange w:id="1284" w:author="Rodrigo García" w:date="2017-09-29T10:04:00Z">
                    <w:rPr>
                      <w:rFonts w:ascii="Monaco" w:hAnsi="Monaco" w:cs="Monaco"/>
                      <w:b/>
                      <w:bCs/>
                      <w:noProof/>
                      <w:color w:val="000000"/>
                      <w:sz w:val="20"/>
                      <w:szCs w:val="20"/>
                      <w:lang w:val="en-US"/>
                    </w:rPr>
                  </w:rPrChange>
                </w:rPr>
                <w:t>(</w:t>
              </w:r>
              <w:r w:rsidRPr="0079203F">
                <w:rPr>
                  <w:rFonts w:ascii="Monaco" w:hAnsi="Monaco" w:cs="Monaco"/>
                  <w:b/>
                  <w:bCs/>
                  <w:noProof/>
                  <w:color w:val="204A87"/>
                  <w:sz w:val="20"/>
                  <w:szCs w:val="20"/>
                  <w:lang w:val="es-ES"/>
                  <w:rPrChange w:id="1285" w:author="Rodrigo García" w:date="2017-09-29T10:04:00Z">
                    <w:rPr>
                      <w:rFonts w:ascii="Monaco" w:hAnsi="Monaco" w:cs="Monaco"/>
                      <w:b/>
                      <w:bCs/>
                      <w:noProof/>
                      <w:color w:val="204A87"/>
                      <w:sz w:val="20"/>
                      <w:szCs w:val="20"/>
                      <w:lang w:val="en-US"/>
                    </w:rPr>
                  </w:rPrChange>
                </w:rPr>
                <w:t>function</w:t>
              </w:r>
              <w:r w:rsidRPr="0079203F">
                <w:rPr>
                  <w:rFonts w:ascii="Monaco" w:hAnsi="Monaco" w:cs="Monaco"/>
                  <w:b/>
                  <w:bCs/>
                  <w:noProof/>
                  <w:color w:val="000000"/>
                  <w:sz w:val="20"/>
                  <w:szCs w:val="20"/>
                  <w:lang w:val="es-ES"/>
                  <w:rPrChange w:id="1286"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287" w:author="Rodrigo García" w:date="2017-09-29T10:04:00Z">
                    <w:rPr>
                      <w:rFonts w:ascii="Monaco" w:hAnsi="Monaco" w:cs="Monaco"/>
                      <w:noProof/>
                      <w:color w:val="000000"/>
                      <w:sz w:val="20"/>
                      <w:szCs w:val="20"/>
                      <w:lang w:val="en-US"/>
                    </w:rPr>
                  </w:rPrChange>
                </w:rPr>
                <w:t>paciente</w:t>
              </w:r>
              <w:r w:rsidRPr="0079203F">
                <w:rPr>
                  <w:rFonts w:ascii="Monaco" w:hAnsi="Monaco" w:cs="Monaco"/>
                  <w:b/>
                  <w:bCs/>
                  <w:noProof/>
                  <w:color w:val="000000"/>
                  <w:sz w:val="20"/>
                  <w:szCs w:val="20"/>
                  <w:lang w:val="es-ES"/>
                  <w:rPrChange w:id="1288"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rsidP="0050601B">
            <w:pPr>
              <w:widowControl w:val="0"/>
              <w:autoSpaceDE w:val="0"/>
              <w:autoSpaceDN w:val="0"/>
              <w:adjustRightInd w:val="0"/>
              <w:ind w:firstLine="720"/>
              <w:rPr>
                <w:ins w:id="1289" w:author="Borja Gonzalez" w:date="2017-09-28T17:51:00Z"/>
                <w:rFonts w:ascii="Monaco" w:hAnsi="Monaco" w:cs="Monaco"/>
                <w:noProof/>
                <w:sz w:val="20"/>
                <w:szCs w:val="20"/>
                <w:lang w:val="es-ES"/>
                <w:rPrChange w:id="1290" w:author="Rodrigo García" w:date="2017-09-29T10:04:00Z">
                  <w:rPr>
                    <w:ins w:id="1291" w:author="Borja Gonzalez" w:date="2017-09-28T17:51:00Z"/>
                    <w:rFonts w:ascii="Monaco" w:hAnsi="Monaco" w:cs="Monaco"/>
                    <w:noProof/>
                    <w:sz w:val="20"/>
                    <w:szCs w:val="20"/>
                    <w:lang w:val="en-US"/>
                  </w:rPr>
                </w:rPrChange>
              </w:rPr>
            </w:pPr>
            <w:ins w:id="1292" w:author="Borja Gonzalez" w:date="2017-09-28T17:51:00Z">
              <w:r w:rsidRPr="0079203F">
                <w:rPr>
                  <w:rFonts w:ascii="Monaco" w:hAnsi="Monaco" w:cs="Monaco"/>
                  <w:b/>
                  <w:bCs/>
                  <w:noProof/>
                  <w:color w:val="204A87"/>
                  <w:sz w:val="20"/>
                  <w:szCs w:val="20"/>
                  <w:lang w:val="es-ES"/>
                  <w:rPrChange w:id="1293" w:author="Rodrigo García" w:date="2017-09-29T10:04:00Z">
                    <w:rPr>
                      <w:rFonts w:ascii="Monaco" w:hAnsi="Monaco" w:cs="Monaco"/>
                      <w:b/>
                      <w:bCs/>
                      <w:noProof/>
                      <w:color w:val="204A87"/>
                      <w:sz w:val="20"/>
                      <w:szCs w:val="20"/>
                      <w:lang w:val="en-US"/>
                    </w:rPr>
                  </w:rPrChange>
                </w:rPr>
                <w:t>var</w:t>
              </w:r>
              <w:r w:rsidRPr="0079203F">
                <w:rPr>
                  <w:rFonts w:ascii="Monaco" w:hAnsi="Monaco" w:cs="Monaco"/>
                  <w:noProof/>
                  <w:sz w:val="20"/>
                  <w:szCs w:val="20"/>
                  <w:lang w:val="es-ES"/>
                  <w:rPrChange w:id="1294" w:author="Rodrigo García" w:date="2017-09-29T10:04: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1295" w:author="Rodrigo García" w:date="2017-09-29T10:04:00Z">
                    <w:rPr>
                      <w:rFonts w:ascii="Monaco" w:hAnsi="Monaco" w:cs="Monaco"/>
                      <w:noProof/>
                      <w:color w:val="000000"/>
                      <w:sz w:val="20"/>
                      <w:szCs w:val="20"/>
                      <w:lang w:val="en-US"/>
                    </w:rPr>
                  </w:rPrChange>
                </w:rPr>
                <w:t>tabla</w:t>
              </w:r>
              <w:r w:rsidRPr="0079203F">
                <w:rPr>
                  <w:rFonts w:ascii="Monaco" w:hAnsi="Monaco" w:cs="Monaco"/>
                  <w:noProof/>
                  <w:sz w:val="20"/>
                  <w:szCs w:val="20"/>
                  <w:lang w:val="es-ES"/>
                  <w:rPrChange w:id="1296" w:author="Rodrigo García" w:date="2017-09-29T10:04: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1297" w:author="Rodrigo García" w:date="2017-09-29T10:04: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1298" w:author="Rodrigo García" w:date="2017-09-29T10:04:00Z">
                    <w:rPr>
                      <w:rFonts w:ascii="Monaco" w:hAnsi="Monaco" w:cs="Monaco"/>
                      <w:noProof/>
                      <w:sz w:val="20"/>
                      <w:szCs w:val="20"/>
                      <w:lang w:val="en-US"/>
                    </w:rPr>
                  </w:rPrChange>
                </w:rPr>
                <w:t xml:space="preserve"> </w:t>
              </w:r>
              <w:r w:rsidRPr="0079203F">
                <w:rPr>
                  <w:rFonts w:ascii="Monaco" w:hAnsi="Monaco" w:cs="Monaco"/>
                  <w:noProof/>
                  <w:color w:val="204A87"/>
                  <w:sz w:val="20"/>
                  <w:szCs w:val="20"/>
                  <w:lang w:val="es-ES"/>
                  <w:rPrChange w:id="1299" w:author="Rodrigo García" w:date="2017-09-29T10:04:00Z">
                    <w:rPr>
                      <w:rFonts w:ascii="Monaco" w:hAnsi="Monaco" w:cs="Monaco"/>
                      <w:noProof/>
                      <w:color w:val="204A87"/>
                      <w:sz w:val="20"/>
                      <w:szCs w:val="20"/>
                      <w:lang w:val="en-US"/>
                    </w:rPr>
                  </w:rPrChange>
                </w:rPr>
                <w:t>document</w:t>
              </w:r>
              <w:r w:rsidRPr="0079203F">
                <w:rPr>
                  <w:rFonts w:ascii="Monaco" w:hAnsi="Monaco" w:cs="Monaco"/>
                  <w:b/>
                  <w:bCs/>
                  <w:noProof/>
                  <w:color w:val="000000"/>
                  <w:sz w:val="20"/>
                  <w:szCs w:val="20"/>
                  <w:lang w:val="es-ES"/>
                  <w:rPrChange w:id="1300"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301" w:author="Rodrigo García" w:date="2017-09-29T10:04:00Z">
                    <w:rPr>
                      <w:rFonts w:ascii="Monaco" w:hAnsi="Monaco" w:cs="Monaco"/>
                      <w:noProof/>
                      <w:color w:val="000000"/>
                      <w:sz w:val="20"/>
                      <w:szCs w:val="20"/>
                      <w:lang w:val="en-US"/>
                    </w:rPr>
                  </w:rPrChange>
                </w:rPr>
                <w:t>getElementById</w:t>
              </w:r>
              <w:r w:rsidRPr="0079203F">
                <w:rPr>
                  <w:rFonts w:ascii="Monaco" w:hAnsi="Monaco" w:cs="Monaco"/>
                  <w:b/>
                  <w:bCs/>
                  <w:noProof/>
                  <w:color w:val="000000"/>
                  <w:sz w:val="20"/>
                  <w:szCs w:val="20"/>
                  <w:lang w:val="es-ES"/>
                  <w:rPrChange w:id="1302"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4E9A06"/>
                  <w:sz w:val="20"/>
                  <w:szCs w:val="20"/>
                  <w:lang w:val="es-ES"/>
                  <w:rPrChange w:id="1303" w:author="Rodrigo García" w:date="2017-09-29T10:04:00Z">
                    <w:rPr>
                      <w:rFonts w:ascii="Monaco" w:hAnsi="Monaco" w:cs="Monaco"/>
                      <w:noProof/>
                      <w:color w:val="4E9A06"/>
                      <w:sz w:val="20"/>
                      <w:szCs w:val="20"/>
                      <w:lang w:val="en-US"/>
                    </w:rPr>
                  </w:rPrChange>
                </w:rPr>
                <w:t>"miTabla"</w:t>
              </w:r>
              <w:r w:rsidRPr="0079203F">
                <w:rPr>
                  <w:rFonts w:ascii="Monaco" w:hAnsi="Monaco" w:cs="Monaco"/>
                  <w:b/>
                  <w:bCs/>
                  <w:noProof/>
                  <w:color w:val="000000"/>
                  <w:sz w:val="20"/>
                  <w:szCs w:val="20"/>
                  <w:lang w:val="es-ES"/>
                  <w:rPrChange w:id="1304"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rsidP="0050601B">
            <w:pPr>
              <w:widowControl w:val="0"/>
              <w:autoSpaceDE w:val="0"/>
              <w:autoSpaceDN w:val="0"/>
              <w:adjustRightInd w:val="0"/>
              <w:ind w:firstLine="720"/>
              <w:rPr>
                <w:ins w:id="1305" w:author="Borja Gonzalez" w:date="2017-09-28T17:51:00Z"/>
                <w:rFonts w:ascii="Monaco" w:hAnsi="Monaco" w:cs="Monaco"/>
                <w:noProof/>
                <w:sz w:val="20"/>
                <w:szCs w:val="20"/>
                <w:lang w:val="en-US"/>
              </w:rPr>
            </w:pPr>
            <w:ins w:id="1306"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1307" w:author="Borja Gonzalez" w:date="2017-09-28T17:51:00Z"/>
                <w:rFonts w:ascii="Monaco" w:hAnsi="Monaco" w:cs="Monaco"/>
                <w:noProof/>
                <w:sz w:val="20"/>
                <w:szCs w:val="20"/>
                <w:lang w:val="en-US"/>
              </w:rPr>
            </w:pPr>
            <w:ins w:id="1308"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1309" w:author="Borja Gonzalez" w:date="2017-09-28T17:51:00Z"/>
                <w:rFonts w:ascii="Monaco" w:hAnsi="Monaco" w:cs="Monaco"/>
                <w:noProof/>
                <w:sz w:val="20"/>
                <w:szCs w:val="20"/>
                <w:lang w:val="en-US"/>
              </w:rPr>
            </w:pPr>
            <w:ins w:id="1310"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1311" w:author="Borja Gonzalez" w:date="2017-09-28T17:51:00Z"/>
                <w:rFonts w:ascii="Monaco" w:hAnsi="Monaco" w:cs="Monaco"/>
                <w:noProof/>
                <w:sz w:val="20"/>
                <w:szCs w:val="20"/>
                <w:lang w:val="en-US"/>
              </w:rPr>
            </w:pPr>
            <w:ins w:id="1312"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1313" w:author="Borja Gonzalez" w:date="2017-09-28T17:51:00Z"/>
                <w:rFonts w:ascii="Monaco" w:hAnsi="Monaco" w:cs="Monaco"/>
                <w:noProof/>
                <w:sz w:val="20"/>
                <w:szCs w:val="20"/>
                <w:lang w:val="en-US"/>
              </w:rPr>
            </w:pPr>
            <w:ins w:id="1314"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1315" w:author="Borja Gonzalez" w:date="2017-09-28T17:51:00Z"/>
                <w:rFonts w:ascii="Monaco" w:hAnsi="Monaco" w:cs="Monaco"/>
                <w:noProof/>
                <w:sz w:val="20"/>
                <w:szCs w:val="20"/>
                <w:lang w:val="en-US"/>
              </w:rPr>
            </w:pPr>
            <w:ins w:id="1316"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1317" w:author="Borja Gonzalez" w:date="2017-09-28T17:51:00Z"/>
                <w:rFonts w:ascii="Monaco" w:hAnsi="Monaco" w:cs="Monaco"/>
                <w:noProof/>
                <w:sz w:val="20"/>
                <w:szCs w:val="20"/>
                <w:lang w:val="en-US"/>
              </w:rPr>
            </w:pPr>
            <w:ins w:id="1318"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79203F" w:rsidRDefault="0050601B" w:rsidP="0050601B">
            <w:pPr>
              <w:widowControl w:val="0"/>
              <w:autoSpaceDE w:val="0"/>
              <w:autoSpaceDN w:val="0"/>
              <w:adjustRightInd w:val="0"/>
              <w:ind w:firstLine="720"/>
              <w:rPr>
                <w:ins w:id="1319" w:author="Borja Gonzalez" w:date="2017-09-28T17:51:00Z"/>
                <w:rFonts w:ascii="Monaco" w:hAnsi="Monaco" w:cs="Monaco"/>
                <w:noProof/>
                <w:sz w:val="20"/>
                <w:szCs w:val="20"/>
                <w:lang w:val="es-ES"/>
                <w:rPrChange w:id="1320" w:author="Rodrigo García" w:date="2017-09-29T10:04:00Z">
                  <w:rPr>
                    <w:ins w:id="1321" w:author="Borja Gonzalez" w:date="2017-09-28T17:51:00Z"/>
                    <w:rFonts w:ascii="Monaco" w:hAnsi="Monaco" w:cs="Monaco"/>
                    <w:noProof/>
                    <w:sz w:val="20"/>
                    <w:szCs w:val="20"/>
                    <w:lang w:val="en-US"/>
                  </w:rPr>
                </w:rPrChange>
              </w:rPr>
            </w:pPr>
            <w:ins w:id="1322" w:author="Borja Gonzalez" w:date="2017-09-28T17:51:00Z">
              <w:r w:rsidRPr="0079203F">
                <w:rPr>
                  <w:rFonts w:ascii="Monaco" w:hAnsi="Monaco" w:cs="Monaco"/>
                  <w:b/>
                  <w:bCs/>
                  <w:noProof/>
                  <w:color w:val="000000"/>
                  <w:sz w:val="20"/>
                  <w:szCs w:val="20"/>
                  <w:lang w:val="es-ES"/>
                  <w:rPrChange w:id="1323" w:author="Rodrigo García" w:date="2017-09-29T10:04:00Z">
                    <w:rPr>
                      <w:rFonts w:ascii="Monaco" w:hAnsi="Monaco" w:cs="Monaco"/>
                      <w:b/>
                      <w:bCs/>
                      <w:noProof/>
                      <w:color w:val="000000"/>
                      <w:sz w:val="20"/>
                      <w:szCs w:val="20"/>
                      <w:lang w:val="en-US"/>
                    </w:rPr>
                  </w:rPrChange>
                </w:rPr>
                <w:t>}</w:t>
              </w:r>
            </w:ins>
          </w:p>
          <w:p w14:paraId="0D18CD9F" w14:textId="77777777" w:rsidR="0050601B" w:rsidRPr="0079203F" w:rsidRDefault="0050601B" w:rsidP="0050601B">
            <w:pPr>
              <w:widowControl w:val="0"/>
              <w:autoSpaceDE w:val="0"/>
              <w:autoSpaceDN w:val="0"/>
              <w:adjustRightInd w:val="0"/>
              <w:ind w:firstLine="720"/>
              <w:rPr>
                <w:ins w:id="1324" w:author="Borja Gonzalez" w:date="2017-09-28T17:51:00Z"/>
                <w:rFonts w:ascii="Monaco" w:hAnsi="Monaco" w:cs="Monaco"/>
                <w:noProof/>
                <w:sz w:val="20"/>
                <w:szCs w:val="20"/>
                <w:lang w:val="es-ES"/>
                <w:rPrChange w:id="1325" w:author="Rodrigo García" w:date="2017-09-29T10:04:00Z">
                  <w:rPr>
                    <w:ins w:id="1326" w:author="Borja Gonzalez" w:date="2017-09-28T17:51:00Z"/>
                    <w:rFonts w:ascii="Monaco" w:hAnsi="Monaco" w:cs="Monaco"/>
                    <w:noProof/>
                    <w:sz w:val="20"/>
                    <w:szCs w:val="20"/>
                    <w:lang w:val="en-US"/>
                  </w:rPr>
                </w:rPrChange>
              </w:rPr>
            </w:pPr>
            <w:ins w:id="1327" w:author="Borja Gonzalez" w:date="2017-09-28T17:51:00Z">
              <w:r w:rsidRPr="0079203F">
                <w:rPr>
                  <w:rFonts w:ascii="Monaco" w:hAnsi="Monaco" w:cs="Monaco"/>
                  <w:noProof/>
                  <w:color w:val="000000"/>
                  <w:sz w:val="20"/>
                  <w:szCs w:val="20"/>
                  <w:lang w:val="es-ES"/>
                  <w:rPrChange w:id="1328" w:author="Rodrigo García" w:date="2017-09-29T10:04:00Z">
                    <w:rPr>
                      <w:rFonts w:ascii="Monaco" w:hAnsi="Monaco" w:cs="Monaco"/>
                      <w:noProof/>
                      <w:color w:val="000000"/>
                      <w:sz w:val="20"/>
                      <w:szCs w:val="20"/>
                      <w:lang w:val="en-US"/>
                    </w:rPr>
                  </w:rPrChange>
                </w:rPr>
                <w:t>console</w:t>
              </w:r>
              <w:r w:rsidRPr="0079203F">
                <w:rPr>
                  <w:rFonts w:ascii="Monaco" w:hAnsi="Monaco" w:cs="Monaco"/>
                  <w:b/>
                  <w:bCs/>
                  <w:noProof/>
                  <w:color w:val="000000"/>
                  <w:sz w:val="20"/>
                  <w:szCs w:val="20"/>
                  <w:lang w:val="es-ES"/>
                  <w:rPrChange w:id="1329"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1330" w:author="Rodrigo García" w:date="2017-09-29T10:04:00Z">
                    <w:rPr>
                      <w:rFonts w:ascii="Monaco" w:hAnsi="Monaco" w:cs="Monaco"/>
                      <w:noProof/>
                      <w:color w:val="000000"/>
                      <w:sz w:val="20"/>
                      <w:szCs w:val="20"/>
                      <w:lang w:val="en-US"/>
                    </w:rPr>
                  </w:rPrChange>
                </w:rPr>
                <w:t>log</w:t>
              </w:r>
              <w:r w:rsidRPr="0079203F">
                <w:rPr>
                  <w:rFonts w:ascii="Monaco" w:hAnsi="Monaco" w:cs="Monaco"/>
                  <w:b/>
                  <w:bCs/>
                  <w:noProof/>
                  <w:color w:val="000000"/>
                  <w:sz w:val="20"/>
                  <w:szCs w:val="20"/>
                  <w:lang w:val="es-ES"/>
                  <w:rPrChange w:id="1331" w:author="Rodrigo García" w:date="2017-09-29T10:04:00Z">
                    <w:rPr>
                      <w:rFonts w:ascii="Monaco" w:hAnsi="Monaco" w:cs="Monaco"/>
                      <w:b/>
                      <w:bCs/>
                      <w:noProof/>
                      <w:color w:val="000000"/>
                      <w:sz w:val="20"/>
                      <w:szCs w:val="20"/>
                      <w:lang w:val="en-US"/>
                    </w:rPr>
                  </w:rPrChange>
                </w:rPr>
                <w:t>(</w:t>
              </w:r>
              <w:r w:rsidRPr="0079203F">
                <w:rPr>
                  <w:rFonts w:ascii="Monaco" w:hAnsi="Monaco" w:cs="Monaco"/>
                  <w:noProof/>
                  <w:color w:val="4E9A06"/>
                  <w:sz w:val="20"/>
                  <w:szCs w:val="20"/>
                  <w:lang w:val="es-ES"/>
                  <w:rPrChange w:id="1332" w:author="Rodrigo García" w:date="2017-09-29T10:04:00Z">
                    <w:rPr>
                      <w:rFonts w:ascii="Monaco" w:hAnsi="Monaco" w:cs="Monaco"/>
                      <w:noProof/>
                      <w:color w:val="4E9A06"/>
                      <w:sz w:val="20"/>
                      <w:szCs w:val="20"/>
                      <w:lang w:val="en-US"/>
                    </w:rPr>
                  </w:rPrChange>
                </w:rPr>
                <w:t>"Lista de pacientes disponible en el navegador"</w:t>
              </w:r>
              <w:r w:rsidRPr="0079203F">
                <w:rPr>
                  <w:rFonts w:ascii="Monaco" w:hAnsi="Monaco" w:cs="Monaco"/>
                  <w:b/>
                  <w:bCs/>
                  <w:noProof/>
                  <w:color w:val="000000"/>
                  <w:sz w:val="20"/>
                  <w:szCs w:val="20"/>
                  <w:lang w:val="es-ES"/>
                  <w:rPrChange w:id="1333" w:author="Rodrigo García" w:date="2017-09-29T10:04:00Z">
                    <w:rPr>
                      <w:rFonts w:ascii="Monaco" w:hAnsi="Monaco" w:cs="Monaco"/>
                      <w:b/>
                      <w:bCs/>
                      <w:noProof/>
                      <w:color w:val="000000"/>
                      <w:sz w:val="20"/>
                      <w:szCs w:val="20"/>
                      <w:lang w:val="en-US"/>
                    </w:rPr>
                  </w:rPrChange>
                </w:rPr>
                <w:t>);</w:t>
              </w:r>
            </w:ins>
          </w:p>
          <w:p w14:paraId="0B94F72D" w14:textId="77777777" w:rsidR="0050601B" w:rsidRPr="00557475" w:rsidRDefault="0050601B" w:rsidP="0050601B">
            <w:pPr>
              <w:widowControl w:val="0"/>
              <w:autoSpaceDE w:val="0"/>
              <w:autoSpaceDN w:val="0"/>
              <w:adjustRightInd w:val="0"/>
              <w:ind w:firstLine="720"/>
              <w:rPr>
                <w:ins w:id="1334" w:author="Borja Gonzalez" w:date="2017-09-28T17:51:00Z"/>
                <w:rFonts w:ascii="Monaco" w:hAnsi="Monaco" w:cs="Monaco"/>
                <w:noProof/>
                <w:sz w:val="20"/>
                <w:szCs w:val="20"/>
                <w:lang w:val="en-US"/>
              </w:rPr>
            </w:pPr>
            <w:ins w:id="1335"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1336" w:author="Borja Gonzalez" w:date="2017-09-28T17:51:00Z"/>
                <w:rFonts w:ascii="Monaco" w:hAnsi="Monaco" w:cs="Monaco"/>
                <w:noProof/>
                <w:sz w:val="20"/>
                <w:szCs w:val="20"/>
                <w:lang w:val="en-US"/>
              </w:rPr>
            </w:pPr>
            <w:ins w:id="1337"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1338" w:author="Borja Gonzalez" w:date="2017-09-28T17:51:00Z"/>
              </w:rPr>
            </w:pPr>
          </w:p>
        </w:tc>
      </w:tr>
    </w:tbl>
    <w:p w14:paraId="3E0E266D" w14:textId="640DE964" w:rsidR="00F93134" w:rsidRDefault="00F93134" w:rsidP="00B60BF4">
      <w:del w:id="1339" w:author="Borja Gonzalez" w:date="2017-09-28T17:29:00Z">
        <w:r w:rsidDel="003E7E71">
          <w:rPr>
            <w:noProof/>
            <w:lang w:val="en-US"/>
          </w:rPr>
          <w:drawing>
            <wp:inline distT="0" distB="0" distL="0" distR="0" wp14:anchorId="250B5CB8" wp14:editId="04BF8D87">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del>
    </w:p>
    <w:p w14:paraId="6064CEAE" w14:textId="77777777" w:rsidR="00F93134" w:rsidRDefault="00F93134" w:rsidP="00B60BF4"/>
    <w:p w14:paraId="1659D1D0" w14:textId="71C52AF9" w:rsidR="00F93134" w:rsidRDefault="00F93134" w:rsidP="00F93134">
      <w:r>
        <w:t xml:space="preserve">La función </w:t>
      </w:r>
      <w:r w:rsidR="007E5FBE">
        <w:t>“</w:t>
      </w:r>
      <w:r>
        <w:t>get_paciente_node()</w:t>
      </w:r>
      <w:r w:rsidR="007E5FBE">
        <w:t>”</w:t>
      </w:r>
      <w:r>
        <w:t xml:space="preserve"> es la que se encarga de establecer la conexión con el servidor a través de un websocket.</w:t>
      </w:r>
    </w:p>
    <w:p w14:paraId="369BF1A4" w14:textId="131B0041" w:rsidR="00F93134" w:rsidRDefault="00F93134" w:rsidP="00F93134"/>
    <w:tbl>
      <w:tblPr>
        <w:tblStyle w:val="TableGrid"/>
        <w:tblW w:w="0" w:type="auto"/>
        <w:tblLook w:val="04A0" w:firstRow="1" w:lastRow="0" w:firstColumn="1" w:lastColumn="0" w:noHBand="0" w:noVBand="1"/>
        <w:tblPrChange w:id="1340" w:author="Borja Gonzalez" w:date="2017-09-28T17:52:00Z">
          <w:tblPr>
            <w:tblStyle w:val="TableGrid"/>
            <w:tblW w:w="0" w:type="auto"/>
            <w:tblLook w:val="04A0" w:firstRow="1" w:lastRow="0" w:firstColumn="1" w:lastColumn="0" w:noHBand="0" w:noVBand="1"/>
          </w:tblPr>
        </w:tblPrChange>
      </w:tblPr>
      <w:tblGrid>
        <w:gridCol w:w="8856"/>
        <w:tblGridChange w:id="1341">
          <w:tblGrid>
            <w:gridCol w:w="8856"/>
          </w:tblGrid>
        </w:tblGridChange>
      </w:tblGrid>
      <w:tr w:rsidR="00AE3604" w14:paraId="2D7701B7" w14:textId="77777777" w:rsidTr="0050601B">
        <w:trPr>
          <w:trHeight w:val="90"/>
          <w:ins w:id="1342" w:author="Borja Gonzalez" w:date="2017-09-28T17:42:00Z"/>
        </w:trPr>
        <w:tc>
          <w:tcPr>
            <w:tcW w:w="8856" w:type="dxa"/>
            <w:tcPrChange w:id="1343" w:author="Borja Gonzalez" w:date="2017-09-28T17:52:00Z">
              <w:tcPr>
                <w:tcW w:w="8856" w:type="dxa"/>
              </w:tcPr>
            </w:tcPrChange>
          </w:tcPr>
          <w:p w14:paraId="34BB8645" w14:textId="77777777" w:rsidR="00AE3604" w:rsidRPr="0050601B" w:rsidRDefault="00AE3604" w:rsidP="00AE3604">
            <w:pPr>
              <w:keepNext/>
              <w:keepLines/>
              <w:widowControl w:val="0"/>
              <w:autoSpaceDE w:val="0"/>
              <w:autoSpaceDN w:val="0"/>
              <w:adjustRightInd w:val="0"/>
              <w:spacing w:before="200"/>
              <w:outlineLvl w:val="4"/>
              <w:rPr>
                <w:ins w:id="1344" w:author="Borja Gonzalez" w:date="2017-09-28T17:42:00Z"/>
                <w:rFonts w:ascii="Monaco" w:hAnsi="Monaco" w:cs="Monaco"/>
                <w:noProof/>
                <w:sz w:val="20"/>
                <w:szCs w:val="20"/>
                <w:lang w:val="en-US"/>
                <w:rPrChange w:id="1345" w:author="Borja Gonzalez" w:date="2017-09-28T17:52:00Z">
                  <w:rPr>
                    <w:ins w:id="1346" w:author="Borja Gonzalez" w:date="2017-09-28T17:42:00Z"/>
                    <w:rFonts w:ascii="Monaco" w:eastAsiaTheme="majorEastAsia" w:hAnsi="Monaco" w:cs="Monaco"/>
                    <w:color w:val="243F60" w:themeColor="accent1" w:themeShade="7F"/>
                    <w:sz w:val="32"/>
                    <w:szCs w:val="32"/>
                    <w:lang w:val="en-US"/>
                  </w:rPr>
                </w:rPrChange>
              </w:rPr>
            </w:pPr>
            <w:ins w:id="1347" w:author="Borja Gonzalez" w:date="2017-09-28T17:42:00Z">
              <w:r w:rsidRPr="0050601B">
                <w:rPr>
                  <w:rFonts w:ascii="Monaco" w:hAnsi="Monaco" w:cs="Monaco"/>
                  <w:b/>
                  <w:bCs/>
                  <w:noProof/>
                  <w:color w:val="204A87"/>
                  <w:sz w:val="20"/>
                  <w:szCs w:val="20"/>
                  <w:lang w:val="en-US"/>
                  <w:rPrChange w:id="1348" w:author="Borja Gonzalez" w:date="2017-09-28T17:52:00Z">
                    <w:rPr>
                      <w:rFonts w:ascii="Monaco" w:hAnsi="Monaco" w:cs="Monaco"/>
                      <w:b/>
                      <w:bCs/>
                      <w:color w:val="204A87"/>
                      <w:sz w:val="32"/>
                      <w:szCs w:val="32"/>
                      <w:lang w:val="en-US"/>
                    </w:rPr>
                  </w:rPrChange>
                </w:rPr>
                <w:lastRenderedPageBreak/>
                <w:t>function</w:t>
              </w:r>
              <w:r w:rsidRPr="0050601B">
                <w:rPr>
                  <w:rFonts w:ascii="Monaco" w:hAnsi="Monaco" w:cs="Monaco"/>
                  <w:noProof/>
                  <w:sz w:val="20"/>
                  <w:szCs w:val="20"/>
                  <w:lang w:val="en-US"/>
                  <w:rPrChange w:id="134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50"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135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52"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353" w:author="Borja Gonzalez" w:date="2017-09-28T17:52:00Z">
                    <w:rPr>
                      <w:rFonts w:ascii="Monaco" w:hAnsi="Monaco" w:cs="Monaco"/>
                      <w:b/>
                      <w:bCs/>
                      <w:color w:val="000000"/>
                      <w:sz w:val="32"/>
                      <w:szCs w:val="32"/>
                      <w:lang w:val="en-US"/>
                    </w:rPr>
                  </w:rPrChange>
                </w:rPr>
                <w:t>){</w:t>
              </w:r>
            </w:ins>
          </w:p>
          <w:p w14:paraId="191AD2EB" w14:textId="77777777" w:rsidR="00AE3604" w:rsidRPr="0050601B" w:rsidRDefault="00AE3604" w:rsidP="00AE3604">
            <w:pPr>
              <w:widowControl w:val="0"/>
              <w:autoSpaceDE w:val="0"/>
              <w:autoSpaceDN w:val="0"/>
              <w:adjustRightInd w:val="0"/>
              <w:rPr>
                <w:ins w:id="1354" w:author="Borja Gonzalez" w:date="2017-09-28T17:42:00Z"/>
                <w:rFonts w:ascii="Monaco" w:hAnsi="Monaco" w:cs="Monaco"/>
                <w:noProof/>
                <w:sz w:val="20"/>
                <w:szCs w:val="20"/>
                <w:lang w:val="en-US"/>
                <w:rPrChange w:id="1355" w:author="Borja Gonzalez" w:date="2017-09-28T17:52:00Z">
                  <w:rPr>
                    <w:ins w:id="1356" w:author="Borja Gonzalez" w:date="2017-09-28T17:42:00Z"/>
                    <w:rFonts w:ascii="Monaco" w:hAnsi="Monaco" w:cs="Monaco"/>
                    <w:sz w:val="32"/>
                    <w:szCs w:val="32"/>
                    <w:lang w:val="en-US"/>
                  </w:rPr>
                </w:rPrChange>
              </w:rPr>
            </w:pPr>
          </w:p>
          <w:p w14:paraId="351A50A5" w14:textId="77777777" w:rsidR="00AE3604" w:rsidRPr="0050601B" w:rsidRDefault="00AE3604" w:rsidP="00AE3604">
            <w:pPr>
              <w:keepNext/>
              <w:keepLines/>
              <w:widowControl w:val="0"/>
              <w:autoSpaceDE w:val="0"/>
              <w:autoSpaceDN w:val="0"/>
              <w:adjustRightInd w:val="0"/>
              <w:spacing w:before="200"/>
              <w:outlineLvl w:val="4"/>
              <w:rPr>
                <w:ins w:id="1357" w:author="Borja Gonzalez" w:date="2017-09-28T17:42:00Z"/>
                <w:rFonts w:ascii="Monaco" w:hAnsi="Monaco" w:cs="Monaco"/>
                <w:noProof/>
                <w:sz w:val="20"/>
                <w:szCs w:val="20"/>
                <w:lang w:val="en-US"/>
                <w:rPrChange w:id="1358" w:author="Borja Gonzalez" w:date="2017-09-28T17:52:00Z">
                  <w:rPr>
                    <w:ins w:id="1359" w:author="Borja Gonzalez" w:date="2017-09-28T17:42:00Z"/>
                    <w:rFonts w:ascii="Monaco" w:eastAsiaTheme="majorEastAsia" w:hAnsi="Monaco" w:cs="Monaco"/>
                    <w:color w:val="243F60" w:themeColor="accent1" w:themeShade="7F"/>
                    <w:sz w:val="32"/>
                    <w:szCs w:val="32"/>
                    <w:lang w:val="en-US"/>
                  </w:rPr>
                </w:rPrChange>
              </w:rPr>
            </w:pPr>
            <w:ins w:id="1360" w:author="Borja Gonzalez" w:date="2017-09-28T17:42:00Z">
              <w:r w:rsidRPr="0050601B">
                <w:rPr>
                  <w:rFonts w:ascii="Monaco" w:hAnsi="Monaco" w:cs="Monaco"/>
                  <w:noProof/>
                  <w:sz w:val="20"/>
                  <w:szCs w:val="20"/>
                  <w:lang w:val="en-US"/>
                  <w:rPrChange w:id="1361"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62"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6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64"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1365"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66"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6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68"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36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70"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371"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72"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373" w:author="Borja Gonzalez" w:date="2017-09-28T17:52:00Z">
                    <w:rPr>
                      <w:rFonts w:ascii="Monaco" w:hAnsi="Monaco" w:cs="Monaco"/>
                      <w:b/>
                      <w:bCs/>
                      <w:color w:val="000000"/>
                      <w:sz w:val="32"/>
                      <w:szCs w:val="32"/>
                      <w:lang w:val="en-US"/>
                    </w:rPr>
                  </w:rPrChange>
                </w:rPr>
                <w:t>);</w:t>
              </w:r>
            </w:ins>
          </w:p>
          <w:p w14:paraId="4D94AA86" w14:textId="77777777" w:rsidR="00AE3604" w:rsidRPr="0079203F" w:rsidRDefault="00AE3604" w:rsidP="00AE3604">
            <w:pPr>
              <w:keepNext/>
              <w:keepLines/>
              <w:widowControl w:val="0"/>
              <w:autoSpaceDE w:val="0"/>
              <w:autoSpaceDN w:val="0"/>
              <w:adjustRightInd w:val="0"/>
              <w:spacing w:before="200"/>
              <w:outlineLvl w:val="4"/>
              <w:rPr>
                <w:ins w:id="1374" w:author="Borja Gonzalez" w:date="2017-09-28T17:42:00Z"/>
                <w:rFonts w:ascii="Monaco" w:hAnsi="Monaco" w:cs="Monaco"/>
                <w:noProof/>
                <w:sz w:val="20"/>
                <w:szCs w:val="20"/>
                <w:lang w:val="es-ES"/>
                <w:rPrChange w:id="1375" w:author="Rodrigo García" w:date="2017-09-29T10:04:00Z">
                  <w:rPr>
                    <w:ins w:id="1376" w:author="Borja Gonzalez" w:date="2017-09-28T17:42:00Z"/>
                    <w:rFonts w:ascii="Monaco" w:eastAsiaTheme="majorEastAsia" w:hAnsi="Monaco" w:cs="Monaco"/>
                    <w:color w:val="243F60" w:themeColor="accent1" w:themeShade="7F"/>
                    <w:sz w:val="32"/>
                    <w:szCs w:val="32"/>
                    <w:lang w:val="en-US"/>
                  </w:rPr>
                </w:rPrChange>
              </w:rPr>
            </w:pPr>
            <w:ins w:id="1377" w:author="Borja Gonzalez" w:date="2017-09-28T17:42:00Z">
              <w:r w:rsidRPr="0050601B">
                <w:rPr>
                  <w:rFonts w:ascii="Monaco" w:hAnsi="Monaco" w:cs="Monaco"/>
                  <w:noProof/>
                  <w:sz w:val="20"/>
                  <w:szCs w:val="20"/>
                  <w:lang w:val="en-US"/>
                  <w:rPrChange w:id="1378"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379"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380"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381"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382"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383" w:author="Rodrigo García" w:date="2017-09-29T10:04: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1384" w:author="Rodrigo García" w:date="2017-09-29T10:04:00Z">
                    <w:rPr>
                      <w:rFonts w:ascii="Monaco" w:hAnsi="Monaco" w:cs="Monaco"/>
                      <w:b/>
                      <w:bCs/>
                      <w:color w:val="000000"/>
                      <w:sz w:val="32"/>
                      <w:szCs w:val="32"/>
                      <w:lang w:val="en-US"/>
                    </w:rPr>
                  </w:rPrChange>
                </w:rPr>
                <w:t>);</w:t>
              </w:r>
              <w:r w:rsidRPr="0079203F">
                <w:rPr>
                  <w:rFonts w:ascii="Monaco" w:hAnsi="Monaco" w:cs="Monaco"/>
                  <w:noProof/>
                  <w:sz w:val="20"/>
                  <w:szCs w:val="20"/>
                  <w:lang w:val="es-ES"/>
                  <w:rPrChange w:id="1385" w:author="Rodrigo García" w:date="2017-09-29T10:04:00Z">
                    <w:rPr>
                      <w:rFonts w:ascii="Monaco" w:hAnsi="Monaco" w:cs="Monaco"/>
                      <w:sz w:val="32"/>
                      <w:szCs w:val="32"/>
                      <w:lang w:val="en-US"/>
                    </w:rPr>
                  </w:rPrChange>
                </w:rPr>
                <w:t xml:space="preserve">  </w:t>
              </w:r>
            </w:ins>
          </w:p>
          <w:p w14:paraId="5B5EB5B0" w14:textId="77777777" w:rsidR="00AE3604" w:rsidRPr="0079203F" w:rsidRDefault="00AE3604" w:rsidP="00AE3604">
            <w:pPr>
              <w:widowControl w:val="0"/>
              <w:autoSpaceDE w:val="0"/>
              <w:autoSpaceDN w:val="0"/>
              <w:adjustRightInd w:val="0"/>
              <w:rPr>
                <w:ins w:id="1386" w:author="Borja Gonzalez" w:date="2017-09-28T17:42:00Z"/>
                <w:rFonts w:ascii="Monaco" w:hAnsi="Monaco" w:cs="Monaco"/>
                <w:noProof/>
                <w:sz w:val="20"/>
                <w:szCs w:val="20"/>
                <w:lang w:val="es-ES"/>
                <w:rPrChange w:id="1387" w:author="Rodrigo García" w:date="2017-09-29T10:04:00Z">
                  <w:rPr>
                    <w:ins w:id="1388" w:author="Borja Gonzalez" w:date="2017-09-28T17:42:00Z"/>
                    <w:rFonts w:ascii="Monaco" w:hAnsi="Monaco" w:cs="Monaco"/>
                    <w:sz w:val="32"/>
                    <w:szCs w:val="32"/>
                    <w:lang w:val="en-US"/>
                  </w:rPr>
                </w:rPrChange>
              </w:rPr>
            </w:pPr>
          </w:p>
          <w:p w14:paraId="5B6D0710" w14:textId="77777777" w:rsidR="00AE3604" w:rsidRPr="0050601B" w:rsidRDefault="00AE3604" w:rsidP="00AE3604">
            <w:pPr>
              <w:keepNext/>
              <w:keepLines/>
              <w:widowControl w:val="0"/>
              <w:autoSpaceDE w:val="0"/>
              <w:autoSpaceDN w:val="0"/>
              <w:adjustRightInd w:val="0"/>
              <w:spacing w:before="200"/>
              <w:outlineLvl w:val="4"/>
              <w:rPr>
                <w:ins w:id="1389" w:author="Borja Gonzalez" w:date="2017-09-28T17:42:00Z"/>
                <w:rFonts w:ascii="Monaco" w:hAnsi="Monaco" w:cs="Monaco"/>
                <w:noProof/>
                <w:sz w:val="20"/>
                <w:szCs w:val="20"/>
                <w:lang w:val="en-US"/>
                <w:rPrChange w:id="1390" w:author="Borja Gonzalez" w:date="2017-09-28T17:52:00Z">
                  <w:rPr>
                    <w:ins w:id="1391" w:author="Borja Gonzalez" w:date="2017-09-28T17:42:00Z"/>
                    <w:rFonts w:ascii="Monaco" w:eastAsiaTheme="majorEastAsia" w:hAnsi="Monaco" w:cs="Monaco"/>
                    <w:color w:val="243F60" w:themeColor="accent1" w:themeShade="7F"/>
                    <w:sz w:val="32"/>
                    <w:szCs w:val="32"/>
                    <w:lang w:val="en-US"/>
                  </w:rPr>
                </w:rPrChange>
              </w:rPr>
            </w:pPr>
            <w:ins w:id="1392" w:author="Borja Gonzalez" w:date="2017-09-28T17:42:00Z">
              <w:r w:rsidRPr="0079203F">
                <w:rPr>
                  <w:rFonts w:ascii="Monaco" w:hAnsi="Monaco" w:cs="Monaco"/>
                  <w:noProof/>
                  <w:sz w:val="20"/>
                  <w:szCs w:val="20"/>
                  <w:lang w:val="es-ES"/>
                  <w:rPrChange w:id="1393"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9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3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3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98"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39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400"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40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02"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03"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04" w:author="Borja Gonzalez" w:date="2017-09-28T17:52:00Z">
                    <w:rPr>
                      <w:rFonts w:ascii="Monaco" w:hAnsi="Monaco" w:cs="Monaco"/>
                      <w:sz w:val="32"/>
                      <w:szCs w:val="32"/>
                      <w:lang w:val="en-US"/>
                    </w:rPr>
                  </w:rPrChange>
                </w:rPr>
                <w:t xml:space="preserve">  </w:t>
              </w:r>
            </w:ins>
          </w:p>
          <w:p w14:paraId="00B4E0C2" w14:textId="77777777" w:rsidR="00AE3604" w:rsidRPr="0050601B" w:rsidRDefault="00AE3604" w:rsidP="00AE3604">
            <w:pPr>
              <w:keepNext/>
              <w:keepLines/>
              <w:widowControl w:val="0"/>
              <w:autoSpaceDE w:val="0"/>
              <w:autoSpaceDN w:val="0"/>
              <w:adjustRightInd w:val="0"/>
              <w:spacing w:before="200"/>
              <w:outlineLvl w:val="4"/>
              <w:rPr>
                <w:ins w:id="1405" w:author="Borja Gonzalez" w:date="2017-09-28T17:42:00Z"/>
                <w:rFonts w:ascii="Monaco" w:hAnsi="Monaco" w:cs="Monaco"/>
                <w:noProof/>
                <w:sz w:val="20"/>
                <w:szCs w:val="20"/>
                <w:lang w:val="en-US"/>
                <w:rPrChange w:id="1406" w:author="Borja Gonzalez" w:date="2017-09-28T17:52:00Z">
                  <w:rPr>
                    <w:ins w:id="1407" w:author="Borja Gonzalez" w:date="2017-09-28T17:42:00Z"/>
                    <w:rFonts w:ascii="Monaco" w:eastAsiaTheme="majorEastAsia" w:hAnsi="Monaco" w:cs="Monaco"/>
                    <w:color w:val="243F60" w:themeColor="accent1" w:themeShade="7F"/>
                    <w:sz w:val="32"/>
                    <w:szCs w:val="32"/>
                    <w:lang w:val="en-US"/>
                  </w:rPr>
                </w:rPrChange>
              </w:rPr>
            </w:pPr>
            <w:ins w:id="1408" w:author="Borja Gonzalez" w:date="2017-09-28T17:42:00Z">
              <w:r w:rsidRPr="0050601B">
                <w:rPr>
                  <w:rFonts w:ascii="Monaco" w:hAnsi="Monaco" w:cs="Monaco"/>
                  <w:noProof/>
                  <w:sz w:val="20"/>
                  <w:szCs w:val="20"/>
                  <w:lang w:val="en-US"/>
                  <w:rPrChange w:id="140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10"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141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1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1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14"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41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6"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41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8"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19" w:author="Borja Gonzalez" w:date="2017-09-28T17:52:00Z">
                    <w:rPr>
                      <w:rFonts w:ascii="Monaco" w:hAnsi="Monaco" w:cs="Monaco"/>
                      <w:b/>
                      <w:bCs/>
                      <w:color w:val="000000"/>
                      <w:sz w:val="32"/>
                      <w:szCs w:val="32"/>
                      <w:lang w:val="en-US"/>
                    </w:rPr>
                  </w:rPrChange>
                </w:rPr>
                <w:t>);</w:t>
              </w:r>
            </w:ins>
          </w:p>
          <w:p w14:paraId="361F3431" w14:textId="77777777" w:rsidR="00AE3604" w:rsidRPr="0050601B" w:rsidRDefault="00AE3604" w:rsidP="00AE3604">
            <w:pPr>
              <w:keepNext/>
              <w:keepLines/>
              <w:widowControl w:val="0"/>
              <w:autoSpaceDE w:val="0"/>
              <w:autoSpaceDN w:val="0"/>
              <w:adjustRightInd w:val="0"/>
              <w:spacing w:before="200"/>
              <w:outlineLvl w:val="4"/>
              <w:rPr>
                <w:ins w:id="1420" w:author="Borja Gonzalez" w:date="2017-09-28T17:42:00Z"/>
                <w:rFonts w:ascii="Monaco" w:hAnsi="Monaco" w:cs="Monaco"/>
                <w:i/>
                <w:iCs/>
                <w:noProof/>
                <w:color w:val="8F5902"/>
                <w:sz w:val="20"/>
                <w:szCs w:val="20"/>
                <w:lang w:val="en-US"/>
                <w:rPrChange w:id="1421" w:author="Borja Gonzalez" w:date="2017-09-28T17:52:00Z">
                  <w:rPr>
                    <w:ins w:id="1422" w:author="Borja Gonzalez" w:date="2017-09-28T17:42:00Z"/>
                    <w:rFonts w:ascii="Monaco" w:eastAsiaTheme="majorEastAsia" w:hAnsi="Monaco" w:cs="Monaco"/>
                    <w:i/>
                    <w:iCs/>
                    <w:color w:val="8F5902"/>
                    <w:sz w:val="32"/>
                    <w:szCs w:val="32"/>
                    <w:lang w:val="en-US"/>
                  </w:rPr>
                </w:rPrChange>
              </w:rPr>
            </w:pPr>
            <w:ins w:id="1423" w:author="Borja Gonzalez" w:date="2017-09-28T17:42:00Z">
              <w:r w:rsidRPr="0050601B">
                <w:rPr>
                  <w:rFonts w:ascii="Monaco" w:hAnsi="Monaco" w:cs="Monaco"/>
                  <w:noProof/>
                  <w:sz w:val="20"/>
                  <w:szCs w:val="20"/>
                  <w:lang w:val="en-US"/>
                  <w:rPrChange w:id="1424"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425" w:author="Borja Gonzalez" w:date="2017-09-28T17:52:00Z">
                    <w:rPr>
                      <w:rFonts w:ascii="Monaco" w:hAnsi="Monaco" w:cs="Monaco"/>
                      <w:i/>
                      <w:iCs/>
                      <w:color w:val="8F5902"/>
                      <w:sz w:val="32"/>
                      <w:szCs w:val="32"/>
                      <w:lang w:val="en-US"/>
                    </w:rPr>
                  </w:rPrChange>
                </w:rPr>
                <w:t xml:space="preserve">//console.log(message.data); </w:t>
              </w:r>
            </w:ins>
          </w:p>
          <w:p w14:paraId="6621FABD" w14:textId="77777777" w:rsidR="00AE3604" w:rsidRPr="0079203F" w:rsidRDefault="00AE3604" w:rsidP="00AE3604">
            <w:pPr>
              <w:keepNext/>
              <w:keepLines/>
              <w:widowControl w:val="0"/>
              <w:autoSpaceDE w:val="0"/>
              <w:autoSpaceDN w:val="0"/>
              <w:adjustRightInd w:val="0"/>
              <w:spacing w:before="200"/>
              <w:outlineLvl w:val="4"/>
              <w:rPr>
                <w:ins w:id="1426" w:author="Borja Gonzalez" w:date="2017-09-28T17:42:00Z"/>
                <w:rFonts w:ascii="Monaco" w:hAnsi="Monaco" w:cs="Monaco"/>
                <w:noProof/>
                <w:sz w:val="20"/>
                <w:szCs w:val="20"/>
                <w:lang w:val="es-ES"/>
                <w:rPrChange w:id="1427" w:author="Rodrigo García" w:date="2017-09-29T10:04:00Z">
                  <w:rPr>
                    <w:ins w:id="1428" w:author="Borja Gonzalez" w:date="2017-09-28T17:42:00Z"/>
                    <w:rFonts w:ascii="Monaco" w:eastAsiaTheme="majorEastAsia" w:hAnsi="Monaco" w:cs="Monaco"/>
                    <w:color w:val="243F60" w:themeColor="accent1" w:themeShade="7F"/>
                    <w:sz w:val="32"/>
                    <w:szCs w:val="32"/>
                    <w:lang w:val="en-US"/>
                  </w:rPr>
                </w:rPrChange>
              </w:rPr>
            </w:pPr>
            <w:ins w:id="1429" w:author="Borja Gonzalez" w:date="2017-09-28T17:42:00Z">
              <w:r w:rsidRPr="0050601B">
                <w:rPr>
                  <w:rFonts w:ascii="Monaco" w:hAnsi="Monaco" w:cs="Monaco"/>
                  <w:noProof/>
                  <w:sz w:val="20"/>
                  <w:szCs w:val="20"/>
                  <w:lang w:val="en-US"/>
                  <w:rPrChange w:id="1430" w:author="Borja Gonzalez" w:date="2017-09-28T17:52: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431" w:author="Rodrigo García" w:date="2017-09-29T10:04:00Z">
                    <w:rPr>
                      <w:rFonts w:ascii="Monaco" w:hAnsi="Monaco" w:cs="Monaco"/>
                      <w:b/>
                      <w:bCs/>
                      <w:color w:val="000000"/>
                      <w:sz w:val="32"/>
                      <w:szCs w:val="32"/>
                      <w:lang w:val="en-US"/>
                    </w:rPr>
                  </w:rPrChange>
                </w:rPr>
                <w:t>});</w:t>
              </w:r>
            </w:ins>
          </w:p>
          <w:p w14:paraId="409D2024" w14:textId="77777777" w:rsidR="00AE3604" w:rsidRPr="0079203F" w:rsidRDefault="00AE3604" w:rsidP="00AE3604">
            <w:pPr>
              <w:widowControl w:val="0"/>
              <w:autoSpaceDE w:val="0"/>
              <w:autoSpaceDN w:val="0"/>
              <w:adjustRightInd w:val="0"/>
              <w:rPr>
                <w:ins w:id="1432" w:author="Borja Gonzalez" w:date="2017-09-28T17:42:00Z"/>
                <w:rFonts w:ascii="Monaco" w:hAnsi="Monaco" w:cs="Monaco"/>
                <w:noProof/>
                <w:sz w:val="20"/>
                <w:szCs w:val="20"/>
                <w:lang w:val="es-ES"/>
                <w:rPrChange w:id="1433" w:author="Rodrigo García" w:date="2017-09-29T10:04:00Z">
                  <w:rPr>
                    <w:ins w:id="1434" w:author="Borja Gonzalez" w:date="2017-09-28T17:42:00Z"/>
                    <w:rFonts w:ascii="Monaco" w:hAnsi="Monaco" w:cs="Monaco"/>
                    <w:sz w:val="32"/>
                    <w:szCs w:val="32"/>
                    <w:lang w:val="en-US"/>
                  </w:rPr>
                </w:rPrChange>
              </w:rPr>
            </w:pPr>
          </w:p>
          <w:p w14:paraId="66E6EC1A" w14:textId="77777777" w:rsidR="00AE3604" w:rsidRPr="0079203F" w:rsidRDefault="00AE3604" w:rsidP="00AE3604">
            <w:pPr>
              <w:widowControl w:val="0"/>
              <w:autoSpaceDE w:val="0"/>
              <w:autoSpaceDN w:val="0"/>
              <w:adjustRightInd w:val="0"/>
              <w:rPr>
                <w:ins w:id="1435" w:author="Borja Gonzalez" w:date="2017-09-28T17:42:00Z"/>
                <w:rFonts w:ascii="Monaco" w:hAnsi="Monaco" w:cs="Monaco"/>
                <w:noProof/>
                <w:sz w:val="20"/>
                <w:szCs w:val="20"/>
                <w:lang w:val="es-ES"/>
                <w:rPrChange w:id="1436" w:author="Rodrigo García" w:date="2017-09-29T10:04:00Z">
                  <w:rPr>
                    <w:ins w:id="1437" w:author="Borja Gonzalez" w:date="2017-09-28T17:42:00Z"/>
                    <w:rFonts w:ascii="Monaco" w:hAnsi="Monaco" w:cs="Monaco"/>
                    <w:sz w:val="32"/>
                    <w:szCs w:val="32"/>
                    <w:lang w:val="en-US"/>
                  </w:rPr>
                </w:rPrChange>
              </w:rPr>
            </w:pPr>
            <w:ins w:id="1438" w:author="Borja Gonzalez" w:date="2017-09-28T17:42:00Z">
              <w:r w:rsidRPr="0079203F">
                <w:rPr>
                  <w:rFonts w:ascii="Monaco" w:hAnsi="Monaco" w:cs="Monaco"/>
                  <w:noProof/>
                  <w:sz w:val="20"/>
                  <w:szCs w:val="20"/>
                  <w:lang w:val="es-ES"/>
                  <w:rPrChange w:id="1439" w:author="Rodrigo García" w:date="2017-09-29T10:04: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440" w:author="Rodrigo García" w:date="2017-09-29T10:04: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1441"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442" w:author="Rodrigo García" w:date="2017-09-29T10:04:00Z">
                    <w:rPr>
                      <w:rFonts w:ascii="Monaco" w:hAnsi="Monaco" w:cs="Monaco"/>
                      <w:color w:val="000000"/>
                      <w:sz w:val="32"/>
                      <w:szCs w:val="32"/>
                      <w:lang w:val="en-US"/>
                    </w:rPr>
                  </w:rPrChange>
                </w:rPr>
                <w:t>datos5</w:t>
              </w:r>
              <w:r w:rsidRPr="0079203F">
                <w:rPr>
                  <w:rFonts w:ascii="Monaco" w:hAnsi="Monaco" w:cs="Monaco"/>
                  <w:noProof/>
                  <w:sz w:val="20"/>
                  <w:szCs w:val="20"/>
                  <w:lang w:val="es-ES"/>
                  <w:rPrChange w:id="1443"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444"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445" w:author="Rodrigo García" w:date="2017-09-29T10:04: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446" w:author="Rodrigo García" w:date="2017-09-29T10:04:00Z">
                    <w:rPr>
                      <w:rFonts w:ascii="Monaco" w:hAnsi="Monaco" w:cs="Monaco"/>
                      <w:b/>
                      <w:bCs/>
                      <w:color w:val="000000"/>
                      <w:sz w:val="32"/>
                      <w:szCs w:val="32"/>
                      <w:lang w:val="en-US"/>
                    </w:rPr>
                  </w:rPrChange>
                </w:rPr>
                <w:t>{</w:t>
              </w:r>
            </w:ins>
          </w:p>
          <w:p w14:paraId="43FC9848" w14:textId="77777777" w:rsidR="00AE3604" w:rsidRPr="0079203F" w:rsidRDefault="00AE3604" w:rsidP="00AE3604">
            <w:pPr>
              <w:keepNext/>
              <w:keepLines/>
              <w:widowControl w:val="0"/>
              <w:autoSpaceDE w:val="0"/>
              <w:autoSpaceDN w:val="0"/>
              <w:adjustRightInd w:val="0"/>
              <w:spacing w:before="200"/>
              <w:outlineLvl w:val="4"/>
              <w:rPr>
                <w:ins w:id="1447" w:author="Borja Gonzalez" w:date="2017-09-28T17:42:00Z"/>
                <w:rFonts w:ascii="Monaco" w:hAnsi="Monaco" w:cs="Monaco"/>
                <w:noProof/>
                <w:sz w:val="20"/>
                <w:szCs w:val="20"/>
                <w:lang w:val="es-ES"/>
                <w:rPrChange w:id="1448" w:author="Rodrigo García" w:date="2017-09-29T10:04:00Z">
                  <w:rPr>
                    <w:ins w:id="1449" w:author="Borja Gonzalez" w:date="2017-09-28T17:42:00Z"/>
                    <w:rFonts w:ascii="Monaco" w:eastAsiaTheme="majorEastAsia" w:hAnsi="Monaco" w:cs="Monaco"/>
                    <w:color w:val="243F60" w:themeColor="accent1" w:themeShade="7F"/>
                    <w:sz w:val="32"/>
                    <w:szCs w:val="32"/>
                    <w:lang w:val="en-US"/>
                  </w:rPr>
                </w:rPrChange>
              </w:rPr>
            </w:pPr>
            <w:ins w:id="1450" w:author="Borja Gonzalez" w:date="2017-09-28T17:42:00Z">
              <w:r w:rsidRPr="0079203F">
                <w:rPr>
                  <w:rFonts w:ascii="Monaco" w:hAnsi="Monaco" w:cs="Monaco"/>
                  <w:noProof/>
                  <w:sz w:val="20"/>
                  <w:szCs w:val="20"/>
                  <w:lang w:val="es-ES"/>
                  <w:rPrChange w:id="1451"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452" w:author="Rodrigo García" w:date="2017-09-29T10:04: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1453"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454" w:author="Rodrigo García" w:date="2017-09-29T10:04: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1455" w:author="Rodrigo García" w:date="2017-09-29T10:04:00Z">
                    <w:rPr>
                      <w:rFonts w:ascii="Monaco" w:hAnsi="Monaco" w:cs="Monaco"/>
                      <w:color w:val="4E9A06"/>
                      <w:sz w:val="32"/>
                      <w:szCs w:val="32"/>
                      <w:lang w:val="en-US"/>
                    </w:rPr>
                  </w:rPrChange>
                </w:rPr>
                <w:t>"Pacientes"</w:t>
              </w:r>
              <w:r w:rsidRPr="0079203F">
                <w:rPr>
                  <w:rFonts w:ascii="Monaco" w:hAnsi="Monaco" w:cs="Monaco"/>
                  <w:noProof/>
                  <w:sz w:val="20"/>
                  <w:szCs w:val="20"/>
                  <w:lang w:val="es-ES"/>
                  <w:rPrChange w:id="1456" w:author="Rodrigo García" w:date="2017-09-29T10:04:00Z">
                    <w:rPr>
                      <w:rFonts w:ascii="Monaco" w:hAnsi="Monaco" w:cs="Monaco"/>
                      <w:sz w:val="32"/>
                      <w:szCs w:val="32"/>
                      <w:lang w:val="en-US"/>
                    </w:rPr>
                  </w:rPrChange>
                </w:rPr>
                <w:t xml:space="preserve">         </w:t>
              </w:r>
            </w:ins>
          </w:p>
          <w:p w14:paraId="4C6ADF24" w14:textId="77777777" w:rsidR="00AE3604" w:rsidRPr="0079203F" w:rsidRDefault="00AE3604" w:rsidP="00AE3604">
            <w:pPr>
              <w:keepNext/>
              <w:keepLines/>
              <w:widowControl w:val="0"/>
              <w:autoSpaceDE w:val="0"/>
              <w:autoSpaceDN w:val="0"/>
              <w:adjustRightInd w:val="0"/>
              <w:spacing w:before="200"/>
              <w:outlineLvl w:val="4"/>
              <w:rPr>
                <w:ins w:id="1457" w:author="Borja Gonzalez" w:date="2017-09-28T17:42:00Z"/>
                <w:rFonts w:ascii="Monaco" w:hAnsi="Monaco" w:cs="Monaco"/>
                <w:noProof/>
                <w:sz w:val="20"/>
                <w:szCs w:val="20"/>
                <w:lang w:val="es-ES"/>
                <w:rPrChange w:id="1458" w:author="Rodrigo García" w:date="2017-09-29T10:04:00Z">
                  <w:rPr>
                    <w:ins w:id="1459" w:author="Borja Gonzalez" w:date="2017-09-28T17:42:00Z"/>
                    <w:rFonts w:ascii="Monaco" w:eastAsiaTheme="majorEastAsia" w:hAnsi="Monaco" w:cs="Monaco"/>
                    <w:color w:val="243F60" w:themeColor="accent1" w:themeShade="7F"/>
                    <w:sz w:val="32"/>
                    <w:szCs w:val="32"/>
                    <w:lang w:val="en-US"/>
                  </w:rPr>
                </w:rPrChange>
              </w:rPr>
            </w:pPr>
            <w:ins w:id="1460" w:author="Borja Gonzalez" w:date="2017-09-28T17:42:00Z">
              <w:r w:rsidRPr="0079203F">
                <w:rPr>
                  <w:rFonts w:ascii="Monaco" w:hAnsi="Monaco" w:cs="Monaco"/>
                  <w:noProof/>
                  <w:sz w:val="20"/>
                  <w:szCs w:val="20"/>
                  <w:lang w:val="es-ES"/>
                  <w:rPrChange w:id="1461" w:author="Rodrigo García" w:date="2017-09-29T10:04: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462" w:author="Rodrigo García" w:date="2017-09-29T10:04:00Z">
                    <w:rPr>
                      <w:rFonts w:ascii="Monaco" w:hAnsi="Monaco" w:cs="Monaco"/>
                      <w:b/>
                      <w:bCs/>
                      <w:color w:val="000000"/>
                      <w:sz w:val="32"/>
                      <w:szCs w:val="32"/>
                      <w:lang w:val="en-US"/>
                    </w:rPr>
                  </w:rPrChange>
                </w:rPr>
                <w:t>}</w:t>
              </w:r>
            </w:ins>
          </w:p>
          <w:p w14:paraId="3AFF51E1" w14:textId="77777777" w:rsidR="00AE3604" w:rsidRPr="0079203F" w:rsidRDefault="00AE3604" w:rsidP="00AE3604">
            <w:pPr>
              <w:keepNext/>
              <w:keepLines/>
              <w:widowControl w:val="0"/>
              <w:autoSpaceDE w:val="0"/>
              <w:autoSpaceDN w:val="0"/>
              <w:adjustRightInd w:val="0"/>
              <w:spacing w:before="200"/>
              <w:outlineLvl w:val="4"/>
              <w:rPr>
                <w:ins w:id="1463" w:author="Borja Gonzalez" w:date="2017-09-28T17:42:00Z"/>
                <w:rFonts w:ascii="Monaco" w:hAnsi="Monaco" w:cs="Monaco"/>
                <w:noProof/>
                <w:sz w:val="20"/>
                <w:szCs w:val="20"/>
                <w:lang w:val="es-ES"/>
                <w:rPrChange w:id="1464" w:author="Rodrigo García" w:date="2017-09-29T10:04:00Z">
                  <w:rPr>
                    <w:ins w:id="1465" w:author="Borja Gonzalez" w:date="2017-09-28T17:42:00Z"/>
                    <w:rFonts w:ascii="Monaco" w:eastAsiaTheme="majorEastAsia" w:hAnsi="Monaco" w:cs="Monaco"/>
                    <w:color w:val="243F60" w:themeColor="accent1" w:themeShade="7F"/>
                    <w:sz w:val="32"/>
                    <w:szCs w:val="32"/>
                    <w:lang w:val="en-US"/>
                  </w:rPr>
                </w:rPrChange>
              </w:rPr>
            </w:pPr>
            <w:ins w:id="1466" w:author="Borja Gonzalez" w:date="2017-09-28T17:42:00Z">
              <w:r w:rsidRPr="0079203F">
                <w:rPr>
                  <w:rFonts w:ascii="Monaco" w:hAnsi="Monaco" w:cs="Monaco"/>
                  <w:noProof/>
                  <w:sz w:val="20"/>
                  <w:szCs w:val="20"/>
                  <w:lang w:val="es-ES"/>
                  <w:rPrChange w:id="1467"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468" w:author="Rodrigo García" w:date="2017-09-29T10:04:00Z">
                    <w:rPr>
                      <w:rFonts w:ascii="Monaco" w:hAnsi="Monaco" w:cs="Monaco"/>
                      <w:color w:val="000000"/>
                      <w:sz w:val="32"/>
                      <w:szCs w:val="32"/>
                      <w:lang w:val="en-US"/>
                    </w:rPr>
                  </w:rPrChange>
                </w:rPr>
                <w:t>socket</w:t>
              </w:r>
              <w:r w:rsidRPr="0079203F">
                <w:rPr>
                  <w:rFonts w:ascii="Monaco" w:hAnsi="Monaco" w:cs="Monaco"/>
                  <w:b/>
                  <w:bCs/>
                  <w:noProof/>
                  <w:color w:val="000000"/>
                  <w:sz w:val="20"/>
                  <w:szCs w:val="20"/>
                  <w:lang w:val="es-ES"/>
                  <w:rPrChange w:id="146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470" w:author="Rodrigo García" w:date="2017-09-29T10:04:00Z">
                    <w:rPr>
                      <w:rFonts w:ascii="Monaco" w:hAnsi="Monaco" w:cs="Monaco"/>
                      <w:color w:val="000000"/>
                      <w:sz w:val="32"/>
                      <w:szCs w:val="32"/>
                      <w:lang w:val="en-US"/>
                    </w:rPr>
                  </w:rPrChange>
                </w:rPr>
                <w:t>send</w:t>
              </w:r>
              <w:r w:rsidRPr="0079203F">
                <w:rPr>
                  <w:rFonts w:ascii="Monaco" w:hAnsi="Monaco" w:cs="Monaco"/>
                  <w:b/>
                  <w:bCs/>
                  <w:noProof/>
                  <w:color w:val="000000"/>
                  <w:sz w:val="20"/>
                  <w:szCs w:val="20"/>
                  <w:lang w:val="es-ES"/>
                  <w:rPrChange w:id="1471"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472" w:author="Rodrigo García" w:date="2017-09-29T10:04:00Z">
                    <w:rPr>
                      <w:rFonts w:ascii="Monaco" w:hAnsi="Monaco" w:cs="Monaco"/>
                      <w:color w:val="000000"/>
                      <w:sz w:val="32"/>
                      <w:szCs w:val="32"/>
                      <w:lang w:val="en-US"/>
                    </w:rPr>
                  </w:rPrChange>
                </w:rPr>
                <w:t>JSON</w:t>
              </w:r>
              <w:r w:rsidRPr="0079203F">
                <w:rPr>
                  <w:rFonts w:ascii="Monaco" w:hAnsi="Monaco" w:cs="Monaco"/>
                  <w:b/>
                  <w:bCs/>
                  <w:noProof/>
                  <w:color w:val="000000"/>
                  <w:sz w:val="20"/>
                  <w:szCs w:val="20"/>
                  <w:lang w:val="es-ES"/>
                  <w:rPrChange w:id="1473"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474" w:author="Rodrigo García" w:date="2017-09-29T10:04:00Z">
                    <w:rPr>
                      <w:rFonts w:ascii="Monaco" w:hAnsi="Monaco" w:cs="Monaco"/>
                      <w:color w:val="000000"/>
                      <w:sz w:val="32"/>
                      <w:szCs w:val="32"/>
                      <w:lang w:val="en-US"/>
                    </w:rPr>
                  </w:rPrChange>
                </w:rPr>
                <w:t>stringify</w:t>
              </w:r>
              <w:r w:rsidRPr="0079203F">
                <w:rPr>
                  <w:rFonts w:ascii="Monaco" w:hAnsi="Monaco" w:cs="Monaco"/>
                  <w:b/>
                  <w:bCs/>
                  <w:noProof/>
                  <w:color w:val="000000"/>
                  <w:sz w:val="20"/>
                  <w:szCs w:val="20"/>
                  <w:lang w:val="es-ES"/>
                  <w:rPrChange w:id="1475"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476" w:author="Rodrigo García" w:date="2017-09-29T10:04:00Z">
                    <w:rPr>
                      <w:rFonts w:ascii="Monaco" w:hAnsi="Monaco" w:cs="Monaco"/>
                      <w:color w:val="000000"/>
                      <w:sz w:val="32"/>
                      <w:szCs w:val="32"/>
                      <w:lang w:val="en-US"/>
                    </w:rPr>
                  </w:rPrChange>
                </w:rPr>
                <w:t>datos5</w:t>
              </w:r>
              <w:r w:rsidRPr="0079203F">
                <w:rPr>
                  <w:rFonts w:ascii="Monaco" w:hAnsi="Monaco" w:cs="Monaco"/>
                  <w:b/>
                  <w:bCs/>
                  <w:noProof/>
                  <w:color w:val="000000"/>
                  <w:sz w:val="20"/>
                  <w:szCs w:val="20"/>
                  <w:lang w:val="es-ES"/>
                  <w:rPrChange w:id="1477" w:author="Rodrigo García" w:date="2017-09-29T10:04:00Z">
                    <w:rPr>
                      <w:rFonts w:ascii="Monaco" w:hAnsi="Monaco" w:cs="Monaco"/>
                      <w:b/>
                      <w:bCs/>
                      <w:color w:val="000000"/>
                      <w:sz w:val="32"/>
                      <w:szCs w:val="32"/>
                      <w:lang w:val="en-US"/>
                    </w:rPr>
                  </w:rPrChange>
                </w:rPr>
                <w:t>));</w:t>
              </w:r>
            </w:ins>
          </w:p>
          <w:p w14:paraId="6FF4EA7E" w14:textId="77777777" w:rsidR="00AE3604" w:rsidRPr="0079203F" w:rsidRDefault="00AE3604" w:rsidP="00AE3604">
            <w:pPr>
              <w:keepNext/>
              <w:keepLines/>
              <w:widowControl w:val="0"/>
              <w:autoSpaceDE w:val="0"/>
              <w:autoSpaceDN w:val="0"/>
              <w:adjustRightInd w:val="0"/>
              <w:spacing w:before="200"/>
              <w:outlineLvl w:val="4"/>
              <w:rPr>
                <w:ins w:id="1478" w:author="Borja Gonzalez" w:date="2017-09-28T17:42:00Z"/>
                <w:rFonts w:ascii="Monaco" w:hAnsi="Monaco" w:cs="Monaco"/>
                <w:noProof/>
                <w:sz w:val="20"/>
                <w:szCs w:val="20"/>
                <w:lang w:val="es-ES"/>
                <w:rPrChange w:id="1479" w:author="Rodrigo García" w:date="2017-09-29T10:04:00Z">
                  <w:rPr>
                    <w:ins w:id="1480" w:author="Borja Gonzalez" w:date="2017-09-28T17:42:00Z"/>
                    <w:rFonts w:ascii="Monaco" w:eastAsiaTheme="majorEastAsia" w:hAnsi="Monaco" w:cs="Monaco"/>
                    <w:color w:val="243F60" w:themeColor="accent1" w:themeShade="7F"/>
                    <w:sz w:val="32"/>
                    <w:szCs w:val="32"/>
                    <w:lang w:val="en-US"/>
                  </w:rPr>
                </w:rPrChange>
              </w:rPr>
            </w:pPr>
            <w:ins w:id="1481" w:author="Borja Gonzalez" w:date="2017-09-28T17:42:00Z">
              <w:r w:rsidRPr="0079203F">
                <w:rPr>
                  <w:rFonts w:ascii="Monaco" w:hAnsi="Monaco" w:cs="Monaco"/>
                  <w:noProof/>
                  <w:sz w:val="20"/>
                  <w:szCs w:val="20"/>
                  <w:lang w:val="es-ES"/>
                  <w:rPrChange w:id="1482"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483"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484"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485"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486"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487" w:author="Rodrigo García" w:date="2017-09-29T10:04:00Z">
                    <w:rPr>
                      <w:rFonts w:ascii="Monaco" w:hAnsi="Monaco" w:cs="Monaco"/>
                      <w:color w:val="4E9A06"/>
                      <w:sz w:val="32"/>
                      <w:szCs w:val="32"/>
                      <w:lang w:val="en-US"/>
                    </w:rPr>
                  </w:rPrChange>
                </w:rPr>
                <w:t>"Solicitud de listado de pacientes enviada"</w:t>
              </w:r>
              <w:r w:rsidRPr="0079203F">
                <w:rPr>
                  <w:rFonts w:ascii="Monaco" w:hAnsi="Monaco" w:cs="Monaco"/>
                  <w:b/>
                  <w:bCs/>
                  <w:noProof/>
                  <w:color w:val="000000"/>
                  <w:sz w:val="20"/>
                  <w:szCs w:val="20"/>
                  <w:lang w:val="es-ES"/>
                  <w:rPrChange w:id="1488" w:author="Rodrigo García" w:date="2017-09-29T10:04:00Z">
                    <w:rPr>
                      <w:rFonts w:ascii="Monaco" w:hAnsi="Monaco" w:cs="Monaco"/>
                      <w:b/>
                      <w:bCs/>
                      <w:color w:val="000000"/>
                      <w:sz w:val="32"/>
                      <w:szCs w:val="32"/>
                      <w:lang w:val="en-US"/>
                    </w:rPr>
                  </w:rPrChange>
                </w:rPr>
                <w:t>);</w:t>
              </w:r>
            </w:ins>
          </w:p>
          <w:p w14:paraId="21D4E819" w14:textId="77777777" w:rsidR="00AE3604" w:rsidRPr="0050601B" w:rsidRDefault="00AE3604" w:rsidP="00AE3604">
            <w:pPr>
              <w:keepNext/>
              <w:keepLines/>
              <w:widowControl w:val="0"/>
              <w:autoSpaceDE w:val="0"/>
              <w:autoSpaceDN w:val="0"/>
              <w:adjustRightInd w:val="0"/>
              <w:spacing w:before="200"/>
              <w:outlineLvl w:val="4"/>
              <w:rPr>
                <w:ins w:id="1489" w:author="Borja Gonzalez" w:date="2017-09-28T17:42:00Z"/>
                <w:rFonts w:ascii="Monaco" w:hAnsi="Monaco" w:cs="Monaco"/>
                <w:noProof/>
                <w:sz w:val="20"/>
                <w:szCs w:val="20"/>
                <w:lang w:val="en-US"/>
                <w:rPrChange w:id="1490" w:author="Borja Gonzalez" w:date="2017-09-28T17:52:00Z">
                  <w:rPr>
                    <w:ins w:id="1491" w:author="Borja Gonzalez" w:date="2017-09-28T17:42:00Z"/>
                    <w:rFonts w:ascii="Monaco" w:eastAsiaTheme="majorEastAsia" w:hAnsi="Monaco" w:cs="Monaco"/>
                    <w:color w:val="243F60" w:themeColor="accent1" w:themeShade="7F"/>
                    <w:sz w:val="32"/>
                    <w:szCs w:val="32"/>
                    <w:lang w:val="en-US"/>
                  </w:rPr>
                </w:rPrChange>
              </w:rPr>
            </w:pPr>
            <w:ins w:id="1492" w:author="Borja Gonzalez" w:date="2017-09-28T17:42:00Z">
              <w:r w:rsidRPr="0079203F">
                <w:rPr>
                  <w:rFonts w:ascii="Monaco" w:hAnsi="Monaco" w:cs="Monaco"/>
                  <w:noProof/>
                  <w:sz w:val="20"/>
                  <w:szCs w:val="20"/>
                  <w:lang w:val="es-ES"/>
                  <w:rPrChange w:id="1493"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4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9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4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98"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499"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00"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01"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50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0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04"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05"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06"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07" w:author="Borja Gonzalez" w:date="2017-09-28T17:52:00Z">
                    <w:rPr>
                      <w:rFonts w:ascii="Monaco" w:hAnsi="Monaco" w:cs="Monaco"/>
                      <w:b/>
                      <w:bCs/>
                      <w:color w:val="000000"/>
                      <w:sz w:val="32"/>
                      <w:szCs w:val="32"/>
                      <w:lang w:val="en-US"/>
                    </w:rPr>
                  </w:rPrChange>
                </w:rPr>
                <w:t>{</w:t>
              </w:r>
            </w:ins>
          </w:p>
          <w:p w14:paraId="7FD8D887" w14:textId="77777777" w:rsidR="00AE3604" w:rsidRPr="0079203F" w:rsidRDefault="00AE3604" w:rsidP="00AE3604">
            <w:pPr>
              <w:widowControl w:val="0"/>
              <w:autoSpaceDE w:val="0"/>
              <w:autoSpaceDN w:val="0"/>
              <w:adjustRightInd w:val="0"/>
              <w:rPr>
                <w:ins w:id="1508" w:author="Borja Gonzalez" w:date="2017-09-28T17:42:00Z"/>
                <w:rFonts w:ascii="Monaco" w:hAnsi="Monaco" w:cs="Monaco"/>
                <w:noProof/>
                <w:sz w:val="20"/>
                <w:szCs w:val="20"/>
                <w:lang w:val="es-ES"/>
                <w:rPrChange w:id="1509" w:author="Rodrigo García" w:date="2017-09-29T10:04:00Z">
                  <w:rPr>
                    <w:ins w:id="1510" w:author="Borja Gonzalez" w:date="2017-09-28T17:42:00Z"/>
                    <w:rFonts w:ascii="Monaco" w:hAnsi="Monaco" w:cs="Monaco"/>
                    <w:sz w:val="32"/>
                    <w:szCs w:val="32"/>
                    <w:lang w:val="en-US"/>
                  </w:rPr>
                </w:rPrChange>
              </w:rPr>
            </w:pPr>
            <w:ins w:id="1511" w:author="Borja Gonzalez" w:date="2017-09-28T17:42:00Z">
              <w:r w:rsidRPr="0050601B">
                <w:rPr>
                  <w:rFonts w:ascii="Monaco" w:hAnsi="Monaco" w:cs="Monaco"/>
                  <w:noProof/>
                  <w:sz w:val="20"/>
                  <w:szCs w:val="20"/>
                  <w:lang w:val="en-US"/>
                  <w:rPrChange w:id="1512"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513"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514"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15"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516"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517" w:author="Rodrigo García" w:date="2017-09-29T10:04:00Z">
                    <w:rPr>
                      <w:rFonts w:ascii="Monaco" w:hAnsi="Monaco" w:cs="Monaco"/>
                      <w:color w:val="4E9A06"/>
                      <w:sz w:val="32"/>
                      <w:szCs w:val="32"/>
                      <w:lang w:val="en-US"/>
                    </w:rPr>
                  </w:rPrChange>
                </w:rPr>
                <w:t>"Lista de pacientes recibida"</w:t>
              </w:r>
              <w:r w:rsidRPr="0079203F">
                <w:rPr>
                  <w:rFonts w:ascii="Monaco" w:hAnsi="Monaco" w:cs="Monaco"/>
                  <w:b/>
                  <w:bCs/>
                  <w:noProof/>
                  <w:color w:val="000000"/>
                  <w:sz w:val="20"/>
                  <w:szCs w:val="20"/>
                  <w:lang w:val="es-ES"/>
                  <w:rPrChange w:id="1518" w:author="Rodrigo García" w:date="2017-09-29T10:04:00Z">
                    <w:rPr>
                      <w:rFonts w:ascii="Monaco" w:hAnsi="Monaco" w:cs="Monaco"/>
                      <w:b/>
                      <w:bCs/>
                      <w:color w:val="000000"/>
                      <w:sz w:val="32"/>
                      <w:szCs w:val="32"/>
                      <w:lang w:val="en-US"/>
                    </w:rPr>
                  </w:rPrChange>
                </w:rPr>
                <w:t>);</w:t>
              </w:r>
            </w:ins>
          </w:p>
          <w:p w14:paraId="3CF79DE4" w14:textId="77777777" w:rsidR="00AE3604" w:rsidRPr="0050601B" w:rsidRDefault="00AE3604" w:rsidP="00AE3604">
            <w:pPr>
              <w:keepNext/>
              <w:keepLines/>
              <w:widowControl w:val="0"/>
              <w:autoSpaceDE w:val="0"/>
              <w:autoSpaceDN w:val="0"/>
              <w:adjustRightInd w:val="0"/>
              <w:spacing w:before="200"/>
              <w:outlineLvl w:val="4"/>
              <w:rPr>
                <w:ins w:id="1519" w:author="Borja Gonzalez" w:date="2017-09-28T17:42:00Z"/>
                <w:rFonts w:ascii="Monaco" w:hAnsi="Monaco" w:cs="Monaco"/>
                <w:noProof/>
                <w:sz w:val="20"/>
                <w:szCs w:val="20"/>
                <w:lang w:val="en-US"/>
                <w:rPrChange w:id="1520" w:author="Borja Gonzalez" w:date="2017-09-28T17:52:00Z">
                  <w:rPr>
                    <w:ins w:id="1521" w:author="Borja Gonzalez" w:date="2017-09-28T17:42:00Z"/>
                    <w:rFonts w:ascii="Monaco" w:eastAsiaTheme="majorEastAsia" w:hAnsi="Monaco" w:cs="Monaco"/>
                    <w:color w:val="243F60" w:themeColor="accent1" w:themeShade="7F"/>
                    <w:sz w:val="32"/>
                    <w:szCs w:val="32"/>
                    <w:lang w:val="en-US"/>
                  </w:rPr>
                </w:rPrChange>
              </w:rPr>
            </w:pPr>
            <w:ins w:id="1522" w:author="Borja Gonzalez" w:date="2017-09-28T17:42:00Z">
              <w:r w:rsidRPr="0079203F">
                <w:rPr>
                  <w:rFonts w:ascii="Monaco" w:hAnsi="Monaco" w:cs="Monaco"/>
                  <w:noProof/>
                  <w:sz w:val="20"/>
                  <w:szCs w:val="20"/>
                  <w:lang w:val="es-ES"/>
                  <w:rPrChange w:id="1523" w:author="Rodrigo García" w:date="2017-09-29T10:0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24"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52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26"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27" w:author="Borja Gonzalez" w:date="2017-09-28T17:52:00Z">
                    <w:rPr>
                      <w:rFonts w:ascii="Monaco" w:hAnsi="Monaco" w:cs="Monaco"/>
                      <w:b/>
                      <w:bCs/>
                      <w:color w:val="000000"/>
                      <w:sz w:val="32"/>
                      <w:szCs w:val="32"/>
                      <w:lang w:val="en-US"/>
                    </w:rPr>
                  </w:rPrChange>
                </w:rPr>
                <w:t>);</w:t>
              </w:r>
            </w:ins>
          </w:p>
          <w:p w14:paraId="02710E92" w14:textId="77777777" w:rsidR="00AE3604" w:rsidRPr="0050601B" w:rsidRDefault="00AE3604" w:rsidP="00AE3604">
            <w:pPr>
              <w:keepNext/>
              <w:keepLines/>
              <w:widowControl w:val="0"/>
              <w:autoSpaceDE w:val="0"/>
              <w:autoSpaceDN w:val="0"/>
              <w:adjustRightInd w:val="0"/>
              <w:spacing w:before="200"/>
              <w:outlineLvl w:val="4"/>
              <w:rPr>
                <w:ins w:id="1528" w:author="Borja Gonzalez" w:date="2017-09-28T17:42:00Z"/>
                <w:rFonts w:ascii="Monaco" w:hAnsi="Monaco" w:cs="Monaco"/>
                <w:noProof/>
                <w:sz w:val="20"/>
                <w:szCs w:val="20"/>
                <w:lang w:val="en-US"/>
                <w:rPrChange w:id="1529" w:author="Borja Gonzalez" w:date="2017-09-28T17:52:00Z">
                  <w:rPr>
                    <w:ins w:id="1530" w:author="Borja Gonzalez" w:date="2017-09-28T17:42:00Z"/>
                    <w:rFonts w:ascii="Monaco" w:eastAsiaTheme="majorEastAsia" w:hAnsi="Monaco" w:cs="Monaco"/>
                    <w:color w:val="243F60" w:themeColor="accent1" w:themeShade="7F"/>
                    <w:sz w:val="32"/>
                    <w:szCs w:val="32"/>
                    <w:lang w:val="en-US"/>
                  </w:rPr>
                </w:rPrChange>
              </w:rPr>
            </w:pPr>
            <w:ins w:id="1531" w:author="Borja Gonzalez" w:date="2017-09-28T17:42:00Z">
              <w:r w:rsidRPr="0050601B">
                <w:rPr>
                  <w:rFonts w:ascii="Monaco" w:hAnsi="Monaco" w:cs="Monaco"/>
                  <w:noProof/>
                  <w:sz w:val="20"/>
                  <w:szCs w:val="20"/>
                  <w:lang w:val="en-US"/>
                  <w:rPrChange w:id="153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33" w:author="Borja Gonzalez" w:date="2017-09-28T17:52:00Z">
                    <w:rPr>
                      <w:rFonts w:ascii="Monaco" w:hAnsi="Monaco" w:cs="Monaco"/>
                      <w:b/>
                      <w:bCs/>
                      <w:color w:val="000000"/>
                      <w:sz w:val="32"/>
                      <w:szCs w:val="32"/>
                      <w:lang w:val="en-US"/>
                    </w:rPr>
                  </w:rPrChange>
                </w:rPr>
                <w:t>});</w:t>
              </w:r>
            </w:ins>
          </w:p>
          <w:p w14:paraId="4648A93E" w14:textId="77777777" w:rsidR="00AE3604" w:rsidRPr="0050601B" w:rsidRDefault="00AE3604" w:rsidP="00AE3604">
            <w:pPr>
              <w:widowControl w:val="0"/>
              <w:autoSpaceDE w:val="0"/>
              <w:autoSpaceDN w:val="0"/>
              <w:adjustRightInd w:val="0"/>
              <w:rPr>
                <w:ins w:id="1534" w:author="Borja Gonzalez" w:date="2017-09-28T17:42:00Z"/>
                <w:rFonts w:ascii="Monaco" w:hAnsi="Monaco" w:cs="Monaco"/>
                <w:noProof/>
                <w:sz w:val="20"/>
                <w:szCs w:val="20"/>
                <w:lang w:val="en-US"/>
                <w:rPrChange w:id="1535" w:author="Borja Gonzalez" w:date="2017-09-28T17:52:00Z">
                  <w:rPr>
                    <w:ins w:id="1536" w:author="Borja Gonzalez" w:date="2017-09-28T17:42:00Z"/>
                    <w:rFonts w:ascii="Monaco" w:hAnsi="Monaco" w:cs="Monaco"/>
                    <w:sz w:val="32"/>
                    <w:szCs w:val="32"/>
                    <w:lang w:val="en-US"/>
                  </w:rPr>
                </w:rPrChange>
              </w:rPr>
            </w:pPr>
          </w:p>
          <w:p w14:paraId="6C917DD3" w14:textId="77777777" w:rsidR="00AE3604" w:rsidRPr="0050601B" w:rsidRDefault="00AE3604" w:rsidP="00AE3604">
            <w:pPr>
              <w:keepNext/>
              <w:keepLines/>
              <w:widowControl w:val="0"/>
              <w:autoSpaceDE w:val="0"/>
              <w:autoSpaceDN w:val="0"/>
              <w:adjustRightInd w:val="0"/>
              <w:spacing w:before="200"/>
              <w:outlineLvl w:val="4"/>
              <w:rPr>
                <w:ins w:id="1537" w:author="Borja Gonzalez" w:date="2017-09-28T17:42:00Z"/>
                <w:rFonts w:ascii="Monaco" w:hAnsi="Monaco" w:cs="Monaco"/>
                <w:sz w:val="20"/>
                <w:szCs w:val="20"/>
                <w:lang w:val="en-US"/>
                <w:rPrChange w:id="1538" w:author="Borja Gonzalez" w:date="2017-09-28T17:52:00Z">
                  <w:rPr>
                    <w:ins w:id="1539" w:author="Borja Gonzalez" w:date="2017-09-28T17:42:00Z"/>
                    <w:rFonts w:ascii="Monaco" w:eastAsiaTheme="majorEastAsia" w:hAnsi="Monaco" w:cs="Monaco"/>
                    <w:color w:val="243F60" w:themeColor="accent1" w:themeShade="7F"/>
                    <w:sz w:val="32"/>
                    <w:szCs w:val="32"/>
                    <w:lang w:val="en-US"/>
                  </w:rPr>
                </w:rPrChange>
              </w:rPr>
            </w:pPr>
            <w:ins w:id="1540" w:author="Borja Gonzalez" w:date="2017-09-28T17:42:00Z">
              <w:r w:rsidRPr="0050601B">
                <w:rPr>
                  <w:rFonts w:ascii="Monaco" w:hAnsi="Monaco" w:cs="Monaco"/>
                  <w:b/>
                  <w:bCs/>
                  <w:noProof/>
                  <w:color w:val="000000"/>
                  <w:sz w:val="20"/>
                  <w:szCs w:val="20"/>
                  <w:lang w:val="en-US"/>
                  <w:rPrChange w:id="1541" w:author="Borja Gonzalez" w:date="2017-09-28T17:52:00Z">
                    <w:rPr>
                      <w:rFonts w:ascii="Monaco" w:hAnsi="Monaco" w:cs="Monaco"/>
                      <w:b/>
                      <w:bCs/>
                      <w:color w:val="000000"/>
                      <w:sz w:val="32"/>
                      <w:szCs w:val="32"/>
                      <w:lang w:val="en-US"/>
                    </w:rPr>
                  </w:rPrChange>
                </w:rPr>
                <w:t>}</w:t>
              </w:r>
            </w:ins>
          </w:p>
          <w:p w14:paraId="29A8028F" w14:textId="77777777" w:rsidR="00AE3604" w:rsidRDefault="00AE3604" w:rsidP="00F93134">
            <w:pPr>
              <w:rPr>
                <w:ins w:id="1542" w:author="Borja Gonzalez" w:date="2017-09-28T17:42:00Z"/>
              </w:rPr>
            </w:pPr>
          </w:p>
        </w:tc>
      </w:tr>
    </w:tbl>
    <w:p w14:paraId="470F9993" w14:textId="566891B4" w:rsidR="00F93134" w:rsidRDefault="00DF2E7D" w:rsidP="00F93134">
      <w:del w:id="1543" w:author="Borja Gonzalez" w:date="2017-09-28T17:38:00Z">
        <w:r w:rsidRPr="00F137C1" w:rsidDel="00962AC3">
          <w:rPr>
            <w:noProof/>
            <w:lang w:val="en-US"/>
          </w:rPr>
          <w:lastRenderedPageBreak/>
          <w:drawing>
            <wp:inline distT="0" distB="0" distL="0" distR="0" wp14:anchorId="399EC4AA" wp14:editId="04AA9D28">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del>
    </w:p>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77777777" w:rsidR="00AE3604" w:rsidRDefault="00D25341" w:rsidP="00CE1853">
      <w:pPr>
        <w:rPr>
          <w:ins w:id="1544" w:author="Borja Gonzalez" w:date="2017-09-28T17:44:00Z"/>
        </w:rPr>
      </w:pPr>
      <w:del w:id="1545" w:author="Borja Gonzalez" w:date="2017-09-28T17:44:00Z">
        <w:r w:rsidDel="00AE3604">
          <w:rPr>
            <w:noProof/>
            <w:lang w:val="en-US"/>
          </w:rPr>
          <w:lastRenderedPageBreak/>
          <w:drawing>
            <wp:inline distT="0" distB="0" distL="0" distR="0" wp14:anchorId="24160988" wp14:editId="00FCD51B">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3E40EE41" w14:textId="77777777" w:rsidTr="00AE3604">
        <w:trPr>
          <w:ins w:id="1546" w:author="Borja Gonzalez" w:date="2017-09-28T17:44:00Z"/>
        </w:trPr>
        <w:tc>
          <w:tcPr>
            <w:tcW w:w="8856" w:type="dxa"/>
          </w:tcPr>
          <w:p w14:paraId="2AE3E30B" w14:textId="77777777" w:rsidR="00AE3604" w:rsidRPr="0050601B" w:rsidRDefault="00AE3604" w:rsidP="00AE3604">
            <w:pPr>
              <w:keepNext/>
              <w:keepLines/>
              <w:widowControl w:val="0"/>
              <w:autoSpaceDE w:val="0"/>
              <w:autoSpaceDN w:val="0"/>
              <w:adjustRightInd w:val="0"/>
              <w:spacing w:before="200"/>
              <w:outlineLvl w:val="4"/>
              <w:rPr>
                <w:ins w:id="1547" w:author="Borja Gonzalez" w:date="2017-09-28T17:46:00Z"/>
                <w:rFonts w:ascii="Monaco" w:hAnsi="Monaco" w:cs="Monaco"/>
                <w:noProof/>
                <w:sz w:val="20"/>
                <w:szCs w:val="20"/>
                <w:lang w:val="en-US"/>
                <w:rPrChange w:id="1548" w:author="Borja Gonzalez" w:date="2017-09-28T17:52:00Z">
                  <w:rPr>
                    <w:ins w:id="1549" w:author="Borja Gonzalez" w:date="2017-09-28T17:46:00Z"/>
                    <w:rFonts w:ascii="Monaco" w:eastAsiaTheme="majorEastAsia" w:hAnsi="Monaco" w:cs="Monaco"/>
                    <w:color w:val="243F60" w:themeColor="accent1" w:themeShade="7F"/>
                    <w:sz w:val="32"/>
                    <w:szCs w:val="32"/>
                    <w:lang w:val="en-US"/>
                  </w:rPr>
                </w:rPrChange>
              </w:rPr>
            </w:pPr>
            <w:ins w:id="1550" w:author="Borja Gonzalez" w:date="2017-09-28T17:46:00Z">
              <w:r w:rsidRPr="0050601B">
                <w:rPr>
                  <w:rFonts w:ascii="Monaco" w:hAnsi="Monaco" w:cs="Monaco"/>
                  <w:noProof/>
                  <w:color w:val="000000"/>
                  <w:sz w:val="20"/>
                  <w:szCs w:val="20"/>
                  <w:lang w:val="en-US"/>
                  <w:rPrChange w:id="1551"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5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53"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55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55"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556"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557"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55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59"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560" w:author="Borja Gonzalez" w:date="2017-09-28T17:52:00Z">
                    <w:rPr>
                      <w:rFonts w:ascii="Monaco" w:hAnsi="Monaco" w:cs="Monaco"/>
                      <w:b/>
                      <w:bCs/>
                      <w:color w:val="000000"/>
                      <w:sz w:val="32"/>
                      <w:szCs w:val="32"/>
                      <w:lang w:val="en-US"/>
                    </w:rPr>
                  </w:rPrChange>
                </w:rPr>
                <w:t>){</w:t>
              </w:r>
            </w:ins>
          </w:p>
          <w:p w14:paraId="0389F3D8" w14:textId="77777777" w:rsidR="00AE3604" w:rsidRPr="0079203F" w:rsidRDefault="00AE3604" w:rsidP="00AE3604">
            <w:pPr>
              <w:keepNext/>
              <w:keepLines/>
              <w:widowControl w:val="0"/>
              <w:autoSpaceDE w:val="0"/>
              <w:autoSpaceDN w:val="0"/>
              <w:adjustRightInd w:val="0"/>
              <w:spacing w:before="200"/>
              <w:outlineLvl w:val="4"/>
              <w:rPr>
                <w:ins w:id="1561" w:author="Borja Gonzalez" w:date="2017-09-28T17:46:00Z"/>
                <w:rFonts w:ascii="Monaco" w:hAnsi="Monaco" w:cs="Monaco"/>
                <w:noProof/>
                <w:sz w:val="20"/>
                <w:szCs w:val="20"/>
                <w:lang w:val="es-ES"/>
                <w:rPrChange w:id="1562" w:author="Rodrigo García" w:date="2017-09-29T10:04:00Z">
                  <w:rPr>
                    <w:ins w:id="1563" w:author="Borja Gonzalez" w:date="2017-09-28T17:46:00Z"/>
                    <w:rFonts w:ascii="Monaco" w:eastAsiaTheme="majorEastAsia" w:hAnsi="Monaco" w:cs="Monaco"/>
                    <w:color w:val="243F60" w:themeColor="accent1" w:themeShade="7F"/>
                    <w:sz w:val="32"/>
                    <w:szCs w:val="32"/>
                    <w:lang w:val="en-US"/>
                  </w:rPr>
                </w:rPrChange>
              </w:rPr>
            </w:pPr>
            <w:ins w:id="1564" w:author="Borja Gonzalez" w:date="2017-09-28T17:46:00Z">
              <w:r w:rsidRPr="0050601B">
                <w:rPr>
                  <w:rFonts w:ascii="Monaco" w:hAnsi="Monaco" w:cs="Monaco"/>
                  <w:noProof/>
                  <w:sz w:val="20"/>
                  <w:szCs w:val="20"/>
                  <w:lang w:val="en-US"/>
                  <w:rPrChange w:id="1565"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566" w:author="Rodrigo García" w:date="2017-09-29T10:04:00Z">
                    <w:rPr>
                      <w:rFonts w:ascii="Monaco" w:hAnsi="Monaco" w:cs="Monaco"/>
                      <w:color w:val="000000"/>
                      <w:sz w:val="32"/>
                      <w:szCs w:val="32"/>
                      <w:lang w:val="en-US"/>
                    </w:rPr>
                  </w:rPrChange>
                </w:rPr>
                <w:t>datos</w:t>
              </w:r>
              <w:r w:rsidRPr="0079203F">
                <w:rPr>
                  <w:rFonts w:ascii="Monaco" w:hAnsi="Monaco" w:cs="Monaco"/>
                  <w:noProof/>
                  <w:sz w:val="20"/>
                  <w:szCs w:val="20"/>
                  <w:lang w:val="es-ES"/>
                  <w:rPrChange w:id="1567"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568"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569"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570" w:author="Rodrigo García" w:date="2017-09-29T10:04:00Z">
                    <w:rPr>
                      <w:rFonts w:ascii="Monaco" w:hAnsi="Monaco" w:cs="Monaco"/>
                      <w:color w:val="000000"/>
                      <w:sz w:val="32"/>
                      <w:szCs w:val="32"/>
                      <w:lang w:val="en-US"/>
                    </w:rPr>
                  </w:rPrChange>
                </w:rPr>
                <w:t>JSON</w:t>
              </w:r>
              <w:r w:rsidRPr="0079203F">
                <w:rPr>
                  <w:rFonts w:ascii="Monaco" w:hAnsi="Monaco" w:cs="Monaco"/>
                  <w:b/>
                  <w:bCs/>
                  <w:noProof/>
                  <w:color w:val="000000"/>
                  <w:sz w:val="20"/>
                  <w:szCs w:val="20"/>
                  <w:lang w:val="es-ES"/>
                  <w:rPrChange w:id="1571"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72" w:author="Rodrigo García" w:date="2017-09-29T10:04:00Z">
                    <w:rPr>
                      <w:rFonts w:ascii="Monaco" w:hAnsi="Monaco" w:cs="Monaco"/>
                      <w:color w:val="000000"/>
                      <w:sz w:val="32"/>
                      <w:szCs w:val="32"/>
                      <w:lang w:val="en-US"/>
                    </w:rPr>
                  </w:rPrChange>
                </w:rPr>
                <w:t>parse</w:t>
              </w:r>
              <w:r w:rsidRPr="0079203F">
                <w:rPr>
                  <w:rFonts w:ascii="Monaco" w:hAnsi="Monaco" w:cs="Monaco"/>
                  <w:b/>
                  <w:bCs/>
                  <w:noProof/>
                  <w:color w:val="000000"/>
                  <w:sz w:val="20"/>
                  <w:szCs w:val="20"/>
                  <w:lang w:val="es-ES"/>
                  <w:rPrChange w:id="1573"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74" w:author="Rodrigo García" w:date="2017-09-29T10:04:00Z">
                    <w:rPr>
                      <w:rFonts w:ascii="Monaco" w:hAnsi="Monaco" w:cs="Monaco"/>
                      <w:color w:val="000000"/>
                      <w:sz w:val="32"/>
                      <w:szCs w:val="32"/>
                      <w:lang w:val="en-US"/>
                    </w:rPr>
                  </w:rPrChange>
                </w:rPr>
                <w:t>info</w:t>
              </w:r>
              <w:r w:rsidRPr="0079203F">
                <w:rPr>
                  <w:rFonts w:ascii="Monaco" w:hAnsi="Monaco" w:cs="Monaco"/>
                  <w:b/>
                  <w:bCs/>
                  <w:noProof/>
                  <w:color w:val="000000"/>
                  <w:sz w:val="20"/>
                  <w:szCs w:val="20"/>
                  <w:lang w:val="es-ES"/>
                  <w:rPrChange w:id="1575" w:author="Rodrigo García" w:date="2017-09-29T10:04:00Z">
                    <w:rPr>
                      <w:rFonts w:ascii="Monaco" w:hAnsi="Monaco" w:cs="Monaco"/>
                      <w:b/>
                      <w:bCs/>
                      <w:color w:val="000000"/>
                      <w:sz w:val="32"/>
                      <w:szCs w:val="32"/>
                      <w:lang w:val="en-US"/>
                    </w:rPr>
                  </w:rPrChange>
                </w:rPr>
                <w:t>);</w:t>
              </w:r>
            </w:ins>
          </w:p>
          <w:p w14:paraId="5E5C4696" w14:textId="77777777" w:rsidR="00AE3604" w:rsidRPr="0079203F" w:rsidRDefault="00AE3604" w:rsidP="00AE3604">
            <w:pPr>
              <w:keepNext/>
              <w:keepLines/>
              <w:widowControl w:val="0"/>
              <w:autoSpaceDE w:val="0"/>
              <w:autoSpaceDN w:val="0"/>
              <w:adjustRightInd w:val="0"/>
              <w:spacing w:before="200"/>
              <w:outlineLvl w:val="4"/>
              <w:rPr>
                <w:ins w:id="1576" w:author="Borja Gonzalez" w:date="2017-09-28T17:46:00Z"/>
                <w:rFonts w:ascii="Monaco" w:hAnsi="Monaco" w:cs="Monaco"/>
                <w:noProof/>
                <w:sz w:val="20"/>
                <w:szCs w:val="20"/>
                <w:lang w:val="es-ES"/>
                <w:rPrChange w:id="1577" w:author="Rodrigo García" w:date="2017-09-29T10:04:00Z">
                  <w:rPr>
                    <w:ins w:id="1578" w:author="Borja Gonzalez" w:date="2017-09-28T17:46:00Z"/>
                    <w:rFonts w:ascii="Monaco" w:eastAsiaTheme="majorEastAsia" w:hAnsi="Monaco" w:cs="Monaco"/>
                    <w:color w:val="243F60" w:themeColor="accent1" w:themeShade="7F"/>
                    <w:sz w:val="32"/>
                    <w:szCs w:val="32"/>
                    <w:lang w:val="en-US"/>
                  </w:rPr>
                </w:rPrChange>
              </w:rPr>
            </w:pPr>
            <w:ins w:id="1579" w:author="Borja Gonzalez" w:date="2017-09-28T17:46:00Z">
              <w:r w:rsidRPr="0079203F">
                <w:rPr>
                  <w:rFonts w:ascii="Monaco" w:hAnsi="Monaco" w:cs="Monaco"/>
                  <w:noProof/>
                  <w:sz w:val="20"/>
                  <w:szCs w:val="20"/>
                  <w:lang w:val="es-ES"/>
                  <w:rPrChange w:id="1580"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581"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582"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83"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584"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85"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1586"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587"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1588"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1589"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1590" w:author="Rodrigo García" w:date="2017-09-29T10:04:00Z">
                    <w:rPr>
                      <w:rFonts w:ascii="Monaco" w:hAnsi="Monaco" w:cs="Monaco"/>
                      <w:color w:val="4E9A06"/>
                      <w:sz w:val="32"/>
                      <w:szCs w:val="32"/>
                      <w:lang w:val="en-US"/>
                    </w:rPr>
                  </w:rPrChange>
                </w:rPr>
                <w:t>" Petición del cliente: "</w:t>
              </w:r>
              <w:r w:rsidRPr="0079203F">
                <w:rPr>
                  <w:rFonts w:ascii="Monaco" w:hAnsi="Monaco" w:cs="Monaco"/>
                  <w:b/>
                  <w:bCs/>
                  <w:noProof/>
                  <w:color w:val="CE5C00"/>
                  <w:sz w:val="20"/>
                  <w:szCs w:val="20"/>
                  <w:lang w:val="es-ES"/>
                  <w:rPrChange w:id="1591" w:author="Rodrigo García" w:date="2017-09-29T10:04: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1592" w:author="Rodrigo García" w:date="2017-09-29T10:04:00Z">
                    <w:rPr>
                      <w:rFonts w:ascii="Monaco" w:hAnsi="Monaco" w:cs="Monaco"/>
                      <w:color w:val="000000"/>
                      <w:sz w:val="32"/>
                      <w:szCs w:val="32"/>
                      <w:lang w:val="en-US"/>
                    </w:rPr>
                  </w:rPrChange>
                </w:rPr>
                <w:t>datos</w:t>
              </w:r>
              <w:r w:rsidRPr="0079203F">
                <w:rPr>
                  <w:rFonts w:ascii="Monaco" w:hAnsi="Monaco" w:cs="Monaco"/>
                  <w:b/>
                  <w:bCs/>
                  <w:noProof/>
                  <w:color w:val="000000"/>
                  <w:sz w:val="20"/>
                  <w:szCs w:val="20"/>
                  <w:lang w:val="es-ES"/>
                  <w:rPrChange w:id="1593"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594" w:author="Rodrigo García" w:date="2017-09-29T10:04:00Z">
                    <w:rPr>
                      <w:rFonts w:ascii="Monaco" w:hAnsi="Monaco" w:cs="Monaco"/>
                      <w:color w:val="000000"/>
                      <w:sz w:val="32"/>
                      <w:szCs w:val="32"/>
                      <w:lang w:val="en-US"/>
                    </w:rPr>
                  </w:rPrChange>
                </w:rPr>
                <w:t>operacion</w:t>
              </w:r>
              <w:r w:rsidRPr="0079203F">
                <w:rPr>
                  <w:rFonts w:ascii="Monaco" w:hAnsi="Monaco" w:cs="Monaco"/>
                  <w:b/>
                  <w:bCs/>
                  <w:noProof/>
                  <w:color w:val="000000"/>
                  <w:sz w:val="20"/>
                  <w:szCs w:val="20"/>
                  <w:lang w:val="es-ES"/>
                  <w:rPrChange w:id="1595" w:author="Rodrigo García" w:date="2017-09-29T10:04:00Z">
                    <w:rPr>
                      <w:rFonts w:ascii="Monaco" w:hAnsi="Monaco" w:cs="Monaco"/>
                      <w:b/>
                      <w:bCs/>
                      <w:color w:val="000000"/>
                      <w:sz w:val="32"/>
                      <w:szCs w:val="32"/>
                      <w:lang w:val="en-US"/>
                    </w:rPr>
                  </w:rPrChange>
                </w:rPr>
                <w:t>);</w:t>
              </w:r>
            </w:ins>
          </w:p>
          <w:p w14:paraId="150CCD46" w14:textId="77777777" w:rsidR="00AE3604" w:rsidRPr="0079203F" w:rsidRDefault="00AE3604" w:rsidP="00AE3604">
            <w:pPr>
              <w:widowControl w:val="0"/>
              <w:autoSpaceDE w:val="0"/>
              <w:autoSpaceDN w:val="0"/>
              <w:adjustRightInd w:val="0"/>
              <w:rPr>
                <w:ins w:id="1596" w:author="Borja Gonzalez" w:date="2017-09-28T17:46:00Z"/>
                <w:rFonts w:ascii="Monaco" w:hAnsi="Monaco" w:cs="Monaco"/>
                <w:noProof/>
                <w:sz w:val="20"/>
                <w:szCs w:val="20"/>
                <w:lang w:val="es-ES"/>
                <w:rPrChange w:id="1597" w:author="Rodrigo García" w:date="2017-09-29T10:04:00Z">
                  <w:rPr>
                    <w:ins w:id="1598" w:author="Borja Gonzalez" w:date="2017-09-28T17:46:00Z"/>
                    <w:rFonts w:ascii="Monaco" w:hAnsi="Monaco" w:cs="Monaco"/>
                    <w:sz w:val="32"/>
                    <w:szCs w:val="32"/>
                    <w:lang w:val="en-US"/>
                  </w:rPr>
                </w:rPrChange>
              </w:rPr>
            </w:pPr>
          </w:p>
          <w:p w14:paraId="272BB5AC" w14:textId="77777777" w:rsidR="00AE3604" w:rsidRPr="0050601B" w:rsidRDefault="00AE3604" w:rsidP="00AE3604">
            <w:pPr>
              <w:keepNext/>
              <w:keepLines/>
              <w:widowControl w:val="0"/>
              <w:autoSpaceDE w:val="0"/>
              <w:autoSpaceDN w:val="0"/>
              <w:adjustRightInd w:val="0"/>
              <w:spacing w:before="200"/>
              <w:outlineLvl w:val="4"/>
              <w:rPr>
                <w:ins w:id="1599" w:author="Borja Gonzalez" w:date="2017-09-28T17:46:00Z"/>
                <w:rFonts w:ascii="Monaco" w:hAnsi="Monaco" w:cs="Monaco"/>
                <w:noProof/>
                <w:sz w:val="20"/>
                <w:szCs w:val="20"/>
                <w:lang w:val="en-US"/>
                <w:rPrChange w:id="1600" w:author="Borja Gonzalez" w:date="2017-09-28T17:52:00Z">
                  <w:rPr>
                    <w:ins w:id="1601" w:author="Borja Gonzalez" w:date="2017-09-28T17:46:00Z"/>
                    <w:rFonts w:ascii="Monaco" w:eastAsiaTheme="majorEastAsia" w:hAnsi="Monaco" w:cs="Monaco"/>
                    <w:color w:val="243F60" w:themeColor="accent1" w:themeShade="7F"/>
                    <w:sz w:val="32"/>
                    <w:szCs w:val="32"/>
                    <w:lang w:val="en-US"/>
                  </w:rPr>
                </w:rPrChange>
              </w:rPr>
            </w:pPr>
            <w:ins w:id="1602" w:author="Borja Gonzalez" w:date="2017-09-28T17:46:00Z">
              <w:r w:rsidRPr="0079203F">
                <w:rPr>
                  <w:rFonts w:ascii="Monaco" w:hAnsi="Monaco" w:cs="Monaco"/>
                  <w:noProof/>
                  <w:sz w:val="20"/>
                  <w:szCs w:val="20"/>
                  <w:lang w:val="es-ES"/>
                  <w:rPrChange w:id="1603" w:author="Rodrigo García" w:date="2017-09-29T10:0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04"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605"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07"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60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09"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1610"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11"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12"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613"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614" w:author="Borja Gonzalez" w:date="2017-09-28T17:52:00Z">
                    <w:rPr>
                      <w:rFonts w:ascii="Monaco" w:hAnsi="Monaco" w:cs="Monaco"/>
                      <w:b/>
                      <w:bCs/>
                      <w:color w:val="000000"/>
                      <w:sz w:val="32"/>
                      <w:szCs w:val="32"/>
                      <w:lang w:val="en-US"/>
                    </w:rPr>
                  </w:rPrChange>
                </w:rPr>
                <w:t>){</w:t>
              </w:r>
            </w:ins>
          </w:p>
          <w:p w14:paraId="52E546A6" w14:textId="77777777" w:rsidR="00AE3604" w:rsidRPr="0050601B" w:rsidRDefault="00AE3604" w:rsidP="00AE3604">
            <w:pPr>
              <w:keepNext/>
              <w:keepLines/>
              <w:widowControl w:val="0"/>
              <w:autoSpaceDE w:val="0"/>
              <w:autoSpaceDN w:val="0"/>
              <w:adjustRightInd w:val="0"/>
              <w:spacing w:before="200"/>
              <w:outlineLvl w:val="4"/>
              <w:rPr>
                <w:ins w:id="1615" w:author="Borja Gonzalez" w:date="2017-09-28T17:46:00Z"/>
                <w:rFonts w:ascii="Monaco" w:hAnsi="Monaco" w:cs="Monaco"/>
                <w:noProof/>
                <w:sz w:val="20"/>
                <w:szCs w:val="20"/>
                <w:lang w:val="en-US"/>
                <w:rPrChange w:id="1616" w:author="Borja Gonzalez" w:date="2017-09-28T17:52:00Z">
                  <w:rPr>
                    <w:ins w:id="1617" w:author="Borja Gonzalez" w:date="2017-09-28T17:46:00Z"/>
                    <w:rFonts w:ascii="Monaco" w:eastAsiaTheme="majorEastAsia" w:hAnsi="Monaco" w:cs="Monaco"/>
                    <w:color w:val="243F60" w:themeColor="accent1" w:themeShade="7F"/>
                    <w:sz w:val="32"/>
                    <w:szCs w:val="32"/>
                    <w:lang w:val="en-US"/>
                  </w:rPr>
                </w:rPrChange>
              </w:rPr>
            </w:pPr>
            <w:ins w:id="1618" w:author="Borja Gonzalez" w:date="2017-09-28T17:46:00Z">
              <w:r w:rsidRPr="0050601B">
                <w:rPr>
                  <w:rFonts w:ascii="Monaco" w:hAnsi="Monaco" w:cs="Monaco"/>
                  <w:noProof/>
                  <w:sz w:val="20"/>
                  <w:szCs w:val="20"/>
                  <w:lang w:val="en-US"/>
                  <w:rPrChange w:id="161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20"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62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22"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162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2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2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26"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162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28"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162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30"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1631" w:author="Borja Gonzalez" w:date="2017-09-28T17:52:00Z">
                    <w:rPr>
                      <w:rFonts w:ascii="Monaco" w:hAnsi="Monaco" w:cs="Monaco"/>
                      <w:b/>
                      <w:bCs/>
                      <w:color w:val="000000"/>
                      <w:sz w:val="32"/>
                      <w:szCs w:val="32"/>
                      <w:lang w:val="en-US"/>
                    </w:rPr>
                  </w:rPrChange>
                </w:rPr>
                <w:t>);</w:t>
              </w:r>
            </w:ins>
          </w:p>
          <w:p w14:paraId="40D42CDD" w14:textId="77777777" w:rsidR="00AE3604" w:rsidRPr="0050601B" w:rsidRDefault="00AE3604" w:rsidP="00AE3604">
            <w:pPr>
              <w:keepNext/>
              <w:keepLines/>
              <w:widowControl w:val="0"/>
              <w:autoSpaceDE w:val="0"/>
              <w:autoSpaceDN w:val="0"/>
              <w:adjustRightInd w:val="0"/>
              <w:spacing w:before="200"/>
              <w:outlineLvl w:val="4"/>
              <w:rPr>
                <w:ins w:id="1632" w:author="Borja Gonzalez" w:date="2017-09-28T17:46:00Z"/>
                <w:rFonts w:ascii="Monaco" w:hAnsi="Monaco" w:cs="Monaco"/>
                <w:noProof/>
                <w:sz w:val="20"/>
                <w:szCs w:val="20"/>
                <w:lang w:val="en-US"/>
                <w:rPrChange w:id="1633" w:author="Borja Gonzalez" w:date="2017-09-28T17:52:00Z">
                  <w:rPr>
                    <w:ins w:id="1634" w:author="Borja Gonzalez" w:date="2017-09-28T17:46:00Z"/>
                    <w:rFonts w:ascii="Monaco" w:eastAsiaTheme="majorEastAsia" w:hAnsi="Monaco" w:cs="Monaco"/>
                    <w:color w:val="243F60" w:themeColor="accent1" w:themeShade="7F"/>
                    <w:sz w:val="32"/>
                    <w:szCs w:val="32"/>
                    <w:lang w:val="en-US"/>
                  </w:rPr>
                </w:rPrChange>
              </w:rPr>
            </w:pPr>
            <w:ins w:id="1635" w:author="Borja Gonzalez" w:date="2017-09-28T17:46:00Z">
              <w:r w:rsidRPr="0050601B">
                <w:rPr>
                  <w:rFonts w:ascii="Monaco" w:hAnsi="Monaco" w:cs="Monaco"/>
                  <w:noProof/>
                  <w:sz w:val="20"/>
                  <w:szCs w:val="20"/>
                  <w:lang w:val="en-US"/>
                  <w:rPrChange w:id="1636"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37"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63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39"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1640"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41"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4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43"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164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45"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164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47"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164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49"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1650" w:author="Borja Gonzalez" w:date="2017-09-28T17:52:00Z">
                    <w:rPr>
                      <w:rFonts w:ascii="Monaco" w:hAnsi="Monaco" w:cs="Monaco"/>
                      <w:b/>
                      <w:bCs/>
                      <w:color w:val="000000"/>
                      <w:sz w:val="32"/>
                      <w:szCs w:val="32"/>
                      <w:lang w:val="en-US"/>
                    </w:rPr>
                  </w:rPrChange>
                </w:rPr>
                <w:t>);</w:t>
              </w:r>
            </w:ins>
          </w:p>
          <w:p w14:paraId="26C9FCF8" w14:textId="77777777" w:rsidR="00AE3604" w:rsidRPr="0079203F" w:rsidRDefault="00AE3604" w:rsidP="00AE3604">
            <w:pPr>
              <w:keepNext/>
              <w:keepLines/>
              <w:widowControl w:val="0"/>
              <w:autoSpaceDE w:val="0"/>
              <w:autoSpaceDN w:val="0"/>
              <w:adjustRightInd w:val="0"/>
              <w:spacing w:before="200"/>
              <w:outlineLvl w:val="4"/>
              <w:rPr>
                <w:ins w:id="1651" w:author="Borja Gonzalez" w:date="2017-09-28T17:46:00Z"/>
                <w:rFonts w:ascii="Monaco" w:hAnsi="Monaco" w:cs="Monaco"/>
                <w:noProof/>
                <w:sz w:val="20"/>
                <w:szCs w:val="20"/>
                <w:lang w:val="es-ES"/>
                <w:rPrChange w:id="1652" w:author="Rodrigo García" w:date="2017-09-29T10:04:00Z">
                  <w:rPr>
                    <w:ins w:id="1653" w:author="Borja Gonzalez" w:date="2017-09-28T17:46:00Z"/>
                    <w:rFonts w:ascii="Monaco" w:eastAsiaTheme="majorEastAsia" w:hAnsi="Monaco" w:cs="Monaco"/>
                    <w:color w:val="243F60" w:themeColor="accent1" w:themeShade="7F"/>
                    <w:sz w:val="32"/>
                    <w:szCs w:val="32"/>
                    <w:lang w:val="en-US"/>
                  </w:rPr>
                </w:rPrChange>
              </w:rPr>
            </w:pPr>
            <w:ins w:id="1654" w:author="Borja Gonzalez" w:date="2017-09-28T17:46:00Z">
              <w:r w:rsidRPr="0050601B">
                <w:rPr>
                  <w:rFonts w:ascii="Monaco" w:hAnsi="Monaco" w:cs="Monaco"/>
                  <w:noProof/>
                  <w:sz w:val="20"/>
                  <w:szCs w:val="20"/>
                  <w:lang w:val="en-US"/>
                  <w:rPrChange w:id="1655" w:author="Borja Gonzalez" w:date="2017-09-28T17:52: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656"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65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58"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65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60"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1661"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662"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1663"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1664"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1665" w:author="Rodrigo García" w:date="2017-09-29T10:04:00Z">
                    <w:rPr>
                      <w:rFonts w:ascii="Monaco" w:hAnsi="Monaco" w:cs="Monaco"/>
                      <w:color w:val="4E9A06"/>
                      <w:sz w:val="32"/>
                      <w:szCs w:val="32"/>
                      <w:lang w:val="en-US"/>
                    </w:rPr>
                  </w:rPrChange>
                </w:rPr>
                <w:t>" Base de datos abierta"</w:t>
              </w:r>
              <w:r w:rsidRPr="0079203F">
                <w:rPr>
                  <w:rFonts w:ascii="Monaco" w:hAnsi="Monaco" w:cs="Monaco"/>
                  <w:b/>
                  <w:bCs/>
                  <w:noProof/>
                  <w:color w:val="000000"/>
                  <w:sz w:val="20"/>
                  <w:szCs w:val="20"/>
                  <w:lang w:val="es-ES"/>
                  <w:rPrChange w:id="1666" w:author="Rodrigo García" w:date="2017-09-29T10:04:00Z">
                    <w:rPr>
                      <w:rFonts w:ascii="Monaco" w:hAnsi="Monaco" w:cs="Monaco"/>
                      <w:b/>
                      <w:bCs/>
                      <w:color w:val="000000"/>
                      <w:sz w:val="32"/>
                      <w:szCs w:val="32"/>
                      <w:lang w:val="en-US"/>
                    </w:rPr>
                  </w:rPrChange>
                </w:rPr>
                <w:t>);</w:t>
              </w:r>
            </w:ins>
          </w:p>
          <w:p w14:paraId="2DFA720A" w14:textId="77777777" w:rsidR="00AE3604" w:rsidRPr="0079203F" w:rsidRDefault="00AE3604" w:rsidP="00AE3604">
            <w:pPr>
              <w:keepNext/>
              <w:keepLines/>
              <w:widowControl w:val="0"/>
              <w:autoSpaceDE w:val="0"/>
              <w:autoSpaceDN w:val="0"/>
              <w:adjustRightInd w:val="0"/>
              <w:spacing w:before="200"/>
              <w:outlineLvl w:val="4"/>
              <w:rPr>
                <w:ins w:id="1667" w:author="Borja Gonzalez" w:date="2017-09-28T17:46:00Z"/>
                <w:rFonts w:ascii="Monaco" w:hAnsi="Monaco" w:cs="Monaco"/>
                <w:noProof/>
                <w:sz w:val="20"/>
                <w:szCs w:val="20"/>
                <w:lang w:val="es-ES"/>
                <w:rPrChange w:id="1668" w:author="Rodrigo García" w:date="2017-09-29T10:04:00Z">
                  <w:rPr>
                    <w:ins w:id="1669" w:author="Borja Gonzalez" w:date="2017-09-28T17:46:00Z"/>
                    <w:rFonts w:ascii="Monaco" w:eastAsiaTheme="majorEastAsia" w:hAnsi="Monaco" w:cs="Monaco"/>
                    <w:color w:val="243F60" w:themeColor="accent1" w:themeShade="7F"/>
                    <w:sz w:val="32"/>
                    <w:szCs w:val="32"/>
                    <w:lang w:val="en-US"/>
                  </w:rPr>
                </w:rPrChange>
              </w:rPr>
            </w:pPr>
            <w:ins w:id="1670" w:author="Borja Gonzalez" w:date="2017-09-28T17:46:00Z">
              <w:r w:rsidRPr="0079203F">
                <w:rPr>
                  <w:rFonts w:ascii="Monaco" w:hAnsi="Monaco" w:cs="Monaco"/>
                  <w:noProof/>
                  <w:sz w:val="20"/>
                  <w:szCs w:val="20"/>
                  <w:lang w:val="es-ES"/>
                  <w:rPrChange w:id="1671" w:author="Rodrigo García" w:date="2017-09-29T10:04: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672" w:author="Rodrigo García" w:date="2017-09-29T10:04: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1673"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674" w:author="Rodrigo García" w:date="2017-09-29T10:04:00Z">
                    <w:rPr>
                      <w:rFonts w:ascii="Monaco" w:hAnsi="Monaco" w:cs="Monaco"/>
                      <w:color w:val="000000"/>
                      <w:sz w:val="32"/>
                      <w:szCs w:val="32"/>
                      <w:lang w:val="en-US"/>
                    </w:rPr>
                  </w:rPrChange>
                </w:rPr>
                <w:t>pacientes</w:t>
              </w:r>
              <w:r w:rsidRPr="0079203F">
                <w:rPr>
                  <w:rFonts w:ascii="Monaco" w:hAnsi="Monaco" w:cs="Monaco"/>
                  <w:noProof/>
                  <w:sz w:val="20"/>
                  <w:szCs w:val="20"/>
                  <w:lang w:val="es-ES"/>
                  <w:rPrChange w:id="1675" w:author="Rodrigo García" w:date="2017-09-29T10:04: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676" w:author="Rodrigo García" w:date="2017-09-29T10:04:00Z">
                    <w:rPr>
                      <w:rFonts w:ascii="Monaco" w:hAnsi="Monaco" w:cs="Monaco"/>
                      <w:b/>
                      <w:bCs/>
                      <w:color w:val="CE5C00"/>
                      <w:sz w:val="32"/>
                      <w:szCs w:val="32"/>
                      <w:lang w:val="en-US"/>
                    </w:rPr>
                  </w:rPrChange>
                </w:rPr>
                <w:t>=</w:t>
              </w:r>
              <w:r w:rsidRPr="0079203F">
                <w:rPr>
                  <w:rFonts w:ascii="Monaco" w:hAnsi="Monaco" w:cs="Monaco"/>
                  <w:noProof/>
                  <w:sz w:val="20"/>
                  <w:szCs w:val="20"/>
                  <w:lang w:val="es-ES"/>
                  <w:rPrChange w:id="1677"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678" w:author="Rodrigo García" w:date="2017-09-29T10:04:00Z">
                    <w:rPr>
                      <w:rFonts w:ascii="Monaco" w:hAnsi="Monaco" w:cs="Monaco"/>
                      <w:color w:val="000000"/>
                      <w:sz w:val="32"/>
                      <w:szCs w:val="32"/>
                      <w:lang w:val="en-US"/>
                    </w:rPr>
                  </w:rPrChange>
                </w:rPr>
                <w:t>db</w:t>
              </w:r>
              <w:r w:rsidRPr="0079203F">
                <w:rPr>
                  <w:rFonts w:ascii="Monaco" w:hAnsi="Monaco" w:cs="Monaco"/>
                  <w:b/>
                  <w:bCs/>
                  <w:noProof/>
                  <w:color w:val="000000"/>
                  <w:sz w:val="20"/>
                  <w:szCs w:val="20"/>
                  <w:lang w:val="es-ES"/>
                  <w:rPrChange w:id="167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80" w:author="Rodrigo García" w:date="2017-09-29T10:04:00Z">
                    <w:rPr>
                      <w:rFonts w:ascii="Monaco" w:hAnsi="Monaco" w:cs="Monaco"/>
                      <w:color w:val="000000"/>
                      <w:sz w:val="32"/>
                      <w:szCs w:val="32"/>
                      <w:lang w:val="en-US"/>
                    </w:rPr>
                  </w:rPrChange>
                </w:rPr>
                <w:t>exec</w:t>
              </w:r>
              <w:r w:rsidRPr="0079203F">
                <w:rPr>
                  <w:rFonts w:ascii="Monaco" w:hAnsi="Monaco" w:cs="Monaco"/>
                  <w:b/>
                  <w:bCs/>
                  <w:noProof/>
                  <w:color w:val="000000"/>
                  <w:sz w:val="20"/>
                  <w:szCs w:val="20"/>
                  <w:lang w:val="es-ES"/>
                  <w:rPrChange w:id="1681"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682" w:author="Rodrigo García" w:date="2017-09-29T10:04:00Z">
                    <w:rPr>
                      <w:rFonts w:ascii="Monaco" w:hAnsi="Monaco" w:cs="Monaco"/>
                      <w:color w:val="4E9A06"/>
                      <w:sz w:val="32"/>
                      <w:szCs w:val="32"/>
                      <w:lang w:val="en-US"/>
                    </w:rPr>
                  </w:rPrChange>
                </w:rPr>
                <w:t>"SELECT * FROM pacientes"</w:t>
              </w:r>
              <w:r w:rsidRPr="0079203F">
                <w:rPr>
                  <w:rFonts w:ascii="Monaco" w:hAnsi="Monaco" w:cs="Monaco"/>
                  <w:b/>
                  <w:bCs/>
                  <w:noProof/>
                  <w:color w:val="000000"/>
                  <w:sz w:val="20"/>
                  <w:szCs w:val="20"/>
                  <w:lang w:val="es-ES"/>
                  <w:rPrChange w:id="1683" w:author="Rodrigo García" w:date="2017-09-29T10:04:00Z">
                    <w:rPr>
                      <w:rFonts w:ascii="Monaco" w:hAnsi="Monaco" w:cs="Monaco"/>
                      <w:b/>
                      <w:bCs/>
                      <w:color w:val="000000"/>
                      <w:sz w:val="32"/>
                      <w:szCs w:val="32"/>
                      <w:lang w:val="en-US"/>
                    </w:rPr>
                  </w:rPrChange>
                </w:rPr>
                <w:t>);</w:t>
              </w:r>
            </w:ins>
          </w:p>
          <w:p w14:paraId="7BF5A918" w14:textId="77777777" w:rsidR="00AE3604" w:rsidRPr="0079203F" w:rsidRDefault="00AE3604" w:rsidP="00AE3604">
            <w:pPr>
              <w:keepNext/>
              <w:keepLines/>
              <w:widowControl w:val="0"/>
              <w:autoSpaceDE w:val="0"/>
              <w:autoSpaceDN w:val="0"/>
              <w:adjustRightInd w:val="0"/>
              <w:spacing w:before="200"/>
              <w:outlineLvl w:val="4"/>
              <w:rPr>
                <w:ins w:id="1684" w:author="Borja Gonzalez" w:date="2017-09-28T17:46:00Z"/>
                <w:rFonts w:ascii="Monaco" w:hAnsi="Monaco" w:cs="Monaco"/>
                <w:noProof/>
                <w:sz w:val="20"/>
                <w:szCs w:val="20"/>
                <w:lang w:val="es-ES"/>
                <w:rPrChange w:id="1685" w:author="Rodrigo García" w:date="2017-09-29T10:04:00Z">
                  <w:rPr>
                    <w:ins w:id="1686" w:author="Borja Gonzalez" w:date="2017-09-28T17:46:00Z"/>
                    <w:rFonts w:ascii="Monaco" w:eastAsiaTheme="majorEastAsia" w:hAnsi="Monaco" w:cs="Monaco"/>
                    <w:color w:val="243F60" w:themeColor="accent1" w:themeShade="7F"/>
                    <w:sz w:val="32"/>
                    <w:szCs w:val="32"/>
                    <w:lang w:val="en-US"/>
                  </w:rPr>
                </w:rPrChange>
              </w:rPr>
            </w:pPr>
            <w:ins w:id="1687" w:author="Borja Gonzalez" w:date="2017-09-28T17:46:00Z">
              <w:r w:rsidRPr="0079203F">
                <w:rPr>
                  <w:rFonts w:ascii="Monaco" w:hAnsi="Monaco" w:cs="Monaco"/>
                  <w:noProof/>
                  <w:sz w:val="20"/>
                  <w:szCs w:val="20"/>
                  <w:lang w:val="es-ES"/>
                  <w:rPrChange w:id="1688"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689" w:author="Rodrigo García" w:date="2017-09-29T10:04:00Z">
                    <w:rPr>
                      <w:rFonts w:ascii="Monaco" w:hAnsi="Monaco" w:cs="Monaco"/>
                      <w:color w:val="000000"/>
                      <w:sz w:val="32"/>
                      <w:szCs w:val="32"/>
                      <w:lang w:val="en-US"/>
                    </w:rPr>
                  </w:rPrChange>
                </w:rPr>
                <w:t>socket</w:t>
              </w:r>
              <w:r w:rsidRPr="0079203F">
                <w:rPr>
                  <w:rFonts w:ascii="Monaco" w:hAnsi="Monaco" w:cs="Monaco"/>
                  <w:b/>
                  <w:bCs/>
                  <w:noProof/>
                  <w:color w:val="000000"/>
                  <w:sz w:val="20"/>
                  <w:szCs w:val="20"/>
                  <w:lang w:val="es-ES"/>
                  <w:rPrChange w:id="1690"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91" w:author="Rodrigo García" w:date="2017-09-29T10:04:00Z">
                    <w:rPr>
                      <w:rFonts w:ascii="Monaco" w:hAnsi="Monaco" w:cs="Monaco"/>
                      <w:color w:val="000000"/>
                      <w:sz w:val="32"/>
                      <w:szCs w:val="32"/>
                      <w:lang w:val="en-US"/>
                    </w:rPr>
                  </w:rPrChange>
                </w:rPr>
                <w:t>emit</w:t>
              </w:r>
              <w:r w:rsidRPr="0079203F">
                <w:rPr>
                  <w:rFonts w:ascii="Monaco" w:hAnsi="Monaco" w:cs="Monaco"/>
                  <w:b/>
                  <w:bCs/>
                  <w:noProof/>
                  <w:color w:val="000000"/>
                  <w:sz w:val="20"/>
                  <w:szCs w:val="20"/>
                  <w:lang w:val="es-ES"/>
                  <w:rPrChange w:id="1692"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693" w:author="Rodrigo García" w:date="2017-09-29T10:04:00Z">
                    <w:rPr>
                      <w:rFonts w:ascii="Monaco" w:hAnsi="Monaco" w:cs="Monaco"/>
                      <w:color w:val="4E9A06"/>
                      <w:sz w:val="32"/>
                      <w:szCs w:val="32"/>
                      <w:lang w:val="en-US"/>
                    </w:rPr>
                  </w:rPrChange>
                </w:rPr>
                <w:t>"pacientes"</w:t>
              </w:r>
              <w:r w:rsidRPr="0079203F">
                <w:rPr>
                  <w:rFonts w:ascii="Monaco" w:hAnsi="Monaco" w:cs="Monaco"/>
                  <w:b/>
                  <w:bCs/>
                  <w:noProof/>
                  <w:color w:val="000000"/>
                  <w:sz w:val="20"/>
                  <w:szCs w:val="20"/>
                  <w:lang w:val="es-ES"/>
                  <w:rPrChange w:id="1694"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95" w:author="Rodrigo García" w:date="2017-09-29T10:04:00Z">
                    <w:rPr>
                      <w:rFonts w:ascii="Monaco" w:hAnsi="Monaco" w:cs="Monaco"/>
                      <w:color w:val="000000"/>
                      <w:sz w:val="32"/>
                      <w:szCs w:val="32"/>
                      <w:lang w:val="en-US"/>
                    </w:rPr>
                  </w:rPrChange>
                </w:rPr>
                <w:t>pacientes</w:t>
              </w:r>
              <w:r w:rsidRPr="0079203F">
                <w:rPr>
                  <w:rFonts w:ascii="Monaco" w:hAnsi="Monaco" w:cs="Monaco"/>
                  <w:b/>
                  <w:bCs/>
                  <w:noProof/>
                  <w:color w:val="000000"/>
                  <w:sz w:val="20"/>
                  <w:szCs w:val="20"/>
                  <w:lang w:val="es-ES"/>
                  <w:rPrChange w:id="1696"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0000CF"/>
                  <w:sz w:val="20"/>
                  <w:szCs w:val="20"/>
                  <w:lang w:val="es-ES"/>
                  <w:rPrChange w:id="1697" w:author="Rodrigo García" w:date="2017-09-29T10:04:00Z">
                    <w:rPr>
                      <w:rFonts w:ascii="Monaco" w:hAnsi="Monaco" w:cs="Monaco"/>
                      <w:b/>
                      <w:bCs/>
                      <w:color w:val="0000CF"/>
                      <w:sz w:val="32"/>
                      <w:szCs w:val="32"/>
                      <w:lang w:val="en-US"/>
                    </w:rPr>
                  </w:rPrChange>
                </w:rPr>
                <w:t>0</w:t>
              </w:r>
              <w:r w:rsidRPr="0079203F">
                <w:rPr>
                  <w:rFonts w:ascii="Monaco" w:hAnsi="Monaco" w:cs="Monaco"/>
                  <w:b/>
                  <w:bCs/>
                  <w:noProof/>
                  <w:color w:val="000000"/>
                  <w:sz w:val="20"/>
                  <w:szCs w:val="20"/>
                  <w:lang w:val="es-ES"/>
                  <w:rPrChange w:id="1698"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699" w:author="Rodrigo García" w:date="2017-09-29T10:04:00Z">
                    <w:rPr>
                      <w:rFonts w:ascii="Monaco" w:hAnsi="Monaco" w:cs="Monaco"/>
                      <w:color w:val="000000"/>
                      <w:sz w:val="32"/>
                      <w:szCs w:val="32"/>
                      <w:lang w:val="en-US"/>
                    </w:rPr>
                  </w:rPrChange>
                </w:rPr>
                <w:t>values</w:t>
              </w:r>
              <w:r w:rsidRPr="0079203F">
                <w:rPr>
                  <w:rFonts w:ascii="Monaco" w:hAnsi="Monaco" w:cs="Monaco"/>
                  <w:b/>
                  <w:bCs/>
                  <w:noProof/>
                  <w:color w:val="000000"/>
                  <w:sz w:val="20"/>
                  <w:szCs w:val="20"/>
                  <w:lang w:val="es-ES"/>
                  <w:rPrChange w:id="1700" w:author="Rodrigo García" w:date="2017-09-29T10:04:00Z">
                    <w:rPr>
                      <w:rFonts w:ascii="Monaco" w:hAnsi="Monaco" w:cs="Monaco"/>
                      <w:b/>
                      <w:bCs/>
                      <w:color w:val="000000"/>
                      <w:sz w:val="32"/>
                      <w:szCs w:val="32"/>
                      <w:lang w:val="en-US"/>
                    </w:rPr>
                  </w:rPrChange>
                </w:rPr>
                <w:t>);</w:t>
              </w:r>
            </w:ins>
          </w:p>
          <w:p w14:paraId="1A64F827" w14:textId="77777777" w:rsidR="00AE3604" w:rsidRPr="0079203F" w:rsidRDefault="00AE3604" w:rsidP="00AE3604">
            <w:pPr>
              <w:keepNext/>
              <w:keepLines/>
              <w:widowControl w:val="0"/>
              <w:autoSpaceDE w:val="0"/>
              <w:autoSpaceDN w:val="0"/>
              <w:adjustRightInd w:val="0"/>
              <w:spacing w:before="200"/>
              <w:outlineLvl w:val="4"/>
              <w:rPr>
                <w:ins w:id="1701" w:author="Borja Gonzalez" w:date="2017-09-28T17:46:00Z"/>
                <w:rFonts w:ascii="Monaco" w:hAnsi="Monaco" w:cs="Monaco"/>
                <w:noProof/>
                <w:sz w:val="20"/>
                <w:szCs w:val="20"/>
                <w:lang w:val="es-ES"/>
                <w:rPrChange w:id="1702" w:author="Rodrigo García" w:date="2017-09-29T10:04:00Z">
                  <w:rPr>
                    <w:ins w:id="1703" w:author="Borja Gonzalez" w:date="2017-09-28T17:46:00Z"/>
                    <w:rFonts w:ascii="Monaco" w:eastAsiaTheme="majorEastAsia" w:hAnsi="Monaco" w:cs="Monaco"/>
                    <w:color w:val="243F60" w:themeColor="accent1" w:themeShade="7F"/>
                    <w:sz w:val="32"/>
                    <w:szCs w:val="32"/>
                    <w:lang w:val="en-US"/>
                  </w:rPr>
                </w:rPrChange>
              </w:rPr>
            </w:pPr>
            <w:ins w:id="1704" w:author="Borja Gonzalez" w:date="2017-09-28T17:46:00Z">
              <w:r w:rsidRPr="0079203F">
                <w:rPr>
                  <w:rFonts w:ascii="Monaco" w:hAnsi="Monaco" w:cs="Monaco"/>
                  <w:noProof/>
                  <w:sz w:val="20"/>
                  <w:szCs w:val="20"/>
                  <w:lang w:val="es-ES"/>
                  <w:rPrChange w:id="1705"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706"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707"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08"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709"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10"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1711"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712"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1713"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1714"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1715" w:author="Rodrigo García" w:date="2017-09-29T10:04:00Z">
                    <w:rPr>
                      <w:rFonts w:ascii="Monaco" w:hAnsi="Monaco" w:cs="Monaco"/>
                      <w:color w:val="4E9A06"/>
                      <w:sz w:val="32"/>
                      <w:szCs w:val="32"/>
                      <w:lang w:val="en-US"/>
                    </w:rPr>
                  </w:rPrChange>
                </w:rPr>
                <w:t>" Listado de pacientes enviado al cliente"</w:t>
              </w:r>
              <w:r w:rsidRPr="0079203F">
                <w:rPr>
                  <w:rFonts w:ascii="Monaco" w:hAnsi="Monaco" w:cs="Monaco"/>
                  <w:b/>
                  <w:bCs/>
                  <w:noProof/>
                  <w:color w:val="000000"/>
                  <w:sz w:val="20"/>
                  <w:szCs w:val="20"/>
                  <w:lang w:val="es-ES"/>
                  <w:rPrChange w:id="1716" w:author="Rodrigo García" w:date="2017-09-29T10:04:00Z">
                    <w:rPr>
                      <w:rFonts w:ascii="Monaco" w:hAnsi="Monaco" w:cs="Monaco"/>
                      <w:b/>
                      <w:bCs/>
                      <w:color w:val="000000"/>
                      <w:sz w:val="32"/>
                      <w:szCs w:val="32"/>
                      <w:lang w:val="en-US"/>
                    </w:rPr>
                  </w:rPrChange>
                </w:rPr>
                <w:t>);</w:t>
              </w:r>
            </w:ins>
          </w:p>
          <w:p w14:paraId="2E90C284" w14:textId="77777777" w:rsidR="00AE3604" w:rsidRPr="0079203F" w:rsidRDefault="00AE3604" w:rsidP="00AE3604">
            <w:pPr>
              <w:widowControl w:val="0"/>
              <w:autoSpaceDE w:val="0"/>
              <w:autoSpaceDN w:val="0"/>
              <w:adjustRightInd w:val="0"/>
              <w:rPr>
                <w:ins w:id="1717" w:author="Borja Gonzalez" w:date="2017-09-28T17:46:00Z"/>
                <w:rFonts w:ascii="Monaco" w:hAnsi="Monaco" w:cs="Monaco"/>
                <w:noProof/>
                <w:sz w:val="20"/>
                <w:szCs w:val="20"/>
                <w:lang w:val="es-ES"/>
                <w:rPrChange w:id="1718" w:author="Rodrigo García" w:date="2017-09-29T10:04:00Z">
                  <w:rPr>
                    <w:ins w:id="1719" w:author="Borja Gonzalez" w:date="2017-09-28T17:46:00Z"/>
                    <w:rFonts w:ascii="Monaco" w:hAnsi="Monaco" w:cs="Monaco"/>
                    <w:sz w:val="32"/>
                    <w:szCs w:val="32"/>
                    <w:lang w:val="en-US"/>
                  </w:rPr>
                </w:rPrChange>
              </w:rPr>
            </w:pPr>
            <w:ins w:id="1720" w:author="Borja Gonzalez" w:date="2017-09-28T17:46:00Z">
              <w:r w:rsidRPr="0079203F">
                <w:rPr>
                  <w:rFonts w:ascii="Monaco" w:hAnsi="Monaco" w:cs="Monaco"/>
                  <w:noProof/>
                  <w:sz w:val="20"/>
                  <w:szCs w:val="20"/>
                  <w:lang w:val="es-ES"/>
                  <w:rPrChange w:id="1721"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722" w:author="Rodrigo García" w:date="2017-09-29T10:04:00Z">
                    <w:rPr>
                      <w:rFonts w:ascii="Monaco" w:hAnsi="Monaco" w:cs="Monaco"/>
                      <w:color w:val="000000"/>
                      <w:sz w:val="32"/>
                      <w:szCs w:val="32"/>
                      <w:lang w:val="en-US"/>
                    </w:rPr>
                  </w:rPrChange>
                </w:rPr>
                <w:t>db</w:t>
              </w:r>
              <w:r w:rsidRPr="0079203F">
                <w:rPr>
                  <w:rFonts w:ascii="Monaco" w:hAnsi="Monaco" w:cs="Monaco"/>
                  <w:b/>
                  <w:bCs/>
                  <w:noProof/>
                  <w:color w:val="000000"/>
                  <w:sz w:val="20"/>
                  <w:szCs w:val="20"/>
                  <w:lang w:val="es-ES"/>
                  <w:rPrChange w:id="1723"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24" w:author="Rodrigo García" w:date="2017-09-29T10:04:00Z">
                    <w:rPr>
                      <w:rFonts w:ascii="Monaco" w:hAnsi="Monaco" w:cs="Monaco"/>
                      <w:color w:val="000000"/>
                      <w:sz w:val="32"/>
                      <w:szCs w:val="32"/>
                      <w:lang w:val="en-US"/>
                    </w:rPr>
                  </w:rPrChange>
                </w:rPr>
                <w:t>close</w:t>
              </w:r>
              <w:r w:rsidRPr="0079203F">
                <w:rPr>
                  <w:rFonts w:ascii="Monaco" w:hAnsi="Monaco" w:cs="Monaco"/>
                  <w:b/>
                  <w:bCs/>
                  <w:noProof/>
                  <w:color w:val="000000"/>
                  <w:sz w:val="20"/>
                  <w:szCs w:val="20"/>
                  <w:lang w:val="es-ES"/>
                  <w:rPrChange w:id="1725" w:author="Rodrigo García" w:date="2017-09-29T10:04:00Z">
                    <w:rPr>
                      <w:rFonts w:ascii="Monaco" w:hAnsi="Monaco" w:cs="Monaco"/>
                      <w:b/>
                      <w:bCs/>
                      <w:color w:val="000000"/>
                      <w:sz w:val="32"/>
                      <w:szCs w:val="32"/>
                      <w:lang w:val="en-US"/>
                    </w:rPr>
                  </w:rPrChange>
                </w:rPr>
                <w:t>();</w:t>
              </w:r>
            </w:ins>
          </w:p>
          <w:p w14:paraId="02830D56" w14:textId="77777777" w:rsidR="00AE3604" w:rsidRPr="0079203F" w:rsidRDefault="00AE3604" w:rsidP="00AE3604">
            <w:pPr>
              <w:keepNext/>
              <w:keepLines/>
              <w:widowControl w:val="0"/>
              <w:autoSpaceDE w:val="0"/>
              <w:autoSpaceDN w:val="0"/>
              <w:adjustRightInd w:val="0"/>
              <w:spacing w:before="200"/>
              <w:outlineLvl w:val="4"/>
              <w:rPr>
                <w:ins w:id="1726" w:author="Borja Gonzalez" w:date="2017-09-28T17:46:00Z"/>
                <w:rFonts w:ascii="Monaco" w:hAnsi="Monaco" w:cs="Monaco"/>
                <w:noProof/>
                <w:sz w:val="20"/>
                <w:szCs w:val="20"/>
                <w:lang w:val="es-ES"/>
                <w:rPrChange w:id="1727" w:author="Rodrigo García" w:date="2017-09-29T10:04:00Z">
                  <w:rPr>
                    <w:ins w:id="1728" w:author="Borja Gonzalez" w:date="2017-09-28T17:46:00Z"/>
                    <w:rFonts w:ascii="Monaco" w:eastAsiaTheme="majorEastAsia" w:hAnsi="Monaco" w:cs="Monaco"/>
                    <w:color w:val="243F60" w:themeColor="accent1" w:themeShade="7F"/>
                    <w:sz w:val="32"/>
                    <w:szCs w:val="32"/>
                    <w:lang w:val="en-US"/>
                  </w:rPr>
                </w:rPrChange>
              </w:rPr>
            </w:pPr>
            <w:ins w:id="1729" w:author="Borja Gonzalez" w:date="2017-09-28T17:46:00Z">
              <w:r w:rsidRPr="0079203F">
                <w:rPr>
                  <w:rFonts w:ascii="Monaco" w:hAnsi="Monaco" w:cs="Monaco"/>
                  <w:noProof/>
                  <w:sz w:val="20"/>
                  <w:szCs w:val="20"/>
                  <w:lang w:val="es-ES"/>
                  <w:rPrChange w:id="1730" w:author="Rodrigo García" w:date="2017-09-29T10:04: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731" w:author="Rodrigo García" w:date="2017-09-29T10:04: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732"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33" w:author="Rodrigo García" w:date="2017-09-29T10:04: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734" w:author="Rodrigo García" w:date="2017-09-29T10:04: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35" w:author="Rodrigo García" w:date="2017-09-29T10:04:00Z">
                    <w:rPr>
                      <w:rFonts w:ascii="Monaco" w:hAnsi="Monaco" w:cs="Monaco"/>
                      <w:color w:val="000000"/>
                      <w:sz w:val="32"/>
                      <w:szCs w:val="32"/>
                      <w:lang w:val="en-US"/>
                    </w:rPr>
                  </w:rPrChange>
                </w:rPr>
                <w:t>timestamp</w:t>
              </w:r>
              <w:r w:rsidRPr="0079203F">
                <w:rPr>
                  <w:rFonts w:ascii="Monaco" w:hAnsi="Monaco" w:cs="Monaco"/>
                  <w:b/>
                  <w:bCs/>
                  <w:noProof/>
                  <w:color w:val="000000"/>
                  <w:sz w:val="20"/>
                  <w:szCs w:val="20"/>
                  <w:lang w:val="es-ES"/>
                  <w:rPrChange w:id="1736" w:author="Rodrigo García" w:date="2017-09-29T10:04: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737" w:author="Rodrigo García" w:date="2017-09-29T10:04:00Z">
                    <w:rPr>
                      <w:rFonts w:ascii="Monaco" w:hAnsi="Monaco" w:cs="Monaco"/>
                      <w:color w:val="4E9A06"/>
                      <w:sz w:val="32"/>
                      <w:szCs w:val="32"/>
                      <w:lang w:val="en-US"/>
                    </w:rPr>
                  </w:rPrChange>
                </w:rPr>
                <w:t>'hh:mm:ss:iii'</w:t>
              </w:r>
              <w:r w:rsidRPr="0079203F">
                <w:rPr>
                  <w:rFonts w:ascii="Monaco" w:hAnsi="Monaco" w:cs="Monaco"/>
                  <w:b/>
                  <w:bCs/>
                  <w:noProof/>
                  <w:color w:val="000000"/>
                  <w:sz w:val="20"/>
                  <w:szCs w:val="20"/>
                  <w:lang w:val="es-ES"/>
                  <w:rPrChange w:id="1738" w:author="Rodrigo García" w:date="2017-09-29T10:04:00Z">
                    <w:rPr>
                      <w:rFonts w:ascii="Monaco" w:hAnsi="Monaco" w:cs="Monaco"/>
                      <w:b/>
                      <w:bCs/>
                      <w:color w:val="000000"/>
                      <w:sz w:val="32"/>
                      <w:szCs w:val="32"/>
                      <w:lang w:val="en-US"/>
                    </w:rPr>
                  </w:rPrChange>
                </w:rPr>
                <w:t>)</w:t>
              </w:r>
              <w:r w:rsidRPr="0079203F">
                <w:rPr>
                  <w:rFonts w:ascii="Monaco" w:hAnsi="Monaco" w:cs="Monaco"/>
                  <w:b/>
                  <w:bCs/>
                  <w:noProof/>
                  <w:color w:val="CE5C00"/>
                  <w:sz w:val="20"/>
                  <w:szCs w:val="20"/>
                  <w:lang w:val="es-ES"/>
                  <w:rPrChange w:id="1739" w:author="Rodrigo García" w:date="2017-09-29T10:04: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1740" w:author="Rodrigo García" w:date="2017-09-29T10:04:00Z">
                    <w:rPr>
                      <w:rFonts w:ascii="Monaco" w:hAnsi="Monaco" w:cs="Monaco"/>
                      <w:color w:val="4E9A06"/>
                      <w:sz w:val="32"/>
                      <w:szCs w:val="32"/>
                      <w:lang w:val="en-US"/>
                    </w:rPr>
                  </w:rPrChange>
                </w:rPr>
                <w:t>" Base de datos cerrada"</w:t>
              </w:r>
              <w:r w:rsidRPr="0079203F">
                <w:rPr>
                  <w:rFonts w:ascii="Monaco" w:hAnsi="Monaco" w:cs="Monaco"/>
                  <w:b/>
                  <w:bCs/>
                  <w:noProof/>
                  <w:color w:val="000000"/>
                  <w:sz w:val="20"/>
                  <w:szCs w:val="20"/>
                  <w:lang w:val="es-ES"/>
                  <w:rPrChange w:id="1741" w:author="Rodrigo García" w:date="2017-09-29T10:04:00Z">
                    <w:rPr>
                      <w:rFonts w:ascii="Monaco" w:hAnsi="Monaco" w:cs="Monaco"/>
                      <w:b/>
                      <w:bCs/>
                      <w:color w:val="000000"/>
                      <w:sz w:val="32"/>
                      <w:szCs w:val="32"/>
                      <w:lang w:val="en-US"/>
                    </w:rPr>
                  </w:rPrChange>
                </w:rPr>
                <w:t>);</w:t>
              </w:r>
            </w:ins>
          </w:p>
          <w:p w14:paraId="78A34560" w14:textId="77777777" w:rsidR="00AE3604" w:rsidRPr="0050601B" w:rsidRDefault="00AE3604" w:rsidP="00AE3604">
            <w:pPr>
              <w:keepNext/>
              <w:keepLines/>
              <w:widowControl w:val="0"/>
              <w:autoSpaceDE w:val="0"/>
              <w:autoSpaceDN w:val="0"/>
              <w:adjustRightInd w:val="0"/>
              <w:spacing w:before="200"/>
              <w:outlineLvl w:val="4"/>
              <w:rPr>
                <w:ins w:id="1742" w:author="Borja Gonzalez" w:date="2017-09-28T17:46:00Z"/>
                <w:rFonts w:ascii="Monaco" w:hAnsi="Monaco" w:cs="Monaco"/>
                <w:sz w:val="20"/>
                <w:szCs w:val="20"/>
                <w:lang w:val="en-US"/>
                <w:rPrChange w:id="1743" w:author="Borja Gonzalez" w:date="2017-09-28T17:52:00Z">
                  <w:rPr>
                    <w:ins w:id="1744" w:author="Borja Gonzalez" w:date="2017-09-28T17:46:00Z"/>
                    <w:rFonts w:ascii="Monaco" w:eastAsiaTheme="majorEastAsia" w:hAnsi="Monaco" w:cs="Monaco"/>
                    <w:color w:val="243F60" w:themeColor="accent1" w:themeShade="7F"/>
                    <w:sz w:val="32"/>
                    <w:szCs w:val="32"/>
                    <w:lang w:val="en-US"/>
                  </w:rPr>
                </w:rPrChange>
              </w:rPr>
            </w:pPr>
            <w:ins w:id="1745" w:author="Borja Gonzalez" w:date="2017-09-28T17:46:00Z">
              <w:r w:rsidRPr="0079203F">
                <w:rPr>
                  <w:rFonts w:ascii="Monaco" w:hAnsi="Monaco" w:cs="Monaco"/>
                  <w:noProof/>
                  <w:sz w:val="20"/>
                  <w:szCs w:val="20"/>
                  <w:lang w:val="es-ES"/>
                  <w:rPrChange w:id="1746" w:author="Rodrigo García" w:date="2017-09-29T10:0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747" w:author="Borja Gonzalez" w:date="2017-09-28T17:52:00Z">
                    <w:rPr>
                      <w:rFonts w:ascii="Monaco" w:hAnsi="Monaco" w:cs="Monaco"/>
                      <w:b/>
                      <w:bCs/>
                      <w:color w:val="000000"/>
                      <w:sz w:val="32"/>
                      <w:szCs w:val="32"/>
                      <w:lang w:val="en-US"/>
                    </w:rPr>
                  </w:rPrChange>
                </w:rPr>
                <w:t>}</w:t>
              </w:r>
            </w:ins>
          </w:p>
          <w:p w14:paraId="4F7B0A24" w14:textId="77777777" w:rsidR="00AE3604" w:rsidRDefault="00AE3604" w:rsidP="00CE1853">
            <w:pPr>
              <w:rPr>
                <w:ins w:id="1748" w:author="Borja Gonzalez" w:date="2017-09-28T17:44:00Z"/>
              </w:rPr>
            </w:pPr>
          </w:p>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749" w:author="Rodrigo García" w:date="2017-09-29T10:33:00Z"/>
        </w:rPr>
      </w:pPr>
    </w:p>
    <w:p w14:paraId="1BA4603D" w14:textId="0622C1DA" w:rsidR="003066E2" w:rsidRDefault="003066E2" w:rsidP="003066E2">
      <w:pPr>
        <w:pStyle w:val="Heading3"/>
      </w:pPr>
      <w:bookmarkStart w:id="1750" w:name="_Toc368246720"/>
      <w:r>
        <w:t>4.3.2.  Borrar Paciente</w:t>
      </w:r>
      <w:bookmarkEnd w:id="1750"/>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pPr>
        <w:rPr>
          <w:ins w:id="1751" w:author="Borja Gonzalez" w:date="2017-09-28T17:48:00Z"/>
        </w:rPr>
      </w:pPr>
      <w:del w:id="1752" w:author="Borja Gonzalez" w:date="2017-09-28T17:48:00Z">
        <w:r w:rsidDel="00AE3604">
          <w:rPr>
            <w:noProof/>
            <w:lang w:val="en-US"/>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rsidRPr="0079203F" w14:paraId="2BF62D97" w14:textId="77777777" w:rsidTr="00AE3604">
        <w:trPr>
          <w:ins w:id="1753" w:author="Borja Gonzalez" w:date="2017-09-28T17:48:00Z"/>
        </w:trPr>
        <w:tc>
          <w:tcPr>
            <w:tcW w:w="8856" w:type="dxa"/>
          </w:tcPr>
          <w:p w14:paraId="313A1824" w14:textId="77777777" w:rsidR="00AE3604" w:rsidRPr="0050601B" w:rsidRDefault="00AE3604" w:rsidP="00AE3604">
            <w:pPr>
              <w:keepNext/>
              <w:keepLines/>
              <w:widowControl w:val="0"/>
              <w:autoSpaceDE w:val="0"/>
              <w:autoSpaceDN w:val="0"/>
              <w:adjustRightInd w:val="0"/>
              <w:spacing w:before="200"/>
              <w:outlineLvl w:val="4"/>
              <w:rPr>
                <w:ins w:id="1754" w:author="Borja Gonzalez" w:date="2017-09-28T17:48:00Z"/>
                <w:rFonts w:ascii="Monaco" w:hAnsi="Monaco" w:cs="Monaco"/>
                <w:noProof/>
                <w:sz w:val="20"/>
                <w:szCs w:val="20"/>
                <w:lang w:val="en-US"/>
                <w:rPrChange w:id="1755" w:author="Borja Gonzalez" w:date="2017-09-28T17:53:00Z">
                  <w:rPr>
                    <w:ins w:id="1756" w:author="Borja Gonzalez" w:date="2017-09-28T17:48:00Z"/>
                    <w:rFonts w:ascii="Monaco" w:eastAsiaTheme="majorEastAsia" w:hAnsi="Monaco" w:cs="Monaco"/>
                    <w:color w:val="243F60" w:themeColor="accent1" w:themeShade="7F"/>
                    <w:sz w:val="32"/>
                    <w:szCs w:val="32"/>
                    <w:lang w:val="en-US"/>
                  </w:rPr>
                </w:rPrChange>
              </w:rPr>
            </w:pPr>
            <w:ins w:id="1757" w:author="Borja Gonzalez" w:date="2017-09-28T17:48:00Z">
              <w:r w:rsidRPr="0050601B">
                <w:rPr>
                  <w:rFonts w:ascii="Monaco" w:hAnsi="Monaco" w:cs="Monaco"/>
                  <w:noProof/>
                  <w:sz w:val="20"/>
                  <w:szCs w:val="20"/>
                  <w:lang w:val="en-US"/>
                  <w:rPrChange w:id="1758" w:author="Borja Gonzalez" w:date="2017-09-28T17:53:00Z">
                    <w:rPr>
                      <w:rFonts w:ascii="Monaco" w:hAnsi="Monaco" w:cs="Monaco"/>
                      <w:sz w:val="32"/>
                      <w:szCs w:val="32"/>
                      <w:lang w:val="en-US"/>
                    </w:rPr>
                  </w:rPrChange>
                </w:rPr>
                <w:t>var filas = tabla.rows.length;</w:t>
              </w:r>
            </w:ins>
          </w:p>
          <w:p w14:paraId="1CBCF8DE" w14:textId="77777777" w:rsidR="00AE3604" w:rsidRPr="0050601B" w:rsidRDefault="00AE3604" w:rsidP="00AE3604">
            <w:pPr>
              <w:keepNext/>
              <w:keepLines/>
              <w:widowControl w:val="0"/>
              <w:autoSpaceDE w:val="0"/>
              <w:autoSpaceDN w:val="0"/>
              <w:adjustRightInd w:val="0"/>
              <w:spacing w:before="200"/>
              <w:outlineLvl w:val="4"/>
              <w:rPr>
                <w:ins w:id="1759" w:author="Borja Gonzalez" w:date="2017-09-28T17:48:00Z"/>
                <w:rFonts w:ascii="Monaco" w:hAnsi="Monaco" w:cs="Monaco"/>
                <w:noProof/>
                <w:sz w:val="20"/>
                <w:szCs w:val="20"/>
                <w:lang w:val="en-US"/>
                <w:rPrChange w:id="1760" w:author="Borja Gonzalez" w:date="2017-09-28T17:53:00Z">
                  <w:rPr>
                    <w:ins w:id="1761" w:author="Borja Gonzalez" w:date="2017-09-28T17:48:00Z"/>
                    <w:rFonts w:ascii="Monaco" w:eastAsiaTheme="majorEastAsia" w:hAnsi="Monaco" w:cs="Monaco"/>
                    <w:color w:val="243F60" w:themeColor="accent1" w:themeShade="7F"/>
                    <w:sz w:val="32"/>
                    <w:szCs w:val="32"/>
                    <w:lang w:val="en-US"/>
                  </w:rPr>
                </w:rPrChange>
              </w:rPr>
            </w:pPr>
            <w:ins w:id="1762" w:author="Borja Gonzalez" w:date="2017-09-28T17:48:00Z">
              <w:r w:rsidRPr="0050601B">
                <w:rPr>
                  <w:rFonts w:ascii="Monaco" w:hAnsi="Monaco" w:cs="Monaco"/>
                  <w:noProof/>
                  <w:sz w:val="20"/>
                  <w:szCs w:val="20"/>
                  <w:lang w:val="en-US"/>
                  <w:rPrChange w:id="1763" w:author="Borja Gonzalez" w:date="2017-09-28T17:53:00Z">
                    <w:rPr>
                      <w:rFonts w:ascii="Monaco" w:hAnsi="Monaco" w:cs="Monaco"/>
                      <w:sz w:val="32"/>
                      <w:szCs w:val="32"/>
                      <w:lang w:val="en-US"/>
                    </w:rPr>
                  </w:rPrChange>
                </w:rPr>
                <w:t>var fila = tabla.insertRow(filas);</w:t>
              </w:r>
            </w:ins>
          </w:p>
          <w:p w14:paraId="18A423AF" w14:textId="77777777" w:rsidR="00AE3604" w:rsidRPr="0050601B" w:rsidRDefault="00AE3604" w:rsidP="00AE3604">
            <w:pPr>
              <w:keepNext/>
              <w:keepLines/>
              <w:widowControl w:val="0"/>
              <w:autoSpaceDE w:val="0"/>
              <w:autoSpaceDN w:val="0"/>
              <w:adjustRightInd w:val="0"/>
              <w:spacing w:before="200"/>
              <w:outlineLvl w:val="4"/>
              <w:rPr>
                <w:ins w:id="1764" w:author="Borja Gonzalez" w:date="2017-09-28T17:48:00Z"/>
                <w:rFonts w:ascii="Monaco" w:hAnsi="Monaco" w:cs="Monaco"/>
                <w:noProof/>
                <w:sz w:val="20"/>
                <w:szCs w:val="20"/>
                <w:lang w:val="en-US"/>
                <w:rPrChange w:id="1765" w:author="Borja Gonzalez" w:date="2017-09-28T17:53:00Z">
                  <w:rPr>
                    <w:ins w:id="1766" w:author="Borja Gonzalez" w:date="2017-09-28T17:48:00Z"/>
                    <w:rFonts w:ascii="Monaco" w:eastAsiaTheme="majorEastAsia" w:hAnsi="Monaco" w:cs="Monaco"/>
                    <w:color w:val="243F60" w:themeColor="accent1" w:themeShade="7F"/>
                    <w:sz w:val="32"/>
                    <w:szCs w:val="32"/>
                    <w:lang w:val="en-US"/>
                  </w:rPr>
                </w:rPrChange>
              </w:rPr>
            </w:pPr>
            <w:ins w:id="1767" w:author="Borja Gonzalez" w:date="2017-09-28T17:48:00Z">
              <w:r w:rsidRPr="0050601B">
                <w:rPr>
                  <w:rFonts w:ascii="Monaco" w:hAnsi="Monaco" w:cs="Monaco"/>
                  <w:noProof/>
                  <w:sz w:val="20"/>
                  <w:szCs w:val="20"/>
                  <w:lang w:val="en-US"/>
                  <w:rPrChange w:id="1768"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1769"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1770"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771"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1772"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1773"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774"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1775"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1776"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777"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1778"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1779"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1780" w:author="Borja Gonzalez" w:date="2017-09-28T17:53:00Z">
                    <w:rPr>
                      <w:rFonts w:ascii="Monaco" w:hAnsi="Monaco" w:cs="Monaco"/>
                      <w:sz w:val="32"/>
                      <w:szCs w:val="32"/>
                      <w:lang w:val="en-US"/>
                    </w:rPr>
                  </w:rPrChange>
                </w:rPr>
                <w:t>';</w:t>
              </w:r>
            </w:ins>
          </w:p>
          <w:p w14:paraId="67A12430" w14:textId="77777777" w:rsidR="00AE3604" w:rsidRPr="0079203F" w:rsidRDefault="00AE3604" w:rsidP="003066E2">
            <w:pPr>
              <w:rPr>
                <w:ins w:id="1781" w:author="Borja Gonzalez" w:date="2017-09-28T17:48:00Z"/>
                <w:lang w:val="en-US"/>
                <w:rPrChange w:id="1782" w:author="Rodrigo García" w:date="2017-09-29T10:04:00Z">
                  <w:rPr>
                    <w:ins w:id="1783" w:author="Borja Gonzalez" w:date="2017-09-28T17:48:00Z"/>
                  </w:rPr>
                </w:rPrChange>
              </w:rPr>
            </w:pPr>
          </w:p>
        </w:tc>
      </w:tr>
    </w:tbl>
    <w:p w14:paraId="535BF8D1" w14:textId="1D84C74C" w:rsidR="003066E2" w:rsidRPr="0079203F" w:rsidRDefault="003066E2" w:rsidP="003066E2">
      <w:pPr>
        <w:rPr>
          <w:lang w:val="en-US"/>
          <w:rPrChange w:id="1784" w:author="Rodrigo García" w:date="2017-09-29T10:04:00Z">
            <w:rPr/>
          </w:rPrChange>
        </w:rPr>
      </w:pPr>
    </w:p>
    <w:p w14:paraId="1E9C0C01" w14:textId="77777777" w:rsidR="003066E2" w:rsidRPr="0079203F" w:rsidRDefault="003066E2" w:rsidP="003066E2">
      <w:pPr>
        <w:rPr>
          <w:lang w:val="en-US"/>
          <w:rPrChange w:id="1785" w:author="Rodrigo García" w:date="2017-09-29T10:04:00Z">
            <w:rPr/>
          </w:rPrChange>
        </w:rPr>
      </w:pPr>
    </w:p>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pPr>
        <w:rPr>
          <w:ins w:id="1786" w:author="Borja Gonzalez" w:date="2017-09-28T17:49:00Z"/>
        </w:rPr>
      </w:pPr>
      <w:del w:id="1787" w:author="Borja Gonzalez" w:date="2017-09-28T17:49:00Z">
        <w:r w:rsidDel="00AE3604">
          <w:rPr>
            <w:noProof/>
            <w:lang w:val="en-US"/>
          </w:rPr>
          <w:lastRenderedPageBreak/>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449C5BB3" w14:textId="77777777" w:rsidTr="00AE3604">
        <w:trPr>
          <w:ins w:id="1788" w:author="Borja Gonzalez" w:date="2017-09-28T17:49:00Z"/>
        </w:trPr>
        <w:tc>
          <w:tcPr>
            <w:tcW w:w="8856" w:type="dxa"/>
          </w:tcPr>
          <w:p w14:paraId="70633F18" w14:textId="77777777" w:rsidR="00AE3604" w:rsidRPr="0079203F" w:rsidRDefault="00AE3604" w:rsidP="00AE3604">
            <w:pPr>
              <w:keepNext/>
              <w:keepLines/>
              <w:widowControl w:val="0"/>
              <w:autoSpaceDE w:val="0"/>
              <w:autoSpaceDN w:val="0"/>
              <w:adjustRightInd w:val="0"/>
              <w:spacing w:before="200"/>
              <w:outlineLvl w:val="4"/>
              <w:rPr>
                <w:ins w:id="1789" w:author="Borja Gonzalez" w:date="2017-09-28T17:49:00Z"/>
                <w:rFonts w:ascii="Monaco" w:hAnsi="Monaco" w:cs="Monaco"/>
                <w:noProof/>
                <w:sz w:val="20"/>
                <w:szCs w:val="20"/>
                <w:lang w:val="es-ES"/>
                <w:rPrChange w:id="1790" w:author="Rodrigo García" w:date="2017-09-29T10:05:00Z">
                  <w:rPr>
                    <w:ins w:id="1791" w:author="Borja Gonzalez" w:date="2017-09-28T17:49:00Z"/>
                    <w:rFonts w:ascii="Monaco" w:eastAsiaTheme="majorEastAsia" w:hAnsi="Monaco" w:cs="Monaco"/>
                    <w:color w:val="243F60" w:themeColor="accent1" w:themeShade="7F"/>
                    <w:sz w:val="32"/>
                    <w:szCs w:val="32"/>
                    <w:lang w:val="en-US"/>
                  </w:rPr>
                </w:rPrChange>
              </w:rPr>
            </w:pPr>
            <w:ins w:id="1792" w:author="Borja Gonzalez" w:date="2017-09-28T17:49:00Z">
              <w:r w:rsidRPr="0079203F">
                <w:rPr>
                  <w:rFonts w:ascii="Monaco" w:hAnsi="Monaco" w:cs="Monaco"/>
                  <w:b/>
                  <w:bCs/>
                  <w:noProof/>
                  <w:color w:val="204A87"/>
                  <w:sz w:val="20"/>
                  <w:szCs w:val="20"/>
                  <w:lang w:val="es-ES"/>
                  <w:rPrChange w:id="1793" w:author="Rodrigo García" w:date="2017-09-29T10:05:00Z">
                    <w:rPr>
                      <w:rFonts w:ascii="Monaco" w:hAnsi="Monaco" w:cs="Monaco"/>
                      <w:b/>
                      <w:bCs/>
                      <w:color w:val="204A87"/>
                      <w:sz w:val="32"/>
                      <w:szCs w:val="32"/>
                      <w:lang w:val="en-US"/>
                    </w:rPr>
                  </w:rPrChange>
                </w:rPr>
                <w:lastRenderedPageBreak/>
                <w:t>function</w:t>
              </w:r>
              <w:r w:rsidRPr="0079203F">
                <w:rPr>
                  <w:rFonts w:ascii="Monaco" w:hAnsi="Monaco" w:cs="Monaco"/>
                  <w:noProof/>
                  <w:sz w:val="20"/>
                  <w:szCs w:val="20"/>
                  <w:lang w:val="es-ES"/>
                  <w:rPrChange w:id="179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795" w:author="Rodrigo García" w:date="2017-09-29T10:05:00Z">
                    <w:rPr>
                      <w:rFonts w:ascii="Monaco" w:hAnsi="Monaco" w:cs="Monaco"/>
                      <w:color w:val="000000"/>
                      <w:sz w:val="32"/>
                      <w:szCs w:val="32"/>
                      <w:lang w:val="en-US"/>
                    </w:rPr>
                  </w:rPrChange>
                </w:rPr>
                <w:t>borrar_paciente</w:t>
              </w:r>
              <w:r w:rsidRPr="0079203F">
                <w:rPr>
                  <w:rFonts w:ascii="Monaco" w:hAnsi="Monaco" w:cs="Monaco"/>
                  <w:b/>
                  <w:bCs/>
                  <w:noProof/>
                  <w:color w:val="000000"/>
                  <w:sz w:val="20"/>
                  <w:szCs w:val="20"/>
                  <w:lang w:val="es-ES"/>
                  <w:rPrChange w:id="1796"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97"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179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799" w:author="Rodrigo García" w:date="2017-09-29T10:05:00Z">
                    <w:rPr>
                      <w:rFonts w:ascii="Monaco" w:hAnsi="Monaco" w:cs="Monaco"/>
                      <w:color w:val="000000"/>
                      <w:sz w:val="32"/>
                      <w:szCs w:val="32"/>
                      <w:lang w:val="en-US"/>
                    </w:rPr>
                  </w:rPrChange>
                </w:rPr>
                <w:t>nombre</w:t>
              </w:r>
              <w:r w:rsidRPr="0079203F">
                <w:rPr>
                  <w:rFonts w:ascii="Monaco" w:hAnsi="Monaco" w:cs="Monaco"/>
                  <w:b/>
                  <w:bCs/>
                  <w:noProof/>
                  <w:color w:val="000000"/>
                  <w:sz w:val="20"/>
                  <w:szCs w:val="20"/>
                  <w:lang w:val="es-ES"/>
                  <w:rPrChange w:id="1800" w:author="Rodrigo García" w:date="2017-09-29T10:05:00Z">
                    <w:rPr>
                      <w:rFonts w:ascii="Monaco" w:hAnsi="Monaco" w:cs="Monaco"/>
                      <w:b/>
                      <w:bCs/>
                      <w:color w:val="000000"/>
                      <w:sz w:val="32"/>
                      <w:szCs w:val="32"/>
                      <w:lang w:val="en-US"/>
                    </w:rPr>
                  </w:rPrChange>
                </w:rPr>
                <w:t>){</w:t>
              </w:r>
            </w:ins>
          </w:p>
          <w:p w14:paraId="2A786A8A" w14:textId="77777777" w:rsidR="00AE3604" w:rsidRPr="0079203F" w:rsidRDefault="00AE3604" w:rsidP="00AE3604">
            <w:pPr>
              <w:keepNext/>
              <w:keepLines/>
              <w:widowControl w:val="0"/>
              <w:autoSpaceDE w:val="0"/>
              <w:autoSpaceDN w:val="0"/>
              <w:adjustRightInd w:val="0"/>
              <w:spacing w:before="200"/>
              <w:outlineLvl w:val="4"/>
              <w:rPr>
                <w:ins w:id="1801" w:author="Borja Gonzalez" w:date="2017-09-28T17:49:00Z"/>
                <w:rFonts w:ascii="Monaco" w:hAnsi="Monaco" w:cs="Monaco"/>
                <w:noProof/>
                <w:sz w:val="20"/>
                <w:szCs w:val="20"/>
                <w:lang w:val="es-ES"/>
                <w:rPrChange w:id="1802" w:author="Rodrigo García" w:date="2017-09-29T10:05:00Z">
                  <w:rPr>
                    <w:ins w:id="1803" w:author="Borja Gonzalez" w:date="2017-09-28T17:49:00Z"/>
                    <w:rFonts w:ascii="Monaco" w:eastAsiaTheme="majorEastAsia" w:hAnsi="Monaco" w:cs="Monaco"/>
                    <w:color w:val="243F60" w:themeColor="accent1" w:themeShade="7F"/>
                    <w:sz w:val="32"/>
                    <w:szCs w:val="32"/>
                    <w:lang w:val="en-US"/>
                  </w:rPr>
                </w:rPrChange>
              </w:rPr>
            </w:pPr>
            <w:ins w:id="1804" w:author="Borja Gonzalez" w:date="2017-09-28T17:49:00Z">
              <w:r w:rsidRPr="0079203F">
                <w:rPr>
                  <w:rFonts w:ascii="Monaco" w:hAnsi="Monaco" w:cs="Monaco"/>
                  <w:noProof/>
                  <w:sz w:val="20"/>
                  <w:szCs w:val="20"/>
                  <w:lang w:val="es-ES"/>
                  <w:rPrChange w:id="1805" w:author="Rodrigo García" w:date="2017-09-29T10:05:00Z">
                    <w:rPr>
                      <w:rFonts w:ascii="Monaco" w:hAnsi="Monaco" w:cs="Monaco"/>
                      <w:sz w:val="32"/>
                      <w:szCs w:val="32"/>
                      <w:lang w:val="en-US"/>
                    </w:rPr>
                  </w:rPrChange>
                </w:rPr>
                <w:tab/>
              </w:r>
              <w:r w:rsidRPr="0079203F">
                <w:rPr>
                  <w:rFonts w:ascii="Monaco" w:hAnsi="Monaco" w:cs="Monaco"/>
                  <w:b/>
                  <w:bCs/>
                  <w:noProof/>
                  <w:color w:val="204A87"/>
                  <w:sz w:val="20"/>
                  <w:szCs w:val="20"/>
                  <w:lang w:val="es-ES"/>
                  <w:rPrChange w:id="1806"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180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808"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180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81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81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812" w:author="Rodrigo García" w:date="2017-09-29T10:05:00Z">
                    <w:rPr>
                      <w:rFonts w:ascii="Monaco" w:hAnsi="Monaco" w:cs="Monaco"/>
                      <w:color w:val="000000"/>
                      <w:sz w:val="32"/>
                      <w:szCs w:val="32"/>
                      <w:lang w:val="en-US"/>
                    </w:rPr>
                  </w:rPrChange>
                </w:rPr>
                <w:t>confirm</w:t>
              </w:r>
              <w:r w:rsidRPr="0079203F">
                <w:rPr>
                  <w:rFonts w:ascii="Monaco" w:hAnsi="Monaco" w:cs="Monaco"/>
                  <w:b/>
                  <w:bCs/>
                  <w:noProof/>
                  <w:color w:val="000000"/>
                  <w:sz w:val="20"/>
                  <w:szCs w:val="20"/>
                  <w:lang w:val="es-ES"/>
                  <w:rPrChange w:id="1813"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814"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rFonts w:ascii="Monaco" w:hAnsi="Monaco" w:cs="Monaco"/>
                  <w:b/>
                  <w:bCs/>
                  <w:noProof/>
                  <w:color w:val="000000"/>
                  <w:sz w:val="20"/>
                  <w:szCs w:val="20"/>
                  <w:lang w:val="es-ES"/>
                  <w:rPrChange w:id="1815" w:author="Rodrigo García" w:date="2017-09-29T10:05:00Z">
                    <w:rPr>
                      <w:rFonts w:ascii="Monaco" w:hAnsi="Monaco" w:cs="Monaco"/>
                      <w:b/>
                      <w:bCs/>
                      <w:color w:val="000000"/>
                      <w:sz w:val="32"/>
                      <w:szCs w:val="32"/>
                      <w:lang w:val="en-US"/>
                    </w:rPr>
                  </w:rPrChange>
                </w:rPr>
                <w:t>);</w:t>
              </w:r>
            </w:ins>
          </w:p>
          <w:p w14:paraId="689BFC7C" w14:textId="77777777" w:rsidR="00AE3604" w:rsidRPr="0079203F" w:rsidRDefault="00AE3604" w:rsidP="00AE3604">
            <w:pPr>
              <w:keepNext/>
              <w:keepLines/>
              <w:widowControl w:val="0"/>
              <w:autoSpaceDE w:val="0"/>
              <w:autoSpaceDN w:val="0"/>
              <w:adjustRightInd w:val="0"/>
              <w:spacing w:before="200"/>
              <w:outlineLvl w:val="4"/>
              <w:rPr>
                <w:ins w:id="1816" w:author="Borja Gonzalez" w:date="2017-09-28T17:49:00Z"/>
                <w:rFonts w:ascii="Monaco" w:hAnsi="Monaco" w:cs="Monaco"/>
                <w:noProof/>
                <w:sz w:val="20"/>
                <w:szCs w:val="20"/>
                <w:lang w:val="es-ES"/>
                <w:rPrChange w:id="1817" w:author="Rodrigo García" w:date="2017-09-29T10:05:00Z">
                  <w:rPr>
                    <w:ins w:id="1818" w:author="Borja Gonzalez" w:date="2017-09-28T17:49:00Z"/>
                    <w:rFonts w:ascii="Monaco" w:eastAsiaTheme="majorEastAsia" w:hAnsi="Monaco" w:cs="Monaco"/>
                    <w:color w:val="243F60" w:themeColor="accent1" w:themeShade="7F"/>
                    <w:sz w:val="32"/>
                    <w:szCs w:val="32"/>
                    <w:lang w:val="en-US"/>
                  </w:rPr>
                </w:rPrChange>
              </w:rPr>
            </w:pPr>
            <w:ins w:id="1819" w:author="Borja Gonzalez" w:date="2017-09-28T17:49:00Z">
              <w:r w:rsidRPr="0079203F">
                <w:rPr>
                  <w:rFonts w:ascii="Monaco" w:hAnsi="Monaco" w:cs="Monaco"/>
                  <w:noProof/>
                  <w:sz w:val="20"/>
                  <w:szCs w:val="20"/>
                  <w:lang w:val="es-ES"/>
                  <w:rPrChange w:id="1820"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821" w:author="Rodrigo García" w:date="2017-09-29T10:05:00Z">
                    <w:rPr>
                      <w:rFonts w:ascii="Monaco" w:hAnsi="Monaco" w:cs="Monaco"/>
                      <w:b/>
                      <w:bCs/>
                      <w:color w:val="204A87"/>
                      <w:sz w:val="32"/>
                      <w:szCs w:val="32"/>
                      <w:lang w:val="en-US"/>
                    </w:rPr>
                  </w:rPrChange>
                </w:rPr>
                <w:t>if</w:t>
              </w:r>
              <w:r w:rsidRPr="0079203F">
                <w:rPr>
                  <w:rFonts w:ascii="Monaco" w:hAnsi="Monaco" w:cs="Monaco"/>
                  <w:noProof/>
                  <w:sz w:val="20"/>
                  <w:szCs w:val="20"/>
                  <w:lang w:val="es-ES"/>
                  <w:rPrChange w:id="1822"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823"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824"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1825"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826"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827"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828" w:author="Rodrigo García" w:date="2017-09-29T10:05:00Z">
                    <w:rPr>
                      <w:rFonts w:ascii="Monaco" w:hAnsi="Monaco" w:cs="Monaco"/>
                      <w:b/>
                      <w:bCs/>
                      <w:color w:val="204A87"/>
                      <w:sz w:val="32"/>
                      <w:szCs w:val="32"/>
                      <w:lang w:val="en-US"/>
                    </w:rPr>
                  </w:rPrChange>
                </w:rPr>
                <w:t>true</w:t>
              </w:r>
              <w:r w:rsidRPr="0079203F">
                <w:rPr>
                  <w:rFonts w:ascii="Monaco" w:hAnsi="Monaco" w:cs="Monaco"/>
                  <w:b/>
                  <w:bCs/>
                  <w:noProof/>
                  <w:color w:val="000000"/>
                  <w:sz w:val="20"/>
                  <w:szCs w:val="20"/>
                  <w:lang w:val="es-ES"/>
                  <w:rPrChange w:id="1829" w:author="Rodrigo García" w:date="2017-09-29T10:05:00Z">
                    <w:rPr>
                      <w:rFonts w:ascii="Monaco" w:hAnsi="Monaco" w:cs="Monaco"/>
                      <w:b/>
                      <w:bCs/>
                      <w:color w:val="000000"/>
                      <w:sz w:val="32"/>
                      <w:szCs w:val="32"/>
                      <w:lang w:val="en-US"/>
                    </w:rPr>
                  </w:rPrChange>
                </w:rPr>
                <w:t>){</w:t>
              </w:r>
            </w:ins>
          </w:p>
          <w:p w14:paraId="4331FE68" w14:textId="77777777" w:rsidR="00AE3604" w:rsidRPr="0079203F" w:rsidRDefault="00AE3604" w:rsidP="00AE3604">
            <w:pPr>
              <w:widowControl w:val="0"/>
              <w:autoSpaceDE w:val="0"/>
              <w:autoSpaceDN w:val="0"/>
              <w:adjustRightInd w:val="0"/>
              <w:rPr>
                <w:ins w:id="1830" w:author="Borja Gonzalez" w:date="2017-09-28T17:49:00Z"/>
                <w:rFonts w:ascii="Monaco" w:hAnsi="Monaco" w:cs="Monaco"/>
                <w:noProof/>
                <w:sz w:val="20"/>
                <w:szCs w:val="20"/>
                <w:lang w:val="es-ES"/>
                <w:rPrChange w:id="1831" w:author="Rodrigo García" w:date="2017-09-29T10:05:00Z">
                  <w:rPr>
                    <w:ins w:id="1832" w:author="Borja Gonzalez" w:date="2017-09-28T17:49:00Z"/>
                    <w:rFonts w:ascii="Monaco" w:hAnsi="Monaco" w:cs="Monaco"/>
                    <w:sz w:val="32"/>
                    <w:szCs w:val="32"/>
                    <w:lang w:val="en-US"/>
                  </w:rPr>
                </w:rPrChange>
              </w:rPr>
            </w:pPr>
          </w:p>
          <w:p w14:paraId="6FF9C20E" w14:textId="77777777" w:rsidR="00AE3604" w:rsidRPr="0050601B" w:rsidRDefault="00AE3604" w:rsidP="00AE3604">
            <w:pPr>
              <w:keepNext/>
              <w:keepLines/>
              <w:widowControl w:val="0"/>
              <w:autoSpaceDE w:val="0"/>
              <w:autoSpaceDN w:val="0"/>
              <w:adjustRightInd w:val="0"/>
              <w:spacing w:before="200"/>
              <w:outlineLvl w:val="4"/>
              <w:rPr>
                <w:ins w:id="1833" w:author="Borja Gonzalez" w:date="2017-09-28T17:49:00Z"/>
                <w:rFonts w:ascii="Monaco" w:hAnsi="Monaco" w:cs="Monaco"/>
                <w:noProof/>
                <w:sz w:val="20"/>
                <w:szCs w:val="20"/>
                <w:lang w:val="en-US"/>
                <w:rPrChange w:id="1834" w:author="Borja Gonzalez" w:date="2017-09-28T17:53:00Z">
                  <w:rPr>
                    <w:ins w:id="1835" w:author="Borja Gonzalez" w:date="2017-09-28T17:49:00Z"/>
                    <w:rFonts w:ascii="Monaco" w:eastAsiaTheme="majorEastAsia" w:hAnsi="Monaco" w:cs="Monaco"/>
                    <w:color w:val="243F60" w:themeColor="accent1" w:themeShade="7F"/>
                    <w:sz w:val="32"/>
                    <w:szCs w:val="32"/>
                    <w:lang w:val="en-US"/>
                  </w:rPr>
                </w:rPrChange>
              </w:rPr>
            </w:pPr>
            <w:ins w:id="1836" w:author="Borja Gonzalez" w:date="2017-09-28T17:49:00Z">
              <w:r w:rsidRPr="0079203F">
                <w:rPr>
                  <w:rFonts w:ascii="Monaco" w:hAnsi="Monaco" w:cs="Monaco"/>
                  <w:noProof/>
                  <w:sz w:val="20"/>
                  <w:szCs w:val="20"/>
                  <w:lang w:val="es-ES"/>
                  <w:rPrChange w:id="1837"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1838" w:author="Rodrigo García" w:date="2017-09-29T10:05:00Z">
                    <w:rPr>
                      <w:rFonts w:ascii="Monaco" w:hAnsi="Monaco" w:cs="Monaco"/>
                      <w:sz w:val="32"/>
                      <w:szCs w:val="32"/>
                      <w:lang w:val="en-US"/>
                    </w:rPr>
                  </w:rPrChange>
                </w:rPr>
                <w:tab/>
              </w:r>
              <w:r w:rsidRPr="0050601B">
                <w:rPr>
                  <w:rFonts w:ascii="Monaco" w:hAnsi="Monaco" w:cs="Monaco"/>
                  <w:b/>
                  <w:bCs/>
                  <w:noProof/>
                  <w:color w:val="204A87"/>
                  <w:sz w:val="20"/>
                  <w:szCs w:val="20"/>
                  <w:lang w:val="en-US"/>
                  <w:rPrChange w:id="1839"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84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841"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1842"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843"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844"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845"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84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847"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848"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849"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850"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851" w:author="Borja Gonzalez" w:date="2017-09-28T17:53:00Z">
                    <w:rPr>
                      <w:rFonts w:ascii="Monaco" w:hAnsi="Monaco" w:cs="Monaco"/>
                      <w:sz w:val="32"/>
                      <w:szCs w:val="32"/>
                      <w:lang w:val="en-US"/>
                    </w:rPr>
                  </w:rPrChange>
                </w:rPr>
                <w:t xml:space="preserve">  </w:t>
              </w:r>
            </w:ins>
          </w:p>
          <w:p w14:paraId="5B9690F7" w14:textId="77777777" w:rsidR="00AE3604" w:rsidRPr="0079203F" w:rsidRDefault="00AE3604" w:rsidP="00AE3604">
            <w:pPr>
              <w:keepNext/>
              <w:keepLines/>
              <w:widowControl w:val="0"/>
              <w:autoSpaceDE w:val="0"/>
              <w:autoSpaceDN w:val="0"/>
              <w:adjustRightInd w:val="0"/>
              <w:spacing w:before="200"/>
              <w:outlineLvl w:val="4"/>
              <w:rPr>
                <w:ins w:id="1852" w:author="Borja Gonzalez" w:date="2017-09-28T17:49:00Z"/>
                <w:rFonts w:ascii="Monaco" w:hAnsi="Monaco" w:cs="Monaco"/>
                <w:noProof/>
                <w:sz w:val="20"/>
                <w:szCs w:val="20"/>
                <w:lang w:val="es-ES"/>
                <w:rPrChange w:id="1853" w:author="Rodrigo García" w:date="2017-09-29T10:05:00Z">
                  <w:rPr>
                    <w:ins w:id="1854" w:author="Borja Gonzalez" w:date="2017-09-28T17:49:00Z"/>
                    <w:rFonts w:ascii="Monaco" w:eastAsiaTheme="majorEastAsia" w:hAnsi="Monaco" w:cs="Monaco"/>
                    <w:color w:val="243F60" w:themeColor="accent1" w:themeShade="7F"/>
                    <w:sz w:val="32"/>
                    <w:szCs w:val="32"/>
                    <w:lang w:val="en-US"/>
                  </w:rPr>
                </w:rPrChange>
              </w:rPr>
            </w:pPr>
            <w:ins w:id="1855" w:author="Borja Gonzalez" w:date="2017-09-28T17:49:00Z">
              <w:r w:rsidRPr="0050601B">
                <w:rPr>
                  <w:rFonts w:ascii="Monaco" w:hAnsi="Monaco" w:cs="Monaco"/>
                  <w:noProof/>
                  <w:sz w:val="20"/>
                  <w:szCs w:val="20"/>
                  <w:lang w:val="en-US"/>
                  <w:rPrChange w:id="1856"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857"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85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859"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860"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861"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1862"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1863" w:author="Rodrigo García" w:date="2017-09-29T10:05:00Z">
                    <w:rPr>
                      <w:rFonts w:ascii="Monaco" w:hAnsi="Monaco" w:cs="Monaco"/>
                      <w:sz w:val="32"/>
                      <w:szCs w:val="32"/>
                      <w:lang w:val="en-US"/>
                    </w:rPr>
                  </w:rPrChange>
                </w:rPr>
                <w:t xml:space="preserve">  </w:t>
              </w:r>
            </w:ins>
          </w:p>
          <w:p w14:paraId="3A443390" w14:textId="77777777" w:rsidR="00AE3604" w:rsidRPr="0050601B" w:rsidRDefault="00AE3604" w:rsidP="00AE3604">
            <w:pPr>
              <w:keepNext/>
              <w:keepLines/>
              <w:widowControl w:val="0"/>
              <w:autoSpaceDE w:val="0"/>
              <w:autoSpaceDN w:val="0"/>
              <w:adjustRightInd w:val="0"/>
              <w:spacing w:before="200"/>
              <w:outlineLvl w:val="4"/>
              <w:rPr>
                <w:ins w:id="1864" w:author="Borja Gonzalez" w:date="2017-09-28T17:49:00Z"/>
                <w:rFonts w:ascii="Monaco" w:hAnsi="Monaco" w:cs="Monaco"/>
                <w:noProof/>
                <w:sz w:val="20"/>
                <w:szCs w:val="20"/>
                <w:lang w:val="en-US"/>
                <w:rPrChange w:id="1865" w:author="Borja Gonzalez" w:date="2017-09-28T17:53:00Z">
                  <w:rPr>
                    <w:ins w:id="1866" w:author="Borja Gonzalez" w:date="2017-09-28T17:49:00Z"/>
                    <w:rFonts w:ascii="Monaco" w:eastAsiaTheme="majorEastAsia" w:hAnsi="Monaco" w:cs="Monaco"/>
                    <w:color w:val="243F60" w:themeColor="accent1" w:themeShade="7F"/>
                    <w:sz w:val="32"/>
                    <w:szCs w:val="32"/>
                    <w:lang w:val="en-US"/>
                  </w:rPr>
                </w:rPrChange>
              </w:rPr>
            </w:pPr>
            <w:ins w:id="1867" w:author="Borja Gonzalez" w:date="2017-09-28T17:49:00Z">
              <w:r w:rsidRPr="0079203F">
                <w:rPr>
                  <w:rFonts w:ascii="Monaco" w:hAnsi="Monaco" w:cs="Monaco"/>
                  <w:noProof/>
                  <w:sz w:val="20"/>
                  <w:szCs w:val="20"/>
                  <w:lang w:val="es-ES"/>
                  <w:rPrChange w:id="1868"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869"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870"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871"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872"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873"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874"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875"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87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877"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878"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879" w:author="Borja Gonzalez" w:date="2017-09-28T17:53:00Z">
                    <w:rPr>
                      <w:rFonts w:ascii="Monaco" w:hAnsi="Monaco" w:cs="Monaco"/>
                      <w:sz w:val="32"/>
                      <w:szCs w:val="32"/>
                      <w:lang w:val="en-US"/>
                    </w:rPr>
                  </w:rPrChange>
                </w:rPr>
                <w:t xml:space="preserve">  </w:t>
              </w:r>
            </w:ins>
          </w:p>
          <w:p w14:paraId="657B015D" w14:textId="77777777" w:rsidR="00AE3604" w:rsidRPr="0079203F" w:rsidRDefault="00AE3604" w:rsidP="00AE3604">
            <w:pPr>
              <w:keepNext/>
              <w:keepLines/>
              <w:widowControl w:val="0"/>
              <w:autoSpaceDE w:val="0"/>
              <w:autoSpaceDN w:val="0"/>
              <w:adjustRightInd w:val="0"/>
              <w:spacing w:before="200"/>
              <w:outlineLvl w:val="4"/>
              <w:rPr>
                <w:ins w:id="1880" w:author="Borja Gonzalez" w:date="2017-09-28T17:49:00Z"/>
                <w:rFonts w:ascii="Monaco" w:hAnsi="Monaco" w:cs="Monaco"/>
                <w:noProof/>
                <w:sz w:val="20"/>
                <w:szCs w:val="20"/>
                <w:lang w:val="es-ES"/>
                <w:rPrChange w:id="1881" w:author="Rodrigo García" w:date="2017-09-29T10:05:00Z">
                  <w:rPr>
                    <w:ins w:id="1882" w:author="Borja Gonzalez" w:date="2017-09-28T17:49:00Z"/>
                    <w:rFonts w:ascii="Monaco" w:eastAsiaTheme="majorEastAsia" w:hAnsi="Monaco" w:cs="Monaco"/>
                    <w:color w:val="243F60" w:themeColor="accent1" w:themeShade="7F"/>
                    <w:sz w:val="32"/>
                    <w:szCs w:val="32"/>
                    <w:lang w:val="en-US"/>
                  </w:rPr>
                </w:rPrChange>
              </w:rPr>
            </w:pPr>
            <w:ins w:id="1883" w:author="Borja Gonzalez" w:date="2017-09-28T17:49:00Z">
              <w:r w:rsidRPr="0050601B">
                <w:rPr>
                  <w:rFonts w:ascii="Monaco" w:hAnsi="Monaco" w:cs="Monaco"/>
                  <w:noProof/>
                  <w:sz w:val="20"/>
                  <w:szCs w:val="20"/>
                  <w:lang w:val="en-US"/>
                  <w:rPrChange w:id="1884"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885"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886"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887"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888"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889"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noProof/>
                  <w:color w:val="000000"/>
                  <w:sz w:val="20"/>
                  <w:szCs w:val="20"/>
                  <w:lang w:val="es-ES"/>
                  <w:rPrChange w:id="1890" w:author="Rodrigo García" w:date="2017-09-29T10:05:00Z">
                    <w:rPr>
                      <w:rFonts w:ascii="Monaco" w:hAnsi="Monaco" w:cs="Monaco"/>
                      <w:b/>
                      <w:bCs/>
                      <w:color w:val="000000"/>
                      <w:sz w:val="32"/>
                      <w:szCs w:val="32"/>
                      <w:lang w:val="en-US"/>
                    </w:rPr>
                  </w:rPrChange>
                </w:rPr>
                <w:t>);</w:t>
              </w:r>
            </w:ins>
          </w:p>
          <w:p w14:paraId="3AF035C3" w14:textId="77777777" w:rsidR="00AE3604" w:rsidRPr="0050601B" w:rsidRDefault="00AE3604" w:rsidP="00AE3604">
            <w:pPr>
              <w:keepNext/>
              <w:keepLines/>
              <w:widowControl w:val="0"/>
              <w:autoSpaceDE w:val="0"/>
              <w:autoSpaceDN w:val="0"/>
              <w:adjustRightInd w:val="0"/>
              <w:spacing w:before="200"/>
              <w:outlineLvl w:val="4"/>
              <w:rPr>
                <w:ins w:id="1891" w:author="Borja Gonzalez" w:date="2017-09-28T17:49:00Z"/>
                <w:rFonts w:ascii="Monaco" w:hAnsi="Monaco" w:cs="Monaco"/>
                <w:noProof/>
                <w:sz w:val="20"/>
                <w:szCs w:val="20"/>
                <w:lang w:val="en-US"/>
                <w:rPrChange w:id="1892" w:author="Borja Gonzalez" w:date="2017-09-28T17:53:00Z">
                  <w:rPr>
                    <w:ins w:id="1893" w:author="Borja Gonzalez" w:date="2017-09-28T17:49:00Z"/>
                    <w:rFonts w:ascii="Monaco" w:eastAsiaTheme="majorEastAsia" w:hAnsi="Monaco" w:cs="Monaco"/>
                    <w:color w:val="243F60" w:themeColor="accent1" w:themeShade="7F"/>
                    <w:sz w:val="32"/>
                    <w:szCs w:val="32"/>
                    <w:lang w:val="en-US"/>
                  </w:rPr>
                </w:rPrChange>
              </w:rPr>
            </w:pPr>
            <w:ins w:id="1894" w:author="Borja Gonzalez" w:date="2017-09-28T17:49:00Z">
              <w:r w:rsidRPr="0079203F">
                <w:rPr>
                  <w:rFonts w:ascii="Monaco" w:hAnsi="Monaco" w:cs="Monaco"/>
                  <w:noProof/>
                  <w:sz w:val="20"/>
                  <w:szCs w:val="20"/>
                  <w:lang w:val="es-ES"/>
                  <w:rPrChange w:id="1895"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896"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1897"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89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89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00"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90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02"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90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04"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905" w:author="Borja Gonzalez" w:date="2017-09-28T17:53:00Z">
                    <w:rPr>
                      <w:rFonts w:ascii="Monaco" w:hAnsi="Monaco" w:cs="Monaco"/>
                      <w:b/>
                      <w:bCs/>
                      <w:color w:val="000000"/>
                      <w:sz w:val="32"/>
                      <w:szCs w:val="32"/>
                      <w:lang w:val="en-US"/>
                    </w:rPr>
                  </w:rPrChange>
                </w:rPr>
                <w:t>);</w:t>
              </w:r>
            </w:ins>
          </w:p>
          <w:p w14:paraId="2C4B3FAD" w14:textId="77777777" w:rsidR="00AE3604" w:rsidRPr="0050601B" w:rsidRDefault="00AE3604" w:rsidP="00AE3604">
            <w:pPr>
              <w:keepNext/>
              <w:keepLines/>
              <w:widowControl w:val="0"/>
              <w:autoSpaceDE w:val="0"/>
              <w:autoSpaceDN w:val="0"/>
              <w:adjustRightInd w:val="0"/>
              <w:spacing w:before="200"/>
              <w:outlineLvl w:val="4"/>
              <w:rPr>
                <w:ins w:id="1906" w:author="Borja Gonzalez" w:date="2017-09-28T17:49:00Z"/>
                <w:rFonts w:ascii="Monaco" w:hAnsi="Monaco" w:cs="Monaco"/>
                <w:i/>
                <w:iCs/>
                <w:noProof/>
                <w:color w:val="8F5902"/>
                <w:sz w:val="20"/>
                <w:szCs w:val="20"/>
                <w:lang w:val="en-US"/>
                <w:rPrChange w:id="1907" w:author="Borja Gonzalez" w:date="2017-09-28T17:53:00Z">
                  <w:rPr>
                    <w:ins w:id="1908" w:author="Borja Gonzalez" w:date="2017-09-28T17:49:00Z"/>
                    <w:rFonts w:ascii="Monaco" w:eastAsiaTheme="majorEastAsia" w:hAnsi="Monaco" w:cs="Monaco"/>
                    <w:i/>
                    <w:iCs/>
                    <w:color w:val="8F5902"/>
                    <w:sz w:val="32"/>
                    <w:szCs w:val="32"/>
                    <w:lang w:val="en-US"/>
                  </w:rPr>
                </w:rPrChange>
              </w:rPr>
            </w:pPr>
            <w:ins w:id="1909" w:author="Borja Gonzalez" w:date="2017-09-28T17:49:00Z">
              <w:r w:rsidRPr="0050601B">
                <w:rPr>
                  <w:rFonts w:ascii="Monaco" w:hAnsi="Monaco" w:cs="Monaco"/>
                  <w:noProof/>
                  <w:sz w:val="20"/>
                  <w:szCs w:val="20"/>
                  <w:lang w:val="en-US"/>
                  <w:rPrChange w:id="1910"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911" w:author="Borja Gonzalez" w:date="2017-09-28T17:53:00Z">
                    <w:rPr>
                      <w:rFonts w:ascii="Monaco" w:hAnsi="Monaco" w:cs="Monaco"/>
                      <w:i/>
                      <w:iCs/>
                      <w:color w:val="8F5902"/>
                      <w:sz w:val="32"/>
                      <w:szCs w:val="32"/>
                      <w:lang w:val="en-US"/>
                    </w:rPr>
                  </w:rPrChange>
                </w:rPr>
                <w:t xml:space="preserve">//console.log(message.data); </w:t>
              </w:r>
            </w:ins>
          </w:p>
          <w:p w14:paraId="5DD68E69" w14:textId="77777777" w:rsidR="00AE3604" w:rsidRPr="0079203F" w:rsidRDefault="00AE3604" w:rsidP="00AE3604">
            <w:pPr>
              <w:widowControl w:val="0"/>
              <w:autoSpaceDE w:val="0"/>
              <w:autoSpaceDN w:val="0"/>
              <w:adjustRightInd w:val="0"/>
              <w:rPr>
                <w:ins w:id="1912" w:author="Borja Gonzalez" w:date="2017-09-28T17:49:00Z"/>
                <w:rFonts w:ascii="Monaco" w:hAnsi="Monaco" w:cs="Monaco"/>
                <w:noProof/>
                <w:sz w:val="20"/>
                <w:szCs w:val="20"/>
                <w:lang w:val="es-ES"/>
                <w:rPrChange w:id="1913" w:author="Rodrigo García" w:date="2017-09-29T10:05:00Z">
                  <w:rPr>
                    <w:ins w:id="1914" w:author="Borja Gonzalez" w:date="2017-09-28T17:49:00Z"/>
                    <w:rFonts w:ascii="Monaco" w:hAnsi="Monaco" w:cs="Monaco"/>
                    <w:sz w:val="32"/>
                    <w:szCs w:val="32"/>
                    <w:lang w:val="en-US"/>
                  </w:rPr>
                </w:rPrChange>
              </w:rPr>
            </w:pPr>
            <w:ins w:id="1915" w:author="Borja Gonzalez" w:date="2017-09-28T17:49:00Z">
              <w:r w:rsidRPr="0050601B">
                <w:rPr>
                  <w:rFonts w:ascii="Monaco" w:hAnsi="Monaco" w:cs="Monaco"/>
                  <w:noProof/>
                  <w:sz w:val="20"/>
                  <w:szCs w:val="20"/>
                  <w:lang w:val="en-US"/>
                  <w:rPrChange w:id="1916" w:author="Borja Gonzalez" w:date="2017-09-28T17:53: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17" w:author="Rodrigo García" w:date="2017-09-29T10:05:00Z">
                    <w:rPr>
                      <w:rFonts w:ascii="Monaco" w:hAnsi="Monaco" w:cs="Monaco"/>
                      <w:b/>
                      <w:bCs/>
                      <w:color w:val="000000"/>
                      <w:sz w:val="32"/>
                      <w:szCs w:val="32"/>
                      <w:lang w:val="en-US"/>
                    </w:rPr>
                  </w:rPrChange>
                </w:rPr>
                <w:t>});</w:t>
              </w:r>
            </w:ins>
          </w:p>
          <w:p w14:paraId="0B2245B0" w14:textId="77777777" w:rsidR="00AE3604" w:rsidRPr="0079203F" w:rsidRDefault="00AE3604" w:rsidP="00AE3604">
            <w:pPr>
              <w:widowControl w:val="0"/>
              <w:autoSpaceDE w:val="0"/>
              <w:autoSpaceDN w:val="0"/>
              <w:adjustRightInd w:val="0"/>
              <w:rPr>
                <w:ins w:id="1918" w:author="Borja Gonzalez" w:date="2017-09-28T17:49:00Z"/>
                <w:rFonts w:ascii="Monaco" w:hAnsi="Monaco" w:cs="Monaco"/>
                <w:noProof/>
                <w:sz w:val="20"/>
                <w:szCs w:val="20"/>
                <w:lang w:val="es-ES"/>
                <w:rPrChange w:id="1919" w:author="Rodrigo García" w:date="2017-09-29T10:05:00Z">
                  <w:rPr>
                    <w:ins w:id="1920" w:author="Borja Gonzalez" w:date="2017-09-28T17:49:00Z"/>
                    <w:rFonts w:ascii="Monaco" w:hAnsi="Monaco" w:cs="Monaco"/>
                    <w:sz w:val="32"/>
                    <w:szCs w:val="32"/>
                    <w:lang w:val="en-US"/>
                  </w:rPr>
                </w:rPrChange>
              </w:rPr>
            </w:pPr>
          </w:p>
          <w:p w14:paraId="3CD827DC" w14:textId="77777777" w:rsidR="00AE3604" w:rsidRPr="0079203F" w:rsidRDefault="00AE3604" w:rsidP="00AE3604">
            <w:pPr>
              <w:keepNext/>
              <w:keepLines/>
              <w:widowControl w:val="0"/>
              <w:autoSpaceDE w:val="0"/>
              <w:autoSpaceDN w:val="0"/>
              <w:adjustRightInd w:val="0"/>
              <w:spacing w:before="200"/>
              <w:outlineLvl w:val="4"/>
              <w:rPr>
                <w:ins w:id="1921" w:author="Borja Gonzalez" w:date="2017-09-28T17:49:00Z"/>
                <w:rFonts w:ascii="Monaco" w:hAnsi="Monaco" w:cs="Monaco"/>
                <w:noProof/>
                <w:sz w:val="20"/>
                <w:szCs w:val="20"/>
                <w:lang w:val="es-ES"/>
                <w:rPrChange w:id="1922" w:author="Rodrigo García" w:date="2017-09-29T10:05:00Z">
                  <w:rPr>
                    <w:ins w:id="1923" w:author="Borja Gonzalez" w:date="2017-09-28T17:49:00Z"/>
                    <w:rFonts w:ascii="Monaco" w:eastAsiaTheme="majorEastAsia" w:hAnsi="Monaco" w:cs="Monaco"/>
                    <w:color w:val="243F60" w:themeColor="accent1" w:themeShade="7F"/>
                    <w:sz w:val="32"/>
                    <w:szCs w:val="32"/>
                    <w:lang w:val="en-US"/>
                  </w:rPr>
                </w:rPrChange>
              </w:rPr>
            </w:pPr>
            <w:ins w:id="1924" w:author="Borja Gonzalez" w:date="2017-09-28T17:49:00Z">
              <w:r w:rsidRPr="0079203F">
                <w:rPr>
                  <w:rFonts w:ascii="Monaco" w:hAnsi="Monaco" w:cs="Monaco"/>
                  <w:noProof/>
                  <w:sz w:val="20"/>
                  <w:szCs w:val="20"/>
                  <w:lang w:val="es-ES"/>
                  <w:rPrChange w:id="1925"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1926"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192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28" w:author="Rodrigo García" w:date="2017-09-29T10:05:00Z">
                    <w:rPr>
                      <w:rFonts w:ascii="Monaco" w:hAnsi="Monaco" w:cs="Monaco"/>
                      <w:color w:val="000000"/>
                      <w:sz w:val="32"/>
                      <w:szCs w:val="32"/>
                      <w:lang w:val="en-US"/>
                    </w:rPr>
                  </w:rPrChange>
                </w:rPr>
                <w:t>data</w:t>
              </w:r>
              <w:r w:rsidRPr="0079203F">
                <w:rPr>
                  <w:rFonts w:ascii="Monaco" w:hAnsi="Monaco" w:cs="Monaco"/>
                  <w:noProof/>
                  <w:sz w:val="20"/>
                  <w:szCs w:val="20"/>
                  <w:lang w:val="es-ES"/>
                  <w:rPrChange w:id="192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193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31"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32"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1933" w:author="Rodrigo García" w:date="2017-09-29T10:05:00Z">
                    <w:rPr>
                      <w:rFonts w:ascii="Monaco" w:hAnsi="Monaco" w:cs="Monaco"/>
                      <w:sz w:val="32"/>
                      <w:szCs w:val="32"/>
                      <w:lang w:val="en-US"/>
                    </w:rPr>
                  </w:rPrChange>
                </w:rPr>
                <w:t xml:space="preserve"> </w:t>
              </w:r>
            </w:ins>
          </w:p>
          <w:p w14:paraId="4B7E023B" w14:textId="77777777" w:rsidR="00AE3604" w:rsidRPr="0079203F" w:rsidRDefault="00AE3604" w:rsidP="00AE3604">
            <w:pPr>
              <w:keepNext/>
              <w:keepLines/>
              <w:widowControl w:val="0"/>
              <w:autoSpaceDE w:val="0"/>
              <w:autoSpaceDN w:val="0"/>
              <w:adjustRightInd w:val="0"/>
              <w:spacing w:before="200"/>
              <w:outlineLvl w:val="4"/>
              <w:rPr>
                <w:ins w:id="1934" w:author="Borja Gonzalez" w:date="2017-09-28T17:49:00Z"/>
                <w:rFonts w:ascii="Monaco" w:hAnsi="Monaco" w:cs="Monaco"/>
                <w:noProof/>
                <w:sz w:val="20"/>
                <w:szCs w:val="20"/>
                <w:lang w:val="es-ES"/>
                <w:rPrChange w:id="1935" w:author="Rodrigo García" w:date="2017-09-29T10:05:00Z">
                  <w:rPr>
                    <w:ins w:id="1936" w:author="Borja Gonzalez" w:date="2017-09-28T17:49:00Z"/>
                    <w:rFonts w:ascii="Monaco" w:eastAsiaTheme="majorEastAsia" w:hAnsi="Monaco" w:cs="Monaco"/>
                    <w:color w:val="243F60" w:themeColor="accent1" w:themeShade="7F"/>
                    <w:sz w:val="32"/>
                    <w:szCs w:val="32"/>
                    <w:lang w:val="en-US"/>
                  </w:rPr>
                </w:rPrChange>
              </w:rPr>
            </w:pPr>
            <w:ins w:id="1937" w:author="Borja Gonzalez" w:date="2017-09-28T17:49:00Z">
              <w:r w:rsidRPr="0079203F">
                <w:rPr>
                  <w:rFonts w:ascii="Monaco" w:hAnsi="Monaco" w:cs="Monaco"/>
                  <w:noProof/>
                  <w:sz w:val="20"/>
                  <w:szCs w:val="20"/>
                  <w:lang w:val="es-ES"/>
                  <w:rPrChange w:id="1938"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1939" w:author="Rodrigo García" w:date="2017-09-29T10:05:00Z">
                    <w:rPr>
                      <w:rFonts w:ascii="Monaco" w:hAnsi="Monaco" w:cs="Monaco"/>
                      <w:sz w:val="32"/>
                      <w:szCs w:val="32"/>
                      <w:lang w:val="en-US"/>
                    </w:rPr>
                  </w:rPrChange>
                </w:rPr>
                <w:tab/>
              </w:r>
              <w:r w:rsidRPr="0079203F">
                <w:rPr>
                  <w:rFonts w:ascii="Monaco" w:hAnsi="Monaco" w:cs="Monaco"/>
                  <w:noProof/>
                  <w:color w:val="000000"/>
                  <w:sz w:val="20"/>
                  <w:szCs w:val="20"/>
                  <w:lang w:val="es-ES"/>
                  <w:rPrChange w:id="1940" w:author="Rodrigo García" w:date="2017-09-29T10:05: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1941"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42" w:author="Rodrigo García" w:date="2017-09-29T10:05: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1943" w:author="Rodrigo García" w:date="2017-09-29T10:05:00Z">
                    <w:rPr>
                      <w:rFonts w:ascii="Monaco" w:hAnsi="Monaco" w:cs="Monaco"/>
                      <w:color w:val="4E9A06"/>
                      <w:sz w:val="32"/>
                      <w:szCs w:val="32"/>
                      <w:lang w:val="en-US"/>
                    </w:rPr>
                  </w:rPrChange>
                </w:rPr>
                <w:t>"Borrar paciente"</w:t>
              </w:r>
              <w:r w:rsidRPr="0079203F">
                <w:rPr>
                  <w:rFonts w:ascii="Monaco" w:hAnsi="Monaco" w:cs="Monaco"/>
                  <w:b/>
                  <w:bCs/>
                  <w:noProof/>
                  <w:color w:val="000000"/>
                  <w:sz w:val="20"/>
                  <w:szCs w:val="20"/>
                  <w:lang w:val="es-ES"/>
                  <w:rPrChange w:id="1944"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1945" w:author="Rodrigo García" w:date="2017-09-29T10:05:00Z">
                    <w:rPr>
                      <w:rFonts w:ascii="Monaco" w:hAnsi="Monaco" w:cs="Monaco"/>
                      <w:sz w:val="32"/>
                      <w:szCs w:val="32"/>
                      <w:lang w:val="en-US"/>
                    </w:rPr>
                  </w:rPrChange>
                </w:rPr>
                <w:t xml:space="preserve"> </w:t>
              </w:r>
            </w:ins>
          </w:p>
          <w:p w14:paraId="3C286D12" w14:textId="77777777" w:rsidR="00AE3604" w:rsidRPr="0079203F" w:rsidRDefault="00AE3604" w:rsidP="00AE3604">
            <w:pPr>
              <w:widowControl w:val="0"/>
              <w:autoSpaceDE w:val="0"/>
              <w:autoSpaceDN w:val="0"/>
              <w:adjustRightInd w:val="0"/>
              <w:rPr>
                <w:ins w:id="1946" w:author="Borja Gonzalez" w:date="2017-09-28T17:49:00Z"/>
                <w:rFonts w:ascii="Monaco" w:hAnsi="Monaco" w:cs="Monaco"/>
                <w:noProof/>
                <w:sz w:val="20"/>
                <w:szCs w:val="20"/>
                <w:lang w:val="es-ES"/>
                <w:rPrChange w:id="1947" w:author="Rodrigo García" w:date="2017-09-29T10:05:00Z">
                  <w:rPr>
                    <w:ins w:id="1948" w:author="Borja Gonzalez" w:date="2017-09-28T17:49:00Z"/>
                    <w:rFonts w:ascii="Monaco" w:hAnsi="Monaco" w:cs="Monaco"/>
                    <w:sz w:val="32"/>
                    <w:szCs w:val="32"/>
                    <w:lang w:val="en-US"/>
                  </w:rPr>
                </w:rPrChange>
              </w:rPr>
            </w:pPr>
            <w:ins w:id="1949" w:author="Borja Gonzalez" w:date="2017-09-28T17:49:00Z">
              <w:r w:rsidRPr="0079203F">
                <w:rPr>
                  <w:rFonts w:ascii="Monaco" w:hAnsi="Monaco" w:cs="Monaco"/>
                  <w:noProof/>
                  <w:sz w:val="20"/>
                  <w:szCs w:val="20"/>
                  <w:lang w:val="es-ES"/>
                  <w:rPrChange w:id="1950"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51" w:author="Rodrigo García" w:date="2017-09-29T10:05:00Z">
                    <w:rPr>
                      <w:rFonts w:ascii="Monaco" w:hAnsi="Monaco" w:cs="Monaco"/>
                      <w:color w:val="000000"/>
                      <w:sz w:val="32"/>
                      <w:szCs w:val="32"/>
                      <w:lang w:val="en-US"/>
                    </w:rPr>
                  </w:rPrChange>
                </w:rPr>
                <w:t>id</w:t>
              </w:r>
              <w:r w:rsidRPr="0079203F">
                <w:rPr>
                  <w:rFonts w:ascii="Monaco" w:hAnsi="Monaco" w:cs="Monaco"/>
                  <w:b/>
                  <w:bCs/>
                  <w:noProof/>
                  <w:color w:val="CE5C00"/>
                  <w:sz w:val="20"/>
                  <w:szCs w:val="20"/>
                  <w:lang w:val="es-ES"/>
                  <w:rPrChange w:id="1952"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53"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54"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1955"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1956" w:author="Rodrigo García" w:date="2017-09-29T10:05:00Z">
                    <w:rPr>
                      <w:rFonts w:ascii="Monaco" w:hAnsi="Monaco" w:cs="Monaco"/>
                      <w:sz w:val="32"/>
                      <w:szCs w:val="32"/>
                      <w:lang w:val="en-US"/>
                    </w:rPr>
                  </w:rPrChange>
                </w:rPr>
                <w:t xml:space="preserve">   </w:t>
              </w:r>
            </w:ins>
          </w:p>
          <w:p w14:paraId="75ED2AFF" w14:textId="77777777" w:rsidR="00AE3604" w:rsidRPr="0079203F" w:rsidRDefault="00AE3604" w:rsidP="00AE3604">
            <w:pPr>
              <w:keepNext/>
              <w:keepLines/>
              <w:widowControl w:val="0"/>
              <w:autoSpaceDE w:val="0"/>
              <w:autoSpaceDN w:val="0"/>
              <w:adjustRightInd w:val="0"/>
              <w:spacing w:before="200"/>
              <w:outlineLvl w:val="4"/>
              <w:rPr>
                <w:ins w:id="1957" w:author="Borja Gonzalez" w:date="2017-09-28T17:49:00Z"/>
                <w:rFonts w:ascii="Monaco" w:hAnsi="Monaco" w:cs="Monaco"/>
                <w:noProof/>
                <w:sz w:val="20"/>
                <w:szCs w:val="20"/>
                <w:lang w:val="es-ES"/>
                <w:rPrChange w:id="1958" w:author="Rodrigo García" w:date="2017-09-29T10:05:00Z">
                  <w:rPr>
                    <w:ins w:id="1959" w:author="Borja Gonzalez" w:date="2017-09-28T17:49:00Z"/>
                    <w:rFonts w:ascii="Monaco" w:eastAsiaTheme="majorEastAsia" w:hAnsi="Monaco" w:cs="Monaco"/>
                    <w:color w:val="243F60" w:themeColor="accent1" w:themeShade="7F"/>
                    <w:sz w:val="32"/>
                    <w:szCs w:val="32"/>
                    <w:lang w:val="en-US"/>
                  </w:rPr>
                </w:rPrChange>
              </w:rPr>
            </w:pPr>
            <w:ins w:id="1960" w:author="Borja Gonzalez" w:date="2017-09-28T17:49:00Z">
              <w:r w:rsidRPr="0079203F">
                <w:rPr>
                  <w:rFonts w:ascii="Monaco" w:hAnsi="Monaco" w:cs="Monaco"/>
                  <w:noProof/>
                  <w:sz w:val="20"/>
                  <w:szCs w:val="20"/>
                  <w:lang w:val="es-ES"/>
                  <w:rPrChange w:id="196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62"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1963"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196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65" w:author="Rodrigo García" w:date="2017-09-29T10:05:00Z">
                    <w:rPr>
                      <w:rFonts w:ascii="Monaco" w:hAnsi="Monaco" w:cs="Monaco"/>
                      <w:color w:val="000000"/>
                      <w:sz w:val="32"/>
                      <w:szCs w:val="32"/>
                      <w:lang w:val="en-US"/>
                    </w:rPr>
                  </w:rPrChange>
                </w:rPr>
                <w:t>nombre</w:t>
              </w:r>
              <w:r w:rsidRPr="0079203F">
                <w:rPr>
                  <w:rFonts w:ascii="Monaco" w:hAnsi="Monaco" w:cs="Monaco"/>
                  <w:noProof/>
                  <w:sz w:val="20"/>
                  <w:szCs w:val="20"/>
                  <w:lang w:val="es-ES"/>
                  <w:rPrChange w:id="1966" w:author="Rodrigo García" w:date="2017-09-29T10:05:00Z">
                    <w:rPr>
                      <w:rFonts w:ascii="Monaco" w:hAnsi="Monaco" w:cs="Monaco"/>
                      <w:sz w:val="32"/>
                      <w:szCs w:val="32"/>
                      <w:lang w:val="en-US"/>
                    </w:rPr>
                  </w:rPrChange>
                </w:rPr>
                <w:t xml:space="preserve">         </w:t>
              </w:r>
            </w:ins>
          </w:p>
          <w:p w14:paraId="26976236" w14:textId="77777777" w:rsidR="00AE3604" w:rsidRPr="0079203F" w:rsidRDefault="00AE3604" w:rsidP="00AE3604">
            <w:pPr>
              <w:keepNext/>
              <w:keepLines/>
              <w:widowControl w:val="0"/>
              <w:autoSpaceDE w:val="0"/>
              <w:autoSpaceDN w:val="0"/>
              <w:adjustRightInd w:val="0"/>
              <w:spacing w:before="200"/>
              <w:outlineLvl w:val="4"/>
              <w:rPr>
                <w:ins w:id="1967" w:author="Borja Gonzalez" w:date="2017-09-28T17:49:00Z"/>
                <w:rFonts w:ascii="Monaco" w:hAnsi="Monaco" w:cs="Monaco"/>
                <w:noProof/>
                <w:sz w:val="20"/>
                <w:szCs w:val="20"/>
                <w:lang w:val="es-ES"/>
                <w:rPrChange w:id="1968" w:author="Rodrigo García" w:date="2017-09-29T10:05:00Z">
                  <w:rPr>
                    <w:ins w:id="1969" w:author="Borja Gonzalez" w:date="2017-09-28T17:49:00Z"/>
                    <w:rFonts w:ascii="Monaco" w:eastAsiaTheme="majorEastAsia" w:hAnsi="Monaco" w:cs="Monaco"/>
                    <w:color w:val="243F60" w:themeColor="accent1" w:themeShade="7F"/>
                    <w:sz w:val="32"/>
                    <w:szCs w:val="32"/>
                    <w:lang w:val="en-US"/>
                  </w:rPr>
                </w:rPrChange>
              </w:rPr>
            </w:pPr>
            <w:ins w:id="1970" w:author="Borja Gonzalez" w:date="2017-09-28T17:49:00Z">
              <w:r w:rsidRPr="0079203F">
                <w:rPr>
                  <w:rFonts w:ascii="Monaco" w:hAnsi="Monaco" w:cs="Monaco"/>
                  <w:noProof/>
                  <w:sz w:val="20"/>
                  <w:szCs w:val="20"/>
                  <w:lang w:val="es-ES"/>
                  <w:rPrChange w:id="1971"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1972" w:author="Rodrigo García" w:date="2017-09-29T10:05:00Z">
                    <w:rPr>
                      <w:rFonts w:ascii="Monaco" w:hAnsi="Monaco" w:cs="Monaco"/>
                      <w:b/>
                      <w:bCs/>
                      <w:color w:val="000000"/>
                      <w:sz w:val="32"/>
                      <w:szCs w:val="32"/>
                      <w:lang w:val="en-US"/>
                    </w:rPr>
                  </w:rPrChange>
                </w:rPr>
                <w:t>}</w:t>
              </w:r>
            </w:ins>
          </w:p>
          <w:p w14:paraId="189F88E9" w14:textId="77777777" w:rsidR="00AE3604" w:rsidRPr="0050601B" w:rsidRDefault="00AE3604" w:rsidP="00AE3604">
            <w:pPr>
              <w:keepNext/>
              <w:keepLines/>
              <w:widowControl w:val="0"/>
              <w:autoSpaceDE w:val="0"/>
              <w:autoSpaceDN w:val="0"/>
              <w:adjustRightInd w:val="0"/>
              <w:spacing w:before="200"/>
              <w:outlineLvl w:val="4"/>
              <w:rPr>
                <w:ins w:id="1973" w:author="Borja Gonzalez" w:date="2017-09-28T17:49:00Z"/>
                <w:rFonts w:ascii="Monaco" w:hAnsi="Monaco" w:cs="Monaco"/>
                <w:noProof/>
                <w:sz w:val="20"/>
                <w:szCs w:val="20"/>
                <w:lang w:val="en-US"/>
                <w:rPrChange w:id="1974" w:author="Borja Gonzalez" w:date="2017-09-28T17:53:00Z">
                  <w:rPr>
                    <w:ins w:id="1975" w:author="Borja Gonzalez" w:date="2017-09-28T17:49:00Z"/>
                    <w:rFonts w:ascii="Monaco" w:eastAsiaTheme="majorEastAsia" w:hAnsi="Monaco" w:cs="Monaco"/>
                    <w:color w:val="243F60" w:themeColor="accent1" w:themeShade="7F"/>
                    <w:sz w:val="32"/>
                    <w:szCs w:val="32"/>
                    <w:lang w:val="en-US"/>
                  </w:rPr>
                </w:rPrChange>
              </w:rPr>
            </w:pPr>
            <w:ins w:id="1976" w:author="Borja Gonzalez" w:date="2017-09-28T17:49:00Z">
              <w:r w:rsidRPr="0079203F">
                <w:rPr>
                  <w:rFonts w:ascii="Monaco" w:hAnsi="Monaco" w:cs="Monaco"/>
                  <w:noProof/>
                  <w:sz w:val="20"/>
                  <w:szCs w:val="20"/>
                  <w:lang w:val="es-ES"/>
                  <w:rPrChange w:id="1977" w:author="Rodrigo García" w:date="2017-09-29T10:05: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978"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97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80"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98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82"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98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84"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98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986"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987" w:author="Borja Gonzalez" w:date="2017-09-28T17:53:00Z">
                    <w:rPr>
                      <w:rFonts w:ascii="Monaco" w:hAnsi="Monaco" w:cs="Monaco"/>
                      <w:b/>
                      <w:bCs/>
                      <w:color w:val="000000"/>
                      <w:sz w:val="32"/>
                      <w:szCs w:val="32"/>
                      <w:lang w:val="en-US"/>
                    </w:rPr>
                  </w:rPrChange>
                </w:rPr>
                <w:t>));</w:t>
              </w:r>
            </w:ins>
          </w:p>
          <w:p w14:paraId="3B541D93" w14:textId="77777777" w:rsidR="00AE3604" w:rsidRPr="0079203F" w:rsidRDefault="00AE3604" w:rsidP="00AE3604">
            <w:pPr>
              <w:keepNext/>
              <w:keepLines/>
              <w:widowControl w:val="0"/>
              <w:autoSpaceDE w:val="0"/>
              <w:autoSpaceDN w:val="0"/>
              <w:adjustRightInd w:val="0"/>
              <w:spacing w:before="200"/>
              <w:outlineLvl w:val="4"/>
              <w:rPr>
                <w:ins w:id="1988" w:author="Borja Gonzalez" w:date="2017-09-28T17:49:00Z"/>
                <w:rFonts w:ascii="Monaco" w:hAnsi="Monaco" w:cs="Monaco"/>
                <w:noProof/>
                <w:sz w:val="20"/>
                <w:szCs w:val="20"/>
                <w:lang w:val="es-ES"/>
                <w:rPrChange w:id="1989" w:author="Rodrigo García" w:date="2017-09-29T10:05:00Z">
                  <w:rPr>
                    <w:ins w:id="1990" w:author="Borja Gonzalez" w:date="2017-09-28T17:49:00Z"/>
                    <w:rFonts w:ascii="Monaco" w:eastAsiaTheme="majorEastAsia" w:hAnsi="Monaco" w:cs="Monaco"/>
                    <w:color w:val="243F60" w:themeColor="accent1" w:themeShade="7F"/>
                    <w:sz w:val="32"/>
                    <w:szCs w:val="32"/>
                    <w:lang w:val="en-US"/>
                  </w:rPr>
                </w:rPrChange>
              </w:rPr>
            </w:pPr>
            <w:ins w:id="1991" w:author="Borja Gonzalez" w:date="2017-09-28T17:49:00Z">
              <w:r w:rsidRPr="0050601B">
                <w:rPr>
                  <w:rFonts w:ascii="Monaco" w:hAnsi="Monaco" w:cs="Monaco"/>
                  <w:noProof/>
                  <w:sz w:val="20"/>
                  <w:szCs w:val="20"/>
                  <w:lang w:val="en-US"/>
                  <w:rPrChange w:id="1992" w:author="Borja Gonzalez" w:date="2017-09-28T17:53: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1993"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1994"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1995"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1996"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1997" w:author="Rodrigo García" w:date="2017-09-29T10:05:00Z">
                    <w:rPr>
                      <w:rFonts w:ascii="Monaco" w:hAnsi="Monaco" w:cs="Monaco"/>
                      <w:color w:val="4E9A06"/>
                      <w:sz w:val="32"/>
                      <w:szCs w:val="32"/>
                      <w:lang w:val="en-US"/>
                    </w:rPr>
                  </w:rPrChange>
                </w:rPr>
                <w:t>"Solicitud para borrar paciente: ("</w:t>
              </w:r>
              <w:r w:rsidRPr="0079203F">
                <w:rPr>
                  <w:rFonts w:ascii="Monaco" w:hAnsi="Monaco" w:cs="Monaco"/>
                  <w:b/>
                  <w:bCs/>
                  <w:noProof/>
                  <w:color w:val="CE5C00"/>
                  <w:sz w:val="20"/>
                  <w:szCs w:val="20"/>
                  <w:lang w:val="es-ES"/>
                  <w:rPrChange w:id="1998" w:author="Rodrigo García" w:date="2017-09-29T10:05: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1999" w:author="Rodrigo García" w:date="2017-09-29T10:05:00Z">
                    <w:rPr>
                      <w:rFonts w:ascii="Monaco" w:hAnsi="Monaco" w:cs="Monaco"/>
                      <w:color w:val="000000"/>
                      <w:sz w:val="32"/>
                      <w:szCs w:val="32"/>
                      <w:lang w:val="en-US"/>
                    </w:rPr>
                  </w:rPrChange>
                </w:rPr>
                <w:t>data</w:t>
              </w:r>
              <w:r w:rsidRPr="0079203F">
                <w:rPr>
                  <w:rFonts w:ascii="Monaco" w:hAnsi="Monaco" w:cs="Monaco"/>
                  <w:b/>
                  <w:bCs/>
                  <w:noProof/>
                  <w:color w:val="000000"/>
                  <w:sz w:val="20"/>
                  <w:szCs w:val="20"/>
                  <w:lang w:val="es-ES"/>
                  <w:rPrChange w:id="2000"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01"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002" w:author="Rodrigo García" w:date="2017-09-29T10:05: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003" w:author="Rodrigo García" w:date="2017-09-29T10:05:00Z">
                    <w:rPr>
                      <w:rFonts w:ascii="Monaco" w:hAnsi="Monaco" w:cs="Monaco"/>
                      <w:color w:val="4E9A06"/>
                      <w:sz w:val="32"/>
                      <w:szCs w:val="32"/>
                      <w:lang w:val="en-US"/>
                    </w:rPr>
                  </w:rPrChange>
                </w:rPr>
                <w:t>") enviada"</w:t>
              </w:r>
              <w:r w:rsidRPr="0079203F">
                <w:rPr>
                  <w:rFonts w:ascii="Monaco" w:hAnsi="Monaco" w:cs="Monaco"/>
                  <w:b/>
                  <w:bCs/>
                  <w:noProof/>
                  <w:color w:val="000000"/>
                  <w:sz w:val="20"/>
                  <w:szCs w:val="20"/>
                  <w:lang w:val="es-ES"/>
                  <w:rPrChange w:id="2004" w:author="Rodrigo García" w:date="2017-09-29T10:05:00Z">
                    <w:rPr>
                      <w:rFonts w:ascii="Monaco" w:hAnsi="Monaco" w:cs="Monaco"/>
                      <w:b/>
                      <w:bCs/>
                      <w:color w:val="000000"/>
                      <w:sz w:val="32"/>
                      <w:szCs w:val="32"/>
                      <w:lang w:val="en-US"/>
                    </w:rPr>
                  </w:rPrChange>
                </w:rPr>
                <w:t>);</w:t>
              </w:r>
            </w:ins>
          </w:p>
          <w:p w14:paraId="24FF5C75" w14:textId="77777777" w:rsidR="00AE3604" w:rsidRPr="0079203F" w:rsidRDefault="00AE3604" w:rsidP="00AE3604">
            <w:pPr>
              <w:keepNext/>
              <w:keepLines/>
              <w:widowControl w:val="0"/>
              <w:autoSpaceDE w:val="0"/>
              <w:autoSpaceDN w:val="0"/>
              <w:adjustRightInd w:val="0"/>
              <w:spacing w:before="200"/>
              <w:outlineLvl w:val="4"/>
              <w:rPr>
                <w:ins w:id="2005" w:author="Borja Gonzalez" w:date="2017-09-28T17:49:00Z"/>
                <w:rFonts w:ascii="Monaco" w:hAnsi="Monaco" w:cs="Monaco"/>
                <w:noProof/>
                <w:sz w:val="20"/>
                <w:szCs w:val="20"/>
                <w:lang w:val="es-ES"/>
                <w:rPrChange w:id="2006" w:author="Rodrigo García" w:date="2017-09-29T10:05:00Z">
                  <w:rPr>
                    <w:ins w:id="2007" w:author="Borja Gonzalez" w:date="2017-09-28T17:49:00Z"/>
                    <w:rFonts w:ascii="Monaco" w:eastAsiaTheme="majorEastAsia" w:hAnsi="Monaco" w:cs="Monaco"/>
                    <w:color w:val="243F60" w:themeColor="accent1" w:themeShade="7F"/>
                    <w:sz w:val="32"/>
                    <w:szCs w:val="32"/>
                    <w:lang w:val="en-US"/>
                  </w:rPr>
                </w:rPrChange>
              </w:rPr>
            </w:pPr>
            <w:ins w:id="2008" w:author="Borja Gonzalez" w:date="2017-09-28T17:49:00Z">
              <w:r w:rsidRPr="0079203F">
                <w:rPr>
                  <w:rFonts w:ascii="Monaco" w:hAnsi="Monaco" w:cs="Monaco"/>
                  <w:noProof/>
                  <w:sz w:val="20"/>
                  <w:szCs w:val="20"/>
                  <w:lang w:val="es-ES"/>
                  <w:rPrChange w:id="2009"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010" w:author="Rodrigo García" w:date="2017-09-29T10:05:00Z">
                    <w:rPr>
                      <w:rFonts w:ascii="Monaco" w:hAnsi="Monaco" w:cs="Monaco"/>
                      <w:b/>
                      <w:bCs/>
                      <w:color w:val="000000"/>
                      <w:sz w:val="32"/>
                      <w:szCs w:val="32"/>
                      <w:lang w:val="en-US"/>
                    </w:rPr>
                  </w:rPrChange>
                </w:rPr>
                <w:t>}</w:t>
              </w:r>
            </w:ins>
          </w:p>
          <w:p w14:paraId="738AB5FD" w14:textId="77777777" w:rsidR="00AE3604" w:rsidRPr="0079203F" w:rsidRDefault="00AE3604" w:rsidP="00AE3604">
            <w:pPr>
              <w:keepNext/>
              <w:keepLines/>
              <w:widowControl w:val="0"/>
              <w:autoSpaceDE w:val="0"/>
              <w:autoSpaceDN w:val="0"/>
              <w:adjustRightInd w:val="0"/>
              <w:spacing w:before="200"/>
              <w:outlineLvl w:val="4"/>
              <w:rPr>
                <w:ins w:id="2011" w:author="Borja Gonzalez" w:date="2017-09-28T17:49:00Z"/>
                <w:rFonts w:ascii="Monaco" w:hAnsi="Monaco" w:cs="Monaco"/>
                <w:noProof/>
                <w:sz w:val="20"/>
                <w:szCs w:val="20"/>
                <w:lang w:val="es-ES"/>
                <w:rPrChange w:id="2012" w:author="Rodrigo García" w:date="2017-09-29T10:05:00Z">
                  <w:rPr>
                    <w:ins w:id="2013" w:author="Borja Gonzalez" w:date="2017-09-28T17:49:00Z"/>
                    <w:rFonts w:ascii="Monaco" w:eastAsiaTheme="majorEastAsia" w:hAnsi="Monaco" w:cs="Monaco"/>
                    <w:color w:val="243F60" w:themeColor="accent1" w:themeShade="7F"/>
                    <w:sz w:val="32"/>
                    <w:szCs w:val="32"/>
                    <w:lang w:val="en-US"/>
                  </w:rPr>
                </w:rPrChange>
              </w:rPr>
            </w:pPr>
            <w:ins w:id="2014" w:author="Borja Gonzalez" w:date="2017-09-28T17:49:00Z">
              <w:r w:rsidRPr="0079203F">
                <w:rPr>
                  <w:rFonts w:ascii="Monaco" w:hAnsi="Monaco" w:cs="Monaco"/>
                  <w:noProof/>
                  <w:sz w:val="20"/>
                  <w:szCs w:val="20"/>
                  <w:lang w:val="es-ES"/>
                  <w:rPrChange w:id="2015"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016" w:author="Rodrigo García" w:date="2017-09-29T10:05:00Z">
                    <w:rPr>
                      <w:rFonts w:ascii="Monaco" w:hAnsi="Monaco" w:cs="Monaco"/>
                      <w:b/>
                      <w:bCs/>
                      <w:color w:val="204A87"/>
                      <w:sz w:val="32"/>
                      <w:szCs w:val="32"/>
                      <w:lang w:val="en-US"/>
                    </w:rPr>
                  </w:rPrChange>
                </w:rPr>
                <w:t>else</w:t>
              </w:r>
              <w:r w:rsidRPr="0079203F">
                <w:rPr>
                  <w:rFonts w:ascii="Monaco" w:hAnsi="Monaco" w:cs="Monaco"/>
                  <w:b/>
                  <w:bCs/>
                  <w:noProof/>
                  <w:color w:val="000000"/>
                  <w:sz w:val="20"/>
                  <w:szCs w:val="20"/>
                  <w:lang w:val="es-ES"/>
                  <w:rPrChange w:id="2017" w:author="Rodrigo García" w:date="2017-09-29T10:05:00Z">
                    <w:rPr>
                      <w:rFonts w:ascii="Monaco" w:hAnsi="Monaco" w:cs="Monaco"/>
                      <w:b/>
                      <w:bCs/>
                      <w:color w:val="000000"/>
                      <w:sz w:val="32"/>
                      <w:szCs w:val="32"/>
                      <w:lang w:val="en-US"/>
                    </w:rPr>
                  </w:rPrChange>
                </w:rPr>
                <w:t>{</w:t>
              </w:r>
            </w:ins>
          </w:p>
          <w:p w14:paraId="2B74A1AC" w14:textId="77777777" w:rsidR="00AE3604" w:rsidRPr="0079203F" w:rsidRDefault="00AE3604" w:rsidP="00AE3604">
            <w:pPr>
              <w:keepNext/>
              <w:keepLines/>
              <w:widowControl w:val="0"/>
              <w:autoSpaceDE w:val="0"/>
              <w:autoSpaceDN w:val="0"/>
              <w:adjustRightInd w:val="0"/>
              <w:spacing w:before="200"/>
              <w:outlineLvl w:val="4"/>
              <w:rPr>
                <w:ins w:id="2018" w:author="Borja Gonzalez" w:date="2017-09-28T17:49:00Z"/>
                <w:rFonts w:ascii="Monaco" w:hAnsi="Monaco" w:cs="Monaco"/>
                <w:noProof/>
                <w:sz w:val="20"/>
                <w:szCs w:val="20"/>
                <w:lang w:val="es-ES"/>
                <w:rPrChange w:id="2019" w:author="Rodrigo García" w:date="2017-09-29T10:05:00Z">
                  <w:rPr>
                    <w:ins w:id="2020" w:author="Borja Gonzalez" w:date="2017-09-28T17:49:00Z"/>
                    <w:rFonts w:ascii="Monaco" w:eastAsiaTheme="majorEastAsia" w:hAnsi="Monaco" w:cs="Monaco"/>
                    <w:color w:val="243F60" w:themeColor="accent1" w:themeShade="7F"/>
                    <w:sz w:val="32"/>
                    <w:szCs w:val="32"/>
                    <w:lang w:val="en-US"/>
                  </w:rPr>
                </w:rPrChange>
              </w:rPr>
            </w:pPr>
            <w:ins w:id="2021" w:author="Borja Gonzalez" w:date="2017-09-28T17:49:00Z">
              <w:r w:rsidRPr="0079203F">
                <w:rPr>
                  <w:rFonts w:ascii="Monaco" w:hAnsi="Monaco" w:cs="Monaco"/>
                  <w:noProof/>
                  <w:sz w:val="20"/>
                  <w:szCs w:val="20"/>
                  <w:lang w:val="es-ES"/>
                  <w:rPrChange w:id="2022"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023"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024"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025"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026"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027" w:author="Rodrigo García" w:date="2017-09-29T10:05:00Z">
                    <w:rPr>
                      <w:rFonts w:ascii="Monaco" w:hAnsi="Monaco" w:cs="Monaco"/>
                      <w:color w:val="4E9A06"/>
                      <w:sz w:val="32"/>
                      <w:szCs w:val="32"/>
                      <w:lang w:val="en-US"/>
                    </w:rPr>
                  </w:rPrChange>
                </w:rPr>
                <w:t>"Datos no borrados"</w:t>
              </w:r>
              <w:r w:rsidRPr="0079203F">
                <w:rPr>
                  <w:rFonts w:ascii="Monaco" w:hAnsi="Monaco" w:cs="Monaco"/>
                  <w:b/>
                  <w:bCs/>
                  <w:noProof/>
                  <w:color w:val="000000"/>
                  <w:sz w:val="20"/>
                  <w:szCs w:val="20"/>
                  <w:lang w:val="es-ES"/>
                  <w:rPrChange w:id="2028" w:author="Rodrigo García" w:date="2017-09-29T10:05:00Z">
                    <w:rPr>
                      <w:rFonts w:ascii="Monaco" w:hAnsi="Monaco" w:cs="Monaco"/>
                      <w:b/>
                      <w:bCs/>
                      <w:color w:val="000000"/>
                      <w:sz w:val="32"/>
                      <w:szCs w:val="32"/>
                      <w:lang w:val="en-US"/>
                    </w:rPr>
                  </w:rPrChange>
                </w:rPr>
                <w:t>);</w:t>
              </w:r>
            </w:ins>
          </w:p>
          <w:p w14:paraId="346B1994" w14:textId="77777777" w:rsidR="00AE3604" w:rsidRPr="0050601B" w:rsidRDefault="00AE3604" w:rsidP="00AE3604">
            <w:pPr>
              <w:keepNext/>
              <w:keepLines/>
              <w:widowControl w:val="0"/>
              <w:autoSpaceDE w:val="0"/>
              <w:autoSpaceDN w:val="0"/>
              <w:adjustRightInd w:val="0"/>
              <w:spacing w:before="200"/>
              <w:outlineLvl w:val="4"/>
              <w:rPr>
                <w:ins w:id="2029" w:author="Borja Gonzalez" w:date="2017-09-28T17:49:00Z"/>
                <w:rFonts w:ascii="Monaco" w:hAnsi="Monaco" w:cs="Monaco"/>
                <w:noProof/>
                <w:sz w:val="20"/>
                <w:szCs w:val="20"/>
                <w:lang w:val="en-US"/>
                <w:rPrChange w:id="2030" w:author="Borja Gonzalez" w:date="2017-09-28T17:53:00Z">
                  <w:rPr>
                    <w:ins w:id="2031" w:author="Borja Gonzalez" w:date="2017-09-28T17:49:00Z"/>
                    <w:rFonts w:ascii="Monaco" w:eastAsiaTheme="majorEastAsia" w:hAnsi="Monaco" w:cs="Monaco"/>
                    <w:color w:val="243F60" w:themeColor="accent1" w:themeShade="7F"/>
                    <w:sz w:val="32"/>
                    <w:szCs w:val="32"/>
                    <w:lang w:val="en-US"/>
                  </w:rPr>
                </w:rPrChange>
              </w:rPr>
            </w:pPr>
            <w:ins w:id="2032" w:author="Borja Gonzalez" w:date="2017-09-28T17:49:00Z">
              <w:r w:rsidRPr="0079203F">
                <w:rPr>
                  <w:rFonts w:ascii="Monaco" w:hAnsi="Monaco" w:cs="Monaco"/>
                  <w:noProof/>
                  <w:sz w:val="20"/>
                  <w:szCs w:val="20"/>
                  <w:lang w:val="es-ES"/>
                  <w:rPrChange w:id="2033" w:author="Rodrigo García" w:date="2017-09-29T10:05: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34" w:author="Borja Gonzalez" w:date="2017-09-28T17:53:00Z">
                    <w:rPr>
                      <w:rFonts w:ascii="Monaco" w:hAnsi="Monaco" w:cs="Monaco"/>
                      <w:b/>
                      <w:bCs/>
                      <w:color w:val="000000"/>
                      <w:sz w:val="32"/>
                      <w:szCs w:val="32"/>
                      <w:lang w:val="en-US"/>
                    </w:rPr>
                  </w:rPrChange>
                </w:rPr>
                <w:t>}</w:t>
              </w:r>
            </w:ins>
          </w:p>
          <w:p w14:paraId="0BC1114B" w14:textId="77777777" w:rsidR="00AE3604" w:rsidRPr="0050601B" w:rsidRDefault="00AE3604" w:rsidP="00AE3604">
            <w:pPr>
              <w:keepNext/>
              <w:keepLines/>
              <w:widowControl w:val="0"/>
              <w:autoSpaceDE w:val="0"/>
              <w:autoSpaceDN w:val="0"/>
              <w:adjustRightInd w:val="0"/>
              <w:spacing w:before="200"/>
              <w:outlineLvl w:val="4"/>
              <w:rPr>
                <w:ins w:id="2035" w:author="Borja Gonzalez" w:date="2017-09-28T17:49:00Z"/>
                <w:rFonts w:ascii="Monaco" w:hAnsi="Monaco" w:cs="Monaco"/>
                <w:noProof/>
                <w:sz w:val="20"/>
                <w:szCs w:val="20"/>
                <w:lang w:val="en-US"/>
                <w:rPrChange w:id="2036" w:author="Borja Gonzalez" w:date="2017-09-28T17:53:00Z">
                  <w:rPr>
                    <w:ins w:id="2037" w:author="Borja Gonzalez" w:date="2017-09-28T17:49:00Z"/>
                    <w:rFonts w:ascii="Monaco" w:eastAsiaTheme="majorEastAsia" w:hAnsi="Monaco" w:cs="Monaco"/>
                    <w:color w:val="243F60" w:themeColor="accent1" w:themeShade="7F"/>
                    <w:sz w:val="32"/>
                    <w:szCs w:val="32"/>
                    <w:lang w:val="en-US"/>
                  </w:rPr>
                </w:rPrChange>
              </w:rPr>
            </w:pPr>
            <w:ins w:id="2038" w:author="Borja Gonzalez" w:date="2017-09-28T17:49:00Z">
              <w:r w:rsidRPr="0050601B">
                <w:rPr>
                  <w:rFonts w:ascii="Monaco" w:hAnsi="Monaco" w:cs="Monaco"/>
                  <w:b/>
                  <w:bCs/>
                  <w:noProof/>
                  <w:color w:val="000000"/>
                  <w:sz w:val="20"/>
                  <w:szCs w:val="20"/>
                  <w:lang w:val="en-US"/>
                  <w:rPrChange w:id="2039" w:author="Borja Gonzalez" w:date="2017-09-28T17:53:00Z">
                    <w:rPr>
                      <w:rFonts w:ascii="Monaco" w:hAnsi="Monaco" w:cs="Monaco"/>
                      <w:b/>
                      <w:bCs/>
                      <w:color w:val="000000"/>
                      <w:sz w:val="32"/>
                      <w:szCs w:val="32"/>
                      <w:lang w:val="en-US"/>
                    </w:rPr>
                  </w:rPrChange>
                </w:rPr>
                <w:t>}</w:t>
              </w:r>
            </w:ins>
          </w:p>
          <w:p w14:paraId="44532417" w14:textId="77777777" w:rsidR="00AE3604" w:rsidRDefault="00AE3604" w:rsidP="003066E2">
            <w:pPr>
              <w:rPr>
                <w:ins w:id="2040" w:author="Borja Gonzalez" w:date="2017-09-28T17:49:00Z"/>
              </w:rPr>
            </w:pPr>
          </w:p>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lastRenderedPageBreak/>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2041" w:author="Borja Gonzalez" w:date="2017-09-28T17:54:00Z"/>
        </w:rPr>
      </w:pPr>
      <w:del w:id="2042" w:author="Borja Gonzalez" w:date="2017-09-28T17:54:00Z">
        <w:r w:rsidDel="0050601B">
          <w:rPr>
            <w:noProof/>
            <w:lang w:val="en-US"/>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0601B" w14:paraId="0A506754" w14:textId="77777777" w:rsidTr="0050601B">
        <w:trPr>
          <w:ins w:id="2043" w:author="Borja Gonzalez" w:date="2017-09-28T17:54:00Z"/>
        </w:trPr>
        <w:tc>
          <w:tcPr>
            <w:tcW w:w="8856" w:type="dxa"/>
          </w:tcPr>
          <w:p w14:paraId="133569B2" w14:textId="77777777" w:rsidR="0050601B" w:rsidRPr="0050601B" w:rsidRDefault="0050601B" w:rsidP="0050601B">
            <w:pPr>
              <w:keepNext/>
              <w:keepLines/>
              <w:widowControl w:val="0"/>
              <w:autoSpaceDE w:val="0"/>
              <w:autoSpaceDN w:val="0"/>
              <w:adjustRightInd w:val="0"/>
              <w:spacing w:before="200"/>
              <w:outlineLvl w:val="4"/>
              <w:rPr>
                <w:ins w:id="2044" w:author="Borja Gonzalez" w:date="2017-09-28T17:54:00Z"/>
                <w:rFonts w:ascii="Monaco" w:hAnsi="Monaco" w:cs="Monaco"/>
                <w:noProof/>
                <w:sz w:val="20"/>
                <w:szCs w:val="20"/>
                <w:lang w:val="en-US"/>
                <w:rPrChange w:id="2045" w:author="Borja Gonzalez" w:date="2017-09-28T17:54:00Z">
                  <w:rPr>
                    <w:ins w:id="2046" w:author="Borja Gonzalez" w:date="2017-09-28T17:54:00Z"/>
                    <w:rFonts w:ascii="Monaco" w:eastAsiaTheme="majorEastAsia" w:hAnsi="Monaco" w:cs="Monaco"/>
                    <w:color w:val="243F60" w:themeColor="accent1" w:themeShade="7F"/>
                    <w:sz w:val="32"/>
                    <w:szCs w:val="32"/>
                    <w:lang w:val="en-US"/>
                  </w:rPr>
                </w:rPrChange>
              </w:rPr>
            </w:pPr>
            <w:ins w:id="2047" w:author="Borja Gonzalez" w:date="2017-09-28T17:54:00Z">
              <w:r w:rsidRPr="0050601B">
                <w:rPr>
                  <w:rFonts w:ascii="Monaco" w:hAnsi="Monaco" w:cs="Monaco"/>
                  <w:b/>
                  <w:bCs/>
                  <w:noProof/>
                  <w:color w:val="204A87"/>
                  <w:sz w:val="20"/>
                  <w:szCs w:val="20"/>
                  <w:lang w:val="en-US"/>
                  <w:rPrChange w:id="2048"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2049"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050"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2051"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2052"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2053"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2054"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2055"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56"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2057"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058"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2059"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060"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keepNext/>
              <w:keepLines/>
              <w:widowControl w:val="0"/>
              <w:autoSpaceDE w:val="0"/>
              <w:autoSpaceDN w:val="0"/>
              <w:adjustRightInd w:val="0"/>
              <w:spacing w:before="200"/>
              <w:outlineLvl w:val="4"/>
              <w:rPr>
                <w:ins w:id="2061" w:author="Borja Gonzalez" w:date="2017-09-28T17:54:00Z"/>
                <w:rFonts w:ascii="Monaco" w:hAnsi="Monaco" w:cs="Monaco"/>
                <w:noProof/>
                <w:sz w:val="20"/>
                <w:szCs w:val="20"/>
                <w:lang w:val="en-US"/>
                <w:rPrChange w:id="2062" w:author="Borja Gonzalez" w:date="2017-09-28T17:54:00Z">
                  <w:rPr>
                    <w:ins w:id="2063" w:author="Borja Gonzalez" w:date="2017-09-28T17:54:00Z"/>
                    <w:rFonts w:ascii="Monaco" w:eastAsiaTheme="majorEastAsia" w:hAnsi="Monaco" w:cs="Monaco"/>
                    <w:color w:val="243F60" w:themeColor="accent1" w:themeShade="7F"/>
                    <w:sz w:val="32"/>
                    <w:szCs w:val="32"/>
                    <w:lang w:val="en-US"/>
                  </w:rPr>
                </w:rPrChange>
              </w:rPr>
            </w:pPr>
            <w:ins w:id="2064" w:author="Borja Gonzalez" w:date="2017-09-28T17:54:00Z">
              <w:r w:rsidRPr="0050601B">
                <w:rPr>
                  <w:rFonts w:ascii="Monaco" w:hAnsi="Monaco" w:cs="Monaco"/>
                  <w:noProof/>
                  <w:color w:val="000000"/>
                  <w:sz w:val="20"/>
                  <w:szCs w:val="20"/>
                  <w:lang w:val="en-US"/>
                  <w:rPrChange w:id="2065"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2066"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67"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2068"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2069"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2070"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071"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2072"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2073"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74"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75"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2076"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2077"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2078"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keepNext/>
              <w:keepLines/>
              <w:widowControl w:val="0"/>
              <w:autoSpaceDE w:val="0"/>
              <w:autoSpaceDN w:val="0"/>
              <w:adjustRightInd w:val="0"/>
              <w:spacing w:before="200"/>
              <w:outlineLvl w:val="4"/>
              <w:rPr>
                <w:ins w:id="2079" w:author="Borja Gonzalez" w:date="2017-09-28T17:54:00Z"/>
                <w:rFonts w:ascii="Monaco" w:hAnsi="Monaco" w:cs="Monaco"/>
                <w:noProof/>
                <w:sz w:val="20"/>
                <w:szCs w:val="20"/>
                <w:lang w:val="en-US"/>
                <w:rPrChange w:id="2080" w:author="Borja Gonzalez" w:date="2017-09-28T17:54:00Z">
                  <w:rPr>
                    <w:ins w:id="2081" w:author="Borja Gonzalez" w:date="2017-09-28T17:54:00Z"/>
                    <w:rFonts w:ascii="Monaco" w:eastAsiaTheme="majorEastAsia" w:hAnsi="Monaco" w:cs="Monaco"/>
                    <w:color w:val="243F60" w:themeColor="accent1" w:themeShade="7F"/>
                    <w:sz w:val="32"/>
                    <w:szCs w:val="32"/>
                    <w:lang w:val="en-US"/>
                  </w:rPr>
                </w:rPrChange>
              </w:rPr>
            </w:pPr>
            <w:ins w:id="2082" w:author="Borja Gonzalez" w:date="2017-09-28T17:54:00Z">
              <w:r w:rsidRPr="0050601B">
                <w:rPr>
                  <w:rFonts w:ascii="Monaco" w:hAnsi="Monaco" w:cs="Monaco"/>
                  <w:noProof/>
                  <w:sz w:val="20"/>
                  <w:szCs w:val="20"/>
                  <w:lang w:val="en-US"/>
                  <w:rPrChange w:id="2083"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2084"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2085"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2086"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2087"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2088"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widowControl w:val="0"/>
              <w:autoSpaceDE w:val="0"/>
              <w:autoSpaceDN w:val="0"/>
              <w:adjustRightInd w:val="0"/>
              <w:rPr>
                <w:ins w:id="2089" w:author="Borja Gonzalez" w:date="2017-09-28T17:54:00Z"/>
                <w:rFonts w:ascii="Monaco" w:hAnsi="Monaco" w:cs="Monaco"/>
                <w:noProof/>
                <w:sz w:val="20"/>
                <w:szCs w:val="20"/>
                <w:lang w:val="en-US"/>
                <w:rPrChange w:id="2090" w:author="Borja Gonzalez" w:date="2017-09-28T17:54:00Z">
                  <w:rPr>
                    <w:ins w:id="2091" w:author="Borja Gonzalez" w:date="2017-09-28T17:54:00Z"/>
                    <w:rFonts w:ascii="Monaco" w:hAnsi="Monaco" w:cs="Monaco"/>
                    <w:sz w:val="32"/>
                    <w:szCs w:val="32"/>
                    <w:lang w:val="en-US"/>
                  </w:rPr>
                </w:rPrChange>
              </w:rPr>
            </w:pPr>
            <w:ins w:id="2092" w:author="Borja Gonzalez" w:date="2017-09-28T17:54:00Z">
              <w:r w:rsidRPr="0050601B">
                <w:rPr>
                  <w:rFonts w:ascii="Monaco" w:hAnsi="Monaco" w:cs="Monaco"/>
                  <w:noProof/>
                  <w:sz w:val="20"/>
                  <w:szCs w:val="20"/>
                  <w:lang w:val="en-US"/>
                  <w:rPrChange w:id="2093"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2094"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095"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096" w:author="Borja Gonzalez" w:date="2017-09-28T18:55:00Z"/>
        </w:rPr>
      </w:pPr>
    </w:p>
    <w:p w14:paraId="37C16D15" w14:textId="0F8E1F5E" w:rsidR="00DF2E7D" w:rsidDel="00AD3CBB" w:rsidRDefault="00520C5F" w:rsidP="00441A84">
      <w:pPr>
        <w:rPr>
          <w:del w:id="2097" w:author="Borja Gonzalez" w:date="2017-09-28T18:55:00Z"/>
        </w:rPr>
      </w:pPr>
      <w:del w:id="2098" w:author="Borja Gonzalez" w:date="2017-09-28T18:55:00Z">
        <w:r w:rsidRPr="00F137C1" w:rsidDel="00AD3CBB">
          <w:rPr>
            <w:noProof/>
            <w:lang w:val="en-US"/>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099" w:author="Borja Gonzalez" w:date="2017-09-28T18:53:00Z"/>
        </w:rPr>
      </w:pPr>
      <w:del w:id="2100" w:author="Borja Gonzalez" w:date="2017-09-28T18:53:00Z">
        <w:r w:rsidDel="00AD3CBB">
          <w:rPr>
            <w:noProof/>
            <w:lang w:val="en-US"/>
          </w:rPr>
          <w:lastRenderedPageBreak/>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D3CBB" w14:paraId="15C2ED0C" w14:textId="77777777" w:rsidTr="00AD3CBB">
        <w:trPr>
          <w:ins w:id="2101" w:author="Borja Gonzalez" w:date="2017-09-28T18:53:00Z"/>
        </w:trPr>
        <w:tc>
          <w:tcPr>
            <w:tcW w:w="8856" w:type="dxa"/>
          </w:tcPr>
          <w:p w14:paraId="3F9C5954" w14:textId="77777777" w:rsidR="00AD3CBB" w:rsidRPr="00AD3CBB" w:rsidRDefault="00AD3CBB" w:rsidP="00AD3CBB">
            <w:pPr>
              <w:keepNext/>
              <w:keepLines/>
              <w:widowControl w:val="0"/>
              <w:autoSpaceDE w:val="0"/>
              <w:autoSpaceDN w:val="0"/>
              <w:adjustRightInd w:val="0"/>
              <w:spacing w:before="200"/>
              <w:outlineLvl w:val="4"/>
              <w:rPr>
                <w:ins w:id="2102" w:author="Borja Gonzalez" w:date="2017-09-28T18:54:00Z"/>
                <w:rFonts w:ascii="Monaco" w:hAnsi="Monaco" w:cs="Monaco"/>
                <w:noProof/>
                <w:sz w:val="20"/>
                <w:szCs w:val="20"/>
                <w:lang w:val="en-US"/>
                <w:rPrChange w:id="2103" w:author="Borja Gonzalez" w:date="2017-09-28T18:55:00Z">
                  <w:rPr>
                    <w:ins w:id="2104" w:author="Borja Gonzalez" w:date="2017-09-28T18:54:00Z"/>
                    <w:rFonts w:ascii="Monaco" w:eastAsiaTheme="majorEastAsia" w:hAnsi="Monaco" w:cs="Monaco"/>
                    <w:noProof/>
                    <w:color w:val="243F60" w:themeColor="accent1" w:themeShade="7F"/>
                    <w:sz w:val="20"/>
                    <w:szCs w:val="20"/>
                    <w:lang w:val="en-US"/>
                  </w:rPr>
                </w:rPrChange>
              </w:rPr>
            </w:pPr>
            <w:ins w:id="2105" w:author="Borja Gonzalez" w:date="2017-09-28T18:54:00Z">
              <w:r w:rsidRPr="00AD3CBB">
                <w:rPr>
                  <w:rFonts w:ascii="Monaco" w:hAnsi="Monaco" w:cs="Monaco"/>
                  <w:noProof/>
                  <w:color w:val="000000"/>
                  <w:sz w:val="20"/>
                  <w:szCs w:val="20"/>
                  <w:lang w:val="en-US"/>
                </w:rPr>
                <w:lastRenderedPageBreak/>
                <w:t>socket</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on</w:t>
              </w:r>
              <w:r w:rsidRPr="00AD3CBB">
                <w:rPr>
                  <w:rFonts w:ascii="Monaco" w:hAnsi="Monaco" w:cs="Monaco"/>
                  <w:b/>
                  <w:bCs/>
                  <w:noProof/>
                  <w:color w:val="000000"/>
                  <w:sz w:val="20"/>
                  <w:szCs w:val="20"/>
                  <w:lang w:val="en-US"/>
                </w:rPr>
                <w:t>(</w:t>
              </w:r>
              <w:r w:rsidRPr="00AD3CBB">
                <w:rPr>
                  <w:rFonts w:ascii="Monaco" w:hAnsi="Monaco" w:cs="Monaco"/>
                  <w:noProof/>
                  <w:color w:val="4E9A06"/>
                  <w:sz w:val="20"/>
                  <w:szCs w:val="20"/>
                  <w:lang w:val="en-US"/>
                </w:rPr>
                <w:t>"message"</w:t>
              </w:r>
              <w:r w:rsidRPr="00AD3CBB">
                <w:rPr>
                  <w:rFonts w:ascii="Monaco" w:hAnsi="Monaco" w:cs="Monaco"/>
                  <w:b/>
                  <w:bCs/>
                  <w:noProof/>
                  <w:color w:val="000000"/>
                  <w:sz w:val="20"/>
                  <w:szCs w:val="20"/>
                  <w:lang w:val="en-US"/>
                </w:rPr>
                <w:t>,</w:t>
              </w:r>
              <w:r w:rsidRPr="00AD3CBB">
                <w:rPr>
                  <w:rFonts w:ascii="Monaco" w:hAnsi="Monaco" w:cs="Monaco"/>
                  <w:b/>
                  <w:bCs/>
                  <w:noProof/>
                  <w:color w:val="204A87"/>
                  <w:sz w:val="20"/>
                  <w:szCs w:val="20"/>
                  <w:lang w:val="en-US"/>
                </w:rPr>
                <w:t>function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6C1BCA73" w14:textId="77777777" w:rsidR="00AD3CBB" w:rsidRPr="0079203F" w:rsidRDefault="00AD3CBB" w:rsidP="00AD3CBB">
            <w:pPr>
              <w:keepNext/>
              <w:keepLines/>
              <w:widowControl w:val="0"/>
              <w:autoSpaceDE w:val="0"/>
              <w:autoSpaceDN w:val="0"/>
              <w:adjustRightInd w:val="0"/>
              <w:spacing w:before="200"/>
              <w:outlineLvl w:val="4"/>
              <w:rPr>
                <w:ins w:id="2106" w:author="Borja Gonzalez" w:date="2017-09-28T18:54:00Z"/>
                <w:rFonts w:ascii="Monaco" w:hAnsi="Monaco" w:cs="Monaco"/>
                <w:noProof/>
                <w:sz w:val="20"/>
                <w:szCs w:val="20"/>
                <w:lang w:val="es-ES"/>
                <w:rPrChange w:id="2107" w:author="Rodrigo García" w:date="2017-09-29T10:05:00Z">
                  <w:rPr>
                    <w:ins w:id="2108" w:author="Borja Gonzalez" w:date="2017-09-28T18:54:00Z"/>
                    <w:rFonts w:ascii="Monaco" w:eastAsiaTheme="majorEastAsia" w:hAnsi="Monaco" w:cs="Monaco"/>
                    <w:noProof/>
                    <w:color w:val="243F60" w:themeColor="accent1" w:themeShade="7F"/>
                    <w:sz w:val="20"/>
                    <w:szCs w:val="20"/>
                    <w:lang w:val="en-US"/>
                  </w:rPr>
                </w:rPrChange>
              </w:rPr>
            </w:pPr>
            <w:ins w:id="2109" w:author="Borja Gonzalez" w:date="2017-09-28T18:54:00Z">
              <w:r w:rsidRPr="00AD3CBB">
                <w:rPr>
                  <w:rFonts w:ascii="Monaco" w:hAnsi="Monaco" w:cs="Monaco"/>
                  <w:noProof/>
                  <w:sz w:val="20"/>
                  <w:szCs w:val="20"/>
                  <w:lang w:val="en-US"/>
                </w:rPr>
                <w:t xml:space="preserve">    </w:t>
              </w:r>
              <w:r w:rsidRPr="0079203F">
                <w:rPr>
                  <w:rFonts w:ascii="Monaco" w:hAnsi="Monaco" w:cs="Monaco"/>
                  <w:noProof/>
                  <w:color w:val="000000"/>
                  <w:sz w:val="20"/>
                  <w:szCs w:val="20"/>
                  <w:lang w:val="es-ES"/>
                  <w:rPrChange w:id="2110" w:author="Rodrigo García" w:date="2017-09-29T10:05: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2111" w:author="Rodrigo García" w:date="2017-09-29T10:05: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2112" w:author="Rodrigo García" w:date="2017-09-29T10:05: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2113" w:author="Rodrigo García" w:date="2017-09-29T10:05: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2114" w:author="Rodrigo García" w:date="2017-09-29T10:05: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2115"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2116" w:author="Rodrigo García" w:date="2017-09-29T10:05: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2117"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2118" w:author="Rodrigo García" w:date="2017-09-29T10:05: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2119"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rsidP="00AD3CBB">
            <w:pPr>
              <w:widowControl w:val="0"/>
              <w:autoSpaceDE w:val="0"/>
              <w:autoSpaceDN w:val="0"/>
              <w:adjustRightInd w:val="0"/>
              <w:rPr>
                <w:ins w:id="2120" w:author="Borja Gonzalez" w:date="2017-09-28T18:54:00Z"/>
                <w:rFonts w:ascii="Monaco" w:hAnsi="Monaco" w:cs="Monaco"/>
                <w:b/>
                <w:bCs/>
                <w:noProof/>
                <w:color w:val="204A87"/>
                <w:sz w:val="20"/>
                <w:szCs w:val="20"/>
                <w:lang w:val="es-ES"/>
                <w:rPrChange w:id="2121" w:author="Rodrigo García" w:date="2017-09-29T10:05:00Z">
                  <w:rPr>
                    <w:ins w:id="2122" w:author="Borja Gonzalez" w:date="2017-09-28T18:54:00Z"/>
                    <w:rFonts w:ascii="Monaco" w:hAnsi="Monaco" w:cs="Monaco"/>
                    <w:b/>
                    <w:bCs/>
                    <w:color w:val="204A87"/>
                    <w:lang w:val="en-US"/>
                  </w:rPr>
                </w:rPrChange>
              </w:rPr>
            </w:pPr>
          </w:p>
          <w:p w14:paraId="2AF6E907" w14:textId="77777777" w:rsidR="00AD3CBB" w:rsidRPr="0079203F" w:rsidRDefault="00AD3CBB" w:rsidP="00AD3CBB">
            <w:pPr>
              <w:keepNext/>
              <w:keepLines/>
              <w:widowControl w:val="0"/>
              <w:autoSpaceDE w:val="0"/>
              <w:autoSpaceDN w:val="0"/>
              <w:adjustRightInd w:val="0"/>
              <w:spacing w:before="200"/>
              <w:outlineLvl w:val="4"/>
              <w:rPr>
                <w:ins w:id="2123" w:author="Borja Gonzalez" w:date="2017-09-28T18:53:00Z"/>
                <w:rFonts w:ascii="Monaco" w:hAnsi="Monaco" w:cs="Monaco"/>
                <w:noProof/>
                <w:sz w:val="20"/>
                <w:szCs w:val="20"/>
                <w:lang w:val="es-ES"/>
                <w:rPrChange w:id="2124" w:author="Rodrigo García" w:date="2017-09-29T10:05:00Z">
                  <w:rPr>
                    <w:ins w:id="2125" w:author="Borja Gonzalez" w:date="2017-09-28T18:53:00Z"/>
                    <w:rFonts w:ascii="Monaco" w:eastAsiaTheme="majorEastAsia" w:hAnsi="Monaco" w:cs="Monaco"/>
                    <w:color w:val="243F60" w:themeColor="accent1" w:themeShade="7F"/>
                    <w:sz w:val="32"/>
                    <w:szCs w:val="32"/>
                    <w:lang w:val="en-US"/>
                  </w:rPr>
                </w:rPrChange>
              </w:rPr>
            </w:pPr>
            <w:ins w:id="2126" w:author="Borja Gonzalez" w:date="2017-09-28T18:53:00Z">
              <w:r w:rsidRPr="0079203F">
                <w:rPr>
                  <w:rFonts w:ascii="Monaco" w:hAnsi="Monaco" w:cs="Monaco"/>
                  <w:b/>
                  <w:bCs/>
                  <w:noProof/>
                  <w:color w:val="204A87"/>
                  <w:sz w:val="20"/>
                  <w:szCs w:val="20"/>
                  <w:lang w:val="es-ES"/>
                  <w:rPrChange w:id="2127" w:author="Rodrigo García" w:date="2017-09-29T10:05:00Z">
                    <w:rPr>
                      <w:rFonts w:ascii="Monaco" w:hAnsi="Monaco" w:cs="Monaco"/>
                      <w:b/>
                      <w:bCs/>
                      <w:color w:val="204A87"/>
                      <w:sz w:val="32"/>
                      <w:szCs w:val="32"/>
                      <w:lang w:val="en-US"/>
                    </w:rPr>
                  </w:rPrChange>
                </w:rPr>
                <w:t>function</w:t>
              </w:r>
              <w:r w:rsidRPr="0079203F">
                <w:rPr>
                  <w:rFonts w:ascii="Monaco" w:hAnsi="Monaco" w:cs="Monaco"/>
                  <w:noProof/>
                  <w:sz w:val="20"/>
                  <w:szCs w:val="20"/>
                  <w:lang w:val="es-ES"/>
                  <w:rPrChange w:id="2128"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29" w:author="Rodrigo García" w:date="2017-09-29T10:05:00Z">
                    <w:rPr>
                      <w:rFonts w:ascii="Monaco" w:hAnsi="Monaco" w:cs="Monaco"/>
                      <w:color w:val="000000"/>
                      <w:sz w:val="32"/>
                      <w:szCs w:val="32"/>
                      <w:lang w:val="en-US"/>
                    </w:rPr>
                  </w:rPrChange>
                </w:rPr>
                <w:t>borrar_paciente</w:t>
              </w:r>
              <w:r w:rsidRPr="0079203F">
                <w:rPr>
                  <w:rFonts w:ascii="Monaco" w:hAnsi="Monaco" w:cs="Monaco"/>
                  <w:b/>
                  <w:bCs/>
                  <w:noProof/>
                  <w:color w:val="000000"/>
                  <w:sz w:val="20"/>
                  <w:szCs w:val="20"/>
                  <w:lang w:val="es-ES"/>
                  <w:rPrChange w:id="2130"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31"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132"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33" w:author="Rodrigo García" w:date="2017-09-29T10:05:00Z">
                    <w:rPr>
                      <w:rFonts w:ascii="Monaco" w:hAnsi="Monaco" w:cs="Monaco"/>
                      <w:color w:val="000000"/>
                      <w:sz w:val="32"/>
                      <w:szCs w:val="32"/>
                      <w:lang w:val="en-US"/>
                    </w:rPr>
                  </w:rPrChange>
                </w:rPr>
                <w:t>nombre</w:t>
              </w:r>
              <w:r w:rsidRPr="0079203F">
                <w:rPr>
                  <w:rFonts w:ascii="Monaco" w:hAnsi="Monaco" w:cs="Monaco"/>
                  <w:b/>
                  <w:bCs/>
                  <w:noProof/>
                  <w:color w:val="000000"/>
                  <w:sz w:val="20"/>
                  <w:szCs w:val="20"/>
                  <w:lang w:val="es-ES"/>
                  <w:rPrChange w:id="2134"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rsidP="00AD3CBB">
            <w:pPr>
              <w:keepNext/>
              <w:keepLines/>
              <w:widowControl w:val="0"/>
              <w:autoSpaceDE w:val="0"/>
              <w:autoSpaceDN w:val="0"/>
              <w:adjustRightInd w:val="0"/>
              <w:spacing w:before="200"/>
              <w:outlineLvl w:val="4"/>
              <w:rPr>
                <w:ins w:id="2135" w:author="Borja Gonzalez" w:date="2017-09-28T18:53:00Z"/>
                <w:rFonts w:ascii="Monaco" w:hAnsi="Monaco" w:cs="Monaco"/>
                <w:noProof/>
                <w:sz w:val="20"/>
                <w:szCs w:val="20"/>
                <w:lang w:val="es-ES"/>
                <w:rPrChange w:id="2136" w:author="Rodrigo García" w:date="2017-09-29T10:05:00Z">
                  <w:rPr>
                    <w:ins w:id="2137" w:author="Borja Gonzalez" w:date="2017-09-28T18:53:00Z"/>
                    <w:rFonts w:ascii="Monaco" w:eastAsiaTheme="majorEastAsia" w:hAnsi="Monaco" w:cs="Monaco"/>
                    <w:color w:val="243F60" w:themeColor="accent1" w:themeShade="7F"/>
                    <w:sz w:val="32"/>
                    <w:szCs w:val="32"/>
                    <w:lang w:val="en-US"/>
                  </w:rPr>
                </w:rPrChange>
              </w:rPr>
            </w:pPr>
            <w:ins w:id="2138" w:author="Borja Gonzalez" w:date="2017-09-28T18:53:00Z">
              <w:r w:rsidRPr="0079203F">
                <w:rPr>
                  <w:rFonts w:ascii="Monaco" w:hAnsi="Monaco" w:cs="Monaco"/>
                  <w:noProof/>
                  <w:sz w:val="20"/>
                  <w:szCs w:val="20"/>
                  <w:lang w:val="es-ES"/>
                  <w:rPrChange w:id="2139" w:author="Rodrigo García" w:date="2017-09-29T10:05:00Z">
                    <w:rPr>
                      <w:rFonts w:ascii="Monaco" w:hAnsi="Monaco" w:cs="Monaco"/>
                      <w:sz w:val="32"/>
                      <w:szCs w:val="32"/>
                      <w:lang w:val="en-US"/>
                    </w:rPr>
                  </w:rPrChange>
                </w:rPr>
                <w:tab/>
              </w:r>
              <w:r w:rsidRPr="0079203F">
                <w:rPr>
                  <w:rFonts w:ascii="Monaco" w:hAnsi="Monaco" w:cs="Monaco"/>
                  <w:b/>
                  <w:bCs/>
                  <w:noProof/>
                  <w:color w:val="204A87"/>
                  <w:sz w:val="20"/>
                  <w:szCs w:val="20"/>
                  <w:lang w:val="es-ES"/>
                  <w:rPrChange w:id="2140"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14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42"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143"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144"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145"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46" w:author="Rodrigo García" w:date="2017-09-29T10:05:00Z">
                    <w:rPr>
                      <w:rFonts w:ascii="Monaco" w:hAnsi="Monaco" w:cs="Monaco"/>
                      <w:color w:val="000000"/>
                      <w:sz w:val="32"/>
                      <w:szCs w:val="32"/>
                      <w:lang w:val="en-US"/>
                    </w:rPr>
                  </w:rPrChange>
                </w:rPr>
                <w:t>confirm</w:t>
              </w:r>
              <w:r w:rsidRPr="0079203F">
                <w:rPr>
                  <w:rFonts w:ascii="Monaco" w:hAnsi="Monaco" w:cs="Monaco"/>
                  <w:b/>
                  <w:bCs/>
                  <w:noProof/>
                  <w:color w:val="000000"/>
                  <w:sz w:val="20"/>
                  <w:szCs w:val="20"/>
                  <w:lang w:val="es-ES"/>
                  <w:rPrChange w:id="2147"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48"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rFonts w:ascii="Monaco" w:hAnsi="Monaco" w:cs="Monaco"/>
                  <w:b/>
                  <w:bCs/>
                  <w:noProof/>
                  <w:color w:val="000000"/>
                  <w:sz w:val="20"/>
                  <w:szCs w:val="20"/>
                  <w:lang w:val="es-ES"/>
                  <w:rPrChange w:id="2149"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rsidP="00AD3CBB">
            <w:pPr>
              <w:keepNext/>
              <w:keepLines/>
              <w:widowControl w:val="0"/>
              <w:autoSpaceDE w:val="0"/>
              <w:autoSpaceDN w:val="0"/>
              <w:adjustRightInd w:val="0"/>
              <w:spacing w:before="200"/>
              <w:outlineLvl w:val="4"/>
              <w:rPr>
                <w:ins w:id="2150" w:author="Borja Gonzalez" w:date="2017-09-28T18:53:00Z"/>
                <w:rFonts w:ascii="Monaco" w:hAnsi="Monaco" w:cs="Monaco"/>
                <w:noProof/>
                <w:sz w:val="20"/>
                <w:szCs w:val="20"/>
                <w:lang w:val="es-ES"/>
                <w:rPrChange w:id="2151" w:author="Rodrigo García" w:date="2017-09-29T10:05:00Z">
                  <w:rPr>
                    <w:ins w:id="2152" w:author="Borja Gonzalez" w:date="2017-09-28T18:53:00Z"/>
                    <w:rFonts w:ascii="Monaco" w:eastAsiaTheme="majorEastAsia" w:hAnsi="Monaco" w:cs="Monaco"/>
                    <w:color w:val="243F60" w:themeColor="accent1" w:themeShade="7F"/>
                    <w:sz w:val="32"/>
                    <w:szCs w:val="32"/>
                    <w:lang w:val="en-US"/>
                  </w:rPr>
                </w:rPrChange>
              </w:rPr>
            </w:pPr>
            <w:ins w:id="2153" w:author="Borja Gonzalez" w:date="2017-09-28T18:53:00Z">
              <w:r w:rsidRPr="0079203F">
                <w:rPr>
                  <w:rFonts w:ascii="Monaco" w:hAnsi="Monaco" w:cs="Monaco"/>
                  <w:noProof/>
                  <w:sz w:val="20"/>
                  <w:szCs w:val="20"/>
                  <w:lang w:val="es-ES"/>
                  <w:rPrChange w:id="2154"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155" w:author="Rodrigo García" w:date="2017-09-29T10:05:00Z">
                    <w:rPr>
                      <w:rFonts w:ascii="Monaco" w:hAnsi="Monaco" w:cs="Monaco"/>
                      <w:b/>
                      <w:bCs/>
                      <w:color w:val="204A87"/>
                      <w:sz w:val="32"/>
                      <w:szCs w:val="32"/>
                      <w:lang w:val="en-US"/>
                    </w:rPr>
                  </w:rPrChange>
                </w:rPr>
                <w:t>if</w:t>
              </w:r>
              <w:r w:rsidRPr="0079203F">
                <w:rPr>
                  <w:rFonts w:ascii="Monaco" w:hAnsi="Monaco" w:cs="Monaco"/>
                  <w:noProof/>
                  <w:sz w:val="20"/>
                  <w:szCs w:val="20"/>
                  <w:lang w:val="es-ES"/>
                  <w:rPrChange w:id="2156"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157"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58" w:author="Rodrigo García" w:date="2017-09-29T10:05:00Z">
                    <w:rPr>
                      <w:rFonts w:ascii="Monaco" w:hAnsi="Monaco" w:cs="Monaco"/>
                      <w:color w:val="000000"/>
                      <w:sz w:val="32"/>
                      <w:szCs w:val="32"/>
                      <w:lang w:val="en-US"/>
                    </w:rPr>
                  </w:rPrChange>
                </w:rPr>
                <w:t>y</w:t>
              </w:r>
              <w:r w:rsidRPr="0079203F">
                <w:rPr>
                  <w:rFonts w:ascii="Monaco" w:hAnsi="Monaco" w:cs="Monaco"/>
                  <w:noProof/>
                  <w:sz w:val="20"/>
                  <w:szCs w:val="20"/>
                  <w:lang w:val="es-ES"/>
                  <w:rPrChange w:id="2159"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160"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161"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162" w:author="Rodrigo García" w:date="2017-09-29T10:05:00Z">
                    <w:rPr>
                      <w:rFonts w:ascii="Monaco" w:hAnsi="Monaco" w:cs="Monaco"/>
                      <w:b/>
                      <w:bCs/>
                      <w:color w:val="204A87"/>
                      <w:sz w:val="32"/>
                      <w:szCs w:val="32"/>
                      <w:lang w:val="en-US"/>
                    </w:rPr>
                  </w:rPrChange>
                </w:rPr>
                <w:t>true</w:t>
              </w:r>
              <w:r w:rsidRPr="0079203F">
                <w:rPr>
                  <w:rFonts w:ascii="Monaco" w:hAnsi="Monaco" w:cs="Monaco"/>
                  <w:b/>
                  <w:bCs/>
                  <w:noProof/>
                  <w:color w:val="000000"/>
                  <w:sz w:val="20"/>
                  <w:szCs w:val="20"/>
                  <w:lang w:val="es-ES"/>
                  <w:rPrChange w:id="2163"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rsidP="00AD3CBB">
            <w:pPr>
              <w:widowControl w:val="0"/>
              <w:autoSpaceDE w:val="0"/>
              <w:autoSpaceDN w:val="0"/>
              <w:adjustRightInd w:val="0"/>
              <w:rPr>
                <w:ins w:id="2164" w:author="Borja Gonzalez" w:date="2017-09-28T18:53:00Z"/>
                <w:rFonts w:ascii="Monaco" w:hAnsi="Monaco" w:cs="Monaco"/>
                <w:noProof/>
                <w:sz w:val="20"/>
                <w:szCs w:val="20"/>
                <w:lang w:val="es-ES"/>
                <w:rPrChange w:id="2165" w:author="Rodrigo García" w:date="2017-09-29T10:05:00Z">
                  <w:rPr>
                    <w:ins w:id="2166" w:author="Borja Gonzalez" w:date="2017-09-28T18:53:00Z"/>
                    <w:rFonts w:ascii="Monaco" w:hAnsi="Monaco" w:cs="Monaco"/>
                    <w:sz w:val="32"/>
                    <w:szCs w:val="32"/>
                    <w:lang w:val="en-US"/>
                  </w:rPr>
                </w:rPrChange>
              </w:rPr>
            </w:pPr>
          </w:p>
          <w:p w14:paraId="5E02C6E9" w14:textId="77777777" w:rsidR="00AD3CBB" w:rsidRPr="00AD3CBB" w:rsidRDefault="00AD3CBB" w:rsidP="00AD3CBB">
            <w:pPr>
              <w:keepNext/>
              <w:keepLines/>
              <w:widowControl w:val="0"/>
              <w:autoSpaceDE w:val="0"/>
              <w:autoSpaceDN w:val="0"/>
              <w:adjustRightInd w:val="0"/>
              <w:spacing w:before="200"/>
              <w:outlineLvl w:val="4"/>
              <w:rPr>
                <w:ins w:id="2167" w:author="Borja Gonzalez" w:date="2017-09-28T18:53:00Z"/>
                <w:rFonts w:ascii="Monaco" w:hAnsi="Monaco" w:cs="Monaco"/>
                <w:noProof/>
                <w:sz w:val="20"/>
                <w:szCs w:val="20"/>
                <w:lang w:val="en-US"/>
                <w:rPrChange w:id="2168" w:author="Borja Gonzalez" w:date="2017-09-28T18:55:00Z">
                  <w:rPr>
                    <w:ins w:id="2169" w:author="Borja Gonzalez" w:date="2017-09-28T18:53:00Z"/>
                    <w:rFonts w:ascii="Monaco" w:eastAsiaTheme="majorEastAsia" w:hAnsi="Monaco" w:cs="Monaco"/>
                    <w:color w:val="243F60" w:themeColor="accent1" w:themeShade="7F"/>
                    <w:sz w:val="32"/>
                    <w:szCs w:val="32"/>
                    <w:lang w:val="en-US"/>
                  </w:rPr>
                </w:rPrChange>
              </w:rPr>
            </w:pPr>
            <w:ins w:id="2170" w:author="Borja Gonzalez" w:date="2017-09-28T18:53:00Z">
              <w:r w:rsidRPr="0079203F">
                <w:rPr>
                  <w:rFonts w:ascii="Monaco" w:hAnsi="Monaco" w:cs="Monaco"/>
                  <w:noProof/>
                  <w:sz w:val="20"/>
                  <w:szCs w:val="20"/>
                  <w:lang w:val="es-ES"/>
                  <w:rPrChange w:id="2171"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172" w:author="Rodrigo García" w:date="2017-09-29T10:05:00Z">
                    <w:rPr>
                      <w:rFonts w:ascii="Monaco" w:hAnsi="Monaco" w:cs="Monaco"/>
                      <w:sz w:val="32"/>
                      <w:szCs w:val="32"/>
                      <w:lang w:val="en-US"/>
                    </w:rPr>
                  </w:rPrChange>
                </w:rPr>
                <w:tab/>
              </w:r>
              <w:r w:rsidRPr="00AD3CBB">
                <w:rPr>
                  <w:rFonts w:ascii="Monaco" w:hAnsi="Monaco" w:cs="Monaco"/>
                  <w:b/>
                  <w:bCs/>
                  <w:noProof/>
                  <w:color w:val="204A87"/>
                  <w:sz w:val="20"/>
                  <w:szCs w:val="20"/>
                  <w:lang w:val="en-US"/>
                  <w:rPrChange w:id="2173"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217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175"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2176"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2177"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217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179"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218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181"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2182"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183"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2184"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2185"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rsidP="00AD3CBB">
            <w:pPr>
              <w:keepNext/>
              <w:keepLines/>
              <w:widowControl w:val="0"/>
              <w:autoSpaceDE w:val="0"/>
              <w:autoSpaceDN w:val="0"/>
              <w:adjustRightInd w:val="0"/>
              <w:spacing w:before="200"/>
              <w:outlineLvl w:val="4"/>
              <w:rPr>
                <w:ins w:id="2186" w:author="Borja Gonzalez" w:date="2017-09-28T18:53:00Z"/>
                <w:rFonts w:ascii="Monaco" w:hAnsi="Monaco" w:cs="Monaco"/>
                <w:noProof/>
                <w:sz w:val="20"/>
                <w:szCs w:val="20"/>
                <w:lang w:val="es-ES"/>
                <w:rPrChange w:id="2187" w:author="Rodrigo García" w:date="2017-09-29T10:05:00Z">
                  <w:rPr>
                    <w:ins w:id="2188" w:author="Borja Gonzalez" w:date="2017-09-28T18:53:00Z"/>
                    <w:rFonts w:ascii="Monaco" w:eastAsiaTheme="majorEastAsia" w:hAnsi="Monaco" w:cs="Monaco"/>
                    <w:color w:val="243F60" w:themeColor="accent1" w:themeShade="7F"/>
                    <w:sz w:val="32"/>
                    <w:szCs w:val="32"/>
                    <w:lang w:val="en-US"/>
                  </w:rPr>
                </w:rPrChange>
              </w:rPr>
            </w:pPr>
            <w:ins w:id="2189" w:author="Borja Gonzalez" w:date="2017-09-28T18:53:00Z">
              <w:r w:rsidRPr="00AD3CBB">
                <w:rPr>
                  <w:rFonts w:ascii="Monaco" w:hAnsi="Monaco" w:cs="Monaco"/>
                  <w:noProof/>
                  <w:sz w:val="20"/>
                  <w:szCs w:val="20"/>
                  <w:lang w:val="en-US"/>
                  <w:rPrChange w:id="2190"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191"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192"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193"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194"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195"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noProof/>
                  <w:color w:val="000000"/>
                  <w:sz w:val="20"/>
                  <w:szCs w:val="20"/>
                  <w:lang w:val="es-ES"/>
                  <w:rPrChange w:id="2196"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197"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rsidP="00AD3CBB">
            <w:pPr>
              <w:keepNext/>
              <w:keepLines/>
              <w:widowControl w:val="0"/>
              <w:autoSpaceDE w:val="0"/>
              <w:autoSpaceDN w:val="0"/>
              <w:adjustRightInd w:val="0"/>
              <w:spacing w:before="200"/>
              <w:outlineLvl w:val="4"/>
              <w:rPr>
                <w:ins w:id="2198" w:author="Borja Gonzalez" w:date="2017-09-28T18:53:00Z"/>
                <w:rFonts w:ascii="Monaco" w:hAnsi="Monaco" w:cs="Monaco"/>
                <w:noProof/>
                <w:sz w:val="20"/>
                <w:szCs w:val="20"/>
                <w:lang w:val="en-US"/>
                <w:rPrChange w:id="2199" w:author="Borja Gonzalez" w:date="2017-09-28T18:55:00Z">
                  <w:rPr>
                    <w:ins w:id="2200" w:author="Borja Gonzalez" w:date="2017-09-28T18:53:00Z"/>
                    <w:rFonts w:ascii="Monaco" w:eastAsiaTheme="majorEastAsia" w:hAnsi="Monaco" w:cs="Monaco"/>
                    <w:color w:val="243F60" w:themeColor="accent1" w:themeShade="7F"/>
                    <w:sz w:val="32"/>
                    <w:szCs w:val="32"/>
                    <w:lang w:val="en-US"/>
                  </w:rPr>
                </w:rPrChange>
              </w:rPr>
            </w:pPr>
            <w:ins w:id="2201" w:author="Borja Gonzalez" w:date="2017-09-28T18:53:00Z">
              <w:r w:rsidRPr="0079203F">
                <w:rPr>
                  <w:rFonts w:ascii="Monaco" w:hAnsi="Monaco" w:cs="Monaco"/>
                  <w:noProof/>
                  <w:sz w:val="20"/>
                  <w:szCs w:val="20"/>
                  <w:lang w:val="es-ES"/>
                  <w:rPrChange w:id="2202"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203"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220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205"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2206"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207"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2208"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2209"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221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211"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2212"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2213"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rsidP="00AD3CBB">
            <w:pPr>
              <w:keepNext/>
              <w:keepLines/>
              <w:widowControl w:val="0"/>
              <w:autoSpaceDE w:val="0"/>
              <w:autoSpaceDN w:val="0"/>
              <w:adjustRightInd w:val="0"/>
              <w:spacing w:before="200"/>
              <w:outlineLvl w:val="4"/>
              <w:rPr>
                <w:ins w:id="2214" w:author="Borja Gonzalez" w:date="2017-09-28T18:53:00Z"/>
                <w:rFonts w:ascii="Monaco" w:hAnsi="Monaco" w:cs="Monaco"/>
                <w:noProof/>
                <w:sz w:val="20"/>
                <w:szCs w:val="20"/>
                <w:lang w:val="es-ES"/>
                <w:rPrChange w:id="2215" w:author="Rodrigo García" w:date="2017-09-29T10:05:00Z">
                  <w:rPr>
                    <w:ins w:id="2216" w:author="Borja Gonzalez" w:date="2017-09-28T18:53:00Z"/>
                    <w:rFonts w:ascii="Monaco" w:eastAsiaTheme="majorEastAsia" w:hAnsi="Monaco" w:cs="Monaco"/>
                    <w:color w:val="243F60" w:themeColor="accent1" w:themeShade="7F"/>
                    <w:sz w:val="32"/>
                    <w:szCs w:val="32"/>
                    <w:lang w:val="en-US"/>
                  </w:rPr>
                </w:rPrChange>
              </w:rPr>
            </w:pPr>
            <w:ins w:id="2217" w:author="Borja Gonzalez" w:date="2017-09-28T18:53:00Z">
              <w:r w:rsidRPr="00AD3CBB">
                <w:rPr>
                  <w:rFonts w:ascii="Monaco" w:hAnsi="Monaco" w:cs="Monaco"/>
                  <w:noProof/>
                  <w:sz w:val="20"/>
                  <w:szCs w:val="20"/>
                  <w:lang w:val="en-US"/>
                  <w:rPrChange w:id="2218"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19"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220"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221"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222"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223"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noProof/>
                  <w:color w:val="000000"/>
                  <w:sz w:val="20"/>
                  <w:szCs w:val="20"/>
                  <w:lang w:val="es-ES"/>
                  <w:rPrChange w:id="2224"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rsidP="00AD3CBB">
            <w:pPr>
              <w:widowControl w:val="0"/>
              <w:autoSpaceDE w:val="0"/>
              <w:autoSpaceDN w:val="0"/>
              <w:adjustRightInd w:val="0"/>
              <w:rPr>
                <w:ins w:id="2225" w:author="Borja Gonzalez" w:date="2017-09-28T18:53:00Z"/>
                <w:rFonts w:ascii="Monaco" w:hAnsi="Monaco" w:cs="Monaco"/>
                <w:noProof/>
                <w:sz w:val="20"/>
                <w:szCs w:val="20"/>
                <w:lang w:val="en-US"/>
                <w:rPrChange w:id="2226" w:author="Borja Gonzalez" w:date="2017-09-28T18:55:00Z">
                  <w:rPr>
                    <w:ins w:id="2227" w:author="Borja Gonzalez" w:date="2017-09-28T18:53:00Z"/>
                    <w:rFonts w:ascii="Monaco" w:hAnsi="Monaco" w:cs="Monaco"/>
                    <w:sz w:val="32"/>
                    <w:szCs w:val="32"/>
                    <w:lang w:val="en-US"/>
                  </w:rPr>
                </w:rPrChange>
              </w:rPr>
            </w:pPr>
            <w:ins w:id="2228" w:author="Borja Gonzalez" w:date="2017-09-28T18:53:00Z">
              <w:r w:rsidRPr="0079203F">
                <w:rPr>
                  <w:rFonts w:ascii="Monaco" w:hAnsi="Monaco" w:cs="Monaco"/>
                  <w:noProof/>
                  <w:sz w:val="20"/>
                  <w:szCs w:val="20"/>
                  <w:lang w:val="es-ES"/>
                  <w:rPrChange w:id="2229"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230"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2231"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2232"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223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234"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223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236"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223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238"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2239"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keepNext/>
              <w:keepLines/>
              <w:widowControl w:val="0"/>
              <w:autoSpaceDE w:val="0"/>
              <w:autoSpaceDN w:val="0"/>
              <w:adjustRightInd w:val="0"/>
              <w:spacing w:before="200"/>
              <w:outlineLvl w:val="4"/>
              <w:rPr>
                <w:ins w:id="2240" w:author="Borja Gonzalez" w:date="2017-09-28T18:53:00Z"/>
                <w:rFonts w:ascii="Monaco" w:hAnsi="Monaco" w:cs="Monaco"/>
                <w:i/>
                <w:iCs/>
                <w:noProof/>
                <w:color w:val="8F5902"/>
                <w:sz w:val="20"/>
                <w:szCs w:val="20"/>
                <w:lang w:val="en-US"/>
                <w:rPrChange w:id="2241" w:author="Borja Gonzalez" w:date="2017-09-28T18:55:00Z">
                  <w:rPr>
                    <w:ins w:id="2242" w:author="Borja Gonzalez" w:date="2017-09-28T18:53:00Z"/>
                    <w:rFonts w:ascii="Monaco" w:eastAsiaTheme="majorEastAsia" w:hAnsi="Monaco" w:cs="Monaco"/>
                    <w:i/>
                    <w:iCs/>
                    <w:color w:val="8F5902"/>
                    <w:sz w:val="32"/>
                    <w:szCs w:val="32"/>
                    <w:lang w:val="en-US"/>
                  </w:rPr>
                </w:rPrChange>
              </w:rPr>
            </w:pPr>
            <w:ins w:id="2243" w:author="Borja Gonzalez" w:date="2017-09-28T18:53:00Z">
              <w:r w:rsidRPr="00AD3CBB">
                <w:rPr>
                  <w:rFonts w:ascii="Monaco" w:hAnsi="Monaco" w:cs="Monaco"/>
                  <w:noProof/>
                  <w:sz w:val="20"/>
                  <w:szCs w:val="20"/>
                  <w:lang w:val="en-US"/>
                  <w:rPrChange w:id="2244"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2245"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rsidP="00AD3CBB">
            <w:pPr>
              <w:keepNext/>
              <w:keepLines/>
              <w:widowControl w:val="0"/>
              <w:autoSpaceDE w:val="0"/>
              <w:autoSpaceDN w:val="0"/>
              <w:adjustRightInd w:val="0"/>
              <w:spacing w:before="200"/>
              <w:outlineLvl w:val="4"/>
              <w:rPr>
                <w:ins w:id="2246" w:author="Borja Gonzalez" w:date="2017-09-28T18:53:00Z"/>
                <w:rFonts w:ascii="Monaco" w:hAnsi="Monaco" w:cs="Monaco"/>
                <w:noProof/>
                <w:sz w:val="20"/>
                <w:szCs w:val="20"/>
                <w:lang w:val="es-ES"/>
                <w:rPrChange w:id="2247" w:author="Rodrigo García" w:date="2017-09-29T10:05:00Z">
                  <w:rPr>
                    <w:ins w:id="2248" w:author="Borja Gonzalez" w:date="2017-09-28T18:53:00Z"/>
                    <w:rFonts w:ascii="Monaco" w:eastAsiaTheme="majorEastAsia" w:hAnsi="Monaco" w:cs="Monaco"/>
                    <w:color w:val="243F60" w:themeColor="accent1" w:themeShade="7F"/>
                    <w:sz w:val="32"/>
                    <w:szCs w:val="32"/>
                    <w:lang w:val="en-US"/>
                  </w:rPr>
                </w:rPrChange>
              </w:rPr>
            </w:pPr>
            <w:ins w:id="2249" w:author="Borja Gonzalez" w:date="2017-09-28T18:53:00Z">
              <w:r w:rsidRPr="00AD3CBB">
                <w:rPr>
                  <w:rFonts w:ascii="Monaco" w:hAnsi="Monaco" w:cs="Monaco"/>
                  <w:noProof/>
                  <w:sz w:val="20"/>
                  <w:szCs w:val="20"/>
                  <w:lang w:val="en-US"/>
                  <w:rPrChange w:id="2250" w:author="Borja Gonzalez" w:date="2017-09-28T18:5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251"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rsidP="00AD3CBB">
            <w:pPr>
              <w:widowControl w:val="0"/>
              <w:autoSpaceDE w:val="0"/>
              <w:autoSpaceDN w:val="0"/>
              <w:adjustRightInd w:val="0"/>
              <w:rPr>
                <w:ins w:id="2252" w:author="Borja Gonzalez" w:date="2017-09-28T18:53:00Z"/>
                <w:rFonts w:ascii="Monaco" w:hAnsi="Monaco" w:cs="Monaco"/>
                <w:noProof/>
                <w:sz w:val="20"/>
                <w:szCs w:val="20"/>
                <w:lang w:val="es-ES"/>
                <w:rPrChange w:id="2253" w:author="Rodrigo García" w:date="2017-09-29T10:05:00Z">
                  <w:rPr>
                    <w:ins w:id="2254" w:author="Borja Gonzalez" w:date="2017-09-28T18:53:00Z"/>
                    <w:rFonts w:ascii="Monaco" w:hAnsi="Monaco" w:cs="Monaco"/>
                    <w:sz w:val="32"/>
                    <w:szCs w:val="32"/>
                    <w:lang w:val="en-US"/>
                  </w:rPr>
                </w:rPrChange>
              </w:rPr>
            </w:pPr>
          </w:p>
          <w:p w14:paraId="00663E33" w14:textId="77777777" w:rsidR="00AD3CBB" w:rsidRPr="0079203F" w:rsidRDefault="00AD3CBB" w:rsidP="00AD3CBB">
            <w:pPr>
              <w:keepNext/>
              <w:keepLines/>
              <w:widowControl w:val="0"/>
              <w:autoSpaceDE w:val="0"/>
              <w:autoSpaceDN w:val="0"/>
              <w:adjustRightInd w:val="0"/>
              <w:spacing w:before="200"/>
              <w:outlineLvl w:val="4"/>
              <w:rPr>
                <w:ins w:id="2255" w:author="Borja Gonzalez" w:date="2017-09-28T18:53:00Z"/>
                <w:rFonts w:ascii="Monaco" w:hAnsi="Monaco" w:cs="Monaco"/>
                <w:noProof/>
                <w:sz w:val="20"/>
                <w:szCs w:val="20"/>
                <w:lang w:val="es-ES"/>
                <w:rPrChange w:id="2256" w:author="Rodrigo García" w:date="2017-09-29T10:05:00Z">
                  <w:rPr>
                    <w:ins w:id="2257" w:author="Borja Gonzalez" w:date="2017-09-28T18:53:00Z"/>
                    <w:rFonts w:ascii="Monaco" w:eastAsiaTheme="majorEastAsia" w:hAnsi="Monaco" w:cs="Monaco"/>
                    <w:color w:val="243F60" w:themeColor="accent1" w:themeShade="7F"/>
                    <w:sz w:val="32"/>
                    <w:szCs w:val="32"/>
                    <w:lang w:val="en-US"/>
                  </w:rPr>
                </w:rPrChange>
              </w:rPr>
            </w:pPr>
            <w:ins w:id="2258" w:author="Borja Gonzalez" w:date="2017-09-28T18:53:00Z">
              <w:r w:rsidRPr="0079203F">
                <w:rPr>
                  <w:rFonts w:ascii="Monaco" w:hAnsi="Monaco" w:cs="Monaco"/>
                  <w:noProof/>
                  <w:sz w:val="20"/>
                  <w:szCs w:val="20"/>
                  <w:lang w:val="es-ES"/>
                  <w:rPrChange w:id="2259"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260" w:author="Rodrigo García" w:date="2017-09-29T10:05:00Z">
                    <w:rPr>
                      <w:rFonts w:ascii="Monaco" w:hAnsi="Monaco" w:cs="Monaco"/>
                      <w:b/>
                      <w:bCs/>
                      <w:color w:val="204A87"/>
                      <w:sz w:val="32"/>
                      <w:szCs w:val="32"/>
                      <w:lang w:val="en-US"/>
                    </w:rPr>
                  </w:rPrChange>
                </w:rPr>
                <w:t>var</w:t>
              </w:r>
              <w:r w:rsidRPr="0079203F">
                <w:rPr>
                  <w:rFonts w:ascii="Monaco" w:hAnsi="Monaco" w:cs="Monaco"/>
                  <w:noProof/>
                  <w:sz w:val="20"/>
                  <w:szCs w:val="20"/>
                  <w:lang w:val="es-ES"/>
                  <w:rPrChange w:id="2261"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62" w:author="Rodrigo García" w:date="2017-09-29T10:05:00Z">
                    <w:rPr>
                      <w:rFonts w:ascii="Monaco" w:hAnsi="Monaco" w:cs="Monaco"/>
                      <w:color w:val="000000"/>
                      <w:sz w:val="32"/>
                      <w:szCs w:val="32"/>
                      <w:lang w:val="en-US"/>
                    </w:rPr>
                  </w:rPrChange>
                </w:rPr>
                <w:t>data</w:t>
              </w:r>
              <w:r w:rsidRPr="0079203F">
                <w:rPr>
                  <w:rFonts w:ascii="Monaco" w:hAnsi="Monaco" w:cs="Monaco"/>
                  <w:noProof/>
                  <w:sz w:val="20"/>
                  <w:szCs w:val="20"/>
                  <w:lang w:val="es-ES"/>
                  <w:rPrChange w:id="2263" w:author="Rodrigo García" w:date="2017-09-29T10:05:00Z">
                    <w:rPr>
                      <w:rFonts w:ascii="Monaco" w:hAnsi="Monaco" w:cs="Monaco"/>
                      <w:sz w:val="32"/>
                      <w:szCs w:val="32"/>
                      <w:lang w:val="en-US"/>
                    </w:rPr>
                  </w:rPrChange>
                </w:rPr>
                <w:t xml:space="preserve"> </w:t>
              </w:r>
              <w:r w:rsidRPr="0079203F">
                <w:rPr>
                  <w:rFonts w:ascii="Monaco" w:hAnsi="Monaco" w:cs="Monaco"/>
                  <w:b/>
                  <w:bCs/>
                  <w:noProof/>
                  <w:color w:val="CE5C00"/>
                  <w:sz w:val="20"/>
                  <w:szCs w:val="20"/>
                  <w:lang w:val="es-ES"/>
                  <w:rPrChange w:id="2264"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65"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266"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267"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rsidP="00AD3CBB">
            <w:pPr>
              <w:keepNext/>
              <w:keepLines/>
              <w:widowControl w:val="0"/>
              <w:autoSpaceDE w:val="0"/>
              <w:autoSpaceDN w:val="0"/>
              <w:adjustRightInd w:val="0"/>
              <w:spacing w:before="200"/>
              <w:outlineLvl w:val="4"/>
              <w:rPr>
                <w:ins w:id="2268" w:author="Borja Gonzalez" w:date="2017-09-28T18:53:00Z"/>
                <w:rFonts w:ascii="Monaco" w:hAnsi="Monaco" w:cs="Monaco"/>
                <w:noProof/>
                <w:sz w:val="20"/>
                <w:szCs w:val="20"/>
                <w:lang w:val="es-ES"/>
                <w:rPrChange w:id="2269" w:author="Rodrigo García" w:date="2017-09-29T10:05:00Z">
                  <w:rPr>
                    <w:ins w:id="2270" w:author="Borja Gonzalez" w:date="2017-09-28T18:53:00Z"/>
                    <w:rFonts w:ascii="Monaco" w:eastAsiaTheme="majorEastAsia" w:hAnsi="Monaco" w:cs="Monaco"/>
                    <w:color w:val="243F60" w:themeColor="accent1" w:themeShade="7F"/>
                    <w:sz w:val="32"/>
                    <w:szCs w:val="32"/>
                    <w:lang w:val="en-US"/>
                  </w:rPr>
                </w:rPrChange>
              </w:rPr>
            </w:pPr>
            <w:ins w:id="2271" w:author="Borja Gonzalez" w:date="2017-09-28T18:53:00Z">
              <w:r w:rsidRPr="0079203F">
                <w:rPr>
                  <w:rFonts w:ascii="Monaco" w:hAnsi="Monaco" w:cs="Monaco"/>
                  <w:noProof/>
                  <w:sz w:val="20"/>
                  <w:szCs w:val="20"/>
                  <w:lang w:val="es-ES"/>
                  <w:rPrChange w:id="2272" w:author="Rodrigo García" w:date="2017-09-29T10:05:00Z">
                    <w:rPr>
                      <w:rFonts w:ascii="Monaco" w:hAnsi="Monaco" w:cs="Monaco"/>
                      <w:sz w:val="32"/>
                      <w:szCs w:val="32"/>
                      <w:lang w:val="en-US"/>
                    </w:rPr>
                  </w:rPrChange>
                </w:rPr>
                <w:t xml:space="preserve">            </w:t>
              </w:r>
              <w:r w:rsidRPr="0079203F">
                <w:rPr>
                  <w:rFonts w:ascii="Monaco" w:hAnsi="Monaco" w:cs="Monaco"/>
                  <w:noProof/>
                  <w:sz w:val="20"/>
                  <w:szCs w:val="20"/>
                  <w:lang w:val="es-ES"/>
                  <w:rPrChange w:id="2273" w:author="Rodrigo García" w:date="2017-09-29T10:05:00Z">
                    <w:rPr>
                      <w:rFonts w:ascii="Monaco" w:hAnsi="Monaco" w:cs="Monaco"/>
                      <w:sz w:val="32"/>
                      <w:szCs w:val="32"/>
                      <w:lang w:val="en-US"/>
                    </w:rPr>
                  </w:rPrChange>
                </w:rPr>
                <w:tab/>
              </w:r>
              <w:r w:rsidRPr="0079203F">
                <w:rPr>
                  <w:rFonts w:ascii="Monaco" w:hAnsi="Monaco" w:cs="Monaco"/>
                  <w:noProof/>
                  <w:color w:val="000000"/>
                  <w:sz w:val="20"/>
                  <w:szCs w:val="20"/>
                  <w:lang w:val="es-ES"/>
                  <w:rPrChange w:id="2274" w:author="Rodrigo García" w:date="2017-09-29T10:05:00Z">
                    <w:rPr>
                      <w:rFonts w:ascii="Monaco" w:hAnsi="Monaco" w:cs="Monaco"/>
                      <w:color w:val="000000"/>
                      <w:sz w:val="32"/>
                      <w:szCs w:val="32"/>
                      <w:lang w:val="en-US"/>
                    </w:rPr>
                  </w:rPrChange>
                </w:rPr>
                <w:t>operacion</w:t>
              </w:r>
              <w:r w:rsidRPr="0079203F">
                <w:rPr>
                  <w:rFonts w:ascii="Monaco" w:hAnsi="Monaco" w:cs="Monaco"/>
                  <w:b/>
                  <w:bCs/>
                  <w:noProof/>
                  <w:color w:val="CE5C00"/>
                  <w:sz w:val="20"/>
                  <w:szCs w:val="20"/>
                  <w:lang w:val="es-ES"/>
                  <w:rPrChange w:id="2275"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76" w:author="Rodrigo García" w:date="2017-09-29T10:05:00Z">
                    <w:rPr>
                      <w:rFonts w:ascii="Monaco" w:hAnsi="Monaco" w:cs="Monaco"/>
                      <w:sz w:val="32"/>
                      <w:szCs w:val="32"/>
                      <w:lang w:val="en-US"/>
                    </w:rPr>
                  </w:rPrChange>
                </w:rPr>
                <w:t xml:space="preserve"> </w:t>
              </w:r>
              <w:r w:rsidRPr="0079203F">
                <w:rPr>
                  <w:rFonts w:ascii="Monaco" w:hAnsi="Monaco" w:cs="Monaco"/>
                  <w:noProof/>
                  <w:color w:val="4E9A06"/>
                  <w:sz w:val="20"/>
                  <w:szCs w:val="20"/>
                  <w:lang w:val="es-ES"/>
                  <w:rPrChange w:id="2277" w:author="Rodrigo García" w:date="2017-09-29T10:05:00Z">
                    <w:rPr>
                      <w:rFonts w:ascii="Monaco" w:hAnsi="Monaco" w:cs="Monaco"/>
                      <w:color w:val="4E9A06"/>
                      <w:sz w:val="32"/>
                      <w:szCs w:val="32"/>
                      <w:lang w:val="en-US"/>
                    </w:rPr>
                  </w:rPrChange>
                </w:rPr>
                <w:t>"Borrar paciente"</w:t>
              </w:r>
              <w:r w:rsidRPr="0079203F">
                <w:rPr>
                  <w:rFonts w:ascii="Monaco" w:hAnsi="Monaco" w:cs="Monaco"/>
                  <w:b/>
                  <w:bCs/>
                  <w:noProof/>
                  <w:color w:val="000000"/>
                  <w:sz w:val="20"/>
                  <w:szCs w:val="20"/>
                  <w:lang w:val="es-ES"/>
                  <w:rPrChange w:id="2278"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279"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rsidP="00AD3CBB">
            <w:pPr>
              <w:keepNext/>
              <w:keepLines/>
              <w:widowControl w:val="0"/>
              <w:autoSpaceDE w:val="0"/>
              <w:autoSpaceDN w:val="0"/>
              <w:adjustRightInd w:val="0"/>
              <w:spacing w:before="200"/>
              <w:outlineLvl w:val="4"/>
              <w:rPr>
                <w:ins w:id="2280" w:author="Borja Gonzalez" w:date="2017-09-28T18:53:00Z"/>
                <w:rFonts w:ascii="Monaco" w:hAnsi="Monaco" w:cs="Monaco"/>
                <w:noProof/>
                <w:sz w:val="20"/>
                <w:szCs w:val="20"/>
                <w:lang w:val="es-ES"/>
                <w:rPrChange w:id="2281" w:author="Rodrigo García" w:date="2017-09-29T10:05:00Z">
                  <w:rPr>
                    <w:ins w:id="2282" w:author="Borja Gonzalez" w:date="2017-09-28T18:53:00Z"/>
                    <w:rFonts w:ascii="Monaco" w:eastAsiaTheme="majorEastAsia" w:hAnsi="Monaco" w:cs="Monaco"/>
                    <w:color w:val="243F60" w:themeColor="accent1" w:themeShade="7F"/>
                    <w:sz w:val="32"/>
                    <w:szCs w:val="32"/>
                    <w:lang w:val="en-US"/>
                  </w:rPr>
                </w:rPrChange>
              </w:rPr>
            </w:pPr>
            <w:ins w:id="2283" w:author="Borja Gonzalez" w:date="2017-09-28T18:53:00Z">
              <w:r w:rsidRPr="0079203F">
                <w:rPr>
                  <w:rFonts w:ascii="Monaco" w:hAnsi="Monaco" w:cs="Monaco"/>
                  <w:noProof/>
                  <w:sz w:val="20"/>
                  <w:szCs w:val="20"/>
                  <w:lang w:val="es-ES"/>
                  <w:rPrChange w:id="2284"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85" w:author="Rodrigo García" w:date="2017-09-29T10:05:00Z">
                    <w:rPr>
                      <w:rFonts w:ascii="Monaco" w:hAnsi="Monaco" w:cs="Monaco"/>
                      <w:color w:val="000000"/>
                      <w:sz w:val="32"/>
                      <w:szCs w:val="32"/>
                      <w:lang w:val="en-US"/>
                    </w:rPr>
                  </w:rPrChange>
                </w:rPr>
                <w:t>id</w:t>
              </w:r>
              <w:r w:rsidRPr="0079203F">
                <w:rPr>
                  <w:rFonts w:ascii="Monaco" w:hAnsi="Monaco" w:cs="Monaco"/>
                  <w:b/>
                  <w:bCs/>
                  <w:noProof/>
                  <w:color w:val="CE5C00"/>
                  <w:sz w:val="20"/>
                  <w:szCs w:val="20"/>
                  <w:lang w:val="es-ES"/>
                  <w:rPrChange w:id="2286"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87"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88" w:author="Rodrigo García" w:date="2017-09-29T10:05:00Z">
                    <w:rPr>
                      <w:rFonts w:ascii="Monaco" w:hAnsi="Monaco" w:cs="Monaco"/>
                      <w:color w:val="000000"/>
                      <w:sz w:val="32"/>
                      <w:szCs w:val="32"/>
                      <w:lang w:val="en-US"/>
                    </w:rPr>
                  </w:rPrChange>
                </w:rPr>
                <w:t>N_p</w:t>
              </w:r>
              <w:r w:rsidRPr="0079203F">
                <w:rPr>
                  <w:rFonts w:ascii="Monaco" w:hAnsi="Monaco" w:cs="Monaco"/>
                  <w:b/>
                  <w:bCs/>
                  <w:noProof/>
                  <w:color w:val="000000"/>
                  <w:sz w:val="20"/>
                  <w:szCs w:val="20"/>
                  <w:lang w:val="es-ES"/>
                  <w:rPrChange w:id="2289" w:author="Rodrigo García" w:date="2017-09-29T10:05:00Z">
                    <w:rPr>
                      <w:rFonts w:ascii="Monaco" w:hAnsi="Monaco" w:cs="Monaco"/>
                      <w:b/>
                      <w:bCs/>
                      <w:color w:val="000000"/>
                      <w:sz w:val="32"/>
                      <w:szCs w:val="32"/>
                      <w:lang w:val="en-US"/>
                    </w:rPr>
                  </w:rPrChange>
                </w:rPr>
                <w:t>,</w:t>
              </w:r>
              <w:r w:rsidRPr="0079203F">
                <w:rPr>
                  <w:rFonts w:ascii="Monaco" w:hAnsi="Monaco" w:cs="Monaco"/>
                  <w:noProof/>
                  <w:sz w:val="20"/>
                  <w:szCs w:val="20"/>
                  <w:lang w:val="es-ES"/>
                  <w:rPrChange w:id="2290"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rsidP="00AD3CBB">
            <w:pPr>
              <w:widowControl w:val="0"/>
              <w:autoSpaceDE w:val="0"/>
              <w:autoSpaceDN w:val="0"/>
              <w:adjustRightInd w:val="0"/>
              <w:rPr>
                <w:ins w:id="2291" w:author="Borja Gonzalez" w:date="2017-09-28T18:53:00Z"/>
                <w:rFonts w:ascii="Monaco" w:hAnsi="Monaco" w:cs="Monaco"/>
                <w:noProof/>
                <w:sz w:val="20"/>
                <w:szCs w:val="20"/>
                <w:lang w:val="es-ES"/>
                <w:rPrChange w:id="2292" w:author="Rodrigo García" w:date="2017-09-29T10:05:00Z">
                  <w:rPr>
                    <w:ins w:id="2293" w:author="Borja Gonzalez" w:date="2017-09-28T18:53:00Z"/>
                    <w:rFonts w:ascii="Monaco" w:hAnsi="Monaco" w:cs="Monaco"/>
                    <w:sz w:val="32"/>
                    <w:szCs w:val="32"/>
                    <w:lang w:val="en-US"/>
                  </w:rPr>
                </w:rPrChange>
              </w:rPr>
            </w:pPr>
            <w:ins w:id="2294" w:author="Borja Gonzalez" w:date="2017-09-28T18:53:00Z">
              <w:r w:rsidRPr="0079203F">
                <w:rPr>
                  <w:rFonts w:ascii="Monaco" w:hAnsi="Monaco" w:cs="Monaco"/>
                  <w:noProof/>
                  <w:sz w:val="20"/>
                  <w:szCs w:val="20"/>
                  <w:lang w:val="es-ES"/>
                  <w:rPrChange w:id="2295"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96"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297" w:author="Rodrigo García" w:date="2017-09-29T10:05:00Z">
                    <w:rPr>
                      <w:rFonts w:ascii="Monaco" w:hAnsi="Monaco" w:cs="Monaco"/>
                      <w:b/>
                      <w:bCs/>
                      <w:color w:val="CE5C00"/>
                      <w:sz w:val="32"/>
                      <w:szCs w:val="32"/>
                      <w:lang w:val="en-US"/>
                    </w:rPr>
                  </w:rPrChange>
                </w:rPr>
                <w:t>:</w:t>
              </w:r>
              <w:r w:rsidRPr="0079203F">
                <w:rPr>
                  <w:rFonts w:ascii="Monaco" w:hAnsi="Monaco" w:cs="Monaco"/>
                  <w:noProof/>
                  <w:sz w:val="20"/>
                  <w:szCs w:val="20"/>
                  <w:lang w:val="es-ES"/>
                  <w:rPrChange w:id="2298"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299" w:author="Rodrigo García" w:date="2017-09-29T10:05:00Z">
                    <w:rPr>
                      <w:rFonts w:ascii="Monaco" w:hAnsi="Monaco" w:cs="Monaco"/>
                      <w:color w:val="000000"/>
                      <w:sz w:val="32"/>
                      <w:szCs w:val="32"/>
                      <w:lang w:val="en-US"/>
                    </w:rPr>
                  </w:rPrChange>
                </w:rPr>
                <w:t>nombre</w:t>
              </w:r>
              <w:r w:rsidRPr="0079203F">
                <w:rPr>
                  <w:rFonts w:ascii="Monaco" w:hAnsi="Monaco" w:cs="Monaco"/>
                  <w:noProof/>
                  <w:sz w:val="20"/>
                  <w:szCs w:val="20"/>
                  <w:lang w:val="es-ES"/>
                  <w:rPrChange w:id="2300" w:author="Rodrigo García" w:date="2017-09-29T10:05:00Z">
                    <w:rPr>
                      <w:rFonts w:ascii="Monaco" w:hAnsi="Monaco" w:cs="Monaco"/>
                      <w:sz w:val="32"/>
                      <w:szCs w:val="32"/>
                      <w:lang w:val="en-US"/>
                    </w:rPr>
                  </w:rPrChange>
                </w:rPr>
                <w:t xml:space="preserve">         </w:t>
              </w:r>
            </w:ins>
          </w:p>
          <w:p w14:paraId="19293228" w14:textId="77777777" w:rsidR="00AD3CBB" w:rsidRPr="0079203F" w:rsidRDefault="00AD3CBB" w:rsidP="00AD3CBB">
            <w:pPr>
              <w:keepNext/>
              <w:keepLines/>
              <w:widowControl w:val="0"/>
              <w:autoSpaceDE w:val="0"/>
              <w:autoSpaceDN w:val="0"/>
              <w:adjustRightInd w:val="0"/>
              <w:spacing w:before="200"/>
              <w:outlineLvl w:val="4"/>
              <w:rPr>
                <w:ins w:id="2301" w:author="Borja Gonzalez" w:date="2017-09-28T18:53:00Z"/>
                <w:rFonts w:ascii="Monaco" w:hAnsi="Monaco" w:cs="Monaco"/>
                <w:noProof/>
                <w:sz w:val="20"/>
                <w:szCs w:val="20"/>
                <w:lang w:val="es-ES"/>
                <w:rPrChange w:id="2302" w:author="Rodrigo García" w:date="2017-09-29T10:05:00Z">
                  <w:rPr>
                    <w:ins w:id="2303" w:author="Borja Gonzalez" w:date="2017-09-28T18:53:00Z"/>
                    <w:rFonts w:ascii="Monaco" w:eastAsiaTheme="majorEastAsia" w:hAnsi="Monaco" w:cs="Monaco"/>
                    <w:color w:val="243F60" w:themeColor="accent1" w:themeShade="7F"/>
                    <w:sz w:val="32"/>
                    <w:szCs w:val="32"/>
                    <w:lang w:val="en-US"/>
                  </w:rPr>
                </w:rPrChange>
              </w:rPr>
            </w:pPr>
            <w:ins w:id="2304" w:author="Borja Gonzalez" w:date="2017-09-28T18:53:00Z">
              <w:r w:rsidRPr="0079203F">
                <w:rPr>
                  <w:rFonts w:ascii="Monaco" w:hAnsi="Monaco" w:cs="Monaco"/>
                  <w:noProof/>
                  <w:sz w:val="20"/>
                  <w:szCs w:val="20"/>
                  <w:lang w:val="es-ES"/>
                  <w:rPrChange w:id="2305"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06"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rsidP="00AD3CBB">
            <w:pPr>
              <w:keepNext/>
              <w:keepLines/>
              <w:widowControl w:val="0"/>
              <w:autoSpaceDE w:val="0"/>
              <w:autoSpaceDN w:val="0"/>
              <w:adjustRightInd w:val="0"/>
              <w:spacing w:before="200"/>
              <w:outlineLvl w:val="4"/>
              <w:rPr>
                <w:ins w:id="2307" w:author="Borja Gonzalez" w:date="2017-09-28T18:53:00Z"/>
                <w:rFonts w:ascii="Monaco" w:hAnsi="Monaco" w:cs="Monaco"/>
                <w:noProof/>
                <w:sz w:val="20"/>
                <w:szCs w:val="20"/>
                <w:lang w:val="en-US"/>
                <w:rPrChange w:id="2308" w:author="Borja Gonzalez" w:date="2017-09-28T18:55:00Z">
                  <w:rPr>
                    <w:ins w:id="2309" w:author="Borja Gonzalez" w:date="2017-09-28T18:53:00Z"/>
                    <w:rFonts w:ascii="Monaco" w:eastAsiaTheme="majorEastAsia" w:hAnsi="Monaco" w:cs="Monaco"/>
                    <w:color w:val="243F60" w:themeColor="accent1" w:themeShade="7F"/>
                    <w:sz w:val="32"/>
                    <w:szCs w:val="32"/>
                    <w:lang w:val="en-US"/>
                  </w:rPr>
                </w:rPrChange>
              </w:rPr>
            </w:pPr>
            <w:ins w:id="2310" w:author="Borja Gonzalez" w:date="2017-09-28T18:53:00Z">
              <w:r w:rsidRPr="0079203F">
                <w:rPr>
                  <w:rFonts w:ascii="Monaco" w:hAnsi="Monaco" w:cs="Monaco"/>
                  <w:noProof/>
                  <w:sz w:val="20"/>
                  <w:szCs w:val="20"/>
                  <w:lang w:val="es-ES"/>
                  <w:rPrChange w:id="2311" w:author="Rodrigo García" w:date="2017-09-29T10:0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312"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231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314"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231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316"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231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318"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231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320"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2321"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rsidP="00AD3CBB">
            <w:pPr>
              <w:keepNext/>
              <w:keepLines/>
              <w:widowControl w:val="0"/>
              <w:autoSpaceDE w:val="0"/>
              <w:autoSpaceDN w:val="0"/>
              <w:adjustRightInd w:val="0"/>
              <w:spacing w:before="200"/>
              <w:outlineLvl w:val="4"/>
              <w:rPr>
                <w:ins w:id="2322" w:author="Borja Gonzalez" w:date="2017-09-28T18:53:00Z"/>
                <w:rFonts w:ascii="Monaco" w:hAnsi="Monaco" w:cs="Monaco"/>
                <w:noProof/>
                <w:sz w:val="20"/>
                <w:szCs w:val="20"/>
                <w:lang w:val="es-ES"/>
                <w:rPrChange w:id="2323" w:author="Rodrigo García" w:date="2017-09-29T10:05:00Z">
                  <w:rPr>
                    <w:ins w:id="2324" w:author="Borja Gonzalez" w:date="2017-09-28T18:53:00Z"/>
                    <w:rFonts w:ascii="Monaco" w:eastAsiaTheme="majorEastAsia" w:hAnsi="Monaco" w:cs="Monaco"/>
                    <w:color w:val="243F60" w:themeColor="accent1" w:themeShade="7F"/>
                    <w:sz w:val="32"/>
                    <w:szCs w:val="32"/>
                    <w:lang w:val="en-US"/>
                  </w:rPr>
                </w:rPrChange>
              </w:rPr>
            </w:pPr>
            <w:ins w:id="2325" w:author="Borja Gonzalez" w:date="2017-09-28T18:53:00Z">
              <w:r w:rsidRPr="00AD3CBB">
                <w:rPr>
                  <w:rFonts w:ascii="Monaco" w:hAnsi="Monaco" w:cs="Monaco"/>
                  <w:noProof/>
                  <w:sz w:val="20"/>
                  <w:szCs w:val="20"/>
                  <w:lang w:val="en-US"/>
                  <w:rPrChange w:id="2326" w:author="Borja Gonzalez" w:date="2017-09-28T18:5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27"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32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29"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330"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331" w:author="Rodrigo García" w:date="2017-09-29T10:05:00Z">
                    <w:rPr>
                      <w:rFonts w:ascii="Monaco" w:hAnsi="Monaco" w:cs="Monaco"/>
                      <w:color w:val="4E9A06"/>
                      <w:sz w:val="32"/>
                      <w:szCs w:val="32"/>
                      <w:lang w:val="en-US"/>
                    </w:rPr>
                  </w:rPrChange>
                </w:rPr>
                <w:t>"Solicitud para borrar paciente: ("</w:t>
              </w:r>
              <w:r w:rsidRPr="0079203F">
                <w:rPr>
                  <w:rFonts w:ascii="Monaco" w:hAnsi="Monaco" w:cs="Monaco"/>
                  <w:b/>
                  <w:bCs/>
                  <w:noProof/>
                  <w:color w:val="CE5C00"/>
                  <w:sz w:val="20"/>
                  <w:szCs w:val="20"/>
                  <w:lang w:val="es-ES"/>
                  <w:rPrChange w:id="2332" w:author="Rodrigo García" w:date="2017-09-29T10:05:00Z">
                    <w:rPr>
                      <w:rFonts w:ascii="Monaco" w:hAnsi="Monaco" w:cs="Monaco"/>
                      <w:b/>
                      <w:bCs/>
                      <w:color w:val="CE5C00"/>
                      <w:sz w:val="32"/>
                      <w:szCs w:val="32"/>
                      <w:lang w:val="en-US"/>
                    </w:rPr>
                  </w:rPrChange>
                </w:rPr>
                <w:t>+</w:t>
              </w:r>
              <w:r w:rsidRPr="0079203F">
                <w:rPr>
                  <w:rFonts w:ascii="Monaco" w:hAnsi="Monaco" w:cs="Monaco"/>
                  <w:noProof/>
                  <w:color w:val="000000"/>
                  <w:sz w:val="20"/>
                  <w:szCs w:val="20"/>
                  <w:lang w:val="es-ES"/>
                  <w:rPrChange w:id="2333" w:author="Rodrigo García" w:date="2017-09-29T10:05:00Z">
                    <w:rPr>
                      <w:rFonts w:ascii="Monaco" w:hAnsi="Monaco" w:cs="Monaco"/>
                      <w:color w:val="000000"/>
                      <w:sz w:val="32"/>
                      <w:szCs w:val="32"/>
                      <w:lang w:val="en-US"/>
                    </w:rPr>
                  </w:rPrChange>
                </w:rPr>
                <w:t>data</w:t>
              </w:r>
              <w:r w:rsidRPr="0079203F">
                <w:rPr>
                  <w:rFonts w:ascii="Monaco" w:hAnsi="Monaco" w:cs="Monaco"/>
                  <w:b/>
                  <w:bCs/>
                  <w:noProof/>
                  <w:color w:val="000000"/>
                  <w:sz w:val="20"/>
                  <w:szCs w:val="20"/>
                  <w:lang w:val="es-ES"/>
                  <w:rPrChange w:id="2334"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35" w:author="Rodrigo García" w:date="2017-09-29T10:05:00Z">
                    <w:rPr>
                      <w:rFonts w:ascii="Monaco" w:hAnsi="Monaco" w:cs="Monaco"/>
                      <w:color w:val="000000"/>
                      <w:sz w:val="32"/>
                      <w:szCs w:val="32"/>
                      <w:lang w:val="en-US"/>
                    </w:rPr>
                  </w:rPrChange>
                </w:rPr>
                <w:t>n</w:t>
              </w:r>
              <w:r w:rsidRPr="0079203F">
                <w:rPr>
                  <w:rFonts w:ascii="Monaco" w:hAnsi="Monaco" w:cs="Monaco"/>
                  <w:b/>
                  <w:bCs/>
                  <w:noProof/>
                  <w:color w:val="CE5C00"/>
                  <w:sz w:val="20"/>
                  <w:szCs w:val="20"/>
                  <w:lang w:val="es-ES"/>
                  <w:rPrChange w:id="2336" w:author="Rodrigo García" w:date="2017-09-29T10:05:00Z">
                    <w:rPr>
                      <w:rFonts w:ascii="Monaco" w:hAnsi="Monaco" w:cs="Monaco"/>
                      <w:b/>
                      <w:bCs/>
                      <w:color w:val="CE5C00"/>
                      <w:sz w:val="32"/>
                      <w:szCs w:val="32"/>
                      <w:lang w:val="en-US"/>
                    </w:rPr>
                  </w:rPrChange>
                </w:rPr>
                <w:t>+</w:t>
              </w:r>
              <w:r w:rsidRPr="0079203F">
                <w:rPr>
                  <w:rFonts w:ascii="Monaco" w:hAnsi="Monaco" w:cs="Monaco"/>
                  <w:noProof/>
                  <w:color w:val="4E9A06"/>
                  <w:sz w:val="20"/>
                  <w:szCs w:val="20"/>
                  <w:lang w:val="es-ES"/>
                  <w:rPrChange w:id="2337" w:author="Rodrigo García" w:date="2017-09-29T10:05:00Z">
                    <w:rPr>
                      <w:rFonts w:ascii="Monaco" w:hAnsi="Monaco" w:cs="Monaco"/>
                      <w:color w:val="4E9A06"/>
                      <w:sz w:val="32"/>
                      <w:szCs w:val="32"/>
                      <w:lang w:val="en-US"/>
                    </w:rPr>
                  </w:rPrChange>
                </w:rPr>
                <w:t>") enviada"</w:t>
              </w:r>
              <w:r w:rsidRPr="0079203F">
                <w:rPr>
                  <w:rFonts w:ascii="Monaco" w:hAnsi="Monaco" w:cs="Monaco"/>
                  <w:b/>
                  <w:bCs/>
                  <w:noProof/>
                  <w:color w:val="000000"/>
                  <w:sz w:val="20"/>
                  <w:szCs w:val="20"/>
                  <w:lang w:val="es-ES"/>
                  <w:rPrChange w:id="2338"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rsidP="00AD3CBB">
            <w:pPr>
              <w:keepNext/>
              <w:keepLines/>
              <w:widowControl w:val="0"/>
              <w:autoSpaceDE w:val="0"/>
              <w:autoSpaceDN w:val="0"/>
              <w:adjustRightInd w:val="0"/>
              <w:spacing w:before="200"/>
              <w:outlineLvl w:val="4"/>
              <w:rPr>
                <w:ins w:id="2339" w:author="Borja Gonzalez" w:date="2017-09-28T18:53:00Z"/>
                <w:rFonts w:ascii="Monaco" w:hAnsi="Monaco" w:cs="Monaco"/>
                <w:noProof/>
                <w:sz w:val="20"/>
                <w:szCs w:val="20"/>
                <w:lang w:val="es-ES"/>
                <w:rPrChange w:id="2340" w:author="Rodrigo García" w:date="2017-09-29T10:05:00Z">
                  <w:rPr>
                    <w:ins w:id="2341" w:author="Borja Gonzalez" w:date="2017-09-28T18:53:00Z"/>
                    <w:rFonts w:ascii="Monaco" w:eastAsiaTheme="majorEastAsia" w:hAnsi="Monaco" w:cs="Monaco"/>
                    <w:color w:val="243F60" w:themeColor="accent1" w:themeShade="7F"/>
                    <w:sz w:val="32"/>
                    <w:szCs w:val="32"/>
                    <w:lang w:val="en-US"/>
                  </w:rPr>
                </w:rPrChange>
              </w:rPr>
            </w:pPr>
            <w:ins w:id="2342" w:author="Borja Gonzalez" w:date="2017-09-28T18:53:00Z">
              <w:r w:rsidRPr="0079203F">
                <w:rPr>
                  <w:rFonts w:ascii="Monaco" w:hAnsi="Monaco" w:cs="Monaco"/>
                  <w:noProof/>
                  <w:sz w:val="20"/>
                  <w:szCs w:val="20"/>
                  <w:lang w:val="es-ES"/>
                  <w:rPrChange w:id="2343" w:author="Rodrigo García" w:date="2017-09-29T10:05:00Z">
                    <w:rPr>
                      <w:rFonts w:ascii="Monaco" w:hAnsi="Monaco" w:cs="Monaco"/>
                      <w:sz w:val="32"/>
                      <w:szCs w:val="32"/>
                      <w:lang w:val="en-US"/>
                    </w:rPr>
                  </w:rPrChange>
                </w:rPr>
                <w:t xml:space="preserve">        </w:t>
              </w:r>
              <w:r w:rsidRPr="0079203F">
                <w:rPr>
                  <w:rFonts w:ascii="Monaco" w:hAnsi="Monaco" w:cs="Monaco"/>
                  <w:b/>
                  <w:bCs/>
                  <w:noProof/>
                  <w:color w:val="000000"/>
                  <w:sz w:val="20"/>
                  <w:szCs w:val="20"/>
                  <w:lang w:val="es-ES"/>
                  <w:rPrChange w:id="2344"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rsidP="00AD3CBB">
            <w:pPr>
              <w:keepNext/>
              <w:keepLines/>
              <w:widowControl w:val="0"/>
              <w:autoSpaceDE w:val="0"/>
              <w:autoSpaceDN w:val="0"/>
              <w:adjustRightInd w:val="0"/>
              <w:spacing w:before="200"/>
              <w:outlineLvl w:val="4"/>
              <w:rPr>
                <w:ins w:id="2345" w:author="Borja Gonzalez" w:date="2017-09-28T18:53:00Z"/>
                <w:rFonts w:ascii="Monaco" w:hAnsi="Monaco" w:cs="Monaco"/>
                <w:noProof/>
                <w:sz w:val="20"/>
                <w:szCs w:val="20"/>
                <w:lang w:val="es-ES"/>
                <w:rPrChange w:id="2346" w:author="Rodrigo García" w:date="2017-09-29T10:05:00Z">
                  <w:rPr>
                    <w:ins w:id="2347" w:author="Borja Gonzalez" w:date="2017-09-28T18:53:00Z"/>
                    <w:rFonts w:ascii="Monaco" w:eastAsiaTheme="majorEastAsia" w:hAnsi="Monaco" w:cs="Monaco"/>
                    <w:color w:val="243F60" w:themeColor="accent1" w:themeShade="7F"/>
                    <w:sz w:val="32"/>
                    <w:szCs w:val="32"/>
                    <w:lang w:val="en-US"/>
                  </w:rPr>
                </w:rPrChange>
              </w:rPr>
            </w:pPr>
            <w:ins w:id="2348" w:author="Borja Gonzalez" w:date="2017-09-28T18:53:00Z">
              <w:r w:rsidRPr="0079203F">
                <w:rPr>
                  <w:rFonts w:ascii="Monaco" w:hAnsi="Monaco" w:cs="Monaco"/>
                  <w:noProof/>
                  <w:sz w:val="20"/>
                  <w:szCs w:val="20"/>
                  <w:lang w:val="es-ES"/>
                  <w:rPrChange w:id="2349" w:author="Rodrigo García" w:date="2017-09-29T10:05:00Z">
                    <w:rPr>
                      <w:rFonts w:ascii="Monaco" w:hAnsi="Monaco" w:cs="Monaco"/>
                      <w:sz w:val="32"/>
                      <w:szCs w:val="32"/>
                      <w:lang w:val="en-US"/>
                    </w:rPr>
                  </w:rPrChange>
                </w:rPr>
                <w:t xml:space="preserve">        </w:t>
              </w:r>
              <w:r w:rsidRPr="0079203F">
                <w:rPr>
                  <w:rFonts w:ascii="Monaco" w:hAnsi="Monaco" w:cs="Monaco"/>
                  <w:b/>
                  <w:bCs/>
                  <w:noProof/>
                  <w:color w:val="204A87"/>
                  <w:sz w:val="20"/>
                  <w:szCs w:val="20"/>
                  <w:lang w:val="es-ES"/>
                  <w:rPrChange w:id="2350" w:author="Rodrigo García" w:date="2017-09-29T10:05:00Z">
                    <w:rPr>
                      <w:rFonts w:ascii="Monaco" w:hAnsi="Monaco" w:cs="Monaco"/>
                      <w:b/>
                      <w:bCs/>
                      <w:color w:val="204A87"/>
                      <w:sz w:val="32"/>
                      <w:szCs w:val="32"/>
                      <w:lang w:val="en-US"/>
                    </w:rPr>
                  </w:rPrChange>
                </w:rPr>
                <w:t>else</w:t>
              </w:r>
              <w:r w:rsidRPr="0079203F">
                <w:rPr>
                  <w:rFonts w:ascii="Monaco" w:hAnsi="Monaco" w:cs="Monaco"/>
                  <w:b/>
                  <w:bCs/>
                  <w:noProof/>
                  <w:color w:val="000000"/>
                  <w:sz w:val="20"/>
                  <w:szCs w:val="20"/>
                  <w:lang w:val="es-ES"/>
                  <w:rPrChange w:id="2351"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rsidP="00AD3CBB">
            <w:pPr>
              <w:keepNext/>
              <w:keepLines/>
              <w:widowControl w:val="0"/>
              <w:autoSpaceDE w:val="0"/>
              <w:autoSpaceDN w:val="0"/>
              <w:adjustRightInd w:val="0"/>
              <w:spacing w:before="200"/>
              <w:outlineLvl w:val="4"/>
              <w:rPr>
                <w:ins w:id="2352" w:author="Borja Gonzalez" w:date="2017-09-28T18:53:00Z"/>
                <w:rFonts w:ascii="Monaco" w:hAnsi="Monaco" w:cs="Monaco"/>
                <w:noProof/>
                <w:sz w:val="20"/>
                <w:szCs w:val="20"/>
                <w:lang w:val="es-ES"/>
                <w:rPrChange w:id="2353" w:author="Rodrigo García" w:date="2017-09-29T10:05:00Z">
                  <w:rPr>
                    <w:ins w:id="2354" w:author="Borja Gonzalez" w:date="2017-09-28T18:53:00Z"/>
                    <w:rFonts w:ascii="Monaco" w:eastAsiaTheme="majorEastAsia" w:hAnsi="Monaco" w:cs="Monaco"/>
                    <w:color w:val="243F60" w:themeColor="accent1" w:themeShade="7F"/>
                    <w:sz w:val="32"/>
                    <w:szCs w:val="32"/>
                    <w:lang w:val="en-US"/>
                  </w:rPr>
                </w:rPrChange>
              </w:rPr>
            </w:pPr>
            <w:ins w:id="2355" w:author="Borja Gonzalez" w:date="2017-09-28T18:53:00Z">
              <w:r w:rsidRPr="0079203F">
                <w:rPr>
                  <w:rFonts w:ascii="Monaco" w:hAnsi="Monaco" w:cs="Monaco"/>
                  <w:noProof/>
                  <w:sz w:val="20"/>
                  <w:szCs w:val="20"/>
                  <w:lang w:val="es-ES"/>
                  <w:rPrChange w:id="2356" w:author="Rodrigo García" w:date="2017-09-29T10:05:00Z">
                    <w:rPr>
                      <w:rFonts w:ascii="Monaco" w:hAnsi="Monaco" w:cs="Monaco"/>
                      <w:sz w:val="32"/>
                      <w:szCs w:val="32"/>
                      <w:lang w:val="en-US"/>
                    </w:rPr>
                  </w:rPrChange>
                </w:rPr>
                <w:t xml:space="preserve">        </w:t>
              </w:r>
              <w:r w:rsidRPr="0079203F">
                <w:rPr>
                  <w:rFonts w:ascii="Monaco" w:hAnsi="Monaco" w:cs="Monaco"/>
                  <w:noProof/>
                  <w:color w:val="000000"/>
                  <w:sz w:val="20"/>
                  <w:szCs w:val="20"/>
                  <w:lang w:val="es-ES"/>
                  <w:rPrChange w:id="2357" w:author="Rodrigo García" w:date="2017-09-29T10:05:00Z">
                    <w:rPr>
                      <w:rFonts w:ascii="Monaco" w:hAnsi="Monaco" w:cs="Monaco"/>
                      <w:color w:val="000000"/>
                      <w:sz w:val="32"/>
                      <w:szCs w:val="32"/>
                      <w:lang w:val="en-US"/>
                    </w:rPr>
                  </w:rPrChange>
                </w:rPr>
                <w:t>console</w:t>
              </w:r>
              <w:r w:rsidRPr="0079203F">
                <w:rPr>
                  <w:rFonts w:ascii="Monaco" w:hAnsi="Monaco" w:cs="Monaco"/>
                  <w:b/>
                  <w:bCs/>
                  <w:noProof/>
                  <w:color w:val="000000"/>
                  <w:sz w:val="20"/>
                  <w:szCs w:val="20"/>
                  <w:lang w:val="es-ES"/>
                  <w:rPrChange w:id="2358" w:author="Rodrigo García" w:date="2017-09-29T10:05:00Z">
                    <w:rPr>
                      <w:rFonts w:ascii="Monaco" w:hAnsi="Monaco" w:cs="Monaco"/>
                      <w:b/>
                      <w:bCs/>
                      <w:color w:val="000000"/>
                      <w:sz w:val="32"/>
                      <w:szCs w:val="32"/>
                      <w:lang w:val="en-US"/>
                    </w:rPr>
                  </w:rPrChange>
                </w:rPr>
                <w:t>.</w:t>
              </w:r>
              <w:r w:rsidRPr="0079203F">
                <w:rPr>
                  <w:rFonts w:ascii="Monaco" w:hAnsi="Monaco" w:cs="Monaco"/>
                  <w:noProof/>
                  <w:color w:val="000000"/>
                  <w:sz w:val="20"/>
                  <w:szCs w:val="20"/>
                  <w:lang w:val="es-ES"/>
                  <w:rPrChange w:id="2359" w:author="Rodrigo García" w:date="2017-09-29T10:05:00Z">
                    <w:rPr>
                      <w:rFonts w:ascii="Monaco" w:hAnsi="Monaco" w:cs="Monaco"/>
                      <w:color w:val="000000"/>
                      <w:sz w:val="32"/>
                      <w:szCs w:val="32"/>
                      <w:lang w:val="en-US"/>
                    </w:rPr>
                  </w:rPrChange>
                </w:rPr>
                <w:t>log</w:t>
              </w:r>
              <w:r w:rsidRPr="0079203F">
                <w:rPr>
                  <w:rFonts w:ascii="Monaco" w:hAnsi="Monaco" w:cs="Monaco"/>
                  <w:b/>
                  <w:bCs/>
                  <w:noProof/>
                  <w:color w:val="000000"/>
                  <w:sz w:val="20"/>
                  <w:szCs w:val="20"/>
                  <w:lang w:val="es-ES"/>
                  <w:rPrChange w:id="2360" w:author="Rodrigo García" w:date="2017-09-29T10:05:00Z">
                    <w:rPr>
                      <w:rFonts w:ascii="Monaco" w:hAnsi="Monaco" w:cs="Monaco"/>
                      <w:b/>
                      <w:bCs/>
                      <w:color w:val="000000"/>
                      <w:sz w:val="32"/>
                      <w:szCs w:val="32"/>
                      <w:lang w:val="en-US"/>
                    </w:rPr>
                  </w:rPrChange>
                </w:rPr>
                <w:t>(</w:t>
              </w:r>
              <w:r w:rsidRPr="0079203F">
                <w:rPr>
                  <w:rFonts w:ascii="Monaco" w:hAnsi="Monaco" w:cs="Monaco"/>
                  <w:noProof/>
                  <w:color w:val="4E9A06"/>
                  <w:sz w:val="20"/>
                  <w:szCs w:val="20"/>
                  <w:lang w:val="es-ES"/>
                  <w:rPrChange w:id="2361" w:author="Rodrigo García" w:date="2017-09-29T10:05:00Z">
                    <w:rPr>
                      <w:rFonts w:ascii="Monaco" w:hAnsi="Monaco" w:cs="Monaco"/>
                      <w:color w:val="4E9A06"/>
                      <w:sz w:val="32"/>
                      <w:szCs w:val="32"/>
                      <w:lang w:val="en-US"/>
                    </w:rPr>
                  </w:rPrChange>
                </w:rPr>
                <w:t>"Datos no borrados"</w:t>
              </w:r>
              <w:r w:rsidRPr="0079203F">
                <w:rPr>
                  <w:rFonts w:ascii="Monaco" w:hAnsi="Monaco" w:cs="Monaco"/>
                  <w:b/>
                  <w:bCs/>
                  <w:noProof/>
                  <w:color w:val="000000"/>
                  <w:sz w:val="20"/>
                  <w:szCs w:val="20"/>
                  <w:lang w:val="es-ES"/>
                  <w:rPrChange w:id="2362"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rsidP="00AD3CBB">
            <w:pPr>
              <w:keepNext/>
              <w:keepLines/>
              <w:widowControl w:val="0"/>
              <w:autoSpaceDE w:val="0"/>
              <w:autoSpaceDN w:val="0"/>
              <w:adjustRightInd w:val="0"/>
              <w:spacing w:before="200"/>
              <w:outlineLvl w:val="4"/>
              <w:rPr>
                <w:ins w:id="2363" w:author="Borja Gonzalez" w:date="2017-09-28T18:53:00Z"/>
                <w:rFonts w:ascii="Monaco" w:hAnsi="Monaco" w:cs="Monaco"/>
                <w:noProof/>
                <w:sz w:val="20"/>
                <w:szCs w:val="20"/>
                <w:lang w:val="en-US"/>
                <w:rPrChange w:id="2364" w:author="Borja Gonzalez" w:date="2017-09-28T18:55:00Z">
                  <w:rPr>
                    <w:ins w:id="2365" w:author="Borja Gonzalez" w:date="2017-09-28T18:53:00Z"/>
                    <w:rFonts w:ascii="Monaco" w:eastAsiaTheme="majorEastAsia" w:hAnsi="Monaco" w:cs="Monaco"/>
                    <w:color w:val="243F60" w:themeColor="accent1" w:themeShade="7F"/>
                    <w:sz w:val="32"/>
                    <w:szCs w:val="32"/>
                    <w:lang w:val="en-US"/>
                  </w:rPr>
                </w:rPrChange>
              </w:rPr>
            </w:pPr>
            <w:ins w:id="2366" w:author="Borja Gonzalez" w:date="2017-09-28T18:53:00Z">
              <w:r w:rsidRPr="0079203F">
                <w:rPr>
                  <w:rFonts w:ascii="Monaco" w:hAnsi="Monaco" w:cs="Monaco"/>
                  <w:noProof/>
                  <w:sz w:val="20"/>
                  <w:szCs w:val="20"/>
                  <w:lang w:val="es-ES"/>
                  <w:rPrChange w:id="2367" w:author="Rodrigo García" w:date="2017-09-29T10:0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2368"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keepNext/>
              <w:keepLines/>
              <w:widowControl w:val="0"/>
              <w:autoSpaceDE w:val="0"/>
              <w:autoSpaceDN w:val="0"/>
              <w:adjustRightInd w:val="0"/>
              <w:spacing w:before="200"/>
              <w:outlineLvl w:val="4"/>
              <w:rPr>
                <w:ins w:id="2369" w:author="Borja Gonzalez" w:date="2017-09-28T18:53:00Z"/>
                <w:rFonts w:ascii="Monaco" w:hAnsi="Monaco" w:cs="Monaco"/>
                <w:noProof/>
                <w:sz w:val="20"/>
                <w:szCs w:val="20"/>
                <w:lang w:val="en-US"/>
                <w:rPrChange w:id="2370" w:author="Borja Gonzalez" w:date="2017-09-28T18:55:00Z">
                  <w:rPr>
                    <w:ins w:id="2371" w:author="Borja Gonzalez" w:date="2017-09-28T18:53:00Z"/>
                    <w:rFonts w:ascii="Monaco" w:eastAsiaTheme="majorEastAsia" w:hAnsi="Monaco" w:cs="Monaco"/>
                    <w:color w:val="243F60" w:themeColor="accent1" w:themeShade="7F"/>
                    <w:sz w:val="32"/>
                    <w:szCs w:val="32"/>
                    <w:lang w:val="en-US"/>
                  </w:rPr>
                </w:rPrChange>
              </w:rPr>
            </w:pPr>
            <w:ins w:id="2372" w:author="Borja Gonzalez" w:date="2017-09-28T18:53:00Z">
              <w:r w:rsidRPr="00AD3CBB">
                <w:rPr>
                  <w:rFonts w:ascii="Monaco" w:hAnsi="Monaco" w:cs="Monaco"/>
                  <w:b/>
                  <w:bCs/>
                  <w:noProof/>
                  <w:color w:val="000000"/>
                  <w:sz w:val="20"/>
                  <w:szCs w:val="20"/>
                  <w:lang w:val="en-US"/>
                  <w:rPrChange w:id="2373"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374"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socket.on(). Cuando recibe un mensaje comprueba su cabecera y al reconocer la operación “Borrar Paciente” realiza la conexión con la base de datos y elimina al </w:t>
      </w:r>
      <w:r w:rsidR="00616503">
        <w:lastRenderedPageBreak/>
        <w:t>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375" w:name="_Toc368246721"/>
      <w:r>
        <w:t>4.3.3.  Añadir un Paciente</w:t>
      </w:r>
      <w:bookmarkEnd w:id="2375"/>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6B409D6A" w:rsidR="00337DCF" w:rsidRDefault="00337DCF" w:rsidP="00F137C1">
      <w:del w:id="2376" w:author="Borja Gonzalez" w:date="2017-09-28T18:56:00Z">
        <w:r w:rsidDel="0055352B">
          <w:rPr>
            <w:noProof/>
            <w:lang w:val="en-US"/>
          </w:rPr>
          <w:drawing>
            <wp:inline distT="0" distB="0" distL="0" distR="0" wp14:anchorId="6980D974" wp14:editId="28E3D0AA">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rsidRPr="0079203F" w14:paraId="7A382A02" w14:textId="77777777" w:rsidTr="0055352B">
        <w:trPr>
          <w:ins w:id="2377" w:author="Borja Gonzalez" w:date="2017-09-28T18:57:00Z"/>
        </w:trPr>
        <w:tc>
          <w:tcPr>
            <w:tcW w:w="8856" w:type="dxa"/>
          </w:tcPr>
          <w:p w14:paraId="173675B2" w14:textId="77777777" w:rsidR="0055352B" w:rsidRPr="0079203F" w:rsidRDefault="0055352B" w:rsidP="0055352B">
            <w:pPr>
              <w:keepNext/>
              <w:keepLines/>
              <w:widowControl w:val="0"/>
              <w:autoSpaceDE w:val="0"/>
              <w:autoSpaceDN w:val="0"/>
              <w:adjustRightInd w:val="0"/>
              <w:spacing w:before="200"/>
              <w:outlineLvl w:val="4"/>
              <w:rPr>
                <w:ins w:id="2378" w:author="Borja Gonzalez" w:date="2017-09-28T18:57:00Z"/>
                <w:rFonts w:ascii="Monaco" w:hAnsi="Monaco" w:cs="Monaco"/>
                <w:sz w:val="20"/>
                <w:szCs w:val="20"/>
                <w:lang w:val="es-ES"/>
                <w:rPrChange w:id="2379" w:author="Rodrigo García" w:date="2017-09-29T10:05:00Z">
                  <w:rPr>
                    <w:ins w:id="2380" w:author="Borja Gonzalez" w:date="2017-09-28T18:57:00Z"/>
                    <w:rFonts w:ascii="Monaco" w:eastAsiaTheme="majorEastAsia" w:hAnsi="Monaco" w:cs="Monaco"/>
                    <w:color w:val="243F60" w:themeColor="accent1" w:themeShade="7F"/>
                    <w:sz w:val="32"/>
                    <w:szCs w:val="32"/>
                    <w:lang w:val="en-US"/>
                  </w:rPr>
                </w:rPrChange>
              </w:rPr>
            </w:pPr>
            <w:ins w:id="2381" w:author="Borja Gonzalez" w:date="2017-09-28T18:57:00Z">
              <w:r w:rsidRPr="0079203F">
                <w:rPr>
                  <w:rFonts w:ascii="Monaco" w:hAnsi="Monaco" w:cs="Monaco"/>
                  <w:b/>
                  <w:bCs/>
                  <w:color w:val="204A87"/>
                  <w:sz w:val="20"/>
                  <w:szCs w:val="20"/>
                  <w:lang w:val="es-ES"/>
                  <w:rPrChange w:id="2382" w:author="Rodrigo García" w:date="2017-09-29T10:05:00Z">
                    <w:rPr>
                      <w:rFonts w:ascii="Monaco" w:hAnsi="Monaco" w:cs="Monaco"/>
                      <w:b/>
                      <w:bCs/>
                      <w:color w:val="204A87"/>
                      <w:sz w:val="32"/>
                      <w:szCs w:val="32"/>
                      <w:lang w:val="en-US"/>
                    </w:rPr>
                  </w:rPrChange>
                </w:rPr>
                <w:lastRenderedPageBreak/>
                <w:t>&lt;p&gt;</w:t>
              </w:r>
              <w:r w:rsidRPr="0079203F">
                <w:rPr>
                  <w:rFonts w:ascii="Monaco" w:hAnsi="Monaco" w:cs="Monaco"/>
                  <w:sz w:val="20"/>
                  <w:szCs w:val="20"/>
                  <w:lang w:val="es-ES"/>
                  <w:rPrChange w:id="2383" w:author="Rodrigo García" w:date="2017-09-29T10:05:00Z">
                    <w:rPr>
                      <w:rFonts w:ascii="Monaco" w:hAnsi="Monaco" w:cs="Monaco"/>
                      <w:sz w:val="32"/>
                      <w:szCs w:val="32"/>
                      <w:lang w:val="en-US"/>
                    </w:rPr>
                  </w:rPrChange>
                </w:rPr>
                <w:t>Para añadir a un paciente rellene el formulario y haga click en 'Añadir':</w:t>
              </w:r>
              <w:r w:rsidRPr="0079203F">
                <w:rPr>
                  <w:rFonts w:ascii="Monaco" w:hAnsi="Monaco" w:cs="Monaco"/>
                  <w:b/>
                  <w:bCs/>
                  <w:color w:val="204A87"/>
                  <w:sz w:val="20"/>
                  <w:szCs w:val="20"/>
                  <w:lang w:val="es-ES"/>
                  <w:rPrChange w:id="2384"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rsidP="0055352B">
            <w:pPr>
              <w:keepNext/>
              <w:keepLines/>
              <w:widowControl w:val="0"/>
              <w:autoSpaceDE w:val="0"/>
              <w:autoSpaceDN w:val="0"/>
              <w:adjustRightInd w:val="0"/>
              <w:spacing w:before="200"/>
              <w:outlineLvl w:val="4"/>
              <w:rPr>
                <w:ins w:id="2385" w:author="Borja Gonzalez" w:date="2017-09-28T18:57:00Z"/>
                <w:rFonts w:ascii="Monaco" w:hAnsi="Monaco" w:cs="Monaco"/>
                <w:sz w:val="20"/>
                <w:szCs w:val="20"/>
                <w:lang w:val="es-ES"/>
                <w:rPrChange w:id="2386" w:author="Rodrigo García" w:date="2017-09-29T10:05:00Z">
                  <w:rPr>
                    <w:ins w:id="2387" w:author="Borja Gonzalez" w:date="2017-09-28T18:57:00Z"/>
                    <w:rFonts w:ascii="Monaco" w:eastAsiaTheme="majorEastAsia" w:hAnsi="Monaco" w:cs="Monaco"/>
                    <w:color w:val="243F60" w:themeColor="accent1" w:themeShade="7F"/>
                    <w:sz w:val="32"/>
                    <w:szCs w:val="32"/>
                    <w:lang w:val="en-US"/>
                  </w:rPr>
                </w:rPrChange>
              </w:rPr>
            </w:pPr>
            <w:ins w:id="2388" w:author="Borja Gonzalez" w:date="2017-09-28T18:57:00Z">
              <w:r w:rsidRPr="0079203F">
                <w:rPr>
                  <w:rFonts w:ascii="Monaco" w:hAnsi="Monaco" w:cs="Monaco"/>
                  <w:b/>
                  <w:bCs/>
                  <w:color w:val="204A87"/>
                  <w:sz w:val="20"/>
                  <w:szCs w:val="20"/>
                  <w:lang w:val="es-ES"/>
                  <w:rPrChange w:id="2389"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390" w:author="Rodrigo García" w:date="2017-09-29T10:05:00Z">
                    <w:rPr>
                      <w:rFonts w:ascii="Monaco" w:hAnsi="Monaco" w:cs="Monaco"/>
                      <w:sz w:val="32"/>
                      <w:szCs w:val="32"/>
                      <w:lang w:val="en-US"/>
                    </w:rPr>
                  </w:rPrChange>
                </w:rPr>
                <w:t xml:space="preserve">Nombre: </w:t>
              </w:r>
              <w:r w:rsidRPr="0079203F">
                <w:rPr>
                  <w:rFonts w:ascii="Monaco" w:hAnsi="Monaco" w:cs="Monaco"/>
                  <w:b/>
                  <w:bCs/>
                  <w:color w:val="204A87"/>
                  <w:sz w:val="20"/>
                  <w:szCs w:val="20"/>
                  <w:lang w:val="es-ES"/>
                  <w:rPrChange w:id="2391"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rsidP="0055352B">
            <w:pPr>
              <w:keepNext/>
              <w:keepLines/>
              <w:widowControl w:val="0"/>
              <w:autoSpaceDE w:val="0"/>
              <w:autoSpaceDN w:val="0"/>
              <w:adjustRightInd w:val="0"/>
              <w:spacing w:before="200"/>
              <w:outlineLvl w:val="4"/>
              <w:rPr>
                <w:ins w:id="2392" w:author="Borja Gonzalez" w:date="2017-09-28T18:57:00Z"/>
                <w:rFonts w:ascii="Monaco" w:hAnsi="Monaco" w:cs="Monaco"/>
                <w:sz w:val="20"/>
                <w:szCs w:val="20"/>
                <w:lang w:val="es-ES"/>
                <w:rPrChange w:id="2393" w:author="Rodrigo García" w:date="2017-09-29T10:05:00Z">
                  <w:rPr>
                    <w:ins w:id="2394" w:author="Borja Gonzalez" w:date="2017-09-28T18:57:00Z"/>
                    <w:rFonts w:ascii="Monaco" w:eastAsiaTheme="majorEastAsia" w:hAnsi="Monaco" w:cs="Monaco"/>
                    <w:color w:val="243F60" w:themeColor="accent1" w:themeShade="7F"/>
                    <w:sz w:val="32"/>
                    <w:szCs w:val="32"/>
                    <w:lang w:val="en-US"/>
                  </w:rPr>
                </w:rPrChange>
              </w:rPr>
            </w:pPr>
            <w:ins w:id="2395" w:author="Borja Gonzalez" w:date="2017-09-28T18:57:00Z">
              <w:r w:rsidRPr="0079203F">
                <w:rPr>
                  <w:rFonts w:ascii="Monaco" w:hAnsi="Monaco" w:cs="Monaco"/>
                  <w:sz w:val="20"/>
                  <w:szCs w:val="20"/>
                  <w:lang w:val="es-ES"/>
                  <w:rPrChange w:id="2396"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397" w:author="Rodrigo García" w:date="2017-09-29T10:05:00Z">
                    <w:rPr>
                      <w:rFonts w:ascii="Monaco" w:hAnsi="Monaco" w:cs="Monaco"/>
                      <w:b/>
                      <w:bCs/>
                      <w:color w:val="204A87"/>
                      <w:sz w:val="32"/>
                      <w:szCs w:val="32"/>
                      <w:lang w:val="en-US"/>
                    </w:rPr>
                  </w:rPrChange>
                </w:rPr>
                <w:t>&lt;input</w:t>
              </w:r>
              <w:r w:rsidRPr="0079203F">
                <w:rPr>
                  <w:rFonts w:ascii="Monaco" w:hAnsi="Monaco" w:cs="Monaco"/>
                  <w:sz w:val="20"/>
                  <w:szCs w:val="20"/>
                  <w:lang w:val="es-ES"/>
                  <w:rPrChange w:id="2398"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399" w:author="Rodrigo García" w:date="2017-09-29T10:05:00Z">
                    <w:rPr>
                      <w:rFonts w:ascii="Monaco" w:hAnsi="Monaco" w:cs="Monaco"/>
                      <w:color w:val="C4A000"/>
                      <w:sz w:val="32"/>
                      <w:szCs w:val="32"/>
                      <w:lang w:val="en-US"/>
                    </w:rPr>
                  </w:rPrChange>
                </w:rPr>
                <w:t>type=</w:t>
              </w:r>
              <w:r w:rsidRPr="0079203F">
                <w:rPr>
                  <w:rFonts w:ascii="Monaco" w:hAnsi="Monaco" w:cs="Monaco"/>
                  <w:color w:val="4E9A06"/>
                  <w:sz w:val="20"/>
                  <w:szCs w:val="20"/>
                  <w:lang w:val="es-ES"/>
                  <w:rPrChange w:id="2400" w:author="Rodrigo García" w:date="2017-09-29T10:05:00Z">
                    <w:rPr>
                      <w:rFonts w:ascii="Monaco" w:hAnsi="Monaco" w:cs="Monaco"/>
                      <w:color w:val="4E9A06"/>
                      <w:sz w:val="32"/>
                      <w:szCs w:val="32"/>
                      <w:lang w:val="en-US"/>
                    </w:rPr>
                  </w:rPrChange>
                </w:rPr>
                <w:t>"text"</w:t>
              </w:r>
              <w:r w:rsidRPr="0079203F">
                <w:rPr>
                  <w:rFonts w:ascii="Monaco" w:hAnsi="Monaco" w:cs="Monaco"/>
                  <w:sz w:val="20"/>
                  <w:szCs w:val="20"/>
                  <w:lang w:val="es-ES"/>
                  <w:rPrChange w:id="2401"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402" w:author="Rodrigo García" w:date="2017-09-29T10:05:00Z">
                    <w:rPr>
                      <w:rFonts w:ascii="Monaco" w:hAnsi="Monaco" w:cs="Monaco"/>
                      <w:color w:val="C4A000"/>
                      <w:sz w:val="32"/>
                      <w:szCs w:val="32"/>
                      <w:lang w:val="en-US"/>
                    </w:rPr>
                  </w:rPrChange>
                </w:rPr>
                <w:t>id=</w:t>
              </w:r>
              <w:r w:rsidRPr="0079203F">
                <w:rPr>
                  <w:rFonts w:ascii="Monaco" w:hAnsi="Monaco" w:cs="Monaco"/>
                  <w:color w:val="4E9A06"/>
                  <w:sz w:val="20"/>
                  <w:szCs w:val="20"/>
                  <w:lang w:val="es-ES"/>
                  <w:rPrChange w:id="2403" w:author="Rodrigo García" w:date="2017-09-29T10:05:00Z">
                    <w:rPr>
                      <w:rFonts w:ascii="Monaco" w:hAnsi="Monaco" w:cs="Monaco"/>
                      <w:color w:val="4E9A06"/>
                      <w:sz w:val="32"/>
                      <w:szCs w:val="32"/>
                      <w:lang w:val="en-US"/>
                    </w:rPr>
                  </w:rPrChange>
                </w:rPr>
                <w:t>"nombre"</w:t>
              </w:r>
              <w:r w:rsidRPr="0079203F">
                <w:rPr>
                  <w:rFonts w:ascii="Monaco" w:hAnsi="Monaco" w:cs="Monaco"/>
                  <w:sz w:val="20"/>
                  <w:szCs w:val="20"/>
                  <w:lang w:val="es-ES"/>
                  <w:rPrChange w:id="2404"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405" w:author="Rodrigo García" w:date="2017-09-29T10:05:00Z">
                    <w:rPr>
                      <w:rFonts w:ascii="Monaco" w:hAnsi="Monaco" w:cs="Monaco"/>
                      <w:color w:val="C4A000"/>
                      <w:sz w:val="32"/>
                      <w:szCs w:val="32"/>
                      <w:lang w:val="en-US"/>
                    </w:rPr>
                  </w:rPrChange>
                </w:rPr>
                <w:t>placeholder=</w:t>
              </w:r>
              <w:r w:rsidRPr="0079203F">
                <w:rPr>
                  <w:rFonts w:ascii="Monaco" w:hAnsi="Monaco" w:cs="Monaco"/>
                  <w:color w:val="4E9A06"/>
                  <w:sz w:val="20"/>
                  <w:szCs w:val="20"/>
                  <w:lang w:val="es-ES"/>
                  <w:rPrChange w:id="2406" w:author="Rodrigo García" w:date="2017-09-29T10:05:00Z">
                    <w:rPr>
                      <w:rFonts w:ascii="Monaco" w:hAnsi="Monaco" w:cs="Monaco"/>
                      <w:color w:val="4E9A06"/>
                      <w:sz w:val="32"/>
                      <w:szCs w:val="32"/>
                      <w:lang w:val="en-US"/>
                    </w:rPr>
                  </w:rPrChange>
                </w:rPr>
                <w:t>"Nombre del Paciente"</w:t>
              </w:r>
              <w:r w:rsidRPr="0079203F">
                <w:rPr>
                  <w:rFonts w:ascii="Monaco" w:hAnsi="Monaco" w:cs="Monaco"/>
                  <w:b/>
                  <w:bCs/>
                  <w:color w:val="204A87"/>
                  <w:sz w:val="20"/>
                  <w:szCs w:val="20"/>
                  <w:lang w:val="es-ES"/>
                  <w:rPrChange w:id="2407"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rsidP="0055352B">
            <w:pPr>
              <w:keepNext/>
              <w:keepLines/>
              <w:widowControl w:val="0"/>
              <w:autoSpaceDE w:val="0"/>
              <w:autoSpaceDN w:val="0"/>
              <w:adjustRightInd w:val="0"/>
              <w:spacing w:before="200"/>
              <w:outlineLvl w:val="4"/>
              <w:rPr>
                <w:ins w:id="2408" w:author="Borja Gonzalez" w:date="2017-09-28T18:57:00Z"/>
                <w:rFonts w:ascii="Monaco" w:hAnsi="Monaco" w:cs="Monaco"/>
                <w:sz w:val="20"/>
                <w:szCs w:val="20"/>
                <w:lang w:val="es-ES"/>
                <w:rPrChange w:id="2409" w:author="Rodrigo García" w:date="2017-09-29T10:05:00Z">
                  <w:rPr>
                    <w:ins w:id="2410" w:author="Borja Gonzalez" w:date="2017-09-28T18:57:00Z"/>
                    <w:rFonts w:ascii="Monaco" w:eastAsiaTheme="majorEastAsia" w:hAnsi="Monaco" w:cs="Monaco"/>
                    <w:color w:val="243F60" w:themeColor="accent1" w:themeShade="7F"/>
                    <w:sz w:val="32"/>
                    <w:szCs w:val="32"/>
                    <w:lang w:val="en-US"/>
                  </w:rPr>
                </w:rPrChange>
              </w:rPr>
            </w:pPr>
            <w:ins w:id="2411" w:author="Borja Gonzalez" w:date="2017-09-28T18:57:00Z">
              <w:r w:rsidRPr="0079203F">
                <w:rPr>
                  <w:rFonts w:ascii="Monaco" w:hAnsi="Monaco" w:cs="Monaco"/>
                  <w:sz w:val="20"/>
                  <w:szCs w:val="20"/>
                  <w:lang w:val="es-ES"/>
                  <w:rPrChange w:id="2412"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413"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414" w:author="Rodrigo García" w:date="2017-09-29T10:05:00Z">
                    <w:rPr>
                      <w:rFonts w:ascii="Monaco" w:hAnsi="Monaco" w:cs="Monaco"/>
                      <w:sz w:val="32"/>
                      <w:szCs w:val="32"/>
                      <w:lang w:val="en-US"/>
                    </w:rPr>
                  </w:rPrChange>
                </w:rPr>
                <w:t xml:space="preserve">Apellido: </w:t>
              </w:r>
              <w:r w:rsidRPr="0079203F">
                <w:rPr>
                  <w:rFonts w:ascii="Monaco" w:hAnsi="Monaco" w:cs="Monaco"/>
                  <w:b/>
                  <w:bCs/>
                  <w:color w:val="204A87"/>
                  <w:sz w:val="20"/>
                  <w:szCs w:val="20"/>
                  <w:lang w:val="es-ES"/>
                  <w:rPrChange w:id="2415"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rsidP="0055352B">
            <w:pPr>
              <w:keepNext/>
              <w:keepLines/>
              <w:widowControl w:val="0"/>
              <w:autoSpaceDE w:val="0"/>
              <w:autoSpaceDN w:val="0"/>
              <w:adjustRightInd w:val="0"/>
              <w:spacing w:before="200"/>
              <w:outlineLvl w:val="4"/>
              <w:rPr>
                <w:ins w:id="2416" w:author="Borja Gonzalez" w:date="2017-09-28T18:57:00Z"/>
                <w:rFonts w:ascii="Monaco" w:hAnsi="Monaco" w:cs="Monaco"/>
                <w:sz w:val="20"/>
                <w:szCs w:val="20"/>
                <w:lang w:val="es-ES"/>
                <w:rPrChange w:id="2417" w:author="Rodrigo García" w:date="2017-09-29T10:05:00Z">
                  <w:rPr>
                    <w:ins w:id="2418" w:author="Borja Gonzalez" w:date="2017-09-28T18:57:00Z"/>
                    <w:rFonts w:ascii="Monaco" w:eastAsiaTheme="majorEastAsia" w:hAnsi="Monaco" w:cs="Monaco"/>
                    <w:color w:val="243F60" w:themeColor="accent1" w:themeShade="7F"/>
                    <w:sz w:val="32"/>
                    <w:szCs w:val="32"/>
                    <w:lang w:val="en-US"/>
                  </w:rPr>
                </w:rPrChange>
              </w:rPr>
            </w:pPr>
            <w:ins w:id="2419" w:author="Borja Gonzalez" w:date="2017-09-28T18:57:00Z">
              <w:r w:rsidRPr="0079203F">
                <w:rPr>
                  <w:rFonts w:ascii="Monaco" w:hAnsi="Monaco" w:cs="Monaco"/>
                  <w:sz w:val="20"/>
                  <w:szCs w:val="20"/>
                  <w:lang w:val="es-ES"/>
                  <w:rPrChange w:id="2420"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421" w:author="Rodrigo García" w:date="2017-09-29T10:05:00Z">
                    <w:rPr>
                      <w:rFonts w:ascii="Monaco" w:hAnsi="Monaco" w:cs="Monaco"/>
                      <w:b/>
                      <w:bCs/>
                      <w:color w:val="204A87"/>
                      <w:sz w:val="32"/>
                      <w:szCs w:val="32"/>
                      <w:lang w:val="en-US"/>
                    </w:rPr>
                  </w:rPrChange>
                </w:rPr>
                <w:t>&lt;input</w:t>
              </w:r>
              <w:r w:rsidRPr="0079203F">
                <w:rPr>
                  <w:rFonts w:ascii="Monaco" w:hAnsi="Monaco" w:cs="Monaco"/>
                  <w:sz w:val="20"/>
                  <w:szCs w:val="20"/>
                  <w:lang w:val="es-ES"/>
                  <w:rPrChange w:id="2422"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423" w:author="Rodrigo García" w:date="2017-09-29T10:05:00Z">
                    <w:rPr>
                      <w:rFonts w:ascii="Monaco" w:hAnsi="Monaco" w:cs="Monaco"/>
                      <w:color w:val="C4A000"/>
                      <w:sz w:val="32"/>
                      <w:szCs w:val="32"/>
                      <w:lang w:val="en-US"/>
                    </w:rPr>
                  </w:rPrChange>
                </w:rPr>
                <w:t>type=</w:t>
              </w:r>
              <w:r w:rsidRPr="0079203F">
                <w:rPr>
                  <w:rFonts w:ascii="Monaco" w:hAnsi="Monaco" w:cs="Monaco"/>
                  <w:color w:val="4E9A06"/>
                  <w:sz w:val="20"/>
                  <w:szCs w:val="20"/>
                  <w:lang w:val="es-ES"/>
                  <w:rPrChange w:id="2424" w:author="Rodrigo García" w:date="2017-09-29T10:05:00Z">
                    <w:rPr>
                      <w:rFonts w:ascii="Monaco" w:hAnsi="Monaco" w:cs="Monaco"/>
                      <w:color w:val="4E9A06"/>
                      <w:sz w:val="32"/>
                      <w:szCs w:val="32"/>
                      <w:lang w:val="en-US"/>
                    </w:rPr>
                  </w:rPrChange>
                </w:rPr>
                <w:t>"text"</w:t>
              </w:r>
              <w:r w:rsidRPr="0079203F">
                <w:rPr>
                  <w:rFonts w:ascii="Monaco" w:hAnsi="Monaco" w:cs="Monaco"/>
                  <w:sz w:val="20"/>
                  <w:szCs w:val="20"/>
                  <w:lang w:val="es-ES"/>
                  <w:rPrChange w:id="2425"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426" w:author="Rodrigo García" w:date="2017-09-29T10:05:00Z">
                    <w:rPr>
                      <w:rFonts w:ascii="Monaco" w:hAnsi="Monaco" w:cs="Monaco"/>
                      <w:color w:val="C4A000"/>
                      <w:sz w:val="32"/>
                      <w:szCs w:val="32"/>
                      <w:lang w:val="en-US"/>
                    </w:rPr>
                  </w:rPrChange>
                </w:rPr>
                <w:t>id=</w:t>
              </w:r>
              <w:r w:rsidRPr="0079203F">
                <w:rPr>
                  <w:rFonts w:ascii="Monaco" w:hAnsi="Monaco" w:cs="Monaco"/>
                  <w:color w:val="4E9A06"/>
                  <w:sz w:val="20"/>
                  <w:szCs w:val="20"/>
                  <w:lang w:val="es-ES"/>
                  <w:rPrChange w:id="2427" w:author="Rodrigo García" w:date="2017-09-29T10:05:00Z">
                    <w:rPr>
                      <w:rFonts w:ascii="Monaco" w:hAnsi="Monaco" w:cs="Monaco"/>
                      <w:color w:val="4E9A06"/>
                      <w:sz w:val="32"/>
                      <w:szCs w:val="32"/>
                      <w:lang w:val="en-US"/>
                    </w:rPr>
                  </w:rPrChange>
                </w:rPr>
                <w:t>"apellido"</w:t>
              </w:r>
              <w:r w:rsidRPr="0079203F">
                <w:rPr>
                  <w:rFonts w:ascii="Monaco" w:hAnsi="Monaco" w:cs="Monaco"/>
                  <w:sz w:val="20"/>
                  <w:szCs w:val="20"/>
                  <w:lang w:val="es-ES"/>
                  <w:rPrChange w:id="2428" w:author="Rodrigo García" w:date="2017-09-29T10:05:00Z">
                    <w:rPr>
                      <w:rFonts w:ascii="Monaco" w:hAnsi="Monaco" w:cs="Monaco"/>
                      <w:sz w:val="32"/>
                      <w:szCs w:val="32"/>
                      <w:lang w:val="en-US"/>
                    </w:rPr>
                  </w:rPrChange>
                </w:rPr>
                <w:t xml:space="preserve"> </w:t>
              </w:r>
              <w:r w:rsidRPr="0079203F">
                <w:rPr>
                  <w:rFonts w:ascii="Monaco" w:hAnsi="Monaco" w:cs="Monaco"/>
                  <w:color w:val="C4A000"/>
                  <w:sz w:val="20"/>
                  <w:szCs w:val="20"/>
                  <w:lang w:val="es-ES"/>
                  <w:rPrChange w:id="2429" w:author="Rodrigo García" w:date="2017-09-29T10:05:00Z">
                    <w:rPr>
                      <w:rFonts w:ascii="Monaco" w:hAnsi="Monaco" w:cs="Monaco"/>
                      <w:color w:val="C4A000"/>
                      <w:sz w:val="32"/>
                      <w:szCs w:val="32"/>
                      <w:lang w:val="en-US"/>
                    </w:rPr>
                  </w:rPrChange>
                </w:rPr>
                <w:t>placeholder=</w:t>
              </w:r>
              <w:r w:rsidRPr="0079203F">
                <w:rPr>
                  <w:rFonts w:ascii="Monaco" w:hAnsi="Monaco" w:cs="Monaco"/>
                  <w:color w:val="4E9A06"/>
                  <w:sz w:val="20"/>
                  <w:szCs w:val="20"/>
                  <w:lang w:val="es-ES"/>
                  <w:rPrChange w:id="2430" w:author="Rodrigo García" w:date="2017-09-29T10:05:00Z">
                    <w:rPr>
                      <w:rFonts w:ascii="Monaco" w:hAnsi="Monaco" w:cs="Monaco"/>
                      <w:color w:val="4E9A06"/>
                      <w:sz w:val="32"/>
                      <w:szCs w:val="32"/>
                      <w:lang w:val="en-US"/>
                    </w:rPr>
                  </w:rPrChange>
                </w:rPr>
                <w:t>"Apellidos del Paciente"</w:t>
              </w:r>
              <w:r w:rsidRPr="0079203F">
                <w:rPr>
                  <w:rFonts w:ascii="Monaco" w:hAnsi="Monaco" w:cs="Monaco"/>
                  <w:b/>
                  <w:bCs/>
                  <w:color w:val="204A87"/>
                  <w:sz w:val="20"/>
                  <w:szCs w:val="20"/>
                  <w:lang w:val="es-ES"/>
                  <w:rPrChange w:id="2431"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rsidP="0055352B">
            <w:pPr>
              <w:keepNext/>
              <w:keepLines/>
              <w:widowControl w:val="0"/>
              <w:autoSpaceDE w:val="0"/>
              <w:autoSpaceDN w:val="0"/>
              <w:adjustRightInd w:val="0"/>
              <w:spacing w:before="200"/>
              <w:outlineLvl w:val="4"/>
              <w:rPr>
                <w:ins w:id="2432" w:author="Borja Gonzalez" w:date="2017-09-28T18:57:00Z"/>
                <w:rFonts w:ascii="Monaco" w:hAnsi="Monaco" w:cs="Monaco"/>
                <w:sz w:val="20"/>
                <w:szCs w:val="20"/>
                <w:lang w:val="es-ES"/>
                <w:rPrChange w:id="2433" w:author="Rodrigo García" w:date="2017-09-29T10:05:00Z">
                  <w:rPr>
                    <w:ins w:id="2434" w:author="Borja Gonzalez" w:date="2017-09-28T18:57:00Z"/>
                    <w:rFonts w:ascii="Monaco" w:eastAsiaTheme="majorEastAsia" w:hAnsi="Monaco" w:cs="Monaco"/>
                    <w:color w:val="243F60" w:themeColor="accent1" w:themeShade="7F"/>
                    <w:sz w:val="32"/>
                    <w:szCs w:val="32"/>
                    <w:lang w:val="en-US"/>
                  </w:rPr>
                </w:rPrChange>
              </w:rPr>
            </w:pPr>
            <w:ins w:id="2435" w:author="Borja Gonzalez" w:date="2017-09-28T18:57:00Z">
              <w:r w:rsidRPr="0079203F">
                <w:rPr>
                  <w:rFonts w:ascii="Monaco" w:hAnsi="Monaco" w:cs="Monaco"/>
                  <w:sz w:val="20"/>
                  <w:szCs w:val="20"/>
                  <w:lang w:val="es-ES"/>
                  <w:rPrChange w:id="2436"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437" w:author="Rodrigo García" w:date="2017-09-29T10:05:00Z">
                    <w:rPr>
                      <w:rFonts w:ascii="Monaco" w:hAnsi="Monaco" w:cs="Monaco"/>
                      <w:b/>
                      <w:bCs/>
                      <w:color w:val="204A87"/>
                      <w:sz w:val="32"/>
                      <w:szCs w:val="32"/>
                      <w:lang w:val="en-US"/>
                    </w:rPr>
                  </w:rPrChange>
                </w:rPr>
                <w:t>&lt;p1&gt;</w:t>
              </w:r>
              <w:r w:rsidRPr="0079203F">
                <w:rPr>
                  <w:rFonts w:ascii="Monaco" w:hAnsi="Monaco" w:cs="Monaco"/>
                  <w:sz w:val="20"/>
                  <w:szCs w:val="20"/>
                  <w:lang w:val="es-ES"/>
                  <w:rPrChange w:id="2438" w:author="Rodrigo García" w:date="2017-09-29T10:05:00Z">
                    <w:rPr>
                      <w:rFonts w:ascii="Monaco" w:hAnsi="Monaco" w:cs="Monaco"/>
                      <w:sz w:val="32"/>
                      <w:szCs w:val="32"/>
                      <w:lang w:val="en-US"/>
                    </w:rPr>
                  </w:rPrChange>
                </w:rPr>
                <w:t>Sexo:</w:t>
              </w:r>
              <w:r w:rsidRPr="0079203F">
                <w:rPr>
                  <w:rFonts w:ascii="Monaco" w:hAnsi="Monaco" w:cs="Monaco"/>
                  <w:color w:val="CE5C00"/>
                  <w:sz w:val="20"/>
                  <w:szCs w:val="20"/>
                  <w:lang w:val="es-ES"/>
                  <w:rPrChange w:id="2439" w:author="Rodrigo García" w:date="2017-09-29T10:05:00Z">
                    <w:rPr>
                      <w:rFonts w:ascii="Monaco" w:hAnsi="Monaco" w:cs="Monaco"/>
                      <w:color w:val="CE5C00"/>
                      <w:sz w:val="32"/>
                      <w:szCs w:val="32"/>
                      <w:lang w:val="en-US"/>
                    </w:rPr>
                  </w:rPrChange>
                </w:rPr>
                <w:t>&amp;nbsp;&amp;nbsp;&amp;nbsp;&amp;nbsp;</w:t>
              </w:r>
              <w:r w:rsidRPr="0079203F">
                <w:rPr>
                  <w:rFonts w:ascii="Monaco" w:hAnsi="Monaco" w:cs="Monaco"/>
                  <w:sz w:val="20"/>
                  <w:szCs w:val="20"/>
                  <w:lang w:val="es-ES"/>
                  <w:rPrChange w:id="2440" w:author="Rodrigo García" w:date="2017-09-29T10:05: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2441"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rsidP="0055352B">
            <w:pPr>
              <w:keepNext/>
              <w:keepLines/>
              <w:widowControl w:val="0"/>
              <w:autoSpaceDE w:val="0"/>
              <w:autoSpaceDN w:val="0"/>
              <w:adjustRightInd w:val="0"/>
              <w:spacing w:before="200"/>
              <w:outlineLvl w:val="4"/>
              <w:rPr>
                <w:ins w:id="2442" w:author="Borja Gonzalez" w:date="2017-09-28T18:57:00Z"/>
                <w:rFonts w:ascii="Monaco" w:hAnsi="Monaco" w:cs="Monaco"/>
                <w:sz w:val="20"/>
                <w:szCs w:val="20"/>
                <w:lang w:val="en-US"/>
                <w:rPrChange w:id="2443" w:author="Borja Gonzalez" w:date="2017-09-28T18:57:00Z">
                  <w:rPr>
                    <w:ins w:id="2444" w:author="Borja Gonzalez" w:date="2017-09-28T18:57:00Z"/>
                    <w:rFonts w:ascii="Monaco" w:eastAsiaTheme="majorEastAsia" w:hAnsi="Monaco" w:cs="Monaco"/>
                    <w:color w:val="243F60" w:themeColor="accent1" w:themeShade="7F"/>
                    <w:sz w:val="32"/>
                    <w:szCs w:val="32"/>
                    <w:lang w:val="en-US"/>
                  </w:rPr>
                </w:rPrChange>
              </w:rPr>
            </w:pPr>
            <w:ins w:id="2445" w:author="Borja Gonzalez" w:date="2017-09-28T18:57:00Z">
              <w:r w:rsidRPr="0079203F">
                <w:rPr>
                  <w:rFonts w:ascii="Monaco" w:hAnsi="Monaco" w:cs="Monaco"/>
                  <w:sz w:val="20"/>
                  <w:szCs w:val="20"/>
                  <w:lang w:val="es-ES"/>
                  <w:rPrChange w:id="2446" w:author="Rodrigo García" w:date="2017-09-29T10:05:00Z">
                    <w:rPr>
                      <w:rFonts w:ascii="Monaco" w:hAnsi="Monaco" w:cs="Monaco"/>
                      <w:sz w:val="32"/>
                      <w:szCs w:val="32"/>
                      <w:lang w:val="en-US"/>
                    </w:rPr>
                  </w:rPrChange>
                </w:rPr>
                <w:tab/>
              </w:r>
              <w:r w:rsidRPr="0055352B">
                <w:rPr>
                  <w:rFonts w:ascii="Monaco" w:hAnsi="Monaco" w:cs="Monaco"/>
                  <w:b/>
                  <w:bCs/>
                  <w:color w:val="204A87"/>
                  <w:sz w:val="20"/>
                  <w:szCs w:val="20"/>
                  <w:lang w:val="en-US"/>
                  <w:rPrChange w:id="2447"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44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49"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450"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45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2"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453"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45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5"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456"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245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8"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459"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2460"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461"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widowControl w:val="0"/>
              <w:autoSpaceDE w:val="0"/>
              <w:autoSpaceDN w:val="0"/>
              <w:adjustRightInd w:val="0"/>
              <w:rPr>
                <w:ins w:id="2462" w:author="Borja Gonzalez" w:date="2017-09-28T18:57:00Z"/>
                <w:rFonts w:ascii="Monaco" w:hAnsi="Monaco" w:cs="Monaco"/>
                <w:sz w:val="20"/>
                <w:szCs w:val="20"/>
                <w:lang w:val="en-US"/>
                <w:rPrChange w:id="2463" w:author="Borja Gonzalez" w:date="2017-09-28T18:57:00Z">
                  <w:rPr>
                    <w:ins w:id="2464" w:author="Borja Gonzalez" w:date="2017-09-28T18:57:00Z"/>
                    <w:rFonts w:ascii="Monaco" w:hAnsi="Monaco" w:cs="Monaco"/>
                    <w:sz w:val="32"/>
                    <w:szCs w:val="32"/>
                    <w:lang w:val="en-US"/>
                  </w:rPr>
                </w:rPrChange>
              </w:rPr>
            </w:pPr>
            <w:ins w:id="2465" w:author="Borja Gonzalez" w:date="2017-09-28T18:57:00Z">
              <w:r w:rsidRPr="0055352B">
                <w:rPr>
                  <w:rFonts w:ascii="Monaco" w:hAnsi="Monaco" w:cs="Monaco"/>
                  <w:sz w:val="20"/>
                  <w:szCs w:val="20"/>
                  <w:lang w:val="en-US"/>
                  <w:rPrChange w:id="246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467"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46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69"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470"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47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72"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473"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47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75"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476"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47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78"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479"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480"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481" w:author="Borja Gonzalez" w:date="2017-09-28T18:57:00Z">
                    <w:rPr>
                      <w:rFonts w:ascii="Monaco" w:hAnsi="Monaco" w:cs="Monaco"/>
                      <w:sz w:val="32"/>
                      <w:szCs w:val="32"/>
                      <w:lang w:val="en-US"/>
                    </w:rPr>
                  </w:rPrChange>
                </w:rPr>
                <w:t xml:space="preserve"> Mujer</w:t>
              </w:r>
              <w:r w:rsidRPr="0055352B">
                <w:rPr>
                  <w:rFonts w:ascii="Monaco" w:hAnsi="Monaco" w:cs="Monaco"/>
                  <w:b/>
                  <w:bCs/>
                  <w:color w:val="204A87"/>
                  <w:sz w:val="20"/>
                  <w:szCs w:val="20"/>
                  <w:lang w:val="en-US"/>
                  <w:rPrChange w:id="2482"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rsidP="0055352B">
            <w:pPr>
              <w:keepNext/>
              <w:keepLines/>
              <w:widowControl w:val="0"/>
              <w:autoSpaceDE w:val="0"/>
              <w:autoSpaceDN w:val="0"/>
              <w:adjustRightInd w:val="0"/>
              <w:spacing w:before="200"/>
              <w:outlineLvl w:val="4"/>
              <w:rPr>
                <w:ins w:id="2483" w:author="Borja Gonzalez" w:date="2017-09-28T18:57:00Z"/>
                <w:rFonts w:ascii="Monaco" w:hAnsi="Monaco" w:cs="Monaco"/>
                <w:sz w:val="20"/>
                <w:szCs w:val="20"/>
                <w:lang w:val="en-US"/>
                <w:rPrChange w:id="2484" w:author="Borja Gonzalez" w:date="2017-09-28T18:57:00Z">
                  <w:rPr>
                    <w:ins w:id="2485" w:author="Borja Gonzalez" w:date="2017-09-28T18:57:00Z"/>
                    <w:rFonts w:ascii="Monaco" w:eastAsiaTheme="majorEastAsia" w:hAnsi="Monaco" w:cs="Monaco"/>
                    <w:color w:val="243F60" w:themeColor="accent1" w:themeShade="7F"/>
                    <w:sz w:val="32"/>
                    <w:szCs w:val="32"/>
                    <w:lang w:val="en-US"/>
                  </w:rPr>
                </w:rPrChange>
              </w:rPr>
            </w:pPr>
            <w:ins w:id="2486" w:author="Borja Gonzalez" w:date="2017-09-28T18:57:00Z">
              <w:r w:rsidRPr="0055352B">
                <w:rPr>
                  <w:rFonts w:ascii="Monaco" w:hAnsi="Monaco" w:cs="Monaco"/>
                  <w:sz w:val="20"/>
                  <w:szCs w:val="20"/>
                  <w:lang w:val="en-US"/>
                  <w:rPrChange w:id="248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488"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489"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490"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491"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keepNext/>
              <w:keepLines/>
              <w:widowControl w:val="0"/>
              <w:autoSpaceDE w:val="0"/>
              <w:autoSpaceDN w:val="0"/>
              <w:adjustRightInd w:val="0"/>
              <w:spacing w:before="200"/>
              <w:outlineLvl w:val="4"/>
              <w:rPr>
                <w:ins w:id="2492" w:author="Borja Gonzalez" w:date="2017-09-28T18:57:00Z"/>
                <w:rFonts w:ascii="Monaco" w:hAnsi="Monaco" w:cs="Monaco"/>
                <w:sz w:val="20"/>
                <w:szCs w:val="20"/>
                <w:lang w:val="en-US"/>
                <w:rPrChange w:id="2493" w:author="Borja Gonzalez" w:date="2017-09-28T18:57:00Z">
                  <w:rPr>
                    <w:ins w:id="2494" w:author="Borja Gonzalez" w:date="2017-09-28T18:57:00Z"/>
                    <w:rFonts w:ascii="Monaco" w:eastAsiaTheme="majorEastAsia" w:hAnsi="Monaco" w:cs="Monaco"/>
                    <w:color w:val="243F60" w:themeColor="accent1" w:themeShade="7F"/>
                    <w:sz w:val="32"/>
                    <w:szCs w:val="32"/>
                    <w:lang w:val="en-US"/>
                  </w:rPr>
                </w:rPrChange>
              </w:rPr>
            </w:pPr>
            <w:ins w:id="2495" w:author="Borja Gonzalez" w:date="2017-09-28T18:57:00Z">
              <w:r w:rsidRPr="0055352B">
                <w:rPr>
                  <w:rFonts w:ascii="Monaco" w:hAnsi="Monaco" w:cs="Monaco"/>
                  <w:sz w:val="20"/>
                  <w:szCs w:val="20"/>
                  <w:lang w:val="en-US"/>
                  <w:rPrChange w:id="249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49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498"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499"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00" w:author="Borja Gonzalez" w:date="2017-09-28T18:57:00Z">
                    <w:rPr>
                      <w:rFonts w:ascii="Monaco" w:hAnsi="Monaco" w:cs="Monaco"/>
                      <w:color w:val="000000"/>
                      <w:sz w:val="32"/>
                      <w:szCs w:val="32"/>
                      <w:lang w:val="en-US"/>
                    </w:rPr>
                  </w:rPrChange>
                </w:rPr>
                <w:t>Validar</w:t>
              </w:r>
              <w:r w:rsidRPr="0055352B">
                <w:rPr>
                  <w:rFonts w:ascii="Monaco" w:hAnsi="Monaco" w:cs="Monaco"/>
                  <w:b/>
                  <w:bCs/>
                  <w:color w:val="000000"/>
                  <w:sz w:val="20"/>
                  <w:szCs w:val="20"/>
                  <w:lang w:val="en-US"/>
                  <w:rPrChange w:id="2501"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keepNext/>
              <w:keepLines/>
              <w:widowControl w:val="0"/>
              <w:autoSpaceDE w:val="0"/>
              <w:autoSpaceDN w:val="0"/>
              <w:adjustRightInd w:val="0"/>
              <w:spacing w:before="200"/>
              <w:outlineLvl w:val="4"/>
              <w:rPr>
                <w:ins w:id="2502" w:author="Borja Gonzalez" w:date="2017-09-28T18:57:00Z"/>
                <w:rFonts w:ascii="Monaco" w:hAnsi="Monaco" w:cs="Monaco"/>
                <w:sz w:val="20"/>
                <w:szCs w:val="20"/>
                <w:lang w:val="en-US"/>
                <w:rPrChange w:id="2503" w:author="Borja Gonzalez" w:date="2017-09-28T18:57:00Z">
                  <w:rPr>
                    <w:ins w:id="2504" w:author="Borja Gonzalez" w:date="2017-09-28T18:57:00Z"/>
                    <w:rFonts w:ascii="Monaco" w:eastAsiaTheme="majorEastAsia" w:hAnsi="Monaco" w:cs="Monaco"/>
                    <w:color w:val="243F60" w:themeColor="accent1" w:themeShade="7F"/>
                    <w:sz w:val="32"/>
                    <w:szCs w:val="32"/>
                    <w:lang w:val="en-US"/>
                  </w:rPr>
                </w:rPrChange>
              </w:rPr>
            </w:pPr>
            <w:ins w:id="2505" w:author="Borja Gonzalez" w:date="2017-09-28T18:57:00Z">
              <w:r w:rsidRPr="0055352B">
                <w:rPr>
                  <w:rFonts w:ascii="Monaco" w:hAnsi="Monaco" w:cs="Monaco"/>
                  <w:sz w:val="20"/>
                  <w:szCs w:val="20"/>
                  <w:lang w:val="en-US"/>
                  <w:rPrChange w:id="250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0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0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509"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510"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51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51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1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51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15"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51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17"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518"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keepNext/>
              <w:keepLines/>
              <w:widowControl w:val="0"/>
              <w:autoSpaceDE w:val="0"/>
              <w:autoSpaceDN w:val="0"/>
              <w:adjustRightInd w:val="0"/>
              <w:spacing w:before="200"/>
              <w:outlineLvl w:val="4"/>
              <w:rPr>
                <w:ins w:id="2519" w:author="Borja Gonzalez" w:date="2017-09-28T18:57:00Z"/>
                <w:rFonts w:ascii="Monaco" w:hAnsi="Monaco" w:cs="Monaco"/>
                <w:sz w:val="20"/>
                <w:szCs w:val="20"/>
                <w:lang w:val="en-US"/>
                <w:rPrChange w:id="2520" w:author="Borja Gonzalez" w:date="2017-09-28T18:57:00Z">
                  <w:rPr>
                    <w:ins w:id="2521" w:author="Borja Gonzalez" w:date="2017-09-28T18:57:00Z"/>
                    <w:rFonts w:ascii="Monaco" w:eastAsiaTheme="majorEastAsia" w:hAnsi="Monaco" w:cs="Monaco"/>
                    <w:color w:val="243F60" w:themeColor="accent1" w:themeShade="7F"/>
                    <w:sz w:val="32"/>
                    <w:szCs w:val="32"/>
                    <w:lang w:val="en-US"/>
                  </w:rPr>
                </w:rPrChange>
              </w:rPr>
            </w:pPr>
            <w:ins w:id="2522" w:author="Borja Gonzalez" w:date="2017-09-28T18:57:00Z">
              <w:r w:rsidRPr="0055352B">
                <w:rPr>
                  <w:rFonts w:ascii="Monaco" w:hAnsi="Monaco" w:cs="Monaco"/>
                  <w:sz w:val="20"/>
                  <w:szCs w:val="20"/>
                  <w:lang w:val="en-US"/>
                  <w:rPrChange w:id="252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2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2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2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527"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528"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29"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530"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31"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532"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533"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534"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5"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536"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37"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53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9"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540"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keepNext/>
              <w:keepLines/>
              <w:widowControl w:val="0"/>
              <w:autoSpaceDE w:val="0"/>
              <w:autoSpaceDN w:val="0"/>
              <w:adjustRightInd w:val="0"/>
              <w:spacing w:before="200"/>
              <w:outlineLvl w:val="4"/>
              <w:rPr>
                <w:ins w:id="2541" w:author="Borja Gonzalez" w:date="2017-09-28T18:57:00Z"/>
                <w:rFonts w:ascii="Monaco" w:hAnsi="Monaco" w:cs="Monaco"/>
                <w:sz w:val="20"/>
                <w:szCs w:val="20"/>
                <w:lang w:val="en-US"/>
                <w:rPrChange w:id="2542" w:author="Borja Gonzalez" w:date="2017-09-28T18:57:00Z">
                  <w:rPr>
                    <w:ins w:id="2543" w:author="Borja Gonzalez" w:date="2017-09-28T18:57:00Z"/>
                    <w:rFonts w:ascii="Monaco" w:eastAsiaTheme="majorEastAsia" w:hAnsi="Monaco" w:cs="Monaco"/>
                    <w:color w:val="243F60" w:themeColor="accent1" w:themeShade="7F"/>
                    <w:sz w:val="32"/>
                    <w:szCs w:val="32"/>
                    <w:lang w:val="en-US"/>
                  </w:rPr>
                </w:rPrChange>
              </w:rPr>
            </w:pPr>
            <w:ins w:id="2544" w:author="Borja Gonzalez" w:date="2017-09-28T18:57:00Z">
              <w:r w:rsidRPr="0055352B">
                <w:rPr>
                  <w:rFonts w:ascii="Monaco" w:hAnsi="Monaco" w:cs="Monaco"/>
                  <w:sz w:val="20"/>
                  <w:szCs w:val="20"/>
                  <w:lang w:val="en-US"/>
                  <w:rPrChange w:id="254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4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47"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548"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keepNext/>
              <w:keepLines/>
              <w:widowControl w:val="0"/>
              <w:autoSpaceDE w:val="0"/>
              <w:autoSpaceDN w:val="0"/>
              <w:adjustRightInd w:val="0"/>
              <w:spacing w:before="200"/>
              <w:outlineLvl w:val="4"/>
              <w:rPr>
                <w:ins w:id="2549" w:author="Borja Gonzalez" w:date="2017-09-28T18:57:00Z"/>
                <w:rFonts w:ascii="Monaco" w:hAnsi="Monaco" w:cs="Monaco"/>
                <w:sz w:val="20"/>
                <w:szCs w:val="20"/>
                <w:lang w:val="en-US"/>
                <w:rPrChange w:id="2550" w:author="Borja Gonzalez" w:date="2017-09-28T18:57:00Z">
                  <w:rPr>
                    <w:ins w:id="2551" w:author="Borja Gonzalez" w:date="2017-09-28T18:57:00Z"/>
                    <w:rFonts w:ascii="Monaco" w:eastAsiaTheme="majorEastAsia" w:hAnsi="Monaco" w:cs="Monaco"/>
                    <w:color w:val="243F60" w:themeColor="accent1" w:themeShade="7F"/>
                    <w:sz w:val="32"/>
                    <w:szCs w:val="32"/>
                    <w:lang w:val="en-US"/>
                  </w:rPr>
                </w:rPrChange>
              </w:rPr>
            </w:pPr>
            <w:ins w:id="2552" w:author="Borja Gonzalez" w:date="2017-09-28T18:57:00Z">
              <w:r w:rsidRPr="0055352B">
                <w:rPr>
                  <w:rFonts w:ascii="Monaco" w:hAnsi="Monaco" w:cs="Monaco"/>
                  <w:sz w:val="20"/>
                  <w:szCs w:val="20"/>
                  <w:lang w:val="en-US"/>
                  <w:rPrChange w:id="255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5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5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556"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557"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558"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559"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560"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56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2"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56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64"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56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6"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567"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rsidP="0055352B">
            <w:pPr>
              <w:keepNext/>
              <w:keepLines/>
              <w:widowControl w:val="0"/>
              <w:autoSpaceDE w:val="0"/>
              <w:autoSpaceDN w:val="0"/>
              <w:adjustRightInd w:val="0"/>
              <w:spacing w:before="200"/>
              <w:outlineLvl w:val="4"/>
              <w:rPr>
                <w:ins w:id="2568" w:author="Borja Gonzalez" w:date="2017-09-28T18:57:00Z"/>
                <w:rFonts w:ascii="Monaco" w:hAnsi="Monaco" w:cs="Monaco"/>
                <w:sz w:val="20"/>
                <w:szCs w:val="20"/>
                <w:lang w:val="es-ES"/>
                <w:rPrChange w:id="2569" w:author="Rodrigo García" w:date="2017-09-29T10:05:00Z">
                  <w:rPr>
                    <w:ins w:id="2570" w:author="Borja Gonzalez" w:date="2017-09-28T18:57:00Z"/>
                    <w:rFonts w:ascii="Monaco" w:eastAsiaTheme="majorEastAsia" w:hAnsi="Monaco" w:cs="Monaco"/>
                    <w:color w:val="243F60" w:themeColor="accent1" w:themeShade="7F"/>
                    <w:sz w:val="32"/>
                    <w:szCs w:val="32"/>
                    <w:lang w:val="en-US"/>
                  </w:rPr>
                </w:rPrChange>
              </w:rPr>
            </w:pPr>
            <w:ins w:id="2571" w:author="Borja Gonzalez" w:date="2017-09-28T18:57:00Z">
              <w:r w:rsidRPr="0055352B">
                <w:rPr>
                  <w:rFonts w:ascii="Monaco" w:hAnsi="Monaco" w:cs="Monaco"/>
                  <w:sz w:val="20"/>
                  <w:szCs w:val="20"/>
                  <w:lang w:val="en-US"/>
                  <w:rPrChange w:id="257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7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7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575" w:author="Borja Gonzalez" w:date="2017-09-28T18:57:00Z">
                    <w:rPr>
                      <w:rFonts w:ascii="Monaco" w:hAnsi="Monaco" w:cs="Monaco"/>
                      <w:sz w:val="32"/>
                      <w:szCs w:val="32"/>
                      <w:lang w:val="en-US"/>
                    </w:rPr>
                  </w:rPrChange>
                </w:rPr>
                <w:tab/>
              </w:r>
              <w:r w:rsidRPr="0079203F">
                <w:rPr>
                  <w:rFonts w:ascii="Monaco" w:hAnsi="Monaco" w:cs="Monaco"/>
                  <w:b/>
                  <w:bCs/>
                  <w:color w:val="204A87"/>
                  <w:sz w:val="20"/>
                  <w:szCs w:val="20"/>
                  <w:lang w:val="es-ES"/>
                  <w:rPrChange w:id="2576" w:author="Rodrigo García" w:date="2017-09-29T10:05:00Z">
                    <w:rPr>
                      <w:rFonts w:ascii="Monaco" w:hAnsi="Monaco" w:cs="Monaco"/>
                      <w:b/>
                      <w:bCs/>
                      <w:color w:val="204A87"/>
                      <w:sz w:val="32"/>
                      <w:szCs w:val="32"/>
                      <w:lang w:val="en-US"/>
                    </w:rPr>
                  </w:rPrChange>
                </w:rPr>
                <w:t>var</w:t>
              </w:r>
              <w:r w:rsidRPr="0079203F">
                <w:rPr>
                  <w:rFonts w:ascii="Monaco" w:hAnsi="Monaco" w:cs="Monaco"/>
                  <w:sz w:val="20"/>
                  <w:szCs w:val="20"/>
                  <w:lang w:val="es-ES"/>
                  <w:rPrChange w:id="2577"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578" w:author="Rodrigo García" w:date="2017-09-29T10:05:00Z">
                    <w:rPr>
                      <w:rFonts w:ascii="Monaco" w:hAnsi="Monaco" w:cs="Monaco"/>
                      <w:color w:val="000000"/>
                      <w:sz w:val="32"/>
                      <w:szCs w:val="32"/>
                      <w:lang w:val="en-US"/>
                    </w:rPr>
                  </w:rPrChange>
                </w:rPr>
                <w:t>sexo</w:t>
              </w:r>
              <w:r w:rsidRPr="0079203F">
                <w:rPr>
                  <w:rFonts w:ascii="Monaco" w:hAnsi="Monaco" w:cs="Monaco"/>
                  <w:sz w:val="20"/>
                  <w:szCs w:val="20"/>
                  <w:lang w:val="es-ES"/>
                  <w:rPrChange w:id="2579"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580"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581"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2582"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583"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584"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585"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586" w:author="Rodrigo García" w:date="2017-09-29T10:05:00Z">
                    <w:rPr>
                      <w:rFonts w:ascii="Monaco" w:hAnsi="Monaco" w:cs="Monaco"/>
                      <w:color w:val="4E9A06"/>
                      <w:sz w:val="32"/>
                      <w:szCs w:val="32"/>
                      <w:lang w:val="en-US"/>
                    </w:rPr>
                  </w:rPrChange>
                </w:rPr>
                <w:t>"sexo2"</w:t>
              </w:r>
              <w:r w:rsidRPr="0079203F">
                <w:rPr>
                  <w:rFonts w:ascii="Monaco" w:hAnsi="Monaco" w:cs="Monaco"/>
                  <w:b/>
                  <w:bCs/>
                  <w:color w:val="000000"/>
                  <w:sz w:val="20"/>
                  <w:szCs w:val="20"/>
                  <w:lang w:val="es-ES"/>
                  <w:rPrChange w:id="258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588"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2589"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rsidP="0055352B">
            <w:pPr>
              <w:keepNext/>
              <w:keepLines/>
              <w:widowControl w:val="0"/>
              <w:autoSpaceDE w:val="0"/>
              <w:autoSpaceDN w:val="0"/>
              <w:adjustRightInd w:val="0"/>
              <w:spacing w:before="200"/>
              <w:outlineLvl w:val="4"/>
              <w:rPr>
                <w:ins w:id="2590" w:author="Borja Gonzalez" w:date="2017-09-28T18:57:00Z"/>
                <w:rFonts w:ascii="Monaco" w:hAnsi="Monaco" w:cs="Monaco"/>
                <w:sz w:val="20"/>
                <w:szCs w:val="20"/>
                <w:lang w:val="es-ES"/>
                <w:rPrChange w:id="2591" w:author="Rodrigo García" w:date="2017-09-29T10:05:00Z">
                  <w:rPr>
                    <w:ins w:id="2592" w:author="Borja Gonzalez" w:date="2017-09-28T18:57:00Z"/>
                    <w:rFonts w:ascii="Monaco" w:eastAsiaTheme="majorEastAsia" w:hAnsi="Monaco" w:cs="Monaco"/>
                    <w:color w:val="243F60" w:themeColor="accent1" w:themeShade="7F"/>
                    <w:sz w:val="32"/>
                    <w:szCs w:val="32"/>
                    <w:lang w:val="en-US"/>
                  </w:rPr>
                </w:rPrChange>
              </w:rPr>
            </w:pPr>
            <w:ins w:id="2593" w:author="Borja Gonzalez" w:date="2017-09-28T18:57:00Z">
              <w:r w:rsidRPr="0079203F">
                <w:rPr>
                  <w:rFonts w:ascii="Monaco" w:hAnsi="Monaco" w:cs="Monaco"/>
                  <w:sz w:val="20"/>
                  <w:szCs w:val="20"/>
                  <w:lang w:val="es-ES"/>
                  <w:rPrChange w:id="2594"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595"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596"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2597"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rsidP="0055352B">
            <w:pPr>
              <w:keepNext/>
              <w:keepLines/>
              <w:widowControl w:val="0"/>
              <w:autoSpaceDE w:val="0"/>
              <w:autoSpaceDN w:val="0"/>
              <w:adjustRightInd w:val="0"/>
              <w:spacing w:before="200"/>
              <w:outlineLvl w:val="4"/>
              <w:rPr>
                <w:ins w:id="2598" w:author="Borja Gonzalez" w:date="2017-09-28T18:57:00Z"/>
                <w:rFonts w:ascii="Monaco" w:hAnsi="Monaco" w:cs="Monaco"/>
                <w:sz w:val="20"/>
                <w:szCs w:val="20"/>
                <w:lang w:val="es-ES"/>
                <w:rPrChange w:id="2599" w:author="Rodrigo García" w:date="2017-09-29T10:05:00Z">
                  <w:rPr>
                    <w:ins w:id="2600" w:author="Borja Gonzalez" w:date="2017-09-28T18:57:00Z"/>
                    <w:rFonts w:ascii="Monaco" w:eastAsiaTheme="majorEastAsia" w:hAnsi="Monaco" w:cs="Monaco"/>
                    <w:color w:val="243F60" w:themeColor="accent1" w:themeShade="7F"/>
                    <w:sz w:val="32"/>
                    <w:szCs w:val="32"/>
                    <w:lang w:val="en-US"/>
                  </w:rPr>
                </w:rPrChange>
              </w:rPr>
            </w:pPr>
            <w:ins w:id="2601" w:author="Borja Gonzalez" w:date="2017-09-28T18:57:00Z">
              <w:r w:rsidRPr="0079203F">
                <w:rPr>
                  <w:rFonts w:ascii="Monaco" w:hAnsi="Monaco" w:cs="Monaco"/>
                  <w:sz w:val="20"/>
                  <w:szCs w:val="20"/>
                  <w:lang w:val="es-ES"/>
                  <w:rPrChange w:id="2602"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0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04"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605" w:author="Rodrigo García" w:date="2017-09-29T10:05: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2606"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rsidP="0055352B">
            <w:pPr>
              <w:keepNext/>
              <w:keepLines/>
              <w:widowControl w:val="0"/>
              <w:autoSpaceDE w:val="0"/>
              <w:autoSpaceDN w:val="0"/>
              <w:adjustRightInd w:val="0"/>
              <w:spacing w:before="200"/>
              <w:outlineLvl w:val="4"/>
              <w:rPr>
                <w:ins w:id="2607" w:author="Borja Gonzalez" w:date="2017-09-28T18:57:00Z"/>
                <w:rFonts w:ascii="Monaco" w:hAnsi="Monaco" w:cs="Monaco"/>
                <w:sz w:val="20"/>
                <w:szCs w:val="20"/>
                <w:lang w:val="es-ES"/>
                <w:rPrChange w:id="2608" w:author="Rodrigo García" w:date="2017-09-29T10:05:00Z">
                  <w:rPr>
                    <w:ins w:id="2609" w:author="Borja Gonzalez" w:date="2017-09-28T18:57:00Z"/>
                    <w:rFonts w:ascii="Monaco" w:eastAsiaTheme="majorEastAsia" w:hAnsi="Monaco" w:cs="Monaco"/>
                    <w:color w:val="243F60" w:themeColor="accent1" w:themeShade="7F"/>
                    <w:sz w:val="32"/>
                    <w:szCs w:val="32"/>
                    <w:lang w:val="en-US"/>
                  </w:rPr>
                </w:rPrChange>
              </w:rPr>
            </w:pPr>
            <w:ins w:id="2610" w:author="Borja Gonzalez" w:date="2017-09-28T18:57:00Z">
              <w:r w:rsidRPr="0079203F">
                <w:rPr>
                  <w:rFonts w:ascii="Monaco" w:hAnsi="Monaco" w:cs="Monaco"/>
                  <w:sz w:val="20"/>
                  <w:szCs w:val="20"/>
                  <w:lang w:val="es-ES"/>
                  <w:rPrChange w:id="2611"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12"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1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14"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2615" w:author="Rodrigo García" w:date="2017-09-29T10:05: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2616"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617" w:author="Rodrigo García" w:date="2017-09-29T10:05:00Z">
                    <w:rPr>
                      <w:rFonts w:ascii="Monaco" w:hAnsi="Monaco" w:cs="Monaco"/>
                      <w:color w:val="4E9A06"/>
                      <w:sz w:val="32"/>
                      <w:szCs w:val="32"/>
                      <w:lang w:val="en-US"/>
                    </w:rPr>
                  </w:rPrChange>
                </w:rPr>
                <w:t>"Añada un sexo"</w:t>
              </w:r>
              <w:r w:rsidRPr="0079203F">
                <w:rPr>
                  <w:rFonts w:ascii="Monaco" w:hAnsi="Monaco" w:cs="Monaco"/>
                  <w:b/>
                  <w:bCs/>
                  <w:color w:val="000000"/>
                  <w:sz w:val="20"/>
                  <w:szCs w:val="20"/>
                  <w:lang w:val="es-ES"/>
                  <w:rPrChange w:id="2618"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rsidP="0055352B">
            <w:pPr>
              <w:keepNext/>
              <w:keepLines/>
              <w:widowControl w:val="0"/>
              <w:autoSpaceDE w:val="0"/>
              <w:autoSpaceDN w:val="0"/>
              <w:adjustRightInd w:val="0"/>
              <w:spacing w:before="200"/>
              <w:outlineLvl w:val="4"/>
              <w:rPr>
                <w:ins w:id="2619" w:author="Borja Gonzalez" w:date="2017-09-28T18:57:00Z"/>
                <w:rFonts w:ascii="Monaco" w:hAnsi="Monaco" w:cs="Monaco"/>
                <w:sz w:val="20"/>
                <w:szCs w:val="20"/>
                <w:lang w:val="es-ES"/>
                <w:rPrChange w:id="2620" w:author="Rodrigo García" w:date="2017-09-29T10:05:00Z">
                  <w:rPr>
                    <w:ins w:id="2621" w:author="Borja Gonzalez" w:date="2017-09-28T18:57:00Z"/>
                    <w:rFonts w:ascii="Monaco" w:eastAsiaTheme="majorEastAsia" w:hAnsi="Monaco" w:cs="Monaco"/>
                    <w:color w:val="243F60" w:themeColor="accent1" w:themeShade="7F"/>
                    <w:sz w:val="32"/>
                    <w:szCs w:val="32"/>
                    <w:lang w:val="en-US"/>
                  </w:rPr>
                </w:rPrChange>
              </w:rPr>
            </w:pPr>
            <w:ins w:id="2622" w:author="Borja Gonzalez" w:date="2017-09-28T18:57:00Z">
              <w:r w:rsidRPr="0079203F">
                <w:rPr>
                  <w:rFonts w:ascii="Monaco" w:hAnsi="Monaco" w:cs="Monaco"/>
                  <w:sz w:val="20"/>
                  <w:szCs w:val="20"/>
                  <w:lang w:val="es-ES"/>
                  <w:rPrChange w:id="262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24"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25"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26"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627" w:author="Rodrigo García" w:date="2017-09-29T10:05:00Z">
                    <w:rPr>
                      <w:rFonts w:ascii="Monaco" w:hAnsi="Monaco" w:cs="Monaco"/>
                      <w:b/>
                      <w:bCs/>
                      <w:color w:val="204A87"/>
                      <w:sz w:val="32"/>
                      <w:szCs w:val="32"/>
                      <w:lang w:val="en-US"/>
                    </w:rPr>
                  </w:rPrChange>
                </w:rPr>
                <w:t>return</w:t>
              </w:r>
              <w:r w:rsidRPr="0079203F">
                <w:rPr>
                  <w:rFonts w:ascii="Monaco" w:hAnsi="Monaco" w:cs="Monaco"/>
                  <w:b/>
                  <w:bCs/>
                  <w:color w:val="000000"/>
                  <w:sz w:val="20"/>
                  <w:szCs w:val="20"/>
                  <w:lang w:val="es-ES"/>
                  <w:rPrChange w:id="2628"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rsidP="0055352B">
            <w:pPr>
              <w:keepNext/>
              <w:keepLines/>
              <w:widowControl w:val="0"/>
              <w:autoSpaceDE w:val="0"/>
              <w:autoSpaceDN w:val="0"/>
              <w:adjustRightInd w:val="0"/>
              <w:spacing w:before="200"/>
              <w:outlineLvl w:val="4"/>
              <w:rPr>
                <w:ins w:id="2629" w:author="Borja Gonzalez" w:date="2017-09-28T18:57:00Z"/>
                <w:rFonts w:ascii="Monaco" w:hAnsi="Monaco" w:cs="Monaco"/>
                <w:sz w:val="20"/>
                <w:szCs w:val="20"/>
                <w:lang w:val="es-ES"/>
                <w:rPrChange w:id="2630" w:author="Rodrigo García" w:date="2017-09-29T10:05:00Z">
                  <w:rPr>
                    <w:ins w:id="2631" w:author="Borja Gonzalez" w:date="2017-09-28T18:57:00Z"/>
                    <w:rFonts w:ascii="Monaco" w:eastAsiaTheme="majorEastAsia" w:hAnsi="Monaco" w:cs="Monaco"/>
                    <w:color w:val="243F60" w:themeColor="accent1" w:themeShade="7F"/>
                    <w:sz w:val="32"/>
                    <w:szCs w:val="32"/>
                    <w:lang w:val="en-US"/>
                  </w:rPr>
                </w:rPrChange>
              </w:rPr>
            </w:pPr>
            <w:ins w:id="2632" w:author="Borja Gonzalez" w:date="2017-09-28T18:57:00Z">
              <w:r w:rsidRPr="0079203F">
                <w:rPr>
                  <w:rFonts w:ascii="Monaco" w:hAnsi="Monaco" w:cs="Monaco"/>
                  <w:sz w:val="20"/>
                  <w:szCs w:val="20"/>
                  <w:lang w:val="es-ES"/>
                  <w:rPrChange w:id="263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34"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35"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2636"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rsidP="0055352B">
            <w:pPr>
              <w:keepNext/>
              <w:keepLines/>
              <w:widowControl w:val="0"/>
              <w:autoSpaceDE w:val="0"/>
              <w:autoSpaceDN w:val="0"/>
              <w:adjustRightInd w:val="0"/>
              <w:spacing w:before="200"/>
              <w:outlineLvl w:val="4"/>
              <w:rPr>
                <w:ins w:id="2637" w:author="Borja Gonzalez" w:date="2017-09-28T18:57:00Z"/>
                <w:rFonts w:ascii="Monaco" w:hAnsi="Monaco" w:cs="Monaco"/>
                <w:sz w:val="20"/>
                <w:szCs w:val="20"/>
                <w:lang w:val="es-ES"/>
                <w:rPrChange w:id="2638" w:author="Rodrigo García" w:date="2017-09-29T10:05:00Z">
                  <w:rPr>
                    <w:ins w:id="2639" w:author="Borja Gonzalez" w:date="2017-09-28T18:57:00Z"/>
                    <w:rFonts w:ascii="Monaco" w:eastAsiaTheme="majorEastAsia" w:hAnsi="Monaco" w:cs="Monaco"/>
                    <w:color w:val="243F60" w:themeColor="accent1" w:themeShade="7F"/>
                    <w:sz w:val="32"/>
                    <w:szCs w:val="32"/>
                    <w:lang w:val="en-US"/>
                  </w:rPr>
                </w:rPrChange>
              </w:rPr>
            </w:pPr>
            <w:ins w:id="2640" w:author="Borja Gonzalez" w:date="2017-09-28T18:57:00Z">
              <w:r w:rsidRPr="0079203F">
                <w:rPr>
                  <w:rFonts w:ascii="Monaco" w:hAnsi="Monaco" w:cs="Monaco"/>
                  <w:sz w:val="20"/>
                  <w:szCs w:val="20"/>
                  <w:lang w:val="es-ES"/>
                  <w:rPrChange w:id="2641"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42"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43"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644" w:author="Rodrigo García" w:date="2017-09-29T10:05: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2645" w:author="Rodrigo García" w:date="2017-09-29T10:05:00Z">
                    <w:rPr>
                      <w:rFonts w:ascii="Monaco" w:hAnsi="Monaco" w:cs="Monaco"/>
                      <w:b/>
                      <w:bCs/>
                      <w:color w:val="000000"/>
                      <w:sz w:val="32"/>
                      <w:szCs w:val="32"/>
                      <w:lang w:val="en-US"/>
                    </w:rPr>
                  </w:rPrChange>
                </w:rPr>
                <w:t>(</w:t>
              </w:r>
              <w:r w:rsidRPr="0079203F">
                <w:rPr>
                  <w:rFonts w:ascii="Monaco" w:hAnsi="Monaco" w:cs="Monaco"/>
                  <w:color w:val="204A87"/>
                  <w:sz w:val="20"/>
                  <w:szCs w:val="20"/>
                  <w:lang w:val="es-ES"/>
                  <w:rPrChange w:id="2646"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64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648"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64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650" w:author="Rodrigo García" w:date="2017-09-29T10:05:00Z">
                    <w:rPr>
                      <w:rFonts w:ascii="Monaco" w:hAnsi="Monaco" w:cs="Monaco"/>
                      <w:color w:val="4E9A06"/>
                      <w:sz w:val="32"/>
                      <w:szCs w:val="32"/>
                      <w:lang w:val="en-US"/>
                    </w:rPr>
                  </w:rPrChange>
                </w:rPr>
                <w:t>"nombre"</w:t>
              </w:r>
              <w:r w:rsidRPr="0079203F">
                <w:rPr>
                  <w:rFonts w:ascii="Monaco" w:hAnsi="Monaco" w:cs="Monaco"/>
                  <w:b/>
                  <w:bCs/>
                  <w:color w:val="000000"/>
                  <w:sz w:val="20"/>
                  <w:szCs w:val="20"/>
                  <w:lang w:val="es-ES"/>
                  <w:rPrChange w:id="265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652" w:author="Rodrigo García" w:date="2017-09-29T10:05:00Z">
                    <w:rPr>
                      <w:rFonts w:ascii="Monaco" w:hAnsi="Monaco" w:cs="Monaco"/>
                      <w:color w:val="000000"/>
                      <w:sz w:val="32"/>
                      <w:szCs w:val="32"/>
                      <w:lang w:val="en-US"/>
                    </w:rPr>
                  </w:rPrChange>
                </w:rPr>
                <w:t>value</w:t>
              </w:r>
              <w:r w:rsidRPr="0079203F">
                <w:rPr>
                  <w:rFonts w:ascii="Monaco" w:hAnsi="Monaco" w:cs="Monaco"/>
                  <w:sz w:val="20"/>
                  <w:szCs w:val="20"/>
                  <w:lang w:val="es-ES"/>
                  <w:rPrChange w:id="2653"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654"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655"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2656" w:author="Rodrigo García" w:date="2017-09-29T10:05:00Z">
                    <w:rPr>
                      <w:rFonts w:ascii="Monaco" w:hAnsi="Monaco" w:cs="Monaco"/>
                      <w:color w:val="4E9A06"/>
                      <w:sz w:val="32"/>
                      <w:szCs w:val="32"/>
                      <w:lang w:val="en-US"/>
                    </w:rPr>
                  </w:rPrChange>
                </w:rPr>
                <w:t>""</w:t>
              </w:r>
              <w:r w:rsidRPr="0079203F">
                <w:rPr>
                  <w:rFonts w:ascii="Monaco" w:hAnsi="Monaco" w:cs="Monaco"/>
                  <w:sz w:val="20"/>
                  <w:szCs w:val="20"/>
                  <w:lang w:val="es-ES"/>
                  <w:rPrChange w:id="2657"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658"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659"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2660"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66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662"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663"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664" w:author="Rodrigo García" w:date="2017-09-29T10:05:00Z">
                    <w:rPr>
                      <w:rFonts w:ascii="Monaco" w:hAnsi="Monaco" w:cs="Monaco"/>
                      <w:color w:val="4E9A06"/>
                      <w:sz w:val="32"/>
                      <w:szCs w:val="32"/>
                      <w:lang w:val="en-US"/>
                    </w:rPr>
                  </w:rPrChange>
                </w:rPr>
                <w:t>"apellido"</w:t>
              </w:r>
              <w:r w:rsidRPr="0079203F">
                <w:rPr>
                  <w:rFonts w:ascii="Monaco" w:hAnsi="Monaco" w:cs="Monaco"/>
                  <w:b/>
                  <w:bCs/>
                  <w:color w:val="000000"/>
                  <w:sz w:val="20"/>
                  <w:szCs w:val="20"/>
                  <w:lang w:val="es-ES"/>
                  <w:rPrChange w:id="266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666" w:author="Rodrigo García" w:date="2017-09-29T10:05:00Z">
                    <w:rPr>
                      <w:rFonts w:ascii="Monaco" w:hAnsi="Monaco" w:cs="Monaco"/>
                      <w:color w:val="000000"/>
                      <w:sz w:val="32"/>
                      <w:szCs w:val="32"/>
                      <w:lang w:val="en-US"/>
                    </w:rPr>
                  </w:rPrChange>
                </w:rPr>
                <w:t>value</w:t>
              </w:r>
              <w:r w:rsidRPr="0079203F">
                <w:rPr>
                  <w:rFonts w:ascii="Monaco" w:hAnsi="Monaco" w:cs="Monaco"/>
                  <w:sz w:val="20"/>
                  <w:szCs w:val="20"/>
                  <w:lang w:val="es-ES"/>
                  <w:rPrChange w:id="2667"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668"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669"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2670" w:author="Rodrigo García" w:date="2017-09-29T10:05: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2671"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rsidP="0055352B">
            <w:pPr>
              <w:keepNext/>
              <w:keepLines/>
              <w:widowControl w:val="0"/>
              <w:autoSpaceDE w:val="0"/>
              <w:autoSpaceDN w:val="0"/>
              <w:adjustRightInd w:val="0"/>
              <w:spacing w:before="200"/>
              <w:outlineLvl w:val="4"/>
              <w:rPr>
                <w:ins w:id="2672" w:author="Borja Gonzalez" w:date="2017-09-28T18:57:00Z"/>
                <w:rFonts w:ascii="Monaco" w:hAnsi="Monaco" w:cs="Monaco"/>
                <w:sz w:val="20"/>
                <w:szCs w:val="20"/>
                <w:lang w:val="es-ES"/>
                <w:rPrChange w:id="2673" w:author="Rodrigo García" w:date="2017-09-29T10:05:00Z">
                  <w:rPr>
                    <w:ins w:id="2674" w:author="Borja Gonzalez" w:date="2017-09-28T18:57:00Z"/>
                    <w:rFonts w:ascii="Monaco" w:eastAsiaTheme="majorEastAsia" w:hAnsi="Monaco" w:cs="Monaco"/>
                    <w:color w:val="243F60" w:themeColor="accent1" w:themeShade="7F"/>
                    <w:sz w:val="32"/>
                    <w:szCs w:val="32"/>
                    <w:lang w:val="en-US"/>
                  </w:rPr>
                </w:rPrChange>
              </w:rPr>
            </w:pPr>
            <w:ins w:id="2675" w:author="Borja Gonzalez" w:date="2017-09-28T18:57:00Z">
              <w:r w:rsidRPr="0079203F">
                <w:rPr>
                  <w:rFonts w:ascii="Monaco" w:hAnsi="Monaco" w:cs="Monaco"/>
                  <w:sz w:val="20"/>
                  <w:szCs w:val="20"/>
                  <w:lang w:val="es-ES"/>
                  <w:rPrChange w:id="2676"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77"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78"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79"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2680" w:author="Rodrigo García" w:date="2017-09-29T10:05: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2681"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682" w:author="Rodrigo García" w:date="2017-09-29T10:05:00Z">
                    <w:rPr>
                      <w:rFonts w:ascii="Monaco" w:hAnsi="Monaco" w:cs="Monaco"/>
                      <w:color w:val="4E9A06"/>
                      <w:sz w:val="32"/>
                      <w:szCs w:val="32"/>
                      <w:lang w:val="en-US"/>
                    </w:rPr>
                  </w:rPrChange>
                </w:rPr>
                <w:t>"Rellene nombre y apellidos"</w:t>
              </w:r>
              <w:r w:rsidRPr="0079203F">
                <w:rPr>
                  <w:rFonts w:ascii="Monaco" w:hAnsi="Monaco" w:cs="Monaco"/>
                  <w:b/>
                  <w:bCs/>
                  <w:color w:val="000000"/>
                  <w:sz w:val="20"/>
                  <w:szCs w:val="20"/>
                  <w:lang w:val="es-ES"/>
                  <w:rPrChange w:id="2683"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rsidP="0055352B">
            <w:pPr>
              <w:keepNext/>
              <w:keepLines/>
              <w:widowControl w:val="0"/>
              <w:autoSpaceDE w:val="0"/>
              <w:autoSpaceDN w:val="0"/>
              <w:adjustRightInd w:val="0"/>
              <w:spacing w:before="200"/>
              <w:outlineLvl w:val="4"/>
              <w:rPr>
                <w:ins w:id="2684" w:author="Borja Gonzalez" w:date="2017-09-28T18:57:00Z"/>
                <w:rFonts w:ascii="Monaco" w:hAnsi="Monaco" w:cs="Monaco"/>
                <w:sz w:val="20"/>
                <w:szCs w:val="20"/>
                <w:lang w:val="es-ES"/>
                <w:rPrChange w:id="2685" w:author="Rodrigo García" w:date="2017-09-29T10:05:00Z">
                  <w:rPr>
                    <w:ins w:id="2686" w:author="Borja Gonzalez" w:date="2017-09-28T18:57:00Z"/>
                    <w:rFonts w:ascii="Monaco" w:eastAsiaTheme="majorEastAsia" w:hAnsi="Monaco" w:cs="Monaco"/>
                    <w:color w:val="243F60" w:themeColor="accent1" w:themeShade="7F"/>
                    <w:sz w:val="32"/>
                    <w:szCs w:val="32"/>
                    <w:lang w:val="en-US"/>
                  </w:rPr>
                </w:rPrChange>
              </w:rPr>
            </w:pPr>
            <w:ins w:id="2687" w:author="Borja Gonzalez" w:date="2017-09-28T18:57:00Z">
              <w:r w:rsidRPr="0079203F">
                <w:rPr>
                  <w:rFonts w:ascii="Monaco" w:hAnsi="Monaco" w:cs="Monaco"/>
                  <w:sz w:val="20"/>
                  <w:szCs w:val="20"/>
                  <w:lang w:val="es-ES"/>
                  <w:rPrChange w:id="2688"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89"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90"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91" w:author="Rodrigo García" w:date="2017-09-29T10:05:00Z">
                    <w:rPr>
                      <w:rFonts w:ascii="Monaco" w:hAnsi="Monaco" w:cs="Monaco"/>
                      <w:sz w:val="32"/>
                      <w:szCs w:val="32"/>
                      <w:lang w:val="en-US"/>
                    </w:rPr>
                  </w:rPrChange>
                </w:rPr>
                <w:tab/>
              </w:r>
              <w:r w:rsidRPr="0079203F">
                <w:rPr>
                  <w:rFonts w:ascii="Monaco" w:hAnsi="Monaco" w:cs="Monaco"/>
                  <w:b/>
                  <w:bCs/>
                  <w:color w:val="204A87"/>
                  <w:sz w:val="20"/>
                  <w:szCs w:val="20"/>
                  <w:lang w:val="es-ES"/>
                  <w:rPrChange w:id="2692" w:author="Rodrigo García" w:date="2017-09-29T10:05:00Z">
                    <w:rPr>
                      <w:rFonts w:ascii="Monaco" w:hAnsi="Monaco" w:cs="Monaco"/>
                      <w:b/>
                      <w:bCs/>
                      <w:color w:val="204A87"/>
                      <w:sz w:val="32"/>
                      <w:szCs w:val="32"/>
                      <w:lang w:val="en-US"/>
                    </w:rPr>
                  </w:rPrChange>
                </w:rPr>
                <w:t>return</w:t>
              </w:r>
              <w:r w:rsidRPr="0079203F">
                <w:rPr>
                  <w:rFonts w:ascii="Monaco" w:hAnsi="Monaco" w:cs="Monaco"/>
                  <w:b/>
                  <w:bCs/>
                  <w:color w:val="000000"/>
                  <w:sz w:val="20"/>
                  <w:szCs w:val="20"/>
                  <w:lang w:val="es-ES"/>
                  <w:rPrChange w:id="2693"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rsidP="0055352B">
            <w:pPr>
              <w:keepNext/>
              <w:keepLines/>
              <w:widowControl w:val="0"/>
              <w:autoSpaceDE w:val="0"/>
              <w:autoSpaceDN w:val="0"/>
              <w:adjustRightInd w:val="0"/>
              <w:spacing w:before="200"/>
              <w:outlineLvl w:val="4"/>
              <w:rPr>
                <w:ins w:id="2694" w:author="Borja Gonzalez" w:date="2017-09-28T18:57:00Z"/>
                <w:rFonts w:ascii="Monaco" w:hAnsi="Monaco" w:cs="Monaco"/>
                <w:sz w:val="20"/>
                <w:szCs w:val="20"/>
                <w:lang w:val="es-ES"/>
                <w:rPrChange w:id="2695" w:author="Rodrigo García" w:date="2017-09-29T10:05:00Z">
                  <w:rPr>
                    <w:ins w:id="2696" w:author="Borja Gonzalez" w:date="2017-09-28T18:57:00Z"/>
                    <w:rFonts w:ascii="Monaco" w:eastAsiaTheme="majorEastAsia" w:hAnsi="Monaco" w:cs="Monaco"/>
                    <w:color w:val="243F60" w:themeColor="accent1" w:themeShade="7F"/>
                    <w:sz w:val="32"/>
                    <w:szCs w:val="32"/>
                    <w:lang w:val="en-US"/>
                  </w:rPr>
                </w:rPrChange>
              </w:rPr>
            </w:pPr>
            <w:ins w:id="2697" w:author="Borja Gonzalez" w:date="2017-09-28T18:57:00Z">
              <w:r w:rsidRPr="0079203F">
                <w:rPr>
                  <w:rFonts w:ascii="Monaco" w:hAnsi="Monaco" w:cs="Monaco"/>
                  <w:sz w:val="20"/>
                  <w:szCs w:val="20"/>
                  <w:lang w:val="es-ES"/>
                  <w:rPrChange w:id="2698"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699"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700" w:author="Rodrigo García" w:date="2017-09-29T10:05:00Z">
                    <w:rPr>
                      <w:rFonts w:ascii="Monaco" w:hAnsi="Monaco" w:cs="Monaco"/>
                      <w:sz w:val="32"/>
                      <w:szCs w:val="32"/>
                      <w:lang w:val="en-US"/>
                    </w:rPr>
                  </w:rPrChange>
                </w:rPr>
                <w:tab/>
              </w:r>
              <w:r w:rsidRPr="0079203F">
                <w:rPr>
                  <w:rFonts w:ascii="Monaco" w:hAnsi="Monaco" w:cs="Monaco"/>
                  <w:b/>
                  <w:bCs/>
                  <w:color w:val="000000"/>
                  <w:sz w:val="20"/>
                  <w:szCs w:val="20"/>
                  <w:lang w:val="es-ES"/>
                  <w:rPrChange w:id="2701"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rsidP="0055352B">
            <w:pPr>
              <w:keepNext/>
              <w:keepLines/>
              <w:widowControl w:val="0"/>
              <w:autoSpaceDE w:val="0"/>
              <w:autoSpaceDN w:val="0"/>
              <w:adjustRightInd w:val="0"/>
              <w:spacing w:before="200"/>
              <w:outlineLvl w:val="4"/>
              <w:rPr>
                <w:ins w:id="2702" w:author="Borja Gonzalez" w:date="2017-09-28T18:57:00Z"/>
                <w:rFonts w:ascii="Monaco" w:hAnsi="Monaco" w:cs="Monaco"/>
                <w:sz w:val="20"/>
                <w:szCs w:val="20"/>
                <w:lang w:val="es-ES"/>
                <w:rPrChange w:id="2703" w:author="Rodrigo García" w:date="2017-09-29T10:05:00Z">
                  <w:rPr>
                    <w:ins w:id="2704" w:author="Borja Gonzalez" w:date="2017-09-28T18:57:00Z"/>
                    <w:rFonts w:ascii="Monaco" w:eastAsiaTheme="majorEastAsia" w:hAnsi="Monaco" w:cs="Monaco"/>
                    <w:color w:val="243F60" w:themeColor="accent1" w:themeShade="7F"/>
                    <w:sz w:val="32"/>
                    <w:szCs w:val="32"/>
                    <w:lang w:val="en-US"/>
                  </w:rPr>
                </w:rPrChange>
              </w:rPr>
            </w:pPr>
            <w:ins w:id="2705" w:author="Borja Gonzalez" w:date="2017-09-28T18:57:00Z">
              <w:r w:rsidRPr="0079203F">
                <w:rPr>
                  <w:rFonts w:ascii="Monaco" w:hAnsi="Monaco" w:cs="Monaco"/>
                  <w:sz w:val="20"/>
                  <w:szCs w:val="20"/>
                  <w:lang w:val="es-ES"/>
                  <w:rPrChange w:id="2706"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707"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2708" w:author="Rodrigo García" w:date="2017-09-29T10:05:00Z">
                    <w:rPr>
                      <w:rFonts w:ascii="Monaco" w:hAnsi="Monaco" w:cs="Monaco"/>
                      <w:color w:val="000000"/>
                      <w:sz w:val="32"/>
                      <w:szCs w:val="32"/>
                      <w:lang w:val="en-US"/>
                    </w:rPr>
                  </w:rPrChange>
                </w:rPr>
                <w:t>save_paciente</w:t>
              </w:r>
              <w:r w:rsidRPr="0079203F">
                <w:rPr>
                  <w:rFonts w:ascii="Monaco" w:hAnsi="Monaco" w:cs="Monaco"/>
                  <w:b/>
                  <w:bCs/>
                  <w:color w:val="000000"/>
                  <w:sz w:val="20"/>
                  <w:szCs w:val="20"/>
                  <w:lang w:val="es-ES"/>
                  <w:rPrChange w:id="2709" w:author="Rodrigo García" w:date="2017-09-29T10:05:00Z">
                    <w:rPr>
                      <w:rFonts w:ascii="Monaco" w:hAnsi="Monaco" w:cs="Monaco"/>
                      <w:b/>
                      <w:bCs/>
                      <w:color w:val="000000"/>
                      <w:sz w:val="32"/>
                      <w:szCs w:val="32"/>
                      <w:lang w:val="en-US"/>
                    </w:rPr>
                  </w:rPrChange>
                </w:rPr>
                <w:t>(</w:t>
              </w:r>
              <w:r w:rsidRPr="0079203F">
                <w:rPr>
                  <w:rFonts w:ascii="Monaco" w:hAnsi="Monaco" w:cs="Monaco"/>
                  <w:color w:val="204A87"/>
                  <w:sz w:val="20"/>
                  <w:szCs w:val="20"/>
                  <w:lang w:val="es-ES"/>
                  <w:rPrChange w:id="2710"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71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12"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713"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714" w:author="Rodrigo García" w:date="2017-09-29T10:05:00Z">
                    <w:rPr>
                      <w:rFonts w:ascii="Monaco" w:hAnsi="Monaco" w:cs="Monaco"/>
                      <w:color w:val="4E9A06"/>
                      <w:sz w:val="32"/>
                      <w:szCs w:val="32"/>
                      <w:lang w:val="en-US"/>
                    </w:rPr>
                  </w:rPrChange>
                </w:rPr>
                <w:t>"nombre"</w:t>
              </w:r>
              <w:r w:rsidRPr="0079203F">
                <w:rPr>
                  <w:rFonts w:ascii="Monaco" w:hAnsi="Monaco" w:cs="Monaco"/>
                  <w:b/>
                  <w:bCs/>
                  <w:color w:val="000000"/>
                  <w:sz w:val="20"/>
                  <w:szCs w:val="20"/>
                  <w:lang w:val="es-ES"/>
                  <w:rPrChange w:id="271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16"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2717"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718" w:author="Rodrigo García" w:date="2017-09-29T10:05:00Z">
                    <w:rPr>
                      <w:rFonts w:ascii="Monaco" w:hAnsi="Monaco" w:cs="Monaco"/>
                      <w:sz w:val="32"/>
                      <w:szCs w:val="32"/>
                      <w:lang w:val="en-US"/>
                    </w:rPr>
                  </w:rPrChange>
                </w:rPr>
                <w:t xml:space="preserve"> </w:t>
              </w:r>
              <w:r w:rsidRPr="0079203F">
                <w:rPr>
                  <w:rFonts w:ascii="Monaco" w:hAnsi="Monaco" w:cs="Monaco"/>
                  <w:color w:val="204A87"/>
                  <w:sz w:val="20"/>
                  <w:szCs w:val="20"/>
                  <w:lang w:val="es-ES"/>
                  <w:rPrChange w:id="2719" w:author="Rodrigo García" w:date="2017-09-29T10:05: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272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21" w:author="Rodrigo García" w:date="2017-09-29T10:05: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2722"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723" w:author="Rodrigo García" w:date="2017-09-29T10:05:00Z">
                    <w:rPr>
                      <w:rFonts w:ascii="Monaco" w:hAnsi="Monaco" w:cs="Monaco"/>
                      <w:color w:val="4E9A06"/>
                      <w:sz w:val="32"/>
                      <w:szCs w:val="32"/>
                      <w:lang w:val="en-US"/>
                    </w:rPr>
                  </w:rPrChange>
                </w:rPr>
                <w:t>"apellido"</w:t>
              </w:r>
              <w:r w:rsidRPr="0079203F">
                <w:rPr>
                  <w:rFonts w:ascii="Monaco" w:hAnsi="Monaco" w:cs="Monaco"/>
                  <w:b/>
                  <w:bCs/>
                  <w:color w:val="000000"/>
                  <w:sz w:val="20"/>
                  <w:szCs w:val="20"/>
                  <w:lang w:val="es-ES"/>
                  <w:rPrChange w:id="272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25" w:author="Rodrigo García" w:date="2017-09-29T10:05: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272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27" w:author="Rodrigo García" w:date="2017-09-29T10:05: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2728"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rsidP="0055352B">
            <w:pPr>
              <w:keepNext/>
              <w:keepLines/>
              <w:widowControl w:val="0"/>
              <w:autoSpaceDE w:val="0"/>
              <w:autoSpaceDN w:val="0"/>
              <w:adjustRightInd w:val="0"/>
              <w:spacing w:before="200"/>
              <w:outlineLvl w:val="4"/>
              <w:rPr>
                <w:ins w:id="2729" w:author="Borja Gonzalez" w:date="2017-09-28T18:57:00Z"/>
                <w:rFonts w:ascii="Monaco" w:hAnsi="Monaco" w:cs="Monaco"/>
                <w:sz w:val="20"/>
                <w:szCs w:val="20"/>
                <w:lang w:val="en-US"/>
                <w:rPrChange w:id="2730" w:author="Borja Gonzalez" w:date="2017-09-28T18:57:00Z">
                  <w:rPr>
                    <w:ins w:id="2731" w:author="Borja Gonzalez" w:date="2017-09-28T18:57:00Z"/>
                    <w:rFonts w:ascii="Monaco" w:eastAsiaTheme="majorEastAsia" w:hAnsi="Monaco" w:cs="Monaco"/>
                    <w:color w:val="243F60" w:themeColor="accent1" w:themeShade="7F"/>
                    <w:sz w:val="32"/>
                    <w:szCs w:val="32"/>
                    <w:lang w:val="en-US"/>
                  </w:rPr>
                </w:rPrChange>
              </w:rPr>
            </w:pPr>
            <w:ins w:id="2732" w:author="Borja Gonzalez" w:date="2017-09-28T18:57:00Z">
              <w:r w:rsidRPr="0079203F">
                <w:rPr>
                  <w:rFonts w:ascii="Monaco" w:hAnsi="Monaco" w:cs="Monaco"/>
                  <w:sz w:val="20"/>
                  <w:szCs w:val="20"/>
                  <w:lang w:val="es-ES"/>
                  <w:rPrChange w:id="2733" w:author="Rodrigo García" w:date="2017-09-29T10:05:00Z">
                    <w:rPr>
                      <w:rFonts w:ascii="Monaco" w:hAnsi="Monaco" w:cs="Monaco"/>
                      <w:sz w:val="32"/>
                      <w:szCs w:val="32"/>
                      <w:lang w:val="en-US"/>
                    </w:rPr>
                  </w:rPrChange>
                </w:rPr>
                <w:tab/>
              </w:r>
              <w:r w:rsidRPr="0079203F">
                <w:rPr>
                  <w:rFonts w:ascii="Monaco" w:hAnsi="Monaco" w:cs="Monaco"/>
                  <w:sz w:val="20"/>
                  <w:szCs w:val="20"/>
                  <w:lang w:val="es-ES"/>
                  <w:rPrChange w:id="2734" w:author="Rodrigo García" w:date="2017-09-29T10:05:00Z">
                    <w:rPr>
                      <w:rFonts w:ascii="Monaco" w:hAnsi="Monaco" w:cs="Monaco"/>
                      <w:sz w:val="32"/>
                      <w:szCs w:val="32"/>
                      <w:lang w:val="en-US"/>
                    </w:rPr>
                  </w:rPrChange>
                </w:rPr>
                <w:tab/>
              </w:r>
              <w:r w:rsidRPr="0055352B">
                <w:rPr>
                  <w:rFonts w:ascii="Monaco" w:hAnsi="Monaco" w:cs="Monaco"/>
                  <w:b/>
                  <w:bCs/>
                  <w:color w:val="000000"/>
                  <w:sz w:val="20"/>
                  <w:szCs w:val="20"/>
                  <w:lang w:val="en-US"/>
                  <w:rPrChange w:id="2735"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keepNext/>
              <w:keepLines/>
              <w:widowControl w:val="0"/>
              <w:autoSpaceDE w:val="0"/>
              <w:autoSpaceDN w:val="0"/>
              <w:adjustRightInd w:val="0"/>
              <w:spacing w:before="200"/>
              <w:outlineLvl w:val="4"/>
              <w:rPr>
                <w:ins w:id="2736" w:author="Borja Gonzalez" w:date="2017-09-28T18:57:00Z"/>
                <w:rFonts w:ascii="Monaco" w:hAnsi="Monaco" w:cs="Monaco"/>
                <w:sz w:val="20"/>
                <w:szCs w:val="20"/>
                <w:lang w:val="en-US"/>
                <w:rPrChange w:id="2737" w:author="Borja Gonzalez" w:date="2017-09-28T18:57:00Z">
                  <w:rPr>
                    <w:ins w:id="2738" w:author="Borja Gonzalez" w:date="2017-09-28T18:57:00Z"/>
                    <w:rFonts w:ascii="Monaco" w:eastAsiaTheme="majorEastAsia" w:hAnsi="Monaco" w:cs="Monaco"/>
                    <w:color w:val="243F60" w:themeColor="accent1" w:themeShade="7F"/>
                    <w:sz w:val="32"/>
                    <w:szCs w:val="32"/>
                    <w:lang w:val="en-US"/>
                  </w:rPr>
                </w:rPrChange>
              </w:rPr>
            </w:pPr>
            <w:ins w:id="2739" w:author="Borja Gonzalez" w:date="2017-09-28T18:57:00Z">
              <w:r w:rsidRPr="0055352B">
                <w:rPr>
                  <w:rFonts w:ascii="Monaco" w:hAnsi="Monaco" w:cs="Monaco"/>
                  <w:sz w:val="20"/>
                  <w:szCs w:val="20"/>
                  <w:lang w:val="en-US"/>
                  <w:rPrChange w:id="2740"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741"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keepNext/>
              <w:keepLines/>
              <w:widowControl w:val="0"/>
              <w:autoSpaceDE w:val="0"/>
              <w:autoSpaceDN w:val="0"/>
              <w:adjustRightInd w:val="0"/>
              <w:spacing w:before="200"/>
              <w:outlineLvl w:val="4"/>
              <w:rPr>
                <w:ins w:id="2742" w:author="Borja Gonzalez" w:date="2017-09-28T18:57:00Z"/>
                <w:rFonts w:ascii="Monaco" w:hAnsi="Monaco" w:cs="Monaco"/>
                <w:sz w:val="20"/>
                <w:szCs w:val="20"/>
                <w:lang w:val="en-US"/>
                <w:rPrChange w:id="2743" w:author="Borja Gonzalez" w:date="2017-09-28T18:57:00Z">
                  <w:rPr>
                    <w:ins w:id="2744" w:author="Borja Gonzalez" w:date="2017-09-28T18:57:00Z"/>
                    <w:rFonts w:ascii="Monaco" w:eastAsiaTheme="majorEastAsia" w:hAnsi="Monaco" w:cs="Monaco"/>
                    <w:color w:val="243F60" w:themeColor="accent1" w:themeShade="7F"/>
                    <w:sz w:val="32"/>
                    <w:szCs w:val="32"/>
                    <w:lang w:val="en-US"/>
                  </w:rPr>
                </w:rPrChange>
              </w:rPr>
            </w:pPr>
            <w:ins w:id="2745" w:author="Borja Gonzalez" w:date="2017-09-28T18:57:00Z">
              <w:r w:rsidRPr="0055352B">
                <w:rPr>
                  <w:rFonts w:ascii="Monaco" w:hAnsi="Monaco" w:cs="Monaco"/>
                  <w:sz w:val="20"/>
                  <w:szCs w:val="20"/>
                  <w:lang w:val="en-US"/>
                  <w:rPrChange w:id="274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747"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74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749"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750"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275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752" w:author="Borja Gonzalez" w:date="2017-09-28T18:57: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753" w:author="Borja Gonzalez" w:date="2017-09-28T18:57:00Z">
                    <w:rPr>
                      <w:rFonts w:ascii="Monaco" w:hAnsi="Monaco" w:cs="Monaco"/>
                      <w:color w:val="4E9A06"/>
                      <w:sz w:val="32"/>
                      <w:szCs w:val="32"/>
                      <w:lang w:val="en-US"/>
                    </w:rPr>
                  </w:rPrChange>
                </w:rPr>
                <w:t>"Validar()"</w:t>
              </w:r>
              <w:r w:rsidRPr="0055352B">
                <w:rPr>
                  <w:rFonts w:ascii="Monaco" w:hAnsi="Monaco" w:cs="Monaco"/>
                  <w:sz w:val="20"/>
                  <w:szCs w:val="20"/>
                  <w:lang w:val="en-US"/>
                  <w:rPrChange w:id="275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755"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756" w:author="Borja Gonzalez" w:date="2017-09-28T18:57:00Z">
                    <w:rPr>
                      <w:rFonts w:ascii="Monaco" w:hAnsi="Monaco" w:cs="Monaco"/>
                      <w:color w:val="4E9A06"/>
                      <w:sz w:val="32"/>
                      <w:szCs w:val="32"/>
                      <w:lang w:val="en-US"/>
                    </w:rPr>
                  </w:rPrChange>
                </w:rPr>
                <w:t>"Añadir"</w:t>
              </w:r>
              <w:r w:rsidRPr="0055352B">
                <w:rPr>
                  <w:rFonts w:ascii="Monaco" w:hAnsi="Monaco" w:cs="Monaco"/>
                  <w:b/>
                  <w:bCs/>
                  <w:color w:val="204A87"/>
                  <w:sz w:val="20"/>
                  <w:szCs w:val="20"/>
                  <w:lang w:val="en-US"/>
                  <w:rPrChange w:id="2757"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758" w:author="Borja Gonzalez" w:date="2017-09-28T18:57:00Z"/>
                <w:lang w:val="en-US"/>
                <w:rPrChange w:id="2759" w:author="Rodrigo García" w:date="2017-09-29T10:05:00Z">
                  <w:rPr>
                    <w:ins w:id="2760" w:author="Borja Gonzalez" w:date="2017-09-28T18:57:00Z"/>
                  </w:rPr>
                </w:rPrChange>
              </w:rPr>
            </w:pPr>
          </w:p>
        </w:tc>
      </w:tr>
    </w:tbl>
    <w:p w14:paraId="0F6210F1" w14:textId="46C8C5A0" w:rsidR="00337DCF" w:rsidRPr="0079203F" w:rsidRDefault="00337DCF" w:rsidP="00F137C1">
      <w:pPr>
        <w:rPr>
          <w:lang w:val="en-US"/>
          <w:rPrChange w:id="2761" w:author="Rodrigo García" w:date="2017-09-29T10:05:00Z">
            <w:rPr/>
          </w:rPrChange>
        </w:rPr>
      </w:pPr>
      <w:del w:id="2762" w:author="Borja Gonzalez" w:date="2017-09-28T18:56:00Z">
        <w:r w:rsidRPr="00337DCF" w:rsidDel="0055352B">
          <w:rPr>
            <w:noProof/>
            <w:lang w:val="en-US"/>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1C4E2C74" w14:textId="77777777" w:rsidR="00337DCF" w:rsidRPr="0079203F" w:rsidRDefault="00337DCF" w:rsidP="00F137C1">
      <w:pPr>
        <w:rPr>
          <w:lang w:val="en-US"/>
          <w:rPrChange w:id="2763"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764" w:author="Borja Gonzalez" w:date="2017-09-28T18:57:00Z"/>
        </w:rPr>
      </w:pPr>
      <w:del w:id="2765" w:author="Borja Gonzalez" w:date="2017-09-28T18:57:00Z">
        <w:r w:rsidDel="0055352B">
          <w:rPr>
            <w:noProof/>
            <w:lang w:val="en-US"/>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48FDE0DD" w14:textId="77777777" w:rsidTr="0055352B">
        <w:trPr>
          <w:ins w:id="2766" w:author="Borja Gonzalez" w:date="2017-09-28T18:57:00Z"/>
        </w:trPr>
        <w:tc>
          <w:tcPr>
            <w:tcW w:w="8856" w:type="dxa"/>
          </w:tcPr>
          <w:p w14:paraId="38F6C61F" w14:textId="77777777" w:rsidR="0055352B" w:rsidRPr="0079203F" w:rsidRDefault="0055352B" w:rsidP="0055352B">
            <w:pPr>
              <w:keepNext/>
              <w:keepLines/>
              <w:widowControl w:val="0"/>
              <w:autoSpaceDE w:val="0"/>
              <w:autoSpaceDN w:val="0"/>
              <w:adjustRightInd w:val="0"/>
              <w:spacing w:before="200"/>
              <w:outlineLvl w:val="4"/>
              <w:rPr>
                <w:ins w:id="2767" w:author="Borja Gonzalez" w:date="2017-09-28T18:57:00Z"/>
                <w:rFonts w:ascii="Monaco" w:hAnsi="Monaco" w:cs="Monaco"/>
                <w:sz w:val="20"/>
                <w:szCs w:val="20"/>
                <w:lang w:val="es-ES"/>
                <w:rPrChange w:id="2768" w:author="Rodrigo García" w:date="2017-09-29T10:05:00Z">
                  <w:rPr>
                    <w:ins w:id="2769" w:author="Borja Gonzalez" w:date="2017-09-28T18:57:00Z"/>
                    <w:rFonts w:ascii="Monaco" w:eastAsiaTheme="majorEastAsia" w:hAnsi="Monaco" w:cs="Monaco"/>
                    <w:color w:val="243F60" w:themeColor="accent1" w:themeShade="7F"/>
                    <w:sz w:val="32"/>
                    <w:szCs w:val="32"/>
                    <w:lang w:val="en-US"/>
                  </w:rPr>
                </w:rPrChange>
              </w:rPr>
            </w:pPr>
            <w:ins w:id="2770" w:author="Borja Gonzalez" w:date="2017-09-28T18:57:00Z">
              <w:r w:rsidRPr="0079203F">
                <w:rPr>
                  <w:rFonts w:ascii="Monaco" w:hAnsi="Monaco" w:cs="Monaco"/>
                  <w:b/>
                  <w:bCs/>
                  <w:color w:val="204A87"/>
                  <w:sz w:val="20"/>
                  <w:szCs w:val="20"/>
                  <w:lang w:val="es-ES"/>
                  <w:rPrChange w:id="2771" w:author="Rodrigo García" w:date="2017-09-29T10:05:00Z">
                    <w:rPr>
                      <w:rFonts w:ascii="Monaco" w:hAnsi="Monaco" w:cs="Monaco"/>
                      <w:b/>
                      <w:bCs/>
                      <w:color w:val="204A87"/>
                      <w:sz w:val="32"/>
                      <w:szCs w:val="32"/>
                      <w:lang w:val="en-US"/>
                    </w:rPr>
                  </w:rPrChange>
                </w:rPr>
                <w:lastRenderedPageBreak/>
                <w:t>function</w:t>
              </w:r>
              <w:r w:rsidRPr="0079203F">
                <w:rPr>
                  <w:rFonts w:ascii="Monaco" w:hAnsi="Monaco" w:cs="Monaco"/>
                  <w:sz w:val="20"/>
                  <w:szCs w:val="20"/>
                  <w:lang w:val="es-ES"/>
                  <w:rPrChange w:id="2772"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773" w:author="Rodrigo García" w:date="2017-09-29T10:05:00Z">
                    <w:rPr>
                      <w:rFonts w:ascii="Monaco" w:hAnsi="Monaco" w:cs="Monaco"/>
                      <w:color w:val="000000"/>
                      <w:sz w:val="32"/>
                      <w:szCs w:val="32"/>
                      <w:lang w:val="en-US"/>
                    </w:rPr>
                  </w:rPrChange>
                </w:rPr>
                <w:t>save_paciente</w:t>
              </w:r>
              <w:r w:rsidRPr="0079203F">
                <w:rPr>
                  <w:rFonts w:ascii="Monaco" w:hAnsi="Monaco" w:cs="Monaco"/>
                  <w:b/>
                  <w:bCs/>
                  <w:color w:val="000000"/>
                  <w:sz w:val="20"/>
                  <w:szCs w:val="20"/>
                  <w:lang w:val="es-ES"/>
                  <w:rPrChange w:id="277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775" w:author="Rodrigo García" w:date="2017-09-29T10:05: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2776"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777"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778" w:author="Rodrigo García" w:date="2017-09-29T10:05: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2779"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780"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781" w:author="Rodrigo García" w:date="2017-09-29T10:05: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2782"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rsidP="0055352B">
            <w:pPr>
              <w:keepNext/>
              <w:keepLines/>
              <w:widowControl w:val="0"/>
              <w:autoSpaceDE w:val="0"/>
              <w:autoSpaceDN w:val="0"/>
              <w:adjustRightInd w:val="0"/>
              <w:spacing w:before="200"/>
              <w:outlineLvl w:val="4"/>
              <w:rPr>
                <w:ins w:id="2783" w:author="Borja Gonzalez" w:date="2017-09-28T18:57:00Z"/>
                <w:rFonts w:ascii="Monaco" w:hAnsi="Monaco" w:cs="Monaco"/>
                <w:sz w:val="20"/>
                <w:szCs w:val="20"/>
                <w:lang w:val="en-US"/>
                <w:rPrChange w:id="2784" w:author="Borja Gonzalez" w:date="2017-09-28T18:58:00Z">
                  <w:rPr>
                    <w:ins w:id="2785" w:author="Borja Gonzalez" w:date="2017-09-28T18:57:00Z"/>
                    <w:rFonts w:ascii="Monaco" w:eastAsiaTheme="majorEastAsia" w:hAnsi="Monaco" w:cs="Monaco"/>
                    <w:color w:val="243F60" w:themeColor="accent1" w:themeShade="7F"/>
                    <w:sz w:val="32"/>
                    <w:szCs w:val="32"/>
                    <w:lang w:val="en-US"/>
                  </w:rPr>
                </w:rPrChange>
              </w:rPr>
            </w:pPr>
            <w:ins w:id="2786" w:author="Borja Gonzalez" w:date="2017-09-28T18:57:00Z">
              <w:r w:rsidRPr="0079203F">
                <w:rPr>
                  <w:rFonts w:ascii="Monaco" w:hAnsi="Monaco" w:cs="Monaco"/>
                  <w:sz w:val="20"/>
                  <w:szCs w:val="20"/>
                  <w:lang w:val="es-ES"/>
                  <w:rPrChange w:id="2787" w:author="Rodrigo García" w:date="2017-09-29T10:05:00Z">
                    <w:rPr>
                      <w:rFonts w:ascii="Monaco" w:hAnsi="Monaco" w:cs="Monaco"/>
                      <w:sz w:val="32"/>
                      <w:szCs w:val="32"/>
                      <w:lang w:val="en-US"/>
                    </w:rPr>
                  </w:rPrChange>
                </w:rPr>
                <w:tab/>
              </w:r>
              <w:r w:rsidRPr="0055352B">
                <w:rPr>
                  <w:rFonts w:ascii="Monaco" w:hAnsi="Monaco" w:cs="Monaco"/>
                  <w:b/>
                  <w:bCs/>
                  <w:color w:val="204A87"/>
                  <w:sz w:val="20"/>
                  <w:szCs w:val="20"/>
                  <w:lang w:val="en-US"/>
                  <w:rPrChange w:id="2788"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78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90"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2791"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92"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79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94"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79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6" w:author="Borja Gonzalez" w:date="2017-09-28T18:58:00Z">
                    <w:rPr>
                      <w:rFonts w:ascii="Monaco" w:hAnsi="Monaco" w:cs="Monaco"/>
                      <w:color w:val="000000"/>
                      <w:sz w:val="32"/>
                      <w:szCs w:val="32"/>
                      <w:lang w:val="en-US"/>
                    </w:rPr>
                  </w:rPrChange>
                </w:rPr>
                <w:t>connect</w:t>
              </w:r>
              <w:r w:rsidRPr="0055352B">
                <w:rPr>
                  <w:rFonts w:ascii="Monaco" w:hAnsi="Monaco" w:cs="Monaco"/>
                  <w:b/>
                  <w:bCs/>
                  <w:color w:val="000000"/>
                  <w:sz w:val="20"/>
                  <w:szCs w:val="20"/>
                  <w:lang w:val="en-US"/>
                  <w:rPrChange w:id="2797"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98"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2799"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800"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rsidP="0055352B">
            <w:pPr>
              <w:keepNext/>
              <w:keepLines/>
              <w:widowControl w:val="0"/>
              <w:autoSpaceDE w:val="0"/>
              <w:autoSpaceDN w:val="0"/>
              <w:adjustRightInd w:val="0"/>
              <w:spacing w:before="200"/>
              <w:outlineLvl w:val="4"/>
              <w:rPr>
                <w:ins w:id="2801" w:author="Borja Gonzalez" w:date="2017-09-28T18:57:00Z"/>
                <w:rFonts w:ascii="Monaco" w:hAnsi="Monaco" w:cs="Monaco"/>
                <w:sz w:val="20"/>
                <w:szCs w:val="20"/>
                <w:lang w:val="es-ES"/>
                <w:rPrChange w:id="2802" w:author="Rodrigo García" w:date="2017-09-29T10:05:00Z">
                  <w:rPr>
                    <w:ins w:id="2803" w:author="Borja Gonzalez" w:date="2017-09-28T18:57:00Z"/>
                    <w:rFonts w:ascii="Monaco" w:eastAsiaTheme="majorEastAsia" w:hAnsi="Monaco" w:cs="Monaco"/>
                    <w:color w:val="243F60" w:themeColor="accent1" w:themeShade="7F"/>
                    <w:sz w:val="32"/>
                    <w:szCs w:val="32"/>
                    <w:lang w:val="en-US"/>
                  </w:rPr>
                </w:rPrChange>
              </w:rPr>
            </w:pPr>
            <w:ins w:id="2804" w:author="Borja Gonzalez" w:date="2017-09-28T18:57:00Z">
              <w:r w:rsidRPr="0055352B">
                <w:rPr>
                  <w:rFonts w:ascii="Monaco" w:hAnsi="Monaco" w:cs="Monaco"/>
                  <w:sz w:val="20"/>
                  <w:szCs w:val="20"/>
                  <w:lang w:val="en-US"/>
                  <w:rPrChange w:id="2805"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806"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280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808"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280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810" w:author="Rodrigo García" w:date="2017-09-29T10:05:00Z">
                    <w:rPr>
                      <w:rFonts w:ascii="Monaco" w:hAnsi="Monaco" w:cs="Monaco"/>
                      <w:color w:val="4E9A06"/>
                      <w:sz w:val="32"/>
                      <w:szCs w:val="32"/>
                      <w:lang w:val="en-US"/>
                    </w:rPr>
                  </w:rPrChange>
                </w:rPr>
                <w:t>"Conexíon establecida con el servidor"</w:t>
              </w:r>
              <w:r w:rsidRPr="0079203F">
                <w:rPr>
                  <w:rFonts w:ascii="Monaco" w:hAnsi="Monaco" w:cs="Monaco"/>
                  <w:b/>
                  <w:bCs/>
                  <w:color w:val="000000"/>
                  <w:sz w:val="20"/>
                  <w:szCs w:val="20"/>
                  <w:lang w:val="es-ES"/>
                  <w:rPrChange w:id="2811"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812"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rsidP="0055352B">
            <w:pPr>
              <w:keepNext/>
              <w:keepLines/>
              <w:widowControl w:val="0"/>
              <w:autoSpaceDE w:val="0"/>
              <w:autoSpaceDN w:val="0"/>
              <w:adjustRightInd w:val="0"/>
              <w:spacing w:before="200"/>
              <w:outlineLvl w:val="4"/>
              <w:rPr>
                <w:ins w:id="2813" w:author="Borja Gonzalez" w:date="2017-09-28T18:57:00Z"/>
                <w:rFonts w:ascii="Monaco" w:hAnsi="Monaco" w:cs="Monaco"/>
                <w:sz w:val="20"/>
                <w:szCs w:val="20"/>
                <w:lang w:val="en-US"/>
                <w:rPrChange w:id="2814" w:author="Borja Gonzalez" w:date="2017-09-28T18:58:00Z">
                  <w:rPr>
                    <w:ins w:id="2815" w:author="Borja Gonzalez" w:date="2017-09-28T18:57:00Z"/>
                    <w:rFonts w:ascii="Monaco" w:eastAsiaTheme="majorEastAsia" w:hAnsi="Monaco" w:cs="Monaco"/>
                    <w:color w:val="243F60" w:themeColor="accent1" w:themeShade="7F"/>
                    <w:sz w:val="32"/>
                    <w:szCs w:val="32"/>
                    <w:lang w:val="en-US"/>
                  </w:rPr>
                </w:rPrChange>
              </w:rPr>
            </w:pPr>
            <w:ins w:id="2816" w:author="Borja Gonzalez" w:date="2017-09-28T18:57:00Z">
              <w:r w:rsidRPr="0079203F">
                <w:rPr>
                  <w:rFonts w:ascii="Monaco" w:hAnsi="Monaco" w:cs="Monaco"/>
                  <w:sz w:val="20"/>
                  <w:szCs w:val="20"/>
                  <w:lang w:val="es-ES"/>
                  <w:rPrChange w:id="2817" w:author="Rodrigo García" w:date="2017-09-29T10:05: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18"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81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20" w:author="Borja Gonzalez" w:date="2017-09-28T18:58:00Z">
                    <w:rPr>
                      <w:rFonts w:ascii="Monaco" w:hAnsi="Monaco" w:cs="Monaco"/>
                      <w:color w:val="000000"/>
                      <w:sz w:val="32"/>
                      <w:szCs w:val="32"/>
                      <w:lang w:val="en-US"/>
                    </w:rPr>
                  </w:rPrChange>
                </w:rPr>
                <w:t>on</w:t>
              </w:r>
              <w:r w:rsidRPr="0055352B">
                <w:rPr>
                  <w:rFonts w:ascii="Monaco" w:hAnsi="Monaco" w:cs="Monaco"/>
                  <w:b/>
                  <w:bCs/>
                  <w:color w:val="000000"/>
                  <w:sz w:val="20"/>
                  <w:szCs w:val="20"/>
                  <w:lang w:val="en-US"/>
                  <w:rPrChange w:id="2821"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22"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2823"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824" w:author="Borja Gonzalez" w:date="2017-09-28T18:58:00Z">
                    <w:rPr>
                      <w:rFonts w:ascii="Monaco" w:hAnsi="Monaco" w:cs="Monaco"/>
                      <w:b/>
                      <w:bCs/>
                      <w:color w:val="204A87"/>
                      <w:sz w:val="32"/>
                      <w:szCs w:val="32"/>
                      <w:lang w:val="en-US"/>
                    </w:rPr>
                  </w:rPrChange>
                </w:rPr>
                <w:t>function</w:t>
              </w:r>
              <w:r w:rsidRPr="0055352B">
                <w:rPr>
                  <w:rFonts w:ascii="Monaco" w:hAnsi="Monaco" w:cs="Monaco"/>
                  <w:b/>
                  <w:bCs/>
                  <w:color w:val="000000"/>
                  <w:sz w:val="20"/>
                  <w:szCs w:val="20"/>
                  <w:lang w:val="en-US"/>
                  <w:rPrChange w:id="282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26"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827"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828"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rsidP="0055352B">
            <w:pPr>
              <w:keepNext/>
              <w:keepLines/>
              <w:widowControl w:val="0"/>
              <w:autoSpaceDE w:val="0"/>
              <w:autoSpaceDN w:val="0"/>
              <w:adjustRightInd w:val="0"/>
              <w:spacing w:before="200"/>
              <w:outlineLvl w:val="4"/>
              <w:rPr>
                <w:ins w:id="2829" w:author="Borja Gonzalez" w:date="2017-09-28T18:57:00Z"/>
                <w:rFonts w:ascii="Monaco" w:hAnsi="Monaco" w:cs="Monaco"/>
                <w:sz w:val="20"/>
                <w:szCs w:val="20"/>
                <w:lang w:val="es-ES"/>
                <w:rPrChange w:id="2830" w:author="Rodrigo García" w:date="2017-09-29T10:05:00Z">
                  <w:rPr>
                    <w:ins w:id="2831" w:author="Borja Gonzalez" w:date="2017-09-28T18:57:00Z"/>
                    <w:rFonts w:ascii="Monaco" w:eastAsiaTheme="majorEastAsia" w:hAnsi="Monaco" w:cs="Monaco"/>
                    <w:color w:val="243F60" w:themeColor="accent1" w:themeShade="7F"/>
                    <w:sz w:val="32"/>
                    <w:szCs w:val="32"/>
                    <w:lang w:val="en-US"/>
                  </w:rPr>
                </w:rPrChange>
              </w:rPr>
            </w:pPr>
            <w:ins w:id="2832" w:author="Borja Gonzalez" w:date="2017-09-28T18:57:00Z">
              <w:r w:rsidRPr="0055352B">
                <w:rPr>
                  <w:rFonts w:ascii="Monaco" w:hAnsi="Monaco" w:cs="Monaco"/>
                  <w:sz w:val="20"/>
                  <w:szCs w:val="20"/>
                  <w:lang w:val="en-US"/>
                  <w:rPrChange w:id="2833"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834"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283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836"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2837"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838" w:author="Rodrigo García" w:date="2017-09-29T10:05: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2839"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rsidP="0055352B">
            <w:pPr>
              <w:keepNext/>
              <w:keepLines/>
              <w:widowControl w:val="0"/>
              <w:autoSpaceDE w:val="0"/>
              <w:autoSpaceDN w:val="0"/>
              <w:adjustRightInd w:val="0"/>
              <w:spacing w:before="200"/>
              <w:outlineLvl w:val="4"/>
              <w:rPr>
                <w:ins w:id="2840" w:author="Borja Gonzalez" w:date="2017-09-28T18:57:00Z"/>
                <w:rFonts w:ascii="Monaco" w:hAnsi="Monaco" w:cs="Monaco"/>
                <w:sz w:val="20"/>
                <w:szCs w:val="20"/>
                <w:lang w:val="en-US"/>
                <w:rPrChange w:id="2841" w:author="Borja Gonzalez" w:date="2017-09-28T18:58:00Z">
                  <w:rPr>
                    <w:ins w:id="2842" w:author="Borja Gonzalez" w:date="2017-09-28T18:57:00Z"/>
                    <w:rFonts w:ascii="Monaco" w:eastAsiaTheme="majorEastAsia" w:hAnsi="Monaco" w:cs="Monaco"/>
                    <w:color w:val="243F60" w:themeColor="accent1" w:themeShade="7F"/>
                    <w:sz w:val="32"/>
                    <w:szCs w:val="32"/>
                    <w:lang w:val="en-US"/>
                  </w:rPr>
                </w:rPrChange>
              </w:rPr>
            </w:pPr>
            <w:ins w:id="2843" w:author="Borja Gonzalez" w:date="2017-09-28T18:57:00Z">
              <w:r w:rsidRPr="0079203F">
                <w:rPr>
                  <w:rFonts w:ascii="Monaco" w:hAnsi="Monaco" w:cs="Monaco"/>
                  <w:sz w:val="20"/>
                  <w:szCs w:val="20"/>
                  <w:lang w:val="es-ES"/>
                  <w:rPrChange w:id="2844" w:author="Rodrigo García" w:date="2017-09-29T10:05: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45"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2846"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47"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84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49"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85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1" w:author="Borja Gonzalez" w:date="2017-09-28T18:58:00Z">
                    <w:rPr>
                      <w:rFonts w:ascii="Monaco" w:hAnsi="Monaco" w:cs="Monaco"/>
                      <w:color w:val="000000"/>
                      <w:sz w:val="32"/>
                      <w:szCs w:val="32"/>
                      <w:lang w:val="en-US"/>
                    </w:rPr>
                  </w:rPrChange>
                </w:rPr>
                <w:t>parse</w:t>
              </w:r>
              <w:r w:rsidRPr="0055352B">
                <w:rPr>
                  <w:rFonts w:ascii="Monaco" w:hAnsi="Monaco" w:cs="Monaco"/>
                  <w:b/>
                  <w:bCs/>
                  <w:color w:val="000000"/>
                  <w:sz w:val="20"/>
                  <w:szCs w:val="20"/>
                  <w:lang w:val="en-US"/>
                  <w:rPrChange w:id="285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3"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854"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keepNext/>
              <w:keepLines/>
              <w:widowControl w:val="0"/>
              <w:autoSpaceDE w:val="0"/>
              <w:autoSpaceDN w:val="0"/>
              <w:adjustRightInd w:val="0"/>
              <w:spacing w:before="200"/>
              <w:outlineLvl w:val="4"/>
              <w:rPr>
                <w:ins w:id="2855" w:author="Borja Gonzalez" w:date="2017-09-28T18:57:00Z"/>
                <w:rFonts w:ascii="Monaco" w:hAnsi="Monaco" w:cs="Monaco"/>
                <w:i/>
                <w:iCs/>
                <w:color w:val="8F5902"/>
                <w:sz w:val="20"/>
                <w:szCs w:val="20"/>
                <w:lang w:val="en-US"/>
                <w:rPrChange w:id="2856" w:author="Borja Gonzalez" w:date="2017-09-28T18:58:00Z">
                  <w:rPr>
                    <w:ins w:id="2857" w:author="Borja Gonzalez" w:date="2017-09-28T18:57:00Z"/>
                    <w:rFonts w:ascii="Monaco" w:eastAsiaTheme="majorEastAsia" w:hAnsi="Monaco" w:cs="Monaco"/>
                    <w:i/>
                    <w:iCs/>
                    <w:color w:val="8F5902"/>
                    <w:sz w:val="32"/>
                    <w:szCs w:val="32"/>
                    <w:lang w:val="en-US"/>
                  </w:rPr>
                </w:rPrChange>
              </w:rPr>
            </w:pPr>
            <w:ins w:id="2858" w:author="Borja Gonzalez" w:date="2017-09-28T18:57:00Z">
              <w:r w:rsidRPr="0055352B">
                <w:rPr>
                  <w:rFonts w:ascii="Monaco" w:hAnsi="Monaco" w:cs="Monaco"/>
                  <w:sz w:val="20"/>
                  <w:szCs w:val="20"/>
                  <w:lang w:val="en-US"/>
                  <w:rPrChange w:id="2859"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2860"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rsidP="0055352B">
            <w:pPr>
              <w:keepNext/>
              <w:keepLines/>
              <w:widowControl w:val="0"/>
              <w:autoSpaceDE w:val="0"/>
              <w:autoSpaceDN w:val="0"/>
              <w:adjustRightInd w:val="0"/>
              <w:spacing w:before="200"/>
              <w:outlineLvl w:val="4"/>
              <w:rPr>
                <w:ins w:id="2861" w:author="Borja Gonzalez" w:date="2017-09-28T18:57:00Z"/>
                <w:rFonts w:ascii="Monaco" w:hAnsi="Monaco" w:cs="Monaco"/>
                <w:sz w:val="20"/>
                <w:szCs w:val="20"/>
                <w:lang w:val="es-ES"/>
                <w:rPrChange w:id="2862" w:author="Rodrigo García" w:date="2017-09-29T10:05:00Z">
                  <w:rPr>
                    <w:ins w:id="2863" w:author="Borja Gonzalez" w:date="2017-09-28T18:57:00Z"/>
                    <w:rFonts w:ascii="Monaco" w:eastAsiaTheme="majorEastAsia" w:hAnsi="Monaco" w:cs="Monaco"/>
                    <w:color w:val="243F60" w:themeColor="accent1" w:themeShade="7F"/>
                    <w:sz w:val="32"/>
                    <w:szCs w:val="32"/>
                    <w:lang w:val="en-US"/>
                  </w:rPr>
                </w:rPrChange>
              </w:rPr>
            </w:pPr>
            <w:ins w:id="2864" w:author="Borja Gonzalez" w:date="2017-09-28T18:57:00Z">
              <w:r w:rsidRPr="0055352B">
                <w:rPr>
                  <w:rFonts w:ascii="Monaco" w:hAnsi="Monaco" w:cs="Monaco"/>
                  <w:sz w:val="20"/>
                  <w:szCs w:val="20"/>
                  <w:lang w:val="en-US"/>
                  <w:rPrChange w:id="2865" w:author="Borja Gonzalez" w:date="2017-09-28T18:5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2866"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rsidP="0055352B">
            <w:pPr>
              <w:widowControl w:val="0"/>
              <w:autoSpaceDE w:val="0"/>
              <w:autoSpaceDN w:val="0"/>
              <w:adjustRightInd w:val="0"/>
              <w:rPr>
                <w:ins w:id="2867" w:author="Borja Gonzalez" w:date="2017-09-28T18:57:00Z"/>
                <w:rFonts w:ascii="Monaco" w:hAnsi="Monaco" w:cs="Monaco"/>
                <w:sz w:val="20"/>
                <w:szCs w:val="20"/>
                <w:lang w:val="es-ES"/>
                <w:rPrChange w:id="2868" w:author="Rodrigo García" w:date="2017-09-29T10:05:00Z">
                  <w:rPr>
                    <w:ins w:id="2869" w:author="Borja Gonzalez" w:date="2017-09-28T18:57:00Z"/>
                    <w:rFonts w:ascii="Monaco" w:hAnsi="Monaco" w:cs="Monaco"/>
                    <w:sz w:val="32"/>
                    <w:szCs w:val="32"/>
                    <w:lang w:val="en-US"/>
                  </w:rPr>
                </w:rPrChange>
              </w:rPr>
            </w:pPr>
          </w:p>
          <w:p w14:paraId="105171F5" w14:textId="77777777" w:rsidR="0055352B" w:rsidRPr="0079203F" w:rsidRDefault="0055352B" w:rsidP="0055352B">
            <w:pPr>
              <w:keepNext/>
              <w:keepLines/>
              <w:widowControl w:val="0"/>
              <w:autoSpaceDE w:val="0"/>
              <w:autoSpaceDN w:val="0"/>
              <w:adjustRightInd w:val="0"/>
              <w:spacing w:before="200"/>
              <w:outlineLvl w:val="4"/>
              <w:rPr>
                <w:ins w:id="2870" w:author="Borja Gonzalez" w:date="2017-09-28T18:57:00Z"/>
                <w:rFonts w:ascii="Monaco" w:hAnsi="Monaco" w:cs="Monaco"/>
                <w:sz w:val="20"/>
                <w:szCs w:val="20"/>
                <w:lang w:val="es-ES"/>
                <w:rPrChange w:id="2871" w:author="Rodrigo García" w:date="2017-09-29T10:05:00Z">
                  <w:rPr>
                    <w:ins w:id="2872" w:author="Borja Gonzalez" w:date="2017-09-28T18:57:00Z"/>
                    <w:rFonts w:ascii="Monaco" w:eastAsiaTheme="majorEastAsia" w:hAnsi="Monaco" w:cs="Monaco"/>
                    <w:color w:val="243F60" w:themeColor="accent1" w:themeShade="7F"/>
                    <w:sz w:val="32"/>
                    <w:szCs w:val="32"/>
                    <w:lang w:val="en-US"/>
                  </w:rPr>
                </w:rPrChange>
              </w:rPr>
            </w:pPr>
            <w:ins w:id="2873" w:author="Borja Gonzalez" w:date="2017-09-28T18:57:00Z">
              <w:r w:rsidRPr="0079203F">
                <w:rPr>
                  <w:rFonts w:ascii="Monaco" w:hAnsi="Monaco" w:cs="Monaco"/>
                  <w:sz w:val="20"/>
                  <w:szCs w:val="20"/>
                  <w:lang w:val="es-ES"/>
                  <w:rPrChange w:id="2874" w:author="Rodrigo García" w:date="2017-09-29T10:05: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2875" w:author="Rodrigo García" w:date="2017-09-29T10:05:00Z">
                    <w:rPr>
                      <w:rFonts w:ascii="Monaco" w:hAnsi="Monaco" w:cs="Monaco"/>
                      <w:b/>
                      <w:bCs/>
                      <w:color w:val="204A87"/>
                      <w:sz w:val="32"/>
                      <w:szCs w:val="32"/>
                      <w:lang w:val="en-US"/>
                    </w:rPr>
                  </w:rPrChange>
                </w:rPr>
                <w:t>var</w:t>
              </w:r>
              <w:r w:rsidRPr="0079203F">
                <w:rPr>
                  <w:rFonts w:ascii="Monaco" w:hAnsi="Monaco" w:cs="Monaco"/>
                  <w:sz w:val="20"/>
                  <w:szCs w:val="20"/>
                  <w:lang w:val="es-ES"/>
                  <w:rPrChange w:id="2876"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877" w:author="Rodrigo García" w:date="2017-09-29T10:05:00Z">
                    <w:rPr>
                      <w:rFonts w:ascii="Monaco" w:hAnsi="Monaco" w:cs="Monaco"/>
                      <w:color w:val="000000"/>
                      <w:sz w:val="32"/>
                      <w:szCs w:val="32"/>
                      <w:lang w:val="en-US"/>
                    </w:rPr>
                  </w:rPrChange>
                </w:rPr>
                <w:t>data</w:t>
              </w:r>
              <w:r w:rsidRPr="0079203F">
                <w:rPr>
                  <w:rFonts w:ascii="Monaco" w:hAnsi="Monaco" w:cs="Monaco"/>
                  <w:sz w:val="20"/>
                  <w:szCs w:val="20"/>
                  <w:lang w:val="es-ES"/>
                  <w:rPrChange w:id="2878"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2879"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880" w:author="Rodrigo García" w:date="2017-09-29T10:0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2881"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rsidP="0055352B">
            <w:pPr>
              <w:keepNext/>
              <w:keepLines/>
              <w:widowControl w:val="0"/>
              <w:autoSpaceDE w:val="0"/>
              <w:autoSpaceDN w:val="0"/>
              <w:adjustRightInd w:val="0"/>
              <w:spacing w:before="200"/>
              <w:outlineLvl w:val="4"/>
              <w:rPr>
                <w:ins w:id="2882" w:author="Borja Gonzalez" w:date="2017-09-28T18:57:00Z"/>
                <w:rFonts w:ascii="Monaco" w:hAnsi="Monaco" w:cs="Monaco"/>
                <w:sz w:val="20"/>
                <w:szCs w:val="20"/>
                <w:lang w:val="es-ES"/>
                <w:rPrChange w:id="2883" w:author="Rodrigo García" w:date="2017-09-29T10:05:00Z">
                  <w:rPr>
                    <w:ins w:id="2884" w:author="Borja Gonzalez" w:date="2017-09-28T18:57:00Z"/>
                    <w:rFonts w:ascii="Monaco" w:eastAsiaTheme="majorEastAsia" w:hAnsi="Monaco" w:cs="Monaco"/>
                    <w:color w:val="243F60" w:themeColor="accent1" w:themeShade="7F"/>
                    <w:sz w:val="32"/>
                    <w:szCs w:val="32"/>
                    <w:lang w:val="en-US"/>
                  </w:rPr>
                </w:rPrChange>
              </w:rPr>
            </w:pPr>
            <w:ins w:id="2885" w:author="Borja Gonzalez" w:date="2017-09-28T18:57:00Z">
              <w:r w:rsidRPr="0079203F">
                <w:rPr>
                  <w:rFonts w:ascii="Monaco" w:hAnsi="Monaco" w:cs="Monaco"/>
                  <w:sz w:val="20"/>
                  <w:szCs w:val="20"/>
                  <w:lang w:val="es-ES"/>
                  <w:rPrChange w:id="2886" w:author="Rodrigo García" w:date="2017-09-29T10:05:00Z">
                    <w:rPr>
                      <w:rFonts w:ascii="Monaco" w:hAnsi="Monaco" w:cs="Monaco"/>
                      <w:sz w:val="32"/>
                      <w:szCs w:val="32"/>
                      <w:lang w:val="en-US"/>
                    </w:rPr>
                  </w:rPrChange>
                </w:rPr>
                <w:t xml:space="preserve">        </w:t>
              </w:r>
              <w:r w:rsidRPr="0079203F">
                <w:rPr>
                  <w:rFonts w:ascii="Monaco" w:hAnsi="Monaco" w:cs="Monaco"/>
                  <w:sz w:val="20"/>
                  <w:szCs w:val="20"/>
                  <w:lang w:val="es-ES"/>
                  <w:rPrChange w:id="2887" w:author="Rodrigo García" w:date="2017-09-29T10:05:00Z">
                    <w:rPr>
                      <w:rFonts w:ascii="Monaco" w:hAnsi="Monaco" w:cs="Monaco"/>
                      <w:sz w:val="32"/>
                      <w:szCs w:val="32"/>
                      <w:lang w:val="en-US"/>
                    </w:rPr>
                  </w:rPrChange>
                </w:rPr>
                <w:tab/>
              </w:r>
              <w:r w:rsidRPr="0079203F">
                <w:rPr>
                  <w:rFonts w:ascii="Monaco" w:hAnsi="Monaco" w:cs="Monaco"/>
                  <w:color w:val="000000"/>
                  <w:sz w:val="20"/>
                  <w:szCs w:val="20"/>
                  <w:lang w:val="es-ES"/>
                  <w:rPrChange w:id="2888" w:author="Rodrigo García" w:date="2017-09-29T10:05: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2889"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890"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2891" w:author="Rodrigo García" w:date="2017-09-29T10:05:00Z">
                    <w:rPr>
                      <w:rFonts w:ascii="Monaco" w:hAnsi="Monaco" w:cs="Monaco"/>
                      <w:color w:val="4E9A06"/>
                      <w:sz w:val="32"/>
                      <w:szCs w:val="32"/>
                      <w:lang w:val="en-US"/>
                    </w:rPr>
                  </w:rPrChange>
                </w:rPr>
                <w:t>"Añadir paciente"</w:t>
              </w:r>
              <w:r w:rsidRPr="0079203F">
                <w:rPr>
                  <w:rFonts w:ascii="Monaco" w:hAnsi="Monaco" w:cs="Monaco"/>
                  <w:b/>
                  <w:bCs/>
                  <w:color w:val="000000"/>
                  <w:sz w:val="20"/>
                  <w:szCs w:val="20"/>
                  <w:lang w:val="es-ES"/>
                  <w:rPrChange w:id="2892"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893"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rsidP="0055352B">
            <w:pPr>
              <w:keepNext/>
              <w:keepLines/>
              <w:widowControl w:val="0"/>
              <w:autoSpaceDE w:val="0"/>
              <w:autoSpaceDN w:val="0"/>
              <w:adjustRightInd w:val="0"/>
              <w:spacing w:before="200"/>
              <w:outlineLvl w:val="4"/>
              <w:rPr>
                <w:ins w:id="2894" w:author="Borja Gonzalez" w:date="2017-09-28T18:57:00Z"/>
                <w:rFonts w:ascii="Monaco" w:hAnsi="Monaco" w:cs="Monaco"/>
                <w:sz w:val="20"/>
                <w:szCs w:val="20"/>
                <w:lang w:val="es-ES"/>
                <w:rPrChange w:id="2895" w:author="Rodrigo García" w:date="2017-09-29T10:05:00Z">
                  <w:rPr>
                    <w:ins w:id="2896" w:author="Borja Gonzalez" w:date="2017-09-28T18:57:00Z"/>
                    <w:rFonts w:ascii="Monaco" w:eastAsiaTheme="majorEastAsia" w:hAnsi="Monaco" w:cs="Monaco"/>
                    <w:color w:val="243F60" w:themeColor="accent1" w:themeShade="7F"/>
                    <w:sz w:val="32"/>
                    <w:szCs w:val="32"/>
                    <w:lang w:val="en-US"/>
                  </w:rPr>
                </w:rPrChange>
              </w:rPr>
            </w:pPr>
            <w:ins w:id="2897" w:author="Borja Gonzalez" w:date="2017-09-28T18:57:00Z">
              <w:r w:rsidRPr="0079203F">
                <w:rPr>
                  <w:rFonts w:ascii="Monaco" w:hAnsi="Monaco" w:cs="Monaco"/>
                  <w:sz w:val="20"/>
                  <w:szCs w:val="20"/>
                  <w:lang w:val="es-ES"/>
                  <w:rPrChange w:id="2898"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899"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2900"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901"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02" w:author="Rodrigo García" w:date="2017-09-29T10:05: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2903"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2904"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rsidP="0055352B">
            <w:pPr>
              <w:keepNext/>
              <w:keepLines/>
              <w:widowControl w:val="0"/>
              <w:autoSpaceDE w:val="0"/>
              <w:autoSpaceDN w:val="0"/>
              <w:adjustRightInd w:val="0"/>
              <w:spacing w:before="200"/>
              <w:outlineLvl w:val="4"/>
              <w:rPr>
                <w:ins w:id="2905" w:author="Borja Gonzalez" w:date="2017-09-28T18:57:00Z"/>
                <w:rFonts w:ascii="Monaco" w:hAnsi="Monaco" w:cs="Monaco"/>
                <w:sz w:val="20"/>
                <w:szCs w:val="20"/>
                <w:lang w:val="es-ES"/>
                <w:rPrChange w:id="2906" w:author="Rodrigo García" w:date="2017-09-29T10:05:00Z">
                  <w:rPr>
                    <w:ins w:id="2907" w:author="Borja Gonzalez" w:date="2017-09-28T18:57:00Z"/>
                    <w:rFonts w:ascii="Monaco" w:eastAsiaTheme="majorEastAsia" w:hAnsi="Monaco" w:cs="Monaco"/>
                    <w:color w:val="243F60" w:themeColor="accent1" w:themeShade="7F"/>
                    <w:sz w:val="32"/>
                    <w:szCs w:val="32"/>
                    <w:lang w:val="en-US"/>
                  </w:rPr>
                </w:rPrChange>
              </w:rPr>
            </w:pPr>
            <w:ins w:id="2908" w:author="Borja Gonzalez" w:date="2017-09-28T18:57:00Z">
              <w:r w:rsidRPr="0079203F">
                <w:rPr>
                  <w:rFonts w:ascii="Monaco" w:hAnsi="Monaco" w:cs="Monaco"/>
                  <w:sz w:val="20"/>
                  <w:szCs w:val="20"/>
                  <w:lang w:val="es-ES"/>
                  <w:rPrChange w:id="290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10"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2911"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912"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13" w:author="Rodrigo García" w:date="2017-09-29T10:05: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2914"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rsidP="0055352B">
            <w:pPr>
              <w:keepNext/>
              <w:keepLines/>
              <w:widowControl w:val="0"/>
              <w:autoSpaceDE w:val="0"/>
              <w:autoSpaceDN w:val="0"/>
              <w:adjustRightInd w:val="0"/>
              <w:spacing w:before="200"/>
              <w:outlineLvl w:val="4"/>
              <w:rPr>
                <w:ins w:id="2915" w:author="Borja Gonzalez" w:date="2017-09-28T18:57:00Z"/>
                <w:rFonts w:ascii="Monaco" w:hAnsi="Monaco" w:cs="Monaco"/>
                <w:sz w:val="20"/>
                <w:szCs w:val="20"/>
                <w:lang w:val="es-ES"/>
                <w:rPrChange w:id="2916" w:author="Rodrigo García" w:date="2017-09-29T10:05:00Z">
                  <w:rPr>
                    <w:ins w:id="2917" w:author="Borja Gonzalez" w:date="2017-09-28T18:57:00Z"/>
                    <w:rFonts w:ascii="Monaco" w:eastAsiaTheme="majorEastAsia" w:hAnsi="Monaco" w:cs="Monaco"/>
                    <w:color w:val="243F60" w:themeColor="accent1" w:themeShade="7F"/>
                    <w:sz w:val="32"/>
                    <w:szCs w:val="32"/>
                    <w:lang w:val="en-US"/>
                  </w:rPr>
                </w:rPrChange>
              </w:rPr>
            </w:pPr>
            <w:ins w:id="2918" w:author="Borja Gonzalez" w:date="2017-09-28T18:57:00Z">
              <w:r w:rsidRPr="0079203F">
                <w:rPr>
                  <w:rFonts w:ascii="Monaco" w:hAnsi="Monaco" w:cs="Monaco"/>
                  <w:sz w:val="20"/>
                  <w:szCs w:val="20"/>
                  <w:lang w:val="es-ES"/>
                  <w:rPrChange w:id="291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20" w:author="Rodrigo García" w:date="2017-09-29T10:05:00Z">
                    <w:rPr>
                      <w:rFonts w:ascii="Monaco" w:hAnsi="Monaco" w:cs="Monaco"/>
                      <w:color w:val="000000"/>
                      <w:sz w:val="32"/>
                      <w:szCs w:val="32"/>
                      <w:lang w:val="en-US"/>
                    </w:rPr>
                  </w:rPrChange>
                </w:rPr>
                <w:t>s</w:t>
              </w:r>
              <w:r w:rsidRPr="0079203F">
                <w:rPr>
                  <w:rFonts w:ascii="Monaco" w:hAnsi="Monaco" w:cs="Monaco"/>
                  <w:b/>
                  <w:bCs/>
                  <w:color w:val="CE5C00"/>
                  <w:sz w:val="20"/>
                  <w:szCs w:val="20"/>
                  <w:lang w:val="es-ES"/>
                  <w:rPrChange w:id="2921"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2922"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23" w:author="Rodrigo García" w:date="2017-09-29T10:05:00Z">
                    <w:rPr>
                      <w:rFonts w:ascii="Monaco" w:hAnsi="Monaco" w:cs="Monaco"/>
                      <w:color w:val="000000"/>
                      <w:sz w:val="32"/>
                      <w:szCs w:val="32"/>
                      <w:lang w:val="en-US"/>
                    </w:rPr>
                  </w:rPrChange>
                </w:rPr>
                <w:t>sexo</w:t>
              </w:r>
              <w:r w:rsidRPr="0079203F">
                <w:rPr>
                  <w:rFonts w:ascii="Monaco" w:hAnsi="Monaco" w:cs="Monaco"/>
                  <w:sz w:val="20"/>
                  <w:szCs w:val="20"/>
                  <w:lang w:val="es-ES"/>
                  <w:rPrChange w:id="2924" w:author="Rodrigo García" w:date="2017-09-29T10:05:00Z">
                    <w:rPr>
                      <w:rFonts w:ascii="Monaco" w:hAnsi="Monaco" w:cs="Monaco"/>
                      <w:sz w:val="32"/>
                      <w:szCs w:val="32"/>
                      <w:lang w:val="en-US"/>
                    </w:rPr>
                  </w:rPrChange>
                </w:rPr>
                <w:t xml:space="preserve">               </w:t>
              </w:r>
            </w:ins>
          </w:p>
          <w:p w14:paraId="2D0B32CC" w14:textId="77777777" w:rsidR="0055352B" w:rsidRPr="0055352B" w:rsidRDefault="0055352B" w:rsidP="0055352B">
            <w:pPr>
              <w:keepNext/>
              <w:keepLines/>
              <w:widowControl w:val="0"/>
              <w:autoSpaceDE w:val="0"/>
              <w:autoSpaceDN w:val="0"/>
              <w:adjustRightInd w:val="0"/>
              <w:spacing w:before="200"/>
              <w:outlineLvl w:val="4"/>
              <w:rPr>
                <w:ins w:id="2925" w:author="Borja Gonzalez" w:date="2017-09-28T18:57:00Z"/>
                <w:rFonts w:ascii="Monaco" w:hAnsi="Monaco" w:cs="Monaco"/>
                <w:sz w:val="20"/>
                <w:szCs w:val="20"/>
                <w:lang w:val="en-US"/>
                <w:rPrChange w:id="2926" w:author="Borja Gonzalez" w:date="2017-09-28T18:58:00Z">
                  <w:rPr>
                    <w:ins w:id="2927" w:author="Borja Gonzalez" w:date="2017-09-28T18:57:00Z"/>
                    <w:rFonts w:ascii="Monaco" w:eastAsiaTheme="majorEastAsia" w:hAnsi="Monaco" w:cs="Monaco"/>
                    <w:color w:val="243F60" w:themeColor="accent1" w:themeShade="7F"/>
                    <w:sz w:val="32"/>
                    <w:szCs w:val="32"/>
                    <w:lang w:val="en-US"/>
                  </w:rPr>
                </w:rPrChange>
              </w:rPr>
            </w:pPr>
            <w:ins w:id="2928" w:author="Borja Gonzalez" w:date="2017-09-28T18:57:00Z">
              <w:r w:rsidRPr="0079203F">
                <w:rPr>
                  <w:rFonts w:ascii="Monaco" w:hAnsi="Monaco" w:cs="Monaco"/>
                  <w:sz w:val="20"/>
                  <w:szCs w:val="20"/>
                  <w:lang w:val="es-ES"/>
                  <w:rPrChange w:id="2929" w:author="Rodrigo García" w:date="2017-09-29T10:05: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30"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keepNext/>
              <w:keepLines/>
              <w:widowControl w:val="0"/>
              <w:autoSpaceDE w:val="0"/>
              <w:autoSpaceDN w:val="0"/>
              <w:adjustRightInd w:val="0"/>
              <w:spacing w:before="200"/>
              <w:outlineLvl w:val="4"/>
              <w:rPr>
                <w:ins w:id="2931" w:author="Borja Gonzalez" w:date="2017-09-28T18:57:00Z"/>
                <w:rFonts w:ascii="Monaco" w:hAnsi="Monaco" w:cs="Monaco"/>
                <w:sz w:val="20"/>
                <w:szCs w:val="20"/>
                <w:lang w:val="en-US"/>
                <w:rPrChange w:id="2932" w:author="Borja Gonzalez" w:date="2017-09-28T18:58:00Z">
                  <w:rPr>
                    <w:ins w:id="2933" w:author="Borja Gonzalez" w:date="2017-09-28T18:57:00Z"/>
                    <w:rFonts w:ascii="Monaco" w:eastAsiaTheme="majorEastAsia" w:hAnsi="Monaco" w:cs="Monaco"/>
                    <w:color w:val="243F60" w:themeColor="accent1" w:themeShade="7F"/>
                    <w:sz w:val="32"/>
                    <w:szCs w:val="32"/>
                    <w:lang w:val="en-US"/>
                  </w:rPr>
                </w:rPrChange>
              </w:rPr>
            </w:pPr>
            <w:ins w:id="2934" w:author="Borja Gonzalez" w:date="2017-09-28T18:57:00Z">
              <w:r w:rsidRPr="0055352B">
                <w:rPr>
                  <w:rFonts w:ascii="Monaco" w:hAnsi="Monaco" w:cs="Monaco"/>
                  <w:sz w:val="20"/>
                  <w:szCs w:val="20"/>
                  <w:lang w:val="en-US"/>
                  <w:rPrChange w:id="293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36"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93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38" w:author="Borja Gonzalez" w:date="2017-09-28T18:58: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93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40"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941"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42" w:author="Borja Gonzalez" w:date="2017-09-28T18:58: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943"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44"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945"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rsidP="0055352B">
            <w:pPr>
              <w:keepNext/>
              <w:keepLines/>
              <w:widowControl w:val="0"/>
              <w:autoSpaceDE w:val="0"/>
              <w:autoSpaceDN w:val="0"/>
              <w:adjustRightInd w:val="0"/>
              <w:spacing w:before="200"/>
              <w:outlineLvl w:val="4"/>
              <w:rPr>
                <w:ins w:id="2946" w:author="Borja Gonzalez" w:date="2017-09-28T18:57:00Z"/>
                <w:rFonts w:ascii="Monaco" w:hAnsi="Monaco" w:cs="Monaco"/>
                <w:sz w:val="20"/>
                <w:szCs w:val="20"/>
                <w:lang w:val="es-ES"/>
                <w:rPrChange w:id="2947" w:author="Rodrigo García" w:date="2017-09-29T10:05:00Z">
                  <w:rPr>
                    <w:ins w:id="2948" w:author="Borja Gonzalez" w:date="2017-09-28T18:57:00Z"/>
                    <w:rFonts w:ascii="Monaco" w:eastAsiaTheme="majorEastAsia" w:hAnsi="Monaco" w:cs="Monaco"/>
                    <w:color w:val="243F60" w:themeColor="accent1" w:themeShade="7F"/>
                    <w:sz w:val="32"/>
                    <w:szCs w:val="32"/>
                    <w:lang w:val="en-US"/>
                  </w:rPr>
                </w:rPrChange>
              </w:rPr>
            </w:pPr>
            <w:ins w:id="2949" w:author="Borja Gonzalez" w:date="2017-09-28T18:57:00Z">
              <w:r w:rsidRPr="0055352B">
                <w:rPr>
                  <w:rFonts w:ascii="Monaco" w:hAnsi="Monaco" w:cs="Monaco"/>
                  <w:sz w:val="20"/>
                  <w:szCs w:val="20"/>
                  <w:lang w:val="en-US"/>
                  <w:rPrChange w:id="2950" w:author="Borja Gonzalez" w:date="2017-09-28T18:5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2951"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295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953"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2954"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2955" w:author="Rodrigo García" w:date="2017-09-29T10:05:00Z">
                    <w:rPr>
                      <w:rFonts w:ascii="Monaco" w:hAnsi="Monaco" w:cs="Monaco"/>
                      <w:color w:val="4E9A06"/>
                      <w:sz w:val="32"/>
                      <w:szCs w:val="32"/>
                      <w:lang w:val="en-US"/>
                    </w:rPr>
                  </w:rPrChange>
                </w:rPr>
                <w:t>"Solicitud para añadir paciente: ("</w:t>
              </w:r>
              <w:r w:rsidRPr="0079203F">
                <w:rPr>
                  <w:rFonts w:ascii="Monaco" w:hAnsi="Monaco" w:cs="Monaco"/>
                  <w:b/>
                  <w:bCs/>
                  <w:color w:val="CE5C00"/>
                  <w:sz w:val="20"/>
                  <w:szCs w:val="20"/>
                  <w:lang w:val="es-ES"/>
                  <w:rPrChange w:id="2956"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2957" w:author="Rodrigo García" w:date="2017-09-29T10:05: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295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959"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2960"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2961"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2962"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2963" w:author="Rodrigo García" w:date="2017-09-29T10:05: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296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2965"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2966"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2967" w:author="Rodrigo García" w:date="2017-09-29T10:05:00Z">
                    <w:rPr>
                      <w:rFonts w:ascii="Monaco" w:hAnsi="Monaco" w:cs="Monaco"/>
                      <w:color w:val="4E9A06"/>
                      <w:sz w:val="32"/>
                      <w:szCs w:val="32"/>
                      <w:lang w:val="en-US"/>
                    </w:rPr>
                  </w:rPrChange>
                </w:rPr>
                <w:t>") enviada"</w:t>
              </w:r>
              <w:r w:rsidRPr="0079203F">
                <w:rPr>
                  <w:rFonts w:ascii="Monaco" w:hAnsi="Monaco" w:cs="Monaco"/>
                  <w:b/>
                  <w:bCs/>
                  <w:color w:val="000000"/>
                  <w:sz w:val="20"/>
                  <w:szCs w:val="20"/>
                  <w:lang w:val="es-ES"/>
                  <w:rPrChange w:id="2968"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rsidP="0055352B">
            <w:pPr>
              <w:keepNext/>
              <w:keepLines/>
              <w:widowControl w:val="0"/>
              <w:autoSpaceDE w:val="0"/>
              <w:autoSpaceDN w:val="0"/>
              <w:adjustRightInd w:val="0"/>
              <w:spacing w:before="200"/>
              <w:outlineLvl w:val="4"/>
              <w:rPr>
                <w:ins w:id="2969" w:author="Borja Gonzalez" w:date="2017-09-28T18:57:00Z"/>
                <w:rFonts w:ascii="Monaco" w:hAnsi="Monaco" w:cs="Monaco"/>
                <w:sz w:val="20"/>
                <w:szCs w:val="20"/>
                <w:lang w:val="en-US"/>
                <w:rPrChange w:id="2970" w:author="Borja Gonzalez" w:date="2017-09-28T18:58:00Z">
                  <w:rPr>
                    <w:ins w:id="2971" w:author="Borja Gonzalez" w:date="2017-09-28T18:57:00Z"/>
                    <w:rFonts w:ascii="Monaco" w:eastAsiaTheme="majorEastAsia" w:hAnsi="Monaco" w:cs="Monaco"/>
                    <w:color w:val="243F60" w:themeColor="accent1" w:themeShade="7F"/>
                    <w:sz w:val="32"/>
                    <w:szCs w:val="32"/>
                    <w:lang w:val="en-US"/>
                  </w:rPr>
                </w:rPrChange>
              </w:rPr>
            </w:pPr>
            <w:ins w:id="2972" w:author="Borja Gonzalez" w:date="2017-09-28T18:57:00Z">
              <w:r w:rsidRPr="0055352B">
                <w:rPr>
                  <w:rFonts w:ascii="Monaco" w:hAnsi="Monaco" w:cs="Monaco"/>
                  <w:b/>
                  <w:bCs/>
                  <w:color w:val="000000"/>
                  <w:sz w:val="20"/>
                  <w:szCs w:val="20"/>
                  <w:lang w:val="en-US"/>
                  <w:rPrChange w:id="2973"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974"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2975" w:author="Borja Gonzalez" w:date="2017-09-28T18:59:00Z"/>
          <w:rFonts w:ascii="Monaco" w:hAnsi="Monaco" w:cs="Monaco"/>
          <w:noProof/>
          <w:sz w:val="20"/>
          <w:szCs w:val="20"/>
          <w:lang w:val="es-ES"/>
          <w:rPrChange w:id="2976" w:author="Rodrigo García" w:date="2017-09-29T10:05:00Z">
            <w:rPr>
              <w:ins w:id="2977" w:author="Borja Gonzalez" w:date="2017-09-28T18:59:00Z"/>
              <w:rFonts w:ascii="Monaco" w:hAnsi="Monaco" w:cs="Monaco"/>
              <w:noProof/>
              <w:sz w:val="20"/>
              <w:szCs w:val="20"/>
              <w:lang w:val="en-US"/>
            </w:rPr>
          </w:rPrChange>
        </w:rPr>
      </w:pPr>
    </w:p>
    <w:tbl>
      <w:tblPr>
        <w:tblStyle w:val="TableGrid"/>
        <w:tblW w:w="0" w:type="auto"/>
        <w:tblLook w:val="04A0" w:firstRow="1" w:lastRow="0" w:firstColumn="1" w:lastColumn="0" w:noHBand="0" w:noVBand="1"/>
      </w:tblPr>
      <w:tblGrid>
        <w:gridCol w:w="8856"/>
      </w:tblGrid>
      <w:tr w:rsidR="0055352B" w14:paraId="655655C2" w14:textId="77777777" w:rsidTr="0055352B">
        <w:trPr>
          <w:ins w:id="2978"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2979" w:author="Borja Gonzalez" w:date="2017-09-28T18:59:00Z"/>
                <w:rFonts w:ascii="Monaco" w:hAnsi="Monaco" w:cs="Monaco"/>
                <w:noProof/>
                <w:sz w:val="20"/>
                <w:szCs w:val="20"/>
                <w:lang w:val="en-US"/>
              </w:rPr>
            </w:pPr>
            <w:ins w:id="2980"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2981" w:author="Borja Gonzalez" w:date="2017-09-28T18:59:00Z"/>
                <w:rFonts w:ascii="Monaco" w:hAnsi="Monaco" w:cs="Monaco"/>
                <w:noProof/>
                <w:sz w:val="20"/>
                <w:szCs w:val="20"/>
                <w:lang w:val="en-US"/>
              </w:rPr>
            </w:pPr>
            <w:ins w:id="2982"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2983" w:author="Borja Gonzalez" w:date="2017-09-28T18:59:00Z"/>
                <w:rFonts w:ascii="Monaco" w:hAnsi="Monaco" w:cs="Monaco"/>
                <w:noProof/>
                <w:sz w:val="20"/>
                <w:szCs w:val="20"/>
                <w:lang w:val="en-US"/>
              </w:rPr>
            </w:pPr>
            <w:ins w:id="2984" w:author="Borja Gonzalez" w:date="2017-09-28T18:59:00Z">
              <w:r w:rsidRPr="00557475">
                <w:rPr>
                  <w:rFonts w:ascii="Monaco" w:hAnsi="Monaco" w:cs="Monaco"/>
                  <w:noProof/>
                  <w:sz w:val="20"/>
                  <w:szCs w:val="20"/>
                  <w:lang w:val="en-US"/>
                </w:rPr>
                <w:lastRenderedPageBreak/>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2985" w:author="Borja Gonzalez" w:date="2017-09-28T18:59:00Z"/>
                <w:rFonts w:ascii="Monaco" w:hAnsi="Monaco" w:cs="Monaco"/>
                <w:noProof/>
                <w:sz w:val="20"/>
                <w:szCs w:val="20"/>
                <w:lang w:val="en-US"/>
              </w:rPr>
            </w:pPr>
            <w:ins w:id="2986"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2987"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988" w:author="Borja Gonzalez" w:date="2017-09-28T18:59:00Z"/>
          <w:rFonts w:ascii="Monaco" w:hAnsi="Monaco" w:cs="Monaco"/>
          <w:noProof/>
          <w:sz w:val="20"/>
          <w:szCs w:val="20"/>
          <w:lang w:val="en-US"/>
        </w:rPr>
      </w:pPr>
    </w:p>
    <w:p w14:paraId="0E3EF5F8" w14:textId="55030607" w:rsidR="00520C5F" w:rsidRDefault="00520C5F" w:rsidP="00520C5F">
      <w:del w:id="2989" w:author="Borja Gonzalez" w:date="2017-09-28T18:58:00Z">
        <w:r w:rsidDel="0055352B">
          <w:rPr>
            <w:noProof/>
            <w:lang w:val="en-US"/>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tbl>
      <w:tblPr>
        <w:tblStyle w:val="TableGrid"/>
        <w:tblW w:w="0" w:type="auto"/>
        <w:tblLook w:val="04A0" w:firstRow="1" w:lastRow="0" w:firstColumn="1" w:lastColumn="0" w:noHBand="0" w:noVBand="1"/>
      </w:tblPr>
      <w:tblGrid>
        <w:gridCol w:w="8856"/>
      </w:tblGrid>
      <w:tr w:rsidR="0055352B" w14:paraId="02311D39" w14:textId="77777777" w:rsidTr="0055352B">
        <w:trPr>
          <w:ins w:id="2990"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2991" w:author="Borja Gonzalez" w:date="2017-09-28T19:00:00Z"/>
                <w:rFonts w:ascii="Monaco" w:hAnsi="Monaco" w:cs="Monaco"/>
                <w:noProof/>
                <w:sz w:val="20"/>
                <w:szCs w:val="20"/>
                <w:lang w:val="en-US"/>
              </w:rPr>
            </w:pPr>
            <w:ins w:id="2992"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Pr="0079203F" w:rsidRDefault="0055352B" w:rsidP="0055352B">
            <w:pPr>
              <w:widowControl w:val="0"/>
              <w:autoSpaceDE w:val="0"/>
              <w:autoSpaceDN w:val="0"/>
              <w:adjustRightInd w:val="0"/>
              <w:rPr>
                <w:ins w:id="2993" w:author="Borja Gonzalez" w:date="2017-09-28T19:00:00Z"/>
                <w:rFonts w:ascii="Monaco" w:hAnsi="Monaco" w:cs="Monaco"/>
                <w:b/>
                <w:bCs/>
                <w:noProof/>
                <w:color w:val="000000"/>
                <w:sz w:val="20"/>
                <w:szCs w:val="20"/>
                <w:lang w:val="es-ES"/>
                <w:rPrChange w:id="2994" w:author="Rodrigo García" w:date="2017-09-29T10:05:00Z">
                  <w:rPr>
                    <w:ins w:id="2995" w:author="Borja Gonzalez" w:date="2017-09-28T19:00:00Z"/>
                    <w:rFonts w:ascii="Monaco" w:hAnsi="Monaco" w:cs="Monaco"/>
                    <w:b/>
                    <w:bCs/>
                    <w:noProof/>
                    <w:color w:val="000000"/>
                    <w:sz w:val="20"/>
                    <w:szCs w:val="20"/>
                    <w:lang w:val="en-US"/>
                  </w:rPr>
                </w:rPrChange>
              </w:rPr>
            </w:pPr>
            <w:ins w:id="2996" w:author="Borja Gonzalez" w:date="2017-09-28T19:00: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2997" w:author="Rodrigo García" w:date="2017-09-29T10:05: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2998" w:author="Rodrigo García" w:date="2017-09-29T10:05: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2999" w:author="Rodrigo García" w:date="2017-09-29T10:05: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3000" w:author="Rodrigo García" w:date="2017-09-29T10:05: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3001" w:author="Rodrigo García" w:date="2017-09-29T10:05: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3002"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003" w:author="Rodrigo García" w:date="2017-09-29T10:05: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3004" w:author="Rodrigo García" w:date="2017-09-29T10:05: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005" w:author="Rodrigo García" w:date="2017-09-29T10:05: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3006"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rsidP="0055352B">
            <w:pPr>
              <w:widowControl w:val="0"/>
              <w:autoSpaceDE w:val="0"/>
              <w:autoSpaceDN w:val="0"/>
              <w:adjustRightInd w:val="0"/>
              <w:rPr>
                <w:ins w:id="3007" w:author="Borja Gonzalez" w:date="2017-09-28T19:00:00Z"/>
                <w:rFonts w:ascii="Monaco" w:hAnsi="Monaco" w:cs="Monaco"/>
                <w:b/>
                <w:bCs/>
                <w:color w:val="204A87"/>
                <w:sz w:val="20"/>
                <w:szCs w:val="20"/>
                <w:lang w:val="es-ES"/>
                <w:rPrChange w:id="3008" w:author="Rodrigo García" w:date="2017-09-29T10:05:00Z">
                  <w:rPr>
                    <w:ins w:id="3009" w:author="Borja Gonzalez" w:date="2017-09-28T19:00:00Z"/>
                    <w:rFonts w:ascii="Monaco" w:hAnsi="Monaco" w:cs="Monaco"/>
                    <w:b/>
                    <w:bCs/>
                    <w:color w:val="204A87"/>
                    <w:sz w:val="20"/>
                    <w:szCs w:val="20"/>
                    <w:lang w:val="en-US"/>
                  </w:rPr>
                </w:rPrChange>
              </w:rPr>
            </w:pPr>
          </w:p>
          <w:p w14:paraId="6D3226C2" w14:textId="77777777" w:rsidR="0055352B" w:rsidRPr="0079203F" w:rsidRDefault="0055352B" w:rsidP="0055352B">
            <w:pPr>
              <w:keepNext/>
              <w:keepLines/>
              <w:widowControl w:val="0"/>
              <w:autoSpaceDE w:val="0"/>
              <w:autoSpaceDN w:val="0"/>
              <w:adjustRightInd w:val="0"/>
              <w:spacing w:before="200"/>
              <w:outlineLvl w:val="4"/>
              <w:rPr>
                <w:ins w:id="3010" w:author="Borja Gonzalez" w:date="2017-09-28T19:00:00Z"/>
                <w:rFonts w:ascii="Monaco" w:hAnsi="Monaco" w:cs="Monaco"/>
                <w:sz w:val="20"/>
                <w:szCs w:val="20"/>
                <w:lang w:val="es-ES"/>
                <w:rPrChange w:id="3011" w:author="Rodrigo García" w:date="2017-09-29T10:05:00Z">
                  <w:rPr>
                    <w:ins w:id="3012" w:author="Borja Gonzalez" w:date="2017-09-28T19:00:00Z"/>
                    <w:rFonts w:ascii="Monaco" w:eastAsiaTheme="majorEastAsia" w:hAnsi="Monaco" w:cs="Monaco"/>
                    <w:color w:val="243F60" w:themeColor="accent1" w:themeShade="7F"/>
                    <w:sz w:val="32"/>
                    <w:szCs w:val="32"/>
                    <w:lang w:val="en-US"/>
                  </w:rPr>
                </w:rPrChange>
              </w:rPr>
            </w:pPr>
            <w:ins w:id="3013" w:author="Borja Gonzalez" w:date="2017-09-28T19:00:00Z">
              <w:r w:rsidRPr="0079203F">
                <w:rPr>
                  <w:rFonts w:ascii="Monaco" w:hAnsi="Monaco" w:cs="Monaco"/>
                  <w:b/>
                  <w:bCs/>
                  <w:color w:val="204A87"/>
                  <w:sz w:val="20"/>
                  <w:szCs w:val="20"/>
                  <w:lang w:val="es-ES"/>
                  <w:rPrChange w:id="3014" w:author="Rodrigo García" w:date="2017-09-29T10:05: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301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16"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01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18" w:author="Rodrigo García" w:date="2017-09-29T10:05:00Z">
                    <w:rPr>
                      <w:rFonts w:ascii="Monaco" w:hAnsi="Monaco" w:cs="Monaco"/>
                      <w:color w:val="000000"/>
                      <w:sz w:val="32"/>
                      <w:szCs w:val="32"/>
                      <w:lang w:val="en-US"/>
                    </w:rPr>
                  </w:rPrChange>
                </w:rPr>
                <w:t>operacion</w:t>
              </w:r>
              <w:r w:rsidRPr="0079203F">
                <w:rPr>
                  <w:rFonts w:ascii="Monaco" w:hAnsi="Monaco" w:cs="Monaco"/>
                  <w:sz w:val="20"/>
                  <w:szCs w:val="20"/>
                  <w:lang w:val="es-ES"/>
                  <w:rPrChange w:id="3019" w:author="Rodrigo García" w:date="2017-09-29T10:05: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020" w:author="Rodrigo García" w:date="2017-09-29T10:05:00Z">
                    <w:rPr>
                      <w:rFonts w:ascii="Monaco" w:hAnsi="Monaco" w:cs="Monaco"/>
                      <w:b/>
                      <w:bCs/>
                      <w:color w:val="CE5C00"/>
                      <w:sz w:val="32"/>
                      <w:szCs w:val="32"/>
                      <w:lang w:val="en-US"/>
                    </w:rPr>
                  </w:rPrChange>
                </w:rPr>
                <w:t>==</w:t>
              </w:r>
              <w:r w:rsidRPr="0079203F">
                <w:rPr>
                  <w:rFonts w:ascii="Monaco" w:hAnsi="Monaco" w:cs="Monaco"/>
                  <w:sz w:val="20"/>
                  <w:szCs w:val="20"/>
                  <w:lang w:val="es-ES"/>
                  <w:rPrChange w:id="3021"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022" w:author="Rodrigo García" w:date="2017-09-29T10:05:00Z">
                    <w:rPr>
                      <w:rFonts w:ascii="Monaco" w:hAnsi="Monaco" w:cs="Monaco"/>
                      <w:color w:val="4E9A06"/>
                      <w:sz w:val="32"/>
                      <w:szCs w:val="32"/>
                      <w:lang w:val="en-US"/>
                    </w:rPr>
                  </w:rPrChange>
                </w:rPr>
                <w:t>"Añadir paciente"</w:t>
              </w:r>
              <w:r w:rsidRPr="0079203F">
                <w:rPr>
                  <w:rFonts w:ascii="Monaco" w:hAnsi="Monaco" w:cs="Monaco"/>
                  <w:b/>
                  <w:bCs/>
                  <w:color w:val="000000"/>
                  <w:sz w:val="20"/>
                  <w:szCs w:val="20"/>
                  <w:lang w:val="es-ES"/>
                  <w:rPrChange w:id="3023"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rsidP="0055352B">
            <w:pPr>
              <w:keepNext/>
              <w:keepLines/>
              <w:widowControl w:val="0"/>
              <w:autoSpaceDE w:val="0"/>
              <w:autoSpaceDN w:val="0"/>
              <w:adjustRightInd w:val="0"/>
              <w:spacing w:before="200"/>
              <w:outlineLvl w:val="4"/>
              <w:rPr>
                <w:ins w:id="3024" w:author="Borja Gonzalez" w:date="2017-09-28T19:00:00Z"/>
                <w:rFonts w:ascii="Monaco" w:hAnsi="Monaco" w:cs="Monaco"/>
                <w:sz w:val="20"/>
                <w:szCs w:val="20"/>
                <w:lang w:val="es-ES"/>
                <w:rPrChange w:id="3025" w:author="Rodrigo García" w:date="2017-09-29T10:05:00Z">
                  <w:rPr>
                    <w:ins w:id="3026" w:author="Borja Gonzalez" w:date="2017-09-28T19:00:00Z"/>
                    <w:rFonts w:ascii="Monaco" w:eastAsiaTheme="majorEastAsia" w:hAnsi="Monaco" w:cs="Monaco"/>
                    <w:color w:val="243F60" w:themeColor="accent1" w:themeShade="7F"/>
                    <w:sz w:val="32"/>
                    <w:szCs w:val="32"/>
                    <w:lang w:val="en-US"/>
                  </w:rPr>
                </w:rPrChange>
              </w:rPr>
            </w:pPr>
            <w:ins w:id="3027" w:author="Borja Gonzalez" w:date="2017-09-28T19:00:00Z">
              <w:r w:rsidRPr="0079203F">
                <w:rPr>
                  <w:rFonts w:ascii="Monaco" w:hAnsi="Monaco" w:cs="Monaco"/>
                  <w:sz w:val="20"/>
                  <w:szCs w:val="20"/>
                  <w:lang w:val="es-ES"/>
                  <w:rPrChange w:id="3028"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029"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03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31"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032"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33"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034"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035"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036"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037"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038" w:author="Rodrigo García" w:date="2017-09-29T10:05:00Z">
                    <w:rPr>
                      <w:rFonts w:ascii="Monaco" w:hAnsi="Monaco" w:cs="Monaco"/>
                      <w:color w:val="4E9A06"/>
                      <w:sz w:val="32"/>
                      <w:szCs w:val="32"/>
                      <w:lang w:val="en-US"/>
                    </w:rPr>
                  </w:rPrChange>
                </w:rPr>
                <w:t>" Paciente a añadir: "</w:t>
              </w:r>
              <w:r w:rsidRPr="0079203F">
                <w:rPr>
                  <w:rFonts w:ascii="Monaco" w:hAnsi="Monaco" w:cs="Monaco"/>
                  <w:b/>
                  <w:bCs/>
                  <w:color w:val="CE5C00"/>
                  <w:sz w:val="20"/>
                  <w:szCs w:val="20"/>
                  <w:lang w:val="es-ES"/>
                  <w:rPrChange w:id="3039"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040"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04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42"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043"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044"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3045"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046"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04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48" w:author="Rodrigo García" w:date="2017-09-29T10:05:00Z">
                    <w:rPr>
                      <w:rFonts w:ascii="Monaco" w:hAnsi="Monaco" w:cs="Monaco"/>
                      <w:color w:val="000000"/>
                      <w:sz w:val="32"/>
                      <w:szCs w:val="32"/>
                      <w:lang w:val="en-US"/>
                    </w:rPr>
                  </w:rPrChange>
                </w:rPr>
                <w:t>a</w:t>
              </w:r>
              <w:r w:rsidRPr="0079203F">
                <w:rPr>
                  <w:rFonts w:ascii="Monaco" w:hAnsi="Monaco" w:cs="Monaco"/>
                  <w:b/>
                  <w:bCs/>
                  <w:color w:val="000000"/>
                  <w:sz w:val="20"/>
                  <w:szCs w:val="20"/>
                  <w:lang w:val="es-ES"/>
                  <w:rPrChange w:id="3049"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rsidP="0055352B">
            <w:pPr>
              <w:keepNext/>
              <w:keepLines/>
              <w:widowControl w:val="0"/>
              <w:autoSpaceDE w:val="0"/>
              <w:autoSpaceDN w:val="0"/>
              <w:adjustRightInd w:val="0"/>
              <w:spacing w:before="200"/>
              <w:outlineLvl w:val="4"/>
              <w:rPr>
                <w:ins w:id="3050" w:author="Borja Gonzalez" w:date="2017-09-28T19:00:00Z"/>
                <w:rFonts w:ascii="Monaco" w:hAnsi="Monaco" w:cs="Monaco"/>
                <w:sz w:val="20"/>
                <w:szCs w:val="20"/>
                <w:lang w:val="en-US"/>
                <w:rPrChange w:id="3051" w:author="Borja Gonzalez" w:date="2017-09-28T19:00:00Z">
                  <w:rPr>
                    <w:ins w:id="3052" w:author="Borja Gonzalez" w:date="2017-09-28T19:00:00Z"/>
                    <w:rFonts w:ascii="Monaco" w:eastAsiaTheme="majorEastAsia" w:hAnsi="Monaco" w:cs="Monaco"/>
                    <w:color w:val="243F60" w:themeColor="accent1" w:themeShade="7F"/>
                    <w:sz w:val="32"/>
                    <w:szCs w:val="32"/>
                    <w:lang w:val="en-US"/>
                  </w:rPr>
                </w:rPrChange>
              </w:rPr>
            </w:pPr>
            <w:ins w:id="3053" w:author="Borja Gonzalez" w:date="2017-09-28T19:00:00Z">
              <w:r w:rsidRPr="0079203F">
                <w:rPr>
                  <w:rFonts w:ascii="Monaco" w:hAnsi="Monaco" w:cs="Monaco"/>
                  <w:sz w:val="20"/>
                  <w:szCs w:val="20"/>
                  <w:lang w:val="es-ES"/>
                  <w:rPrChange w:id="3054" w:author="Rodrigo García" w:date="2017-09-29T10:05: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055"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05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057" w:author="Borja Gonzalez" w:date="2017-09-28T19:00:00Z">
                    <w:rPr>
                      <w:rFonts w:ascii="Monaco" w:hAnsi="Monaco" w:cs="Monaco"/>
                      <w:color w:val="000000"/>
                      <w:sz w:val="32"/>
                      <w:szCs w:val="32"/>
                      <w:lang w:val="en-US"/>
                    </w:rPr>
                  </w:rPrChange>
                </w:rPr>
                <w:t>filebuffer</w:t>
              </w:r>
              <w:r w:rsidRPr="0055352B">
                <w:rPr>
                  <w:rFonts w:ascii="Monaco" w:hAnsi="Monaco" w:cs="Monaco"/>
                  <w:sz w:val="20"/>
                  <w:szCs w:val="20"/>
                  <w:lang w:val="en-US"/>
                  <w:rPrChange w:id="3058"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059"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06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061"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306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63" w:author="Borja Gonzalez" w:date="2017-09-28T19:00:00Z">
                    <w:rPr>
                      <w:rFonts w:ascii="Monaco" w:hAnsi="Monaco" w:cs="Monaco"/>
                      <w:color w:val="000000"/>
                      <w:sz w:val="32"/>
                      <w:szCs w:val="32"/>
                      <w:lang w:val="en-US"/>
                    </w:rPr>
                  </w:rPrChange>
                </w:rPr>
                <w:t>readFileSync</w:t>
              </w:r>
              <w:r w:rsidRPr="0055352B">
                <w:rPr>
                  <w:rFonts w:ascii="Monaco" w:hAnsi="Monaco" w:cs="Monaco"/>
                  <w:b/>
                  <w:bCs/>
                  <w:color w:val="000000"/>
                  <w:sz w:val="20"/>
                  <w:szCs w:val="20"/>
                  <w:lang w:val="en-US"/>
                  <w:rPrChange w:id="306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065"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3066"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3067" w:author="Borja Gonzalez" w:date="2017-09-28T19:00:00Z"/>
                <w:rFonts w:ascii="Monaco" w:hAnsi="Monaco" w:cs="Monaco"/>
                <w:sz w:val="20"/>
                <w:szCs w:val="20"/>
                <w:lang w:val="en-US"/>
                <w:rPrChange w:id="3068" w:author="Borja Gonzalez" w:date="2017-09-28T19:00:00Z">
                  <w:rPr>
                    <w:ins w:id="3069" w:author="Borja Gonzalez" w:date="2017-09-28T19:00:00Z"/>
                    <w:rFonts w:ascii="Monaco" w:hAnsi="Monaco" w:cs="Monaco"/>
                    <w:sz w:val="32"/>
                    <w:szCs w:val="32"/>
                    <w:lang w:val="en-US"/>
                  </w:rPr>
                </w:rPrChange>
              </w:rPr>
            </w:pPr>
          </w:p>
          <w:p w14:paraId="4CEEA15E" w14:textId="77777777" w:rsidR="0055352B" w:rsidRPr="0055352B" w:rsidRDefault="0055352B" w:rsidP="0055352B">
            <w:pPr>
              <w:keepNext/>
              <w:keepLines/>
              <w:widowControl w:val="0"/>
              <w:autoSpaceDE w:val="0"/>
              <w:autoSpaceDN w:val="0"/>
              <w:adjustRightInd w:val="0"/>
              <w:spacing w:before="200"/>
              <w:outlineLvl w:val="4"/>
              <w:rPr>
                <w:ins w:id="3070" w:author="Borja Gonzalez" w:date="2017-09-28T19:00:00Z"/>
                <w:rFonts w:ascii="Monaco" w:hAnsi="Monaco" w:cs="Monaco"/>
                <w:sz w:val="20"/>
                <w:szCs w:val="20"/>
                <w:lang w:val="en-US"/>
                <w:rPrChange w:id="3071" w:author="Borja Gonzalez" w:date="2017-09-28T19:00:00Z">
                  <w:rPr>
                    <w:ins w:id="3072" w:author="Borja Gonzalez" w:date="2017-09-28T19:00:00Z"/>
                    <w:rFonts w:ascii="Monaco" w:eastAsiaTheme="majorEastAsia" w:hAnsi="Monaco" w:cs="Monaco"/>
                    <w:color w:val="243F60" w:themeColor="accent1" w:themeShade="7F"/>
                    <w:sz w:val="32"/>
                    <w:szCs w:val="32"/>
                    <w:lang w:val="en-US"/>
                  </w:rPr>
                </w:rPrChange>
              </w:rPr>
            </w:pPr>
            <w:ins w:id="3073" w:author="Borja Gonzalez" w:date="2017-09-28T19:00:00Z">
              <w:r w:rsidRPr="0055352B">
                <w:rPr>
                  <w:rFonts w:ascii="Monaco" w:hAnsi="Monaco" w:cs="Monaco"/>
                  <w:sz w:val="20"/>
                  <w:szCs w:val="20"/>
                  <w:lang w:val="en-US"/>
                  <w:rPrChange w:id="3074"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075"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07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077" w:author="Borja Gonzalez" w:date="2017-09-28T19:00:00Z">
                    <w:rPr>
                      <w:rFonts w:ascii="Monaco" w:hAnsi="Monaco" w:cs="Monaco"/>
                      <w:color w:val="000000"/>
                      <w:sz w:val="32"/>
                      <w:szCs w:val="32"/>
                      <w:lang w:val="en-US"/>
                    </w:rPr>
                  </w:rPrChange>
                </w:rPr>
                <w:t>db</w:t>
              </w:r>
              <w:r w:rsidRPr="0055352B">
                <w:rPr>
                  <w:rFonts w:ascii="Monaco" w:hAnsi="Monaco" w:cs="Monaco"/>
                  <w:sz w:val="20"/>
                  <w:szCs w:val="20"/>
                  <w:lang w:val="en-US"/>
                  <w:rPrChange w:id="3078"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079"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080"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081"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308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083"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308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85" w:author="Borja Gonzalez" w:date="2017-09-28T19:00:00Z">
                    <w:rPr>
                      <w:rFonts w:ascii="Monaco" w:hAnsi="Monaco" w:cs="Monaco"/>
                      <w:color w:val="000000"/>
                      <w:sz w:val="32"/>
                      <w:szCs w:val="32"/>
                      <w:lang w:val="en-US"/>
                    </w:rPr>
                  </w:rPrChange>
                </w:rPr>
                <w:t>Database</w:t>
              </w:r>
              <w:r w:rsidRPr="0055352B">
                <w:rPr>
                  <w:rFonts w:ascii="Monaco" w:hAnsi="Monaco" w:cs="Monaco"/>
                  <w:b/>
                  <w:bCs/>
                  <w:color w:val="000000"/>
                  <w:sz w:val="20"/>
                  <w:szCs w:val="20"/>
                  <w:lang w:val="en-US"/>
                  <w:rPrChange w:id="308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87" w:author="Borja Gonzalez" w:date="2017-09-28T19:00:00Z">
                    <w:rPr>
                      <w:rFonts w:ascii="Monaco" w:hAnsi="Monaco" w:cs="Monaco"/>
                      <w:color w:val="000000"/>
                      <w:sz w:val="32"/>
                      <w:szCs w:val="32"/>
                      <w:lang w:val="en-US"/>
                    </w:rPr>
                  </w:rPrChange>
                </w:rPr>
                <w:t>filebuffer</w:t>
              </w:r>
              <w:r w:rsidRPr="0055352B">
                <w:rPr>
                  <w:rFonts w:ascii="Monaco" w:hAnsi="Monaco" w:cs="Monaco"/>
                  <w:b/>
                  <w:bCs/>
                  <w:color w:val="000000"/>
                  <w:sz w:val="20"/>
                  <w:szCs w:val="20"/>
                  <w:lang w:val="en-US"/>
                  <w:rPrChange w:id="3088"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rsidP="0055352B">
            <w:pPr>
              <w:keepNext/>
              <w:keepLines/>
              <w:widowControl w:val="0"/>
              <w:autoSpaceDE w:val="0"/>
              <w:autoSpaceDN w:val="0"/>
              <w:adjustRightInd w:val="0"/>
              <w:spacing w:before="200"/>
              <w:outlineLvl w:val="4"/>
              <w:rPr>
                <w:ins w:id="3089" w:author="Borja Gonzalez" w:date="2017-09-28T19:00:00Z"/>
                <w:rFonts w:ascii="Monaco" w:hAnsi="Monaco" w:cs="Monaco"/>
                <w:sz w:val="20"/>
                <w:szCs w:val="20"/>
                <w:lang w:val="es-ES"/>
                <w:rPrChange w:id="3090" w:author="Rodrigo García" w:date="2017-09-29T10:05:00Z">
                  <w:rPr>
                    <w:ins w:id="3091" w:author="Borja Gonzalez" w:date="2017-09-28T19:00:00Z"/>
                    <w:rFonts w:ascii="Monaco" w:eastAsiaTheme="majorEastAsia" w:hAnsi="Monaco" w:cs="Monaco"/>
                    <w:color w:val="243F60" w:themeColor="accent1" w:themeShade="7F"/>
                    <w:sz w:val="32"/>
                    <w:szCs w:val="32"/>
                    <w:lang w:val="en-US"/>
                  </w:rPr>
                </w:rPrChange>
              </w:rPr>
            </w:pPr>
            <w:ins w:id="3092" w:author="Borja Gonzalez" w:date="2017-09-28T19:00:00Z">
              <w:r w:rsidRPr="0055352B">
                <w:rPr>
                  <w:rFonts w:ascii="Monaco" w:hAnsi="Monaco" w:cs="Monaco"/>
                  <w:sz w:val="20"/>
                  <w:szCs w:val="20"/>
                  <w:lang w:val="en-US"/>
                  <w:rPrChange w:id="3093" w:author="Borja Gonzalez" w:date="2017-09-28T19:0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094"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09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96"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09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098"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099"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00"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101"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102"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103" w:author="Rodrigo García" w:date="2017-09-29T10:05: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3104"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rsidP="0055352B">
            <w:pPr>
              <w:keepNext/>
              <w:keepLines/>
              <w:widowControl w:val="0"/>
              <w:autoSpaceDE w:val="0"/>
              <w:autoSpaceDN w:val="0"/>
              <w:adjustRightInd w:val="0"/>
              <w:spacing w:before="200"/>
              <w:outlineLvl w:val="4"/>
              <w:rPr>
                <w:ins w:id="3105" w:author="Borja Gonzalez" w:date="2017-09-28T19:00:00Z"/>
                <w:rFonts w:ascii="Monaco" w:hAnsi="Monaco" w:cs="Monaco"/>
                <w:sz w:val="20"/>
                <w:szCs w:val="20"/>
                <w:lang w:val="es-ES"/>
                <w:rPrChange w:id="3106" w:author="Rodrigo García" w:date="2017-09-29T10:05:00Z">
                  <w:rPr>
                    <w:ins w:id="3107" w:author="Borja Gonzalez" w:date="2017-09-28T19:00:00Z"/>
                    <w:rFonts w:ascii="Monaco" w:eastAsiaTheme="majorEastAsia" w:hAnsi="Monaco" w:cs="Monaco"/>
                    <w:color w:val="243F60" w:themeColor="accent1" w:themeShade="7F"/>
                    <w:sz w:val="32"/>
                    <w:szCs w:val="32"/>
                    <w:lang w:val="en-US"/>
                  </w:rPr>
                </w:rPrChange>
              </w:rPr>
            </w:pPr>
            <w:ins w:id="3108" w:author="Borja Gonzalez" w:date="2017-09-28T19:00:00Z">
              <w:r w:rsidRPr="0079203F">
                <w:rPr>
                  <w:rFonts w:ascii="Monaco" w:hAnsi="Monaco" w:cs="Monaco"/>
                  <w:sz w:val="20"/>
                  <w:szCs w:val="20"/>
                  <w:lang w:val="es-ES"/>
                  <w:rPrChange w:id="3109"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10" w:author="Rodrigo García" w:date="2017-09-29T10:05: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311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12" w:author="Rodrigo García" w:date="2017-09-29T10:05:00Z">
                    <w:rPr>
                      <w:rFonts w:ascii="Monaco" w:hAnsi="Monaco" w:cs="Monaco"/>
                      <w:color w:val="000000"/>
                      <w:sz w:val="32"/>
                      <w:szCs w:val="32"/>
                      <w:lang w:val="en-US"/>
                    </w:rPr>
                  </w:rPrChange>
                </w:rPr>
                <w:t>run</w:t>
              </w:r>
              <w:r w:rsidRPr="0079203F">
                <w:rPr>
                  <w:rFonts w:ascii="Monaco" w:hAnsi="Monaco" w:cs="Monaco"/>
                  <w:b/>
                  <w:bCs/>
                  <w:color w:val="000000"/>
                  <w:sz w:val="20"/>
                  <w:szCs w:val="20"/>
                  <w:lang w:val="es-ES"/>
                  <w:rPrChange w:id="3113"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14" w:author="Rodrigo García" w:date="2017-09-29T10:05:00Z">
                    <w:rPr>
                      <w:rFonts w:ascii="Monaco" w:hAnsi="Monaco" w:cs="Monaco"/>
                      <w:color w:val="4E9A06"/>
                      <w:sz w:val="32"/>
                      <w:szCs w:val="32"/>
                      <w:lang w:val="en-US"/>
                    </w:rPr>
                  </w:rPrChange>
                </w:rPr>
                <w:t>"INSERT INTO pacientes VALUES (:id, :nombre, :apellido, :sexo)"</w:t>
              </w:r>
              <w:r w:rsidRPr="0079203F">
                <w:rPr>
                  <w:rFonts w:ascii="Monaco" w:hAnsi="Monaco" w:cs="Monaco"/>
                  <w:b/>
                  <w:bCs/>
                  <w:color w:val="000000"/>
                  <w:sz w:val="20"/>
                  <w:szCs w:val="20"/>
                  <w:lang w:val="es-ES"/>
                  <w:rPrChange w:id="3115"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116" w:author="Rodrigo García" w:date="2017-09-29T10:0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117"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18" w:author="Rodrigo García" w:date="2017-09-29T10:05:00Z">
                    <w:rPr>
                      <w:rFonts w:ascii="Monaco" w:hAnsi="Monaco" w:cs="Monaco"/>
                      <w:color w:val="4E9A06"/>
                      <w:sz w:val="32"/>
                      <w:szCs w:val="32"/>
                      <w:lang w:val="en-US"/>
                    </w:rPr>
                  </w:rPrChange>
                </w:rPr>
                <w:t>':nombre'</w:t>
              </w:r>
              <w:r w:rsidRPr="0079203F">
                <w:rPr>
                  <w:rFonts w:ascii="Monaco" w:hAnsi="Monaco" w:cs="Monaco"/>
                  <w:b/>
                  <w:bCs/>
                  <w:color w:val="CE5C00"/>
                  <w:sz w:val="20"/>
                  <w:szCs w:val="20"/>
                  <w:lang w:val="es-ES"/>
                  <w:rPrChange w:id="3119"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120"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121"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22" w:author="Rodrigo García" w:date="2017-09-29T10:05: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3123" w:author="Rodrigo García" w:date="2017-09-29T10:05:00Z">
                    <w:rPr>
                      <w:rFonts w:ascii="Monaco" w:hAnsi="Monaco" w:cs="Monaco"/>
                      <w:b/>
                      <w:bCs/>
                      <w:color w:val="000000"/>
                      <w:sz w:val="32"/>
                      <w:szCs w:val="32"/>
                      <w:lang w:val="en-US"/>
                    </w:rPr>
                  </w:rPrChange>
                </w:rPr>
                <w:t>,</w:t>
              </w:r>
              <w:r w:rsidRPr="0079203F">
                <w:rPr>
                  <w:rFonts w:ascii="Monaco" w:hAnsi="Monaco" w:cs="Monaco"/>
                  <w:sz w:val="20"/>
                  <w:szCs w:val="20"/>
                  <w:lang w:val="es-ES"/>
                  <w:rPrChange w:id="3124" w:author="Rodrigo García" w:date="2017-09-29T10:05: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125" w:author="Rodrigo García" w:date="2017-09-29T10:05:00Z">
                    <w:rPr>
                      <w:rFonts w:ascii="Monaco" w:hAnsi="Monaco" w:cs="Monaco"/>
                      <w:color w:val="4E9A06"/>
                      <w:sz w:val="32"/>
                      <w:szCs w:val="32"/>
                      <w:lang w:val="en-US"/>
                    </w:rPr>
                  </w:rPrChange>
                </w:rPr>
                <w:t>':apellido'</w:t>
              </w:r>
              <w:r w:rsidRPr="0079203F">
                <w:rPr>
                  <w:rFonts w:ascii="Monaco" w:hAnsi="Monaco" w:cs="Monaco"/>
                  <w:b/>
                  <w:bCs/>
                  <w:color w:val="CE5C00"/>
                  <w:sz w:val="20"/>
                  <w:szCs w:val="20"/>
                  <w:lang w:val="es-ES"/>
                  <w:rPrChange w:id="3126"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127"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12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29" w:author="Rodrigo García" w:date="2017-09-29T10:05:00Z">
                    <w:rPr>
                      <w:rFonts w:ascii="Monaco" w:hAnsi="Monaco" w:cs="Monaco"/>
                      <w:color w:val="000000"/>
                      <w:sz w:val="32"/>
                      <w:szCs w:val="32"/>
                      <w:lang w:val="en-US"/>
                    </w:rPr>
                  </w:rPrChange>
                </w:rPr>
                <w:t>a</w:t>
              </w:r>
              <w:r w:rsidRPr="0079203F">
                <w:rPr>
                  <w:rFonts w:ascii="Monaco" w:hAnsi="Monaco" w:cs="Monaco"/>
                  <w:b/>
                  <w:bCs/>
                  <w:color w:val="000000"/>
                  <w:sz w:val="20"/>
                  <w:szCs w:val="20"/>
                  <w:lang w:val="es-ES"/>
                  <w:rPrChange w:id="3130"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31" w:author="Rodrigo García" w:date="2017-09-29T10:05:00Z">
                    <w:rPr>
                      <w:rFonts w:ascii="Monaco" w:hAnsi="Monaco" w:cs="Monaco"/>
                      <w:color w:val="4E9A06"/>
                      <w:sz w:val="32"/>
                      <w:szCs w:val="32"/>
                      <w:lang w:val="en-US"/>
                    </w:rPr>
                  </w:rPrChange>
                </w:rPr>
                <w:t>':sexo'</w:t>
              </w:r>
              <w:r w:rsidRPr="0079203F">
                <w:rPr>
                  <w:rFonts w:ascii="Monaco" w:hAnsi="Monaco" w:cs="Monaco"/>
                  <w:b/>
                  <w:bCs/>
                  <w:color w:val="CE5C00"/>
                  <w:sz w:val="20"/>
                  <w:szCs w:val="20"/>
                  <w:lang w:val="es-ES"/>
                  <w:rPrChange w:id="3132"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133"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13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35" w:author="Rodrigo García" w:date="2017-09-29T10:05:00Z">
                    <w:rPr>
                      <w:rFonts w:ascii="Monaco" w:hAnsi="Monaco" w:cs="Monaco"/>
                      <w:color w:val="000000"/>
                      <w:sz w:val="32"/>
                      <w:szCs w:val="32"/>
                      <w:lang w:val="en-US"/>
                    </w:rPr>
                  </w:rPrChange>
                </w:rPr>
                <w:t>s</w:t>
              </w:r>
              <w:r w:rsidRPr="0079203F">
                <w:rPr>
                  <w:rFonts w:ascii="Monaco" w:hAnsi="Monaco" w:cs="Monaco"/>
                  <w:b/>
                  <w:bCs/>
                  <w:color w:val="000000"/>
                  <w:sz w:val="20"/>
                  <w:szCs w:val="20"/>
                  <w:lang w:val="es-ES"/>
                  <w:rPrChange w:id="3136"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rsidP="0055352B">
            <w:pPr>
              <w:keepNext/>
              <w:keepLines/>
              <w:widowControl w:val="0"/>
              <w:autoSpaceDE w:val="0"/>
              <w:autoSpaceDN w:val="0"/>
              <w:adjustRightInd w:val="0"/>
              <w:spacing w:before="200"/>
              <w:outlineLvl w:val="4"/>
              <w:rPr>
                <w:ins w:id="3137" w:author="Borja Gonzalez" w:date="2017-09-28T19:00:00Z"/>
                <w:rFonts w:ascii="Monaco" w:hAnsi="Monaco" w:cs="Monaco"/>
                <w:sz w:val="20"/>
                <w:szCs w:val="20"/>
                <w:lang w:val="es-ES"/>
                <w:rPrChange w:id="3138" w:author="Rodrigo García" w:date="2017-09-29T10:05:00Z">
                  <w:rPr>
                    <w:ins w:id="3139" w:author="Borja Gonzalez" w:date="2017-09-28T19:00:00Z"/>
                    <w:rFonts w:ascii="Monaco" w:eastAsiaTheme="majorEastAsia" w:hAnsi="Monaco" w:cs="Monaco"/>
                    <w:color w:val="243F60" w:themeColor="accent1" w:themeShade="7F"/>
                    <w:sz w:val="32"/>
                    <w:szCs w:val="32"/>
                    <w:lang w:val="en-US"/>
                  </w:rPr>
                </w:rPrChange>
              </w:rPr>
            </w:pPr>
            <w:ins w:id="3140" w:author="Borja Gonzalez" w:date="2017-09-28T19:00:00Z">
              <w:r w:rsidRPr="0079203F">
                <w:rPr>
                  <w:rFonts w:ascii="Monaco" w:hAnsi="Monaco" w:cs="Monaco"/>
                  <w:sz w:val="20"/>
                  <w:szCs w:val="20"/>
                  <w:lang w:val="es-ES"/>
                  <w:rPrChange w:id="3141"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142"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143"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44"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145"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46"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147"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148"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149"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150"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151" w:author="Rodrigo García" w:date="2017-09-29T10:05:00Z">
                    <w:rPr>
                      <w:rFonts w:ascii="Monaco" w:hAnsi="Monaco" w:cs="Monaco"/>
                      <w:color w:val="4E9A06"/>
                      <w:sz w:val="32"/>
                      <w:szCs w:val="32"/>
                      <w:lang w:val="en-US"/>
                    </w:rPr>
                  </w:rPrChange>
                </w:rPr>
                <w:t>" Se ha añadido al paciente "</w:t>
              </w:r>
              <w:r w:rsidRPr="0079203F">
                <w:rPr>
                  <w:rFonts w:ascii="Monaco" w:hAnsi="Monaco" w:cs="Monaco"/>
                  <w:b/>
                  <w:bCs/>
                  <w:color w:val="CE5C00"/>
                  <w:sz w:val="20"/>
                  <w:szCs w:val="20"/>
                  <w:lang w:val="es-ES"/>
                  <w:rPrChange w:id="3152"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153"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154"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55" w:author="Rodrigo García" w:date="2017-09-29T10:05: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156"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157" w:author="Rodrigo García" w:date="2017-09-29T10:05: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3158" w:author="Rodrigo García" w:date="2017-09-29T10:05: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159" w:author="Rodrigo García" w:date="2017-09-29T10:05: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160"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161" w:author="Rodrigo García" w:date="2017-09-29T10:05:00Z">
                    <w:rPr>
                      <w:rFonts w:ascii="Monaco" w:hAnsi="Monaco" w:cs="Monaco"/>
                      <w:color w:val="000000"/>
                      <w:sz w:val="32"/>
                      <w:szCs w:val="32"/>
                      <w:lang w:val="en-US"/>
                    </w:rPr>
                  </w:rPrChange>
                </w:rPr>
                <w:t>a</w:t>
              </w:r>
              <w:r w:rsidRPr="0079203F">
                <w:rPr>
                  <w:rFonts w:ascii="Monaco" w:hAnsi="Monaco" w:cs="Monaco"/>
                  <w:b/>
                  <w:bCs/>
                  <w:color w:val="CE5C00"/>
                  <w:sz w:val="20"/>
                  <w:szCs w:val="20"/>
                  <w:lang w:val="es-ES"/>
                  <w:rPrChange w:id="3162"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163" w:author="Rodrigo García" w:date="2017-09-29T10:05:00Z">
                    <w:rPr>
                      <w:rFonts w:ascii="Monaco" w:hAnsi="Monaco" w:cs="Monaco"/>
                      <w:color w:val="4E9A06"/>
                      <w:sz w:val="32"/>
                      <w:szCs w:val="32"/>
                      <w:lang w:val="en-US"/>
                    </w:rPr>
                  </w:rPrChange>
                </w:rPr>
                <w:t>" a la base de datos"</w:t>
              </w:r>
              <w:r w:rsidRPr="0079203F">
                <w:rPr>
                  <w:rFonts w:ascii="Monaco" w:hAnsi="Monaco" w:cs="Monaco"/>
                  <w:b/>
                  <w:bCs/>
                  <w:color w:val="000000"/>
                  <w:sz w:val="20"/>
                  <w:szCs w:val="20"/>
                  <w:lang w:val="es-ES"/>
                  <w:rPrChange w:id="3164"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rsidP="0055352B">
            <w:pPr>
              <w:keepNext/>
              <w:keepLines/>
              <w:widowControl w:val="0"/>
              <w:autoSpaceDE w:val="0"/>
              <w:autoSpaceDN w:val="0"/>
              <w:adjustRightInd w:val="0"/>
              <w:spacing w:before="200"/>
              <w:outlineLvl w:val="4"/>
              <w:rPr>
                <w:ins w:id="3165" w:author="Borja Gonzalez" w:date="2017-09-28T19:00:00Z"/>
                <w:rFonts w:ascii="Monaco" w:hAnsi="Monaco" w:cs="Monaco"/>
                <w:sz w:val="20"/>
                <w:szCs w:val="20"/>
                <w:lang w:val="en-US"/>
                <w:rPrChange w:id="3166" w:author="Borja Gonzalez" w:date="2017-09-28T19:00:00Z">
                  <w:rPr>
                    <w:ins w:id="3167" w:author="Borja Gonzalez" w:date="2017-09-28T19:00:00Z"/>
                    <w:rFonts w:ascii="Monaco" w:eastAsiaTheme="majorEastAsia" w:hAnsi="Monaco" w:cs="Monaco"/>
                    <w:color w:val="243F60" w:themeColor="accent1" w:themeShade="7F"/>
                    <w:sz w:val="32"/>
                    <w:szCs w:val="32"/>
                    <w:lang w:val="en-US"/>
                  </w:rPr>
                </w:rPrChange>
              </w:rPr>
            </w:pPr>
            <w:ins w:id="3168" w:author="Borja Gonzalez" w:date="2017-09-28T19:00:00Z">
              <w:r w:rsidRPr="0079203F">
                <w:rPr>
                  <w:rFonts w:ascii="Monaco" w:hAnsi="Monaco" w:cs="Monaco"/>
                  <w:sz w:val="20"/>
                  <w:szCs w:val="20"/>
                  <w:lang w:val="es-ES"/>
                  <w:rPrChange w:id="3169" w:author="Rodrigo García" w:date="2017-09-29T10:05: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170"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17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72"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3173"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174"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17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76"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3177"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3178" w:author="Borja Gonzalez" w:date="2017-09-28T19:00:00Z">
                    <w:rPr>
                      <w:rFonts w:ascii="Monaco" w:hAnsi="Monaco" w:cs="Monaco"/>
                      <w:b/>
                      <w:bCs/>
                      <w:color w:val="204A87"/>
                      <w:sz w:val="32"/>
                      <w:szCs w:val="32"/>
                      <w:lang w:val="en-US"/>
                    </w:rPr>
                  </w:rPrChange>
                </w:rPr>
                <w:t>export</w:t>
              </w:r>
              <w:r w:rsidRPr="0055352B">
                <w:rPr>
                  <w:rFonts w:ascii="Monaco" w:hAnsi="Monaco" w:cs="Monaco"/>
                  <w:b/>
                  <w:bCs/>
                  <w:color w:val="000000"/>
                  <w:sz w:val="20"/>
                  <w:szCs w:val="20"/>
                  <w:lang w:val="en-US"/>
                  <w:rPrChange w:id="3179"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keepNext/>
              <w:keepLines/>
              <w:widowControl w:val="0"/>
              <w:autoSpaceDE w:val="0"/>
              <w:autoSpaceDN w:val="0"/>
              <w:adjustRightInd w:val="0"/>
              <w:spacing w:before="200"/>
              <w:outlineLvl w:val="4"/>
              <w:rPr>
                <w:ins w:id="3180" w:author="Borja Gonzalez" w:date="2017-09-28T19:00:00Z"/>
                <w:rFonts w:ascii="Monaco" w:hAnsi="Monaco" w:cs="Monaco"/>
                <w:sz w:val="20"/>
                <w:szCs w:val="20"/>
                <w:lang w:val="en-US"/>
                <w:rPrChange w:id="3181" w:author="Borja Gonzalez" w:date="2017-09-28T19:00:00Z">
                  <w:rPr>
                    <w:ins w:id="3182" w:author="Borja Gonzalez" w:date="2017-09-28T19:00:00Z"/>
                    <w:rFonts w:ascii="Monaco" w:eastAsiaTheme="majorEastAsia" w:hAnsi="Monaco" w:cs="Monaco"/>
                    <w:color w:val="243F60" w:themeColor="accent1" w:themeShade="7F"/>
                    <w:sz w:val="32"/>
                    <w:szCs w:val="32"/>
                    <w:lang w:val="en-US"/>
                  </w:rPr>
                </w:rPrChange>
              </w:rPr>
            </w:pPr>
            <w:ins w:id="3183" w:author="Borja Gonzalez" w:date="2017-09-28T19:00:00Z">
              <w:r w:rsidRPr="0055352B">
                <w:rPr>
                  <w:rFonts w:ascii="Monaco" w:hAnsi="Monaco" w:cs="Monaco"/>
                  <w:sz w:val="20"/>
                  <w:szCs w:val="20"/>
                  <w:lang w:val="en-US"/>
                  <w:rPrChange w:id="3184"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185"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318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87"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3188"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189"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3190"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3191"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319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193"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319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195"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3196"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keepNext/>
              <w:keepLines/>
              <w:widowControl w:val="0"/>
              <w:autoSpaceDE w:val="0"/>
              <w:autoSpaceDN w:val="0"/>
              <w:adjustRightInd w:val="0"/>
              <w:spacing w:before="200"/>
              <w:outlineLvl w:val="4"/>
              <w:rPr>
                <w:ins w:id="3197" w:author="Borja Gonzalez" w:date="2017-09-28T19:00:00Z"/>
                <w:rFonts w:ascii="Monaco" w:hAnsi="Monaco" w:cs="Monaco"/>
                <w:sz w:val="20"/>
                <w:szCs w:val="20"/>
                <w:lang w:val="en-US"/>
                <w:rPrChange w:id="3198" w:author="Borja Gonzalez" w:date="2017-09-28T19:00:00Z">
                  <w:rPr>
                    <w:ins w:id="3199" w:author="Borja Gonzalez" w:date="2017-09-28T19:00:00Z"/>
                    <w:rFonts w:ascii="Monaco" w:eastAsiaTheme="majorEastAsia" w:hAnsi="Monaco" w:cs="Monaco"/>
                    <w:color w:val="243F60" w:themeColor="accent1" w:themeShade="7F"/>
                    <w:sz w:val="32"/>
                    <w:szCs w:val="32"/>
                    <w:lang w:val="en-US"/>
                  </w:rPr>
                </w:rPrChange>
              </w:rPr>
            </w:pPr>
            <w:ins w:id="3200" w:author="Borja Gonzalez" w:date="2017-09-28T19:00:00Z">
              <w:r w:rsidRPr="0055352B">
                <w:rPr>
                  <w:rFonts w:ascii="Monaco" w:hAnsi="Monaco" w:cs="Monaco"/>
                  <w:sz w:val="20"/>
                  <w:szCs w:val="20"/>
                  <w:lang w:val="en-US"/>
                  <w:rPrChange w:id="320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02"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320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04" w:author="Borja Gonzalez" w:date="2017-09-28T19:00:00Z">
                    <w:rPr>
                      <w:rFonts w:ascii="Monaco" w:hAnsi="Monaco" w:cs="Monaco"/>
                      <w:color w:val="000000"/>
                      <w:sz w:val="32"/>
                      <w:szCs w:val="32"/>
                      <w:lang w:val="en-US"/>
                    </w:rPr>
                  </w:rPrChange>
                </w:rPr>
                <w:t>writeFileSync</w:t>
              </w:r>
              <w:r w:rsidRPr="0055352B">
                <w:rPr>
                  <w:rFonts w:ascii="Monaco" w:hAnsi="Monaco" w:cs="Monaco"/>
                  <w:b/>
                  <w:bCs/>
                  <w:color w:val="000000"/>
                  <w:sz w:val="20"/>
                  <w:szCs w:val="20"/>
                  <w:lang w:val="en-US"/>
                  <w:rPrChange w:id="3205"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206"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3207"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3208"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09"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3210"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rsidP="0055352B">
            <w:pPr>
              <w:keepNext/>
              <w:keepLines/>
              <w:widowControl w:val="0"/>
              <w:autoSpaceDE w:val="0"/>
              <w:autoSpaceDN w:val="0"/>
              <w:adjustRightInd w:val="0"/>
              <w:spacing w:before="200"/>
              <w:outlineLvl w:val="4"/>
              <w:rPr>
                <w:ins w:id="3211" w:author="Borja Gonzalez" w:date="2017-09-28T19:00:00Z"/>
                <w:rFonts w:ascii="Monaco" w:hAnsi="Monaco" w:cs="Monaco"/>
                <w:sz w:val="20"/>
                <w:szCs w:val="20"/>
                <w:lang w:val="es-ES"/>
                <w:rPrChange w:id="3212" w:author="Rodrigo García" w:date="2017-09-29T10:05:00Z">
                  <w:rPr>
                    <w:ins w:id="3213" w:author="Borja Gonzalez" w:date="2017-09-28T19:00:00Z"/>
                    <w:rFonts w:ascii="Monaco" w:eastAsiaTheme="majorEastAsia" w:hAnsi="Monaco" w:cs="Monaco"/>
                    <w:color w:val="243F60" w:themeColor="accent1" w:themeShade="7F"/>
                    <w:sz w:val="32"/>
                    <w:szCs w:val="32"/>
                    <w:lang w:val="en-US"/>
                  </w:rPr>
                </w:rPrChange>
              </w:rPr>
            </w:pPr>
            <w:ins w:id="3214" w:author="Borja Gonzalez" w:date="2017-09-28T19:00:00Z">
              <w:r w:rsidRPr="0055352B">
                <w:rPr>
                  <w:rFonts w:ascii="Monaco" w:hAnsi="Monaco" w:cs="Monaco"/>
                  <w:sz w:val="20"/>
                  <w:szCs w:val="20"/>
                  <w:lang w:val="en-US"/>
                  <w:rPrChange w:id="3215" w:author="Borja Gonzalez" w:date="2017-09-28T19:0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16" w:author="Rodrigo García" w:date="2017-09-29T10:05: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3217"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218" w:author="Rodrigo García" w:date="2017-09-29T10:05: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3219"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rsidP="0055352B">
            <w:pPr>
              <w:keepNext/>
              <w:keepLines/>
              <w:widowControl w:val="0"/>
              <w:autoSpaceDE w:val="0"/>
              <w:autoSpaceDN w:val="0"/>
              <w:adjustRightInd w:val="0"/>
              <w:spacing w:before="200"/>
              <w:outlineLvl w:val="4"/>
              <w:rPr>
                <w:ins w:id="3220" w:author="Borja Gonzalez" w:date="2017-09-28T19:00:00Z"/>
                <w:rFonts w:ascii="Monaco" w:hAnsi="Monaco" w:cs="Monaco"/>
                <w:sz w:val="20"/>
                <w:szCs w:val="20"/>
                <w:lang w:val="es-ES"/>
                <w:rPrChange w:id="3221" w:author="Rodrigo García" w:date="2017-09-29T10:05:00Z">
                  <w:rPr>
                    <w:ins w:id="3222" w:author="Borja Gonzalez" w:date="2017-09-28T19:00:00Z"/>
                    <w:rFonts w:ascii="Monaco" w:eastAsiaTheme="majorEastAsia" w:hAnsi="Monaco" w:cs="Monaco"/>
                    <w:color w:val="243F60" w:themeColor="accent1" w:themeShade="7F"/>
                    <w:sz w:val="32"/>
                    <w:szCs w:val="32"/>
                    <w:lang w:val="en-US"/>
                  </w:rPr>
                </w:rPrChange>
              </w:rPr>
            </w:pPr>
            <w:ins w:id="3223" w:author="Borja Gonzalez" w:date="2017-09-28T19:00:00Z">
              <w:r w:rsidRPr="0079203F">
                <w:rPr>
                  <w:rFonts w:ascii="Monaco" w:hAnsi="Monaco" w:cs="Monaco"/>
                  <w:sz w:val="20"/>
                  <w:szCs w:val="20"/>
                  <w:lang w:val="es-ES"/>
                  <w:rPrChange w:id="3224" w:author="Rodrigo García" w:date="2017-09-29T10:0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25" w:author="Rodrigo García" w:date="2017-09-29T10:05: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226"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227" w:author="Rodrigo García" w:date="2017-09-29T10:05: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228" w:author="Rodrigo García" w:date="2017-09-29T10:05: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229" w:author="Rodrigo García" w:date="2017-09-29T10:05: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230" w:author="Rodrigo García" w:date="2017-09-29T10:05: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231" w:author="Rodrigo García" w:date="2017-09-29T10:05: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232" w:author="Rodrigo García" w:date="2017-09-29T10:05: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233" w:author="Rodrigo García" w:date="2017-09-29T10:05: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234" w:author="Rodrigo García" w:date="2017-09-29T10:05: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3235"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rsidP="0055352B">
            <w:pPr>
              <w:keepNext/>
              <w:keepLines/>
              <w:widowControl w:val="0"/>
              <w:autoSpaceDE w:val="0"/>
              <w:autoSpaceDN w:val="0"/>
              <w:adjustRightInd w:val="0"/>
              <w:spacing w:before="200"/>
              <w:outlineLvl w:val="4"/>
              <w:rPr>
                <w:ins w:id="3236" w:author="Borja Gonzalez" w:date="2017-09-28T19:00:00Z"/>
                <w:rFonts w:ascii="Monaco" w:hAnsi="Monaco" w:cs="Monaco"/>
                <w:sz w:val="20"/>
                <w:szCs w:val="20"/>
                <w:lang w:val="es-ES"/>
                <w:rPrChange w:id="3237" w:author="Rodrigo García" w:date="2017-09-29T10:06:00Z">
                  <w:rPr>
                    <w:ins w:id="3238" w:author="Borja Gonzalez" w:date="2017-09-28T19:00:00Z"/>
                    <w:rFonts w:ascii="Monaco" w:eastAsiaTheme="majorEastAsia" w:hAnsi="Monaco" w:cs="Monaco"/>
                    <w:color w:val="243F60" w:themeColor="accent1" w:themeShade="7F"/>
                    <w:sz w:val="32"/>
                    <w:szCs w:val="32"/>
                    <w:lang w:val="en-US"/>
                  </w:rPr>
                </w:rPrChange>
              </w:rPr>
            </w:pPr>
            <w:ins w:id="3239" w:author="Borja Gonzalez" w:date="2017-09-28T19:00:00Z">
              <w:r w:rsidRPr="0079203F">
                <w:rPr>
                  <w:rFonts w:ascii="Monaco" w:hAnsi="Monaco" w:cs="Monaco"/>
                  <w:sz w:val="20"/>
                  <w:szCs w:val="20"/>
                  <w:lang w:val="es-ES"/>
                  <w:rPrChange w:id="3240" w:author="Rodrigo García" w:date="2017-09-29T10:05: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3241"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3242"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243" w:author="Rodrigo García" w:date="2017-09-29T10:06:00Z">
                    <w:rPr>
                      <w:rFonts w:ascii="Monaco" w:hAnsi="Monaco" w:cs="Monaco"/>
                      <w:color w:val="000000"/>
                      <w:sz w:val="32"/>
                      <w:szCs w:val="32"/>
                      <w:lang w:val="en-US"/>
                    </w:rPr>
                  </w:rPrChange>
                </w:rPr>
                <w:t>ack_to_client</w:t>
              </w:r>
              <w:r w:rsidRPr="0079203F">
                <w:rPr>
                  <w:rFonts w:ascii="Monaco" w:hAnsi="Monaco" w:cs="Monaco"/>
                  <w:sz w:val="20"/>
                  <w:szCs w:val="20"/>
                  <w:lang w:val="es-ES"/>
                  <w:rPrChange w:id="3244"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245"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246"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247"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rsidP="0055352B">
            <w:pPr>
              <w:keepNext/>
              <w:keepLines/>
              <w:widowControl w:val="0"/>
              <w:autoSpaceDE w:val="0"/>
              <w:autoSpaceDN w:val="0"/>
              <w:adjustRightInd w:val="0"/>
              <w:spacing w:before="200"/>
              <w:outlineLvl w:val="4"/>
              <w:rPr>
                <w:ins w:id="3248" w:author="Borja Gonzalez" w:date="2017-09-28T19:00:00Z"/>
                <w:rFonts w:ascii="Monaco" w:hAnsi="Monaco" w:cs="Monaco"/>
                <w:sz w:val="20"/>
                <w:szCs w:val="20"/>
                <w:lang w:val="es-ES"/>
                <w:rPrChange w:id="3249" w:author="Rodrigo García" w:date="2017-09-29T10:06:00Z">
                  <w:rPr>
                    <w:ins w:id="3250" w:author="Borja Gonzalez" w:date="2017-09-28T19:00:00Z"/>
                    <w:rFonts w:ascii="Monaco" w:eastAsiaTheme="majorEastAsia" w:hAnsi="Monaco" w:cs="Monaco"/>
                    <w:color w:val="243F60" w:themeColor="accent1" w:themeShade="7F"/>
                    <w:sz w:val="32"/>
                    <w:szCs w:val="32"/>
                    <w:lang w:val="en-US"/>
                  </w:rPr>
                </w:rPrChange>
              </w:rPr>
            </w:pPr>
            <w:ins w:id="3251" w:author="Borja Gonzalez" w:date="2017-09-28T19:00:00Z">
              <w:r w:rsidRPr="0079203F">
                <w:rPr>
                  <w:rFonts w:ascii="Monaco" w:hAnsi="Monaco" w:cs="Monaco"/>
                  <w:sz w:val="20"/>
                  <w:szCs w:val="20"/>
                  <w:lang w:val="es-ES"/>
                  <w:rPrChange w:id="3252" w:author="Rodrigo García" w:date="2017-09-29T10:06:00Z">
                    <w:rPr>
                      <w:rFonts w:ascii="Monaco" w:hAnsi="Monaco" w:cs="Monaco"/>
                      <w:sz w:val="32"/>
                      <w:szCs w:val="32"/>
                      <w:lang w:val="en-US"/>
                    </w:rPr>
                  </w:rPrChange>
                </w:rPr>
                <w:lastRenderedPageBreak/>
                <w:t xml:space="preserve">        </w:t>
              </w:r>
              <w:r w:rsidRPr="0079203F">
                <w:rPr>
                  <w:rFonts w:ascii="Monaco" w:hAnsi="Monaco" w:cs="Monaco"/>
                  <w:color w:val="000000"/>
                  <w:sz w:val="20"/>
                  <w:szCs w:val="20"/>
                  <w:lang w:val="es-ES"/>
                  <w:rPrChange w:id="3253" w:author="Rodrigo García" w:date="2017-09-29T10:06: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3254"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255"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rsidP="0055352B">
            <w:pPr>
              <w:keepNext/>
              <w:keepLines/>
              <w:widowControl w:val="0"/>
              <w:autoSpaceDE w:val="0"/>
              <w:autoSpaceDN w:val="0"/>
              <w:adjustRightInd w:val="0"/>
              <w:spacing w:before="200"/>
              <w:outlineLvl w:val="4"/>
              <w:rPr>
                <w:ins w:id="3256" w:author="Borja Gonzalez" w:date="2017-09-28T19:00:00Z"/>
                <w:rFonts w:ascii="Monaco" w:hAnsi="Monaco" w:cs="Monaco"/>
                <w:sz w:val="20"/>
                <w:szCs w:val="20"/>
                <w:lang w:val="en-US"/>
                <w:rPrChange w:id="3257" w:author="Borja Gonzalez" w:date="2017-09-28T19:00:00Z">
                  <w:rPr>
                    <w:ins w:id="3258" w:author="Borja Gonzalez" w:date="2017-09-28T19:00:00Z"/>
                    <w:rFonts w:ascii="Monaco" w:eastAsiaTheme="majorEastAsia" w:hAnsi="Monaco" w:cs="Monaco"/>
                    <w:color w:val="243F60" w:themeColor="accent1" w:themeShade="7F"/>
                    <w:sz w:val="32"/>
                    <w:szCs w:val="32"/>
                    <w:lang w:val="en-US"/>
                  </w:rPr>
                </w:rPrChange>
              </w:rPr>
            </w:pPr>
            <w:ins w:id="3259" w:author="Borja Gonzalez" w:date="2017-09-28T19:00:00Z">
              <w:r w:rsidRPr="0079203F">
                <w:rPr>
                  <w:rFonts w:ascii="Monaco" w:hAnsi="Monaco" w:cs="Monaco"/>
                  <w:sz w:val="20"/>
                  <w:szCs w:val="20"/>
                  <w:lang w:val="es-ES"/>
                  <w:rPrChange w:id="3260" w:author="Rodrigo García" w:date="2017-09-29T10:06: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3261"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keepNext/>
              <w:keepLines/>
              <w:widowControl w:val="0"/>
              <w:autoSpaceDE w:val="0"/>
              <w:autoSpaceDN w:val="0"/>
              <w:adjustRightInd w:val="0"/>
              <w:spacing w:before="200"/>
              <w:outlineLvl w:val="4"/>
              <w:rPr>
                <w:ins w:id="3262" w:author="Borja Gonzalez" w:date="2017-09-28T19:00:00Z"/>
                <w:rFonts w:ascii="Monaco" w:hAnsi="Monaco" w:cs="Monaco"/>
                <w:sz w:val="20"/>
                <w:szCs w:val="20"/>
                <w:lang w:val="en-US"/>
                <w:rPrChange w:id="3263" w:author="Borja Gonzalez" w:date="2017-09-28T19:00:00Z">
                  <w:rPr>
                    <w:ins w:id="3264" w:author="Borja Gonzalez" w:date="2017-09-28T19:00:00Z"/>
                    <w:rFonts w:ascii="Monaco" w:eastAsiaTheme="majorEastAsia" w:hAnsi="Monaco" w:cs="Monaco"/>
                    <w:color w:val="243F60" w:themeColor="accent1" w:themeShade="7F"/>
                    <w:sz w:val="32"/>
                    <w:szCs w:val="32"/>
                    <w:lang w:val="en-US"/>
                  </w:rPr>
                </w:rPrChange>
              </w:rPr>
            </w:pPr>
            <w:ins w:id="3265" w:author="Borja Gonzalez" w:date="2017-09-28T19:00:00Z">
              <w:r w:rsidRPr="0055352B">
                <w:rPr>
                  <w:rFonts w:ascii="Monaco" w:hAnsi="Monaco" w:cs="Monaco"/>
                  <w:sz w:val="20"/>
                  <w:szCs w:val="20"/>
                  <w:lang w:val="en-US"/>
                  <w:rPrChange w:id="326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67"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326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69" w:author="Borja Gonzalez" w:date="2017-09-28T19:00: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327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71"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327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73" w:author="Borja Gonzalez" w:date="2017-09-28T19:00: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327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75" w:author="Borja Gonzalez" w:date="2017-09-28T19:00:00Z">
                    <w:rPr>
                      <w:rFonts w:ascii="Monaco" w:hAnsi="Monaco" w:cs="Monaco"/>
                      <w:color w:val="000000"/>
                      <w:sz w:val="32"/>
                      <w:szCs w:val="32"/>
                      <w:lang w:val="en-US"/>
                    </w:rPr>
                  </w:rPrChange>
                </w:rPr>
                <w:t>ack_to_client</w:t>
              </w:r>
              <w:r w:rsidRPr="0055352B">
                <w:rPr>
                  <w:rFonts w:ascii="Monaco" w:hAnsi="Monaco" w:cs="Monaco"/>
                  <w:b/>
                  <w:bCs/>
                  <w:color w:val="000000"/>
                  <w:sz w:val="20"/>
                  <w:szCs w:val="20"/>
                  <w:lang w:val="en-US"/>
                  <w:rPrChange w:id="3276"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keepNext/>
              <w:keepLines/>
              <w:widowControl w:val="0"/>
              <w:autoSpaceDE w:val="0"/>
              <w:autoSpaceDN w:val="0"/>
              <w:adjustRightInd w:val="0"/>
              <w:spacing w:before="200"/>
              <w:outlineLvl w:val="4"/>
              <w:rPr>
                <w:ins w:id="3277" w:author="Borja Gonzalez" w:date="2017-09-28T19:00:00Z"/>
                <w:rFonts w:ascii="Monaco" w:hAnsi="Monaco" w:cs="Monaco"/>
                <w:sz w:val="20"/>
                <w:szCs w:val="20"/>
                <w:lang w:val="en-US"/>
                <w:rPrChange w:id="3278" w:author="Borja Gonzalez" w:date="2017-09-28T19:00:00Z">
                  <w:rPr>
                    <w:ins w:id="3279" w:author="Borja Gonzalez" w:date="2017-09-28T19:00:00Z"/>
                    <w:rFonts w:ascii="Monaco" w:eastAsiaTheme="majorEastAsia" w:hAnsi="Monaco" w:cs="Monaco"/>
                    <w:color w:val="243F60" w:themeColor="accent1" w:themeShade="7F"/>
                    <w:sz w:val="32"/>
                    <w:szCs w:val="32"/>
                    <w:lang w:val="en-US"/>
                  </w:rPr>
                </w:rPrChange>
              </w:rPr>
            </w:pPr>
            <w:ins w:id="3280" w:author="Borja Gonzalez" w:date="2017-09-28T19:00:00Z">
              <w:r w:rsidRPr="0055352B">
                <w:rPr>
                  <w:rFonts w:ascii="Monaco" w:hAnsi="Monaco" w:cs="Monaco"/>
                  <w:sz w:val="20"/>
                  <w:szCs w:val="20"/>
                  <w:lang w:val="en-US"/>
                  <w:rPrChange w:id="328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282"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328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84"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328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286" w:author="Borja Gonzalez" w:date="2017-09-28T19:00:00Z">
                    <w:rPr>
                      <w:rFonts w:ascii="Monaco" w:hAnsi="Monaco" w:cs="Monaco"/>
                      <w:color w:val="000000"/>
                      <w:sz w:val="32"/>
                      <w:szCs w:val="32"/>
                      <w:lang w:val="en-US"/>
                    </w:rPr>
                  </w:rPrChange>
                </w:rPr>
                <w:t>emit</w:t>
              </w:r>
              <w:r w:rsidRPr="0055352B">
                <w:rPr>
                  <w:rFonts w:ascii="Monaco" w:hAnsi="Monaco" w:cs="Monaco"/>
                  <w:b/>
                  <w:bCs/>
                  <w:color w:val="000000"/>
                  <w:sz w:val="20"/>
                  <w:szCs w:val="20"/>
                  <w:lang w:val="en-US"/>
                  <w:rPrChange w:id="3287"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3288"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3289"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3290" w:author="Borja Gonzalez" w:date="2017-09-28T19:00:00Z"/>
                <w:rFonts w:ascii="Monaco" w:hAnsi="Monaco" w:cs="Monaco"/>
                <w:sz w:val="32"/>
                <w:szCs w:val="32"/>
                <w:lang w:val="en-US"/>
              </w:rPr>
            </w:pPr>
            <w:ins w:id="3291" w:author="Borja Gonzalez" w:date="2017-09-28T19:00:00Z">
              <w:r w:rsidRPr="0055352B">
                <w:rPr>
                  <w:rFonts w:ascii="Monaco" w:hAnsi="Monaco" w:cs="Monaco"/>
                  <w:sz w:val="20"/>
                  <w:szCs w:val="20"/>
                  <w:lang w:val="en-US"/>
                  <w:rPrChange w:id="3292"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3293"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294" w:author="Borja Gonzalez" w:date="2017-09-28T19:00:00Z"/>
              </w:rPr>
            </w:pPr>
          </w:p>
        </w:tc>
      </w:tr>
    </w:tbl>
    <w:p w14:paraId="51D9D2D2" w14:textId="216D802D" w:rsidR="00520C5F" w:rsidDel="0055352B" w:rsidRDefault="00520C5F" w:rsidP="00BC4CE1">
      <w:pPr>
        <w:rPr>
          <w:del w:id="3295" w:author="Borja Gonzalez" w:date="2017-09-28T19:00:00Z"/>
        </w:rPr>
      </w:pPr>
      <w:del w:id="3296" w:author="Borja Gonzalez" w:date="2017-09-28T19:00:00Z">
        <w:r w:rsidDel="0055352B">
          <w:rPr>
            <w:noProof/>
            <w:lang w:val="en-US"/>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297" w:author="Borja Gonzalez" w:date="2017-09-28T19:00:00Z"/>
        </w:rPr>
      </w:pPr>
      <w:del w:id="3298" w:author="Borja Gonzalez" w:date="2017-09-28T19:00:00Z">
        <w:r w:rsidDel="0055352B">
          <w:rPr>
            <w:noProof/>
            <w:lang w:val="en-US"/>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3299" w:name="_Toc368246722"/>
      <w:r>
        <w:t>4.3.4.  Obtener datos de movimiento de un paciente</w:t>
      </w:r>
      <w:bookmarkEnd w:id="3299"/>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lastRenderedPageBreak/>
        <w:t>4.3.4.1.  Funcionalidad en el lado del cliente</w:t>
      </w:r>
    </w:p>
    <w:p w14:paraId="277EE52E" w14:textId="77777777" w:rsidR="008C605D" w:rsidRDefault="008C605D" w:rsidP="008C605D"/>
    <w:p w14:paraId="315CAC26" w14:textId="6CBE5513" w:rsidR="008C605D" w:rsidRDefault="008C605D" w:rsidP="008C605D">
      <w:del w:id="3300" w:author="Rodrigo García" w:date="2017-09-29T10:38:00Z">
        <w:r w:rsidDel="007321A0">
          <w:delText>Para empezar</w:delText>
        </w:r>
      </w:del>
      <w:ins w:id="3301"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302" w:author="Borja Gonzalez" w:date="2017-09-28T19:02:00Z"/>
        </w:rPr>
      </w:pPr>
      <w:del w:id="3303" w:author="Borja Gonzalez" w:date="2017-09-28T19:02:00Z">
        <w:r w:rsidDel="0055352B">
          <w:rPr>
            <w:noProof/>
            <w:lang w:val="en-US"/>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Change w:id="3304" w:author="Borja Gonzalez" w:date="2017-09-28T19:02:00Z">
          <w:tblPr>
            <w:tblStyle w:val="TableGrid"/>
            <w:tblW w:w="0" w:type="auto"/>
            <w:tblLook w:val="04A0" w:firstRow="1" w:lastRow="0" w:firstColumn="1" w:lastColumn="0" w:noHBand="0" w:noVBand="1"/>
          </w:tblPr>
        </w:tblPrChange>
      </w:tblPr>
      <w:tblGrid>
        <w:gridCol w:w="8856"/>
        <w:tblGridChange w:id="3305">
          <w:tblGrid>
            <w:gridCol w:w="8856"/>
          </w:tblGrid>
        </w:tblGridChange>
      </w:tblGrid>
      <w:tr w:rsidR="0055352B" w:rsidRPr="0079203F" w14:paraId="53B301FD" w14:textId="77777777" w:rsidTr="0055352B">
        <w:trPr>
          <w:trHeight w:val="874"/>
          <w:ins w:id="3306" w:author="Borja Gonzalez" w:date="2017-09-28T19:02:00Z"/>
        </w:trPr>
        <w:tc>
          <w:tcPr>
            <w:tcW w:w="8856" w:type="dxa"/>
            <w:tcPrChange w:id="3307" w:author="Borja Gonzalez" w:date="2017-09-28T19:02:00Z">
              <w:tcPr>
                <w:tcW w:w="8856" w:type="dxa"/>
              </w:tcPr>
            </w:tcPrChange>
          </w:tcPr>
          <w:p w14:paraId="2758EEF2" w14:textId="77777777" w:rsidR="0055352B" w:rsidRPr="0055352B" w:rsidRDefault="0055352B" w:rsidP="0055352B">
            <w:pPr>
              <w:keepNext/>
              <w:keepLines/>
              <w:widowControl w:val="0"/>
              <w:autoSpaceDE w:val="0"/>
              <w:autoSpaceDN w:val="0"/>
              <w:adjustRightInd w:val="0"/>
              <w:spacing w:before="200"/>
              <w:outlineLvl w:val="4"/>
              <w:rPr>
                <w:ins w:id="3308" w:author="Borja Gonzalez" w:date="2017-09-28T19:02:00Z"/>
                <w:rFonts w:ascii="Monaco" w:hAnsi="Monaco" w:cs="Monaco"/>
                <w:sz w:val="20"/>
                <w:szCs w:val="20"/>
                <w:lang w:val="en-US"/>
                <w:rPrChange w:id="3309" w:author="Borja Gonzalez" w:date="2017-09-28T19:02:00Z">
                  <w:rPr>
                    <w:ins w:id="3310" w:author="Borja Gonzalez" w:date="2017-09-28T19:02:00Z"/>
                    <w:rFonts w:ascii="Monaco" w:eastAsiaTheme="majorEastAsia" w:hAnsi="Monaco" w:cs="Monaco"/>
                    <w:color w:val="243F60" w:themeColor="accent1" w:themeShade="7F"/>
                    <w:sz w:val="32"/>
                    <w:szCs w:val="32"/>
                    <w:lang w:val="en-US"/>
                  </w:rPr>
                </w:rPrChange>
              </w:rPr>
            </w:pPr>
            <w:ins w:id="3311" w:author="Borja Gonzalez" w:date="2017-09-28T19:02:00Z">
              <w:r w:rsidRPr="0055352B">
                <w:rPr>
                  <w:rFonts w:ascii="Monaco" w:hAnsi="Monaco" w:cs="Monaco"/>
                  <w:sz w:val="20"/>
                  <w:szCs w:val="20"/>
                  <w:lang w:val="en-US"/>
                  <w:rPrChange w:id="3312"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3313"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3314"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315"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3316" w:author="Borja Gonzalez" w:date="2017-09-28T19:02:00Z">
                    <w:rPr>
                      <w:rFonts w:ascii="Monaco" w:hAnsi="Monaco" w:cs="Monaco"/>
                      <w:color w:val="4E9A06"/>
                      <w:sz w:val="32"/>
                      <w:szCs w:val="32"/>
                      <w:lang w:val="en-US"/>
                    </w:rPr>
                  </w:rPrChange>
                </w:rPr>
                <w:t>"btn"</w:t>
              </w:r>
              <w:r w:rsidRPr="0055352B">
                <w:rPr>
                  <w:rFonts w:ascii="Monaco" w:hAnsi="Monaco" w:cs="Monaco"/>
                  <w:sz w:val="20"/>
                  <w:szCs w:val="20"/>
                  <w:lang w:val="en-US"/>
                  <w:rPrChange w:id="3317"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318"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3319"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3320"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321"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3322"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3323"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3324"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325" w:author="Borja Gonzalez" w:date="2017-09-28T19:02:00Z"/>
                <w:lang w:val="en-US"/>
                <w:rPrChange w:id="3326" w:author="Rodrigo García" w:date="2017-09-29T10:06:00Z">
                  <w:rPr>
                    <w:ins w:id="3327" w:author="Borja Gonzalez" w:date="2017-09-28T19:02:00Z"/>
                  </w:rPr>
                </w:rPrChange>
              </w:rPr>
            </w:pPr>
          </w:p>
        </w:tc>
      </w:tr>
    </w:tbl>
    <w:p w14:paraId="3633F2A8" w14:textId="02525059" w:rsidR="008C605D" w:rsidRPr="0079203F" w:rsidRDefault="008C605D" w:rsidP="008C605D">
      <w:pPr>
        <w:rPr>
          <w:lang w:val="en-US"/>
          <w:rPrChange w:id="3328" w:author="Rodrigo García" w:date="2017-09-29T10:06:00Z">
            <w:rPr/>
          </w:rPrChange>
        </w:rPr>
      </w:pPr>
    </w:p>
    <w:p w14:paraId="183ADAD8" w14:textId="77777777" w:rsidR="00520C5F" w:rsidRPr="0079203F" w:rsidRDefault="00520C5F" w:rsidP="00BC4CE1">
      <w:pPr>
        <w:rPr>
          <w:lang w:val="en-US"/>
          <w:rPrChange w:id="3329"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330" w:author="Borja Gonzalez" w:date="2017-09-28T19:03:00Z"/>
        </w:rPr>
      </w:pPr>
      <w:del w:id="3331" w:author="Borja Gonzalez" w:date="2017-09-28T19:03:00Z">
        <w:r w:rsidDel="0055352B">
          <w:rPr>
            <w:noProof/>
            <w:lang w:val="en-US"/>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677653E5" w14:textId="77777777" w:rsidTr="0055352B">
        <w:trPr>
          <w:ins w:id="3332" w:author="Borja Gonzalez" w:date="2017-09-28T19:03:00Z"/>
        </w:trPr>
        <w:tc>
          <w:tcPr>
            <w:tcW w:w="8856" w:type="dxa"/>
          </w:tcPr>
          <w:p w14:paraId="37131914" w14:textId="77777777" w:rsidR="0055352B" w:rsidRPr="0079203F" w:rsidRDefault="0055352B" w:rsidP="0055352B">
            <w:pPr>
              <w:keepNext/>
              <w:keepLines/>
              <w:widowControl w:val="0"/>
              <w:autoSpaceDE w:val="0"/>
              <w:autoSpaceDN w:val="0"/>
              <w:adjustRightInd w:val="0"/>
              <w:spacing w:before="200"/>
              <w:outlineLvl w:val="4"/>
              <w:rPr>
                <w:ins w:id="3333" w:author="Borja Gonzalez" w:date="2017-09-28T19:03:00Z"/>
                <w:rFonts w:ascii="Monaco" w:hAnsi="Monaco" w:cs="Monaco"/>
                <w:sz w:val="20"/>
                <w:szCs w:val="20"/>
                <w:lang w:val="es-ES"/>
                <w:rPrChange w:id="3334" w:author="Rodrigo García" w:date="2017-09-29T10:06:00Z">
                  <w:rPr>
                    <w:ins w:id="3335" w:author="Borja Gonzalez" w:date="2017-09-28T19:03:00Z"/>
                    <w:rFonts w:ascii="Monaco" w:eastAsiaTheme="majorEastAsia" w:hAnsi="Monaco" w:cs="Monaco"/>
                    <w:color w:val="243F60" w:themeColor="accent1" w:themeShade="7F"/>
                    <w:sz w:val="32"/>
                    <w:szCs w:val="32"/>
                    <w:lang w:val="en-US"/>
                  </w:rPr>
                </w:rPrChange>
              </w:rPr>
            </w:pPr>
            <w:ins w:id="3336" w:author="Borja Gonzalez" w:date="2017-09-28T19:03:00Z">
              <w:r w:rsidRPr="0079203F">
                <w:rPr>
                  <w:rFonts w:ascii="Monaco" w:hAnsi="Monaco" w:cs="Monaco"/>
                  <w:b/>
                  <w:bCs/>
                  <w:color w:val="204A87"/>
                  <w:sz w:val="20"/>
                  <w:szCs w:val="20"/>
                  <w:lang w:val="es-ES"/>
                  <w:rPrChange w:id="3337" w:author="Rodrigo García" w:date="2017-09-29T10:06:00Z">
                    <w:rPr>
                      <w:rFonts w:ascii="Monaco" w:hAnsi="Monaco" w:cs="Monaco"/>
                      <w:b/>
                      <w:bCs/>
                      <w:color w:val="204A87"/>
                      <w:sz w:val="32"/>
                      <w:szCs w:val="32"/>
                      <w:lang w:val="en-US"/>
                    </w:rPr>
                  </w:rPrChange>
                </w:rPr>
                <w:t>function</w:t>
              </w:r>
              <w:r w:rsidRPr="0079203F">
                <w:rPr>
                  <w:rFonts w:ascii="Monaco" w:hAnsi="Monaco" w:cs="Monaco"/>
                  <w:sz w:val="20"/>
                  <w:szCs w:val="20"/>
                  <w:lang w:val="es-ES"/>
                  <w:rPrChange w:id="3338"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339"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340"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41" w:author="Rodrigo García" w:date="2017-09-29T10:06:00Z">
                    <w:rPr>
                      <w:rFonts w:ascii="Monaco" w:hAnsi="Monaco" w:cs="Monaco"/>
                      <w:color w:val="000000"/>
                      <w:sz w:val="32"/>
                      <w:szCs w:val="32"/>
                      <w:lang w:val="en-US"/>
                    </w:rPr>
                  </w:rPrChange>
                </w:rPr>
                <w:t>id</w:t>
              </w:r>
              <w:r w:rsidRPr="0079203F">
                <w:rPr>
                  <w:rFonts w:ascii="Monaco" w:hAnsi="Monaco" w:cs="Monaco"/>
                  <w:b/>
                  <w:bCs/>
                  <w:color w:val="000000"/>
                  <w:sz w:val="20"/>
                  <w:szCs w:val="20"/>
                  <w:lang w:val="es-ES"/>
                  <w:rPrChange w:id="334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43" w:author="Rodrigo García" w:date="2017-09-29T10:06: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334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45" w:author="Rodrigo García" w:date="2017-09-29T10:06: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334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347" w:author="Rodrigo García" w:date="2017-09-29T10:06:00Z">
                    <w:rPr>
                      <w:rFonts w:ascii="Monaco" w:hAnsi="Monaco" w:cs="Monaco"/>
                      <w:color w:val="000000"/>
                      <w:sz w:val="32"/>
                      <w:szCs w:val="32"/>
                      <w:lang w:val="en-US"/>
                    </w:rPr>
                  </w:rPrChange>
                </w:rPr>
                <w:t>sexo</w:t>
              </w:r>
              <w:r w:rsidRPr="0079203F">
                <w:rPr>
                  <w:rFonts w:ascii="Monaco" w:hAnsi="Monaco" w:cs="Monaco"/>
                  <w:b/>
                  <w:bCs/>
                  <w:color w:val="000000"/>
                  <w:sz w:val="20"/>
                  <w:szCs w:val="20"/>
                  <w:lang w:val="es-ES"/>
                  <w:rPrChange w:id="3348"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rsidP="0055352B">
            <w:pPr>
              <w:keepNext/>
              <w:keepLines/>
              <w:widowControl w:val="0"/>
              <w:autoSpaceDE w:val="0"/>
              <w:autoSpaceDN w:val="0"/>
              <w:adjustRightInd w:val="0"/>
              <w:spacing w:before="200"/>
              <w:outlineLvl w:val="4"/>
              <w:rPr>
                <w:ins w:id="3349" w:author="Borja Gonzalez" w:date="2017-09-28T19:03:00Z"/>
                <w:rFonts w:ascii="Monaco" w:hAnsi="Monaco" w:cs="Monaco"/>
                <w:sz w:val="20"/>
                <w:szCs w:val="20"/>
                <w:lang w:val="en-US"/>
                <w:rPrChange w:id="3350" w:author="Borja Gonzalez" w:date="2017-09-28T19:03:00Z">
                  <w:rPr>
                    <w:ins w:id="3351" w:author="Borja Gonzalez" w:date="2017-09-28T19:03:00Z"/>
                    <w:rFonts w:ascii="Monaco" w:eastAsiaTheme="majorEastAsia" w:hAnsi="Monaco" w:cs="Monaco"/>
                    <w:color w:val="243F60" w:themeColor="accent1" w:themeShade="7F"/>
                    <w:sz w:val="32"/>
                    <w:szCs w:val="32"/>
                    <w:lang w:val="en-US"/>
                  </w:rPr>
                </w:rPrChange>
              </w:rPr>
            </w:pPr>
            <w:ins w:id="3352" w:author="Borja Gonzalez" w:date="2017-09-28T19:03:00Z">
              <w:r w:rsidRPr="0079203F">
                <w:rPr>
                  <w:rFonts w:ascii="Monaco" w:hAnsi="Monaco" w:cs="Monaco"/>
                  <w:sz w:val="20"/>
                  <w:szCs w:val="20"/>
                  <w:lang w:val="es-ES"/>
                  <w:rPrChange w:id="3353" w:author="Rodrigo García" w:date="2017-09-29T10:06:00Z">
                    <w:rPr>
                      <w:rFonts w:ascii="Monaco" w:hAnsi="Monaco" w:cs="Monaco"/>
                      <w:sz w:val="32"/>
                      <w:szCs w:val="32"/>
                      <w:lang w:val="en-US"/>
                    </w:rPr>
                  </w:rPrChange>
                </w:rPr>
                <w:tab/>
              </w:r>
              <w:r w:rsidRPr="0055352B">
                <w:rPr>
                  <w:rFonts w:ascii="Monaco" w:hAnsi="Monaco" w:cs="Monaco"/>
                  <w:color w:val="204A87"/>
                  <w:sz w:val="20"/>
                  <w:szCs w:val="20"/>
                  <w:lang w:val="en-US"/>
                  <w:rPrChange w:id="3354"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3355"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356"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3357"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358" w:author="Borja Gonzalez" w:date="2017-09-28T19:03:00Z">
                    <w:rPr>
                      <w:rFonts w:ascii="Monaco" w:hAnsi="Monaco" w:cs="Monaco"/>
                      <w:color w:val="000000"/>
                      <w:sz w:val="32"/>
                      <w:szCs w:val="32"/>
                      <w:lang w:val="en-US"/>
                    </w:rPr>
                  </w:rPrChange>
                </w:rPr>
                <w:t>href</w:t>
              </w:r>
              <w:r w:rsidRPr="0055352B">
                <w:rPr>
                  <w:rFonts w:ascii="Monaco" w:hAnsi="Monaco" w:cs="Monaco"/>
                  <w:sz w:val="20"/>
                  <w:szCs w:val="20"/>
                  <w:lang w:val="en-US"/>
                  <w:rPrChange w:id="3359"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360"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3361"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3362"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3363"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364"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3365"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366"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3367"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368"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3369"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370"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3371"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372"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3373"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374"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3375"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376"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3377"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keepNext/>
              <w:keepLines/>
              <w:widowControl w:val="0"/>
              <w:autoSpaceDE w:val="0"/>
              <w:autoSpaceDN w:val="0"/>
              <w:adjustRightInd w:val="0"/>
              <w:spacing w:before="200"/>
              <w:outlineLvl w:val="4"/>
              <w:rPr>
                <w:ins w:id="3378" w:author="Borja Gonzalez" w:date="2017-09-28T19:03:00Z"/>
                <w:rFonts w:ascii="Monaco" w:hAnsi="Monaco" w:cs="Monaco"/>
                <w:sz w:val="20"/>
                <w:szCs w:val="20"/>
                <w:lang w:val="en-US"/>
                <w:rPrChange w:id="3379" w:author="Borja Gonzalez" w:date="2017-09-28T19:03:00Z">
                  <w:rPr>
                    <w:ins w:id="3380" w:author="Borja Gonzalez" w:date="2017-09-28T19:03:00Z"/>
                    <w:rFonts w:ascii="Monaco" w:eastAsiaTheme="majorEastAsia" w:hAnsi="Monaco" w:cs="Monaco"/>
                    <w:color w:val="243F60" w:themeColor="accent1" w:themeShade="7F"/>
                    <w:sz w:val="32"/>
                    <w:szCs w:val="32"/>
                    <w:lang w:val="en-US"/>
                  </w:rPr>
                </w:rPrChange>
              </w:rPr>
            </w:pPr>
            <w:ins w:id="3381" w:author="Borja Gonzalez" w:date="2017-09-28T19:03:00Z">
              <w:r w:rsidRPr="0055352B">
                <w:rPr>
                  <w:rFonts w:ascii="Monaco" w:hAnsi="Monaco" w:cs="Monaco"/>
                  <w:b/>
                  <w:bCs/>
                  <w:color w:val="000000"/>
                  <w:sz w:val="20"/>
                  <w:szCs w:val="20"/>
                  <w:lang w:val="en-US"/>
                  <w:rPrChange w:id="3382"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383"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384" w:author="Borja Gonzalez" w:date="2017-09-28T19:09:00Z"/>
        </w:rPr>
      </w:pPr>
      <w:del w:id="3385" w:author="Borja Gonzalez" w:date="2017-09-28T19:09:00Z">
        <w:r w:rsidDel="00A47B4C">
          <w:rPr>
            <w:noProof/>
            <w:lang w:val="en-US"/>
          </w:rPr>
          <w:lastRenderedPageBreak/>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25DBFBCD" w14:textId="77777777" w:rsidTr="00A47B4C">
        <w:trPr>
          <w:ins w:id="3386" w:author="Borja Gonzalez" w:date="2017-09-28T19:09:00Z"/>
        </w:trPr>
        <w:tc>
          <w:tcPr>
            <w:tcW w:w="8856" w:type="dxa"/>
          </w:tcPr>
          <w:p w14:paraId="733045D6" w14:textId="77777777" w:rsidR="00A47B4C" w:rsidRPr="0079203F" w:rsidRDefault="00A47B4C" w:rsidP="00A47B4C">
            <w:pPr>
              <w:keepNext/>
              <w:keepLines/>
              <w:widowControl w:val="0"/>
              <w:autoSpaceDE w:val="0"/>
              <w:autoSpaceDN w:val="0"/>
              <w:adjustRightInd w:val="0"/>
              <w:spacing w:before="200"/>
              <w:outlineLvl w:val="4"/>
              <w:rPr>
                <w:ins w:id="3387" w:author="Borja Gonzalez" w:date="2017-09-28T19:09:00Z"/>
                <w:rFonts w:ascii="Monaco" w:hAnsi="Monaco" w:cs="Monaco"/>
                <w:sz w:val="20"/>
                <w:szCs w:val="20"/>
                <w:lang w:val="es-ES"/>
                <w:rPrChange w:id="3388" w:author="Rodrigo García" w:date="2017-09-29T10:06:00Z">
                  <w:rPr>
                    <w:ins w:id="3389" w:author="Borja Gonzalez" w:date="2017-09-28T19:09:00Z"/>
                    <w:rFonts w:ascii="Monaco" w:eastAsiaTheme="majorEastAsia" w:hAnsi="Monaco" w:cs="Monaco"/>
                    <w:color w:val="243F60" w:themeColor="accent1" w:themeShade="7F"/>
                    <w:sz w:val="32"/>
                    <w:szCs w:val="32"/>
                    <w:lang w:val="en-US"/>
                  </w:rPr>
                </w:rPrChange>
              </w:rPr>
            </w:pPr>
            <w:ins w:id="3390" w:author="Borja Gonzalez" w:date="2017-09-28T19:09:00Z">
              <w:r w:rsidRPr="0079203F">
                <w:rPr>
                  <w:rFonts w:ascii="Monaco" w:hAnsi="Monaco" w:cs="Monaco"/>
                  <w:sz w:val="20"/>
                  <w:szCs w:val="20"/>
                  <w:lang w:val="es-ES"/>
                  <w:rPrChange w:id="3391" w:author="Rodrigo García" w:date="2017-09-29T10:06:00Z">
                    <w:rPr>
                      <w:rFonts w:ascii="Monaco" w:hAnsi="Monaco" w:cs="Monaco"/>
                      <w:sz w:val="32"/>
                      <w:szCs w:val="32"/>
                      <w:lang w:val="en-US"/>
                    </w:rPr>
                  </w:rPrChange>
                </w:rPr>
                <w:lastRenderedPageBreak/>
                <w:t>document.getElementById("paciente_info").innerHTML = "Paciente: "+nombre+" "+apellido;</w:t>
              </w:r>
            </w:ins>
          </w:p>
          <w:p w14:paraId="1DF42A71" w14:textId="77777777" w:rsidR="00A47B4C" w:rsidRPr="00A47B4C" w:rsidRDefault="00A47B4C" w:rsidP="00A47B4C">
            <w:pPr>
              <w:keepNext/>
              <w:keepLines/>
              <w:widowControl w:val="0"/>
              <w:autoSpaceDE w:val="0"/>
              <w:autoSpaceDN w:val="0"/>
              <w:adjustRightInd w:val="0"/>
              <w:spacing w:before="200"/>
              <w:outlineLvl w:val="4"/>
              <w:rPr>
                <w:ins w:id="3392" w:author="Borja Gonzalez" w:date="2017-09-28T19:09:00Z"/>
                <w:rFonts w:ascii="Monaco" w:hAnsi="Monaco" w:cs="Monaco"/>
                <w:sz w:val="20"/>
                <w:szCs w:val="20"/>
                <w:lang w:val="en-US"/>
                <w:rPrChange w:id="3393" w:author="Borja Gonzalez" w:date="2017-09-28T19:09:00Z">
                  <w:rPr>
                    <w:ins w:id="3394" w:author="Borja Gonzalez" w:date="2017-09-28T19:09:00Z"/>
                    <w:rFonts w:ascii="Monaco" w:eastAsiaTheme="majorEastAsia" w:hAnsi="Monaco" w:cs="Monaco"/>
                    <w:color w:val="243F60" w:themeColor="accent1" w:themeShade="7F"/>
                    <w:sz w:val="32"/>
                    <w:szCs w:val="32"/>
                    <w:lang w:val="en-US"/>
                  </w:rPr>
                </w:rPrChange>
              </w:rPr>
            </w:pPr>
            <w:ins w:id="3395" w:author="Borja Gonzalez" w:date="2017-09-28T19:09:00Z">
              <w:r w:rsidRPr="00A47B4C">
                <w:rPr>
                  <w:rFonts w:ascii="Monaco" w:hAnsi="Monaco" w:cs="Monaco"/>
                  <w:sz w:val="20"/>
                  <w:szCs w:val="20"/>
                  <w:lang w:val="en-US"/>
                  <w:rPrChange w:id="3396"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rsidP="00A47B4C">
            <w:pPr>
              <w:keepNext/>
              <w:keepLines/>
              <w:widowControl w:val="0"/>
              <w:autoSpaceDE w:val="0"/>
              <w:autoSpaceDN w:val="0"/>
              <w:adjustRightInd w:val="0"/>
              <w:spacing w:before="200"/>
              <w:outlineLvl w:val="4"/>
              <w:rPr>
                <w:ins w:id="3397" w:author="Borja Gonzalez" w:date="2017-09-28T19:09:00Z"/>
                <w:rFonts w:ascii="Monaco" w:hAnsi="Monaco" w:cs="Monaco"/>
                <w:sz w:val="20"/>
                <w:szCs w:val="20"/>
                <w:lang w:val="es-ES"/>
                <w:rPrChange w:id="3398" w:author="Rodrigo García" w:date="2017-09-29T10:06:00Z">
                  <w:rPr>
                    <w:ins w:id="3399" w:author="Borja Gonzalez" w:date="2017-09-28T19:09:00Z"/>
                    <w:rFonts w:ascii="Monaco" w:eastAsiaTheme="majorEastAsia" w:hAnsi="Monaco" w:cs="Monaco"/>
                    <w:color w:val="243F60" w:themeColor="accent1" w:themeShade="7F"/>
                    <w:sz w:val="32"/>
                    <w:szCs w:val="32"/>
                    <w:lang w:val="en-US"/>
                  </w:rPr>
                </w:rPrChange>
              </w:rPr>
            </w:pPr>
            <w:ins w:id="3400" w:author="Borja Gonzalez" w:date="2017-09-28T19:09:00Z">
              <w:r w:rsidRPr="00A47B4C">
                <w:rPr>
                  <w:rFonts w:ascii="Monaco" w:hAnsi="Monaco" w:cs="Monaco"/>
                  <w:sz w:val="20"/>
                  <w:szCs w:val="20"/>
                  <w:lang w:val="en-US"/>
                  <w:rPrChange w:id="3401" w:author="Borja Gonzalez" w:date="2017-09-28T19:09:00Z">
                    <w:rPr>
                      <w:rFonts w:ascii="Monaco" w:hAnsi="Monaco" w:cs="Monaco"/>
                      <w:sz w:val="32"/>
                      <w:szCs w:val="32"/>
                      <w:lang w:val="en-US"/>
                    </w:rPr>
                  </w:rPrChange>
                </w:rPr>
                <w:tab/>
              </w:r>
              <w:r w:rsidRPr="0079203F">
                <w:rPr>
                  <w:rFonts w:ascii="Monaco" w:hAnsi="Monaco" w:cs="Monaco"/>
                  <w:sz w:val="20"/>
                  <w:szCs w:val="20"/>
                  <w:lang w:val="es-ES"/>
                  <w:rPrChange w:id="3402"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rsidP="00A47B4C">
            <w:pPr>
              <w:keepNext/>
              <w:keepLines/>
              <w:widowControl w:val="0"/>
              <w:autoSpaceDE w:val="0"/>
              <w:autoSpaceDN w:val="0"/>
              <w:adjustRightInd w:val="0"/>
              <w:spacing w:before="200"/>
              <w:outlineLvl w:val="4"/>
              <w:rPr>
                <w:ins w:id="3403" w:author="Borja Gonzalez" w:date="2017-09-28T19:09:00Z"/>
                <w:rFonts w:ascii="Monaco" w:hAnsi="Monaco" w:cs="Monaco"/>
                <w:sz w:val="20"/>
                <w:szCs w:val="20"/>
                <w:lang w:val="es-ES"/>
                <w:rPrChange w:id="3404" w:author="Rodrigo García" w:date="2017-09-29T10:06:00Z">
                  <w:rPr>
                    <w:ins w:id="3405" w:author="Borja Gonzalez" w:date="2017-09-28T19:09:00Z"/>
                    <w:rFonts w:ascii="Monaco" w:eastAsiaTheme="majorEastAsia" w:hAnsi="Monaco" w:cs="Monaco"/>
                    <w:color w:val="243F60" w:themeColor="accent1" w:themeShade="7F"/>
                    <w:sz w:val="32"/>
                    <w:szCs w:val="32"/>
                    <w:lang w:val="en-US"/>
                  </w:rPr>
                </w:rPrChange>
              </w:rPr>
            </w:pPr>
            <w:ins w:id="3406" w:author="Borja Gonzalez" w:date="2017-09-28T19:09:00Z">
              <w:r w:rsidRPr="0079203F">
                <w:rPr>
                  <w:rFonts w:ascii="Monaco" w:hAnsi="Monaco" w:cs="Monaco"/>
                  <w:sz w:val="20"/>
                  <w:szCs w:val="20"/>
                  <w:lang w:val="es-ES"/>
                  <w:rPrChange w:id="3407"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408"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rsidP="00A47B4C">
            <w:pPr>
              <w:keepNext/>
              <w:keepLines/>
              <w:widowControl w:val="0"/>
              <w:autoSpaceDE w:val="0"/>
              <w:autoSpaceDN w:val="0"/>
              <w:adjustRightInd w:val="0"/>
              <w:spacing w:before="200"/>
              <w:outlineLvl w:val="4"/>
              <w:rPr>
                <w:ins w:id="3409" w:author="Borja Gonzalez" w:date="2017-09-28T19:09:00Z"/>
                <w:rFonts w:ascii="Monaco" w:hAnsi="Monaco" w:cs="Monaco"/>
                <w:sz w:val="20"/>
                <w:szCs w:val="20"/>
                <w:lang w:val="es-ES"/>
                <w:rPrChange w:id="3410" w:author="Rodrigo García" w:date="2017-09-29T10:06:00Z">
                  <w:rPr>
                    <w:ins w:id="3411" w:author="Borja Gonzalez" w:date="2017-09-28T19:09:00Z"/>
                    <w:rFonts w:ascii="Monaco" w:eastAsiaTheme="majorEastAsia" w:hAnsi="Monaco" w:cs="Monaco"/>
                    <w:color w:val="243F60" w:themeColor="accent1" w:themeShade="7F"/>
                    <w:sz w:val="32"/>
                    <w:szCs w:val="32"/>
                    <w:lang w:val="en-US"/>
                  </w:rPr>
                </w:rPrChange>
              </w:rPr>
            </w:pPr>
            <w:ins w:id="3412" w:author="Borja Gonzalez" w:date="2017-09-28T19:09:00Z">
              <w:r w:rsidRPr="0079203F">
                <w:rPr>
                  <w:rFonts w:ascii="Monaco" w:hAnsi="Monaco" w:cs="Monaco"/>
                  <w:sz w:val="20"/>
                  <w:szCs w:val="20"/>
                  <w:lang w:val="es-ES"/>
                  <w:rPrChange w:id="3413" w:author="Rodrigo García" w:date="2017-09-29T10:06:00Z">
                    <w:rPr>
                      <w:rFonts w:ascii="Monaco" w:hAnsi="Monaco" w:cs="Monaco"/>
                      <w:sz w:val="32"/>
                      <w:szCs w:val="32"/>
                      <w:lang w:val="en-US"/>
                    </w:rPr>
                  </w:rPrChange>
                </w:rPr>
                <w:tab/>
                <w:t>}</w:t>
              </w:r>
            </w:ins>
          </w:p>
          <w:p w14:paraId="7014A571" w14:textId="77777777" w:rsidR="00A47B4C" w:rsidRPr="0079203F" w:rsidRDefault="00A47B4C" w:rsidP="00A47B4C">
            <w:pPr>
              <w:keepNext/>
              <w:keepLines/>
              <w:widowControl w:val="0"/>
              <w:autoSpaceDE w:val="0"/>
              <w:autoSpaceDN w:val="0"/>
              <w:adjustRightInd w:val="0"/>
              <w:spacing w:before="200"/>
              <w:outlineLvl w:val="4"/>
              <w:rPr>
                <w:ins w:id="3414" w:author="Borja Gonzalez" w:date="2017-09-28T19:09:00Z"/>
                <w:rFonts w:ascii="Monaco" w:hAnsi="Monaco" w:cs="Monaco"/>
                <w:sz w:val="20"/>
                <w:szCs w:val="20"/>
                <w:lang w:val="es-ES"/>
                <w:rPrChange w:id="3415" w:author="Rodrigo García" w:date="2017-09-29T10:06:00Z">
                  <w:rPr>
                    <w:ins w:id="3416" w:author="Borja Gonzalez" w:date="2017-09-28T19:09:00Z"/>
                    <w:rFonts w:ascii="Monaco" w:eastAsiaTheme="majorEastAsia" w:hAnsi="Monaco" w:cs="Monaco"/>
                    <w:color w:val="243F60" w:themeColor="accent1" w:themeShade="7F"/>
                    <w:sz w:val="32"/>
                    <w:szCs w:val="32"/>
                    <w:lang w:val="en-US"/>
                  </w:rPr>
                </w:rPrChange>
              </w:rPr>
            </w:pPr>
            <w:ins w:id="3417" w:author="Borja Gonzalez" w:date="2017-09-28T19:09:00Z">
              <w:r w:rsidRPr="0079203F">
                <w:rPr>
                  <w:rFonts w:ascii="Monaco" w:hAnsi="Monaco" w:cs="Monaco"/>
                  <w:sz w:val="20"/>
                  <w:szCs w:val="20"/>
                  <w:lang w:val="es-ES"/>
                  <w:rPrChange w:id="3418" w:author="Rodrigo García" w:date="2017-09-29T10:06:00Z">
                    <w:rPr>
                      <w:rFonts w:ascii="Monaco" w:hAnsi="Monaco" w:cs="Monaco"/>
                      <w:sz w:val="32"/>
                      <w:szCs w:val="32"/>
                      <w:lang w:val="en-US"/>
                    </w:rPr>
                  </w:rPrChange>
                </w:rPr>
                <w:tab/>
                <w:t>else{</w:t>
              </w:r>
            </w:ins>
          </w:p>
          <w:p w14:paraId="631BE0ED" w14:textId="77777777" w:rsidR="00A47B4C" w:rsidRPr="0079203F" w:rsidRDefault="00A47B4C" w:rsidP="00A47B4C">
            <w:pPr>
              <w:keepNext/>
              <w:keepLines/>
              <w:widowControl w:val="0"/>
              <w:autoSpaceDE w:val="0"/>
              <w:autoSpaceDN w:val="0"/>
              <w:adjustRightInd w:val="0"/>
              <w:spacing w:before="200"/>
              <w:outlineLvl w:val="4"/>
              <w:rPr>
                <w:ins w:id="3419" w:author="Borja Gonzalez" w:date="2017-09-28T19:09:00Z"/>
                <w:rFonts w:ascii="Monaco" w:hAnsi="Monaco" w:cs="Monaco"/>
                <w:sz w:val="20"/>
                <w:szCs w:val="20"/>
                <w:lang w:val="es-ES"/>
                <w:rPrChange w:id="3420" w:author="Rodrigo García" w:date="2017-09-29T10:06:00Z">
                  <w:rPr>
                    <w:ins w:id="3421" w:author="Borja Gonzalez" w:date="2017-09-28T19:09:00Z"/>
                    <w:rFonts w:ascii="Monaco" w:eastAsiaTheme="majorEastAsia" w:hAnsi="Monaco" w:cs="Monaco"/>
                    <w:color w:val="243F60" w:themeColor="accent1" w:themeShade="7F"/>
                    <w:sz w:val="32"/>
                    <w:szCs w:val="32"/>
                    <w:lang w:val="en-US"/>
                  </w:rPr>
                </w:rPrChange>
              </w:rPr>
            </w:pPr>
            <w:ins w:id="3422" w:author="Borja Gonzalez" w:date="2017-09-28T19:09:00Z">
              <w:r w:rsidRPr="0079203F">
                <w:rPr>
                  <w:rFonts w:ascii="Monaco" w:hAnsi="Monaco" w:cs="Monaco"/>
                  <w:sz w:val="20"/>
                  <w:szCs w:val="20"/>
                  <w:lang w:val="es-ES"/>
                  <w:rPrChange w:id="3423"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424"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rsidP="00A47B4C">
            <w:pPr>
              <w:keepNext/>
              <w:keepLines/>
              <w:widowControl w:val="0"/>
              <w:autoSpaceDE w:val="0"/>
              <w:autoSpaceDN w:val="0"/>
              <w:adjustRightInd w:val="0"/>
              <w:spacing w:before="200"/>
              <w:outlineLvl w:val="4"/>
              <w:rPr>
                <w:ins w:id="3425" w:author="Borja Gonzalez" w:date="2017-09-28T19:09:00Z"/>
                <w:rFonts w:ascii="Monaco" w:hAnsi="Monaco" w:cs="Monaco"/>
                <w:sz w:val="20"/>
                <w:szCs w:val="20"/>
                <w:lang w:val="en-US"/>
                <w:rPrChange w:id="3426" w:author="Borja Gonzalez" w:date="2017-09-28T19:09:00Z">
                  <w:rPr>
                    <w:ins w:id="3427" w:author="Borja Gonzalez" w:date="2017-09-28T19:09:00Z"/>
                    <w:rFonts w:ascii="Monaco" w:eastAsiaTheme="majorEastAsia" w:hAnsi="Monaco" w:cs="Monaco"/>
                    <w:color w:val="243F60" w:themeColor="accent1" w:themeShade="7F"/>
                    <w:sz w:val="32"/>
                    <w:szCs w:val="32"/>
                    <w:lang w:val="en-US"/>
                  </w:rPr>
                </w:rPrChange>
              </w:rPr>
            </w:pPr>
            <w:ins w:id="3428" w:author="Borja Gonzalez" w:date="2017-09-28T19:09:00Z">
              <w:r w:rsidRPr="0079203F">
                <w:rPr>
                  <w:rFonts w:ascii="Monaco" w:hAnsi="Monaco" w:cs="Monaco"/>
                  <w:sz w:val="20"/>
                  <w:szCs w:val="20"/>
                  <w:lang w:val="es-ES"/>
                  <w:rPrChange w:id="3429"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3430" w:author="Rodrigo García" w:date="2017-09-29T10:06:00Z">
                    <w:rPr>
                      <w:rFonts w:ascii="Monaco" w:hAnsi="Monaco" w:cs="Monaco"/>
                      <w:sz w:val="32"/>
                      <w:szCs w:val="32"/>
                      <w:lang w:val="en-US"/>
                    </w:rPr>
                  </w:rPrChange>
                </w:rPr>
                <w:tab/>
              </w:r>
              <w:r w:rsidRPr="00A47B4C">
                <w:rPr>
                  <w:rFonts w:ascii="Monaco" w:hAnsi="Monaco" w:cs="Monaco"/>
                  <w:sz w:val="20"/>
                  <w:szCs w:val="20"/>
                  <w:lang w:val="en-US"/>
                  <w:rPrChange w:id="3431" w:author="Borja Gonzalez" w:date="2017-09-28T19:09:00Z">
                    <w:rPr>
                      <w:rFonts w:ascii="Monaco" w:hAnsi="Monaco" w:cs="Monaco"/>
                      <w:sz w:val="32"/>
                      <w:szCs w:val="32"/>
                      <w:lang w:val="en-US"/>
                    </w:rPr>
                  </w:rPrChange>
                </w:rPr>
                <w:t>for(i=0; i</w:t>
              </w:r>
              <w:r w:rsidRPr="00A47B4C">
                <w:rPr>
                  <w:rFonts w:ascii="Monaco" w:hAnsi="Monaco" w:cs="Monaco"/>
                  <w:color w:val="A40000"/>
                  <w:sz w:val="20"/>
                  <w:szCs w:val="20"/>
                  <w:shd w:val="clear" w:color="EF2929" w:fill="auto"/>
                  <w:lang w:val="en-US"/>
                  <w:rPrChange w:id="3432" w:author="Borja Gonzalez" w:date="2017-09-28T19:09:00Z">
                    <w:rPr>
                      <w:rFonts w:ascii="Monaco" w:hAnsi="Monaco" w:cs="Monaco"/>
                      <w:color w:val="A40000"/>
                      <w:sz w:val="32"/>
                      <w:szCs w:val="32"/>
                      <w:shd w:val="clear" w:color="EF2929" w:fill="auto"/>
                      <w:lang w:val="en-US"/>
                    </w:rPr>
                  </w:rPrChange>
                </w:rPr>
                <w:t>&lt;</w:t>
              </w:r>
              <w:r w:rsidRPr="00A47B4C">
                <w:rPr>
                  <w:rFonts w:ascii="Monaco" w:hAnsi="Monaco" w:cs="Monaco"/>
                  <w:sz w:val="20"/>
                  <w:szCs w:val="20"/>
                  <w:lang w:val="en-US"/>
                  <w:rPrChange w:id="3433"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rsidP="00A47B4C">
            <w:pPr>
              <w:keepNext/>
              <w:keepLines/>
              <w:widowControl w:val="0"/>
              <w:autoSpaceDE w:val="0"/>
              <w:autoSpaceDN w:val="0"/>
              <w:adjustRightInd w:val="0"/>
              <w:spacing w:before="200"/>
              <w:outlineLvl w:val="4"/>
              <w:rPr>
                <w:ins w:id="3434" w:author="Borja Gonzalez" w:date="2017-09-28T19:09:00Z"/>
                <w:rFonts w:ascii="Monaco" w:hAnsi="Monaco" w:cs="Monaco"/>
                <w:sz w:val="20"/>
                <w:szCs w:val="20"/>
                <w:lang w:val="en-US"/>
                <w:rPrChange w:id="3435" w:author="Borja Gonzalez" w:date="2017-09-28T19:09:00Z">
                  <w:rPr>
                    <w:ins w:id="3436" w:author="Borja Gonzalez" w:date="2017-09-28T19:09:00Z"/>
                    <w:rFonts w:ascii="Monaco" w:eastAsiaTheme="majorEastAsia" w:hAnsi="Monaco" w:cs="Monaco"/>
                    <w:color w:val="243F60" w:themeColor="accent1" w:themeShade="7F"/>
                    <w:sz w:val="32"/>
                    <w:szCs w:val="32"/>
                    <w:lang w:val="en-US"/>
                  </w:rPr>
                </w:rPrChange>
              </w:rPr>
            </w:pPr>
            <w:ins w:id="3437" w:author="Borja Gonzalez" w:date="2017-09-28T19:09:00Z">
              <w:r w:rsidRPr="00A47B4C">
                <w:rPr>
                  <w:rFonts w:ascii="Monaco" w:hAnsi="Monaco" w:cs="Monaco"/>
                  <w:sz w:val="20"/>
                  <w:szCs w:val="20"/>
                  <w:lang w:val="en-US"/>
                  <w:rPrChange w:id="343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3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4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4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42"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rsidP="00A47B4C">
            <w:pPr>
              <w:keepNext/>
              <w:keepLines/>
              <w:widowControl w:val="0"/>
              <w:autoSpaceDE w:val="0"/>
              <w:autoSpaceDN w:val="0"/>
              <w:adjustRightInd w:val="0"/>
              <w:spacing w:before="200"/>
              <w:outlineLvl w:val="4"/>
              <w:rPr>
                <w:ins w:id="3443" w:author="Borja Gonzalez" w:date="2017-09-28T19:09:00Z"/>
                <w:rFonts w:ascii="Monaco" w:hAnsi="Monaco" w:cs="Monaco"/>
                <w:sz w:val="20"/>
                <w:szCs w:val="20"/>
                <w:lang w:val="en-US"/>
                <w:rPrChange w:id="3444" w:author="Borja Gonzalez" w:date="2017-09-28T19:09:00Z">
                  <w:rPr>
                    <w:ins w:id="3445" w:author="Borja Gonzalez" w:date="2017-09-28T19:09:00Z"/>
                    <w:rFonts w:ascii="Monaco" w:eastAsiaTheme="majorEastAsia" w:hAnsi="Monaco" w:cs="Monaco"/>
                    <w:color w:val="243F60" w:themeColor="accent1" w:themeShade="7F"/>
                    <w:sz w:val="32"/>
                    <w:szCs w:val="32"/>
                    <w:lang w:val="en-US"/>
                  </w:rPr>
                </w:rPrChange>
              </w:rPr>
            </w:pPr>
            <w:ins w:id="3446" w:author="Borja Gonzalez" w:date="2017-09-28T19:09:00Z">
              <w:r w:rsidRPr="00A47B4C">
                <w:rPr>
                  <w:rFonts w:ascii="Monaco" w:hAnsi="Monaco" w:cs="Monaco"/>
                  <w:sz w:val="20"/>
                  <w:szCs w:val="20"/>
                  <w:lang w:val="en-US"/>
                  <w:rPrChange w:id="344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4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4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5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51"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rsidP="00A47B4C">
            <w:pPr>
              <w:keepNext/>
              <w:keepLines/>
              <w:widowControl w:val="0"/>
              <w:autoSpaceDE w:val="0"/>
              <w:autoSpaceDN w:val="0"/>
              <w:adjustRightInd w:val="0"/>
              <w:spacing w:before="200"/>
              <w:outlineLvl w:val="4"/>
              <w:rPr>
                <w:ins w:id="3452" w:author="Borja Gonzalez" w:date="2017-09-28T19:09:00Z"/>
                <w:rFonts w:ascii="Monaco" w:hAnsi="Monaco" w:cs="Monaco"/>
                <w:sz w:val="20"/>
                <w:szCs w:val="20"/>
                <w:lang w:val="en-US"/>
                <w:rPrChange w:id="3453" w:author="Borja Gonzalez" w:date="2017-09-28T19:09:00Z">
                  <w:rPr>
                    <w:ins w:id="3454" w:author="Borja Gonzalez" w:date="2017-09-28T19:09:00Z"/>
                    <w:rFonts w:ascii="Monaco" w:eastAsiaTheme="majorEastAsia" w:hAnsi="Monaco" w:cs="Monaco"/>
                    <w:color w:val="243F60" w:themeColor="accent1" w:themeShade="7F"/>
                    <w:sz w:val="32"/>
                    <w:szCs w:val="32"/>
                    <w:lang w:val="en-US"/>
                  </w:rPr>
                </w:rPrChange>
              </w:rPr>
            </w:pPr>
            <w:ins w:id="3455" w:author="Borja Gonzalez" w:date="2017-09-28T19:09:00Z">
              <w:r w:rsidRPr="00A47B4C">
                <w:rPr>
                  <w:rFonts w:ascii="Monaco" w:hAnsi="Monaco" w:cs="Monaco"/>
                  <w:sz w:val="20"/>
                  <w:szCs w:val="20"/>
                  <w:lang w:val="en-US"/>
                  <w:rPrChange w:id="3456" w:author="Borja Gonzalez" w:date="2017-09-28T19:09:00Z">
                    <w:rPr>
                      <w:rFonts w:ascii="Monaco" w:hAnsi="Monaco" w:cs="Monaco"/>
                      <w:sz w:val="32"/>
                      <w:szCs w:val="32"/>
                      <w:lang w:val="en-US"/>
                    </w:rPr>
                  </w:rPrChange>
                </w:rPr>
                <w:t xml:space="preserve">          fila.insertCell(0).innerHTML = '</w:t>
              </w:r>
              <w:r w:rsidRPr="00A47B4C">
                <w:rPr>
                  <w:rFonts w:ascii="Monaco" w:hAnsi="Monaco" w:cs="Monaco"/>
                  <w:b/>
                  <w:bCs/>
                  <w:color w:val="204A87"/>
                  <w:sz w:val="20"/>
                  <w:szCs w:val="20"/>
                  <w:lang w:val="en-US"/>
                  <w:rPrChange w:id="3457"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45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59"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460" w:author="Borja Gonzalez" w:date="2017-09-28T19:09:00Z">
                    <w:rPr>
                      <w:rFonts w:ascii="Monaco" w:hAnsi="Monaco" w:cs="Monaco"/>
                      <w:color w:val="4E9A06"/>
                      <w:sz w:val="32"/>
                      <w:szCs w:val="32"/>
                      <w:lang w:val="en-US"/>
                    </w:rPr>
                  </w:rPrChange>
                </w:rPr>
                <w:t>"btn_borrar"</w:t>
              </w:r>
              <w:r w:rsidRPr="00A47B4C">
                <w:rPr>
                  <w:rFonts w:ascii="Monaco" w:hAnsi="Monaco" w:cs="Monaco"/>
                  <w:sz w:val="20"/>
                  <w:szCs w:val="20"/>
                  <w:lang w:val="en-US"/>
                  <w:rPrChange w:id="346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62"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463"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46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65"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466" w:author="Borja Gonzalez" w:date="2017-09-28T19:09:00Z">
                    <w:rPr>
                      <w:rFonts w:ascii="Monaco" w:hAnsi="Monaco" w:cs="Monaco"/>
                      <w:color w:val="4E9A06"/>
                      <w:sz w:val="32"/>
                      <w:szCs w:val="32"/>
                      <w:lang w:val="en-US"/>
                    </w:rPr>
                  </w:rPrChange>
                </w:rPr>
                <w:t>"borrar_datos('+datos[0].values[i][0]+',\''+nombre+'\')"</w:t>
              </w:r>
              <w:r w:rsidRPr="00A47B4C">
                <w:rPr>
                  <w:rFonts w:ascii="Monaco" w:hAnsi="Monaco" w:cs="Monaco"/>
                  <w:b/>
                  <w:bCs/>
                  <w:color w:val="204A87"/>
                  <w:sz w:val="20"/>
                  <w:szCs w:val="20"/>
                  <w:lang w:val="en-US"/>
                  <w:rPrChange w:id="3467"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468" w:author="Borja Gonzalez" w:date="2017-09-28T19:09:00Z">
                    <w:rPr>
                      <w:rFonts w:ascii="Monaco" w:hAnsi="Monaco" w:cs="Monaco"/>
                      <w:sz w:val="32"/>
                      <w:szCs w:val="32"/>
                      <w:lang w:val="en-US"/>
                    </w:rPr>
                  </w:rPrChange>
                </w:rPr>
                <w:t>';</w:t>
              </w:r>
            </w:ins>
          </w:p>
          <w:p w14:paraId="0FA0A757" w14:textId="77777777" w:rsidR="00A47B4C" w:rsidRPr="00A47B4C" w:rsidRDefault="00A47B4C" w:rsidP="00A47B4C">
            <w:pPr>
              <w:keepNext/>
              <w:keepLines/>
              <w:widowControl w:val="0"/>
              <w:autoSpaceDE w:val="0"/>
              <w:autoSpaceDN w:val="0"/>
              <w:adjustRightInd w:val="0"/>
              <w:spacing w:before="200"/>
              <w:outlineLvl w:val="4"/>
              <w:rPr>
                <w:ins w:id="3469" w:author="Borja Gonzalez" w:date="2017-09-28T19:09:00Z"/>
                <w:rFonts w:ascii="Monaco" w:hAnsi="Monaco" w:cs="Monaco"/>
                <w:sz w:val="20"/>
                <w:szCs w:val="20"/>
                <w:lang w:val="en-US"/>
                <w:rPrChange w:id="3470" w:author="Borja Gonzalez" w:date="2017-09-28T19:09:00Z">
                  <w:rPr>
                    <w:ins w:id="3471" w:author="Borja Gonzalez" w:date="2017-09-28T19:09:00Z"/>
                    <w:rFonts w:ascii="Monaco" w:eastAsiaTheme="majorEastAsia" w:hAnsi="Monaco" w:cs="Monaco"/>
                    <w:color w:val="243F60" w:themeColor="accent1" w:themeShade="7F"/>
                    <w:sz w:val="32"/>
                    <w:szCs w:val="32"/>
                    <w:lang w:val="en-US"/>
                  </w:rPr>
                </w:rPrChange>
              </w:rPr>
            </w:pPr>
            <w:ins w:id="3472" w:author="Borja Gonzalez" w:date="2017-09-28T19:09:00Z">
              <w:r w:rsidRPr="00A47B4C">
                <w:rPr>
                  <w:rFonts w:ascii="Monaco" w:hAnsi="Monaco" w:cs="Monaco"/>
                  <w:sz w:val="20"/>
                  <w:szCs w:val="20"/>
                  <w:lang w:val="en-US"/>
                  <w:rPrChange w:id="347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7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7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7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77"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rsidP="00A47B4C">
            <w:pPr>
              <w:keepNext/>
              <w:keepLines/>
              <w:widowControl w:val="0"/>
              <w:autoSpaceDE w:val="0"/>
              <w:autoSpaceDN w:val="0"/>
              <w:adjustRightInd w:val="0"/>
              <w:spacing w:before="200"/>
              <w:outlineLvl w:val="4"/>
              <w:rPr>
                <w:ins w:id="3478" w:author="Borja Gonzalez" w:date="2017-09-28T19:09:00Z"/>
                <w:rFonts w:ascii="Monaco" w:hAnsi="Monaco" w:cs="Monaco"/>
                <w:sz w:val="20"/>
                <w:szCs w:val="20"/>
                <w:lang w:val="en-US"/>
                <w:rPrChange w:id="3479" w:author="Borja Gonzalez" w:date="2017-09-28T19:09:00Z">
                  <w:rPr>
                    <w:ins w:id="3480" w:author="Borja Gonzalez" w:date="2017-09-28T19:09:00Z"/>
                    <w:rFonts w:ascii="Monaco" w:eastAsiaTheme="majorEastAsia" w:hAnsi="Monaco" w:cs="Monaco"/>
                    <w:color w:val="243F60" w:themeColor="accent1" w:themeShade="7F"/>
                    <w:sz w:val="32"/>
                    <w:szCs w:val="32"/>
                    <w:lang w:val="en-US"/>
                  </w:rPr>
                </w:rPrChange>
              </w:rPr>
            </w:pPr>
            <w:ins w:id="3481" w:author="Borja Gonzalez" w:date="2017-09-28T19:09:00Z">
              <w:r w:rsidRPr="00A47B4C">
                <w:rPr>
                  <w:rFonts w:ascii="Monaco" w:hAnsi="Monaco" w:cs="Monaco"/>
                  <w:sz w:val="20"/>
                  <w:szCs w:val="20"/>
                  <w:lang w:val="en-US"/>
                  <w:rPrChange w:id="348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8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8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8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486"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487"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48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89"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490"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49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92"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493"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49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495"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496" w:author="Borja Gonzalez" w:date="2017-09-28T19:09:00Z">
                    <w:rPr>
                      <w:rFonts w:ascii="Monaco" w:hAnsi="Monaco" w:cs="Monaco"/>
                      <w:color w:val="4E9A06"/>
                      <w:sz w:val="32"/>
                      <w:szCs w:val="32"/>
                      <w:lang w:val="en-US"/>
                    </w:rPr>
                  </w:rPrChange>
                </w:rPr>
                <w:t>"crearGrafico(\''+datos[0].values[i][1]+'\', \'' + datos[0].values[i][4] + '\',1)"</w:t>
              </w:r>
              <w:r w:rsidRPr="00A47B4C">
                <w:rPr>
                  <w:rFonts w:ascii="Monaco" w:hAnsi="Monaco" w:cs="Monaco"/>
                  <w:b/>
                  <w:bCs/>
                  <w:color w:val="204A87"/>
                  <w:sz w:val="20"/>
                  <w:szCs w:val="20"/>
                  <w:lang w:val="en-US"/>
                  <w:rPrChange w:id="3497"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498" w:author="Borja Gonzalez" w:date="2017-09-28T19:09:00Z">
                    <w:rPr>
                      <w:rFonts w:ascii="Monaco" w:hAnsi="Monaco" w:cs="Monaco"/>
                      <w:sz w:val="32"/>
                      <w:szCs w:val="32"/>
                      <w:lang w:val="en-US"/>
                    </w:rPr>
                  </w:rPrChange>
                </w:rPr>
                <w:t>';</w:t>
              </w:r>
            </w:ins>
          </w:p>
          <w:p w14:paraId="427AB60C" w14:textId="77777777" w:rsidR="00A47B4C" w:rsidRPr="00A47B4C" w:rsidRDefault="00A47B4C" w:rsidP="00A47B4C">
            <w:pPr>
              <w:keepNext/>
              <w:keepLines/>
              <w:widowControl w:val="0"/>
              <w:autoSpaceDE w:val="0"/>
              <w:autoSpaceDN w:val="0"/>
              <w:adjustRightInd w:val="0"/>
              <w:spacing w:before="200"/>
              <w:outlineLvl w:val="4"/>
              <w:rPr>
                <w:ins w:id="3499" w:author="Borja Gonzalez" w:date="2017-09-28T19:09:00Z"/>
                <w:rFonts w:ascii="Monaco" w:hAnsi="Monaco" w:cs="Monaco"/>
                <w:sz w:val="20"/>
                <w:szCs w:val="20"/>
                <w:lang w:val="en-US"/>
                <w:rPrChange w:id="3500" w:author="Borja Gonzalez" w:date="2017-09-28T19:09:00Z">
                  <w:rPr>
                    <w:ins w:id="3501" w:author="Borja Gonzalez" w:date="2017-09-28T19:09:00Z"/>
                    <w:rFonts w:ascii="Monaco" w:eastAsiaTheme="majorEastAsia" w:hAnsi="Monaco" w:cs="Monaco"/>
                    <w:color w:val="243F60" w:themeColor="accent1" w:themeShade="7F"/>
                    <w:sz w:val="32"/>
                    <w:szCs w:val="32"/>
                    <w:lang w:val="en-US"/>
                  </w:rPr>
                </w:rPrChange>
              </w:rPr>
            </w:pPr>
            <w:ins w:id="3502" w:author="Borja Gonzalez" w:date="2017-09-28T19:09:00Z">
              <w:r w:rsidRPr="00A47B4C">
                <w:rPr>
                  <w:rFonts w:ascii="Monaco" w:hAnsi="Monaco" w:cs="Monaco"/>
                  <w:sz w:val="20"/>
                  <w:szCs w:val="20"/>
                  <w:lang w:val="en-US"/>
                  <w:rPrChange w:id="350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0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0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0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07"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50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50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1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511"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51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1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1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51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1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517" w:author="Borja Gonzalez" w:date="2017-09-28T19:09:00Z">
                    <w:rPr>
                      <w:rFonts w:ascii="Monaco" w:hAnsi="Monaco" w:cs="Monaco"/>
                      <w:color w:val="4E9A06"/>
                      <w:sz w:val="32"/>
                      <w:szCs w:val="32"/>
                      <w:lang w:val="en-US"/>
                    </w:rPr>
                  </w:rPrChange>
                </w:rPr>
                <w:t>"crearGrafico(\''+datos[0].values[i][1]+'\', \'' + datos[0].values[i][3] + '\',2)"</w:t>
              </w:r>
              <w:r w:rsidRPr="00A47B4C">
                <w:rPr>
                  <w:rFonts w:ascii="Monaco" w:hAnsi="Monaco" w:cs="Monaco"/>
                  <w:b/>
                  <w:bCs/>
                  <w:color w:val="204A87"/>
                  <w:sz w:val="20"/>
                  <w:szCs w:val="20"/>
                  <w:lang w:val="en-US"/>
                  <w:rPrChange w:id="3518"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519" w:author="Borja Gonzalez" w:date="2017-09-28T19:09:00Z">
                    <w:rPr>
                      <w:rFonts w:ascii="Monaco" w:hAnsi="Monaco" w:cs="Monaco"/>
                      <w:sz w:val="32"/>
                      <w:szCs w:val="32"/>
                      <w:lang w:val="en-US"/>
                    </w:rPr>
                  </w:rPrChange>
                </w:rPr>
                <w:t>';</w:t>
              </w:r>
            </w:ins>
          </w:p>
          <w:p w14:paraId="78A6B97B" w14:textId="77777777" w:rsidR="00A47B4C" w:rsidRPr="00A47B4C" w:rsidRDefault="00A47B4C" w:rsidP="00A47B4C">
            <w:pPr>
              <w:keepNext/>
              <w:keepLines/>
              <w:widowControl w:val="0"/>
              <w:autoSpaceDE w:val="0"/>
              <w:autoSpaceDN w:val="0"/>
              <w:adjustRightInd w:val="0"/>
              <w:spacing w:before="200"/>
              <w:outlineLvl w:val="4"/>
              <w:rPr>
                <w:ins w:id="3520" w:author="Borja Gonzalez" w:date="2017-09-28T19:09:00Z"/>
                <w:rFonts w:ascii="Monaco" w:hAnsi="Monaco" w:cs="Monaco"/>
                <w:sz w:val="20"/>
                <w:szCs w:val="20"/>
                <w:lang w:val="en-US"/>
                <w:rPrChange w:id="3521" w:author="Borja Gonzalez" w:date="2017-09-28T19:09:00Z">
                  <w:rPr>
                    <w:ins w:id="3522" w:author="Borja Gonzalez" w:date="2017-09-28T19:09:00Z"/>
                    <w:rFonts w:ascii="Monaco" w:eastAsiaTheme="majorEastAsia" w:hAnsi="Monaco" w:cs="Monaco"/>
                    <w:color w:val="243F60" w:themeColor="accent1" w:themeShade="7F"/>
                    <w:sz w:val="32"/>
                    <w:szCs w:val="32"/>
                    <w:lang w:val="en-US"/>
                  </w:rPr>
                </w:rPrChange>
              </w:rPr>
            </w:pPr>
            <w:ins w:id="3523" w:author="Borja Gonzalez" w:date="2017-09-28T19:09:00Z">
              <w:r w:rsidRPr="00A47B4C">
                <w:rPr>
                  <w:rFonts w:ascii="Monaco" w:hAnsi="Monaco" w:cs="Monaco"/>
                  <w:sz w:val="20"/>
                  <w:szCs w:val="20"/>
                  <w:lang w:val="en-US"/>
                  <w:rPrChange w:id="352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2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2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2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28"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529"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53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31"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532"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53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34"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35"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53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37"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538" w:author="Borja Gonzalez" w:date="2017-09-28T19:09:00Z">
                    <w:rPr>
                      <w:rFonts w:ascii="Monaco" w:hAnsi="Monaco" w:cs="Monaco"/>
                      <w:color w:val="4E9A06"/>
                      <w:sz w:val="32"/>
                      <w:szCs w:val="32"/>
                      <w:lang w:val="en-US"/>
                    </w:rPr>
                  </w:rPrChange>
                </w:rPr>
                <w:t>"crearGrafico(\''+datos[0].values[i][1]+'\', \'' + datos[0].values[i][2] + '\',3)"</w:t>
              </w:r>
              <w:r w:rsidRPr="00A47B4C">
                <w:rPr>
                  <w:rFonts w:ascii="Monaco" w:hAnsi="Monaco" w:cs="Monaco"/>
                  <w:b/>
                  <w:bCs/>
                  <w:color w:val="204A87"/>
                  <w:sz w:val="20"/>
                  <w:szCs w:val="20"/>
                  <w:lang w:val="en-US"/>
                  <w:rPrChange w:id="3539"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540" w:author="Borja Gonzalez" w:date="2017-09-28T19:09:00Z">
                    <w:rPr>
                      <w:rFonts w:ascii="Monaco" w:hAnsi="Monaco" w:cs="Monaco"/>
                      <w:sz w:val="32"/>
                      <w:szCs w:val="32"/>
                      <w:lang w:val="en-US"/>
                    </w:rPr>
                  </w:rPrChange>
                </w:rPr>
                <w:t>';</w:t>
              </w:r>
            </w:ins>
          </w:p>
          <w:p w14:paraId="2F269CB2" w14:textId="77777777" w:rsidR="00A47B4C" w:rsidRPr="00A47B4C" w:rsidRDefault="00A47B4C" w:rsidP="00A47B4C">
            <w:pPr>
              <w:keepNext/>
              <w:keepLines/>
              <w:widowControl w:val="0"/>
              <w:autoSpaceDE w:val="0"/>
              <w:autoSpaceDN w:val="0"/>
              <w:adjustRightInd w:val="0"/>
              <w:spacing w:before="200"/>
              <w:outlineLvl w:val="4"/>
              <w:rPr>
                <w:ins w:id="3541" w:author="Borja Gonzalez" w:date="2017-09-28T19:09:00Z"/>
                <w:rFonts w:ascii="Monaco" w:hAnsi="Monaco" w:cs="Monaco"/>
                <w:sz w:val="20"/>
                <w:szCs w:val="20"/>
                <w:lang w:val="en-US"/>
                <w:rPrChange w:id="3542" w:author="Borja Gonzalez" w:date="2017-09-28T19:09:00Z">
                  <w:rPr>
                    <w:ins w:id="3543" w:author="Borja Gonzalez" w:date="2017-09-28T19:09:00Z"/>
                    <w:rFonts w:ascii="Monaco" w:eastAsiaTheme="majorEastAsia" w:hAnsi="Monaco" w:cs="Monaco"/>
                    <w:color w:val="243F60" w:themeColor="accent1" w:themeShade="7F"/>
                    <w:sz w:val="32"/>
                    <w:szCs w:val="32"/>
                    <w:lang w:val="en-US"/>
                  </w:rPr>
                </w:rPrChange>
              </w:rPr>
            </w:pPr>
            <w:ins w:id="3544" w:author="Borja Gonzalez" w:date="2017-09-28T19:09:00Z">
              <w:r w:rsidRPr="00A47B4C">
                <w:rPr>
                  <w:rFonts w:ascii="Monaco" w:hAnsi="Monaco" w:cs="Monaco"/>
                  <w:sz w:val="20"/>
                  <w:szCs w:val="20"/>
                  <w:lang w:val="en-US"/>
                  <w:rPrChange w:id="354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4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4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4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49" w:author="Borja Gonzalez" w:date="2017-09-28T19:09:00Z">
                    <w:rPr>
                      <w:rFonts w:ascii="Monaco" w:hAnsi="Monaco" w:cs="Monaco"/>
                      <w:sz w:val="32"/>
                      <w:szCs w:val="32"/>
                      <w:lang w:val="en-US"/>
                    </w:rPr>
                  </w:rPrChange>
                </w:rPr>
                <w:tab/>
                <w:t>}</w:t>
              </w:r>
            </w:ins>
          </w:p>
          <w:p w14:paraId="775619A0" w14:textId="77777777" w:rsidR="00A47B4C" w:rsidRPr="00A47B4C" w:rsidRDefault="00A47B4C" w:rsidP="00A47B4C">
            <w:pPr>
              <w:keepNext/>
              <w:keepLines/>
              <w:widowControl w:val="0"/>
              <w:autoSpaceDE w:val="0"/>
              <w:autoSpaceDN w:val="0"/>
              <w:adjustRightInd w:val="0"/>
              <w:spacing w:before="200"/>
              <w:outlineLvl w:val="4"/>
              <w:rPr>
                <w:ins w:id="3550" w:author="Borja Gonzalez" w:date="2017-09-28T19:09:00Z"/>
                <w:rFonts w:ascii="Monaco" w:hAnsi="Monaco" w:cs="Monaco"/>
                <w:sz w:val="20"/>
                <w:szCs w:val="20"/>
                <w:lang w:val="en-US"/>
                <w:rPrChange w:id="3551" w:author="Borja Gonzalez" w:date="2017-09-28T19:09:00Z">
                  <w:rPr>
                    <w:ins w:id="3552" w:author="Borja Gonzalez" w:date="2017-09-28T19:09:00Z"/>
                    <w:rFonts w:ascii="Monaco" w:eastAsiaTheme="majorEastAsia" w:hAnsi="Monaco" w:cs="Monaco"/>
                    <w:color w:val="243F60" w:themeColor="accent1" w:themeShade="7F"/>
                    <w:sz w:val="32"/>
                    <w:szCs w:val="32"/>
                    <w:lang w:val="en-US"/>
                  </w:rPr>
                </w:rPrChange>
              </w:rPr>
            </w:pPr>
            <w:ins w:id="3553" w:author="Borja Gonzalez" w:date="2017-09-28T19:09:00Z">
              <w:r w:rsidRPr="00A47B4C">
                <w:rPr>
                  <w:rFonts w:ascii="Monaco" w:hAnsi="Monaco" w:cs="Monaco"/>
                  <w:sz w:val="20"/>
                  <w:szCs w:val="20"/>
                  <w:lang w:val="en-US"/>
                  <w:rPrChange w:id="355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5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5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57"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rsidP="00A47B4C">
            <w:pPr>
              <w:keepNext/>
              <w:keepLines/>
              <w:widowControl w:val="0"/>
              <w:autoSpaceDE w:val="0"/>
              <w:autoSpaceDN w:val="0"/>
              <w:adjustRightInd w:val="0"/>
              <w:spacing w:before="200"/>
              <w:outlineLvl w:val="4"/>
              <w:rPr>
                <w:ins w:id="3558" w:author="Borja Gonzalez" w:date="2017-09-28T19:09:00Z"/>
                <w:rFonts w:ascii="Monaco" w:hAnsi="Monaco" w:cs="Monaco"/>
                <w:sz w:val="20"/>
                <w:szCs w:val="20"/>
                <w:lang w:val="en-US"/>
                <w:rPrChange w:id="3559" w:author="Borja Gonzalez" w:date="2017-09-28T19:09:00Z">
                  <w:rPr>
                    <w:ins w:id="3560" w:author="Borja Gonzalez" w:date="2017-09-28T19:09:00Z"/>
                    <w:rFonts w:ascii="Monaco" w:eastAsiaTheme="majorEastAsia" w:hAnsi="Monaco" w:cs="Monaco"/>
                    <w:color w:val="243F60" w:themeColor="accent1" w:themeShade="7F"/>
                    <w:sz w:val="32"/>
                    <w:szCs w:val="32"/>
                    <w:lang w:val="en-US"/>
                  </w:rPr>
                </w:rPrChange>
              </w:rPr>
            </w:pPr>
            <w:ins w:id="3561" w:author="Borja Gonzalez" w:date="2017-09-28T19:09:00Z">
              <w:r w:rsidRPr="00A47B4C">
                <w:rPr>
                  <w:rFonts w:ascii="Monaco" w:hAnsi="Monaco" w:cs="Monaco"/>
                  <w:sz w:val="20"/>
                  <w:szCs w:val="20"/>
                  <w:lang w:val="en-US"/>
                  <w:rPrChange w:id="356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6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6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65"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566"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56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68"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569"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57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71"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72"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57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74"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575" w:author="Borja Gonzalez" w:date="2017-09-28T19:09:00Z">
                    <w:rPr>
                      <w:rFonts w:ascii="Monaco" w:hAnsi="Monaco" w:cs="Monaco"/>
                      <w:color w:val="4E9A06"/>
                      <w:sz w:val="32"/>
                      <w:szCs w:val="32"/>
                      <w:lang w:val="en-US"/>
                    </w:rPr>
                  </w:rPrChange>
                </w:rPr>
                <w:t>"Evolucion(1)"</w:t>
              </w:r>
              <w:r w:rsidRPr="00A47B4C">
                <w:rPr>
                  <w:rFonts w:ascii="Monaco" w:hAnsi="Monaco" w:cs="Monaco"/>
                  <w:b/>
                  <w:bCs/>
                  <w:color w:val="204A87"/>
                  <w:sz w:val="20"/>
                  <w:szCs w:val="20"/>
                  <w:lang w:val="en-US"/>
                  <w:rPrChange w:id="3576"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577"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578"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579" w:author="Borja Gonzalez" w:date="2017-09-28T19:09:00Z">
                    <w:rPr>
                      <w:rFonts w:ascii="Monaco" w:hAnsi="Monaco" w:cs="Monaco"/>
                      <w:sz w:val="32"/>
                      <w:szCs w:val="32"/>
                      <w:lang w:val="en-US"/>
                    </w:rPr>
                  </w:rPrChange>
                </w:rPr>
                <w:t>';</w:t>
              </w:r>
            </w:ins>
          </w:p>
          <w:p w14:paraId="5BB91D9B" w14:textId="77777777" w:rsidR="00A47B4C" w:rsidRPr="00A47B4C" w:rsidRDefault="00A47B4C" w:rsidP="00A47B4C">
            <w:pPr>
              <w:keepNext/>
              <w:keepLines/>
              <w:widowControl w:val="0"/>
              <w:autoSpaceDE w:val="0"/>
              <w:autoSpaceDN w:val="0"/>
              <w:adjustRightInd w:val="0"/>
              <w:spacing w:before="200"/>
              <w:outlineLvl w:val="4"/>
              <w:rPr>
                <w:ins w:id="3580" w:author="Borja Gonzalez" w:date="2017-09-28T19:09:00Z"/>
                <w:rFonts w:ascii="Monaco" w:hAnsi="Monaco" w:cs="Monaco"/>
                <w:sz w:val="20"/>
                <w:szCs w:val="20"/>
                <w:lang w:val="en-US"/>
                <w:rPrChange w:id="3581" w:author="Borja Gonzalez" w:date="2017-09-28T19:09:00Z">
                  <w:rPr>
                    <w:ins w:id="3582" w:author="Borja Gonzalez" w:date="2017-09-28T19:09:00Z"/>
                    <w:rFonts w:ascii="Monaco" w:eastAsiaTheme="majorEastAsia" w:hAnsi="Monaco" w:cs="Monaco"/>
                    <w:color w:val="243F60" w:themeColor="accent1" w:themeShade="7F"/>
                    <w:sz w:val="32"/>
                    <w:szCs w:val="32"/>
                    <w:lang w:val="en-US"/>
                  </w:rPr>
                </w:rPrChange>
              </w:rPr>
            </w:pPr>
            <w:ins w:id="3583" w:author="Borja Gonzalez" w:date="2017-09-28T19:09:00Z">
              <w:r w:rsidRPr="00A47B4C">
                <w:rPr>
                  <w:rFonts w:ascii="Monaco" w:hAnsi="Monaco" w:cs="Monaco"/>
                  <w:sz w:val="20"/>
                  <w:szCs w:val="20"/>
                  <w:lang w:val="en-US"/>
                  <w:rPrChange w:id="358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8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8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587"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58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58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9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591"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59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9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9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59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9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597" w:author="Borja Gonzalez" w:date="2017-09-28T19:09:00Z">
                    <w:rPr>
                      <w:rFonts w:ascii="Monaco" w:hAnsi="Monaco" w:cs="Monaco"/>
                      <w:color w:val="4E9A06"/>
                      <w:sz w:val="32"/>
                      <w:szCs w:val="32"/>
                      <w:lang w:val="en-US"/>
                    </w:rPr>
                  </w:rPrChange>
                </w:rPr>
                <w:t>"Evolucion(2)"</w:t>
              </w:r>
              <w:r w:rsidRPr="00A47B4C">
                <w:rPr>
                  <w:rFonts w:ascii="Monaco" w:hAnsi="Monaco" w:cs="Monaco"/>
                  <w:b/>
                  <w:bCs/>
                  <w:color w:val="204A87"/>
                  <w:sz w:val="20"/>
                  <w:szCs w:val="20"/>
                  <w:lang w:val="en-US"/>
                  <w:rPrChange w:id="3598"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599"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600"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601" w:author="Borja Gonzalez" w:date="2017-09-28T19:09:00Z">
                    <w:rPr>
                      <w:rFonts w:ascii="Monaco" w:hAnsi="Monaco" w:cs="Monaco"/>
                      <w:sz w:val="32"/>
                      <w:szCs w:val="32"/>
                      <w:lang w:val="en-US"/>
                    </w:rPr>
                  </w:rPrChange>
                </w:rPr>
                <w:t>';</w:t>
              </w:r>
            </w:ins>
          </w:p>
          <w:p w14:paraId="67B1BC8A" w14:textId="77777777" w:rsidR="00A47B4C" w:rsidRPr="00A47B4C" w:rsidRDefault="00A47B4C" w:rsidP="00A47B4C">
            <w:pPr>
              <w:keepNext/>
              <w:keepLines/>
              <w:widowControl w:val="0"/>
              <w:autoSpaceDE w:val="0"/>
              <w:autoSpaceDN w:val="0"/>
              <w:adjustRightInd w:val="0"/>
              <w:spacing w:before="200"/>
              <w:outlineLvl w:val="4"/>
              <w:rPr>
                <w:ins w:id="3602" w:author="Borja Gonzalez" w:date="2017-09-28T19:09:00Z"/>
                <w:rFonts w:ascii="Monaco" w:hAnsi="Monaco" w:cs="Monaco"/>
                <w:sz w:val="20"/>
                <w:szCs w:val="20"/>
                <w:lang w:val="en-US"/>
                <w:rPrChange w:id="3603" w:author="Borja Gonzalez" w:date="2017-09-28T19:09:00Z">
                  <w:rPr>
                    <w:ins w:id="3604" w:author="Borja Gonzalez" w:date="2017-09-28T19:09:00Z"/>
                    <w:rFonts w:ascii="Monaco" w:eastAsiaTheme="majorEastAsia" w:hAnsi="Monaco" w:cs="Monaco"/>
                    <w:color w:val="243F60" w:themeColor="accent1" w:themeShade="7F"/>
                    <w:sz w:val="32"/>
                    <w:szCs w:val="32"/>
                    <w:lang w:val="en-US"/>
                  </w:rPr>
                </w:rPrChange>
              </w:rPr>
            </w:pPr>
            <w:ins w:id="3605" w:author="Borja Gonzalez" w:date="2017-09-28T19:09:00Z">
              <w:r w:rsidRPr="00A47B4C">
                <w:rPr>
                  <w:rFonts w:ascii="Monaco" w:hAnsi="Monaco" w:cs="Monaco"/>
                  <w:sz w:val="20"/>
                  <w:szCs w:val="20"/>
                  <w:lang w:val="en-US"/>
                  <w:rPrChange w:id="360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60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60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609"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610"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61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612"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613"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61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615"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616"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61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618"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619" w:author="Borja Gonzalez" w:date="2017-09-28T19:09:00Z">
                    <w:rPr>
                      <w:rFonts w:ascii="Monaco" w:hAnsi="Monaco" w:cs="Monaco"/>
                      <w:color w:val="4E9A06"/>
                      <w:sz w:val="32"/>
                      <w:szCs w:val="32"/>
                      <w:lang w:val="en-US"/>
                    </w:rPr>
                  </w:rPrChange>
                </w:rPr>
                <w:t>"Evolucion(3)"</w:t>
              </w:r>
              <w:r w:rsidRPr="00A47B4C">
                <w:rPr>
                  <w:rFonts w:ascii="Monaco" w:hAnsi="Monaco" w:cs="Monaco"/>
                  <w:b/>
                  <w:bCs/>
                  <w:color w:val="204A87"/>
                  <w:sz w:val="20"/>
                  <w:szCs w:val="20"/>
                  <w:lang w:val="en-US"/>
                  <w:rPrChange w:id="3620"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621"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622"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623" w:author="Borja Gonzalez" w:date="2017-09-28T19:09:00Z">
                    <w:rPr>
                      <w:rFonts w:ascii="Monaco" w:hAnsi="Monaco" w:cs="Monaco"/>
                      <w:sz w:val="32"/>
                      <w:szCs w:val="32"/>
                      <w:lang w:val="en-US"/>
                    </w:rPr>
                  </w:rPrChange>
                </w:rPr>
                <w:t>';</w:t>
              </w:r>
            </w:ins>
          </w:p>
          <w:p w14:paraId="289AF64A" w14:textId="77777777" w:rsidR="00A47B4C" w:rsidRPr="00A47B4C" w:rsidRDefault="00A47B4C" w:rsidP="00A47B4C">
            <w:pPr>
              <w:keepNext/>
              <w:keepLines/>
              <w:widowControl w:val="0"/>
              <w:autoSpaceDE w:val="0"/>
              <w:autoSpaceDN w:val="0"/>
              <w:adjustRightInd w:val="0"/>
              <w:spacing w:before="200"/>
              <w:outlineLvl w:val="4"/>
              <w:rPr>
                <w:ins w:id="3624" w:author="Borja Gonzalez" w:date="2017-09-28T19:09:00Z"/>
                <w:rFonts w:ascii="Monaco" w:hAnsi="Monaco" w:cs="Monaco"/>
                <w:sz w:val="20"/>
                <w:szCs w:val="20"/>
                <w:lang w:val="en-US"/>
                <w:rPrChange w:id="3625" w:author="Borja Gonzalez" w:date="2017-09-28T19:09:00Z">
                  <w:rPr>
                    <w:ins w:id="3626" w:author="Borja Gonzalez" w:date="2017-09-28T19:09:00Z"/>
                    <w:rFonts w:ascii="Monaco" w:eastAsiaTheme="majorEastAsia" w:hAnsi="Monaco" w:cs="Monaco"/>
                    <w:color w:val="243F60" w:themeColor="accent1" w:themeShade="7F"/>
                    <w:sz w:val="32"/>
                    <w:szCs w:val="32"/>
                    <w:lang w:val="en-US"/>
                  </w:rPr>
                </w:rPrChange>
              </w:rPr>
            </w:pPr>
            <w:ins w:id="3627" w:author="Borja Gonzalez" w:date="2017-09-28T19:09:00Z">
              <w:r w:rsidRPr="00A47B4C">
                <w:rPr>
                  <w:rFonts w:ascii="Monaco" w:hAnsi="Monaco" w:cs="Monaco"/>
                  <w:sz w:val="20"/>
                  <w:szCs w:val="20"/>
                  <w:lang w:val="en-US"/>
                  <w:rPrChange w:id="3628" w:author="Borja Gonzalez" w:date="2017-09-28T19:09:00Z">
                    <w:rPr>
                      <w:rFonts w:ascii="Monaco" w:hAnsi="Monaco" w:cs="Monaco"/>
                      <w:sz w:val="32"/>
                      <w:szCs w:val="32"/>
                      <w:lang w:val="en-US"/>
                    </w:rPr>
                  </w:rPrChange>
                </w:rPr>
                <w:tab/>
                <w:t>}</w:t>
              </w:r>
            </w:ins>
          </w:p>
          <w:p w14:paraId="5BE74DE5" w14:textId="77777777" w:rsidR="00A47B4C" w:rsidRDefault="00A47B4C" w:rsidP="00A47B4C">
            <w:pPr>
              <w:widowControl w:val="0"/>
              <w:autoSpaceDE w:val="0"/>
              <w:autoSpaceDN w:val="0"/>
              <w:adjustRightInd w:val="0"/>
              <w:rPr>
                <w:ins w:id="3629" w:author="Borja Gonzalez" w:date="2017-09-28T19:09:00Z"/>
                <w:rFonts w:ascii="Monaco" w:hAnsi="Monaco" w:cs="Monaco"/>
                <w:sz w:val="32"/>
                <w:szCs w:val="32"/>
                <w:lang w:val="en-US"/>
              </w:rPr>
            </w:pPr>
            <w:ins w:id="3630" w:author="Borja Gonzalez" w:date="2017-09-28T19:09:00Z">
              <w:r w:rsidRPr="00A47B4C">
                <w:rPr>
                  <w:rFonts w:ascii="Monaco" w:hAnsi="Monaco" w:cs="Monaco"/>
                  <w:sz w:val="20"/>
                  <w:szCs w:val="20"/>
                  <w:lang w:val="en-US"/>
                  <w:rPrChange w:id="3631"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632"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633" w:author="Borja Gonzalez" w:date="2017-09-28T19:10:00Z"/>
        </w:rPr>
      </w:pPr>
      <w:del w:id="3634" w:author="Borja Gonzalez" w:date="2017-09-28T19:10:00Z">
        <w:r w:rsidDel="00A47B4C">
          <w:rPr>
            <w:noProof/>
            <w:lang w:val="en-US"/>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090B2B4D" w14:textId="77777777" w:rsidTr="00A47B4C">
        <w:trPr>
          <w:ins w:id="3635" w:author="Borja Gonzalez" w:date="2017-09-28T19:10:00Z"/>
        </w:trPr>
        <w:tc>
          <w:tcPr>
            <w:tcW w:w="8856" w:type="dxa"/>
          </w:tcPr>
          <w:p w14:paraId="742F1169" w14:textId="77777777" w:rsidR="00A47B4C" w:rsidRPr="00A47B4C" w:rsidRDefault="00A47B4C" w:rsidP="00A47B4C">
            <w:pPr>
              <w:keepNext/>
              <w:keepLines/>
              <w:widowControl w:val="0"/>
              <w:autoSpaceDE w:val="0"/>
              <w:autoSpaceDN w:val="0"/>
              <w:adjustRightInd w:val="0"/>
              <w:spacing w:before="200"/>
              <w:outlineLvl w:val="4"/>
              <w:rPr>
                <w:ins w:id="3636" w:author="Borja Gonzalez" w:date="2017-09-28T19:10:00Z"/>
                <w:rFonts w:ascii="Monaco" w:hAnsi="Monaco" w:cs="Monaco"/>
                <w:sz w:val="20"/>
                <w:szCs w:val="20"/>
                <w:lang w:val="en-US"/>
                <w:rPrChange w:id="3637" w:author="Borja Gonzalez" w:date="2017-09-28T19:10:00Z">
                  <w:rPr>
                    <w:ins w:id="3638" w:author="Borja Gonzalez" w:date="2017-09-28T19:10:00Z"/>
                    <w:rFonts w:ascii="Monaco" w:eastAsiaTheme="majorEastAsia" w:hAnsi="Monaco" w:cs="Monaco"/>
                    <w:color w:val="243F60" w:themeColor="accent1" w:themeShade="7F"/>
                    <w:sz w:val="32"/>
                    <w:szCs w:val="32"/>
                    <w:lang w:val="en-US"/>
                  </w:rPr>
                </w:rPrChange>
              </w:rPr>
            </w:pPr>
            <w:ins w:id="3639" w:author="Borja Gonzalez" w:date="2017-09-28T19:10:00Z">
              <w:r w:rsidRPr="00A47B4C">
                <w:rPr>
                  <w:rFonts w:ascii="Monaco" w:hAnsi="Monaco" w:cs="Monaco"/>
                  <w:b/>
                  <w:bCs/>
                  <w:color w:val="204A87"/>
                  <w:sz w:val="20"/>
                  <w:szCs w:val="20"/>
                  <w:lang w:val="en-US"/>
                  <w:rPrChange w:id="3640" w:author="Borja Gonzalez" w:date="2017-09-28T19:10:00Z">
                    <w:rPr>
                      <w:rFonts w:ascii="Monaco" w:hAnsi="Monaco" w:cs="Monaco"/>
                      <w:b/>
                      <w:bCs/>
                      <w:color w:val="204A87"/>
                      <w:sz w:val="32"/>
                      <w:szCs w:val="32"/>
                      <w:lang w:val="en-US"/>
                    </w:rPr>
                  </w:rPrChange>
                </w:rPr>
                <w:lastRenderedPageBreak/>
                <w:t>function</w:t>
              </w:r>
              <w:r w:rsidRPr="00A47B4C">
                <w:rPr>
                  <w:rFonts w:ascii="Monaco" w:hAnsi="Monaco" w:cs="Monaco"/>
                  <w:sz w:val="20"/>
                  <w:szCs w:val="20"/>
                  <w:lang w:val="en-US"/>
                  <w:rPrChange w:id="364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42" w:author="Borja Gonzalez" w:date="2017-09-28T19:10:00Z">
                    <w:rPr>
                      <w:rFonts w:ascii="Monaco" w:hAnsi="Monaco" w:cs="Monaco"/>
                      <w:color w:val="000000"/>
                      <w:sz w:val="32"/>
                      <w:szCs w:val="32"/>
                      <w:lang w:val="en-US"/>
                    </w:rPr>
                  </w:rPrChange>
                </w:rPr>
                <w:t>get_datos_node</w:t>
              </w:r>
              <w:r w:rsidRPr="00A47B4C">
                <w:rPr>
                  <w:rFonts w:ascii="Monaco" w:hAnsi="Monaco" w:cs="Monaco"/>
                  <w:b/>
                  <w:bCs/>
                  <w:color w:val="000000"/>
                  <w:sz w:val="20"/>
                  <w:szCs w:val="20"/>
                  <w:lang w:val="en-US"/>
                  <w:rPrChange w:id="364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44"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64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64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47"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648"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rsidP="00A47B4C">
            <w:pPr>
              <w:keepNext/>
              <w:keepLines/>
              <w:widowControl w:val="0"/>
              <w:autoSpaceDE w:val="0"/>
              <w:autoSpaceDN w:val="0"/>
              <w:adjustRightInd w:val="0"/>
              <w:spacing w:before="200"/>
              <w:outlineLvl w:val="4"/>
              <w:rPr>
                <w:ins w:id="3649" w:author="Borja Gonzalez" w:date="2017-09-28T19:10:00Z"/>
                <w:rFonts w:ascii="Monaco" w:hAnsi="Monaco" w:cs="Monaco"/>
                <w:sz w:val="20"/>
                <w:szCs w:val="20"/>
                <w:lang w:val="en-US"/>
                <w:rPrChange w:id="3650" w:author="Borja Gonzalez" w:date="2017-09-28T19:10:00Z">
                  <w:rPr>
                    <w:ins w:id="3651" w:author="Borja Gonzalez" w:date="2017-09-28T19:10:00Z"/>
                    <w:rFonts w:ascii="Monaco" w:eastAsiaTheme="majorEastAsia" w:hAnsi="Monaco" w:cs="Monaco"/>
                    <w:color w:val="243F60" w:themeColor="accent1" w:themeShade="7F"/>
                    <w:sz w:val="32"/>
                    <w:szCs w:val="32"/>
                    <w:lang w:val="en-US"/>
                  </w:rPr>
                </w:rPrChange>
              </w:rPr>
            </w:pPr>
            <w:ins w:id="3652" w:author="Borja Gonzalez" w:date="2017-09-28T19:10:00Z">
              <w:r w:rsidRPr="00A47B4C">
                <w:rPr>
                  <w:rFonts w:ascii="Monaco" w:hAnsi="Monaco" w:cs="Monaco"/>
                  <w:sz w:val="20"/>
                  <w:szCs w:val="20"/>
                  <w:lang w:val="en-US"/>
                  <w:rPrChange w:id="3653"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54"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65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56" w:author="Borja Gonzalez" w:date="2017-09-28T19:10:00Z">
                    <w:rPr>
                      <w:rFonts w:ascii="Monaco" w:hAnsi="Monaco" w:cs="Monaco"/>
                      <w:color w:val="000000"/>
                      <w:sz w:val="32"/>
                      <w:szCs w:val="32"/>
                      <w:lang w:val="en-US"/>
                    </w:rPr>
                  </w:rPrChange>
                </w:rPr>
                <w:t>socket</w:t>
              </w:r>
              <w:r w:rsidRPr="00A47B4C">
                <w:rPr>
                  <w:rFonts w:ascii="Monaco" w:hAnsi="Monaco" w:cs="Monaco"/>
                  <w:sz w:val="20"/>
                  <w:szCs w:val="20"/>
                  <w:lang w:val="en-US"/>
                  <w:rPrChange w:id="3657"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58"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65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60" w:author="Borja Gonzalez" w:date="2017-09-28T19:10: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366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62" w:author="Borja Gonzalez" w:date="2017-09-28T19:10: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3663"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64" w:author="Borja Gonzalez" w:date="2017-09-28T19:10: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366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666"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rsidP="00A47B4C">
            <w:pPr>
              <w:widowControl w:val="0"/>
              <w:autoSpaceDE w:val="0"/>
              <w:autoSpaceDN w:val="0"/>
              <w:adjustRightInd w:val="0"/>
              <w:rPr>
                <w:ins w:id="3667" w:author="Borja Gonzalez" w:date="2017-09-28T19:10:00Z"/>
                <w:rFonts w:ascii="Monaco" w:hAnsi="Monaco" w:cs="Monaco"/>
                <w:sz w:val="20"/>
                <w:szCs w:val="20"/>
                <w:lang w:val="en-US"/>
                <w:rPrChange w:id="3668" w:author="Borja Gonzalez" w:date="2017-09-28T19:10:00Z">
                  <w:rPr>
                    <w:ins w:id="3669" w:author="Borja Gonzalez" w:date="2017-09-28T19:10:00Z"/>
                    <w:rFonts w:ascii="Monaco" w:hAnsi="Monaco" w:cs="Monaco"/>
                    <w:sz w:val="32"/>
                    <w:szCs w:val="32"/>
                    <w:lang w:val="en-US"/>
                  </w:rPr>
                </w:rPrChange>
              </w:rPr>
            </w:pPr>
          </w:p>
          <w:p w14:paraId="19E11928" w14:textId="77777777" w:rsidR="00A47B4C" w:rsidRPr="00A47B4C" w:rsidRDefault="00A47B4C" w:rsidP="00A47B4C">
            <w:pPr>
              <w:keepNext/>
              <w:keepLines/>
              <w:widowControl w:val="0"/>
              <w:autoSpaceDE w:val="0"/>
              <w:autoSpaceDN w:val="0"/>
              <w:adjustRightInd w:val="0"/>
              <w:spacing w:before="200"/>
              <w:outlineLvl w:val="4"/>
              <w:rPr>
                <w:ins w:id="3670" w:author="Borja Gonzalez" w:date="2017-09-28T19:10:00Z"/>
                <w:rFonts w:ascii="Monaco" w:hAnsi="Monaco" w:cs="Monaco"/>
                <w:sz w:val="20"/>
                <w:szCs w:val="20"/>
                <w:lang w:val="en-US"/>
                <w:rPrChange w:id="3671" w:author="Borja Gonzalez" w:date="2017-09-28T19:10:00Z">
                  <w:rPr>
                    <w:ins w:id="3672" w:author="Borja Gonzalez" w:date="2017-09-28T19:10:00Z"/>
                    <w:rFonts w:ascii="Monaco" w:eastAsiaTheme="majorEastAsia" w:hAnsi="Monaco" w:cs="Monaco"/>
                    <w:color w:val="243F60" w:themeColor="accent1" w:themeShade="7F"/>
                    <w:sz w:val="32"/>
                    <w:szCs w:val="32"/>
                    <w:lang w:val="en-US"/>
                  </w:rPr>
                </w:rPrChange>
              </w:rPr>
            </w:pPr>
            <w:ins w:id="3673" w:author="Borja Gonzalez" w:date="2017-09-28T19:10:00Z">
              <w:r w:rsidRPr="00A47B4C">
                <w:rPr>
                  <w:rFonts w:ascii="Monaco" w:hAnsi="Monaco" w:cs="Monaco"/>
                  <w:sz w:val="20"/>
                  <w:szCs w:val="20"/>
                  <w:lang w:val="en-US"/>
                  <w:rPrChange w:id="367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75"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67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77"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678"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79" w:author="Borja Gonzalez" w:date="2017-09-28T19:10: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3680" w:author="Borja Gonzalez" w:date="2017-09-28T19:10: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3681" w:author="Borja Gonzalez" w:date="2017-09-28T19:10: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68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83"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684"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685"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rsidP="00A47B4C">
            <w:pPr>
              <w:keepNext/>
              <w:keepLines/>
              <w:widowControl w:val="0"/>
              <w:autoSpaceDE w:val="0"/>
              <w:autoSpaceDN w:val="0"/>
              <w:adjustRightInd w:val="0"/>
              <w:spacing w:before="200"/>
              <w:outlineLvl w:val="4"/>
              <w:rPr>
                <w:ins w:id="3686" w:author="Borja Gonzalez" w:date="2017-09-28T19:10:00Z"/>
                <w:rFonts w:ascii="Monaco" w:hAnsi="Monaco" w:cs="Monaco"/>
                <w:sz w:val="20"/>
                <w:szCs w:val="20"/>
                <w:lang w:val="es-ES"/>
                <w:rPrChange w:id="3687" w:author="Rodrigo García" w:date="2017-09-29T10:06:00Z">
                  <w:rPr>
                    <w:ins w:id="3688" w:author="Borja Gonzalez" w:date="2017-09-28T19:10:00Z"/>
                    <w:rFonts w:ascii="Monaco" w:eastAsiaTheme="majorEastAsia" w:hAnsi="Monaco" w:cs="Monaco"/>
                    <w:color w:val="243F60" w:themeColor="accent1" w:themeShade="7F"/>
                    <w:sz w:val="32"/>
                    <w:szCs w:val="32"/>
                    <w:lang w:val="en-US"/>
                  </w:rPr>
                </w:rPrChange>
              </w:rPr>
            </w:pPr>
            <w:ins w:id="3689" w:author="Borja Gonzalez" w:date="2017-09-28T19:10:00Z">
              <w:r w:rsidRPr="00A47B4C">
                <w:rPr>
                  <w:rFonts w:ascii="Monaco" w:hAnsi="Monaco" w:cs="Monaco"/>
                  <w:sz w:val="20"/>
                  <w:szCs w:val="20"/>
                  <w:lang w:val="en-US"/>
                  <w:rPrChange w:id="3690" w:author="Borja Gonzalez" w:date="2017-09-28T19: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691"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69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693"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694"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695" w:author="Rodrigo García" w:date="2017-09-29T10:06: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3696"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rsidP="00A47B4C">
            <w:pPr>
              <w:keepNext/>
              <w:keepLines/>
              <w:widowControl w:val="0"/>
              <w:autoSpaceDE w:val="0"/>
              <w:autoSpaceDN w:val="0"/>
              <w:adjustRightInd w:val="0"/>
              <w:spacing w:before="200"/>
              <w:outlineLvl w:val="4"/>
              <w:rPr>
                <w:ins w:id="3697" w:author="Borja Gonzalez" w:date="2017-09-28T19:10:00Z"/>
                <w:rFonts w:ascii="Monaco" w:hAnsi="Monaco" w:cs="Monaco"/>
                <w:sz w:val="20"/>
                <w:szCs w:val="20"/>
                <w:lang w:val="en-US"/>
                <w:rPrChange w:id="3698" w:author="Borja Gonzalez" w:date="2017-09-28T19:10:00Z">
                  <w:rPr>
                    <w:ins w:id="3699" w:author="Borja Gonzalez" w:date="2017-09-28T19:10:00Z"/>
                    <w:rFonts w:ascii="Monaco" w:eastAsiaTheme="majorEastAsia" w:hAnsi="Monaco" w:cs="Monaco"/>
                    <w:color w:val="243F60" w:themeColor="accent1" w:themeShade="7F"/>
                    <w:sz w:val="32"/>
                    <w:szCs w:val="32"/>
                    <w:lang w:val="en-US"/>
                  </w:rPr>
                </w:rPrChange>
              </w:rPr>
            </w:pPr>
            <w:ins w:id="3700" w:author="Borja Gonzalez" w:date="2017-09-28T19:10:00Z">
              <w:r w:rsidRPr="0079203F">
                <w:rPr>
                  <w:rFonts w:ascii="Monaco" w:hAnsi="Monaco" w:cs="Monaco"/>
                  <w:sz w:val="20"/>
                  <w:szCs w:val="20"/>
                  <w:lang w:val="es-ES"/>
                  <w:rPrChange w:id="3701"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02" w:author="Borja Gonzalez" w:date="2017-09-28T19:10:00Z">
                    <w:rPr>
                      <w:rFonts w:ascii="Monaco" w:hAnsi="Monaco" w:cs="Monaco"/>
                      <w:color w:val="000000"/>
                      <w:sz w:val="32"/>
                      <w:szCs w:val="32"/>
                      <w:lang w:val="en-US"/>
                    </w:rPr>
                  </w:rPrChange>
                </w:rPr>
                <w:t>message</w:t>
              </w:r>
              <w:r w:rsidRPr="00A47B4C">
                <w:rPr>
                  <w:rFonts w:ascii="Monaco" w:hAnsi="Monaco" w:cs="Monaco"/>
                  <w:sz w:val="20"/>
                  <w:szCs w:val="20"/>
                  <w:lang w:val="en-US"/>
                  <w:rPrChange w:id="3703"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04"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70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06"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70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08" w:author="Borja Gonzalez" w:date="2017-09-28T19:10: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70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10"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711"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rsidP="00A47B4C">
            <w:pPr>
              <w:keepNext/>
              <w:keepLines/>
              <w:widowControl w:val="0"/>
              <w:autoSpaceDE w:val="0"/>
              <w:autoSpaceDN w:val="0"/>
              <w:adjustRightInd w:val="0"/>
              <w:spacing w:before="200"/>
              <w:outlineLvl w:val="4"/>
              <w:rPr>
                <w:ins w:id="3712" w:author="Borja Gonzalez" w:date="2017-09-28T19:10:00Z"/>
                <w:rFonts w:ascii="Monaco" w:hAnsi="Monaco" w:cs="Monaco"/>
                <w:sz w:val="20"/>
                <w:szCs w:val="20"/>
                <w:lang w:val="en-US"/>
                <w:rPrChange w:id="3713" w:author="Borja Gonzalez" w:date="2017-09-28T19:10:00Z">
                  <w:rPr>
                    <w:ins w:id="3714" w:author="Borja Gonzalez" w:date="2017-09-28T19:10:00Z"/>
                    <w:rFonts w:ascii="Monaco" w:eastAsiaTheme="majorEastAsia" w:hAnsi="Monaco" w:cs="Monaco"/>
                    <w:color w:val="243F60" w:themeColor="accent1" w:themeShade="7F"/>
                    <w:sz w:val="32"/>
                    <w:szCs w:val="32"/>
                    <w:lang w:val="en-US"/>
                  </w:rPr>
                </w:rPrChange>
              </w:rPr>
            </w:pPr>
            <w:ins w:id="3715" w:author="Borja Gonzalez" w:date="2017-09-28T19:10:00Z">
              <w:r w:rsidRPr="00A47B4C">
                <w:rPr>
                  <w:rFonts w:ascii="Monaco" w:hAnsi="Monaco" w:cs="Monaco"/>
                  <w:sz w:val="20"/>
                  <w:szCs w:val="20"/>
                  <w:lang w:val="en-US"/>
                  <w:rPrChange w:id="371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17"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718"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19"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72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21"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722"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723"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rsidP="00A47B4C">
            <w:pPr>
              <w:keepNext/>
              <w:keepLines/>
              <w:widowControl w:val="0"/>
              <w:autoSpaceDE w:val="0"/>
              <w:autoSpaceDN w:val="0"/>
              <w:adjustRightInd w:val="0"/>
              <w:spacing w:before="200"/>
              <w:outlineLvl w:val="4"/>
              <w:rPr>
                <w:ins w:id="3724" w:author="Borja Gonzalez" w:date="2017-09-28T19:10:00Z"/>
                <w:rFonts w:ascii="Monaco" w:hAnsi="Monaco" w:cs="Monaco"/>
                <w:sz w:val="20"/>
                <w:szCs w:val="20"/>
                <w:lang w:val="es-ES"/>
                <w:rPrChange w:id="3725" w:author="Rodrigo García" w:date="2017-09-29T10:06:00Z">
                  <w:rPr>
                    <w:ins w:id="3726" w:author="Borja Gonzalez" w:date="2017-09-28T19:10:00Z"/>
                    <w:rFonts w:ascii="Monaco" w:eastAsiaTheme="majorEastAsia" w:hAnsi="Monaco" w:cs="Monaco"/>
                    <w:color w:val="243F60" w:themeColor="accent1" w:themeShade="7F"/>
                    <w:sz w:val="32"/>
                    <w:szCs w:val="32"/>
                    <w:lang w:val="en-US"/>
                  </w:rPr>
                </w:rPrChange>
              </w:rPr>
            </w:pPr>
            <w:ins w:id="3727" w:author="Borja Gonzalez" w:date="2017-09-28T19:10:00Z">
              <w:r w:rsidRPr="00A47B4C">
                <w:rPr>
                  <w:rFonts w:ascii="Monaco" w:hAnsi="Monaco" w:cs="Monaco"/>
                  <w:sz w:val="20"/>
                  <w:szCs w:val="20"/>
                  <w:lang w:val="en-US"/>
                  <w:rPrChange w:id="3728" w:author="Borja Gonzalez" w:date="2017-09-28T19:1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729"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rsidP="00A47B4C">
            <w:pPr>
              <w:widowControl w:val="0"/>
              <w:autoSpaceDE w:val="0"/>
              <w:autoSpaceDN w:val="0"/>
              <w:adjustRightInd w:val="0"/>
              <w:rPr>
                <w:ins w:id="3730" w:author="Borja Gonzalez" w:date="2017-09-28T19:10:00Z"/>
                <w:rFonts w:ascii="Monaco" w:hAnsi="Monaco" w:cs="Monaco"/>
                <w:sz w:val="20"/>
                <w:szCs w:val="20"/>
                <w:lang w:val="es-ES"/>
                <w:rPrChange w:id="3731" w:author="Rodrigo García" w:date="2017-09-29T10:06:00Z">
                  <w:rPr>
                    <w:ins w:id="3732" w:author="Borja Gonzalez" w:date="2017-09-28T19:10:00Z"/>
                    <w:rFonts w:ascii="Monaco" w:hAnsi="Monaco" w:cs="Monaco"/>
                    <w:sz w:val="32"/>
                    <w:szCs w:val="32"/>
                    <w:lang w:val="en-US"/>
                  </w:rPr>
                </w:rPrChange>
              </w:rPr>
            </w:pPr>
          </w:p>
          <w:p w14:paraId="0F2374D6" w14:textId="77777777" w:rsidR="00A47B4C" w:rsidRPr="0079203F" w:rsidRDefault="00A47B4C" w:rsidP="00A47B4C">
            <w:pPr>
              <w:keepNext/>
              <w:keepLines/>
              <w:widowControl w:val="0"/>
              <w:autoSpaceDE w:val="0"/>
              <w:autoSpaceDN w:val="0"/>
              <w:adjustRightInd w:val="0"/>
              <w:spacing w:before="200"/>
              <w:outlineLvl w:val="4"/>
              <w:rPr>
                <w:ins w:id="3733" w:author="Borja Gonzalez" w:date="2017-09-28T19:10:00Z"/>
                <w:rFonts w:ascii="Monaco" w:hAnsi="Monaco" w:cs="Monaco"/>
                <w:sz w:val="20"/>
                <w:szCs w:val="20"/>
                <w:lang w:val="es-ES"/>
                <w:rPrChange w:id="3734" w:author="Rodrigo García" w:date="2017-09-29T10:06:00Z">
                  <w:rPr>
                    <w:ins w:id="3735" w:author="Borja Gonzalez" w:date="2017-09-28T19:10:00Z"/>
                    <w:rFonts w:ascii="Monaco" w:eastAsiaTheme="majorEastAsia" w:hAnsi="Monaco" w:cs="Monaco"/>
                    <w:color w:val="243F60" w:themeColor="accent1" w:themeShade="7F"/>
                    <w:sz w:val="32"/>
                    <w:szCs w:val="32"/>
                    <w:lang w:val="en-US"/>
                  </w:rPr>
                </w:rPrChange>
              </w:rPr>
            </w:pPr>
            <w:ins w:id="3736" w:author="Borja Gonzalez" w:date="2017-09-28T19:10:00Z">
              <w:r w:rsidRPr="0079203F">
                <w:rPr>
                  <w:rFonts w:ascii="Monaco" w:hAnsi="Monaco" w:cs="Monaco"/>
                  <w:sz w:val="20"/>
                  <w:szCs w:val="20"/>
                  <w:lang w:val="es-ES"/>
                  <w:rPrChange w:id="3737"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3738"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373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40" w:author="Rodrigo García" w:date="2017-09-29T10:06:00Z">
                    <w:rPr>
                      <w:rFonts w:ascii="Monaco" w:hAnsi="Monaco" w:cs="Monaco"/>
                      <w:color w:val="000000"/>
                      <w:sz w:val="32"/>
                      <w:szCs w:val="32"/>
                      <w:lang w:val="en-US"/>
                    </w:rPr>
                  </w:rPrChange>
                </w:rPr>
                <w:t>datos1</w:t>
              </w:r>
              <w:r w:rsidRPr="0079203F">
                <w:rPr>
                  <w:rFonts w:ascii="Monaco" w:hAnsi="Monaco" w:cs="Monaco"/>
                  <w:sz w:val="20"/>
                  <w:szCs w:val="20"/>
                  <w:lang w:val="es-ES"/>
                  <w:rPrChange w:id="3741"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3742"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743"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744"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rsidP="00A47B4C">
            <w:pPr>
              <w:keepNext/>
              <w:keepLines/>
              <w:widowControl w:val="0"/>
              <w:autoSpaceDE w:val="0"/>
              <w:autoSpaceDN w:val="0"/>
              <w:adjustRightInd w:val="0"/>
              <w:spacing w:before="200"/>
              <w:outlineLvl w:val="4"/>
              <w:rPr>
                <w:ins w:id="3745" w:author="Borja Gonzalez" w:date="2017-09-28T19:10:00Z"/>
                <w:rFonts w:ascii="Monaco" w:hAnsi="Monaco" w:cs="Monaco"/>
                <w:sz w:val="20"/>
                <w:szCs w:val="20"/>
                <w:lang w:val="es-ES"/>
                <w:rPrChange w:id="3746" w:author="Rodrigo García" w:date="2017-09-29T10:06:00Z">
                  <w:rPr>
                    <w:ins w:id="3747" w:author="Borja Gonzalez" w:date="2017-09-28T19:10:00Z"/>
                    <w:rFonts w:ascii="Monaco" w:eastAsiaTheme="majorEastAsia" w:hAnsi="Monaco" w:cs="Monaco"/>
                    <w:color w:val="243F60" w:themeColor="accent1" w:themeShade="7F"/>
                    <w:sz w:val="32"/>
                    <w:szCs w:val="32"/>
                    <w:lang w:val="en-US"/>
                  </w:rPr>
                </w:rPrChange>
              </w:rPr>
            </w:pPr>
            <w:ins w:id="3748" w:author="Borja Gonzalez" w:date="2017-09-28T19:10:00Z">
              <w:r w:rsidRPr="0079203F">
                <w:rPr>
                  <w:rFonts w:ascii="Monaco" w:hAnsi="Monaco" w:cs="Monaco"/>
                  <w:sz w:val="20"/>
                  <w:szCs w:val="20"/>
                  <w:lang w:val="es-ES"/>
                  <w:rPrChange w:id="374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50"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3751"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752"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3753" w:author="Rodrigo García" w:date="2017-09-29T10:06:00Z">
                    <w:rPr>
                      <w:rFonts w:ascii="Monaco" w:hAnsi="Monaco" w:cs="Monaco"/>
                      <w:color w:val="4E9A06"/>
                      <w:sz w:val="32"/>
                      <w:szCs w:val="32"/>
                      <w:lang w:val="en-US"/>
                    </w:rPr>
                  </w:rPrChange>
                </w:rPr>
                <w:t>"Datos paciente"</w:t>
              </w:r>
              <w:r w:rsidRPr="0079203F">
                <w:rPr>
                  <w:rFonts w:ascii="Monaco" w:hAnsi="Monaco" w:cs="Monaco"/>
                  <w:b/>
                  <w:bCs/>
                  <w:color w:val="000000"/>
                  <w:sz w:val="20"/>
                  <w:szCs w:val="20"/>
                  <w:lang w:val="es-ES"/>
                  <w:rPrChange w:id="3754"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3755"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rsidP="00A47B4C">
            <w:pPr>
              <w:keepNext/>
              <w:keepLines/>
              <w:widowControl w:val="0"/>
              <w:autoSpaceDE w:val="0"/>
              <w:autoSpaceDN w:val="0"/>
              <w:adjustRightInd w:val="0"/>
              <w:spacing w:before="200"/>
              <w:outlineLvl w:val="4"/>
              <w:rPr>
                <w:ins w:id="3756" w:author="Borja Gonzalez" w:date="2017-09-28T19:10:00Z"/>
                <w:rFonts w:ascii="Monaco" w:hAnsi="Monaco" w:cs="Monaco"/>
                <w:sz w:val="20"/>
                <w:szCs w:val="20"/>
                <w:lang w:val="es-ES"/>
                <w:rPrChange w:id="3757" w:author="Rodrigo García" w:date="2017-09-29T10:06:00Z">
                  <w:rPr>
                    <w:ins w:id="3758" w:author="Borja Gonzalez" w:date="2017-09-28T19:10:00Z"/>
                    <w:rFonts w:ascii="Monaco" w:eastAsiaTheme="majorEastAsia" w:hAnsi="Monaco" w:cs="Monaco"/>
                    <w:color w:val="243F60" w:themeColor="accent1" w:themeShade="7F"/>
                    <w:sz w:val="32"/>
                    <w:szCs w:val="32"/>
                    <w:lang w:val="en-US"/>
                  </w:rPr>
                </w:rPrChange>
              </w:rPr>
            </w:pPr>
            <w:ins w:id="3759" w:author="Borja Gonzalez" w:date="2017-09-28T19:10:00Z">
              <w:r w:rsidRPr="0079203F">
                <w:rPr>
                  <w:rFonts w:ascii="Monaco" w:hAnsi="Monaco" w:cs="Monaco"/>
                  <w:sz w:val="20"/>
                  <w:szCs w:val="20"/>
                  <w:lang w:val="es-ES"/>
                  <w:rPrChange w:id="3760"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61" w:author="Rodrigo García" w:date="2017-09-29T10:06:00Z">
                    <w:rPr>
                      <w:rFonts w:ascii="Monaco" w:hAnsi="Monaco" w:cs="Monaco"/>
                      <w:color w:val="000000"/>
                      <w:sz w:val="32"/>
                      <w:szCs w:val="32"/>
                      <w:lang w:val="en-US"/>
                    </w:rPr>
                  </w:rPrChange>
                </w:rPr>
                <w:t>id</w:t>
              </w:r>
              <w:r w:rsidRPr="0079203F">
                <w:rPr>
                  <w:rFonts w:ascii="Monaco" w:hAnsi="Monaco" w:cs="Monaco"/>
                  <w:b/>
                  <w:bCs/>
                  <w:color w:val="CE5C00"/>
                  <w:sz w:val="20"/>
                  <w:szCs w:val="20"/>
                  <w:lang w:val="es-ES"/>
                  <w:rPrChange w:id="3762"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763"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64" w:author="Rodrigo García" w:date="2017-09-29T10:06:00Z">
                    <w:rPr>
                      <w:rFonts w:ascii="Monaco" w:hAnsi="Monaco" w:cs="Monaco"/>
                      <w:color w:val="000000"/>
                      <w:sz w:val="32"/>
                      <w:szCs w:val="32"/>
                      <w:lang w:val="en-US"/>
                    </w:rPr>
                  </w:rPrChange>
                </w:rPr>
                <w:t>id_p</w:t>
              </w:r>
              <w:r w:rsidRPr="0079203F">
                <w:rPr>
                  <w:rFonts w:ascii="Monaco" w:hAnsi="Monaco" w:cs="Monaco"/>
                  <w:b/>
                  <w:bCs/>
                  <w:color w:val="000000"/>
                  <w:sz w:val="20"/>
                  <w:szCs w:val="20"/>
                  <w:lang w:val="es-ES"/>
                  <w:rPrChange w:id="3765"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3766"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rsidP="00A47B4C">
            <w:pPr>
              <w:keepNext/>
              <w:keepLines/>
              <w:widowControl w:val="0"/>
              <w:autoSpaceDE w:val="0"/>
              <w:autoSpaceDN w:val="0"/>
              <w:adjustRightInd w:val="0"/>
              <w:spacing w:before="200"/>
              <w:outlineLvl w:val="4"/>
              <w:rPr>
                <w:ins w:id="3767" w:author="Borja Gonzalez" w:date="2017-09-28T19:10:00Z"/>
                <w:rFonts w:ascii="Monaco" w:hAnsi="Monaco" w:cs="Monaco"/>
                <w:sz w:val="20"/>
                <w:szCs w:val="20"/>
                <w:lang w:val="es-ES"/>
                <w:rPrChange w:id="3768" w:author="Rodrigo García" w:date="2017-09-29T10:06:00Z">
                  <w:rPr>
                    <w:ins w:id="3769" w:author="Borja Gonzalez" w:date="2017-09-28T19:10:00Z"/>
                    <w:rFonts w:ascii="Monaco" w:eastAsiaTheme="majorEastAsia" w:hAnsi="Monaco" w:cs="Monaco"/>
                    <w:color w:val="243F60" w:themeColor="accent1" w:themeShade="7F"/>
                    <w:sz w:val="32"/>
                    <w:szCs w:val="32"/>
                    <w:lang w:val="en-US"/>
                  </w:rPr>
                </w:rPrChange>
              </w:rPr>
            </w:pPr>
            <w:ins w:id="3770" w:author="Borja Gonzalez" w:date="2017-09-28T19:10:00Z">
              <w:r w:rsidRPr="0079203F">
                <w:rPr>
                  <w:rFonts w:ascii="Monaco" w:hAnsi="Monaco" w:cs="Monaco"/>
                  <w:sz w:val="20"/>
                  <w:szCs w:val="20"/>
                  <w:lang w:val="es-ES"/>
                  <w:rPrChange w:id="377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72" w:author="Rodrigo García" w:date="2017-09-29T10:06: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3773"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3774"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775" w:author="Rodrigo García" w:date="2017-09-29T10:06:00Z">
                    <w:rPr>
                      <w:rFonts w:ascii="Monaco" w:hAnsi="Monaco" w:cs="Monaco"/>
                      <w:color w:val="000000"/>
                      <w:sz w:val="32"/>
                      <w:szCs w:val="32"/>
                      <w:lang w:val="en-US"/>
                    </w:rPr>
                  </w:rPrChange>
                </w:rPr>
                <w:t>nombre</w:t>
              </w:r>
              <w:r w:rsidRPr="0079203F">
                <w:rPr>
                  <w:rFonts w:ascii="Monaco" w:hAnsi="Monaco" w:cs="Monaco"/>
                  <w:sz w:val="20"/>
                  <w:szCs w:val="20"/>
                  <w:lang w:val="es-ES"/>
                  <w:rPrChange w:id="3776" w:author="Rodrigo García" w:date="2017-09-29T10:06:00Z">
                    <w:rPr>
                      <w:rFonts w:ascii="Monaco" w:hAnsi="Monaco" w:cs="Monaco"/>
                      <w:sz w:val="32"/>
                      <w:szCs w:val="32"/>
                      <w:lang w:val="en-US"/>
                    </w:rPr>
                  </w:rPrChange>
                </w:rPr>
                <w:t xml:space="preserve">            </w:t>
              </w:r>
            </w:ins>
          </w:p>
          <w:p w14:paraId="6F0489FD" w14:textId="77777777" w:rsidR="00A47B4C" w:rsidRPr="0079203F" w:rsidRDefault="00A47B4C" w:rsidP="00A47B4C">
            <w:pPr>
              <w:keepNext/>
              <w:keepLines/>
              <w:widowControl w:val="0"/>
              <w:autoSpaceDE w:val="0"/>
              <w:autoSpaceDN w:val="0"/>
              <w:adjustRightInd w:val="0"/>
              <w:spacing w:before="200"/>
              <w:outlineLvl w:val="4"/>
              <w:rPr>
                <w:ins w:id="3777" w:author="Borja Gonzalez" w:date="2017-09-28T19:10:00Z"/>
                <w:rFonts w:ascii="Monaco" w:hAnsi="Monaco" w:cs="Monaco"/>
                <w:sz w:val="20"/>
                <w:szCs w:val="20"/>
                <w:lang w:val="es-ES"/>
                <w:rPrChange w:id="3778" w:author="Rodrigo García" w:date="2017-09-29T10:06:00Z">
                  <w:rPr>
                    <w:ins w:id="3779" w:author="Borja Gonzalez" w:date="2017-09-28T19:10:00Z"/>
                    <w:rFonts w:ascii="Monaco" w:eastAsiaTheme="majorEastAsia" w:hAnsi="Monaco" w:cs="Monaco"/>
                    <w:color w:val="243F60" w:themeColor="accent1" w:themeShade="7F"/>
                    <w:sz w:val="32"/>
                    <w:szCs w:val="32"/>
                    <w:lang w:val="en-US"/>
                  </w:rPr>
                </w:rPrChange>
              </w:rPr>
            </w:pPr>
            <w:ins w:id="3780" w:author="Borja Gonzalez" w:date="2017-09-28T19:10:00Z">
              <w:r w:rsidRPr="0079203F">
                <w:rPr>
                  <w:rFonts w:ascii="Monaco" w:hAnsi="Monaco" w:cs="Monaco"/>
                  <w:sz w:val="20"/>
                  <w:szCs w:val="20"/>
                  <w:lang w:val="es-ES"/>
                  <w:rPrChange w:id="3781"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3782"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rsidP="00A47B4C">
            <w:pPr>
              <w:keepNext/>
              <w:keepLines/>
              <w:widowControl w:val="0"/>
              <w:autoSpaceDE w:val="0"/>
              <w:autoSpaceDN w:val="0"/>
              <w:adjustRightInd w:val="0"/>
              <w:spacing w:before="200"/>
              <w:outlineLvl w:val="4"/>
              <w:rPr>
                <w:ins w:id="3783" w:author="Borja Gonzalez" w:date="2017-09-28T19:10:00Z"/>
                <w:rFonts w:ascii="Monaco" w:hAnsi="Monaco" w:cs="Monaco"/>
                <w:sz w:val="20"/>
                <w:szCs w:val="20"/>
                <w:lang w:val="en-US"/>
                <w:rPrChange w:id="3784" w:author="Borja Gonzalez" w:date="2017-09-28T19:10:00Z">
                  <w:rPr>
                    <w:ins w:id="3785" w:author="Borja Gonzalez" w:date="2017-09-28T19:10:00Z"/>
                    <w:rFonts w:ascii="Monaco" w:eastAsiaTheme="majorEastAsia" w:hAnsi="Monaco" w:cs="Monaco"/>
                    <w:color w:val="243F60" w:themeColor="accent1" w:themeShade="7F"/>
                    <w:sz w:val="32"/>
                    <w:szCs w:val="32"/>
                    <w:lang w:val="en-US"/>
                  </w:rPr>
                </w:rPrChange>
              </w:rPr>
            </w:pPr>
            <w:ins w:id="3786" w:author="Borja Gonzalez" w:date="2017-09-28T19:10:00Z">
              <w:r w:rsidRPr="0079203F">
                <w:rPr>
                  <w:rFonts w:ascii="Monaco" w:hAnsi="Monaco" w:cs="Monaco"/>
                  <w:sz w:val="20"/>
                  <w:szCs w:val="20"/>
                  <w:lang w:val="es-ES"/>
                  <w:rPrChange w:id="3787"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88"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78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0" w:author="Borja Gonzalez" w:date="2017-09-28T19:10: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379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2"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79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4" w:author="Borja Gonzalez" w:date="2017-09-28T19:10: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379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6" w:author="Borja Gonzalez" w:date="2017-09-28T19:10:00Z">
                    <w:rPr>
                      <w:rFonts w:ascii="Monaco" w:hAnsi="Monaco" w:cs="Monaco"/>
                      <w:color w:val="000000"/>
                      <w:sz w:val="32"/>
                      <w:szCs w:val="32"/>
                      <w:lang w:val="en-US"/>
                    </w:rPr>
                  </w:rPrChange>
                </w:rPr>
                <w:t>datos1</w:t>
              </w:r>
              <w:r w:rsidRPr="00A47B4C">
                <w:rPr>
                  <w:rFonts w:ascii="Monaco" w:hAnsi="Monaco" w:cs="Monaco"/>
                  <w:b/>
                  <w:bCs/>
                  <w:color w:val="000000"/>
                  <w:sz w:val="20"/>
                  <w:szCs w:val="20"/>
                  <w:lang w:val="en-US"/>
                  <w:rPrChange w:id="3797"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rsidP="00A47B4C">
            <w:pPr>
              <w:keepNext/>
              <w:keepLines/>
              <w:widowControl w:val="0"/>
              <w:autoSpaceDE w:val="0"/>
              <w:autoSpaceDN w:val="0"/>
              <w:adjustRightInd w:val="0"/>
              <w:spacing w:before="200"/>
              <w:outlineLvl w:val="4"/>
              <w:rPr>
                <w:ins w:id="3798" w:author="Borja Gonzalez" w:date="2017-09-28T19:10:00Z"/>
                <w:rFonts w:ascii="Monaco" w:hAnsi="Monaco" w:cs="Monaco"/>
                <w:sz w:val="20"/>
                <w:szCs w:val="20"/>
                <w:lang w:val="en-US"/>
                <w:rPrChange w:id="3799" w:author="Borja Gonzalez" w:date="2017-09-28T19:10:00Z">
                  <w:rPr>
                    <w:ins w:id="3800" w:author="Borja Gonzalez" w:date="2017-09-28T19:10:00Z"/>
                    <w:rFonts w:ascii="Monaco" w:eastAsiaTheme="majorEastAsia" w:hAnsi="Monaco" w:cs="Monaco"/>
                    <w:color w:val="243F60" w:themeColor="accent1" w:themeShade="7F"/>
                    <w:sz w:val="32"/>
                    <w:szCs w:val="32"/>
                    <w:lang w:val="en-US"/>
                  </w:rPr>
                </w:rPrChange>
              </w:rPr>
            </w:pPr>
            <w:ins w:id="3801" w:author="Borja Gonzalez" w:date="2017-09-28T19:10:00Z">
              <w:r w:rsidRPr="00A47B4C">
                <w:rPr>
                  <w:rFonts w:ascii="Monaco" w:hAnsi="Monaco" w:cs="Monaco"/>
                  <w:sz w:val="20"/>
                  <w:szCs w:val="20"/>
                  <w:lang w:val="en-US"/>
                  <w:rPrChange w:id="380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03"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80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05"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806"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07" w:author="Borja Gonzalez" w:date="2017-09-28T19:10: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808"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809"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810"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811"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1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13"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814"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815"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16"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rsidP="00A47B4C">
            <w:pPr>
              <w:keepNext/>
              <w:keepLines/>
              <w:widowControl w:val="0"/>
              <w:autoSpaceDE w:val="0"/>
              <w:autoSpaceDN w:val="0"/>
              <w:adjustRightInd w:val="0"/>
              <w:spacing w:before="200"/>
              <w:outlineLvl w:val="4"/>
              <w:rPr>
                <w:ins w:id="3817" w:author="Borja Gonzalez" w:date="2017-09-28T19:10:00Z"/>
                <w:rFonts w:ascii="Monaco" w:hAnsi="Monaco" w:cs="Monaco"/>
                <w:sz w:val="20"/>
                <w:szCs w:val="20"/>
                <w:lang w:val="en-US"/>
                <w:rPrChange w:id="3818" w:author="Borja Gonzalez" w:date="2017-09-28T19:10:00Z">
                  <w:rPr>
                    <w:ins w:id="3819" w:author="Borja Gonzalez" w:date="2017-09-28T19:10:00Z"/>
                    <w:rFonts w:ascii="Monaco" w:eastAsiaTheme="majorEastAsia" w:hAnsi="Monaco" w:cs="Monaco"/>
                    <w:color w:val="243F60" w:themeColor="accent1" w:themeShade="7F"/>
                    <w:sz w:val="32"/>
                    <w:szCs w:val="32"/>
                    <w:lang w:val="en-US"/>
                  </w:rPr>
                </w:rPrChange>
              </w:rPr>
            </w:pPr>
            <w:ins w:id="3820" w:author="Borja Gonzalez" w:date="2017-09-28T19:10:00Z">
              <w:r w:rsidRPr="00A47B4C">
                <w:rPr>
                  <w:rFonts w:ascii="Monaco" w:hAnsi="Monaco" w:cs="Monaco"/>
                  <w:sz w:val="20"/>
                  <w:szCs w:val="20"/>
                  <w:lang w:val="en-US"/>
                  <w:rPrChange w:id="382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22"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82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24"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825"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rsidP="00A47B4C">
            <w:pPr>
              <w:keepNext/>
              <w:keepLines/>
              <w:widowControl w:val="0"/>
              <w:autoSpaceDE w:val="0"/>
              <w:autoSpaceDN w:val="0"/>
              <w:adjustRightInd w:val="0"/>
              <w:spacing w:before="200"/>
              <w:outlineLvl w:val="4"/>
              <w:rPr>
                <w:ins w:id="3826" w:author="Borja Gonzalez" w:date="2017-09-28T19:10:00Z"/>
                <w:rFonts w:ascii="Monaco" w:hAnsi="Monaco" w:cs="Monaco"/>
                <w:sz w:val="20"/>
                <w:szCs w:val="20"/>
                <w:lang w:val="en-US"/>
                <w:rPrChange w:id="3827" w:author="Borja Gonzalez" w:date="2017-09-28T19:10:00Z">
                  <w:rPr>
                    <w:ins w:id="3828" w:author="Borja Gonzalez" w:date="2017-09-28T19:10:00Z"/>
                    <w:rFonts w:ascii="Monaco" w:eastAsiaTheme="majorEastAsia" w:hAnsi="Monaco" w:cs="Monaco"/>
                    <w:color w:val="243F60" w:themeColor="accent1" w:themeShade="7F"/>
                    <w:sz w:val="32"/>
                    <w:szCs w:val="32"/>
                    <w:lang w:val="en-US"/>
                  </w:rPr>
                </w:rPrChange>
              </w:rPr>
            </w:pPr>
            <w:ins w:id="3829" w:author="Borja Gonzalez" w:date="2017-09-28T19:10:00Z">
              <w:r w:rsidRPr="00A47B4C">
                <w:rPr>
                  <w:rFonts w:ascii="Monaco" w:hAnsi="Monaco" w:cs="Monaco"/>
                  <w:sz w:val="20"/>
                  <w:szCs w:val="20"/>
                  <w:lang w:val="en-US"/>
                  <w:rPrChange w:id="3830"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31"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rsidP="00A47B4C">
            <w:pPr>
              <w:keepNext/>
              <w:keepLines/>
              <w:widowControl w:val="0"/>
              <w:autoSpaceDE w:val="0"/>
              <w:autoSpaceDN w:val="0"/>
              <w:adjustRightInd w:val="0"/>
              <w:spacing w:before="200"/>
              <w:outlineLvl w:val="4"/>
              <w:rPr>
                <w:ins w:id="3832" w:author="Borja Gonzalez" w:date="2017-09-28T19:10:00Z"/>
                <w:rFonts w:ascii="Monaco" w:hAnsi="Monaco" w:cs="Monaco"/>
                <w:sz w:val="20"/>
                <w:szCs w:val="20"/>
                <w:lang w:val="en-US"/>
                <w:rPrChange w:id="3833" w:author="Borja Gonzalez" w:date="2017-09-28T19:10:00Z">
                  <w:rPr>
                    <w:ins w:id="3834" w:author="Borja Gonzalez" w:date="2017-09-28T19:10:00Z"/>
                    <w:rFonts w:ascii="Monaco" w:eastAsiaTheme="majorEastAsia" w:hAnsi="Monaco" w:cs="Monaco"/>
                    <w:color w:val="243F60" w:themeColor="accent1" w:themeShade="7F"/>
                    <w:sz w:val="32"/>
                    <w:szCs w:val="32"/>
                    <w:lang w:val="en-US"/>
                  </w:rPr>
                </w:rPrChange>
              </w:rPr>
            </w:pPr>
            <w:ins w:id="3835" w:author="Borja Gonzalez" w:date="2017-09-28T19:10:00Z">
              <w:r w:rsidRPr="00A47B4C">
                <w:rPr>
                  <w:rFonts w:ascii="Monaco" w:hAnsi="Monaco" w:cs="Monaco"/>
                  <w:b/>
                  <w:bCs/>
                  <w:color w:val="000000"/>
                  <w:sz w:val="20"/>
                  <w:szCs w:val="20"/>
                  <w:lang w:val="en-US"/>
                  <w:rPrChange w:id="3836"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837"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Heading4"/>
        <w:rPr>
          <w:del w:id="3838" w:author="Borja Gonzalez" w:date="2017-09-28T19:12:00Z"/>
        </w:rPr>
      </w:pPr>
      <w:r>
        <w:t>4.3.4.2.  Funcionalidad en el lado del servidor</w:t>
      </w:r>
    </w:p>
    <w:p w14:paraId="10157BE5" w14:textId="77777777" w:rsidR="00AF4608" w:rsidRDefault="00AF4608">
      <w:pPr>
        <w:pStyle w:val="Heading4"/>
        <w:pPrChange w:id="3839" w:author="Borja Gonzalez" w:date="2017-09-28T19:12:00Z">
          <w:pPr/>
        </w:pPrChange>
      </w:pPr>
    </w:p>
    <w:p w14:paraId="5D4AE69E" w14:textId="44F6401C" w:rsidR="00522970" w:rsidRDefault="006532AB" w:rsidP="00BC4CE1">
      <w:del w:id="3840" w:author="Borja Gonzalez" w:date="2017-09-28T19:11:00Z">
        <w:r w:rsidDel="00A47B4C">
          <w:rPr>
            <w:noProof/>
            <w:lang w:val="en-US"/>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841" w:author="Borja Gonzalez" w:date="2017-09-28T19:11:00Z"/>
        </w:rPr>
      </w:pPr>
      <w:del w:id="3842" w:author="Borja Gonzalez" w:date="2017-09-28T19:11:00Z">
        <w:r w:rsidDel="00A47B4C">
          <w:rPr>
            <w:noProof/>
            <w:lang w:val="en-US"/>
          </w:rPr>
          <w:lastRenderedPageBreak/>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69345FF7" w14:textId="77777777" w:rsidTr="00A47B4C">
        <w:trPr>
          <w:ins w:id="3843" w:author="Borja Gonzalez" w:date="2017-09-28T19:11:00Z"/>
        </w:trPr>
        <w:tc>
          <w:tcPr>
            <w:tcW w:w="8856" w:type="dxa"/>
          </w:tcPr>
          <w:p w14:paraId="2FE8789D" w14:textId="77777777" w:rsidR="00A47B4C" w:rsidRPr="00557475" w:rsidRDefault="00A47B4C" w:rsidP="00A47B4C">
            <w:pPr>
              <w:widowControl w:val="0"/>
              <w:autoSpaceDE w:val="0"/>
              <w:autoSpaceDN w:val="0"/>
              <w:adjustRightInd w:val="0"/>
              <w:rPr>
                <w:ins w:id="3844" w:author="Borja Gonzalez" w:date="2017-09-28T19:12:00Z"/>
                <w:rFonts w:ascii="Monaco" w:hAnsi="Monaco" w:cs="Monaco"/>
                <w:noProof/>
                <w:sz w:val="20"/>
                <w:szCs w:val="20"/>
                <w:lang w:val="en-US"/>
              </w:rPr>
            </w:pPr>
            <w:ins w:id="3845" w:author="Borja Gonzalez" w:date="2017-09-28T19:12: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467DA62" w14:textId="77777777" w:rsidR="00A47B4C" w:rsidRPr="0079203F" w:rsidRDefault="00A47B4C" w:rsidP="00A47B4C">
            <w:pPr>
              <w:widowControl w:val="0"/>
              <w:autoSpaceDE w:val="0"/>
              <w:autoSpaceDN w:val="0"/>
              <w:adjustRightInd w:val="0"/>
              <w:rPr>
                <w:ins w:id="3846" w:author="Borja Gonzalez" w:date="2017-09-28T19:12:00Z"/>
                <w:rFonts w:ascii="Monaco" w:hAnsi="Monaco" w:cs="Monaco"/>
                <w:b/>
                <w:bCs/>
                <w:noProof/>
                <w:color w:val="000000"/>
                <w:sz w:val="20"/>
                <w:szCs w:val="20"/>
                <w:lang w:val="es-ES"/>
                <w:rPrChange w:id="3847" w:author="Rodrigo García" w:date="2017-09-29T10:06:00Z">
                  <w:rPr>
                    <w:ins w:id="3848" w:author="Borja Gonzalez" w:date="2017-09-28T19:12:00Z"/>
                    <w:rFonts w:ascii="Monaco" w:hAnsi="Monaco" w:cs="Monaco"/>
                    <w:b/>
                    <w:bCs/>
                    <w:noProof/>
                    <w:color w:val="000000"/>
                    <w:sz w:val="20"/>
                    <w:szCs w:val="20"/>
                    <w:lang w:val="en-US"/>
                  </w:rPr>
                </w:rPrChange>
              </w:rPr>
            </w:pPr>
            <w:ins w:id="3849" w:author="Borja Gonzalez" w:date="2017-09-28T19:12: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3850" w:author="Rodrigo García" w:date="2017-09-29T10:06: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3851" w:author="Rodrigo García" w:date="2017-09-29T10:06: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3852" w:author="Rodrigo García" w:date="2017-09-29T10:06: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3853" w:author="Rodrigo García" w:date="2017-09-29T10:06: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3854" w:author="Rodrigo García" w:date="2017-09-29T10:06: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3855"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856" w:author="Rodrigo García" w:date="2017-09-29T10:06: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3857"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3858" w:author="Rodrigo García" w:date="2017-09-29T10:06: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3859"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rsidP="00A47B4C">
            <w:pPr>
              <w:widowControl w:val="0"/>
              <w:autoSpaceDE w:val="0"/>
              <w:autoSpaceDN w:val="0"/>
              <w:adjustRightInd w:val="0"/>
              <w:rPr>
                <w:ins w:id="3860" w:author="Borja Gonzalez" w:date="2017-09-28T19:11:00Z"/>
                <w:rFonts w:ascii="Monaco" w:hAnsi="Monaco" w:cs="Monaco"/>
                <w:b/>
                <w:bCs/>
                <w:color w:val="204A87"/>
                <w:sz w:val="20"/>
                <w:szCs w:val="20"/>
                <w:lang w:val="es-ES"/>
                <w:rPrChange w:id="3861" w:author="Rodrigo García" w:date="2017-09-29T10:06:00Z">
                  <w:rPr>
                    <w:ins w:id="3862" w:author="Borja Gonzalez" w:date="2017-09-28T19:11:00Z"/>
                    <w:rFonts w:ascii="Monaco" w:hAnsi="Monaco" w:cs="Monaco"/>
                    <w:b/>
                    <w:bCs/>
                    <w:color w:val="204A87"/>
                    <w:sz w:val="20"/>
                    <w:szCs w:val="20"/>
                    <w:lang w:val="en-US"/>
                  </w:rPr>
                </w:rPrChange>
              </w:rPr>
            </w:pPr>
          </w:p>
          <w:p w14:paraId="306D8315" w14:textId="77777777" w:rsidR="00A47B4C" w:rsidRPr="0079203F" w:rsidRDefault="00A47B4C" w:rsidP="00A47B4C">
            <w:pPr>
              <w:keepNext/>
              <w:keepLines/>
              <w:widowControl w:val="0"/>
              <w:autoSpaceDE w:val="0"/>
              <w:autoSpaceDN w:val="0"/>
              <w:adjustRightInd w:val="0"/>
              <w:spacing w:before="200"/>
              <w:outlineLvl w:val="4"/>
              <w:rPr>
                <w:ins w:id="3863" w:author="Borja Gonzalez" w:date="2017-09-28T19:11:00Z"/>
                <w:rFonts w:ascii="Monaco" w:hAnsi="Monaco" w:cs="Monaco"/>
                <w:sz w:val="20"/>
                <w:szCs w:val="20"/>
                <w:lang w:val="es-ES"/>
                <w:rPrChange w:id="3864" w:author="Rodrigo García" w:date="2017-09-29T10:06:00Z">
                  <w:rPr>
                    <w:ins w:id="3865" w:author="Borja Gonzalez" w:date="2017-09-28T19:11:00Z"/>
                    <w:rFonts w:ascii="Monaco" w:eastAsiaTheme="majorEastAsia" w:hAnsi="Monaco" w:cs="Monaco"/>
                    <w:color w:val="243F60" w:themeColor="accent1" w:themeShade="7F"/>
                    <w:sz w:val="32"/>
                    <w:szCs w:val="32"/>
                    <w:lang w:val="en-US"/>
                  </w:rPr>
                </w:rPrChange>
              </w:rPr>
            </w:pPr>
            <w:ins w:id="3866" w:author="Borja Gonzalez" w:date="2017-09-28T19:11:00Z">
              <w:r w:rsidRPr="0079203F">
                <w:rPr>
                  <w:rFonts w:ascii="Monaco" w:hAnsi="Monaco" w:cs="Monaco"/>
                  <w:b/>
                  <w:bCs/>
                  <w:color w:val="204A87"/>
                  <w:sz w:val="20"/>
                  <w:szCs w:val="20"/>
                  <w:lang w:val="es-ES"/>
                  <w:rPrChange w:id="3867" w:author="Rodrigo García" w:date="2017-09-29T10:06: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3868"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869"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870"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871"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3872"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873" w:author="Rodrigo García" w:date="2017-09-29T10:06:00Z">
                    <w:rPr>
                      <w:rFonts w:ascii="Monaco" w:hAnsi="Monaco" w:cs="Monaco"/>
                      <w:color w:val="4E9A06"/>
                      <w:sz w:val="32"/>
                      <w:szCs w:val="32"/>
                      <w:lang w:val="en-US"/>
                    </w:rPr>
                  </w:rPrChange>
                </w:rPr>
                <w:t>"Datos paciente"</w:t>
              </w:r>
              <w:r w:rsidRPr="0079203F">
                <w:rPr>
                  <w:rFonts w:ascii="Monaco" w:hAnsi="Monaco" w:cs="Monaco"/>
                  <w:b/>
                  <w:bCs/>
                  <w:color w:val="000000"/>
                  <w:sz w:val="20"/>
                  <w:szCs w:val="20"/>
                  <w:lang w:val="es-ES"/>
                  <w:rPrChange w:id="3874"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rsidP="00A47B4C">
            <w:pPr>
              <w:keepNext/>
              <w:keepLines/>
              <w:widowControl w:val="0"/>
              <w:autoSpaceDE w:val="0"/>
              <w:autoSpaceDN w:val="0"/>
              <w:adjustRightInd w:val="0"/>
              <w:spacing w:before="200"/>
              <w:outlineLvl w:val="4"/>
              <w:rPr>
                <w:ins w:id="3875" w:author="Borja Gonzalez" w:date="2017-09-28T19:11:00Z"/>
                <w:rFonts w:ascii="Monaco" w:hAnsi="Monaco" w:cs="Monaco"/>
                <w:sz w:val="20"/>
                <w:szCs w:val="20"/>
                <w:lang w:val="es-ES"/>
                <w:rPrChange w:id="3876" w:author="Rodrigo García" w:date="2017-09-29T10:06:00Z">
                  <w:rPr>
                    <w:ins w:id="3877" w:author="Borja Gonzalez" w:date="2017-09-28T19:11:00Z"/>
                    <w:rFonts w:ascii="Monaco" w:eastAsiaTheme="majorEastAsia" w:hAnsi="Monaco" w:cs="Monaco"/>
                    <w:color w:val="243F60" w:themeColor="accent1" w:themeShade="7F"/>
                    <w:sz w:val="32"/>
                    <w:szCs w:val="32"/>
                    <w:lang w:val="en-US"/>
                  </w:rPr>
                </w:rPrChange>
              </w:rPr>
            </w:pPr>
            <w:ins w:id="3878" w:author="Borja Gonzalez" w:date="2017-09-28T19:11:00Z">
              <w:r w:rsidRPr="0079203F">
                <w:rPr>
                  <w:rFonts w:ascii="Monaco" w:hAnsi="Monaco" w:cs="Monaco"/>
                  <w:sz w:val="20"/>
                  <w:szCs w:val="20"/>
                  <w:lang w:val="es-ES"/>
                  <w:rPrChange w:id="387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880"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88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882"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883"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884" w:author="Rodrigo García" w:date="2017-09-29T10:06:00Z">
                    <w:rPr>
                      <w:rFonts w:ascii="Monaco" w:hAnsi="Monaco" w:cs="Monaco"/>
                      <w:color w:val="4E9A06"/>
                      <w:sz w:val="32"/>
                      <w:szCs w:val="32"/>
                      <w:lang w:val="en-US"/>
                    </w:rPr>
                  </w:rPrChange>
                </w:rPr>
                <w:t>"Mostrar datos de: "</w:t>
              </w:r>
              <w:r w:rsidRPr="0079203F">
                <w:rPr>
                  <w:rFonts w:ascii="Monaco" w:hAnsi="Monaco" w:cs="Monaco"/>
                  <w:b/>
                  <w:bCs/>
                  <w:color w:val="CE5C00"/>
                  <w:sz w:val="20"/>
                  <w:szCs w:val="20"/>
                  <w:lang w:val="es-ES"/>
                  <w:rPrChange w:id="3885" w:author="Rodrigo García" w:date="2017-09-29T10:06: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3886"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388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888" w:author="Rodrigo García" w:date="2017-09-29T10:06: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3889"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rsidP="00A47B4C">
            <w:pPr>
              <w:keepNext/>
              <w:keepLines/>
              <w:widowControl w:val="0"/>
              <w:autoSpaceDE w:val="0"/>
              <w:autoSpaceDN w:val="0"/>
              <w:adjustRightInd w:val="0"/>
              <w:spacing w:before="200"/>
              <w:outlineLvl w:val="4"/>
              <w:rPr>
                <w:ins w:id="3890" w:author="Borja Gonzalez" w:date="2017-09-28T19:11:00Z"/>
                <w:rFonts w:ascii="Monaco" w:hAnsi="Monaco" w:cs="Monaco"/>
                <w:sz w:val="20"/>
                <w:szCs w:val="20"/>
                <w:lang w:val="en-US"/>
                <w:rPrChange w:id="3891" w:author="Borja Gonzalez" w:date="2017-09-28T19:11:00Z">
                  <w:rPr>
                    <w:ins w:id="3892" w:author="Borja Gonzalez" w:date="2017-09-28T19:11:00Z"/>
                    <w:rFonts w:ascii="Monaco" w:eastAsiaTheme="majorEastAsia" w:hAnsi="Monaco" w:cs="Monaco"/>
                    <w:color w:val="243F60" w:themeColor="accent1" w:themeShade="7F"/>
                    <w:sz w:val="32"/>
                    <w:szCs w:val="32"/>
                    <w:lang w:val="en-US"/>
                  </w:rPr>
                </w:rPrChange>
              </w:rPr>
            </w:pPr>
            <w:ins w:id="3893" w:author="Borja Gonzalez" w:date="2017-09-28T19:11:00Z">
              <w:r w:rsidRPr="0079203F">
                <w:rPr>
                  <w:rFonts w:ascii="Monaco" w:hAnsi="Monaco" w:cs="Monaco"/>
                  <w:sz w:val="20"/>
                  <w:szCs w:val="20"/>
                  <w:lang w:val="es-ES"/>
                  <w:rPrChange w:id="3894"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895"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89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97" w:author="Borja Gonzalez" w:date="2017-09-28T19:11:00Z">
                    <w:rPr>
                      <w:rFonts w:ascii="Monaco" w:hAnsi="Monaco" w:cs="Monaco"/>
                      <w:color w:val="000000"/>
                      <w:sz w:val="32"/>
                      <w:szCs w:val="32"/>
                      <w:lang w:val="en-US"/>
                    </w:rPr>
                  </w:rPrChange>
                </w:rPr>
                <w:t>filebuffer</w:t>
              </w:r>
              <w:r w:rsidRPr="00A47B4C">
                <w:rPr>
                  <w:rFonts w:ascii="Monaco" w:hAnsi="Monaco" w:cs="Monaco"/>
                  <w:sz w:val="20"/>
                  <w:szCs w:val="20"/>
                  <w:lang w:val="en-US"/>
                  <w:rPrChange w:id="3898"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899"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90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01" w:author="Borja Gonzalez" w:date="2017-09-28T19:11: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390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03" w:author="Borja Gonzalez" w:date="2017-09-28T19:11: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3904"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905" w:author="Borja Gonzalez" w:date="2017-09-28T19:11: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3906"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rsidP="00A47B4C">
            <w:pPr>
              <w:widowControl w:val="0"/>
              <w:autoSpaceDE w:val="0"/>
              <w:autoSpaceDN w:val="0"/>
              <w:adjustRightInd w:val="0"/>
              <w:rPr>
                <w:ins w:id="3907" w:author="Borja Gonzalez" w:date="2017-09-28T19:11:00Z"/>
                <w:rFonts w:ascii="Monaco" w:hAnsi="Monaco" w:cs="Monaco"/>
                <w:sz w:val="20"/>
                <w:szCs w:val="20"/>
                <w:lang w:val="en-US"/>
                <w:rPrChange w:id="3908" w:author="Borja Gonzalez" w:date="2017-09-28T19:11:00Z">
                  <w:rPr>
                    <w:ins w:id="3909" w:author="Borja Gonzalez" w:date="2017-09-28T19:11:00Z"/>
                    <w:rFonts w:ascii="Monaco" w:hAnsi="Monaco" w:cs="Monaco"/>
                    <w:sz w:val="32"/>
                    <w:szCs w:val="32"/>
                    <w:lang w:val="en-US"/>
                  </w:rPr>
                </w:rPrChange>
              </w:rPr>
            </w:pPr>
          </w:p>
          <w:p w14:paraId="7A7D8C46" w14:textId="77777777" w:rsidR="00A47B4C" w:rsidRPr="00A47B4C" w:rsidRDefault="00A47B4C" w:rsidP="00A47B4C">
            <w:pPr>
              <w:keepNext/>
              <w:keepLines/>
              <w:widowControl w:val="0"/>
              <w:autoSpaceDE w:val="0"/>
              <w:autoSpaceDN w:val="0"/>
              <w:adjustRightInd w:val="0"/>
              <w:spacing w:before="200"/>
              <w:outlineLvl w:val="4"/>
              <w:rPr>
                <w:ins w:id="3910" w:author="Borja Gonzalez" w:date="2017-09-28T19:11:00Z"/>
                <w:rFonts w:ascii="Monaco" w:hAnsi="Monaco" w:cs="Monaco"/>
                <w:sz w:val="20"/>
                <w:szCs w:val="20"/>
                <w:lang w:val="en-US"/>
                <w:rPrChange w:id="3911" w:author="Borja Gonzalez" w:date="2017-09-28T19:11:00Z">
                  <w:rPr>
                    <w:ins w:id="3912" w:author="Borja Gonzalez" w:date="2017-09-28T19:11:00Z"/>
                    <w:rFonts w:ascii="Monaco" w:eastAsiaTheme="majorEastAsia" w:hAnsi="Monaco" w:cs="Monaco"/>
                    <w:color w:val="243F60" w:themeColor="accent1" w:themeShade="7F"/>
                    <w:sz w:val="32"/>
                    <w:szCs w:val="32"/>
                    <w:lang w:val="en-US"/>
                  </w:rPr>
                </w:rPrChange>
              </w:rPr>
            </w:pPr>
            <w:ins w:id="3913" w:author="Borja Gonzalez" w:date="2017-09-28T19:11:00Z">
              <w:r w:rsidRPr="00A47B4C">
                <w:rPr>
                  <w:rFonts w:ascii="Monaco" w:hAnsi="Monaco" w:cs="Monaco"/>
                  <w:sz w:val="20"/>
                  <w:szCs w:val="20"/>
                  <w:lang w:val="en-US"/>
                  <w:rPrChange w:id="3914"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15"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91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17" w:author="Borja Gonzalez" w:date="2017-09-28T19:11:00Z">
                    <w:rPr>
                      <w:rFonts w:ascii="Monaco" w:hAnsi="Monaco" w:cs="Monaco"/>
                      <w:color w:val="000000"/>
                      <w:sz w:val="32"/>
                      <w:szCs w:val="32"/>
                      <w:lang w:val="en-US"/>
                    </w:rPr>
                  </w:rPrChange>
                </w:rPr>
                <w:t>db</w:t>
              </w:r>
              <w:r w:rsidRPr="00A47B4C">
                <w:rPr>
                  <w:rFonts w:ascii="Monaco" w:hAnsi="Monaco" w:cs="Monaco"/>
                  <w:sz w:val="20"/>
                  <w:szCs w:val="20"/>
                  <w:lang w:val="en-US"/>
                  <w:rPrChange w:id="3918"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19"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920"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21" w:author="Borja Gonzalez" w:date="2017-09-28T19:11:00Z">
                    <w:rPr>
                      <w:rFonts w:ascii="Monaco" w:hAnsi="Monaco" w:cs="Monaco"/>
                      <w:b/>
                      <w:bCs/>
                      <w:color w:val="204A87"/>
                      <w:sz w:val="32"/>
                      <w:szCs w:val="32"/>
                      <w:lang w:val="en-US"/>
                    </w:rPr>
                  </w:rPrChange>
                </w:rPr>
                <w:t>new</w:t>
              </w:r>
              <w:r w:rsidRPr="00A47B4C">
                <w:rPr>
                  <w:rFonts w:ascii="Monaco" w:hAnsi="Monaco" w:cs="Monaco"/>
                  <w:sz w:val="20"/>
                  <w:szCs w:val="20"/>
                  <w:lang w:val="en-US"/>
                  <w:rPrChange w:id="3922"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23" w:author="Borja Gonzalez" w:date="2017-09-28T19:11: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392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25" w:author="Borja Gonzalez" w:date="2017-09-28T19:11: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392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27" w:author="Borja Gonzalez" w:date="2017-09-28T19:11: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3928"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rsidP="00A47B4C">
            <w:pPr>
              <w:keepNext/>
              <w:keepLines/>
              <w:widowControl w:val="0"/>
              <w:autoSpaceDE w:val="0"/>
              <w:autoSpaceDN w:val="0"/>
              <w:adjustRightInd w:val="0"/>
              <w:spacing w:before="200"/>
              <w:outlineLvl w:val="4"/>
              <w:rPr>
                <w:ins w:id="3929" w:author="Borja Gonzalez" w:date="2017-09-28T19:11:00Z"/>
                <w:rFonts w:ascii="Monaco" w:hAnsi="Monaco" w:cs="Monaco"/>
                <w:sz w:val="20"/>
                <w:szCs w:val="20"/>
                <w:lang w:val="es-ES"/>
                <w:rPrChange w:id="3930" w:author="Rodrigo García" w:date="2017-09-29T10:06:00Z">
                  <w:rPr>
                    <w:ins w:id="3931" w:author="Borja Gonzalez" w:date="2017-09-28T19:11:00Z"/>
                    <w:rFonts w:ascii="Monaco" w:eastAsiaTheme="majorEastAsia" w:hAnsi="Monaco" w:cs="Monaco"/>
                    <w:color w:val="243F60" w:themeColor="accent1" w:themeShade="7F"/>
                    <w:sz w:val="32"/>
                    <w:szCs w:val="32"/>
                    <w:lang w:val="en-US"/>
                  </w:rPr>
                </w:rPrChange>
              </w:rPr>
            </w:pPr>
            <w:ins w:id="3932" w:author="Borja Gonzalez" w:date="2017-09-28T19:11:00Z">
              <w:r w:rsidRPr="00A47B4C">
                <w:rPr>
                  <w:rFonts w:ascii="Monaco" w:hAnsi="Monaco" w:cs="Monaco"/>
                  <w:sz w:val="20"/>
                  <w:szCs w:val="20"/>
                  <w:lang w:val="en-US"/>
                  <w:rPrChange w:id="3933" w:author="Borja Gonzalez" w:date="2017-09-28T19:1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934"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3935"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936"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393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938" w:author="Rodrigo García" w:date="2017-09-29T10:06: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3939"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940" w:author="Rodrigo García" w:date="2017-09-29T10:06: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3941"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3942"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3943" w:author="Rodrigo García" w:date="2017-09-29T10:06: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3944"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rsidP="00A47B4C">
            <w:pPr>
              <w:keepNext/>
              <w:keepLines/>
              <w:widowControl w:val="0"/>
              <w:autoSpaceDE w:val="0"/>
              <w:autoSpaceDN w:val="0"/>
              <w:adjustRightInd w:val="0"/>
              <w:spacing w:before="200"/>
              <w:outlineLvl w:val="4"/>
              <w:rPr>
                <w:ins w:id="3945" w:author="Borja Gonzalez" w:date="2017-09-28T19:11:00Z"/>
                <w:rFonts w:ascii="Monaco" w:hAnsi="Monaco" w:cs="Monaco"/>
                <w:sz w:val="20"/>
                <w:szCs w:val="20"/>
                <w:lang w:val="en-US"/>
                <w:rPrChange w:id="3946" w:author="Borja Gonzalez" w:date="2017-09-28T19:11:00Z">
                  <w:rPr>
                    <w:ins w:id="3947" w:author="Borja Gonzalez" w:date="2017-09-28T19:11:00Z"/>
                    <w:rFonts w:ascii="Monaco" w:eastAsiaTheme="majorEastAsia" w:hAnsi="Monaco" w:cs="Monaco"/>
                    <w:color w:val="243F60" w:themeColor="accent1" w:themeShade="7F"/>
                    <w:sz w:val="32"/>
                    <w:szCs w:val="32"/>
                    <w:lang w:val="en-US"/>
                  </w:rPr>
                </w:rPrChange>
              </w:rPr>
            </w:pPr>
            <w:ins w:id="3948" w:author="Borja Gonzalez" w:date="2017-09-28T19:11:00Z">
              <w:r w:rsidRPr="0079203F">
                <w:rPr>
                  <w:rFonts w:ascii="Monaco" w:hAnsi="Monaco" w:cs="Monaco"/>
                  <w:sz w:val="20"/>
                  <w:szCs w:val="20"/>
                  <w:lang w:val="es-ES"/>
                  <w:rPrChange w:id="3949"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50"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951"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52" w:author="Borja Gonzalez" w:date="2017-09-28T19:11:00Z">
                    <w:rPr>
                      <w:rFonts w:ascii="Monaco" w:hAnsi="Monaco" w:cs="Monaco"/>
                      <w:color w:val="000000"/>
                      <w:sz w:val="32"/>
                      <w:szCs w:val="32"/>
                      <w:lang w:val="en-US"/>
                    </w:rPr>
                  </w:rPrChange>
                </w:rPr>
                <w:t>datos_paciente</w:t>
              </w:r>
              <w:r w:rsidRPr="00A47B4C">
                <w:rPr>
                  <w:rFonts w:ascii="Monaco" w:hAnsi="Monaco" w:cs="Monaco"/>
                  <w:sz w:val="20"/>
                  <w:szCs w:val="20"/>
                  <w:lang w:val="en-US"/>
                  <w:rPrChange w:id="3953"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54"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95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56"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95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58" w:author="Borja Gonzalez" w:date="2017-09-28T19:11:00Z">
                    <w:rPr>
                      <w:rFonts w:ascii="Monaco" w:hAnsi="Monaco" w:cs="Monaco"/>
                      <w:color w:val="000000"/>
                      <w:sz w:val="32"/>
                      <w:szCs w:val="32"/>
                      <w:lang w:val="en-US"/>
                    </w:rPr>
                  </w:rPrChange>
                </w:rPr>
                <w:t>exec</w:t>
              </w:r>
              <w:r w:rsidRPr="00A47B4C">
                <w:rPr>
                  <w:rFonts w:ascii="Monaco" w:hAnsi="Monaco" w:cs="Monaco"/>
                  <w:b/>
                  <w:bCs/>
                  <w:color w:val="000000"/>
                  <w:sz w:val="20"/>
                  <w:szCs w:val="20"/>
                  <w:lang w:val="en-US"/>
                  <w:rPrChange w:id="3959"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960" w:author="Borja Gonzalez" w:date="2017-09-28T19:11:00Z">
                    <w:rPr>
                      <w:rFonts w:ascii="Monaco" w:hAnsi="Monaco" w:cs="Monaco"/>
                      <w:color w:val="4E9A06"/>
                      <w:sz w:val="32"/>
                      <w:szCs w:val="32"/>
                      <w:lang w:val="en-US"/>
                    </w:rPr>
                  </w:rPrChange>
                </w:rPr>
                <w:t>"SELECT * FROM datos_pacientes WHERE N_Paciente = "</w:t>
              </w:r>
              <w:r w:rsidRPr="00A47B4C">
                <w:rPr>
                  <w:rFonts w:ascii="Monaco" w:hAnsi="Monaco" w:cs="Monaco"/>
                  <w:b/>
                  <w:bCs/>
                  <w:color w:val="CE5C00"/>
                  <w:sz w:val="20"/>
                  <w:szCs w:val="20"/>
                  <w:lang w:val="en-US"/>
                  <w:rPrChange w:id="3961"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962"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963"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64" w:author="Borja Gonzalez" w:date="2017-09-28T19:11: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965"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966" w:author="Borja Gonzalez" w:date="2017-09-28T19:11:00Z">
                    <w:rPr>
                      <w:rFonts w:ascii="Monaco" w:hAnsi="Monaco" w:cs="Monaco"/>
                      <w:color w:val="4E9A06"/>
                      <w:sz w:val="32"/>
                      <w:szCs w:val="32"/>
                      <w:lang w:val="en-US"/>
                    </w:rPr>
                  </w:rPrChange>
                </w:rPr>
                <w:t>" ORDER BY datetime(FECHA) asc LIMIT (select count() from datos_pacientes)"</w:t>
              </w:r>
              <w:r w:rsidRPr="00A47B4C">
                <w:rPr>
                  <w:rFonts w:ascii="Monaco" w:hAnsi="Monaco" w:cs="Monaco"/>
                  <w:b/>
                  <w:bCs/>
                  <w:color w:val="000000"/>
                  <w:sz w:val="20"/>
                  <w:szCs w:val="20"/>
                  <w:lang w:val="en-US"/>
                  <w:rPrChange w:id="3967"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rsidP="00A47B4C">
            <w:pPr>
              <w:widowControl w:val="0"/>
              <w:autoSpaceDE w:val="0"/>
              <w:autoSpaceDN w:val="0"/>
              <w:adjustRightInd w:val="0"/>
              <w:rPr>
                <w:ins w:id="3968" w:author="Borja Gonzalez" w:date="2017-09-28T19:11:00Z"/>
                <w:rFonts w:ascii="Monaco" w:hAnsi="Monaco" w:cs="Monaco"/>
                <w:sz w:val="20"/>
                <w:szCs w:val="20"/>
                <w:lang w:val="en-US"/>
                <w:rPrChange w:id="3969" w:author="Borja Gonzalez" w:date="2017-09-28T19:11:00Z">
                  <w:rPr>
                    <w:ins w:id="3970" w:author="Borja Gonzalez" w:date="2017-09-28T19:11:00Z"/>
                    <w:rFonts w:ascii="Monaco" w:hAnsi="Monaco" w:cs="Monaco"/>
                    <w:sz w:val="32"/>
                    <w:szCs w:val="32"/>
                    <w:lang w:val="en-US"/>
                  </w:rPr>
                </w:rPrChange>
              </w:rPr>
            </w:pPr>
          </w:p>
          <w:p w14:paraId="3989DD49" w14:textId="77777777" w:rsidR="00A47B4C" w:rsidRPr="0079203F" w:rsidRDefault="00A47B4C" w:rsidP="00A47B4C">
            <w:pPr>
              <w:keepNext/>
              <w:keepLines/>
              <w:widowControl w:val="0"/>
              <w:autoSpaceDE w:val="0"/>
              <w:autoSpaceDN w:val="0"/>
              <w:adjustRightInd w:val="0"/>
              <w:spacing w:before="200"/>
              <w:outlineLvl w:val="4"/>
              <w:rPr>
                <w:ins w:id="3971" w:author="Borja Gonzalez" w:date="2017-09-28T19:11:00Z"/>
                <w:rFonts w:ascii="Monaco" w:hAnsi="Monaco" w:cs="Monaco"/>
                <w:sz w:val="20"/>
                <w:szCs w:val="20"/>
                <w:lang w:val="es-ES"/>
                <w:rPrChange w:id="3972" w:author="Rodrigo García" w:date="2017-09-29T10:06:00Z">
                  <w:rPr>
                    <w:ins w:id="3973" w:author="Borja Gonzalez" w:date="2017-09-28T19:11:00Z"/>
                    <w:rFonts w:ascii="Monaco" w:eastAsiaTheme="majorEastAsia" w:hAnsi="Monaco" w:cs="Monaco"/>
                    <w:color w:val="243F60" w:themeColor="accent1" w:themeShade="7F"/>
                    <w:sz w:val="32"/>
                    <w:szCs w:val="32"/>
                    <w:lang w:val="en-US"/>
                  </w:rPr>
                </w:rPrChange>
              </w:rPr>
            </w:pPr>
            <w:ins w:id="3974" w:author="Borja Gonzalez" w:date="2017-09-28T19:11:00Z">
              <w:r w:rsidRPr="00A47B4C">
                <w:rPr>
                  <w:rFonts w:ascii="Monaco" w:hAnsi="Monaco" w:cs="Monaco"/>
                  <w:sz w:val="20"/>
                  <w:szCs w:val="20"/>
                  <w:lang w:val="en-US"/>
                  <w:rPrChange w:id="3975" w:author="Borja Gonzalez" w:date="2017-09-28T19:1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976" w:author="Rodrigo García" w:date="2017-09-29T10:06:00Z">
                    <w:rPr>
                      <w:rFonts w:ascii="Monaco" w:hAnsi="Monaco" w:cs="Monaco"/>
                      <w:color w:val="000000"/>
                      <w:sz w:val="32"/>
                      <w:szCs w:val="32"/>
                      <w:lang w:val="en-US"/>
                    </w:rPr>
                  </w:rPrChange>
                </w:rPr>
                <w:t>socket</w:t>
              </w:r>
              <w:r w:rsidRPr="0079203F">
                <w:rPr>
                  <w:rFonts w:ascii="Monaco" w:hAnsi="Monaco" w:cs="Monaco"/>
                  <w:b/>
                  <w:bCs/>
                  <w:color w:val="000000"/>
                  <w:sz w:val="20"/>
                  <w:szCs w:val="20"/>
                  <w:lang w:val="es-ES"/>
                  <w:rPrChange w:id="397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978" w:author="Rodrigo García" w:date="2017-09-29T10:06:00Z">
                    <w:rPr>
                      <w:rFonts w:ascii="Monaco" w:hAnsi="Monaco" w:cs="Monaco"/>
                      <w:color w:val="000000"/>
                      <w:sz w:val="32"/>
                      <w:szCs w:val="32"/>
                      <w:lang w:val="en-US"/>
                    </w:rPr>
                  </w:rPrChange>
                </w:rPr>
                <w:t>emit</w:t>
              </w:r>
              <w:r w:rsidRPr="0079203F">
                <w:rPr>
                  <w:rFonts w:ascii="Monaco" w:hAnsi="Monaco" w:cs="Monaco"/>
                  <w:b/>
                  <w:bCs/>
                  <w:color w:val="000000"/>
                  <w:sz w:val="20"/>
                  <w:szCs w:val="20"/>
                  <w:lang w:val="es-ES"/>
                  <w:rPrChange w:id="3979"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3980" w:author="Rodrigo García" w:date="2017-09-29T10:06:00Z">
                    <w:rPr>
                      <w:rFonts w:ascii="Monaco" w:hAnsi="Monaco" w:cs="Monaco"/>
                      <w:color w:val="4E9A06"/>
                      <w:sz w:val="32"/>
                      <w:szCs w:val="32"/>
                      <w:lang w:val="en-US"/>
                    </w:rPr>
                  </w:rPrChange>
                </w:rPr>
                <w:t>"datos_paciente"</w:t>
              </w:r>
              <w:r w:rsidRPr="0079203F">
                <w:rPr>
                  <w:rFonts w:ascii="Monaco" w:hAnsi="Monaco" w:cs="Monaco"/>
                  <w:b/>
                  <w:bCs/>
                  <w:color w:val="000000"/>
                  <w:sz w:val="20"/>
                  <w:szCs w:val="20"/>
                  <w:lang w:val="es-ES"/>
                  <w:rPrChange w:id="398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982" w:author="Rodrigo García" w:date="2017-09-29T10:06:00Z">
                    <w:rPr>
                      <w:rFonts w:ascii="Monaco" w:hAnsi="Monaco" w:cs="Monaco"/>
                      <w:color w:val="000000"/>
                      <w:sz w:val="32"/>
                      <w:szCs w:val="32"/>
                      <w:lang w:val="en-US"/>
                    </w:rPr>
                  </w:rPrChange>
                </w:rPr>
                <w:t>datos_paciente</w:t>
              </w:r>
              <w:r w:rsidRPr="0079203F">
                <w:rPr>
                  <w:rFonts w:ascii="Monaco" w:hAnsi="Monaco" w:cs="Monaco"/>
                  <w:b/>
                  <w:bCs/>
                  <w:color w:val="000000"/>
                  <w:sz w:val="20"/>
                  <w:szCs w:val="20"/>
                  <w:lang w:val="es-ES"/>
                  <w:rPrChange w:id="3983"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rsidP="00A47B4C">
            <w:pPr>
              <w:widowControl w:val="0"/>
              <w:autoSpaceDE w:val="0"/>
              <w:autoSpaceDN w:val="0"/>
              <w:adjustRightInd w:val="0"/>
              <w:rPr>
                <w:ins w:id="3984" w:author="Borja Gonzalez" w:date="2017-09-28T19:11:00Z"/>
                <w:rFonts w:ascii="Monaco" w:hAnsi="Monaco" w:cs="Monaco"/>
                <w:sz w:val="20"/>
                <w:szCs w:val="20"/>
                <w:lang w:val="es-ES"/>
                <w:rPrChange w:id="3985" w:author="Rodrigo García" w:date="2017-09-29T10:06:00Z">
                  <w:rPr>
                    <w:ins w:id="3986" w:author="Borja Gonzalez" w:date="2017-09-28T19:11:00Z"/>
                    <w:rFonts w:ascii="Monaco" w:hAnsi="Monaco" w:cs="Monaco"/>
                    <w:sz w:val="32"/>
                    <w:szCs w:val="32"/>
                    <w:lang w:val="en-US"/>
                  </w:rPr>
                </w:rPrChange>
              </w:rPr>
            </w:pPr>
          </w:p>
          <w:p w14:paraId="5413F73B" w14:textId="77777777" w:rsidR="00A47B4C" w:rsidRPr="0079203F" w:rsidRDefault="00A47B4C" w:rsidP="00A47B4C">
            <w:pPr>
              <w:keepNext/>
              <w:keepLines/>
              <w:widowControl w:val="0"/>
              <w:autoSpaceDE w:val="0"/>
              <w:autoSpaceDN w:val="0"/>
              <w:adjustRightInd w:val="0"/>
              <w:spacing w:before="200"/>
              <w:outlineLvl w:val="4"/>
              <w:rPr>
                <w:ins w:id="3987" w:author="Borja Gonzalez" w:date="2017-09-28T19:11:00Z"/>
                <w:rFonts w:ascii="Monaco" w:hAnsi="Monaco" w:cs="Monaco"/>
                <w:sz w:val="20"/>
                <w:szCs w:val="20"/>
                <w:lang w:val="es-ES"/>
                <w:rPrChange w:id="3988" w:author="Rodrigo García" w:date="2017-09-29T10:06:00Z">
                  <w:rPr>
                    <w:ins w:id="3989" w:author="Borja Gonzalez" w:date="2017-09-28T19:11:00Z"/>
                    <w:rFonts w:ascii="Monaco" w:eastAsiaTheme="majorEastAsia" w:hAnsi="Monaco" w:cs="Monaco"/>
                    <w:color w:val="243F60" w:themeColor="accent1" w:themeShade="7F"/>
                    <w:sz w:val="32"/>
                    <w:szCs w:val="32"/>
                    <w:lang w:val="en-US"/>
                  </w:rPr>
                </w:rPrChange>
              </w:rPr>
            </w:pPr>
            <w:ins w:id="3990" w:author="Borja Gonzalez" w:date="2017-09-28T19:11:00Z">
              <w:r w:rsidRPr="0079203F">
                <w:rPr>
                  <w:rFonts w:ascii="Monaco" w:hAnsi="Monaco" w:cs="Monaco"/>
                  <w:sz w:val="20"/>
                  <w:szCs w:val="20"/>
                  <w:lang w:val="es-ES"/>
                  <w:rPrChange w:id="399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3992" w:author="Rodrigo García" w:date="2017-09-29T10:06: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3993"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3994" w:author="Rodrigo García" w:date="2017-09-29T10:06: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3995"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rsidP="00A47B4C">
            <w:pPr>
              <w:keepNext/>
              <w:keepLines/>
              <w:widowControl w:val="0"/>
              <w:autoSpaceDE w:val="0"/>
              <w:autoSpaceDN w:val="0"/>
              <w:adjustRightInd w:val="0"/>
              <w:spacing w:before="200"/>
              <w:outlineLvl w:val="4"/>
              <w:rPr>
                <w:ins w:id="3996" w:author="Borja Gonzalez" w:date="2017-09-28T19:11:00Z"/>
                <w:rFonts w:ascii="Monaco" w:hAnsi="Monaco" w:cs="Monaco"/>
                <w:sz w:val="20"/>
                <w:szCs w:val="20"/>
                <w:lang w:val="es-ES"/>
                <w:rPrChange w:id="3997" w:author="Rodrigo García" w:date="2017-09-29T10:06:00Z">
                  <w:rPr>
                    <w:ins w:id="3998" w:author="Borja Gonzalez" w:date="2017-09-28T19:11:00Z"/>
                    <w:rFonts w:ascii="Monaco" w:eastAsiaTheme="majorEastAsia" w:hAnsi="Monaco" w:cs="Monaco"/>
                    <w:color w:val="243F60" w:themeColor="accent1" w:themeShade="7F"/>
                    <w:sz w:val="32"/>
                    <w:szCs w:val="32"/>
                    <w:lang w:val="en-US"/>
                  </w:rPr>
                </w:rPrChange>
              </w:rPr>
            </w:pPr>
            <w:ins w:id="3999" w:author="Borja Gonzalez" w:date="2017-09-28T19:11:00Z">
              <w:r w:rsidRPr="0079203F">
                <w:rPr>
                  <w:rFonts w:ascii="Monaco" w:hAnsi="Monaco" w:cs="Monaco"/>
                  <w:sz w:val="20"/>
                  <w:szCs w:val="20"/>
                  <w:lang w:val="es-ES"/>
                  <w:rPrChange w:id="4000"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001"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00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003"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00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005" w:author="Rodrigo García" w:date="2017-09-29T10:06: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4006"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007" w:author="Rodrigo García" w:date="2017-09-29T10:06: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4008"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4009" w:author="Rodrigo García" w:date="2017-09-29T10:06: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4010" w:author="Rodrigo García" w:date="2017-09-29T10:06: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4011"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rsidP="00A47B4C">
            <w:pPr>
              <w:keepNext/>
              <w:keepLines/>
              <w:widowControl w:val="0"/>
              <w:autoSpaceDE w:val="0"/>
              <w:autoSpaceDN w:val="0"/>
              <w:adjustRightInd w:val="0"/>
              <w:spacing w:before="200"/>
              <w:outlineLvl w:val="4"/>
              <w:rPr>
                <w:ins w:id="4012" w:author="Borja Gonzalez" w:date="2017-09-28T19:11:00Z"/>
                <w:rFonts w:ascii="Monaco" w:hAnsi="Monaco" w:cs="Monaco"/>
                <w:sz w:val="20"/>
                <w:szCs w:val="20"/>
                <w:lang w:val="en-US"/>
                <w:rPrChange w:id="4013" w:author="Borja Gonzalez" w:date="2017-09-28T19:11:00Z">
                  <w:rPr>
                    <w:ins w:id="4014" w:author="Borja Gonzalez" w:date="2017-09-28T19:11:00Z"/>
                    <w:rFonts w:ascii="Monaco" w:eastAsiaTheme="majorEastAsia" w:hAnsi="Monaco" w:cs="Monaco"/>
                    <w:color w:val="243F60" w:themeColor="accent1" w:themeShade="7F"/>
                    <w:sz w:val="32"/>
                    <w:szCs w:val="32"/>
                    <w:lang w:val="en-US"/>
                  </w:rPr>
                </w:rPrChange>
              </w:rPr>
            </w:pPr>
            <w:ins w:id="4015" w:author="Borja Gonzalez" w:date="2017-09-28T19:11:00Z">
              <w:r w:rsidRPr="00A47B4C">
                <w:rPr>
                  <w:rFonts w:ascii="Monaco" w:hAnsi="Monaco" w:cs="Monaco"/>
                  <w:b/>
                  <w:bCs/>
                  <w:color w:val="000000"/>
                  <w:sz w:val="20"/>
                  <w:szCs w:val="20"/>
                  <w:lang w:val="en-US"/>
                  <w:rPrChange w:id="4016"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017"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4018" w:name="_Toc368246723"/>
      <w:r>
        <w:t>4.3.5.  Añadir datos de movimiento</w:t>
      </w:r>
      <w:bookmarkEnd w:id="4018"/>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10A23665" w14:textId="77777777" w:rsidR="00A47B4C" w:rsidRDefault="007A3CE4" w:rsidP="009A5E2B">
      <w:pPr>
        <w:rPr>
          <w:ins w:id="4019" w:author="Borja Gonzalez" w:date="2017-09-28T19:13:00Z"/>
        </w:rPr>
      </w:pPr>
      <w:del w:id="4020" w:author="Borja Gonzalez" w:date="2017-09-28T19:13:00Z">
        <w:r w:rsidDel="00A47B4C">
          <w:rPr>
            <w:noProof/>
            <w:lang w:val="en-US"/>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658CC14" w14:textId="77777777" w:rsidTr="00A47B4C">
        <w:trPr>
          <w:ins w:id="4021" w:author="Borja Gonzalez" w:date="2017-09-28T19:13:00Z"/>
        </w:trPr>
        <w:tc>
          <w:tcPr>
            <w:tcW w:w="8856" w:type="dxa"/>
          </w:tcPr>
          <w:p w14:paraId="1A6F4BE9" w14:textId="77777777" w:rsidR="00A47B4C" w:rsidRPr="00A47B4C" w:rsidRDefault="00A47B4C" w:rsidP="00A47B4C">
            <w:pPr>
              <w:keepNext/>
              <w:keepLines/>
              <w:widowControl w:val="0"/>
              <w:autoSpaceDE w:val="0"/>
              <w:autoSpaceDN w:val="0"/>
              <w:adjustRightInd w:val="0"/>
              <w:spacing w:before="200"/>
              <w:outlineLvl w:val="4"/>
              <w:rPr>
                <w:ins w:id="4022" w:author="Borja Gonzalez" w:date="2017-09-28T19:13:00Z"/>
                <w:rFonts w:ascii="Monaco" w:hAnsi="Monaco" w:cs="Monaco"/>
                <w:sz w:val="20"/>
                <w:szCs w:val="20"/>
                <w:lang w:val="en-US"/>
                <w:rPrChange w:id="4023" w:author="Borja Gonzalez" w:date="2017-09-28T19:13:00Z">
                  <w:rPr>
                    <w:ins w:id="4024" w:author="Borja Gonzalez" w:date="2017-09-28T19:13:00Z"/>
                    <w:rFonts w:ascii="Monaco" w:eastAsiaTheme="majorEastAsia" w:hAnsi="Monaco" w:cs="Monaco"/>
                    <w:color w:val="243F60" w:themeColor="accent1" w:themeShade="7F"/>
                    <w:sz w:val="32"/>
                    <w:szCs w:val="32"/>
                    <w:lang w:val="en-US"/>
                  </w:rPr>
                </w:rPrChange>
              </w:rPr>
            </w:pPr>
            <w:ins w:id="4025" w:author="Borja Gonzalez" w:date="2017-09-28T19:13:00Z">
              <w:r w:rsidRPr="00A47B4C">
                <w:rPr>
                  <w:rFonts w:ascii="Monaco" w:hAnsi="Monaco" w:cs="Monaco"/>
                  <w:b/>
                  <w:bCs/>
                  <w:color w:val="204A87"/>
                  <w:sz w:val="20"/>
                  <w:szCs w:val="20"/>
                  <w:lang w:val="en-US"/>
                  <w:rPrChange w:id="4026" w:author="Borja Gonzalez" w:date="2017-09-28T19:13:00Z">
                    <w:rPr>
                      <w:rFonts w:ascii="Monaco" w:hAnsi="Monaco" w:cs="Monaco"/>
                      <w:b/>
                      <w:bCs/>
                      <w:color w:val="204A87"/>
                      <w:sz w:val="32"/>
                      <w:szCs w:val="32"/>
                      <w:lang w:val="en-US"/>
                    </w:rPr>
                  </w:rPrChange>
                </w:rPr>
                <w:t>&lt;button</w:t>
              </w:r>
              <w:r w:rsidRPr="00A47B4C">
                <w:rPr>
                  <w:rFonts w:ascii="Monaco" w:hAnsi="Monaco" w:cs="Monaco"/>
                  <w:sz w:val="20"/>
                  <w:szCs w:val="20"/>
                  <w:lang w:val="en-US"/>
                  <w:rPrChange w:id="4027"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4028" w:author="Borja Gonzalez" w:date="2017-09-28T19:13:00Z">
                    <w:rPr>
                      <w:rFonts w:ascii="Monaco" w:hAnsi="Monaco" w:cs="Monaco"/>
                      <w:color w:val="C4A000"/>
                      <w:sz w:val="32"/>
                      <w:szCs w:val="32"/>
                      <w:lang w:val="en-US"/>
                    </w:rPr>
                  </w:rPrChange>
                </w:rPr>
                <w:t>id=</w:t>
              </w:r>
              <w:r w:rsidRPr="00A47B4C">
                <w:rPr>
                  <w:rFonts w:ascii="Monaco" w:hAnsi="Monaco" w:cs="Monaco"/>
                  <w:color w:val="4E9A06"/>
                  <w:sz w:val="20"/>
                  <w:szCs w:val="20"/>
                  <w:lang w:val="en-US"/>
                  <w:rPrChange w:id="4029" w:author="Borja Gonzalez" w:date="2017-09-28T19:13:00Z">
                    <w:rPr>
                      <w:rFonts w:ascii="Monaco" w:hAnsi="Monaco" w:cs="Monaco"/>
                      <w:color w:val="4E9A06"/>
                      <w:sz w:val="32"/>
                      <w:szCs w:val="32"/>
                      <w:lang w:val="en-US"/>
                    </w:rPr>
                  </w:rPrChange>
                </w:rPr>
                <w:t>"boton_x"</w:t>
              </w:r>
              <w:r w:rsidRPr="00A47B4C">
                <w:rPr>
                  <w:rFonts w:ascii="Monaco" w:hAnsi="Monaco" w:cs="Monaco"/>
                  <w:sz w:val="20"/>
                  <w:szCs w:val="20"/>
                  <w:lang w:val="en-US"/>
                  <w:rPrChange w:id="4030"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4031"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4032" w:author="Borja Gonzalez" w:date="2017-09-28T19:13:00Z">
                    <w:rPr>
                      <w:rFonts w:ascii="Monaco" w:hAnsi="Monaco" w:cs="Monaco"/>
                      <w:color w:val="4E9A06"/>
                      <w:sz w:val="32"/>
                      <w:szCs w:val="32"/>
                      <w:lang w:val="en-US"/>
                    </w:rPr>
                  </w:rPrChange>
                </w:rPr>
                <w:t>"button"</w:t>
              </w:r>
              <w:r w:rsidRPr="00A47B4C">
                <w:rPr>
                  <w:rFonts w:ascii="Monaco" w:hAnsi="Monaco" w:cs="Monaco"/>
                  <w:b/>
                  <w:bCs/>
                  <w:color w:val="204A87"/>
                  <w:sz w:val="20"/>
                  <w:szCs w:val="20"/>
                  <w:lang w:val="en-US"/>
                  <w:rPrChange w:id="4033" w:author="Borja Gonzalez" w:date="2017-09-28T19:13:00Z">
                    <w:rPr>
                      <w:rFonts w:ascii="Monaco" w:hAnsi="Monaco" w:cs="Monaco"/>
                      <w:b/>
                      <w:bCs/>
                      <w:color w:val="204A87"/>
                      <w:sz w:val="32"/>
                      <w:szCs w:val="32"/>
                      <w:lang w:val="en-US"/>
                    </w:rPr>
                  </w:rPrChange>
                </w:rPr>
                <w:t>&gt;</w:t>
              </w:r>
              <w:r w:rsidRPr="00A47B4C">
                <w:rPr>
                  <w:rFonts w:ascii="Monaco" w:hAnsi="Monaco" w:cs="Monaco"/>
                  <w:sz w:val="20"/>
                  <w:szCs w:val="20"/>
                  <w:lang w:val="en-US"/>
                  <w:rPrChange w:id="4034" w:author="Borja Gonzalez" w:date="2017-09-28T19:13:00Z">
                    <w:rPr>
                      <w:rFonts w:ascii="Monaco" w:hAnsi="Monaco" w:cs="Monaco"/>
                      <w:sz w:val="32"/>
                      <w:szCs w:val="32"/>
                      <w:lang w:val="en-US"/>
                    </w:rPr>
                  </w:rPrChange>
                </w:rPr>
                <w:t>Añadir datos</w:t>
              </w:r>
              <w:r w:rsidRPr="00A47B4C">
                <w:rPr>
                  <w:rFonts w:ascii="Monaco" w:hAnsi="Monaco" w:cs="Monaco"/>
                  <w:b/>
                  <w:bCs/>
                  <w:color w:val="204A87"/>
                  <w:sz w:val="20"/>
                  <w:szCs w:val="20"/>
                  <w:lang w:val="en-US"/>
                  <w:rPrChange w:id="4035"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rsidP="00A47B4C">
            <w:pPr>
              <w:keepNext/>
              <w:keepLines/>
              <w:widowControl w:val="0"/>
              <w:autoSpaceDE w:val="0"/>
              <w:autoSpaceDN w:val="0"/>
              <w:adjustRightInd w:val="0"/>
              <w:spacing w:before="200"/>
              <w:outlineLvl w:val="4"/>
              <w:rPr>
                <w:ins w:id="4036" w:author="Borja Gonzalez" w:date="2017-09-28T19:13:00Z"/>
                <w:rFonts w:ascii="Monaco" w:hAnsi="Monaco" w:cs="Monaco"/>
                <w:sz w:val="20"/>
                <w:szCs w:val="20"/>
                <w:lang w:val="en-US"/>
                <w:rPrChange w:id="4037" w:author="Borja Gonzalez" w:date="2017-09-28T19:13:00Z">
                  <w:rPr>
                    <w:ins w:id="4038" w:author="Borja Gonzalez" w:date="2017-09-28T19:13:00Z"/>
                    <w:rFonts w:ascii="Monaco" w:eastAsiaTheme="majorEastAsia" w:hAnsi="Monaco" w:cs="Monaco"/>
                    <w:color w:val="243F60" w:themeColor="accent1" w:themeShade="7F"/>
                    <w:sz w:val="32"/>
                    <w:szCs w:val="32"/>
                    <w:lang w:val="en-US"/>
                  </w:rPr>
                </w:rPrChange>
              </w:rPr>
            </w:pPr>
            <w:ins w:id="4039" w:author="Borja Gonzalez" w:date="2017-09-28T19:13:00Z">
              <w:r w:rsidRPr="00A47B4C">
                <w:rPr>
                  <w:rFonts w:ascii="Monaco" w:hAnsi="Monaco" w:cs="Monaco"/>
                  <w:b/>
                  <w:bCs/>
                  <w:color w:val="204A87"/>
                  <w:sz w:val="20"/>
                  <w:szCs w:val="20"/>
                  <w:lang w:val="en-US"/>
                  <w:rPrChange w:id="4040" w:author="Borja Gonzalez" w:date="2017-09-28T19:13:00Z">
                    <w:rPr>
                      <w:rFonts w:ascii="Monaco" w:hAnsi="Monaco" w:cs="Monaco"/>
                      <w:b/>
                      <w:bCs/>
                      <w:color w:val="204A87"/>
                      <w:sz w:val="32"/>
                      <w:szCs w:val="32"/>
                      <w:lang w:val="en-US"/>
                    </w:rPr>
                  </w:rPrChange>
                </w:rPr>
                <w:t xml:space="preserve">&lt;script </w:t>
              </w:r>
              <w:r w:rsidRPr="00A47B4C">
                <w:rPr>
                  <w:rFonts w:ascii="Monaco" w:hAnsi="Monaco" w:cs="Monaco"/>
                  <w:color w:val="C4A000"/>
                  <w:sz w:val="20"/>
                  <w:szCs w:val="20"/>
                  <w:lang w:val="en-US"/>
                  <w:rPrChange w:id="4041"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4042" w:author="Borja Gonzalez" w:date="2017-09-28T19:13:00Z">
                    <w:rPr>
                      <w:rFonts w:ascii="Monaco" w:hAnsi="Monaco" w:cs="Monaco"/>
                      <w:color w:val="4E9A06"/>
                      <w:sz w:val="32"/>
                      <w:szCs w:val="32"/>
                      <w:lang w:val="en-US"/>
                    </w:rPr>
                  </w:rPrChange>
                </w:rPr>
                <w:t>"text/javascript"</w:t>
              </w:r>
              <w:r w:rsidRPr="00A47B4C">
                <w:rPr>
                  <w:rFonts w:ascii="Monaco" w:hAnsi="Monaco" w:cs="Monaco"/>
                  <w:b/>
                  <w:bCs/>
                  <w:color w:val="204A87"/>
                  <w:sz w:val="20"/>
                  <w:szCs w:val="20"/>
                  <w:lang w:val="en-US"/>
                  <w:rPrChange w:id="4043"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rsidP="00A47B4C">
            <w:pPr>
              <w:keepNext/>
              <w:keepLines/>
              <w:widowControl w:val="0"/>
              <w:autoSpaceDE w:val="0"/>
              <w:autoSpaceDN w:val="0"/>
              <w:adjustRightInd w:val="0"/>
              <w:spacing w:before="200"/>
              <w:outlineLvl w:val="4"/>
              <w:rPr>
                <w:ins w:id="4044" w:author="Borja Gonzalez" w:date="2017-09-28T19:13:00Z"/>
                <w:rFonts w:ascii="Monaco" w:hAnsi="Monaco" w:cs="Monaco"/>
                <w:sz w:val="20"/>
                <w:szCs w:val="20"/>
                <w:lang w:val="en-US"/>
                <w:rPrChange w:id="4045" w:author="Borja Gonzalez" w:date="2017-09-28T19:13:00Z">
                  <w:rPr>
                    <w:ins w:id="4046" w:author="Borja Gonzalez" w:date="2017-09-28T19:13:00Z"/>
                    <w:rFonts w:ascii="Monaco" w:eastAsiaTheme="majorEastAsia" w:hAnsi="Monaco" w:cs="Monaco"/>
                    <w:color w:val="243F60" w:themeColor="accent1" w:themeShade="7F"/>
                    <w:sz w:val="32"/>
                    <w:szCs w:val="32"/>
                    <w:lang w:val="en-US"/>
                  </w:rPr>
                </w:rPrChange>
              </w:rPr>
            </w:pPr>
            <w:ins w:id="4047" w:author="Borja Gonzalez" w:date="2017-09-28T19:13:00Z">
              <w:r w:rsidRPr="00A47B4C">
                <w:rPr>
                  <w:rFonts w:ascii="Monaco" w:hAnsi="Monaco" w:cs="Monaco"/>
                  <w:sz w:val="20"/>
                  <w:szCs w:val="20"/>
                  <w:lang w:val="en-US"/>
                  <w:rPrChange w:id="404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049"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05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51" w:author="Borja Gonzalez" w:date="2017-09-28T19:13:00Z">
                    <w:rPr>
                      <w:rFonts w:ascii="Monaco" w:hAnsi="Monaco" w:cs="Monaco"/>
                      <w:color w:val="000000"/>
                      <w:sz w:val="32"/>
                      <w:szCs w:val="32"/>
                      <w:lang w:val="en-US"/>
                    </w:rPr>
                  </w:rPrChange>
                </w:rPr>
                <w:t>Boton_pres</w:t>
              </w:r>
              <w:r w:rsidRPr="00A47B4C">
                <w:rPr>
                  <w:rFonts w:ascii="Monaco" w:hAnsi="Monaco" w:cs="Monaco"/>
                  <w:sz w:val="20"/>
                  <w:szCs w:val="20"/>
                  <w:lang w:val="en-US"/>
                  <w:rPrChange w:id="4052"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5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054"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055"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405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7"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405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59" w:author="Borja Gonzalez" w:date="2017-09-28T19:13:00Z">
                    <w:rPr>
                      <w:rFonts w:ascii="Monaco" w:hAnsi="Monaco" w:cs="Monaco"/>
                      <w:color w:val="4E9A06"/>
                      <w:sz w:val="32"/>
                      <w:szCs w:val="32"/>
                      <w:lang w:val="en-US"/>
                    </w:rPr>
                  </w:rPrChange>
                </w:rPr>
                <w:t>"boton_x"</w:t>
              </w:r>
              <w:r w:rsidRPr="00A47B4C">
                <w:rPr>
                  <w:rFonts w:ascii="Monaco" w:hAnsi="Monaco" w:cs="Monaco"/>
                  <w:b/>
                  <w:bCs/>
                  <w:color w:val="000000"/>
                  <w:sz w:val="20"/>
                  <w:szCs w:val="20"/>
                  <w:lang w:val="en-US"/>
                  <w:rPrChange w:id="4060"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rsidP="00A47B4C">
            <w:pPr>
              <w:keepNext/>
              <w:keepLines/>
              <w:widowControl w:val="0"/>
              <w:autoSpaceDE w:val="0"/>
              <w:autoSpaceDN w:val="0"/>
              <w:adjustRightInd w:val="0"/>
              <w:spacing w:before="200"/>
              <w:outlineLvl w:val="4"/>
              <w:rPr>
                <w:ins w:id="4061" w:author="Borja Gonzalez" w:date="2017-09-28T19:13:00Z"/>
                <w:rFonts w:ascii="Monaco" w:hAnsi="Monaco" w:cs="Monaco"/>
                <w:sz w:val="20"/>
                <w:szCs w:val="20"/>
                <w:lang w:val="en-US"/>
                <w:rPrChange w:id="4062" w:author="Borja Gonzalez" w:date="2017-09-28T19:13:00Z">
                  <w:rPr>
                    <w:ins w:id="4063" w:author="Borja Gonzalez" w:date="2017-09-28T19:13:00Z"/>
                    <w:rFonts w:ascii="Monaco" w:eastAsiaTheme="majorEastAsia" w:hAnsi="Monaco" w:cs="Monaco"/>
                    <w:color w:val="243F60" w:themeColor="accent1" w:themeShade="7F"/>
                    <w:sz w:val="32"/>
                    <w:szCs w:val="32"/>
                    <w:lang w:val="en-US"/>
                  </w:rPr>
                </w:rPrChange>
              </w:rPr>
            </w:pPr>
            <w:ins w:id="4064" w:author="Borja Gonzalez" w:date="2017-09-28T19:13:00Z">
              <w:r w:rsidRPr="00A47B4C">
                <w:rPr>
                  <w:rFonts w:ascii="Monaco" w:hAnsi="Monaco" w:cs="Monaco"/>
                  <w:sz w:val="20"/>
                  <w:szCs w:val="20"/>
                  <w:lang w:val="en-US"/>
                  <w:rPrChange w:id="406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066"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067"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68" w:author="Borja Gonzalez" w:date="2017-09-28T19:13:00Z">
                    <w:rPr>
                      <w:rFonts w:ascii="Monaco" w:hAnsi="Monaco" w:cs="Monaco"/>
                      <w:color w:val="000000"/>
                      <w:sz w:val="32"/>
                      <w:szCs w:val="32"/>
                      <w:lang w:val="en-US"/>
                    </w:rPr>
                  </w:rPrChange>
                </w:rPr>
                <w:t>fileInput</w:t>
              </w:r>
              <w:r w:rsidRPr="00A47B4C">
                <w:rPr>
                  <w:rFonts w:ascii="Monaco" w:hAnsi="Monaco" w:cs="Monaco"/>
                  <w:sz w:val="20"/>
                  <w:szCs w:val="20"/>
                  <w:lang w:val="en-US"/>
                  <w:rPrChange w:id="406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7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071"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072"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407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74"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407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76" w:author="Borja Gonzalez" w:date="2017-09-28T19:13:00Z">
                    <w:rPr>
                      <w:rFonts w:ascii="Monaco" w:hAnsi="Monaco" w:cs="Monaco"/>
                      <w:color w:val="4E9A06"/>
                      <w:sz w:val="32"/>
                      <w:szCs w:val="32"/>
                      <w:lang w:val="en-US"/>
                    </w:rPr>
                  </w:rPrChange>
                </w:rPr>
                <w:t>"csv"</w:t>
              </w:r>
              <w:r w:rsidRPr="00A47B4C">
                <w:rPr>
                  <w:rFonts w:ascii="Monaco" w:hAnsi="Monaco" w:cs="Monaco"/>
                  <w:b/>
                  <w:bCs/>
                  <w:color w:val="000000"/>
                  <w:sz w:val="20"/>
                  <w:szCs w:val="20"/>
                  <w:lang w:val="en-US"/>
                  <w:rPrChange w:id="4077"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rsidP="00A47B4C">
            <w:pPr>
              <w:keepNext/>
              <w:keepLines/>
              <w:widowControl w:val="0"/>
              <w:autoSpaceDE w:val="0"/>
              <w:autoSpaceDN w:val="0"/>
              <w:adjustRightInd w:val="0"/>
              <w:spacing w:before="200"/>
              <w:outlineLvl w:val="4"/>
              <w:rPr>
                <w:ins w:id="4078" w:author="Borja Gonzalez" w:date="2017-09-28T19:13:00Z"/>
                <w:rFonts w:ascii="Monaco" w:hAnsi="Monaco" w:cs="Monaco"/>
                <w:sz w:val="20"/>
                <w:szCs w:val="20"/>
                <w:lang w:val="en-US"/>
                <w:rPrChange w:id="4079" w:author="Borja Gonzalez" w:date="2017-09-28T19:13:00Z">
                  <w:rPr>
                    <w:ins w:id="4080" w:author="Borja Gonzalez" w:date="2017-09-28T19:13:00Z"/>
                    <w:rFonts w:ascii="Monaco" w:eastAsiaTheme="majorEastAsia" w:hAnsi="Monaco" w:cs="Monaco"/>
                    <w:color w:val="243F60" w:themeColor="accent1" w:themeShade="7F"/>
                    <w:sz w:val="32"/>
                    <w:szCs w:val="32"/>
                    <w:lang w:val="en-US"/>
                  </w:rPr>
                </w:rPrChange>
              </w:rPr>
            </w:pPr>
            <w:ins w:id="4081" w:author="Borja Gonzalez" w:date="2017-09-28T19:13:00Z">
              <w:r w:rsidRPr="00A47B4C">
                <w:rPr>
                  <w:rFonts w:ascii="Monaco" w:hAnsi="Monaco" w:cs="Monaco"/>
                  <w:sz w:val="20"/>
                  <w:szCs w:val="20"/>
                  <w:lang w:val="en-US"/>
                  <w:rPrChange w:id="408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083" w:author="Borja Gonzalez" w:date="2017-09-28T19:13:00Z">
                    <w:rPr>
                      <w:rFonts w:ascii="Monaco" w:hAnsi="Monaco" w:cs="Monaco"/>
                      <w:color w:val="000000"/>
                      <w:sz w:val="32"/>
                      <w:szCs w:val="32"/>
                      <w:lang w:val="en-US"/>
                    </w:rPr>
                  </w:rPrChange>
                </w:rPr>
                <w:t>readFile</w:t>
              </w:r>
              <w:r w:rsidRPr="00A47B4C">
                <w:rPr>
                  <w:rFonts w:ascii="Monaco" w:hAnsi="Monaco" w:cs="Monaco"/>
                  <w:sz w:val="20"/>
                  <w:szCs w:val="20"/>
                  <w:lang w:val="en-US"/>
                  <w:rPrChange w:id="4084"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85"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086"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87"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4088"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89"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09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91"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rsidP="00A47B4C">
            <w:pPr>
              <w:keepNext/>
              <w:keepLines/>
              <w:widowControl w:val="0"/>
              <w:autoSpaceDE w:val="0"/>
              <w:autoSpaceDN w:val="0"/>
              <w:adjustRightInd w:val="0"/>
              <w:spacing w:before="200"/>
              <w:outlineLvl w:val="4"/>
              <w:rPr>
                <w:ins w:id="4092" w:author="Borja Gonzalez" w:date="2017-09-28T19:13:00Z"/>
                <w:rFonts w:ascii="Monaco" w:hAnsi="Monaco" w:cs="Monaco"/>
                <w:sz w:val="20"/>
                <w:szCs w:val="20"/>
                <w:lang w:val="en-US"/>
                <w:rPrChange w:id="4093" w:author="Borja Gonzalez" w:date="2017-09-28T19:13:00Z">
                  <w:rPr>
                    <w:ins w:id="4094" w:author="Borja Gonzalez" w:date="2017-09-28T19:13:00Z"/>
                    <w:rFonts w:ascii="Monaco" w:eastAsiaTheme="majorEastAsia" w:hAnsi="Monaco" w:cs="Monaco"/>
                    <w:color w:val="243F60" w:themeColor="accent1" w:themeShade="7F"/>
                    <w:sz w:val="32"/>
                    <w:szCs w:val="32"/>
                    <w:lang w:val="en-US"/>
                  </w:rPr>
                </w:rPrChange>
              </w:rPr>
            </w:pPr>
            <w:ins w:id="4095" w:author="Borja Gonzalez" w:date="2017-09-28T19:13:00Z">
              <w:r w:rsidRPr="00A47B4C">
                <w:rPr>
                  <w:rFonts w:ascii="Monaco" w:hAnsi="Monaco" w:cs="Monaco"/>
                  <w:sz w:val="20"/>
                  <w:szCs w:val="20"/>
                  <w:lang w:val="en-US"/>
                  <w:rPrChange w:id="409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9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9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099"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410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01" w:author="Borja Gonzalez" w:date="2017-09-28T19:13:00Z">
                    <w:rPr>
                      <w:rFonts w:ascii="Monaco" w:hAnsi="Monaco" w:cs="Monaco"/>
                      <w:color w:val="000000"/>
                      <w:sz w:val="32"/>
                      <w:szCs w:val="32"/>
                      <w:lang w:val="en-US"/>
                    </w:rPr>
                  </w:rPrChange>
                </w:rPr>
                <w:t>reader</w:t>
              </w:r>
              <w:r w:rsidRPr="00A47B4C">
                <w:rPr>
                  <w:rFonts w:ascii="Monaco" w:hAnsi="Monaco" w:cs="Monaco"/>
                  <w:sz w:val="20"/>
                  <w:szCs w:val="20"/>
                  <w:lang w:val="en-US"/>
                  <w:rPrChange w:id="4102"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0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104"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05" w:author="Borja Gonzalez" w:date="2017-09-28T19:13:00Z">
                    <w:rPr>
                      <w:rFonts w:ascii="Monaco" w:hAnsi="Monaco" w:cs="Monaco"/>
                      <w:b/>
                      <w:bCs/>
                      <w:color w:val="204A87"/>
                      <w:sz w:val="32"/>
                      <w:szCs w:val="32"/>
                      <w:lang w:val="en-US"/>
                    </w:rPr>
                  </w:rPrChange>
                </w:rPr>
                <w:t>new</w:t>
              </w:r>
              <w:r w:rsidRPr="00A47B4C">
                <w:rPr>
                  <w:rFonts w:ascii="Monaco" w:hAnsi="Monaco" w:cs="Monaco"/>
                  <w:sz w:val="20"/>
                  <w:szCs w:val="20"/>
                  <w:lang w:val="en-US"/>
                  <w:rPrChange w:id="410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07" w:author="Borja Gonzalez" w:date="2017-09-28T19:13:00Z">
                    <w:rPr>
                      <w:rFonts w:ascii="Monaco" w:hAnsi="Monaco" w:cs="Monaco"/>
                      <w:color w:val="000000"/>
                      <w:sz w:val="32"/>
                      <w:szCs w:val="32"/>
                      <w:lang w:val="en-US"/>
                    </w:rPr>
                  </w:rPrChange>
                </w:rPr>
                <w:t>FileReader</w:t>
              </w:r>
              <w:r w:rsidRPr="00A47B4C">
                <w:rPr>
                  <w:rFonts w:ascii="Monaco" w:hAnsi="Monaco" w:cs="Monaco"/>
                  <w:b/>
                  <w:bCs/>
                  <w:color w:val="000000"/>
                  <w:sz w:val="20"/>
                  <w:szCs w:val="20"/>
                  <w:lang w:val="en-US"/>
                  <w:rPrChange w:id="4108"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rsidP="00A47B4C">
            <w:pPr>
              <w:keepNext/>
              <w:keepLines/>
              <w:widowControl w:val="0"/>
              <w:autoSpaceDE w:val="0"/>
              <w:autoSpaceDN w:val="0"/>
              <w:adjustRightInd w:val="0"/>
              <w:spacing w:before="200"/>
              <w:outlineLvl w:val="4"/>
              <w:rPr>
                <w:ins w:id="4109" w:author="Borja Gonzalez" w:date="2017-09-28T19:13:00Z"/>
                <w:rFonts w:ascii="Monaco" w:hAnsi="Monaco" w:cs="Monaco"/>
                <w:sz w:val="20"/>
                <w:szCs w:val="20"/>
                <w:lang w:val="en-US"/>
                <w:rPrChange w:id="4110" w:author="Borja Gonzalez" w:date="2017-09-28T19:13:00Z">
                  <w:rPr>
                    <w:ins w:id="4111" w:author="Borja Gonzalez" w:date="2017-09-28T19:13:00Z"/>
                    <w:rFonts w:ascii="Monaco" w:eastAsiaTheme="majorEastAsia" w:hAnsi="Monaco" w:cs="Monaco"/>
                    <w:color w:val="243F60" w:themeColor="accent1" w:themeShade="7F"/>
                    <w:sz w:val="32"/>
                    <w:szCs w:val="32"/>
                    <w:lang w:val="en-US"/>
                  </w:rPr>
                </w:rPrChange>
              </w:rPr>
            </w:pPr>
            <w:ins w:id="4112" w:author="Borja Gonzalez" w:date="2017-09-28T19:13:00Z">
              <w:r w:rsidRPr="00A47B4C">
                <w:rPr>
                  <w:rFonts w:ascii="Monaco" w:hAnsi="Monaco" w:cs="Monaco"/>
                  <w:sz w:val="20"/>
                  <w:szCs w:val="20"/>
                  <w:lang w:val="en-US"/>
                  <w:rPrChange w:id="411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1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15"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116"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11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18" w:author="Borja Gonzalez" w:date="2017-09-28T19:13:00Z">
                    <w:rPr>
                      <w:rFonts w:ascii="Monaco" w:hAnsi="Monaco" w:cs="Monaco"/>
                      <w:color w:val="000000"/>
                      <w:sz w:val="32"/>
                      <w:szCs w:val="32"/>
                      <w:lang w:val="en-US"/>
                    </w:rPr>
                  </w:rPrChange>
                </w:rPr>
                <w:t>onload</w:t>
              </w:r>
              <w:r w:rsidRPr="00A47B4C">
                <w:rPr>
                  <w:rFonts w:ascii="Monaco" w:hAnsi="Monaco" w:cs="Monaco"/>
                  <w:sz w:val="20"/>
                  <w:szCs w:val="20"/>
                  <w:lang w:val="en-US"/>
                  <w:rPrChange w:id="411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2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121"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22"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4123"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24"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125"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26"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rsidP="00A47B4C">
            <w:pPr>
              <w:widowControl w:val="0"/>
              <w:autoSpaceDE w:val="0"/>
              <w:autoSpaceDN w:val="0"/>
              <w:adjustRightInd w:val="0"/>
              <w:rPr>
                <w:ins w:id="4127" w:author="Borja Gonzalez" w:date="2017-09-28T19:13:00Z"/>
                <w:rFonts w:ascii="Monaco" w:hAnsi="Monaco" w:cs="Monaco"/>
                <w:sz w:val="20"/>
                <w:szCs w:val="20"/>
                <w:lang w:val="en-US"/>
                <w:rPrChange w:id="4128" w:author="Borja Gonzalez" w:date="2017-09-28T19:13:00Z">
                  <w:rPr>
                    <w:ins w:id="4129" w:author="Borja Gonzalez" w:date="2017-09-28T19:13:00Z"/>
                    <w:rFonts w:ascii="Monaco" w:hAnsi="Monaco" w:cs="Monaco"/>
                    <w:sz w:val="32"/>
                    <w:szCs w:val="32"/>
                    <w:lang w:val="en-US"/>
                  </w:rPr>
                </w:rPrChange>
              </w:rPr>
            </w:pPr>
            <w:ins w:id="4130" w:author="Borja Gonzalez" w:date="2017-09-28T19:13:00Z">
              <w:r w:rsidRPr="00A47B4C">
                <w:rPr>
                  <w:rFonts w:ascii="Monaco" w:hAnsi="Monaco" w:cs="Monaco"/>
                  <w:sz w:val="20"/>
                  <w:szCs w:val="20"/>
                  <w:lang w:val="en-US"/>
                  <w:rPrChange w:id="4131"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13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3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3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135" w:author="Borja Gonzalez" w:date="2017-09-28T19:13:00Z">
                    <w:rPr>
                      <w:rFonts w:ascii="Monaco" w:hAnsi="Monaco" w:cs="Monaco"/>
                      <w:color w:val="000000"/>
                      <w:sz w:val="32"/>
                      <w:szCs w:val="32"/>
                      <w:lang w:val="en-US"/>
                    </w:rPr>
                  </w:rPrChange>
                </w:rPr>
                <w:t>Papa</w:t>
              </w:r>
              <w:r w:rsidRPr="00A47B4C">
                <w:rPr>
                  <w:rFonts w:ascii="Monaco" w:hAnsi="Monaco" w:cs="Monaco"/>
                  <w:b/>
                  <w:bCs/>
                  <w:color w:val="000000"/>
                  <w:sz w:val="20"/>
                  <w:szCs w:val="20"/>
                  <w:lang w:val="en-US"/>
                  <w:rPrChange w:id="413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37" w:author="Borja Gonzalez" w:date="2017-09-28T19:13: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13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39"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14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41" w:author="Borja Gonzalez" w:date="2017-09-28T19:13:00Z">
                    <w:rPr>
                      <w:rFonts w:ascii="Monaco" w:hAnsi="Monaco" w:cs="Monaco"/>
                      <w:color w:val="000000"/>
                      <w:sz w:val="32"/>
                      <w:szCs w:val="32"/>
                      <w:lang w:val="en-US"/>
                    </w:rPr>
                  </w:rPrChange>
                </w:rPr>
                <w:t>result</w:t>
              </w:r>
              <w:r w:rsidRPr="00A47B4C">
                <w:rPr>
                  <w:rFonts w:ascii="Monaco" w:hAnsi="Monaco" w:cs="Monaco"/>
                  <w:b/>
                  <w:bCs/>
                  <w:color w:val="000000"/>
                  <w:sz w:val="20"/>
                  <w:szCs w:val="20"/>
                  <w:lang w:val="en-US"/>
                  <w:rPrChange w:id="4142"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143"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44"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rsidP="00A47B4C">
            <w:pPr>
              <w:keepNext/>
              <w:keepLines/>
              <w:widowControl w:val="0"/>
              <w:autoSpaceDE w:val="0"/>
              <w:autoSpaceDN w:val="0"/>
              <w:adjustRightInd w:val="0"/>
              <w:spacing w:before="200"/>
              <w:outlineLvl w:val="4"/>
              <w:rPr>
                <w:ins w:id="4145" w:author="Borja Gonzalez" w:date="2017-09-28T19:13:00Z"/>
                <w:rFonts w:ascii="Monaco" w:hAnsi="Monaco" w:cs="Monaco"/>
                <w:sz w:val="20"/>
                <w:szCs w:val="20"/>
                <w:lang w:val="en-US"/>
                <w:rPrChange w:id="4146" w:author="Borja Gonzalez" w:date="2017-09-28T19:13:00Z">
                  <w:rPr>
                    <w:ins w:id="4147" w:author="Borja Gonzalez" w:date="2017-09-28T19:13:00Z"/>
                    <w:rFonts w:ascii="Monaco" w:eastAsiaTheme="majorEastAsia" w:hAnsi="Monaco" w:cs="Monaco"/>
                    <w:color w:val="243F60" w:themeColor="accent1" w:themeShade="7F"/>
                    <w:sz w:val="32"/>
                    <w:szCs w:val="32"/>
                    <w:lang w:val="en-US"/>
                  </w:rPr>
                </w:rPrChange>
              </w:rPr>
            </w:pPr>
            <w:ins w:id="4148" w:author="Borja Gonzalez" w:date="2017-09-28T19:13:00Z">
              <w:r w:rsidRPr="00A47B4C">
                <w:rPr>
                  <w:rFonts w:ascii="Monaco" w:hAnsi="Monaco" w:cs="Monaco"/>
                  <w:sz w:val="20"/>
                  <w:szCs w:val="20"/>
                  <w:lang w:val="en-US"/>
                  <w:rPrChange w:id="4149"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15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5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15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153" w:author="Borja Gonzalez" w:date="2017-09-28T19:13:00Z">
                    <w:rPr>
                      <w:rFonts w:ascii="Monaco" w:hAnsi="Monaco" w:cs="Monaco"/>
                      <w:color w:val="000000"/>
                      <w:sz w:val="32"/>
                      <w:szCs w:val="32"/>
                      <w:lang w:val="en-US"/>
                    </w:rPr>
                  </w:rPrChange>
                </w:rPr>
                <w:t>complete</w:t>
              </w:r>
              <w:r w:rsidRPr="00A47B4C">
                <w:rPr>
                  <w:rFonts w:ascii="Monaco" w:hAnsi="Monaco" w:cs="Monaco"/>
                  <w:b/>
                  <w:bCs/>
                  <w:color w:val="CE5C00"/>
                  <w:sz w:val="20"/>
                  <w:szCs w:val="20"/>
                  <w:lang w:val="en-US"/>
                  <w:rPrChange w:id="4154"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4155"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56" w:author="Borja Gonzalez" w:date="2017-09-28T19:13: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15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8"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4159"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16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61"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rsidP="00A47B4C">
            <w:pPr>
              <w:keepNext/>
              <w:keepLines/>
              <w:widowControl w:val="0"/>
              <w:autoSpaceDE w:val="0"/>
              <w:autoSpaceDN w:val="0"/>
              <w:adjustRightInd w:val="0"/>
              <w:spacing w:before="200"/>
              <w:outlineLvl w:val="4"/>
              <w:rPr>
                <w:ins w:id="4162" w:author="Borja Gonzalez" w:date="2017-09-28T19:13:00Z"/>
                <w:rFonts w:ascii="Monaco" w:hAnsi="Monaco" w:cs="Monaco"/>
                <w:sz w:val="20"/>
                <w:szCs w:val="20"/>
                <w:lang w:val="es-ES"/>
                <w:rPrChange w:id="4163" w:author="Rodrigo García" w:date="2017-09-29T10:06:00Z">
                  <w:rPr>
                    <w:ins w:id="4164" w:author="Borja Gonzalez" w:date="2017-09-28T19:13:00Z"/>
                    <w:rFonts w:ascii="Monaco" w:eastAsiaTheme="majorEastAsia" w:hAnsi="Monaco" w:cs="Monaco"/>
                    <w:color w:val="243F60" w:themeColor="accent1" w:themeShade="7F"/>
                    <w:sz w:val="32"/>
                    <w:szCs w:val="32"/>
                    <w:lang w:val="en-US"/>
                  </w:rPr>
                </w:rPrChange>
              </w:rPr>
            </w:pPr>
            <w:ins w:id="4165" w:author="Borja Gonzalez" w:date="2017-09-28T19:13:00Z">
              <w:r w:rsidRPr="00A47B4C">
                <w:rPr>
                  <w:rFonts w:ascii="Monaco" w:hAnsi="Monaco" w:cs="Monaco"/>
                  <w:sz w:val="20"/>
                  <w:szCs w:val="20"/>
                  <w:lang w:val="en-US"/>
                  <w:rPrChange w:id="416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167" w:author="Borja Gonzalez" w:date="2017-09-28T19:13:00Z">
                    <w:rPr>
                      <w:rFonts w:ascii="Monaco" w:hAnsi="Monaco" w:cs="Monaco"/>
                      <w:sz w:val="32"/>
                      <w:szCs w:val="32"/>
                      <w:lang w:val="en-US"/>
                    </w:rPr>
                  </w:rPrChange>
                </w:rPr>
                <w:tab/>
              </w:r>
              <w:r w:rsidRPr="0079203F">
                <w:rPr>
                  <w:rFonts w:ascii="Monaco" w:hAnsi="Monaco" w:cs="Monaco"/>
                  <w:b/>
                  <w:bCs/>
                  <w:color w:val="204A87"/>
                  <w:sz w:val="20"/>
                  <w:szCs w:val="20"/>
                  <w:lang w:val="es-ES"/>
                  <w:rPrChange w:id="4168" w:author="Rodrigo García" w:date="2017-09-29T10:06: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4169" w:author="Rodrigo García" w:date="2017-09-29T10:06: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4170" w:author="Rodrigo García" w:date="2017-09-29T10:06:00Z">
                    <w:rPr>
                      <w:rFonts w:ascii="Monaco" w:hAnsi="Monaco" w:cs="Monaco"/>
                      <w:b/>
                      <w:bCs/>
                      <w:color w:val="CE5C00"/>
                      <w:sz w:val="32"/>
                      <w:szCs w:val="32"/>
                      <w:lang w:val="en-US"/>
                    </w:rPr>
                  </w:rPrChange>
                </w:rPr>
                <w:t>!</w:t>
              </w:r>
              <w:r w:rsidRPr="0079203F">
                <w:rPr>
                  <w:rFonts w:ascii="Monaco" w:hAnsi="Monaco" w:cs="Monaco"/>
                  <w:color w:val="204A87"/>
                  <w:sz w:val="20"/>
                  <w:szCs w:val="20"/>
                  <w:lang w:val="es-ES"/>
                  <w:rPrChange w:id="4171" w:author="Rodrigo García" w:date="2017-09-29T10:06: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417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173" w:author="Rodrigo García" w:date="2017-09-29T10:06: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4174"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175" w:author="Rodrigo García" w:date="2017-09-29T10:06:00Z">
                    <w:rPr>
                      <w:rFonts w:ascii="Monaco" w:hAnsi="Monaco" w:cs="Monaco"/>
                      <w:color w:val="4E9A06"/>
                      <w:sz w:val="32"/>
                      <w:szCs w:val="32"/>
                      <w:lang w:val="en-US"/>
                    </w:rPr>
                  </w:rPrChange>
                </w:rPr>
                <w:t>"miFecha"</w:t>
              </w:r>
              <w:r w:rsidRPr="0079203F">
                <w:rPr>
                  <w:rFonts w:ascii="Monaco" w:hAnsi="Monaco" w:cs="Monaco"/>
                  <w:b/>
                  <w:bCs/>
                  <w:color w:val="000000"/>
                  <w:sz w:val="20"/>
                  <w:szCs w:val="20"/>
                  <w:lang w:val="es-ES"/>
                  <w:rPrChange w:id="417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177" w:author="Rodrigo García" w:date="2017-09-29T10:06: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4178"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rsidP="00A47B4C">
            <w:pPr>
              <w:keepNext/>
              <w:keepLines/>
              <w:widowControl w:val="0"/>
              <w:autoSpaceDE w:val="0"/>
              <w:autoSpaceDN w:val="0"/>
              <w:adjustRightInd w:val="0"/>
              <w:spacing w:before="200"/>
              <w:outlineLvl w:val="4"/>
              <w:rPr>
                <w:ins w:id="4179" w:author="Borja Gonzalez" w:date="2017-09-28T19:13:00Z"/>
                <w:rFonts w:ascii="Monaco" w:hAnsi="Monaco" w:cs="Monaco"/>
                <w:sz w:val="20"/>
                <w:szCs w:val="20"/>
                <w:lang w:val="es-ES"/>
                <w:rPrChange w:id="4180" w:author="Rodrigo García" w:date="2017-09-29T10:06:00Z">
                  <w:rPr>
                    <w:ins w:id="4181" w:author="Borja Gonzalez" w:date="2017-09-28T19:13:00Z"/>
                    <w:rFonts w:ascii="Monaco" w:eastAsiaTheme="majorEastAsia" w:hAnsi="Monaco" w:cs="Monaco"/>
                    <w:color w:val="243F60" w:themeColor="accent1" w:themeShade="7F"/>
                    <w:sz w:val="32"/>
                    <w:szCs w:val="32"/>
                    <w:lang w:val="en-US"/>
                  </w:rPr>
                </w:rPrChange>
              </w:rPr>
            </w:pPr>
            <w:ins w:id="4182" w:author="Borja Gonzalez" w:date="2017-09-28T19:13:00Z">
              <w:r w:rsidRPr="0079203F">
                <w:rPr>
                  <w:rFonts w:ascii="Monaco" w:hAnsi="Monaco" w:cs="Monaco"/>
                  <w:sz w:val="20"/>
                  <w:szCs w:val="20"/>
                  <w:lang w:val="es-ES"/>
                  <w:rPrChange w:id="4183"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184"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185"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186" w:author="Rodrigo García" w:date="2017-09-29T10:06:00Z">
                    <w:rPr>
                      <w:rFonts w:ascii="Monaco" w:hAnsi="Monaco" w:cs="Monaco"/>
                      <w:color w:val="000000"/>
                      <w:sz w:val="32"/>
                      <w:szCs w:val="32"/>
                      <w:lang w:val="en-US"/>
                    </w:rPr>
                  </w:rPrChange>
                </w:rPr>
                <w:t>alert</w:t>
              </w:r>
              <w:r w:rsidRPr="0079203F">
                <w:rPr>
                  <w:rFonts w:ascii="Monaco" w:hAnsi="Monaco" w:cs="Monaco"/>
                  <w:b/>
                  <w:bCs/>
                  <w:color w:val="000000"/>
                  <w:sz w:val="20"/>
                  <w:szCs w:val="20"/>
                  <w:lang w:val="es-ES"/>
                  <w:rPrChange w:id="4187"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188" w:author="Rodrigo García" w:date="2017-09-29T10:06:00Z">
                    <w:rPr>
                      <w:rFonts w:ascii="Monaco" w:hAnsi="Monaco" w:cs="Monaco"/>
                      <w:color w:val="4E9A06"/>
                      <w:sz w:val="32"/>
                      <w:szCs w:val="32"/>
                      <w:lang w:val="en-US"/>
                    </w:rPr>
                  </w:rPrChange>
                </w:rPr>
                <w:t>"Introduzca la fecha"</w:t>
              </w:r>
              <w:r w:rsidRPr="0079203F">
                <w:rPr>
                  <w:rFonts w:ascii="Monaco" w:hAnsi="Monaco" w:cs="Monaco"/>
                  <w:b/>
                  <w:bCs/>
                  <w:color w:val="000000"/>
                  <w:sz w:val="20"/>
                  <w:szCs w:val="20"/>
                  <w:lang w:val="es-ES"/>
                  <w:rPrChange w:id="4189"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rsidP="00A47B4C">
            <w:pPr>
              <w:keepNext/>
              <w:keepLines/>
              <w:widowControl w:val="0"/>
              <w:autoSpaceDE w:val="0"/>
              <w:autoSpaceDN w:val="0"/>
              <w:adjustRightInd w:val="0"/>
              <w:spacing w:before="200"/>
              <w:outlineLvl w:val="4"/>
              <w:rPr>
                <w:ins w:id="4190" w:author="Borja Gonzalez" w:date="2017-09-28T19:13:00Z"/>
                <w:rFonts w:ascii="Monaco" w:hAnsi="Monaco" w:cs="Monaco"/>
                <w:sz w:val="20"/>
                <w:szCs w:val="20"/>
                <w:lang w:val="es-ES"/>
                <w:rPrChange w:id="4191" w:author="Rodrigo García" w:date="2017-09-29T10:06:00Z">
                  <w:rPr>
                    <w:ins w:id="4192" w:author="Borja Gonzalez" w:date="2017-09-28T19:13:00Z"/>
                    <w:rFonts w:ascii="Monaco" w:eastAsiaTheme="majorEastAsia" w:hAnsi="Monaco" w:cs="Monaco"/>
                    <w:color w:val="243F60" w:themeColor="accent1" w:themeShade="7F"/>
                    <w:sz w:val="32"/>
                    <w:szCs w:val="32"/>
                    <w:lang w:val="en-US"/>
                  </w:rPr>
                </w:rPrChange>
              </w:rPr>
            </w:pPr>
            <w:ins w:id="4193" w:author="Borja Gonzalez" w:date="2017-09-28T19:13:00Z">
              <w:r w:rsidRPr="0079203F">
                <w:rPr>
                  <w:rFonts w:ascii="Monaco" w:hAnsi="Monaco" w:cs="Monaco"/>
                  <w:sz w:val="20"/>
                  <w:szCs w:val="20"/>
                  <w:lang w:val="es-ES"/>
                  <w:rPrChange w:id="4194"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195" w:author="Rodrigo García" w:date="2017-09-29T10:06:00Z">
                    <w:rPr>
                      <w:rFonts w:ascii="Monaco" w:hAnsi="Monaco" w:cs="Monaco"/>
                      <w:sz w:val="32"/>
                      <w:szCs w:val="32"/>
                      <w:lang w:val="en-US"/>
                    </w:rPr>
                  </w:rPrChange>
                </w:rPr>
                <w:tab/>
              </w:r>
              <w:r w:rsidRPr="0079203F">
                <w:rPr>
                  <w:rFonts w:ascii="Monaco" w:hAnsi="Monaco" w:cs="Monaco"/>
                  <w:b/>
                  <w:bCs/>
                  <w:color w:val="000000"/>
                  <w:sz w:val="20"/>
                  <w:szCs w:val="20"/>
                  <w:lang w:val="es-ES"/>
                  <w:rPrChange w:id="4196"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rsidP="00A47B4C">
            <w:pPr>
              <w:keepNext/>
              <w:keepLines/>
              <w:widowControl w:val="0"/>
              <w:autoSpaceDE w:val="0"/>
              <w:autoSpaceDN w:val="0"/>
              <w:adjustRightInd w:val="0"/>
              <w:spacing w:before="200"/>
              <w:outlineLvl w:val="4"/>
              <w:rPr>
                <w:ins w:id="4197" w:author="Borja Gonzalez" w:date="2017-09-28T19:13:00Z"/>
                <w:rFonts w:ascii="Monaco" w:hAnsi="Monaco" w:cs="Monaco"/>
                <w:sz w:val="20"/>
                <w:szCs w:val="20"/>
                <w:lang w:val="es-ES"/>
                <w:rPrChange w:id="4198" w:author="Rodrigo García" w:date="2017-09-29T10:06:00Z">
                  <w:rPr>
                    <w:ins w:id="4199" w:author="Borja Gonzalez" w:date="2017-09-28T19:13:00Z"/>
                    <w:rFonts w:ascii="Monaco" w:eastAsiaTheme="majorEastAsia" w:hAnsi="Monaco" w:cs="Monaco"/>
                    <w:color w:val="243F60" w:themeColor="accent1" w:themeShade="7F"/>
                    <w:sz w:val="32"/>
                    <w:szCs w:val="32"/>
                    <w:lang w:val="en-US"/>
                  </w:rPr>
                </w:rPrChange>
              </w:rPr>
            </w:pPr>
            <w:ins w:id="4200" w:author="Borja Gonzalez" w:date="2017-09-28T19:13:00Z">
              <w:r w:rsidRPr="0079203F">
                <w:rPr>
                  <w:rFonts w:ascii="Monaco" w:hAnsi="Monaco" w:cs="Monaco"/>
                  <w:sz w:val="20"/>
                  <w:szCs w:val="20"/>
                  <w:lang w:val="es-ES"/>
                  <w:rPrChange w:id="4201"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202" w:author="Rodrigo García" w:date="2017-09-29T10:06:00Z">
                    <w:rPr>
                      <w:rFonts w:ascii="Monaco" w:hAnsi="Monaco" w:cs="Monaco"/>
                      <w:sz w:val="32"/>
                      <w:szCs w:val="32"/>
                      <w:lang w:val="en-US"/>
                    </w:rPr>
                  </w:rPrChange>
                </w:rPr>
                <w:tab/>
              </w:r>
              <w:r w:rsidRPr="0079203F">
                <w:rPr>
                  <w:rFonts w:ascii="Monaco" w:hAnsi="Monaco" w:cs="Monaco"/>
                  <w:b/>
                  <w:bCs/>
                  <w:color w:val="204A87"/>
                  <w:sz w:val="20"/>
                  <w:szCs w:val="20"/>
                  <w:lang w:val="es-ES"/>
                  <w:rPrChange w:id="4203" w:author="Rodrigo García" w:date="2017-09-29T10:06: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4204"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rsidP="00A47B4C">
            <w:pPr>
              <w:keepNext/>
              <w:keepLines/>
              <w:widowControl w:val="0"/>
              <w:autoSpaceDE w:val="0"/>
              <w:autoSpaceDN w:val="0"/>
              <w:adjustRightInd w:val="0"/>
              <w:spacing w:before="200"/>
              <w:outlineLvl w:val="4"/>
              <w:rPr>
                <w:ins w:id="4205" w:author="Borja Gonzalez" w:date="2017-09-28T19:13:00Z"/>
                <w:rFonts w:ascii="Monaco" w:hAnsi="Monaco" w:cs="Monaco"/>
                <w:sz w:val="20"/>
                <w:szCs w:val="20"/>
                <w:lang w:val="es-ES"/>
                <w:rPrChange w:id="4206" w:author="Rodrigo García" w:date="2017-09-29T10:06:00Z">
                  <w:rPr>
                    <w:ins w:id="4207" w:author="Borja Gonzalez" w:date="2017-09-28T19:13:00Z"/>
                    <w:rFonts w:ascii="Monaco" w:eastAsiaTheme="majorEastAsia" w:hAnsi="Monaco" w:cs="Monaco"/>
                    <w:color w:val="243F60" w:themeColor="accent1" w:themeShade="7F"/>
                    <w:sz w:val="32"/>
                    <w:szCs w:val="32"/>
                    <w:lang w:val="en-US"/>
                  </w:rPr>
                </w:rPrChange>
              </w:rPr>
            </w:pPr>
            <w:ins w:id="4208" w:author="Borja Gonzalez" w:date="2017-09-28T19:13:00Z">
              <w:r w:rsidRPr="0079203F">
                <w:rPr>
                  <w:rFonts w:ascii="Monaco" w:hAnsi="Monaco" w:cs="Monaco"/>
                  <w:sz w:val="20"/>
                  <w:szCs w:val="20"/>
                  <w:lang w:val="es-ES"/>
                  <w:rPrChange w:id="4209"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210"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211" w:author="Rodrigo García" w:date="2017-09-29T10:06:00Z">
                    <w:rPr>
                      <w:rFonts w:ascii="Monaco" w:hAnsi="Monaco" w:cs="Monaco"/>
                      <w:sz w:val="32"/>
                      <w:szCs w:val="32"/>
                      <w:lang w:val="en-US"/>
                    </w:rPr>
                  </w:rPrChange>
                </w:rPr>
                <w:tab/>
              </w:r>
              <w:r w:rsidRPr="0079203F">
                <w:rPr>
                  <w:rFonts w:ascii="Monaco" w:hAnsi="Monaco" w:cs="Monaco"/>
                  <w:b/>
                  <w:bCs/>
                  <w:color w:val="204A87"/>
                  <w:sz w:val="20"/>
                  <w:szCs w:val="20"/>
                  <w:lang w:val="es-ES"/>
                  <w:rPrChange w:id="4212"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213"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214" w:author="Rodrigo García" w:date="2017-09-29T10:06:00Z">
                    <w:rPr>
                      <w:rFonts w:ascii="Monaco" w:hAnsi="Monaco" w:cs="Monaco"/>
                      <w:color w:val="000000"/>
                      <w:sz w:val="32"/>
                      <w:szCs w:val="32"/>
                      <w:lang w:val="en-US"/>
                    </w:rPr>
                  </w:rPrChange>
                </w:rPr>
                <w:t>Fecha</w:t>
              </w:r>
              <w:r w:rsidRPr="0079203F">
                <w:rPr>
                  <w:rFonts w:ascii="Monaco" w:hAnsi="Monaco" w:cs="Monaco"/>
                  <w:sz w:val="20"/>
                  <w:szCs w:val="20"/>
                  <w:lang w:val="es-ES"/>
                  <w:rPrChange w:id="4215"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216"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217" w:author="Rodrigo García" w:date="2017-09-29T10:06:00Z">
                    <w:rPr>
                      <w:rFonts w:ascii="Monaco" w:hAnsi="Monaco" w:cs="Monaco"/>
                      <w:sz w:val="32"/>
                      <w:szCs w:val="32"/>
                      <w:lang w:val="en-US"/>
                    </w:rPr>
                  </w:rPrChange>
                </w:rPr>
                <w:t xml:space="preserve"> </w:t>
              </w:r>
              <w:r w:rsidRPr="0079203F">
                <w:rPr>
                  <w:rFonts w:ascii="Monaco" w:hAnsi="Monaco" w:cs="Monaco"/>
                  <w:color w:val="204A87"/>
                  <w:sz w:val="20"/>
                  <w:szCs w:val="20"/>
                  <w:lang w:val="es-ES"/>
                  <w:rPrChange w:id="4218" w:author="Rodrigo García" w:date="2017-09-29T10:06:00Z">
                    <w:rPr>
                      <w:rFonts w:ascii="Monaco" w:hAnsi="Monaco" w:cs="Monaco"/>
                      <w:color w:val="204A87"/>
                      <w:sz w:val="32"/>
                      <w:szCs w:val="32"/>
                      <w:lang w:val="en-US"/>
                    </w:rPr>
                  </w:rPrChange>
                </w:rPr>
                <w:t>document</w:t>
              </w:r>
              <w:r w:rsidRPr="0079203F">
                <w:rPr>
                  <w:rFonts w:ascii="Monaco" w:hAnsi="Monaco" w:cs="Monaco"/>
                  <w:b/>
                  <w:bCs/>
                  <w:color w:val="000000"/>
                  <w:sz w:val="20"/>
                  <w:szCs w:val="20"/>
                  <w:lang w:val="es-ES"/>
                  <w:rPrChange w:id="421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20" w:author="Rodrigo García" w:date="2017-09-29T10:06:00Z">
                    <w:rPr>
                      <w:rFonts w:ascii="Monaco" w:hAnsi="Monaco" w:cs="Monaco"/>
                      <w:color w:val="000000"/>
                      <w:sz w:val="32"/>
                      <w:szCs w:val="32"/>
                      <w:lang w:val="en-US"/>
                    </w:rPr>
                  </w:rPrChange>
                </w:rPr>
                <w:t>getElementById</w:t>
              </w:r>
              <w:r w:rsidRPr="0079203F">
                <w:rPr>
                  <w:rFonts w:ascii="Monaco" w:hAnsi="Monaco" w:cs="Monaco"/>
                  <w:b/>
                  <w:bCs/>
                  <w:color w:val="000000"/>
                  <w:sz w:val="20"/>
                  <w:szCs w:val="20"/>
                  <w:lang w:val="es-ES"/>
                  <w:rPrChange w:id="4221"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222" w:author="Rodrigo García" w:date="2017-09-29T10:06:00Z">
                    <w:rPr>
                      <w:rFonts w:ascii="Monaco" w:hAnsi="Monaco" w:cs="Monaco"/>
                      <w:color w:val="4E9A06"/>
                      <w:sz w:val="32"/>
                      <w:szCs w:val="32"/>
                      <w:lang w:val="en-US"/>
                    </w:rPr>
                  </w:rPrChange>
                </w:rPr>
                <w:t>"miFecha"</w:t>
              </w:r>
              <w:r w:rsidRPr="0079203F">
                <w:rPr>
                  <w:rFonts w:ascii="Monaco" w:hAnsi="Monaco" w:cs="Monaco"/>
                  <w:b/>
                  <w:bCs/>
                  <w:color w:val="000000"/>
                  <w:sz w:val="20"/>
                  <w:szCs w:val="20"/>
                  <w:lang w:val="es-ES"/>
                  <w:rPrChange w:id="4223"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24" w:author="Rodrigo García" w:date="2017-09-29T10:06:00Z">
                    <w:rPr>
                      <w:rFonts w:ascii="Monaco" w:hAnsi="Monaco" w:cs="Monaco"/>
                      <w:color w:val="000000"/>
                      <w:sz w:val="32"/>
                      <w:szCs w:val="32"/>
                      <w:lang w:val="en-US"/>
                    </w:rPr>
                  </w:rPrChange>
                </w:rPr>
                <w:t>value</w:t>
              </w:r>
              <w:r w:rsidRPr="0079203F">
                <w:rPr>
                  <w:rFonts w:ascii="Monaco" w:hAnsi="Monaco" w:cs="Monaco"/>
                  <w:b/>
                  <w:bCs/>
                  <w:color w:val="000000"/>
                  <w:sz w:val="20"/>
                  <w:szCs w:val="20"/>
                  <w:lang w:val="es-ES"/>
                  <w:rPrChange w:id="4225"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rsidP="00A47B4C">
            <w:pPr>
              <w:keepNext/>
              <w:keepLines/>
              <w:widowControl w:val="0"/>
              <w:autoSpaceDE w:val="0"/>
              <w:autoSpaceDN w:val="0"/>
              <w:adjustRightInd w:val="0"/>
              <w:spacing w:before="200"/>
              <w:outlineLvl w:val="4"/>
              <w:rPr>
                <w:ins w:id="4226" w:author="Borja Gonzalez" w:date="2017-09-28T19:13:00Z"/>
                <w:rFonts w:ascii="Monaco" w:hAnsi="Monaco" w:cs="Monaco"/>
                <w:sz w:val="20"/>
                <w:szCs w:val="20"/>
                <w:lang w:val="es-ES"/>
                <w:rPrChange w:id="4227" w:author="Rodrigo García" w:date="2017-09-29T10:06:00Z">
                  <w:rPr>
                    <w:ins w:id="4228" w:author="Borja Gonzalez" w:date="2017-09-28T19:13:00Z"/>
                    <w:rFonts w:ascii="Monaco" w:eastAsiaTheme="majorEastAsia" w:hAnsi="Monaco" w:cs="Monaco"/>
                    <w:color w:val="243F60" w:themeColor="accent1" w:themeShade="7F"/>
                    <w:sz w:val="32"/>
                    <w:szCs w:val="32"/>
                    <w:lang w:val="en-US"/>
                  </w:rPr>
                </w:rPrChange>
              </w:rPr>
            </w:pPr>
            <w:ins w:id="4229" w:author="Borja Gonzalez" w:date="2017-09-28T19:13:00Z">
              <w:r w:rsidRPr="0079203F">
                <w:rPr>
                  <w:rFonts w:ascii="Monaco" w:hAnsi="Monaco" w:cs="Monaco"/>
                  <w:sz w:val="20"/>
                  <w:szCs w:val="20"/>
                  <w:lang w:val="es-ES"/>
                  <w:rPrChange w:id="4230"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231"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232"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233"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234"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35"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236"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237" w:author="Rodrigo García" w:date="2017-09-29T10:06:00Z">
                    <w:rPr>
                      <w:rFonts w:ascii="Monaco" w:hAnsi="Monaco" w:cs="Monaco"/>
                      <w:color w:val="4E9A06"/>
                      <w:sz w:val="32"/>
                      <w:szCs w:val="32"/>
                      <w:lang w:val="en-US"/>
                    </w:rPr>
                  </w:rPrChange>
                </w:rPr>
                <w:t>"Datos introducidos de forma correcta"</w:t>
              </w:r>
              <w:r w:rsidRPr="0079203F">
                <w:rPr>
                  <w:rFonts w:ascii="Monaco" w:hAnsi="Monaco" w:cs="Monaco"/>
                  <w:b/>
                  <w:bCs/>
                  <w:color w:val="000000"/>
                  <w:sz w:val="20"/>
                  <w:szCs w:val="20"/>
                  <w:lang w:val="es-ES"/>
                  <w:rPrChange w:id="4238"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rsidP="00A47B4C">
            <w:pPr>
              <w:keepNext/>
              <w:keepLines/>
              <w:widowControl w:val="0"/>
              <w:autoSpaceDE w:val="0"/>
              <w:autoSpaceDN w:val="0"/>
              <w:adjustRightInd w:val="0"/>
              <w:spacing w:before="200"/>
              <w:outlineLvl w:val="4"/>
              <w:rPr>
                <w:ins w:id="4239" w:author="Borja Gonzalez" w:date="2017-09-28T19:13:00Z"/>
                <w:rFonts w:ascii="Monaco" w:hAnsi="Monaco" w:cs="Monaco"/>
                <w:sz w:val="20"/>
                <w:szCs w:val="20"/>
                <w:lang w:val="es-ES"/>
                <w:rPrChange w:id="4240" w:author="Rodrigo García" w:date="2017-09-29T10:06:00Z">
                  <w:rPr>
                    <w:ins w:id="4241" w:author="Borja Gonzalez" w:date="2017-09-28T19:13:00Z"/>
                    <w:rFonts w:ascii="Monaco" w:eastAsiaTheme="majorEastAsia" w:hAnsi="Monaco" w:cs="Monaco"/>
                    <w:color w:val="243F60" w:themeColor="accent1" w:themeShade="7F"/>
                    <w:sz w:val="32"/>
                    <w:szCs w:val="32"/>
                    <w:lang w:val="en-US"/>
                  </w:rPr>
                </w:rPrChange>
              </w:rPr>
            </w:pPr>
            <w:ins w:id="4242" w:author="Borja Gonzalez" w:date="2017-09-28T19:13:00Z">
              <w:r w:rsidRPr="0079203F">
                <w:rPr>
                  <w:rFonts w:ascii="Monaco" w:hAnsi="Monaco" w:cs="Monaco"/>
                  <w:sz w:val="20"/>
                  <w:szCs w:val="20"/>
                  <w:lang w:val="es-ES"/>
                  <w:rPrChange w:id="4243"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244" w:author="Rodrigo García" w:date="2017-09-29T10:06:00Z">
                    <w:rPr>
                      <w:rFonts w:ascii="Monaco" w:hAnsi="Monaco" w:cs="Monaco"/>
                      <w:sz w:val="32"/>
                      <w:szCs w:val="32"/>
                      <w:lang w:val="en-US"/>
                    </w:rPr>
                  </w:rPrChange>
                </w:rPr>
                <w:tab/>
              </w:r>
              <w:r w:rsidRPr="0079203F">
                <w:rPr>
                  <w:rFonts w:ascii="Monaco" w:hAnsi="Monaco" w:cs="Monaco"/>
                  <w:sz w:val="20"/>
                  <w:szCs w:val="20"/>
                  <w:lang w:val="es-ES"/>
                  <w:rPrChange w:id="4245" w:author="Rodrigo García" w:date="2017-09-29T10:06:00Z">
                    <w:rPr>
                      <w:rFonts w:ascii="Monaco" w:hAnsi="Monaco" w:cs="Monaco"/>
                      <w:sz w:val="32"/>
                      <w:szCs w:val="32"/>
                      <w:lang w:val="en-US"/>
                    </w:rPr>
                  </w:rPrChange>
                </w:rPr>
                <w:tab/>
              </w:r>
              <w:r w:rsidRPr="0079203F">
                <w:rPr>
                  <w:rFonts w:ascii="Monaco" w:hAnsi="Monaco" w:cs="Monaco"/>
                  <w:color w:val="000000"/>
                  <w:sz w:val="20"/>
                  <w:szCs w:val="20"/>
                  <w:lang w:val="es-ES"/>
                  <w:rPrChange w:id="4246" w:author="Rodrigo García" w:date="2017-09-29T10:06:00Z">
                    <w:rPr>
                      <w:rFonts w:ascii="Monaco" w:hAnsi="Monaco" w:cs="Monaco"/>
                      <w:color w:val="000000"/>
                      <w:sz w:val="32"/>
                      <w:szCs w:val="32"/>
                      <w:lang w:val="en-US"/>
                    </w:rPr>
                  </w:rPrChange>
                </w:rPr>
                <w:t>add_datos</w:t>
              </w:r>
              <w:r w:rsidRPr="0079203F">
                <w:rPr>
                  <w:rFonts w:ascii="Monaco" w:hAnsi="Monaco" w:cs="Monaco"/>
                  <w:b/>
                  <w:bCs/>
                  <w:color w:val="000000"/>
                  <w:sz w:val="20"/>
                  <w:szCs w:val="20"/>
                  <w:lang w:val="es-ES"/>
                  <w:rPrChange w:id="424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48" w:author="Rodrigo García" w:date="2017-09-29T10:06:00Z">
                    <w:rPr>
                      <w:rFonts w:ascii="Monaco" w:hAnsi="Monaco" w:cs="Monaco"/>
                      <w:color w:val="000000"/>
                      <w:sz w:val="32"/>
                      <w:szCs w:val="32"/>
                      <w:lang w:val="en-US"/>
                    </w:rPr>
                  </w:rPrChange>
                </w:rPr>
                <w:t>results</w:t>
              </w:r>
              <w:r w:rsidRPr="0079203F">
                <w:rPr>
                  <w:rFonts w:ascii="Monaco" w:hAnsi="Monaco" w:cs="Monaco"/>
                  <w:b/>
                  <w:bCs/>
                  <w:color w:val="000000"/>
                  <w:sz w:val="20"/>
                  <w:szCs w:val="20"/>
                  <w:lang w:val="es-ES"/>
                  <w:rPrChange w:id="4249"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250" w:author="Rodrigo García" w:date="2017-09-29T10:06:00Z">
                    <w:rPr>
                      <w:rFonts w:ascii="Monaco" w:hAnsi="Monaco" w:cs="Monaco"/>
                      <w:color w:val="000000"/>
                      <w:sz w:val="32"/>
                      <w:szCs w:val="32"/>
                      <w:lang w:val="en-US"/>
                    </w:rPr>
                  </w:rPrChange>
                </w:rPr>
                <w:t>data</w:t>
              </w:r>
              <w:r w:rsidRPr="0079203F">
                <w:rPr>
                  <w:rFonts w:ascii="Monaco" w:hAnsi="Monaco" w:cs="Monaco"/>
                  <w:b/>
                  <w:bCs/>
                  <w:color w:val="000000"/>
                  <w:sz w:val="20"/>
                  <w:szCs w:val="20"/>
                  <w:lang w:val="es-ES"/>
                  <w:rPrChange w:id="4251" w:author="Rodrigo García" w:date="2017-09-29T10:06:00Z">
                    <w:rPr>
                      <w:rFonts w:ascii="Monaco" w:hAnsi="Monaco" w:cs="Monaco"/>
                      <w:b/>
                      <w:bCs/>
                      <w:color w:val="000000"/>
                      <w:sz w:val="32"/>
                      <w:szCs w:val="32"/>
                      <w:lang w:val="en-US"/>
                    </w:rPr>
                  </w:rPrChange>
                </w:rPr>
                <w:t>,</w:t>
              </w:r>
              <w:r w:rsidRPr="0079203F">
                <w:rPr>
                  <w:rFonts w:ascii="Monaco" w:hAnsi="Monaco" w:cs="Monaco"/>
                  <w:sz w:val="20"/>
                  <w:szCs w:val="20"/>
                  <w:lang w:val="es-ES"/>
                  <w:rPrChange w:id="4252"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253" w:author="Rodrigo García" w:date="2017-09-29T10:06: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4254"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rsidP="00A47B4C">
            <w:pPr>
              <w:keepNext/>
              <w:keepLines/>
              <w:widowControl w:val="0"/>
              <w:autoSpaceDE w:val="0"/>
              <w:autoSpaceDN w:val="0"/>
              <w:adjustRightInd w:val="0"/>
              <w:spacing w:before="200"/>
              <w:outlineLvl w:val="4"/>
              <w:rPr>
                <w:ins w:id="4255" w:author="Borja Gonzalez" w:date="2017-09-28T19:13:00Z"/>
                <w:rFonts w:ascii="Monaco" w:hAnsi="Monaco" w:cs="Monaco"/>
                <w:sz w:val="20"/>
                <w:szCs w:val="20"/>
                <w:lang w:val="en-US"/>
                <w:rPrChange w:id="4256" w:author="Borja Gonzalez" w:date="2017-09-28T19:13:00Z">
                  <w:rPr>
                    <w:ins w:id="4257" w:author="Borja Gonzalez" w:date="2017-09-28T19:13:00Z"/>
                    <w:rFonts w:ascii="Monaco" w:eastAsiaTheme="majorEastAsia" w:hAnsi="Monaco" w:cs="Monaco"/>
                    <w:color w:val="243F60" w:themeColor="accent1" w:themeShade="7F"/>
                    <w:sz w:val="32"/>
                    <w:szCs w:val="32"/>
                    <w:lang w:val="en-US"/>
                  </w:rPr>
                </w:rPrChange>
              </w:rPr>
            </w:pPr>
            <w:ins w:id="4258" w:author="Borja Gonzalez" w:date="2017-09-28T19:13:00Z">
              <w:r w:rsidRPr="0079203F">
                <w:rPr>
                  <w:rFonts w:ascii="Monaco" w:hAnsi="Monaco" w:cs="Monaco"/>
                  <w:sz w:val="20"/>
                  <w:szCs w:val="20"/>
                  <w:lang w:val="es-ES"/>
                  <w:rPrChange w:id="4259" w:author="Rodrigo García" w:date="2017-09-29T10:06:00Z">
                    <w:rPr>
                      <w:rFonts w:ascii="Monaco" w:hAnsi="Monaco" w:cs="Monaco"/>
                      <w:sz w:val="32"/>
                      <w:szCs w:val="32"/>
                      <w:lang w:val="en-US"/>
                    </w:rPr>
                  </w:rPrChange>
                </w:rPr>
                <w:t xml:space="preserve">                </w:t>
              </w:r>
              <w:r w:rsidRPr="0079203F">
                <w:rPr>
                  <w:rFonts w:ascii="Monaco" w:hAnsi="Monaco" w:cs="Monaco"/>
                  <w:sz w:val="20"/>
                  <w:szCs w:val="20"/>
                  <w:lang w:val="es-ES"/>
                  <w:rPrChange w:id="4260" w:author="Rodrigo García" w:date="2017-09-29T10:06:00Z">
                    <w:rPr>
                      <w:rFonts w:ascii="Monaco" w:hAnsi="Monaco" w:cs="Monaco"/>
                      <w:sz w:val="32"/>
                      <w:szCs w:val="32"/>
                      <w:lang w:val="en-US"/>
                    </w:rPr>
                  </w:rPrChange>
                </w:rPr>
                <w:tab/>
              </w:r>
              <w:r w:rsidRPr="00A47B4C">
                <w:rPr>
                  <w:rFonts w:ascii="Monaco" w:hAnsi="Monaco" w:cs="Monaco"/>
                  <w:b/>
                  <w:bCs/>
                  <w:color w:val="000000"/>
                  <w:sz w:val="20"/>
                  <w:szCs w:val="20"/>
                  <w:lang w:val="en-US"/>
                  <w:rPrChange w:id="4261"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rsidP="00A47B4C">
            <w:pPr>
              <w:keepNext/>
              <w:keepLines/>
              <w:widowControl w:val="0"/>
              <w:autoSpaceDE w:val="0"/>
              <w:autoSpaceDN w:val="0"/>
              <w:adjustRightInd w:val="0"/>
              <w:spacing w:before="200"/>
              <w:outlineLvl w:val="4"/>
              <w:rPr>
                <w:ins w:id="4262" w:author="Borja Gonzalez" w:date="2017-09-28T19:13:00Z"/>
                <w:rFonts w:ascii="Monaco" w:hAnsi="Monaco" w:cs="Monaco"/>
                <w:sz w:val="20"/>
                <w:szCs w:val="20"/>
                <w:lang w:val="en-US"/>
                <w:rPrChange w:id="4263" w:author="Borja Gonzalez" w:date="2017-09-28T19:13:00Z">
                  <w:rPr>
                    <w:ins w:id="4264" w:author="Borja Gonzalez" w:date="2017-09-28T19:13:00Z"/>
                    <w:rFonts w:ascii="Monaco" w:eastAsiaTheme="majorEastAsia" w:hAnsi="Monaco" w:cs="Monaco"/>
                    <w:color w:val="243F60" w:themeColor="accent1" w:themeShade="7F"/>
                    <w:sz w:val="32"/>
                    <w:szCs w:val="32"/>
                    <w:lang w:val="en-US"/>
                  </w:rPr>
                </w:rPrChange>
              </w:rPr>
            </w:pPr>
            <w:ins w:id="4265" w:author="Borja Gonzalez" w:date="2017-09-28T19:13:00Z">
              <w:r w:rsidRPr="00A47B4C">
                <w:rPr>
                  <w:rFonts w:ascii="Monaco" w:hAnsi="Monaco" w:cs="Monaco"/>
                  <w:sz w:val="20"/>
                  <w:szCs w:val="20"/>
                  <w:lang w:val="en-US"/>
                  <w:rPrChange w:id="426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26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6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69"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270"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rsidP="00A47B4C">
            <w:pPr>
              <w:keepNext/>
              <w:keepLines/>
              <w:widowControl w:val="0"/>
              <w:autoSpaceDE w:val="0"/>
              <w:autoSpaceDN w:val="0"/>
              <w:adjustRightInd w:val="0"/>
              <w:spacing w:before="200"/>
              <w:outlineLvl w:val="4"/>
              <w:rPr>
                <w:ins w:id="4271" w:author="Borja Gonzalez" w:date="2017-09-28T19:13:00Z"/>
                <w:rFonts w:ascii="Monaco" w:hAnsi="Monaco" w:cs="Monaco"/>
                <w:sz w:val="20"/>
                <w:szCs w:val="20"/>
                <w:lang w:val="en-US"/>
                <w:rPrChange w:id="4272" w:author="Borja Gonzalez" w:date="2017-09-28T19:13:00Z">
                  <w:rPr>
                    <w:ins w:id="4273" w:author="Borja Gonzalez" w:date="2017-09-28T19:13:00Z"/>
                    <w:rFonts w:ascii="Monaco" w:eastAsiaTheme="majorEastAsia" w:hAnsi="Monaco" w:cs="Monaco"/>
                    <w:color w:val="243F60" w:themeColor="accent1" w:themeShade="7F"/>
                    <w:sz w:val="32"/>
                    <w:szCs w:val="32"/>
                    <w:lang w:val="en-US"/>
                  </w:rPr>
                </w:rPrChange>
              </w:rPr>
            </w:pPr>
            <w:ins w:id="4274" w:author="Borja Gonzalez" w:date="2017-09-28T19:13:00Z">
              <w:r w:rsidRPr="00A47B4C">
                <w:rPr>
                  <w:rFonts w:ascii="Monaco" w:hAnsi="Monaco" w:cs="Monaco"/>
                  <w:sz w:val="20"/>
                  <w:szCs w:val="20"/>
                  <w:lang w:val="en-US"/>
                  <w:rPrChange w:id="427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427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7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78"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279"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rsidP="00A47B4C">
            <w:pPr>
              <w:keepNext/>
              <w:keepLines/>
              <w:widowControl w:val="0"/>
              <w:autoSpaceDE w:val="0"/>
              <w:autoSpaceDN w:val="0"/>
              <w:adjustRightInd w:val="0"/>
              <w:spacing w:before="200"/>
              <w:outlineLvl w:val="4"/>
              <w:rPr>
                <w:ins w:id="4280" w:author="Borja Gonzalez" w:date="2017-09-28T19:13:00Z"/>
                <w:rFonts w:ascii="Monaco" w:hAnsi="Monaco" w:cs="Monaco"/>
                <w:sz w:val="20"/>
                <w:szCs w:val="20"/>
                <w:lang w:val="en-US"/>
                <w:rPrChange w:id="4281" w:author="Borja Gonzalez" w:date="2017-09-28T19:13:00Z">
                  <w:rPr>
                    <w:ins w:id="4282" w:author="Borja Gonzalez" w:date="2017-09-28T19:13:00Z"/>
                    <w:rFonts w:ascii="Monaco" w:eastAsiaTheme="majorEastAsia" w:hAnsi="Monaco" w:cs="Monaco"/>
                    <w:color w:val="243F60" w:themeColor="accent1" w:themeShade="7F"/>
                    <w:sz w:val="32"/>
                    <w:szCs w:val="32"/>
                    <w:lang w:val="en-US"/>
                  </w:rPr>
                </w:rPrChange>
              </w:rPr>
            </w:pPr>
            <w:ins w:id="4283" w:author="Borja Gonzalez" w:date="2017-09-28T19:13:00Z">
              <w:r w:rsidRPr="00A47B4C">
                <w:rPr>
                  <w:rFonts w:ascii="Monaco" w:hAnsi="Monaco" w:cs="Monaco"/>
                  <w:sz w:val="20"/>
                  <w:szCs w:val="20"/>
                  <w:lang w:val="en-US"/>
                  <w:rPrChange w:id="428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8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86"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287"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rsidP="00A47B4C">
            <w:pPr>
              <w:keepNext/>
              <w:keepLines/>
              <w:widowControl w:val="0"/>
              <w:autoSpaceDE w:val="0"/>
              <w:autoSpaceDN w:val="0"/>
              <w:adjustRightInd w:val="0"/>
              <w:spacing w:before="200"/>
              <w:outlineLvl w:val="4"/>
              <w:rPr>
                <w:ins w:id="4288" w:author="Borja Gonzalez" w:date="2017-09-28T19:13:00Z"/>
                <w:rFonts w:ascii="Monaco" w:hAnsi="Monaco" w:cs="Monaco"/>
                <w:sz w:val="20"/>
                <w:szCs w:val="20"/>
                <w:lang w:val="en-US"/>
                <w:rPrChange w:id="4289" w:author="Borja Gonzalez" w:date="2017-09-28T19:13:00Z">
                  <w:rPr>
                    <w:ins w:id="4290" w:author="Borja Gonzalez" w:date="2017-09-28T19:13:00Z"/>
                    <w:rFonts w:ascii="Monaco" w:eastAsiaTheme="majorEastAsia" w:hAnsi="Monaco" w:cs="Monaco"/>
                    <w:color w:val="243F60" w:themeColor="accent1" w:themeShade="7F"/>
                    <w:sz w:val="32"/>
                    <w:szCs w:val="32"/>
                    <w:lang w:val="en-US"/>
                  </w:rPr>
                </w:rPrChange>
              </w:rPr>
            </w:pPr>
            <w:ins w:id="4291" w:author="Borja Gonzalez" w:date="2017-09-28T19:13:00Z">
              <w:r w:rsidRPr="00A47B4C">
                <w:rPr>
                  <w:rFonts w:ascii="Monaco" w:hAnsi="Monaco" w:cs="Monaco"/>
                  <w:sz w:val="20"/>
                  <w:szCs w:val="20"/>
                  <w:lang w:val="en-US"/>
                  <w:rPrChange w:id="429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9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294"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295" w:author="Borja Gonzalez" w:date="2017-09-28T19:13:00Z">
                    <w:rPr>
                      <w:rFonts w:ascii="Monaco" w:hAnsi="Monaco" w:cs="Monaco"/>
                      <w:b/>
                      <w:bCs/>
                      <w:color w:val="204A87"/>
                      <w:sz w:val="32"/>
                      <w:szCs w:val="32"/>
                      <w:lang w:val="en-US"/>
                    </w:rPr>
                  </w:rPrChange>
                </w:rPr>
                <w:t>if</w:t>
              </w:r>
              <w:r w:rsidRPr="00A47B4C">
                <w:rPr>
                  <w:rFonts w:ascii="Monaco" w:hAnsi="Monaco" w:cs="Monaco"/>
                  <w:sz w:val="20"/>
                  <w:szCs w:val="20"/>
                  <w:lang w:val="en-US"/>
                  <w:rPrChange w:id="4296"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29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98"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429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00"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4301"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302"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303"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4304"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05" w:author="Borja Gonzalez" w:date="2017-09-28T19:13:00Z">
                    <w:rPr>
                      <w:rFonts w:ascii="Monaco" w:hAnsi="Monaco" w:cs="Monaco"/>
                      <w:b/>
                      <w:bCs/>
                      <w:color w:val="204A87"/>
                      <w:sz w:val="32"/>
                      <w:szCs w:val="32"/>
                      <w:lang w:val="en-US"/>
                    </w:rPr>
                  </w:rPrChange>
                </w:rPr>
                <w:t>instanceof</w:t>
              </w:r>
              <w:r w:rsidRPr="00A47B4C">
                <w:rPr>
                  <w:rFonts w:ascii="Monaco" w:hAnsi="Monaco" w:cs="Monaco"/>
                  <w:sz w:val="20"/>
                  <w:szCs w:val="20"/>
                  <w:lang w:val="en-US"/>
                  <w:rPrChange w:id="430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07" w:author="Borja Gonzalez" w:date="2017-09-28T19:13:00Z">
                    <w:rPr>
                      <w:rFonts w:ascii="Monaco" w:hAnsi="Monaco" w:cs="Monaco"/>
                      <w:color w:val="000000"/>
                      <w:sz w:val="32"/>
                      <w:szCs w:val="32"/>
                      <w:lang w:val="en-US"/>
                    </w:rPr>
                  </w:rPrChange>
                </w:rPr>
                <w:t>Blob</w:t>
              </w:r>
              <w:r w:rsidRPr="00A47B4C">
                <w:rPr>
                  <w:rFonts w:ascii="Monaco" w:hAnsi="Monaco" w:cs="Monaco"/>
                  <w:b/>
                  <w:bCs/>
                  <w:color w:val="000000"/>
                  <w:sz w:val="20"/>
                  <w:szCs w:val="20"/>
                  <w:lang w:val="en-US"/>
                  <w:rPrChange w:id="4308"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rsidP="00A47B4C">
            <w:pPr>
              <w:keepNext/>
              <w:keepLines/>
              <w:widowControl w:val="0"/>
              <w:autoSpaceDE w:val="0"/>
              <w:autoSpaceDN w:val="0"/>
              <w:adjustRightInd w:val="0"/>
              <w:spacing w:before="200"/>
              <w:outlineLvl w:val="4"/>
              <w:rPr>
                <w:ins w:id="4309" w:author="Borja Gonzalez" w:date="2017-09-28T19:13:00Z"/>
                <w:rFonts w:ascii="Monaco" w:hAnsi="Monaco" w:cs="Monaco"/>
                <w:sz w:val="20"/>
                <w:szCs w:val="20"/>
                <w:lang w:val="en-US"/>
                <w:rPrChange w:id="4310" w:author="Borja Gonzalez" w:date="2017-09-28T19:13:00Z">
                  <w:rPr>
                    <w:ins w:id="4311" w:author="Borja Gonzalez" w:date="2017-09-28T19:13:00Z"/>
                    <w:rFonts w:ascii="Monaco" w:eastAsiaTheme="majorEastAsia" w:hAnsi="Monaco" w:cs="Monaco"/>
                    <w:color w:val="243F60" w:themeColor="accent1" w:themeShade="7F"/>
                    <w:sz w:val="32"/>
                    <w:szCs w:val="32"/>
                    <w:lang w:val="en-US"/>
                  </w:rPr>
                </w:rPrChange>
              </w:rPr>
            </w:pPr>
            <w:ins w:id="4312" w:author="Borja Gonzalez" w:date="2017-09-28T19:13:00Z">
              <w:r w:rsidRPr="00A47B4C">
                <w:rPr>
                  <w:rFonts w:ascii="Monaco" w:hAnsi="Monaco" w:cs="Monaco"/>
                  <w:sz w:val="20"/>
                  <w:szCs w:val="20"/>
                  <w:lang w:val="en-US"/>
                  <w:rPrChange w:id="431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1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1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16"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317"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431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9" w:author="Borja Gonzalez" w:date="2017-09-28T19:13:00Z">
                    <w:rPr>
                      <w:rFonts w:ascii="Monaco" w:hAnsi="Monaco" w:cs="Monaco"/>
                      <w:color w:val="000000"/>
                      <w:sz w:val="32"/>
                      <w:szCs w:val="32"/>
                      <w:lang w:val="en-US"/>
                    </w:rPr>
                  </w:rPrChange>
                </w:rPr>
                <w:t>readAsBinaryString</w:t>
              </w:r>
              <w:r w:rsidRPr="00A47B4C">
                <w:rPr>
                  <w:rFonts w:ascii="Monaco" w:hAnsi="Monaco" w:cs="Monaco"/>
                  <w:b/>
                  <w:bCs/>
                  <w:color w:val="000000"/>
                  <w:sz w:val="20"/>
                  <w:szCs w:val="20"/>
                  <w:lang w:val="en-US"/>
                  <w:rPrChange w:id="432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21"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432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23"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4324"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325"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326"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rsidP="00A47B4C">
            <w:pPr>
              <w:keepNext/>
              <w:keepLines/>
              <w:widowControl w:val="0"/>
              <w:autoSpaceDE w:val="0"/>
              <w:autoSpaceDN w:val="0"/>
              <w:adjustRightInd w:val="0"/>
              <w:spacing w:before="200"/>
              <w:outlineLvl w:val="4"/>
              <w:rPr>
                <w:ins w:id="4327" w:author="Borja Gonzalez" w:date="2017-09-28T19:13:00Z"/>
                <w:rFonts w:ascii="Monaco" w:hAnsi="Monaco" w:cs="Monaco"/>
                <w:sz w:val="20"/>
                <w:szCs w:val="20"/>
                <w:lang w:val="en-US"/>
                <w:rPrChange w:id="4328" w:author="Borja Gonzalez" w:date="2017-09-28T19:13:00Z">
                  <w:rPr>
                    <w:ins w:id="4329" w:author="Borja Gonzalez" w:date="2017-09-28T19:13:00Z"/>
                    <w:rFonts w:ascii="Monaco" w:eastAsiaTheme="majorEastAsia" w:hAnsi="Monaco" w:cs="Monaco"/>
                    <w:color w:val="243F60" w:themeColor="accent1" w:themeShade="7F"/>
                    <w:sz w:val="32"/>
                    <w:szCs w:val="32"/>
                    <w:lang w:val="en-US"/>
                  </w:rPr>
                </w:rPrChange>
              </w:rPr>
            </w:pPr>
            <w:ins w:id="4330" w:author="Borja Gonzalez" w:date="2017-09-28T19:13:00Z">
              <w:r w:rsidRPr="00A47B4C">
                <w:rPr>
                  <w:rFonts w:ascii="Monaco" w:hAnsi="Monaco" w:cs="Monaco"/>
                  <w:sz w:val="20"/>
                  <w:szCs w:val="20"/>
                  <w:lang w:val="en-US"/>
                  <w:rPrChange w:id="433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3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33"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334" w:author="Borja Gonzalez" w:date="2017-09-28T19:13:00Z">
                    <w:rPr>
                      <w:rFonts w:ascii="Monaco" w:hAnsi="Monaco" w:cs="Monaco"/>
                      <w:b/>
                      <w:bCs/>
                      <w:color w:val="000000"/>
                      <w:sz w:val="32"/>
                      <w:szCs w:val="32"/>
                      <w:lang w:val="en-US"/>
                    </w:rPr>
                  </w:rPrChange>
                </w:rPr>
                <w:t>}</w:t>
              </w:r>
            </w:ins>
          </w:p>
          <w:p w14:paraId="0BBDB99A" w14:textId="77777777" w:rsidR="00A47B4C" w:rsidRPr="00A47B4C" w:rsidRDefault="00A47B4C" w:rsidP="00A47B4C">
            <w:pPr>
              <w:keepNext/>
              <w:keepLines/>
              <w:widowControl w:val="0"/>
              <w:autoSpaceDE w:val="0"/>
              <w:autoSpaceDN w:val="0"/>
              <w:adjustRightInd w:val="0"/>
              <w:spacing w:before="200"/>
              <w:outlineLvl w:val="4"/>
              <w:rPr>
                <w:ins w:id="4335" w:author="Borja Gonzalez" w:date="2017-09-28T19:13:00Z"/>
                <w:rFonts w:ascii="Monaco" w:hAnsi="Monaco" w:cs="Monaco"/>
                <w:sz w:val="20"/>
                <w:szCs w:val="20"/>
                <w:lang w:val="en-US"/>
                <w:rPrChange w:id="4336" w:author="Borja Gonzalez" w:date="2017-09-28T19:13:00Z">
                  <w:rPr>
                    <w:ins w:id="4337" w:author="Borja Gonzalez" w:date="2017-09-28T19:13:00Z"/>
                    <w:rFonts w:ascii="Monaco" w:eastAsiaTheme="majorEastAsia" w:hAnsi="Monaco" w:cs="Monaco"/>
                    <w:color w:val="243F60" w:themeColor="accent1" w:themeShade="7F"/>
                    <w:sz w:val="32"/>
                    <w:szCs w:val="32"/>
                    <w:lang w:val="en-US"/>
                  </w:rPr>
                </w:rPrChange>
              </w:rPr>
            </w:pPr>
            <w:ins w:id="4338" w:author="Borja Gonzalez" w:date="2017-09-28T19:13:00Z">
              <w:r w:rsidRPr="00A47B4C">
                <w:rPr>
                  <w:rFonts w:ascii="Monaco" w:hAnsi="Monaco" w:cs="Monaco"/>
                  <w:sz w:val="20"/>
                  <w:szCs w:val="20"/>
                  <w:lang w:val="en-US"/>
                  <w:rPrChange w:id="433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4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41"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342"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4343" w:author="Borja Gonzalez" w:date="2017-09-28T19:13:00Z">
                    <w:rPr>
                      <w:rFonts w:ascii="Monaco" w:hAnsi="Monaco" w:cs="Monaco"/>
                      <w:b/>
                      <w:bCs/>
                      <w:color w:val="000000"/>
                      <w:sz w:val="32"/>
                      <w:szCs w:val="32"/>
                      <w:lang w:val="en-US"/>
                    </w:rPr>
                  </w:rPrChange>
                </w:rPr>
                <w:t>{</w:t>
              </w:r>
            </w:ins>
          </w:p>
          <w:p w14:paraId="0885F36F" w14:textId="77777777" w:rsidR="00A47B4C" w:rsidRPr="00A47B4C" w:rsidRDefault="00A47B4C" w:rsidP="00A47B4C">
            <w:pPr>
              <w:keepNext/>
              <w:keepLines/>
              <w:widowControl w:val="0"/>
              <w:autoSpaceDE w:val="0"/>
              <w:autoSpaceDN w:val="0"/>
              <w:adjustRightInd w:val="0"/>
              <w:spacing w:before="200"/>
              <w:outlineLvl w:val="4"/>
              <w:rPr>
                <w:ins w:id="4344" w:author="Borja Gonzalez" w:date="2017-09-28T19:13:00Z"/>
                <w:rFonts w:ascii="Monaco" w:hAnsi="Monaco" w:cs="Monaco"/>
                <w:sz w:val="20"/>
                <w:szCs w:val="20"/>
                <w:lang w:val="en-US"/>
                <w:rPrChange w:id="4345" w:author="Borja Gonzalez" w:date="2017-09-28T19:13:00Z">
                  <w:rPr>
                    <w:ins w:id="4346" w:author="Borja Gonzalez" w:date="2017-09-28T19:13:00Z"/>
                    <w:rFonts w:ascii="Monaco" w:eastAsiaTheme="majorEastAsia" w:hAnsi="Monaco" w:cs="Monaco"/>
                    <w:color w:val="243F60" w:themeColor="accent1" w:themeShade="7F"/>
                    <w:sz w:val="32"/>
                    <w:szCs w:val="32"/>
                    <w:lang w:val="en-US"/>
                  </w:rPr>
                </w:rPrChange>
              </w:rPr>
            </w:pPr>
            <w:ins w:id="4347" w:author="Borja Gonzalez" w:date="2017-09-28T19:13:00Z">
              <w:r w:rsidRPr="00A47B4C">
                <w:rPr>
                  <w:rFonts w:ascii="Monaco" w:hAnsi="Monaco" w:cs="Monaco"/>
                  <w:sz w:val="20"/>
                  <w:szCs w:val="20"/>
                  <w:lang w:val="en-US"/>
                  <w:rPrChange w:id="434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4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5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5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352"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4353"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54" w:author="Borja Gonzalez" w:date="2017-09-28T19:13:00Z">
                    <w:rPr>
                      <w:rFonts w:ascii="Monaco" w:hAnsi="Monaco" w:cs="Monaco"/>
                      <w:color w:val="4E9A06"/>
                      <w:sz w:val="32"/>
                      <w:szCs w:val="32"/>
                      <w:lang w:val="en-US"/>
                    </w:rPr>
                  </w:rPrChange>
                </w:rPr>
                <w:t>"Seleccione un archivo"</w:t>
              </w:r>
              <w:r w:rsidRPr="00A47B4C">
                <w:rPr>
                  <w:rFonts w:ascii="Monaco" w:hAnsi="Monaco" w:cs="Monaco"/>
                  <w:b/>
                  <w:bCs/>
                  <w:color w:val="000000"/>
                  <w:sz w:val="20"/>
                  <w:szCs w:val="20"/>
                  <w:lang w:val="en-US"/>
                  <w:rPrChange w:id="4355" w:author="Borja Gonzalez" w:date="2017-09-28T19:13:00Z">
                    <w:rPr>
                      <w:rFonts w:ascii="Monaco" w:hAnsi="Monaco" w:cs="Monaco"/>
                      <w:b/>
                      <w:bCs/>
                      <w:color w:val="000000"/>
                      <w:sz w:val="32"/>
                      <w:szCs w:val="32"/>
                      <w:lang w:val="en-US"/>
                    </w:rPr>
                  </w:rPrChange>
                </w:rPr>
                <w:t>);</w:t>
              </w:r>
            </w:ins>
          </w:p>
          <w:p w14:paraId="15D89C6E" w14:textId="77777777" w:rsidR="00A47B4C" w:rsidRPr="00A47B4C" w:rsidRDefault="00A47B4C" w:rsidP="00A47B4C">
            <w:pPr>
              <w:keepNext/>
              <w:keepLines/>
              <w:widowControl w:val="0"/>
              <w:autoSpaceDE w:val="0"/>
              <w:autoSpaceDN w:val="0"/>
              <w:adjustRightInd w:val="0"/>
              <w:spacing w:before="200"/>
              <w:outlineLvl w:val="4"/>
              <w:rPr>
                <w:ins w:id="4356" w:author="Borja Gonzalez" w:date="2017-09-28T19:13:00Z"/>
                <w:rFonts w:ascii="Monaco" w:hAnsi="Monaco" w:cs="Monaco"/>
                <w:sz w:val="20"/>
                <w:szCs w:val="20"/>
                <w:lang w:val="en-US"/>
                <w:rPrChange w:id="4357" w:author="Borja Gonzalez" w:date="2017-09-28T19:13:00Z">
                  <w:rPr>
                    <w:ins w:id="4358" w:author="Borja Gonzalez" w:date="2017-09-28T19:13:00Z"/>
                    <w:rFonts w:ascii="Monaco" w:eastAsiaTheme="majorEastAsia" w:hAnsi="Monaco" w:cs="Monaco"/>
                    <w:color w:val="243F60" w:themeColor="accent1" w:themeShade="7F"/>
                    <w:sz w:val="32"/>
                    <w:szCs w:val="32"/>
                    <w:lang w:val="en-US"/>
                  </w:rPr>
                </w:rPrChange>
              </w:rPr>
            </w:pPr>
            <w:ins w:id="4359" w:author="Borja Gonzalez" w:date="2017-09-28T19:13:00Z">
              <w:r w:rsidRPr="00A47B4C">
                <w:rPr>
                  <w:rFonts w:ascii="Monaco" w:hAnsi="Monaco" w:cs="Monaco"/>
                  <w:sz w:val="20"/>
                  <w:szCs w:val="20"/>
                  <w:lang w:val="en-US"/>
                  <w:rPrChange w:id="436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6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362"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363"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rsidP="00A47B4C">
            <w:pPr>
              <w:keepNext/>
              <w:keepLines/>
              <w:widowControl w:val="0"/>
              <w:autoSpaceDE w:val="0"/>
              <w:autoSpaceDN w:val="0"/>
              <w:adjustRightInd w:val="0"/>
              <w:spacing w:before="200"/>
              <w:outlineLvl w:val="4"/>
              <w:rPr>
                <w:ins w:id="4364" w:author="Borja Gonzalez" w:date="2017-09-28T19:13:00Z"/>
                <w:rFonts w:ascii="Monaco" w:hAnsi="Monaco" w:cs="Monaco"/>
                <w:sz w:val="20"/>
                <w:szCs w:val="20"/>
                <w:lang w:val="en-US"/>
                <w:rPrChange w:id="4365" w:author="Borja Gonzalez" w:date="2017-09-28T19:13:00Z">
                  <w:rPr>
                    <w:ins w:id="4366" w:author="Borja Gonzalez" w:date="2017-09-28T19:13:00Z"/>
                    <w:rFonts w:ascii="Monaco" w:eastAsiaTheme="majorEastAsia" w:hAnsi="Monaco" w:cs="Monaco"/>
                    <w:color w:val="243F60" w:themeColor="accent1" w:themeShade="7F"/>
                    <w:sz w:val="32"/>
                    <w:szCs w:val="32"/>
                    <w:lang w:val="en-US"/>
                  </w:rPr>
                </w:rPrChange>
              </w:rPr>
            </w:pPr>
            <w:ins w:id="4367" w:author="Borja Gonzalez" w:date="2017-09-28T19:13:00Z">
              <w:r w:rsidRPr="00A47B4C">
                <w:rPr>
                  <w:rFonts w:ascii="Monaco" w:hAnsi="Monaco" w:cs="Monaco"/>
                  <w:sz w:val="20"/>
                  <w:szCs w:val="20"/>
                  <w:lang w:val="en-US"/>
                  <w:rPrChange w:id="4368"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369"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rsidP="00A47B4C">
            <w:pPr>
              <w:keepNext/>
              <w:keepLines/>
              <w:widowControl w:val="0"/>
              <w:autoSpaceDE w:val="0"/>
              <w:autoSpaceDN w:val="0"/>
              <w:adjustRightInd w:val="0"/>
              <w:spacing w:before="200"/>
              <w:outlineLvl w:val="4"/>
              <w:rPr>
                <w:ins w:id="4370" w:author="Borja Gonzalez" w:date="2017-09-28T19:13:00Z"/>
                <w:rFonts w:ascii="Monaco" w:hAnsi="Monaco" w:cs="Monaco"/>
                <w:sz w:val="20"/>
                <w:szCs w:val="20"/>
                <w:lang w:val="en-US"/>
                <w:rPrChange w:id="4371" w:author="Borja Gonzalez" w:date="2017-09-28T19:13:00Z">
                  <w:rPr>
                    <w:ins w:id="4372" w:author="Borja Gonzalez" w:date="2017-09-28T19:13:00Z"/>
                    <w:rFonts w:ascii="Monaco" w:eastAsiaTheme="majorEastAsia" w:hAnsi="Monaco" w:cs="Monaco"/>
                    <w:color w:val="243F60" w:themeColor="accent1" w:themeShade="7F"/>
                    <w:sz w:val="32"/>
                    <w:szCs w:val="32"/>
                    <w:lang w:val="en-US"/>
                  </w:rPr>
                </w:rPrChange>
              </w:rPr>
            </w:pPr>
            <w:ins w:id="4373" w:author="Borja Gonzalez" w:date="2017-09-28T19:13:00Z">
              <w:r w:rsidRPr="00A47B4C">
                <w:rPr>
                  <w:rFonts w:ascii="Monaco" w:hAnsi="Monaco" w:cs="Monaco"/>
                  <w:sz w:val="20"/>
                  <w:szCs w:val="20"/>
                  <w:lang w:val="en-US"/>
                  <w:rPrChange w:id="437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375" w:author="Borja Gonzalez" w:date="2017-09-28T19:13:00Z">
                    <w:rPr>
                      <w:rFonts w:ascii="Monaco" w:hAnsi="Monaco" w:cs="Monaco"/>
                      <w:color w:val="000000"/>
                      <w:sz w:val="32"/>
                      <w:szCs w:val="32"/>
                      <w:lang w:val="en-US"/>
                    </w:rPr>
                  </w:rPrChange>
                </w:rPr>
                <w:t>Boton_pres</w:t>
              </w:r>
              <w:r w:rsidRPr="00A47B4C">
                <w:rPr>
                  <w:rFonts w:ascii="Monaco" w:hAnsi="Monaco" w:cs="Monaco"/>
                  <w:b/>
                  <w:bCs/>
                  <w:color w:val="000000"/>
                  <w:sz w:val="20"/>
                  <w:szCs w:val="20"/>
                  <w:lang w:val="en-US"/>
                  <w:rPrChange w:id="437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77" w:author="Borja Gonzalez" w:date="2017-09-28T19:13:00Z">
                    <w:rPr>
                      <w:rFonts w:ascii="Monaco" w:hAnsi="Monaco" w:cs="Monaco"/>
                      <w:color w:val="000000"/>
                      <w:sz w:val="32"/>
                      <w:szCs w:val="32"/>
                      <w:lang w:val="en-US"/>
                    </w:rPr>
                  </w:rPrChange>
                </w:rPr>
                <w:t>addEventListener</w:t>
              </w:r>
              <w:r w:rsidRPr="00A47B4C">
                <w:rPr>
                  <w:rFonts w:ascii="Monaco" w:hAnsi="Monaco" w:cs="Monaco"/>
                  <w:b/>
                  <w:bCs/>
                  <w:color w:val="000000"/>
                  <w:sz w:val="20"/>
                  <w:szCs w:val="20"/>
                  <w:lang w:val="en-US"/>
                  <w:rPrChange w:id="437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79" w:author="Borja Gonzalez" w:date="2017-09-28T19:13:00Z">
                    <w:rPr>
                      <w:rFonts w:ascii="Monaco" w:hAnsi="Monaco" w:cs="Monaco"/>
                      <w:color w:val="4E9A06"/>
                      <w:sz w:val="32"/>
                      <w:szCs w:val="32"/>
                      <w:lang w:val="en-US"/>
                    </w:rPr>
                  </w:rPrChange>
                </w:rPr>
                <w:t>"click"</w:t>
              </w:r>
              <w:r w:rsidRPr="00A47B4C">
                <w:rPr>
                  <w:rFonts w:ascii="Monaco" w:hAnsi="Monaco" w:cs="Monaco"/>
                  <w:b/>
                  <w:bCs/>
                  <w:color w:val="000000"/>
                  <w:sz w:val="20"/>
                  <w:szCs w:val="20"/>
                  <w:lang w:val="en-US"/>
                  <w:rPrChange w:id="438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81" w:author="Borja Gonzalez" w:date="2017-09-28T19:13:00Z">
                    <w:rPr>
                      <w:rFonts w:ascii="Monaco" w:hAnsi="Monaco" w:cs="Monaco"/>
                      <w:color w:val="000000"/>
                      <w:sz w:val="32"/>
                      <w:szCs w:val="32"/>
                      <w:lang w:val="en-US"/>
                    </w:rPr>
                  </w:rPrChange>
                </w:rPr>
                <w:t>readFile</w:t>
              </w:r>
              <w:r w:rsidRPr="00A47B4C">
                <w:rPr>
                  <w:rFonts w:ascii="Monaco" w:hAnsi="Monaco" w:cs="Monaco"/>
                  <w:b/>
                  <w:bCs/>
                  <w:color w:val="000000"/>
                  <w:sz w:val="20"/>
                  <w:szCs w:val="20"/>
                  <w:lang w:val="en-US"/>
                  <w:rPrChange w:id="4382"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rsidP="00A47B4C">
            <w:pPr>
              <w:widowControl w:val="0"/>
              <w:autoSpaceDE w:val="0"/>
              <w:autoSpaceDN w:val="0"/>
              <w:adjustRightInd w:val="0"/>
              <w:rPr>
                <w:ins w:id="4383" w:author="Borja Gonzalez" w:date="2017-09-28T19:13:00Z"/>
                <w:rFonts w:ascii="Monaco" w:hAnsi="Monaco" w:cs="Monaco"/>
                <w:sz w:val="20"/>
                <w:szCs w:val="20"/>
                <w:lang w:val="en-US"/>
                <w:rPrChange w:id="4384" w:author="Borja Gonzalez" w:date="2017-09-28T19:13:00Z">
                  <w:rPr>
                    <w:ins w:id="4385" w:author="Borja Gonzalez" w:date="2017-09-28T19:13:00Z"/>
                    <w:rFonts w:ascii="Monaco" w:hAnsi="Monaco" w:cs="Monaco"/>
                    <w:sz w:val="32"/>
                    <w:szCs w:val="32"/>
                    <w:lang w:val="en-US"/>
                  </w:rPr>
                </w:rPrChange>
              </w:rPr>
            </w:pPr>
            <w:ins w:id="4386" w:author="Borja Gonzalez" w:date="2017-09-28T19:13:00Z">
              <w:r w:rsidRPr="00A47B4C">
                <w:rPr>
                  <w:rFonts w:ascii="Monaco" w:hAnsi="Monaco" w:cs="Monaco"/>
                  <w:b/>
                  <w:bCs/>
                  <w:color w:val="204A87"/>
                  <w:sz w:val="20"/>
                  <w:szCs w:val="20"/>
                  <w:lang w:val="en-US"/>
                  <w:rPrChange w:id="4387"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388"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343E9838" w:rsidR="00AA39D1" w:rsidRDefault="00AA39D1" w:rsidP="009A5E2B">
      <w:del w:id="4389" w:author="Borja Gonzalez" w:date="2017-09-28T19:14:00Z">
        <w:r w:rsidDel="00A47B4C">
          <w:rPr>
            <w:noProof/>
            <w:lang w:val="en-US"/>
          </w:rPr>
          <w:drawing>
            <wp:inline distT="0" distB="0" distL="0" distR="0" wp14:anchorId="326A1B43" wp14:editId="60625C42">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del>
    </w:p>
    <w:p w14:paraId="3E409E66" w14:textId="77777777" w:rsidR="00A47B4C" w:rsidRDefault="00AA39D1" w:rsidP="009A5E2B">
      <w:pPr>
        <w:rPr>
          <w:ins w:id="4390" w:author="Borja Gonzalez" w:date="2017-09-28T19:14:00Z"/>
        </w:rPr>
      </w:pPr>
      <w:del w:id="4391" w:author="Borja Gonzalez" w:date="2017-09-28T19:14:00Z">
        <w:r w:rsidDel="00A47B4C">
          <w:rPr>
            <w:noProof/>
            <w:lang w:val="en-US"/>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FCCA8DE" w14:textId="77777777" w:rsidTr="00A47B4C">
        <w:trPr>
          <w:ins w:id="4392" w:author="Borja Gonzalez" w:date="2017-09-28T19:14:00Z"/>
        </w:trPr>
        <w:tc>
          <w:tcPr>
            <w:tcW w:w="8856" w:type="dxa"/>
          </w:tcPr>
          <w:p w14:paraId="0D2E36FC" w14:textId="77777777" w:rsidR="00A47B4C" w:rsidRPr="0079203F" w:rsidRDefault="00A47B4C" w:rsidP="00A47B4C">
            <w:pPr>
              <w:keepNext/>
              <w:keepLines/>
              <w:widowControl w:val="0"/>
              <w:autoSpaceDE w:val="0"/>
              <w:autoSpaceDN w:val="0"/>
              <w:adjustRightInd w:val="0"/>
              <w:spacing w:before="200"/>
              <w:outlineLvl w:val="4"/>
              <w:rPr>
                <w:ins w:id="4393" w:author="Borja Gonzalez" w:date="2017-09-28T19:15:00Z"/>
                <w:rFonts w:ascii="Monaco" w:hAnsi="Monaco" w:cs="Monaco"/>
                <w:sz w:val="20"/>
                <w:szCs w:val="20"/>
                <w:lang w:val="es-ES"/>
                <w:rPrChange w:id="4394" w:author="Rodrigo García" w:date="2017-09-29T10:06:00Z">
                  <w:rPr>
                    <w:ins w:id="4395" w:author="Borja Gonzalez" w:date="2017-09-28T19:15:00Z"/>
                    <w:rFonts w:ascii="Monaco" w:eastAsiaTheme="majorEastAsia" w:hAnsi="Monaco" w:cs="Monaco"/>
                    <w:color w:val="243F60" w:themeColor="accent1" w:themeShade="7F"/>
                    <w:sz w:val="32"/>
                    <w:szCs w:val="32"/>
                    <w:lang w:val="en-US"/>
                  </w:rPr>
                </w:rPrChange>
              </w:rPr>
            </w:pPr>
            <w:ins w:id="4396" w:author="Borja Gonzalez" w:date="2017-09-28T19:15:00Z">
              <w:r w:rsidRPr="0079203F">
                <w:rPr>
                  <w:rFonts w:ascii="Monaco" w:hAnsi="Monaco" w:cs="Monaco"/>
                  <w:b/>
                  <w:bCs/>
                  <w:color w:val="204A87"/>
                  <w:sz w:val="20"/>
                  <w:szCs w:val="20"/>
                  <w:lang w:val="es-ES"/>
                  <w:rPrChange w:id="4397" w:author="Rodrigo García" w:date="2017-09-29T10:06:00Z">
                    <w:rPr>
                      <w:rFonts w:ascii="Monaco" w:hAnsi="Monaco" w:cs="Monaco"/>
                      <w:b/>
                      <w:bCs/>
                      <w:color w:val="204A87"/>
                      <w:sz w:val="32"/>
                      <w:szCs w:val="32"/>
                      <w:lang w:val="en-US"/>
                    </w:rPr>
                  </w:rPrChange>
                </w:rPr>
                <w:t>function</w:t>
              </w:r>
              <w:r w:rsidRPr="0079203F">
                <w:rPr>
                  <w:rFonts w:ascii="Monaco" w:hAnsi="Monaco" w:cs="Monaco"/>
                  <w:sz w:val="20"/>
                  <w:szCs w:val="20"/>
                  <w:lang w:val="es-ES"/>
                  <w:rPrChange w:id="4398"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399" w:author="Rodrigo García" w:date="2017-09-29T10:06:00Z">
                    <w:rPr>
                      <w:rFonts w:ascii="Monaco" w:hAnsi="Monaco" w:cs="Monaco"/>
                      <w:color w:val="000000"/>
                      <w:sz w:val="32"/>
                      <w:szCs w:val="32"/>
                      <w:lang w:val="en-US"/>
                    </w:rPr>
                  </w:rPrChange>
                </w:rPr>
                <w:t>add_datos</w:t>
              </w:r>
              <w:r w:rsidRPr="0079203F">
                <w:rPr>
                  <w:rFonts w:ascii="Monaco" w:hAnsi="Monaco" w:cs="Monaco"/>
                  <w:b/>
                  <w:bCs/>
                  <w:color w:val="000000"/>
                  <w:sz w:val="20"/>
                  <w:szCs w:val="20"/>
                  <w:lang w:val="es-ES"/>
                  <w:rPrChange w:id="4400"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401"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4402"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403" w:author="Rodrigo García" w:date="2017-09-29T10:06: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4404"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rsidP="00A47B4C">
            <w:pPr>
              <w:keepNext/>
              <w:keepLines/>
              <w:widowControl w:val="0"/>
              <w:autoSpaceDE w:val="0"/>
              <w:autoSpaceDN w:val="0"/>
              <w:adjustRightInd w:val="0"/>
              <w:spacing w:before="200"/>
              <w:outlineLvl w:val="4"/>
              <w:rPr>
                <w:ins w:id="4405" w:author="Borja Gonzalez" w:date="2017-09-28T19:15:00Z"/>
                <w:rFonts w:ascii="Monaco" w:hAnsi="Monaco" w:cs="Monaco"/>
                <w:sz w:val="20"/>
                <w:szCs w:val="20"/>
                <w:lang w:val="es-ES"/>
                <w:rPrChange w:id="4406" w:author="Rodrigo García" w:date="2017-09-29T10:06:00Z">
                  <w:rPr>
                    <w:ins w:id="4407" w:author="Borja Gonzalez" w:date="2017-09-28T19:15:00Z"/>
                    <w:rFonts w:ascii="Monaco" w:eastAsiaTheme="majorEastAsia" w:hAnsi="Monaco" w:cs="Monaco"/>
                    <w:color w:val="243F60" w:themeColor="accent1" w:themeShade="7F"/>
                    <w:sz w:val="32"/>
                    <w:szCs w:val="32"/>
                    <w:lang w:val="en-US"/>
                  </w:rPr>
                </w:rPrChange>
              </w:rPr>
            </w:pPr>
            <w:ins w:id="4408" w:author="Borja Gonzalez" w:date="2017-09-28T19:15:00Z">
              <w:r w:rsidRPr="0079203F">
                <w:rPr>
                  <w:rFonts w:ascii="Monaco" w:hAnsi="Monaco" w:cs="Monaco"/>
                  <w:sz w:val="20"/>
                  <w:szCs w:val="20"/>
                  <w:lang w:val="es-ES"/>
                  <w:rPrChange w:id="4409"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410"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411"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412" w:author="Rodrigo García" w:date="2017-09-29T10:06:00Z">
                    <w:rPr>
                      <w:rFonts w:ascii="Monaco" w:hAnsi="Monaco" w:cs="Monaco"/>
                      <w:color w:val="000000"/>
                      <w:sz w:val="32"/>
                      <w:szCs w:val="32"/>
                      <w:lang w:val="en-US"/>
                    </w:rPr>
                  </w:rPrChange>
                </w:rPr>
                <w:t>Time</w:t>
              </w:r>
              <w:r w:rsidRPr="0079203F">
                <w:rPr>
                  <w:rFonts w:ascii="Monaco" w:hAnsi="Monaco" w:cs="Monaco"/>
                  <w:sz w:val="20"/>
                  <w:szCs w:val="20"/>
                  <w:lang w:val="es-ES"/>
                  <w:rPrChange w:id="4413"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414"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415"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416"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rsidP="00A47B4C">
            <w:pPr>
              <w:keepNext/>
              <w:keepLines/>
              <w:widowControl w:val="0"/>
              <w:autoSpaceDE w:val="0"/>
              <w:autoSpaceDN w:val="0"/>
              <w:adjustRightInd w:val="0"/>
              <w:spacing w:before="200"/>
              <w:outlineLvl w:val="4"/>
              <w:rPr>
                <w:ins w:id="4417" w:author="Borja Gonzalez" w:date="2017-09-28T19:15:00Z"/>
                <w:rFonts w:ascii="Monaco" w:hAnsi="Monaco" w:cs="Monaco"/>
                <w:sz w:val="20"/>
                <w:szCs w:val="20"/>
                <w:lang w:val="es-ES"/>
                <w:rPrChange w:id="4418" w:author="Rodrigo García" w:date="2017-09-29T10:06:00Z">
                  <w:rPr>
                    <w:ins w:id="4419" w:author="Borja Gonzalez" w:date="2017-09-28T19:15:00Z"/>
                    <w:rFonts w:ascii="Monaco" w:eastAsiaTheme="majorEastAsia" w:hAnsi="Monaco" w:cs="Monaco"/>
                    <w:color w:val="243F60" w:themeColor="accent1" w:themeShade="7F"/>
                    <w:sz w:val="32"/>
                    <w:szCs w:val="32"/>
                    <w:lang w:val="en-US"/>
                  </w:rPr>
                </w:rPrChange>
              </w:rPr>
            </w:pPr>
            <w:ins w:id="4420" w:author="Borja Gonzalez" w:date="2017-09-28T19:15:00Z">
              <w:r w:rsidRPr="0079203F">
                <w:rPr>
                  <w:rFonts w:ascii="Monaco" w:hAnsi="Monaco" w:cs="Monaco"/>
                  <w:sz w:val="20"/>
                  <w:szCs w:val="20"/>
                  <w:lang w:val="es-ES"/>
                  <w:rPrChange w:id="4421"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422"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423"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424" w:author="Rodrigo García" w:date="2017-09-29T10:06:00Z">
                    <w:rPr>
                      <w:rFonts w:ascii="Monaco" w:hAnsi="Monaco" w:cs="Monaco"/>
                      <w:color w:val="000000"/>
                      <w:sz w:val="32"/>
                      <w:szCs w:val="32"/>
                      <w:lang w:val="en-US"/>
                    </w:rPr>
                  </w:rPrChange>
                </w:rPr>
                <w:t>Coronal</w:t>
              </w:r>
              <w:r w:rsidRPr="0079203F">
                <w:rPr>
                  <w:rFonts w:ascii="Monaco" w:hAnsi="Monaco" w:cs="Monaco"/>
                  <w:sz w:val="20"/>
                  <w:szCs w:val="20"/>
                  <w:lang w:val="es-ES"/>
                  <w:rPrChange w:id="4425"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426"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427"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428"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rsidP="00A47B4C">
            <w:pPr>
              <w:keepNext/>
              <w:keepLines/>
              <w:widowControl w:val="0"/>
              <w:autoSpaceDE w:val="0"/>
              <w:autoSpaceDN w:val="0"/>
              <w:adjustRightInd w:val="0"/>
              <w:spacing w:before="200"/>
              <w:outlineLvl w:val="4"/>
              <w:rPr>
                <w:ins w:id="4429" w:author="Borja Gonzalez" w:date="2017-09-28T19:15:00Z"/>
                <w:rFonts w:ascii="Monaco" w:hAnsi="Monaco" w:cs="Monaco"/>
                <w:sz w:val="20"/>
                <w:szCs w:val="20"/>
                <w:lang w:val="es-ES"/>
                <w:rPrChange w:id="4430" w:author="Rodrigo García" w:date="2017-09-29T10:06:00Z">
                  <w:rPr>
                    <w:ins w:id="4431" w:author="Borja Gonzalez" w:date="2017-09-28T19:15:00Z"/>
                    <w:rFonts w:ascii="Monaco" w:eastAsiaTheme="majorEastAsia" w:hAnsi="Monaco" w:cs="Monaco"/>
                    <w:color w:val="243F60" w:themeColor="accent1" w:themeShade="7F"/>
                    <w:sz w:val="32"/>
                    <w:szCs w:val="32"/>
                    <w:lang w:val="en-US"/>
                  </w:rPr>
                </w:rPrChange>
              </w:rPr>
            </w:pPr>
            <w:ins w:id="4432" w:author="Borja Gonzalez" w:date="2017-09-28T19:15:00Z">
              <w:r w:rsidRPr="0079203F">
                <w:rPr>
                  <w:rFonts w:ascii="Monaco" w:hAnsi="Monaco" w:cs="Monaco"/>
                  <w:sz w:val="20"/>
                  <w:szCs w:val="20"/>
                  <w:lang w:val="es-ES"/>
                  <w:rPrChange w:id="4433"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434"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435"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436" w:author="Rodrigo García" w:date="2017-09-29T10:06:00Z">
                    <w:rPr>
                      <w:rFonts w:ascii="Monaco" w:hAnsi="Monaco" w:cs="Monaco"/>
                      <w:color w:val="000000"/>
                      <w:sz w:val="32"/>
                      <w:szCs w:val="32"/>
                      <w:lang w:val="en-US"/>
                    </w:rPr>
                  </w:rPrChange>
                </w:rPr>
                <w:t>Sagital</w:t>
              </w:r>
              <w:r w:rsidRPr="0079203F">
                <w:rPr>
                  <w:rFonts w:ascii="Monaco" w:hAnsi="Monaco" w:cs="Monaco"/>
                  <w:sz w:val="20"/>
                  <w:szCs w:val="20"/>
                  <w:lang w:val="es-ES"/>
                  <w:rPrChange w:id="4437"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438"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439"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440"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rsidP="00A47B4C">
            <w:pPr>
              <w:keepNext/>
              <w:keepLines/>
              <w:widowControl w:val="0"/>
              <w:autoSpaceDE w:val="0"/>
              <w:autoSpaceDN w:val="0"/>
              <w:adjustRightInd w:val="0"/>
              <w:spacing w:before="200"/>
              <w:outlineLvl w:val="4"/>
              <w:rPr>
                <w:ins w:id="4441" w:author="Borja Gonzalez" w:date="2017-09-28T19:15:00Z"/>
                <w:rFonts w:ascii="Monaco" w:hAnsi="Monaco" w:cs="Monaco"/>
                <w:sz w:val="20"/>
                <w:szCs w:val="20"/>
                <w:lang w:val="en-US"/>
                <w:rPrChange w:id="4442" w:author="Borja Gonzalez" w:date="2017-09-28T19:15:00Z">
                  <w:rPr>
                    <w:ins w:id="4443" w:author="Borja Gonzalez" w:date="2017-09-28T19:15:00Z"/>
                    <w:rFonts w:ascii="Monaco" w:eastAsiaTheme="majorEastAsia" w:hAnsi="Monaco" w:cs="Monaco"/>
                    <w:color w:val="243F60" w:themeColor="accent1" w:themeShade="7F"/>
                    <w:sz w:val="32"/>
                    <w:szCs w:val="32"/>
                    <w:lang w:val="en-US"/>
                  </w:rPr>
                </w:rPrChange>
              </w:rPr>
            </w:pPr>
            <w:ins w:id="4444" w:author="Borja Gonzalez" w:date="2017-09-28T19:15:00Z">
              <w:r w:rsidRPr="0079203F">
                <w:rPr>
                  <w:rFonts w:ascii="Monaco" w:hAnsi="Monaco" w:cs="Monaco"/>
                  <w:sz w:val="20"/>
                  <w:szCs w:val="20"/>
                  <w:lang w:val="es-ES"/>
                  <w:rPrChange w:id="4445"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4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4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8" w:author="Borja Gonzalez" w:date="2017-09-28T19:15:00Z">
                    <w:rPr>
                      <w:rFonts w:ascii="Monaco" w:hAnsi="Monaco" w:cs="Monaco"/>
                      <w:color w:val="000000"/>
                      <w:sz w:val="32"/>
                      <w:szCs w:val="32"/>
                      <w:lang w:val="en-US"/>
                    </w:rPr>
                  </w:rPrChange>
                </w:rPr>
                <w:t>Transversal</w:t>
              </w:r>
              <w:r w:rsidRPr="00A47B4C">
                <w:rPr>
                  <w:rFonts w:ascii="Monaco" w:hAnsi="Monaco" w:cs="Monaco"/>
                  <w:sz w:val="20"/>
                  <w:szCs w:val="20"/>
                  <w:lang w:val="en-US"/>
                  <w:rPrChange w:id="444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5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51"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452"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rsidP="00A47B4C">
            <w:pPr>
              <w:widowControl w:val="0"/>
              <w:autoSpaceDE w:val="0"/>
              <w:autoSpaceDN w:val="0"/>
              <w:adjustRightInd w:val="0"/>
              <w:rPr>
                <w:ins w:id="4453" w:author="Borja Gonzalez" w:date="2017-09-28T19:15:00Z"/>
                <w:rFonts w:ascii="Monaco" w:hAnsi="Monaco" w:cs="Monaco"/>
                <w:sz w:val="20"/>
                <w:szCs w:val="20"/>
                <w:lang w:val="en-US"/>
                <w:rPrChange w:id="4454" w:author="Borja Gonzalez" w:date="2017-09-28T19:15:00Z">
                  <w:rPr>
                    <w:ins w:id="4455" w:author="Borja Gonzalez" w:date="2017-09-28T19:15:00Z"/>
                    <w:rFonts w:ascii="Monaco" w:hAnsi="Monaco" w:cs="Monaco"/>
                    <w:sz w:val="32"/>
                    <w:szCs w:val="32"/>
                    <w:lang w:val="en-US"/>
                  </w:rPr>
                </w:rPrChange>
              </w:rPr>
            </w:pPr>
          </w:p>
          <w:p w14:paraId="03A8A84B" w14:textId="77777777" w:rsidR="00A47B4C" w:rsidRPr="00A47B4C" w:rsidRDefault="00A47B4C" w:rsidP="00A47B4C">
            <w:pPr>
              <w:keepNext/>
              <w:keepLines/>
              <w:widowControl w:val="0"/>
              <w:autoSpaceDE w:val="0"/>
              <w:autoSpaceDN w:val="0"/>
              <w:adjustRightInd w:val="0"/>
              <w:spacing w:before="200"/>
              <w:outlineLvl w:val="4"/>
              <w:rPr>
                <w:ins w:id="4456" w:author="Borja Gonzalez" w:date="2017-09-28T19:15:00Z"/>
                <w:rFonts w:ascii="Monaco" w:hAnsi="Monaco" w:cs="Monaco"/>
                <w:sz w:val="20"/>
                <w:szCs w:val="20"/>
                <w:lang w:val="en-US"/>
                <w:rPrChange w:id="4457" w:author="Borja Gonzalez" w:date="2017-09-28T19:15:00Z">
                  <w:rPr>
                    <w:ins w:id="4458" w:author="Borja Gonzalez" w:date="2017-09-28T19:15:00Z"/>
                    <w:rFonts w:ascii="Monaco" w:eastAsiaTheme="majorEastAsia" w:hAnsi="Monaco" w:cs="Monaco"/>
                    <w:color w:val="243F60" w:themeColor="accent1" w:themeShade="7F"/>
                    <w:sz w:val="32"/>
                    <w:szCs w:val="32"/>
                    <w:lang w:val="en-US"/>
                  </w:rPr>
                </w:rPrChange>
              </w:rPr>
            </w:pPr>
            <w:ins w:id="4459" w:author="Borja Gonzalez" w:date="2017-09-28T19:15:00Z">
              <w:r w:rsidRPr="00A47B4C">
                <w:rPr>
                  <w:rFonts w:ascii="Monaco" w:hAnsi="Monaco" w:cs="Monaco"/>
                  <w:sz w:val="20"/>
                  <w:szCs w:val="20"/>
                  <w:lang w:val="en-US"/>
                  <w:rPrChange w:id="446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61" w:author="Borja Gonzalez" w:date="2017-09-28T19:15:00Z">
                    <w:rPr>
                      <w:rFonts w:ascii="Monaco" w:hAnsi="Monaco" w:cs="Monaco"/>
                      <w:b/>
                      <w:bCs/>
                      <w:color w:val="204A87"/>
                      <w:sz w:val="32"/>
                      <w:szCs w:val="32"/>
                      <w:lang w:val="en-US"/>
                    </w:rPr>
                  </w:rPrChange>
                </w:rPr>
                <w:t>for</w:t>
              </w:r>
              <w:r w:rsidRPr="00A47B4C">
                <w:rPr>
                  <w:rFonts w:ascii="Monaco" w:hAnsi="Monaco" w:cs="Monaco"/>
                  <w:b/>
                  <w:bCs/>
                  <w:color w:val="000000"/>
                  <w:sz w:val="20"/>
                  <w:szCs w:val="20"/>
                  <w:lang w:val="en-US"/>
                  <w:rPrChange w:id="4462"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46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6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5"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46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6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68" w:author="Borja Gonzalez" w:date="2017-09-28T19:15:00Z">
                    <w:rPr>
                      <w:rFonts w:ascii="Monaco" w:hAnsi="Monaco" w:cs="Monaco"/>
                      <w:sz w:val="32"/>
                      <w:szCs w:val="32"/>
                      <w:lang w:val="en-US"/>
                    </w:rPr>
                  </w:rPrChange>
                </w:rPr>
                <w:t xml:space="preserve"> </w:t>
              </w:r>
              <w:r w:rsidRPr="00A47B4C">
                <w:rPr>
                  <w:rFonts w:ascii="Monaco" w:hAnsi="Monaco" w:cs="Monaco"/>
                  <w:b/>
                  <w:bCs/>
                  <w:color w:val="0000CF"/>
                  <w:sz w:val="20"/>
                  <w:szCs w:val="20"/>
                  <w:lang w:val="en-US"/>
                  <w:rPrChange w:id="4469"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47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47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2"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47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74" w:author="Borja Gonzalez" w:date="2017-09-28T19:15:00Z">
                    <w:rPr>
                      <w:rFonts w:ascii="Monaco" w:hAnsi="Monaco" w:cs="Monaco"/>
                      <w:b/>
                      <w:bCs/>
                      <w:color w:val="CE5C00"/>
                      <w:sz w:val="32"/>
                      <w:szCs w:val="32"/>
                      <w:lang w:val="en-US"/>
                    </w:rPr>
                  </w:rPrChange>
                </w:rPr>
                <w:t>&lt;</w:t>
              </w:r>
              <w:r w:rsidRPr="00A47B4C">
                <w:rPr>
                  <w:rFonts w:ascii="Monaco" w:hAnsi="Monaco" w:cs="Monaco"/>
                  <w:sz w:val="20"/>
                  <w:szCs w:val="20"/>
                  <w:lang w:val="en-US"/>
                  <w:rPrChange w:id="44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6"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47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78" w:author="Borja Gonzalez" w:date="2017-09-28T19:15:00Z">
                    <w:rPr>
                      <w:rFonts w:ascii="Monaco" w:hAnsi="Monaco" w:cs="Monaco"/>
                      <w:color w:val="000000"/>
                      <w:sz w:val="32"/>
                      <w:szCs w:val="32"/>
                      <w:lang w:val="en-US"/>
                    </w:rPr>
                  </w:rPrChange>
                </w:rPr>
                <w:t>length</w:t>
              </w:r>
              <w:r w:rsidRPr="00A47B4C">
                <w:rPr>
                  <w:rFonts w:ascii="Monaco" w:hAnsi="Monaco" w:cs="Monaco"/>
                  <w:b/>
                  <w:bCs/>
                  <w:color w:val="CE5C00"/>
                  <w:sz w:val="20"/>
                  <w:szCs w:val="20"/>
                  <w:lang w:val="en-US"/>
                  <w:rPrChange w:id="4479"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CF"/>
                  <w:sz w:val="20"/>
                  <w:szCs w:val="20"/>
                  <w:lang w:val="en-US"/>
                  <w:rPrChange w:id="4480"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481"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4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3" w:author="Borja Gonzalez" w:date="2017-09-28T19:15:00Z">
                    <w:rPr>
                      <w:rFonts w:ascii="Monaco" w:hAnsi="Monaco" w:cs="Monaco"/>
                      <w:color w:val="000000"/>
                      <w:sz w:val="32"/>
                      <w:szCs w:val="32"/>
                      <w:lang w:val="en-US"/>
                    </w:rPr>
                  </w:rPrChange>
                </w:rPr>
                <w:t>i</w:t>
              </w:r>
              <w:r w:rsidRPr="00A47B4C">
                <w:rPr>
                  <w:rFonts w:ascii="Monaco" w:hAnsi="Monaco" w:cs="Monaco"/>
                  <w:b/>
                  <w:bCs/>
                  <w:color w:val="CE5C00"/>
                  <w:sz w:val="20"/>
                  <w:szCs w:val="20"/>
                  <w:lang w:val="en-US"/>
                  <w:rPrChange w:id="4484"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00"/>
                  <w:sz w:val="20"/>
                  <w:szCs w:val="20"/>
                  <w:lang w:val="en-US"/>
                  <w:rPrChange w:id="4485"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rsidP="00A47B4C">
            <w:pPr>
              <w:keepNext/>
              <w:keepLines/>
              <w:widowControl w:val="0"/>
              <w:autoSpaceDE w:val="0"/>
              <w:autoSpaceDN w:val="0"/>
              <w:adjustRightInd w:val="0"/>
              <w:spacing w:before="200"/>
              <w:outlineLvl w:val="4"/>
              <w:rPr>
                <w:ins w:id="4486" w:author="Borja Gonzalez" w:date="2017-09-28T19:15:00Z"/>
                <w:rFonts w:ascii="Monaco" w:hAnsi="Monaco" w:cs="Monaco"/>
                <w:sz w:val="20"/>
                <w:szCs w:val="20"/>
                <w:lang w:val="en-US"/>
                <w:rPrChange w:id="4487" w:author="Borja Gonzalez" w:date="2017-09-28T19:15:00Z">
                  <w:rPr>
                    <w:ins w:id="4488" w:author="Borja Gonzalez" w:date="2017-09-28T19:15:00Z"/>
                    <w:rFonts w:ascii="Monaco" w:eastAsiaTheme="majorEastAsia" w:hAnsi="Monaco" w:cs="Monaco"/>
                    <w:color w:val="243F60" w:themeColor="accent1" w:themeShade="7F"/>
                    <w:sz w:val="32"/>
                    <w:szCs w:val="32"/>
                    <w:lang w:val="en-US"/>
                  </w:rPr>
                </w:rPrChange>
              </w:rPr>
            </w:pPr>
            <w:ins w:id="4489" w:author="Borja Gonzalez" w:date="2017-09-28T19:15:00Z">
              <w:r w:rsidRPr="00A47B4C">
                <w:rPr>
                  <w:rFonts w:ascii="Monaco" w:hAnsi="Monaco" w:cs="Monaco"/>
                  <w:sz w:val="20"/>
                  <w:szCs w:val="20"/>
                  <w:lang w:val="en-US"/>
                  <w:rPrChange w:id="449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1"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49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3"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49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5"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49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7"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498"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499" w:author="Borja Gonzalez" w:date="2017-09-28T19:15: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500"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rsidP="00A47B4C">
            <w:pPr>
              <w:keepNext/>
              <w:keepLines/>
              <w:widowControl w:val="0"/>
              <w:autoSpaceDE w:val="0"/>
              <w:autoSpaceDN w:val="0"/>
              <w:adjustRightInd w:val="0"/>
              <w:spacing w:before="200"/>
              <w:outlineLvl w:val="4"/>
              <w:rPr>
                <w:ins w:id="4501" w:author="Borja Gonzalez" w:date="2017-09-28T19:15:00Z"/>
                <w:rFonts w:ascii="Monaco" w:hAnsi="Monaco" w:cs="Monaco"/>
                <w:sz w:val="20"/>
                <w:szCs w:val="20"/>
                <w:lang w:val="en-US"/>
                <w:rPrChange w:id="4502" w:author="Borja Gonzalez" w:date="2017-09-28T19:15:00Z">
                  <w:rPr>
                    <w:ins w:id="4503" w:author="Borja Gonzalez" w:date="2017-09-28T19:15:00Z"/>
                    <w:rFonts w:ascii="Monaco" w:eastAsiaTheme="majorEastAsia" w:hAnsi="Monaco" w:cs="Monaco"/>
                    <w:color w:val="243F60" w:themeColor="accent1" w:themeShade="7F"/>
                    <w:sz w:val="32"/>
                    <w:szCs w:val="32"/>
                    <w:lang w:val="en-US"/>
                  </w:rPr>
                </w:rPrChange>
              </w:rPr>
            </w:pPr>
            <w:ins w:id="4504" w:author="Borja Gonzalez" w:date="2017-09-28T19:15:00Z">
              <w:r w:rsidRPr="00A47B4C">
                <w:rPr>
                  <w:rFonts w:ascii="Monaco" w:hAnsi="Monaco" w:cs="Monaco"/>
                  <w:sz w:val="20"/>
                  <w:szCs w:val="20"/>
                  <w:lang w:val="en-US"/>
                  <w:rPrChange w:id="450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06"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50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08"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509"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510"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51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12"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51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14"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515"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16"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51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18"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519"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20"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521"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rsidP="00A47B4C">
            <w:pPr>
              <w:keepNext/>
              <w:keepLines/>
              <w:widowControl w:val="0"/>
              <w:autoSpaceDE w:val="0"/>
              <w:autoSpaceDN w:val="0"/>
              <w:adjustRightInd w:val="0"/>
              <w:spacing w:before="200"/>
              <w:outlineLvl w:val="4"/>
              <w:rPr>
                <w:ins w:id="4522" w:author="Borja Gonzalez" w:date="2017-09-28T19:15:00Z"/>
                <w:rFonts w:ascii="Monaco" w:hAnsi="Monaco" w:cs="Monaco"/>
                <w:sz w:val="20"/>
                <w:szCs w:val="20"/>
                <w:lang w:val="en-US"/>
                <w:rPrChange w:id="4523" w:author="Borja Gonzalez" w:date="2017-09-28T19:15:00Z">
                  <w:rPr>
                    <w:ins w:id="4524" w:author="Borja Gonzalez" w:date="2017-09-28T19:15:00Z"/>
                    <w:rFonts w:ascii="Monaco" w:eastAsiaTheme="majorEastAsia" w:hAnsi="Monaco" w:cs="Monaco"/>
                    <w:color w:val="243F60" w:themeColor="accent1" w:themeShade="7F"/>
                    <w:sz w:val="32"/>
                    <w:szCs w:val="32"/>
                    <w:lang w:val="en-US"/>
                  </w:rPr>
                </w:rPrChange>
              </w:rPr>
            </w:pPr>
            <w:ins w:id="4525" w:author="Borja Gonzalez" w:date="2017-09-28T19:15:00Z">
              <w:r w:rsidRPr="00A47B4C">
                <w:rPr>
                  <w:rFonts w:ascii="Monaco" w:hAnsi="Monaco" w:cs="Monaco"/>
                  <w:sz w:val="20"/>
                  <w:szCs w:val="20"/>
                  <w:lang w:val="en-US"/>
                  <w:rPrChange w:id="45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27"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52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29"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530"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531"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53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3"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53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5"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536"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37"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53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9"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540"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41"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542"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rsidP="00A47B4C">
            <w:pPr>
              <w:keepNext/>
              <w:keepLines/>
              <w:widowControl w:val="0"/>
              <w:autoSpaceDE w:val="0"/>
              <w:autoSpaceDN w:val="0"/>
              <w:adjustRightInd w:val="0"/>
              <w:spacing w:before="200"/>
              <w:outlineLvl w:val="4"/>
              <w:rPr>
                <w:ins w:id="4543" w:author="Borja Gonzalez" w:date="2017-09-28T19:15:00Z"/>
                <w:rFonts w:ascii="Monaco" w:hAnsi="Monaco" w:cs="Monaco"/>
                <w:sz w:val="20"/>
                <w:szCs w:val="20"/>
                <w:lang w:val="en-US"/>
                <w:rPrChange w:id="4544" w:author="Borja Gonzalez" w:date="2017-09-28T19:15:00Z">
                  <w:rPr>
                    <w:ins w:id="4545" w:author="Borja Gonzalez" w:date="2017-09-28T19:15:00Z"/>
                    <w:rFonts w:ascii="Monaco" w:eastAsiaTheme="majorEastAsia" w:hAnsi="Monaco" w:cs="Monaco"/>
                    <w:color w:val="243F60" w:themeColor="accent1" w:themeShade="7F"/>
                    <w:sz w:val="32"/>
                    <w:szCs w:val="32"/>
                    <w:lang w:val="en-US"/>
                  </w:rPr>
                </w:rPrChange>
              </w:rPr>
            </w:pPr>
            <w:ins w:id="4546" w:author="Borja Gonzalez" w:date="2017-09-28T19:15:00Z">
              <w:r w:rsidRPr="00A47B4C">
                <w:rPr>
                  <w:rFonts w:ascii="Monaco" w:hAnsi="Monaco" w:cs="Monaco"/>
                  <w:sz w:val="20"/>
                  <w:szCs w:val="20"/>
                  <w:lang w:val="en-US"/>
                  <w:rPrChange w:id="454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48"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54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50"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551"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552"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5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54"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55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56"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557"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58" w:author="Borja Gonzalez" w:date="2017-09-28T19:15:00Z">
                    <w:rPr>
                      <w:rFonts w:ascii="Monaco" w:hAnsi="Monaco" w:cs="Monaco"/>
                      <w:b/>
                      <w:bCs/>
                      <w:color w:val="0000CF"/>
                      <w:sz w:val="32"/>
                      <w:szCs w:val="32"/>
                      <w:lang w:val="en-US"/>
                    </w:rPr>
                  </w:rPrChange>
                </w:rPr>
                <w:t>3</w:t>
              </w:r>
              <w:r w:rsidRPr="00A47B4C">
                <w:rPr>
                  <w:rFonts w:ascii="Monaco" w:hAnsi="Monaco" w:cs="Monaco"/>
                  <w:b/>
                  <w:bCs/>
                  <w:color w:val="000000"/>
                  <w:sz w:val="20"/>
                  <w:szCs w:val="20"/>
                  <w:lang w:val="en-US"/>
                  <w:rPrChange w:id="455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60"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561"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562"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563"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rsidP="00A47B4C">
            <w:pPr>
              <w:keepNext/>
              <w:keepLines/>
              <w:widowControl w:val="0"/>
              <w:autoSpaceDE w:val="0"/>
              <w:autoSpaceDN w:val="0"/>
              <w:adjustRightInd w:val="0"/>
              <w:spacing w:before="200"/>
              <w:outlineLvl w:val="4"/>
              <w:rPr>
                <w:ins w:id="4564" w:author="Borja Gonzalez" w:date="2017-09-28T19:15:00Z"/>
                <w:rFonts w:ascii="Monaco" w:hAnsi="Monaco" w:cs="Monaco"/>
                <w:sz w:val="20"/>
                <w:szCs w:val="20"/>
                <w:lang w:val="en-US"/>
                <w:rPrChange w:id="4565" w:author="Borja Gonzalez" w:date="2017-09-28T19:15:00Z">
                  <w:rPr>
                    <w:ins w:id="4566" w:author="Borja Gonzalez" w:date="2017-09-28T19:15:00Z"/>
                    <w:rFonts w:ascii="Monaco" w:eastAsiaTheme="majorEastAsia" w:hAnsi="Monaco" w:cs="Monaco"/>
                    <w:color w:val="243F60" w:themeColor="accent1" w:themeShade="7F"/>
                    <w:sz w:val="32"/>
                    <w:szCs w:val="32"/>
                    <w:lang w:val="en-US"/>
                  </w:rPr>
                </w:rPrChange>
              </w:rPr>
            </w:pPr>
            <w:ins w:id="4567" w:author="Borja Gonzalez" w:date="2017-09-28T19:15:00Z">
              <w:r w:rsidRPr="00A47B4C">
                <w:rPr>
                  <w:rFonts w:ascii="Monaco" w:hAnsi="Monaco" w:cs="Monaco"/>
                  <w:sz w:val="20"/>
                  <w:szCs w:val="20"/>
                  <w:lang w:val="en-US"/>
                  <w:rPrChange w:id="4568"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69"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rsidP="00A47B4C">
            <w:pPr>
              <w:widowControl w:val="0"/>
              <w:autoSpaceDE w:val="0"/>
              <w:autoSpaceDN w:val="0"/>
              <w:adjustRightInd w:val="0"/>
              <w:rPr>
                <w:ins w:id="4570" w:author="Borja Gonzalez" w:date="2017-09-28T19:15:00Z"/>
                <w:rFonts w:ascii="Monaco" w:hAnsi="Monaco" w:cs="Monaco"/>
                <w:sz w:val="20"/>
                <w:szCs w:val="20"/>
                <w:lang w:val="en-US"/>
                <w:rPrChange w:id="4571" w:author="Borja Gonzalez" w:date="2017-09-28T19:15:00Z">
                  <w:rPr>
                    <w:ins w:id="4572" w:author="Borja Gonzalez" w:date="2017-09-28T19:15:00Z"/>
                    <w:rFonts w:ascii="Monaco" w:hAnsi="Monaco" w:cs="Monaco"/>
                    <w:sz w:val="32"/>
                    <w:szCs w:val="32"/>
                    <w:lang w:val="en-US"/>
                  </w:rPr>
                </w:rPrChange>
              </w:rPr>
            </w:pPr>
          </w:p>
          <w:p w14:paraId="4E945FE1" w14:textId="77777777" w:rsidR="00A47B4C" w:rsidRPr="00A47B4C" w:rsidRDefault="00A47B4C" w:rsidP="00A47B4C">
            <w:pPr>
              <w:keepNext/>
              <w:keepLines/>
              <w:widowControl w:val="0"/>
              <w:autoSpaceDE w:val="0"/>
              <w:autoSpaceDN w:val="0"/>
              <w:adjustRightInd w:val="0"/>
              <w:spacing w:before="200"/>
              <w:outlineLvl w:val="4"/>
              <w:rPr>
                <w:ins w:id="4573" w:author="Borja Gonzalez" w:date="2017-09-28T19:15:00Z"/>
                <w:rFonts w:ascii="Monaco" w:hAnsi="Monaco" w:cs="Monaco"/>
                <w:sz w:val="20"/>
                <w:szCs w:val="20"/>
                <w:lang w:val="en-US"/>
                <w:rPrChange w:id="4574" w:author="Borja Gonzalez" w:date="2017-09-28T19:15:00Z">
                  <w:rPr>
                    <w:ins w:id="4575" w:author="Borja Gonzalez" w:date="2017-09-28T19:15:00Z"/>
                    <w:rFonts w:ascii="Monaco" w:eastAsiaTheme="majorEastAsia" w:hAnsi="Monaco" w:cs="Monaco"/>
                    <w:color w:val="243F60" w:themeColor="accent1" w:themeShade="7F"/>
                    <w:sz w:val="32"/>
                    <w:szCs w:val="32"/>
                    <w:lang w:val="en-US"/>
                  </w:rPr>
                </w:rPrChange>
              </w:rPr>
            </w:pPr>
            <w:ins w:id="4576" w:author="Borja Gonzalez" w:date="2017-09-28T19:15:00Z">
              <w:r w:rsidRPr="00A47B4C">
                <w:rPr>
                  <w:rFonts w:ascii="Monaco" w:hAnsi="Monaco" w:cs="Monaco"/>
                  <w:sz w:val="20"/>
                  <w:szCs w:val="20"/>
                  <w:lang w:val="en-US"/>
                  <w:rPrChange w:id="457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57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57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80" w:author="Borja Gonzalez" w:date="2017-09-28T19:15:00Z">
                    <w:rPr>
                      <w:rFonts w:ascii="Monaco" w:hAnsi="Monaco" w:cs="Monaco"/>
                      <w:color w:val="000000"/>
                      <w:sz w:val="32"/>
                      <w:szCs w:val="32"/>
                      <w:lang w:val="en-US"/>
                    </w:rPr>
                  </w:rPrChange>
                </w:rPr>
                <w:t>max_c</w:t>
              </w:r>
              <w:r w:rsidRPr="00A47B4C">
                <w:rPr>
                  <w:rFonts w:ascii="Monaco" w:hAnsi="Monaco" w:cs="Monaco"/>
                  <w:sz w:val="20"/>
                  <w:szCs w:val="20"/>
                  <w:lang w:val="en-US"/>
                  <w:rPrChange w:id="458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58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83"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584"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58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86"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58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88"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589"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590"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591"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59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93"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594"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rsidP="00A47B4C">
            <w:pPr>
              <w:keepNext/>
              <w:keepLines/>
              <w:widowControl w:val="0"/>
              <w:autoSpaceDE w:val="0"/>
              <w:autoSpaceDN w:val="0"/>
              <w:adjustRightInd w:val="0"/>
              <w:spacing w:before="200"/>
              <w:outlineLvl w:val="4"/>
              <w:rPr>
                <w:ins w:id="4595" w:author="Borja Gonzalez" w:date="2017-09-28T19:15:00Z"/>
                <w:rFonts w:ascii="Monaco" w:hAnsi="Monaco" w:cs="Monaco"/>
                <w:sz w:val="20"/>
                <w:szCs w:val="20"/>
                <w:lang w:val="en-US"/>
                <w:rPrChange w:id="4596" w:author="Borja Gonzalez" w:date="2017-09-28T19:15:00Z">
                  <w:rPr>
                    <w:ins w:id="4597" w:author="Borja Gonzalez" w:date="2017-09-28T19:15:00Z"/>
                    <w:rFonts w:ascii="Monaco" w:eastAsiaTheme="majorEastAsia" w:hAnsi="Monaco" w:cs="Monaco"/>
                    <w:color w:val="243F60" w:themeColor="accent1" w:themeShade="7F"/>
                    <w:sz w:val="32"/>
                    <w:szCs w:val="32"/>
                    <w:lang w:val="en-US"/>
                  </w:rPr>
                </w:rPrChange>
              </w:rPr>
            </w:pPr>
            <w:ins w:id="4598" w:author="Borja Gonzalez" w:date="2017-09-28T19:15:00Z">
              <w:r w:rsidRPr="00A47B4C">
                <w:rPr>
                  <w:rFonts w:ascii="Monaco" w:hAnsi="Monaco" w:cs="Monaco"/>
                  <w:sz w:val="20"/>
                  <w:szCs w:val="20"/>
                  <w:lang w:val="en-US"/>
                  <w:rPrChange w:id="459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0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60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02" w:author="Borja Gonzalez" w:date="2017-09-28T19:15:00Z">
                    <w:rPr>
                      <w:rFonts w:ascii="Monaco" w:hAnsi="Monaco" w:cs="Monaco"/>
                      <w:color w:val="000000"/>
                      <w:sz w:val="32"/>
                      <w:szCs w:val="32"/>
                      <w:lang w:val="en-US"/>
                    </w:rPr>
                  </w:rPrChange>
                </w:rPr>
                <w:t>min_c</w:t>
              </w:r>
              <w:r w:rsidRPr="00A47B4C">
                <w:rPr>
                  <w:rFonts w:ascii="Monaco" w:hAnsi="Monaco" w:cs="Monaco"/>
                  <w:sz w:val="20"/>
                  <w:szCs w:val="20"/>
                  <w:lang w:val="en-US"/>
                  <w:rPrChange w:id="460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0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05"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606"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60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08"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60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10"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611"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612"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613"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61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15"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616"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rsidP="00A47B4C">
            <w:pPr>
              <w:keepNext/>
              <w:keepLines/>
              <w:widowControl w:val="0"/>
              <w:autoSpaceDE w:val="0"/>
              <w:autoSpaceDN w:val="0"/>
              <w:adjustRightInd w:val="0"/>
              <w:spacing w:before="200"/>
              <w:outlineLvl w:val="4"/>
              <w:rPr>
                <w:ins w:id="4617" w:author="Borja Gonzalez" w:date="2017-09-28T19:15:00Z"/>
                <w:rFonts w:ascii="Monaco" w:hAnsi="Monaco" w:cs="Monaco"/>
                <w:sz w:val="20"/>
                <w:szCs w:val="20"/>
                <w:lang w:val="en-US"/>
                <w:rPrChange w:id="4618" w:author="Borja Gonzalez" w:date="2017-09-28T19:15:00Z">
                  <w:rPr>
                    <w:ins w:id="4619" w:author="Borja Gonzalez" w:date="2017-09-28T19:15:00Z"/>
                    <w:rFonts w:ascii="Monaco" w:eastAsiaTheme="majorEastAsia" w:hAnsi="Monaco" w:cs="Monaco"/>
                    <w:color w:val="243F60" w:themeColor="accent1" w:themeShade="7F"/>
                    <w:sz w:val="32"/>
                    <w:szCs w:val="32"/>
                    <w:lang w:val="en-US"/>
                  </w:rPr>
                </w:rPrChange>
              </w:rPr>
            </w:pPr>
            <w:ins w:id="4620" w:author="Borja Gonzalez" w:date="2017-09-28T19:15:00Z">
              <w:r w:rsidRPr="00A47B4C">
                <w:rPr>
                  <w:rFonts w:ascii="Monaco" w:hAnsi="Monaco" w:cs="Monaco"/>
                  <w:sz w:val="20"/>
                  <w:szCs w:val="20"/>
                  <w:lang w:val="en-US"/>
                  <w:rPrChange w:id="4621"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22"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6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24" w:author="Borja Gonzalez" w:date="2017-09-28T19:15:00Z">
                    <w:rPr>
                      <w:rFonts w:ascii="Monaco" w:hAnsi="Monaco" w:cs="Monaco"/>
                      <w:color w:val="000000"/>
                      <w:sz w:val="32"/>
                      <w:szCs w:val="32"/>
                      <w:lang w:val="en-US"/>
                    </w:rPr>
                  </w:rPrChange>
                </w:rPr>
                <w:t>max_t</w:t>
              </w:r>
              <w:r w:rsidRPr="00A47B4C">
                <w:rPr>
                  <w:rFonts w:ascii="Monaco" w:hAnsi="Monaco" w:cs="Monaco"/>
                  <w:sz w:val="20"/>
                  <w:szCs w:val="20"/>
                  <w:lang w:val="en-US"/>
                  <w:rPrChange w:id="462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2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27"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628"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62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30"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63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32"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633"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634"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635"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63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37"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638"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rsidP="00A47B4C">
            <w:pPr>
              <w:keepNext/>
              <w:keepLines/>
              <w:widowControl w:val="0"/>
              <w:autoSpaceDE w:val="0"/>
              <w:autoSpaceDN w:val="0"/>
              <w:adjustRightInd w:val="0"/>
              <w:spacing w:before="200"/>
              <w:outlineLvl w:val="4"/>
              <w:rPr>
                <w:ins w:id="4639" w:author="Borja Gonzalez" w:date="2017-09-28T19:15:00Z"/>
                <w:rFonts w:ascii="Monaco" w:hAnsi="Monaco" w:cs="Monaco"/>
                <w:sz w:val="20"/>
                <w:szCs w:val="20"/>
                <w:lang w:val="en-US"/>
                <w:rPrChange w:id="4640" w:author="Borja Gonzalez" w:date="2017-09-28T19:15:00Z">
                  <w:rPr>
                    <w:ins w:id="4641" w:author="Borja Gonzalez" w:date="2017-09-28T19:15:00Z"/>
                    <w:rFonts w:ascii="Monaco" w:eastAsiaTheme="majorEastAsia" w:hAnsi="Monaco" w:cs="Monaco"/>
                    <w:color w:val="243F60" w:themeColor="accent1" w:themeShade="7F"/>
                    <w:sz w:val="32"/>
                    <w:szCs w:val="32"/>
                    <w:lang w:val="en-US"/>
                  </w:rPr>
                </w:rPrChange>
              </w:rPr>
            </w:pPr>
            <w:ins w:id="4642" w:author="Borja Gonzalez" w:date="2017-09-28T19:15:00Z">
              <w:r w:rsidRPr="00A47B4C">
                <w:rPr>
                  <w:rFonts w:ascii="Monaco" w:hAnsi="Monaco" w:cs="Monaco"/>
                  <w:sz w:val="20"/>
                  <w:szCs w:val="20"/>
                  <w:lang w:val="en-US"/>
                  <w:rPrChange w:id="4643"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44"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64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6" w:author="Borja Gonzalez" w:date="2017-09-28T19:15:00Z">
                    <w:rPr>
                      <w:rFonts w:ascii="Monaco" w:hAnsi="Monaco" w:cs="Monaco"/>
                      <w:color w:val="000000"/>
                      <w:sz w:val="32"/>
                      <w:szCs w:val="32"/>
                      <w:lang w:val="en-US"/>
                    </w:rPr>
                  </w:rPrChange>
                </w:rPr>
                <w:t>min_tr</w:t>
              </w:r>
              <w:r w:rsidRPr="00A47B4C">
                <w:rPr>
                  <w:rFonts w:ascii="Monaco" w:hAnsi="Monaco" w:cs="Monaco"/>
                  <w:sz w:val="20"/>
                  <w:szCs w:val="20"/>
                  <w:lang w:val="en-US"/>
                  <w:rPrChange w:id="464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4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49"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650"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6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52"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6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54"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655"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656"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657"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65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59"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660"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rsidP="00A47B4C">
            <w:pPr>
              <w:keepNext/>
              <w:keepLines/>
              <w:widowControl w:val="0"/>
              <w:autoSpaceDE w:val="0"/>
              <w:autoSpaceDN w:val="0"/>
              <w:adjustRightInd w:val="0"/>
              <w:spacing w:before="200"/>
              <w:outlineLvl w:val="4"/>
              <w:rPr>
                <w:ins w:id="4661" w:author="Borja Gonzalez" w:date="2017-09-28T19:15:00Z"/>
                <w:rFonts w:ascii="Monaco" w:hAnsi="Monaco" w:cs="Monaco"/>
                <w:sz w:val="20"/>
                <w:szCs w:val="20"/>
                <w:lang w:val="en-US"/>
                <w:rPrChange w:id="4662" w:author="Borja Gonzalez" w:date="2017-09-28T19:15:00Z">
                  <w:rPr>
                    <w:ins w:id="4663" w:author="Borja Gonzalez" w:date="2017-09-28T19:15:00Z"/>
                    <w:rFonts w:ascii="Monaco" w:eastAsiaTheme="majorEastAsia" w:hAnsi="Monaco" w:cs="Monaco"/>
                    <w:color w:val="243F60" w:themeColor="accent1" w:themeShade="7F"/>
                    <w:sz w:val="32"/>
                    <w:szCs w:val="32"/>
                    <w:lang w:val="en-US"/>
                  </w:rPr>
                </w:rPrChange>
              </w:rPr>
            </w:pPr>
            <w:ins w:id="4664" w:author="Borja Gonzalez" w:date="2017-09-28T19:15:00Z">
              <w:r w:rsidRPr="00A47B4C">
                <w:rPr>
                  <w:rFonts w:ascii="Monaco" w:hAnsi="Monaco" w:cs="Monaco"/>
                  <w:sz w:val="20"/>
                  <w:szCs w:val="20"/>
                  <w:lang w:val="en-US"/>
                  <w:rPrChange w:id="466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6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66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8" w:author="Borja Gonzalez" w:date="2017-09-28T19:15:00Z">
                    <w:rPr>
                      <w:rFonts w:ascii="Monaco" w:hAnsi="Monaco" w:cs="Monaco"/>
                      <w:color w:val="000000"/>
                      <w:sz w:val="32"/>
                      <w:szCs w:val="32"/>
                      <w:lang w:val="en-US"/>
                    </w:rPr>
                  </w:rPrChange>
                </w:rPr>
                <w:t>max_s</w:t>
              </w:r>
              <w:r w:rsidRPr="00A47B4C">
                <w:rPr>
                  <w:rFonts w:ascii="Monaco" w:hAnsi="Monaco" w:cs="Monaco"/>
                  <w:sz w:val="20"/>
                  <w:szCs w:val="20"/>
                  <w:lang w:val="en-US"/>
                  <w:rPrChange w:id="466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7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71"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672"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67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4"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67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6"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677"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678"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67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6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81"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682"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rsidP="00A47B4C">
            <w:pPr>
              <w:keepNext/>
              <w:keepLines/>
              <w:widowControl w:val="0"/>
              <w:autoSpaceDE w:val="0"/>
              <w:autoSpaceDN w:val="0"/>
              <w:adjustRightInd w:val="0"/>
              <w:spacing w:before="200"/>
              <w:outlineLvl w:val="4"/>
              <w:rPr>
                <w:ins w:id="4683" w:author="Borja Gonzalez" w:date="2017-09-28T19:15:00Z"/>
                <w:rFonts w:ascii="Monaco" w:hAnsi="Monaco" w:cs="Monaco"/>
                <w:sz w:val="20"/>
                <w:szCs w:val="20"/>
                <w:lang w:val="en-US"/>
                <w:rPrChange w:id="4684" w:author="Borja Gonzalez" w:date="2017-09-28T19:15:00Z">
                  <w:rPr>
                    <w:ins w:id="4685" w:author="Borja Gonzalez" w:date="2017-09-28T19:15:00Z"/>
                    <w:rFonts w:ascii="Monaco" w:eastAsiaTheme="majorEastAsia" w:hAnsi="Monaco" w:cs="Monaco"/>
                    <w:color w:val="243F60" w:themeColor="accent1" w:themeShade="7F"/>
                    <w:sz w:val="32"/>
                    <w:szCs w:val="32"/>
                    <w:lang w:val="en-US"/>
                  </w:rPr>
                </w:rPrChange>
              </w:rPr>
            </w:pPr>
            <w:ins w:id="4686" w:author="Borja Gonzalez" w:date="2017-09-28T19:15:00Z">
              <w:r w:rsidRPr="00A47B4C">
                <w:rPr>
                  <w:rFonts w:ascii="Monaco" w:hAnsi="Monaco" w:cs="Monaco"/>
                  <w:sz w:val="20"/>
                  <w:szCs w:val="20"/>
                  <w:lang w:val="en-US"/>
                  <w:rPrChange w:id="468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8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68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90" w:author="Borja Gonzalez" w:date="2017-09-28T19:15:00Z">
                    <w:rPr>
                      <w:rFonts w:ascii="Monaco" w:hAnsi="Monaco" w:cs="Monaco"/>
                      <w:color w:val="000000"/>
                      <w:sz w:val="32"/>
                      <w:szCs w:val="32"/>
                      <w:lang w:val="en-US"/>
                    </w:rPr>
                  </w:rPrChange>
                </w:rPr>
                <w:t>min_s</w:t>
              </w:r>
              <w:r w:rsidRPr="00A47B4C">
                <w:rPr>
                  <w:rFonts w:ascii="Monaco" w:hAnsi="Monaco" w:cs="Monaco"/>
                  <w:sz w:val="20"/>
                  <w:szCs w:val="20"/>
                  <w:lang w:val="en-US"/>
                  <w:rPrChange w:id="469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9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93"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694"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69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6"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6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8"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699"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700"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701"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7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03"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704"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rsidP="00A47B4C">
            <w:pPr>
              <w:widowControl w:val="0"/>
              <w:autoSpaceDE w:val="0"/>
              <w:autoSpaceDN w:val="0"/>
              <w:adjustRightInd w:val="0"/>
              <w:rPr>
                <w:ins w:id="4705" w:author="Borja Gonzalez" w:date="2017-09-28T19:15:00Z"/>
                <w:rFonts w:ascii="Monaco" w:hAnsi="Monaco" w:cs="Monaco"/>
                <w:sz w:val="20"/>
                <w:szCs w:val="20"/>
                <w:lang w:val="en-US"/>
                <w:rPrChange w:id="4706" w:author="Borja Gonzalez" w:date="2017-09-28T19:15:00Z">
                  <w:rPr>
                    <w:ins w:id="4707" w:author="Borja Gonzalez" w:date="2017-09-28T19:15:00Z"/>
                    <w:rFonts w:ascii="Monaco" w:hAnsi="Monaco" w:cs="Monaco"/>
                    <w:sz w:val="32"/>
                    <w:szCs w:val="32"/>
                    <w:lang w:val="en-US"/>
                  </w:rPr>
                </w:rPrChange>
              </w:rPr>
            </w:pPr>
          </w:p>
          <w:p w14:paraId="43753AFF" w14:textId="77777777" w:rsidR="00A47B4C" w:rsidRPr="00A47B4C" w:rsidRDefault="00A47B4C" w:rsidP="00A47B4C">
            <w:pPr>
              <w:widowControl w:val="0"/>
              <w:autoSpaceDE w:val="0"/>
              <w:autoSpaceDN w:val="0"/>
              <w:adjustRightInd w:val="0"/>
              <w:rPr>
                <w:ins w:id="4708" w:author="Borja Gonzalez" w:date="2017-09-28T19:15:00Z"/>
                <w:rFonts w:ascii="Monaco" w:hAnsi="Monaco" w:cs="Monaco"/>
                <w:sz w:val="20"/>
                <w:szCs w:val="20"/>
                <w:lang w:val="en-US"/>
                <w:rPrChange w:id="4709" w:author="Borja Gonzalez" w:date="2017-09-28T19:15:00Z">
                  <w:rPr>
                    <w:ins w:id="4710" w:author="Borja Gonzalez" w:date="2017-09-28T19:15:00Z"/>
                    <w:rFonts w:ascii="Monaco" w:hAnsi="Monaco" w:cs="Monaco"/>
                    <w:sz w:val="32"/>
                    <w:szCs w:val="32"/>
                    <w:lang w:val="en-US"/>
                  </w:rPr>
                </w:rPrChange>
              </w:rPr>
            </w:pPr>
          </w:p>
          <w:p w14:paraId="036512F8" w14:textId="77777777" w:rsidR="00A47B4C" w:rsidRPr="00A47B4C" w:rsidRDefault="00A47B4C" w:rsidP="00A47B4C">
            <w:pPr>
              <w:keepNext/>
              <w:keepLines/>
              <w:widowControl w:val="0"/>
              <w:autoSpaceDE w:val="0"/>
              <w:autoSpaceDN w:val="0"/>
              <w:adjustRightInd w:val="0"/>
              <w:spacing w:before="200"/>
              <w:outlineLvl w:val="4"/>
              <w:rPr>
                <w:ins w:id="4711" w:author="Borja Gonzalez" w:date="2017-09-28T19:15:00Z"/>
                <w:rFonts w:ascii="Monaco" w:hAnsi="Monaco" w:cs="Monaco"/>
                <w:sz w:val="20"/>
                <w:szCs w:val="20"/>
                <w:lang w:val="en-US"/>
                <w:rPrChange w:id="4712" w:author="Borja Gonzalez" w:date="2017-09-28T19:15:00Z">
                  <w:rPr>
                    <w:ins w:id="4713" w:author="Borja Gonzalez" w:date="2017-09-28T19:15:00Z"/>
                    <w:rFonts w:ascii="Monaco" w:eastAsiaTheme="majorEastAsia" w:hAnsi="Monaco" w:cs="Monaco"/>
                    <w:color w:val="243F60" w:themeColor="accent1" w:themeShade="7F"/>
                    <w:sz w:val="32"/>
                    <w:szCs w:val="32"/>
                    <w:lang w:val="en-US"/>
                  </w:rPr>
                </w:rPrChange>
              </w:rPr>
            </w:pPr>
            <w:ins w:id="4714" w:author="Borja Gonzalez" w:date="2017-09-28T19:15:00Z">
              <w:r w:rsidRPr="00A47B4C">
                <w:rPr>
                  <w:rFonts w:ascii="Monaco" w:hAnsi="Monaco" w:cs="Monaco"/>
                  <w:sz w:val="20"/>
                  <w:szCs w:val="20"/>
                  <w:lang w:val="en-US"/>
                  <w:rPrChange w:id="471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1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71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18" w:author="Borja Gonzalez" w:date="2017-09-28T19:15:00Z">
                    <w:rPr>
                      <w:rFonts w:ascii="Monaco" w:hAnsi="Monaco" w:cs="Monaco"/>
                      <w:color w:val="000000"/>
                      <w:sz w:val="32"/>
                      <w:szCs w:val="32"/>
                      <w:lang w:val="en-US"/>
                    </w:rPr>
                  </w:rPrChange>
                </w:rPr>
                <w:t>t</w:t>
              </w:r>
              <w:r w:rsidRPr="00A47B4C">
                <w:rPr>
                  <w:rFonts w:ascii="Monaco" w:hAnsi="Monaco" w:cs="Monaco"/>
                  <w:sz w:val="20"/>
                  <w:szCs w:val="20"/>
                  <w:lang w:val="en-US"/>
                  <w:rPrChange w:id="471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2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72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22"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72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4"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725"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rsidP="00A47B4C">
            <w:pPr>
              <w:keepNext/>
              <w:keepLines/>
              <w:widowControl w:val="0"/>
              <w:autoSpaceDE w:val="0"/>
              <w:autoSpaceDN w:val="0"/>
              <w:adjustRightInd w:val="0"/>
              <w:spacing w:before="200"/>
              <w:outlineLvl w:val="4"/>
              <w:rPr>
                <w:ins w:id="4726" w:author="Borja Gonzalez" w:date="2017-09-28T19:15:00Z"/>
                <w:rFonts w:ascii="Monaco" w:hAnsi="Monaco" w:cs="Monaco"/>
                <w:sz w:val="20"/>
                <w:szCs w:val="20"/>
                <w:lang w:val="en-US"/>
                <w:rPrChange w:id="4727" w:author="Borja Gonzalez" w:date="2017-09-28T19:15:00Z">
                  <w:rPr>
                    <w:ins w:id="4728" w:author="Borja Gonzalez" w:date="2017-09-28T19:15:00Z"/>
                    <w:rFonts w:ascii="Monaco" w:eastAsiaTheme="majorEastAsia" w:hAnsi="Monaco" w:cs="Monaco"/>
                    <w:color w:val="243F60" w:themeColor="accent1" w:themeShade="7F"/>
                    <w:sz w:val="32"/>
                    <w:szCs w:val="32"/>
                    <w:lang w:val="en-US"/>
                  </w:rPr>
                </w:rPrChange>
              </w:rPr>
            </w:pPr>
            <w:ins w:id="4729" w:author="Borja Gonzalez" w:date="2017-09-28T19:15:00Z">
              <w:r w:rsidRPr="00A47B4C">
                <w:rPr>
                  <w:rFonts w:ascii="Monaco" w:hAnsi="Monaco" w:cs="Monaco"/>
                  <w:sz w:val="20"/>
                  <w:szCs w:val="20"/>
                  <w:lang w:val="en-US"/>
                  <w:rPrChange w:id="473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3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73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33" w:author="Borja Gonzalez" w:date="2017-09-28T19:15:00Z">
                    <w:rPr>
                      <w:rFonts w:ascii="Monaco" w:hAnsi="Monaco" w:cs="Monaco"/>
                      <w:color w:val="000000"/>
                      <w:sz w:val="32"/>
                      <w:szCs w:val="32"/>
                      <w:lang w:val="en-US"/>
                    </w:rPr>
                  </w:rPrChange>
                </w:rPr>
                <w:t>c</w:t>
              </w:r>
              <w:r w:rsidRPr="00A47B4C">
                <w:rPr>
                  <w:rFonts w:ascii="Monaco" w:hAnsi="Monaco" w:cs="Monaco"/>
                  <w:sz w:val="20"/>
                  <w:szCs w:val="20"/>
                  <w:lang w:val="en-US"/>
                  <w:rPrChange w:id="473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3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73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37"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73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9"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740"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rsidP="00A47B4C">
            <w:pPr>
              <w:keepNext/>
              <w:keepLines/>
              <w:widowControl w:val="0"/>
              <w:autoSpaceDE w:val="0"/>
              <w:autoSpaceDN w:val="0"/>
              <w:adjustRightInd w:val="0"/>
              <w:spacing w:before="200"/>
              <w:outlineLvl w:val="4"/>
              <w:rPr>
                <w:ins w:id="4741" w:author="Borja Gonzalez" w:date="2017-09-28T19:15:00Z"/>
                <w:rFonts w:ascii="Monaco" w:hAnsi="Monaco" w:cs="Monaco"/>
                <w:sz w:val="20"/>
                <w:szCs w:val="20"/>
                <w:lang w:val="en-US"/>
                <w:rPrChange w:id="4742" w:author="Borja Gonzalez" w:date="2017-09-28T19:15:00Z">
                  <w:rPr>
                    <w:ins w:id="4743" w:author="Borja Gonzalez" w:date="2017-09-28T19:15:00Z"/>
                    <w:rFonts w:ascii="Monaco" w:eastAsiaTheme="majorEastAsia" w:hAnsi="Monaco" w:cs="Monaco"/>
                    <w:color w:val="243F60" w:themeColor="accent1" w:themeShade="7F"/>
                    <w:sz w:val="32"/>
                    <w:szCs w:val="32"/>
                    <w:lang w:val="en-US"/>
                  </w:rPr>
                </w:rPrChange>
              </w:rPr>
            </w:pPr>
            <w:ins w:id="4744" w:author="Borja Gonzalez" w:date="2017-09-28T19:15:00Z">
              <w:r w:rsidRPr="00A47B4C">
                <w:rPr>
                  <w:rFonts w:ascii="Monaco" w:hAnsi="Monaco" w:cs="Monaco"/>
                  <w:sz w:val="20"/>
                  <w:szCs w:val="20"/>
                  <w:lang w:val="en-US"/>
                  <w:rPrChange w:id="474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4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74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48" w:author="Borja Gonzalez" w:date="2017-09-28T19:15:00Z">
                    <w:rPr>
                      <w:rFonts w:ascii="Monaco" w:hAnsi="Monaco" w:cs="Monaco"/>
                      <w:color w:val="000000"/>
                      <w:sz w:val="32"/>
                      <w:szCs w:val="32"/>
                      <w:lang w:val="en-US"/>
                    </w:rPr>
                  </w:rPrChange>
                </w:rPr>
                <w:t>s</w:t>
              </w:r>
              <w:r w:rsidRPr="00A47B4C">
                <w:rPr>
                  <w:rFonts w:ascii="Monaco" w:hAnsi="Monaco" w:cs="Monaco"/>
                  <w:sz w:val="20"/>
                  <w:szCs w:val="20"/>
                  <w:lang w:val="en-US"/>
                  <w:rPrChange w:id="474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5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75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52"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7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54"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755"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rsidP="00A47B4C">
            <w:pPr>
              <w:keepNext/>
              <w:keepLines/>
              <w:widowControl w:val="0"/>
              <w:autoSpaceDE w:val="0"/>
              <w:autoSpaceDN w:val="0"/>
              <w:adjustRightInd w:val="0"/>
              <w:spacing w:before="200"/>
              <w:outlineLvl w:val="4"/>
              <w:rPr>
                <w:ins w:id="4756" w:author="Borja Gonzalez" w:date="2017-09-28T19:15:00Z"/>
                <w:rFonts w:ascii="Monaco" w:hAnsi="Monaco" w:cs="Monaco"/>
                <w:sz w:val="20"/>
                <w:szCs w:val="20"/>
                <w:lang w:val="en-US"/>
                <w:rPrChange w:id="4757" w:author="Borja Gonzalez" w:date="2017-09-28T19:15:00Z">
                  <w:rPr>
                    <w:ins w:id="4758" w:author="Borja Gonzalez" w:date="2017-09-28T19:15:00Z"/>
                    <w:rFonts w:ascii="Monaco" w:eastAsiaTheme="majorEastAsia" w:hAnsi="Monaco" w:cs="Monaco"/>
                    <w:color w:val="243F60" w:themeColor="accent1" w:themeShade="7F"/>
                    <w:sz w:val="32"/>
                    <w:szCs w:val="32"/>
                    <w:lang w:val="en-US"/>
                  </w:rPr>
                </w:rPrChange>
              </w:rPr>
            </w:pPr>
            <w:ins w:id="4759" w:author="Borja Gonzalez" w:date="2017-09-28T19:15:00Z">
              <w:r w:rsidRPr="00A47B4C">
                <w:rPr>
                  <w:rFonts w:ascii="Monaco" w:hAnsi="Monaco" w:cs="Monaco"/>
                  <w:sz w:val="20"/>
                  <w:szCs w:val="20"/>
                  <w:lang w:val="en-US"/>
                  <w:rPrChange w:id="476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6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76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63" w:author="Borja Gonzalez" w:date="2017-09-28T19:15:00Z">
                    <w:rPr>
                      <w:rFonts w:ascii="Monaco" w:hAnsi="Monaco" w:cs="Monaco"/>
                      <w:color w:val="000000"/>
                      <w:sz w:val="32"/>
                      <w:szCs w:val="32"/>
                      <w:lang w:val="en-US"/>
                    </w:rPr>
                  </w:rPrChange>
                </w:rPr>
                <w:t>tr</w:t>
              </w:r>
              <w:r w:rsidRPr="00A47B4C">
                <w:rPr>
                  <w:rFonts w:ascii="Monaco" w:hAnsi="Monaco" w:cs="Monaco"/>
                  <w:sz w:val="20"/>
                  <w:szCs w:val="20"/>
                  <w:lang w:val="en-US"/>
                  <w:rPrChange w:id="476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6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76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67"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76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69"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770"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rsidP="00A47B4C">
            <w:pPr>
              <w:widowControl w:val="0"/>
              <w:autoSpaceDE w:val="0"/>
              <w:autoSpaceDN w:val="0"/>
              <w:adjustRightInd w:val="0"/>
              <w:rPr>
                <w:ins w:id="4771" w:author="Borja Gonzalez" w:date="2017-09-28T19:15:00Z"/>
                <w:rFonts w:ascii="Monaco" w:hAnsi="Monaco" w:cs="Monaco"/>
                <w:sz w:val="20"/>
                <w:szCs w:val="20"/>
                <w:lang w:val="en-US"/>
                <w:rPrChange w:id="4772" w:author="Borja Gonzalez" w:date="2017-09-28T19:15:00Z">
                  <w:rPr>
                    <w:ins w:id="4773" w:author="Borja Gonzalez" w:date="2017-09-28T19:15:00Z"/>
                    <w:rFonts w:ascii="Monaco" w:hAnsi="Monaco" w:cs="Monaco"/>
                    <w:sz w:val="32"/>
                    <w:szCs w:val="32"/>
                    <w:lang w:val="en-US"/>
                  </w:rPr>
                </w:rPrChange>
              </w:rPr>
            </w:pPr>
          </w:p>
          <w:p w14:paraId="258A5E52" w14:textId="77777777" w:rsidR="00A47B4C" w:rsidRPr="00A47B4C" w:rsidRDefault="00A47B4C" w:rsidP="00A47B4C">
            <w:pPr>
              <w:keepNext/>
              <w:keepLines/>
              <w:widowControl w:val="0"/>
              <w:autoSpaceDE w:val="0"/>
              <w:autoSpaceDN w:val="0"/>
              <w:adjustRightInd w:val="0"/>
              <w:spacing w:before="200"/>
              <w:outlineLvl w:val="4"/>
              <w:rPr>
                <w:ins w:id="4774" w:author="Borja Gonzalez" w:date="2017-09-28T19:15:00Z"/>
                <w:rFonts w:ascii="Monaco" w:hAnsi="Monaco" w:cs="Monaco"/>
                <w:sz w:val="20"/>
                <w:szCs w:val="20"/>
                <w:lang w:val="en-US"/>
                <w:rPrChange w:id="4775" w:author="Borja Gonzalez" w:date="2017-09-28T19:15:00Z">
                  <w:rPr>
                    <w:ins w:id="4776" w:author="Borja Gonzalez" w:date="2017-09-28T19:15:00Z"/>
                    <w:rFonts w:ascii="Monaco" w:eastAsiaTheme="majorEastAsia" w:hAnsi="Monaco" w:cs="Monaco"/>
                    <w:color w:val="243F60" w:themeColor="accent1" w:themeShade="7F"/>
                    <w:sz w:val="32"/>
                    <w:szCs w:val="32"/>
                    <w:lang w:val="en-US"/>
                  </w:rPr>
                </w:rPrChange>
              </w:rPr>
            </w:pPr>
            <w:ins w:id="4777" w:author="Borja Gonzalez" w:date="2017-09-28T19:15:00Z">
              <w:r w:rsidRPr="00A47B4C">
                <w:rPr>
                  <w:rFonts w:ascii="Monaco" w:hAnsi="Monaco" w:cs="Monaco"/>
                  <w:sz w:val="20"/>
                  <w:szCs w:val="20"/>
                  <w:lang w:val="en-US"/>
                  <w:rPrChange w:id="477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7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7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81" w:author="Borja Gonzalez" w:date="2017-09-28T19:15:00Z">
                    <w:rPr>
                      <w:rFonts w:ascii="Monaco" w:hAnsi="Monaco" w:cs="Monaco"/>
                      <w:color w:val="000000"/>
                      <w:sz w:val="32"/>
                      <w:szCs w:val="32"/>
                      <w:lang w:val="en-US"/>
                    </w:rPr>
                  </w:rPrChange>
                </w:rPr>
                <w:t>socket</w:t>
              </w:r>
              <w:r w:rsidRPr="00A47B4C">
                <w:rPr>
                  <w:rFonts w:ascii="Monaco" w:hAnsi="Monaco" w:cs="Monaco"/>
                  <w:sz w:val="20"/>
                  <w:szCs w:val="20"/>
                  <w:lang w:val="en-US"/>
                  <w:rPrChange w:id="478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8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78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85" w:author="Borja Gonzalez" w:date="2017-09-28T19:15: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78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87" w:author="Borja Gonzalez" w:date="2017-09-28T19:15: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4788"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89" w:author="Borja Gonzalez" w:date="2017-09-28T19:15: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479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791"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rsidP="00A47B4C">
            <w:pPr>
              <w:widowControl w:val="0"/>
              <w:autoSpaceDE w:val="0"/>
              <w:autoSpaceDN w:val="0"/>
              <w:adjustRightInd w:val="0"/>
              <w:rPr>
                <w:ins w:id="4792" w:author="Borja Gonzalez" w:date="2017-09-28T19:15:00Z"/>
                <w:rFonts w:ascii="Monaco" w:hAnsi="Monaco" w:cs="Monaco"/>
                <w:sz w:val="20"/>
                <w:szCs w:val="20"/>
                <w:lang w:val="en-US"/>
                <w:rPrChange w:id="4793" w:author="Borja Gonzalez" w:date="2017-09-28T19:15:00Z">
                  <w:rPr>
                    <w:ins w:id="4794" w:author="Borja Gonzalez" w:date="2017-09-28T19:15:00Z"/>
                    <w:rFonts w:ascii="Monaco" w:hAnsi="Monaco" w:cs="Monaco"/>
                    <w:sz w:val="32"/>
                    <w:szCs w:val="32"/>
                    <w:lang w:val="en-US"/>
                  </w:rPr>
                </w:rPrChange>
              </w:rPr>
            </w:pPr>
          </w:p>
          <w:p w14:paraId="6C32D454" w14:textId="77777777" w:rsidR="00A47B4C" w:rsidRPr="00A47B4C" w:rsidRDefault="00A47B4C" w:rsidP="00A47B4C">
            <w:pPr>
              <w:keepNext/>
              <w:keepLines/>
              <w:widowControl w:val="0"/>
              <w:autoSpaceDE w:val="0"/>
              <w:autoSpaceDN w:val="0"/>
              <w:adjustRightInd w:val="0"/>
              <w:spacing w:before="200"/>
              <w:outlineLvl w:val="4"/>
              <w:rPr>
                <w:ins w:id="4795" w:author="Borja Gonzalez" w:date="2017-09-28T19:15:00Z"/>
                <w:rFonts w:ascii="Monaco" w:hAnsi="Monaco" w:cs="Monaco"/>
                <w:sz w:val="20"/>
                <w:szCs w:val="20"/>
                <w:lang w:val="en-US"/>
                <w:rPrChange w:id="4796" w:author="Borja Gonzalez" w:date="2017-09-28T19:15:00Z">
                  <w:rPr>
                    <w:ins w:id="4797" w:author="Borja Gonzalez" w:date="2017-09-28T19:15:00Z"/>
                    <w:rFonts w:ascii="Monaco" w:eastAsiaTheme="majorEastAsia" w:hAnsi="Monaco" w:cs="Monaco"/>
                    <w:color w:val="243F60" w:themeColor="accent1" w:themeShade="7F"/>
                    <w:sz w:val="32"/>
                    <w:szCs w:val="32"/>
                    <w:lang w:val="en-US"/>
                  </w:rPr>
                </w:rPrChange>
              </w:rPr>
            </w:pPr>
            <w:ins w:id="4798" w:author="Borja Gonzalez" w:date="2017-09-28T19:15:00Z">
              <w:r w:rsidRPr="00A47B4C">
                <w:rPr>
                  <w:rFonts w:ascii="Monaco" w:hAnsi="Monaco" w:cs="Monaco"/>
                  <w:sz w:val="20"/>
                  <w:szCs w:val="20"/>
                  <w:lang w:val="en-US"/>
                  <w:rPrChange w:id="479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00"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80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02" w:author="Borja Gonzalez" w:date="2017-09-28T19:15: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803"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04" w:author="Borja Gonzalez" w:date="2017-09-28T19:15: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4805"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806" w:author="Borja Gonzalez" w:date="2017-09-28T19:15: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80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08"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80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810"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rsidP="00A47B4C">
            <w:pPr>
              <w:keepNext/>
              <w:keepLines/>
              <w:widowControl w:val="0"/>
              <w:autoSpaceDE w:val="0"/>
              <w:autoSpaceDN w:val="0"/>
              <w:adjustRightInd w:val="0"/>
              <w:spacing w:before="200"/>
              <w:outlineLvl w:val="4"/>
              <w:rPr>
                <w:ins w:id="4811" w:author="Borja Gonzalez" w:date="2017-09-28T19:15:00Z"/>
                <w:rFonts w:ascii="Monaco" w:hAnsi="Monaco" w:cs="Monaco"/>
                <w:sz w:val="20"/>
                <w:szCs w:val="20"/>
                <w:lang w:val="es-ES"/>
                <w:rPrChange w:id="4812" w:author="Rodrigo García" w:date="2017-09-29T10:06:00Z">
                  <w:rPr>
                    <w:ins w:id="4813" w:author="Borja Gonzalez" w:date="2017-09-28T19:15:00Z"/>
                    <w:rFonts w:ascii="Monaco" w:eastAsiaTheme="majorEastAsia" w:hAnsi="Monaco" w:cs="Monaco"/>
                    <w:color w:val="243F60" w:themeColor="accent1" w:themeShade="7F"/>
                    <w:sz w:val="32"/>
                    <w:szCs w:val="32"/>
                    <w:lang w:val="en-US"/>
                  </w:rPr>
                </w:rPrChange>
              </w:rPr>
            </w:pPr>
            <w:ins w:id="4814" w:author="Borja Gonzalez" w:date="2017-09-28T19:15:00Z">
              <w:r w:rsidRPr="00A47B4C">
                <w:rPr>
                  <w:rFonts w:ascii="Monaco" w:hAnsi="Monaco" w:cs="Monaco"/>
                  <w:sz w:val="20"/>
                  <w:szCs w:val="20"/>
                  <w:lang w:val="en-US"/>
                  <w:rPrChange w:id="4815" w:author="Borja Gonzalez" w:date="2017-09-28T19:1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816"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481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4818"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4819"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4820" w:author="Rodrigo García" w:date="2017-09-29T10:06: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4821"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rsidP="00A47B4C">
            <w:pPr>
              <w:keepNext/>
              <w:keepLines/>
              <w:widowControl w:val="0"/>
              <w:autoSpaceDE w:val="0"/>
              <w:autoSpaceDN w:val="0"/>
              <w:adjustRightInd w:val="0"/>
              <w:spacing w:before="200"/>
              <w:outlineLvl w:val="4"/>
              <w:rPr>
                <w:ins w:id="4822" w:author="Borja Gonzalez" w:date="2017-09-28T19:15:00Z"/>
                <w:rFonts w:ascii="Monaco" w:hAnsi="Monaco" w:cs="Monaco"/>
                <w:sz w:val="20"/>
                <w:szCs w:val="20"/>
                <w:lang w:val="en-US"/>
                <w:rPrChange w:id="4823" w:author="Borja Gonzalez" w:date="2017-09-28T19:15:00Z">
                  <w:rPr>
                    <w:ins w:id="4824" w:author="Borja Gonzalez" w:date="2017-09-28T19:15:00Z"/>
                    <w:rFonts w:ascii="Monaco" w:eastAsiaTheme="majorEastAsia" w:hAnsi="Monaco" w:cs="Monaco"/>
                    <w:color w:val="243F60" w:themeColor="accent1" w:themeShade="7F"/>
                    <w:sz w:val="32"/>
                    <w:szCs w:val="32"/>
                    <w:lang w:val="en-US"/>
                  </w:rPr>
                </w:rPrChange>
              </w:rPr>
            </w:pPr>
            <w:ins w:id="4825" w:author="Borja Gonzalez" w:date="2017-09-28T19:15:00Z">
              <w:r w:rsidRPr="0079203F">
                <w:rPr>
                  <w:rFonts w:ascii="Monaco" w:hAnsi="Monaco" w:cs="Monaco"/>
                  <w:sz w:val="20"/>
                  <w:szCs w:val="20"/>
                  <w:lang w:val="es-ES"/>
                  <w:rPrChange w:id="4826"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27" w:author="Borja Gonzalez" w:date="2017-09-28T19:15:00Z">
                    <w:rPr>
                      <w:rFonts w:ascii="Monaco" w:hAnsi="Monaco" w:cs="Monaco"/>
                      <w:color w:val="000000"/>
                      <w:sz w:val="32"/>
                      <w:szCs w:val="32"/>
                      <w:lang w:val="en-US"/>
                    </w:rPr>
                  </w:rPrChange>
                </w:rPr>
                <w:t>message</w:t>
              </w:r>
              <w:r w:rsidRPr="00A47B4C">
                <w:rPr>
                  <w:rFonts w:ascii="Monaco" w:hAnsi="Monaco" w:cs="Monaco"/>
                  <w:sz w:val="20"/>
                  <w:szCs w:val="20"/>
                  <w:lang w:val="en-US"/>
                  <w:rPrChange w:id="482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2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83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31"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83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33" w:author="Borja Gonzalez" w:date="2017-09-28T19:15: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83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35"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836"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rsidP="00A47B4C">
            <w:pPr>
              <w:keepNext/>
              <w:keepLines/>
              <w:widowControl w:val="0"/>
              <w:autoSpaceDE w:val="0"/>
              <w:autoSpaceDN w:val="0"/>
              <w:adjustRightInd w:val="0"/>
              <w:spacing w:before="200"/>
              <w:outlineLvl w:val="4"/>
              <w:rPr>
                <w:ins w:id="4837" w:author="Borja Gonzalez" w:date="2017-09-28T19:15:00Z"/>
                <w:rFonts w:ascii="Monaco" w:hAnsi="Monaco" w:cs="Monaco"/>
                <w:i/>
                <w:iCs/>
                <w:color w:val="8F5902"/>
                <w:sz w:val="20"/>
                <w:szCs w:val="20"/>
                <w:lang w:val="en-US"/>
                <w:rPrChange w:id="4838" w:author="Borja Gonzalez" w:date="2017-09-28T19:15:00Z">
                  <w:rPr>
                    <w:ins w:id="4839" w:author="Borja Gonzalez" w:date="2017-09-28T19:15:00Z"/>
                    <w:rFonts w:ascii="Monaco" w:eastAsiaTheme="majorEastAsia" w:hAnsi="Monaco" w:cs="Monaco"/>
                    <w:i/>
                    <w:iCs/>
                    <w:color w:val="8F5902"/>
                    <w:sz w:val="32"/>
                    <w:szCs w:val="32"/>
                    <w:lang w:val="en-US"/>
                  </w:rPr>
                </w:rPrChange>
              </w:rPr>
            </w:pPr>
            <w:ins w:id="4840" w:author="Borja Gonzalez" w:date="2017-09-28T19:15:00Z">
              <w:r w:rsidRPr="00A47B4C">
                <w:rPr>
                  <w:rFonts w:ascii="Monaco" w:hAnsi="Monaco" w:cs="Monaco"/>
                  <w:sz w:val="20"/>
                  <w:szCs w:val="20"/>
                  <w:lang w:val="en-US"/>
                  <w:rPrChange w:id="4841"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842"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rsidP="00A47B4C">
            <w:pPr>
              <w:keepNext/>
              <w:keepLines/>
              <w:widowControl w:val="0"/>
              <w:autoSpaceDE w:val="0"/>
              <w:autoSpaceDN w:val="0"/>
              <w:adjustRightInd w:val="0"/>
              <w:spacing w:before="200"/>
              <w:outlineLvl w:val="4"/>
              <w:rPr>
                <w:ins w:id="4843" w:author="Borja Gonzalez" w:date="2017-09-28T19:15:00Z"/>
                <w:rFonts w:ascii="Monaco" w:hAnsi="Monaco" w:cs="Monaco"/>
                <w:sz w:val="20"/>
                <w:szCs w:val="20"/>
                <w:lang w:val="es-ES"/>
                <w:rPrChange w:id="4844" w:author="Rodrigo García" w:date="2017-09-29T10:06:00Z">
                  <w:rPr>
                    <w:ins w:id="4845" w:author="Borja Gonzalez" w:date="2017-09-28T19:15:00Z"/>
                    <w:rFonts w:ascii="Monaco" w:eastAsiaTheme="majorEastAsia" w:hAnsi="Monaco" w:cs="Monaco"/>
                    <w:color w:val="243F60" w:themeColor="accent1" w:themeShade="7F"/>
                    <w:sz w:val="32"/>
                    <w:szCs w:val="32"/>
                    <w:lang w:val="en-US"/>
                  </w:rPr>
                </w:rPrChange>
              </w:rPr>
            </w:pPr>
            <w:ins w:id="4846" w:author="Borja Gonzalez" w:date="2017-09-28T19:15:00Z">
              <w:r w:rsidRPr="00A47B4C">
                <w:rPr>
                  <w:rFonts w:ascii="Monaco" w:hAnsi="Monaco" w:cs="Monaco"/>
                  <w:sz w:val="20"/>
                  <w:szCs w:val="20"/>
                  <w:lang w:val="en-US"/>
                  <w:rPrChange w:id="4847" w:author="Borja Gonzalez" w:date="2017-09-28T19:15: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848"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rsidP="00A47B4C">
            <w:pPr>
              <w:widowControl w:val="0"/>
              <w:autoSpaceDE w:val="0"/>
              <w:autoSpaceDN w:val="0"/>
              <w:adjustRightInd w:val="0"/>
              <w:rPr>
                <w:ins w:id="4849" w:author="Borja Gonzalez" w:date="2017-09-28T19:15:00Z"/>
                <w:rFonts w:ascii="Monaco" w:hAnsi="Monaco" w:cs="Monaco"/>
                <w:sz w:val="20"/>
                <w:szCs w:val="20"/>
                <w:lang w:val="es-ES"/>
                <w:rPrChange w:id="4850" w:author="Rodrigo García" w:date="2017-09-29T10:06:00Z">
                  <w:rPr>
                    <w:ins w:id="4851" w:author="Borja Gonzalez" w:date="2017-09-28T19:15:00Z"/>
                    <w:rFonts w:ascii="Monaco" w:hAnsi="Monaco" w:cs="Monaco"/>
                    <w:sz w:val="32"/>
                    <w:szCs w:val="32"/>
                    <w:lang w:val="en-US"/>
                  </w:rPr>
                </w:rPrChange>
              </w:rPr>
            </w:pPr>
          </w:p>
          <w:p w14:paraId="4B29B630" w14:textId="77777777" w:rsidR="00A47B4C" w:rsidRPr="0079203F" w:rsidRDefault="00A47B4C" w:rsidP="00A47B4C">
            <w:pPr>
              <w:keepNext/>
              <w:keepLines/>
              <w:widowControl w:val="0"/>
              <w:autoSpaceDE w:val="0"/>
              <w:autoSpaceDN w:val="0"/>
              <w:adjustRightInd w:val="0"/>
              <w:spacing w:before="200"/>
              <w:outlineLvl w:val="4"/>
              <w:rPr>
                <w:ins w:id="4852" w:author="Borja Gonzalez" w:date="2017-09-28T19:15:00Z"/>
                <w:rFonts w:ascii="Monaco" w:hAnsi="Monaco" w:cs="Monaco"/>
                <w:sz w:val="20"/>
                <w:szCs w:val="20"/>
                <w:lang w:val="es-ES"/>
                <w:rPrChange w:id="4853" w:author="Rodrigo García" w:date="2017-09-29T10:06:00Z">
                  <w:rPr>
                    <w:ins w:id="4854" w:author="Borja Gonzalez" w:date="2017-09-28T19:15:00Z"/>
                    <w:rFonts w:ascii="Monaco" w:eastAsiaTheme="majorEastAsia" w:hAnsi="Monaco" w:cs="Monaco"/>
                    <w:color w:val="243F60" w:themeColor="accent1" w:themeShade="7F"/>
                    <w:sz w:val="32"/>
                    <w:szCs w:val="32"/>
                    <w:lang w:val="en-US"/>
                  </w:rPr>
                </w:rPrChange>
              </w:rPr>
            </w:pPr>
            <w:ins w:id="4855" w:author="Borja Gonzalez" w:date="2017-09-28T19:15:00Z">
              <w:r w:rsidRPr="0079203F">
                <w:rPr>
                  <w:rFonts w:ascii="Monaco" w:hAnsi="Monaco" w:cs="Monaco"/>
                  <w:sz w:val="20"/>
                  <w:szCs w:val="20"/>
                  <w:lang w:val="es-ES"/>
                  <w:rPrChange w:id="4856" w:author="Rodrigo García" w:date="2017-09-29T10:06: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4857" w:author="Rodrigo García" w:date="2017-09-29T10:06:00Z">
                    <w:rPr>
                      <w:rFonts w:ascii="Monaco" w:hAnsi="Monaco" w:cs="Monaco"/>
                      <w:b/>
                      <w:bCs/>
                      <w:color w:val="204A87"/>
                      <w:sz w:val="32"/>
                      <w:szCs w:val="32"/>
                      <w:lang w:val="en-US"/>
                    </w:rPr>
                  </w:rPrChange>
                </w:rPr>
                <w:t>var</w:t>
              </w:r>
              <w:r w:rsidRPr="0079203F">
                <w:rPr>
                  <w:rFonts w:ascii="Monaco" w:hAnsi="Monaco" w:cs="Monaco"/>
                  <w:sz w:val="20"/>
                  <w:szCs w:val="20"/>
                  <w:lang w:val="es-ES"/>
                  <w:rPrChange w:id="4858"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859" w:author="Rodrigo García" w:date="2017-09-29T10:06:00Z">
                    <w:rPr>
                      <w:rFonts w:ascii="Monaco" w:hAnsi="Monaco" w:cs="Monaco"/>
                      <w:color w:val="000000"/>
                      <w:sz w:val="32"/>
                      <w:szCs w:val="32"/>
                      <w:lang w:val="en-US"/>
                    </w:rPr>
                  </w:rPrChange>
                </w:rPr>
                <w:t>datos3</w:t>
              </w:r>
              <w:r w:rsidRPr="0079203F">
                <w:rPr>
                  <w:rFonts w:ascii="Monaco" w:hAnsi="Monaco" w:cs="Monaco"/>
                  <w:sz w:val="20"/>
                  <w:szCs w:val="20"/>
                  <w:lang w:val="es-ES"/>
                  <w:rPrChange w:id="4860"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4861"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862" w:author="Rodrigo García" w:date="2017-09-29T10:06: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4863"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rsidP="00A47B4C">
            <w:pPr>
              <w:keepNext/>
              <w:keepLines/>
              <w:widowControl w:val="0"/>
              <w:autoSpaceDE w:val="0"/>
              <w:autoSpaceDN w:val="0"/>
              <w:adjustRightInd w:val="0"/>
              <w:spacing w:before="200"/>
              <w:outlineLvl w:val="4"/>
              <w:rPr>
                <w:ins w:id="4864" w:author="Borja Gonzalez" w:date="2017-09-28T19:15:00Z"/>
                <w:rFonts w:ascii="Monaco" w:hAnsi="Monaco" w:cs="Monaco"/>
                <w:sz w:val="20"/>
                <w:szCs w:val="20"/>
                <w:lang w:val="es-ES"/>
                <w:rPrChange w:id="4865" w:author="Rodrigo García" w:date="2017-09-29T10:06:00Z">
                  <w:rPr>
                    <w:ins w:id="4866" w:author="Borja Gonzalez" w:date="2017-09-28T19:15:00Z"/>
                    <w:rFonts w:ascii="Monaco" w:eastAsiaTheme="majorEastAsia" w:hAnsi="Monaco" w:cs="Monaco"/>
                    <w:color w:val="243F60" w:themeColor="accent1" w:themeShade="7F"/>
                    <w:sz w:val="32"/>
                    <w:szCs w:val="32"/>
                    <w:lang w:val="en-US"/>
                  </w:rPr>
                </w:rPrChange>
              </w:rPr>
            </w:pPr>
            <w:ins w:id="4867" w:author="Borja Gonzalez" w:date="2017-09-28T19:15:00Z">
              <w:r w:rsidRPr="0079203F">
                <w:rPr>
                  <w:rFonts w:ascii="Monaco" w:hAnsi="Monaco" w:cs="Monaco"/>
                  <w:sz w:val="20"/>
                  <w:szCs w:val="20"/>
                  <w:lang w:val="es-ES"/>
                  <w:rPrChange w:id="4868"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4869" w:author="Rodrigo García" w:date="2017-09-29T10:06: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4870"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4871"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4872" w:author="Rodrigo García" w:date="2017-09-29T10:06:00Z">
                    <w:rPr>
                      <w:rFonts w:ascii="Monaco" w:hAnsi="Monaco" w:cs="Monaco"/>
                      <w:color w:val="4E9A06"/>
                      <w:sz w:val="32"/>
                      <w:szCs w:val="32"/>
                      <w:lang w:val="en-US"/>
                    </w:rPr>
                  </w:rPrChange>
                </w:rPr>
                <w:t>"Añadir datos de paciente"</w:t>
              </w:r>
              <w:r w:rsidRPr="0079203F">
                <w:rPr>
                  <w:rFonts w:ascii="Monaco" w:hAnsi="Monaco" w:cs="Monaco"/>
                  <w:b/>
                  <w:bCs/>
                  <w:color w:val="000000"/>
                  <w:sz w:val="20"/>
                  <w:szCs w:val="20"/>
                  <w:lang w:val="es-ES"/>
                  <w:rPrChange w:id="4873"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rsidP="00A47B4C">
            <w:pPr>
              <w:keepNext/>
              <w:keepLines/>
              <w:widowControl w:val="0"/>
              <w:autoSpaceDE w:val="0"/>
              <w:autoSpaceDN w:val="0"/>
              <w:adjustRightInd w:val="0"/>
              <w:spacing w:before="200"/>
              <w:outlineLvl w:val="4"/>
              <w:rPr>
                <w:ins w:id="4874" w:author="Borja Gonzalez" w:date="2017-09-28T19:15:00Z"/>
                <w:rFonts w:ascii="Monaco" w:hAnsi="Monaco" w:cs="Monaco"/>
                <w:sz w:val="20"/>
                <w:szCs w:val="20"/>
                <w:lang w:val="en-US"/>
                <w:rPrChange w:id="4875" w:author="Borja Gonzalez" w:date="2017-09-28T19:15:00Z">
                  <w:rPr>
                    <w:ins w:id="4876" w:author="Borja Gonzalez" w:date="2017-09-28T19:15:00Z"/>
                    <w:rFonts w:ascii="Monaco" w:eastAsiaTheme="majorEastAsia" w:hAnsi="Monaco" w:cs="Monaco"/>
                    <w:color w:val="243F60" w:themeColor="accent1" w:themeShade="7F"/>
                    <w:sz w:val="32"/>
                    <w:szCs w:val="32"/>
                    <w:lang w:val="en-US"/>
                  </w:rPr>
                </w:rPrChange>
              </w:rPr>
            </w:pPr>
            <w:ins w:id="4877" w:author="Borja Gonzalez" w:date="2017-09-28T19:15:00Z">
              <w:r w:rsidRPr="0079203F">
                <w:rPr>
                  <w:rFonts w:ascii="Monaco" w:hAnsi="Monaco" w:cs="Monaco"/>
                  <w:sz w:val="20"/>
                  <w:szCs w:val="20"/>
                  <w:lang w:val="es-ES"/>
                  <w:rPrChange w:id="4878" w:author="Rodrigo García" w:date="2017-09-29T10:0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79" w:author="Borja Gonzalez" w:date="2017-09-28T19:15: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488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88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82"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88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4"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88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6"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887"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88" w:author="Borja Gonzalez" w:date="2017-09-28T19:15:00Z">
                    <w:rPr>
                      <w:rFonts w:ascii="Monaco" w:hAnsi="Monaco" w:cs="Monaco"/>
                      <w:color w:val="4E9A06"/>
                      <w:sz w:val="32"/>
                      <w:szCs w:val="32"/>
                      <w:lang w:val="en-US"/>
                    </w:rPr>
                  </w:rPrChange>
                </w:rPr>
                <w:t>"var1"</w:t>
              </w:r>
              <w:r w:rsidRPr="00A47B4C">
                <w:rPr>
                  <w:rFonts w:ascii="Monaco" w:hAnsi="Monaco" w:cs="Monaco"/>
                  <w:b/>
                  <w:bCs/>
                  <w:color w:val="000000"/>
                  <w:sz w:val="20"/>
                  <w:szCs w:val="20"/>
                  <w:lang w:val="en-US"/>
                  <w:rPrChange w:id="488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890"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891" w:author="Borja Gonzalez" w:date="2017-09-28T19:15:00Z">
                    <w:rPr>
                      <w:rFonts w:ascii="Monaco" w:hAnsi="Monaco" w:cs="Monaco"/>
                      <w:i/>
                      <w:iCs/>
                      <w:color w:val="8F5902"/>
                      <w:sz w:val="32"/>
                      <w:szCs w:val="32"/>
                      <w:lang w:val="en-US"/>
                    </w:rPr>
                  </w:rPrChange>
                </w:rPr>
                <w:t>/*creating a Js ojbect to be sent to the server*/</w:t>
              </w:r>
              <w:r w:rsidRPr="00A47B4C">
                <w:rPr>
                  <w:rFonts w:ascii="Monaco" w:hAnsi="Monaco" w:cs="Monaco"/>
                  <w:sz w:val="20"/>
                  <w:szCs w:val="20"/>
                  <w:lang w:val="en-US"/>
                  <w:rPrChange w:id="4892"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rsidP="00A47B4C">
            <w:pPr>
              <w:keepNext/>
              <w:keepLines/>
              <w:widowControl w:val="0"/>
              <w:autoSpaceDE w:val="0"/>
              <w:autoSpaceDN w:val="0"/>
              <w:adjustRightInd w:val="0"/>
              <w:spacing w:before="200"/>
              <w:outlineLvl w:val="4"/>
              <w:rPr>
                <w:ins w:id="4893" w:author="Borja Gonzalez" w:date="2017-09-28T19:15:00Z"/>
                <w:rFonts w:ascii="Monaco" w:hAnsi="Monaco" w:cs="Monaco"/>
                <w:sz w:val="20"/>
                <w:szCs w:val="20"/>
                <w:lang w:val="en-US"/>
                <w:rPrChange w:id="4894" w:author="Borja Gonzalez" w:date="2017-09-28T19:15:00Z">
                  <w:rPr>
                    <w:ins w:id="4895" w:author="Borja Gonzalez" w:date="2017-09-28T19:15:00Z"/>
                    <w:rFonts w:ascii="Monaco" w:eastAsiaTheme="majorEastAsia" w:hAnsi="Monaco" w:cs="Monaco"/>
                    <w:color w:val="243F60" w:themeColor="accent1" w:themeShade="7F"/>
                    <w:sz w:val="32"/>
                    <w:szCs w:val="32"/>
                    <w:lang w:val="en-US"/>
                  </w:rPr>
                </w:rPrChange>
              </w:rPr>
            </w:pPr>
            <w:ins w:id="4896" w:author="Borja Gonzalez" w:date="2017-09-28T19:15:00Z">
              <w:r w:rsidRPr="00A47B4C">
                <w:rPr>
                  <w:rFonts w:ascii="Monaco" w:hAnsi="Monaco" w:cs="Monaco"/>
                  <w:sz w:val="20"/>
                  <w:szCs w:val="20"/>
                  <w:lang w:val="en-US"/>
                  <w:rPrChange w:id="489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98" w:author="Borja Gonzalez" w:date="2017-09-28T19:15: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489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0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01"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90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03"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90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05"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906"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907" w:author="Borja Gonzalez" w:date="2017-09-28T19:15:00Z">
                    <w:rPr>
                      <w:rFonts w:ascii="Monaco" w:hAnsi="Monaco" w:cs="Monaco"/>
                      <w:color w:val="4E9A06"/>
                      <w:sz w:val="32"/>
                      <w:szCs w:val="32"/>
                      <w:lang w:val="en-US"/>
                    </w:rPr>
                  </w:rPrChange>
                </w:rPr>
                <w:t>"var2"</w:t>
              </w:r>
              <w:r w:rsidRPr="00A47B4C">
                <w:rPr>
                  <w:rFonts w:ascii="Monaco" w:hAnsi="Monaco" w:cs="Monaco"/>
                  <w:b/>
                  <w:bCs/>
                  <w:color w:val="000000"/>
                  <w:sz w:val="20"/>
                  <w:szCs w:val="20"/>
                  <w:lang w:val="en-US"/>
                  <w:rPrChange w:id="4908"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rsidP="00A47B4C">
            <w:pPr>
              <w:keepNext/>
              <w:keepLines/>
              <w:widowControl w:val="0"/>
              <w:autoSpaceDE w:val="0"/>
              <w:autoSpaceDN w:val="0"/>
              <w:adjustRightInd w:val="0"/>
              <w:spacing w:before="200"/>
              <w:outlineLvl w:val="4"/>
              <w:rPr>
                <w:ins w:id="4909" w:author="Borja Gonzalez" w:date="2017-09-28T19:15:00Z"/>
                <w:rFonts w:ascii="Monaco" w:hAnsi="Monaco" w:cs="Monaco"/>
                <w:sz w:val="20"/>
                <w:szCs w:val="20"/>
                <w:lang w:val="en-US"/>
                <w:rPrChange w:id="4910" w:author="Borja Gonzalez" w:date="2017-09-28T19:15:00Z">
                  <w:rPr>
                    <w:ins w:id="4911" w:author="Borja Gonzalez" w:date="2017-09-28T19:15:00Z"/>
                    <w:rFonts w:ascii="Monaco" w:eastAsiaTheme="majorEastAsia" w:hAnsi="Monaco" w:cs="Monaco"/>
                    <w:color w:val="243F60" w:themeColor="accent1" w:themeShade="7F"/>
                    <w:sz w:val="32"/>
                    <w:szCs w:val="32"/>
                    <w:lang w:val="en-US"/>
                  </w:rPr>
                </w:rPrChange>
              </w:rPr>
            </w:pPr>
            <w:ins w:id="4912" w:author="Borja Gonzalez" w:date="2017-09-28T19:15:00Z">
              <w:r w:rsidRPr="00A47B4C">
                <w:rPr>
                  <w:rFonts w:ascii="Monaco" w:hAnsi="Monaco" w:cs="Monaco"/>
                  <w:sz w:val="20"/>
                  <w:szCs w:val="20"/>
                  <w:lang w:val="en-US"/>
                  <w:rPrChange w:id="491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14"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91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1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17" w:author="Borja Gonzalez" w:date="2017-09-28T19:15:00Z">
                    <w:rPr>
                      <w:rFonts w:ascii="Monaco" w:hAnsi="Monaco" w:cs="Monaco"/>
                      <w:color w:val="000000"/>
                      <w:sz w:val="32"/>
                      <w:szCs w:val="32"/>
                      <w:lang w:val="en-US"/>
                    </w:rPr>
                  </w:rPrChange>
                </w:rPr>
                <w:t>t</w:t>
              </w:r>
              <w:r w:rsidRPr="00A47B4C">
                <w:rPr>
                  <w:rFonts w:ascii="Monaco" w:hAnsi="Monaco" w:cs="Monaco"/>
                  <w:b/>
                  <w:bCs/>
                  <w:color w:val="000000"/>
                  <w:sz w:val="20"/>
                  <w:szCs w:val="20"/>
                  <w:lang w:val="en-US"/>
                  <w:rPrChange w:id="4918"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rsidP="00A47B4C">
            <w:pPr>
              <w:keepNext/>
              <w:keepLines/>
              <w:widowControl w:val="0"/>
              <w:autoSpaceDE w:val="0"/>
              <w:autoSpaceDN w:val="0"/>
              <w:adjustRightInd w:val="0"/>
              <w:spacing w:before="200"/>
              <w:outlineLvl w:val="4"/>
              <w:rPr>
                <w:ins w:id="4919" w:author="Borja Gonzalez" w:date="2017-09-28T19:15:00Z"/>
                <w:rFonts w:ascii="Monaco" w:hAnsi="Monaco" w:cs="Monaco"/>
                <w:sz w:val="20"/>
                <w:szCs w:val="20"/>
                <w:lang w:val="en-US"/>
                <w:rPrChange w:id="4920" w:author="Borja Gonzalez" w:date="2017-09-28T19:15:00Z">
                  <w:rPr>
                    <w:ins w:id="4921" w:author="Borja Gonzalez" w:date="2017-09-28T19:15:00Z"/>
                    <w:rFonts w:ascii="Monaco" w:eastAsiaTheme="majorEastAsia" w:hAnsi="Monaco" w:cs="Monaco"/>
                    <w:color w:val="243F60" w:themeColor="accent1" w:themeShade="7F"/>
                    <w:sz w:val="32"/>
                    <w:szCs w:val="32"/>
                    <w:lang w:val="en-US"/>
                  </w:rPr>
                </w:rPrChange>
              </w:rPr>
            </w:pPr>
            <w:ins w:id="4922" w:author="Borja Gonzalez" w:date="2017-09-28T19:15:00Z">
              <w:r w:rsidRPr="00A47B4C">
                <w:rPr>
                  <w:rFonts w:ascii="Monaco" w:hAnsi="Monaco" w:cs="Monaco"/>
                  <w:sz w:val="20"/>
                  <w:szCs w:val="20"/>
                  <w:lang w:val="en-US"/>
                  <w:rPrChange w:id="49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24" w:author="Borja Gonzalez" w:date="2017-09-28T19:15:00Z">
                    <w:rPr>
                      <w:rFonts w:ascii="Monaco" w:hAnsi="Monaco" w:cs="Monaco"/>
                      <w:color w:val="000000"/>
                      <w:sz w:val="32"/>
                      <w:szCs w:val="32"/>
                      <w:lang w:val="en-US"/>
                    </w:rPr>
                  </w:rPrChange>
                </w:rPr>
                <w:t>c1</w:t>
              </w:r>
              <w:r w:rsidRPr="00A47B4C">
                <w:rPr>
                  <w:rFonts w:ascii="Monaco" w:hAnsi="Monaco" w:cs="Monaco"/>
                  <w:b/>
                  <w:bCs/>
                  <w:color w:val="CE5C00"/>
                  <w:sz w:val="20"/>
                  <w:szCs w:val="20"/>
                  <w:lang w:val="en-US"/>
                  <w:rPrChange w:id="492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27" w:author="Borja Gonzalez" w:date="2017-09-28T19:15:00Z">
                    <w:rPr>
                      <w:rFonts w:ascii="Monaco" w:hAnsi="Monaco" w:cs="Monaco"/>
                      <w:color w:val="000000"/>
                      <w:sz w:val="32"/>
                      <w:szCs w:val="32"/>
                      <w:lang w:val="en-US"/>
                    </w:rPr>
                  </w:rPrChange>
                </w:rPr>
                <w:t>c</w:t>
              </w:r>
              <w:r w:rsidRPr="00A47B4C">
                <w:rPr>
                  <w:rFonts w:ascii="Monaco" w:hAnsi="Monaco" w:cs="Monaco"/>
                  <w:b/>
                  <w:bCs/>
                  <w:color w:val="000000"/>
                  <w:sz w:val="20"/>
                  <w:szCs w:val="20"/>
                  <w:lang w:val="en-US"/>
                  <w:rPrChange w:id="4928"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rsidP="00A47B4C">
            <w:pPr>
              <w:keepNext/>
              <w:keepLines/>
              <w:widowControl w:val="0"/>
              <w:autoSpaceDE w:val="0"/>
              <w:autoSpaceDN w:val="0"/>
              <w:adjustRightInd w:val="0"/>
              <w:spacing w:before="200"/>
              <w:outlineLvl w:val="4"/>
              <w:rPr>
                <w:ins w:id="4929" w:author="Borja Gonzalez" w:date="2017-09-28T19:15:00Z"/>
                <w:rFonts w:ascii="Monaco" w:hAnsi="Monaco" w:cs="Monaco"/>
                <w:sz w:val="20"/>
                <w:szCs w:val="20"/>
                <w:lang w:val="en-US"/>
                <w:rPrChange w:id="4930" w:author="Borja Gonzalez" w:date="2017-09-28T19:15:00Z">
                  <w:rPr>
                    <w:ins w:id="4931" w:author="Borja Gonzalez" w:date="2017-09-28T19:15:00Z"/>
                    <w:rFonts w:ascii="Monaco" w:eastAsiaTheme="majorEastAsia" w:hAnsi="Monaco" w:cs="Monaco"/>
                    <w:color w:val="243F60" w:themeColor="accent1" w:themeShade="7F"/>
                    <w:sz w:val="32"/>
                    <w:szCs w:val="32"/>
                    <w:lang w:val="en-US"/>
                  </w:rPr>
                </w:rPrChange>
              </w:rPr>
            </w:pPr>
            <w:ins w:id="4932" w:author="Borja Gonzalez" w:date="2017-09-28T19:15:00Z">
              <w:r w:rsidRPr="00A47B4C">
                <w:rPr>
                  <w:rFonts w:ascii="Monaco" w:hAnsi="Monaco" w:cs="Monaco"/>
                  <w:sz w:val="20"/>
                  <w:szCs w:val="20"/>
                  <w:lang w:val="en-US"/>
                  <w:rPrChange w:id="493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34" w:author="Borja Gonzalez" w:date="2017-09-28T19:15:00Z">
                    <w:rPr>
                      <w:rFonts w:ascii="Monaco" w:hAnsi="Monaco" w:cs="Monaco"/>
                      <w:color w:val="000000"/>
                      <w:sz w:val="32"/>
                      <w:szCs w:val="32"/>
                      <w:lang w:val="en-US"/>
                    </w:rPr>
                  </w:rPrChange>
                </w:rPr>
                <w:t>s1</w:t>
              </w:r>
              <w:r w:rsidRPr="00A47B4C">
                <w:rPr>
                  <w:rFonts w:ascii="Monaco" w:hAnsi="Monaco" w:cs="Monaco"/>
                  <w:b/>
                  <w:bCs/>
                  <w:color w:val="CE5C00"/>
                  <w:sz w:val="20"/>
                  <w:szCs w:val="20"/>
                  <w:lang w:val="en-US"/>
                  <w:rPrChange w:id="493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3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37" w:author="Borja Gonzalez" w:date="2017-09-28T19:15:00Z">
                    <w:rPr>
                      <w:rFonts w:ascii="Monaco" w:hAnsi="Monaco" w:cs="Monaco"/>
                      <w:color w:val="000000"/>
                      <w:sz w:val="32"/>
                      <w:szCs w:val="32"/>
                      <w:lang w:val="en-US"/>
                    </w:rPr>
                  </w:rPrChange>
                </w:rPr>
                <w:t>s</w:t>
              </w:r>
              <w:r w:rsidRPr="00A47B4C">
                <w:rPr>
                  <w:rFonts w:ascii="Monaco" w:hAnsi="Monaco" w:cs="Monaco"/>
                  <w:b/>
                  <w:bCs/>
                  <w:color w:val="000000"/>
                  <w:sz w:val="20"/>
                  <w:szCs w:val="20"/>
                  <w:lang w:val="en-US"/>
                  <w:rPrChange w:id="4938"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rsidP="00A47B4C">
            <w:pPr>
              <w:keepNext/>
              <w:keepLines/>
              <w:widowControl w:val="0"/>
              <w:autoSpaceDE w:val="0"/>
              <w:autoSpaceDN w:val="0"/>
              <w:adjustRightInd w:val="0"/>
              <w:spacing w:before="200"/>
              <w:outlineLvl w:val="4"/>
              <w:rPr>
                <w:ins w:id="4939" w:author="Borja Gonzalez" w:date="2017-09-28T19:15:00Z"/>
                <w:rFonts w:ascii="Monaco" w:hAnsi="Monaco" w:cs="Monaco"/>
                <w:sz w:val="20"/>
                <w:szCs w:val="20"/>
                <w:lang w:val="en-US"/>
                <w:rPrChange w:id="4940" w:author="Borja Gonzalez" w:date="2017-09-28T19:15:00Z">
                  <w:rPr>
                    <w:ins w:id="4941" w:author="Borja Gonzalez" w:date="2017-09-28T19:15:00Z"/>
                    <w:rFonts w:ascii="Monaco" w:eastAsiaTheme="majorEastAsia" w:hAnsi="Monaco" w:cs="Monaco"/>
                    <w:color w:val="243F60" w:themeColor="accent1" w:themeShade="7F"/>
                    <w:sz w:val="32"/>
                    <w:szCs w:val="32"/>
                    <w:lang w:val="en-US"/>
                  </w:rPr>
                </w:rPrChange>
              </w:rPr>
            </w:pPr>
            <w:ins w:id="4942" w:author="Borja Gonzalez" w:date="2017-09-28T19:15:00Z">
              <w:r w:rsidRPr="00A47B4C">
                <w:rPr>
                  <w:rFonts w:ascii="Monaco" w:hAnsi="Monaco" w:cs="Monaco"/>
                  <w:sz w:val="20"/>
                  <w:szCs w:val="20"/>
                  <w:lang w:val="en-US"/>
                  <w:rPrChange w:id="494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44"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94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4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47" w:author="Borja Gonzalez" w:date="2017-09-28T19:15:00Z">
                    <w:rPr>
                      <w:rFonts w:ascii="Monaco" w:hAnsi="Monaco" w:cs="Monaco"/>
                      <w:color w:val="000000"/>
                      <w:sz w:val="32"/>
                      <w:szCs w:val="32"/>
                      <w:lang w:val="en-US"/>
                    </w:rPr>
                  </w:rPrChange>
                </w:rPr>
                <w:t>tr</w:t>
              </w:r>
              <w:r w:rsidRPr="00A47B4C">
                <w:rPr>
                  <w:rFonts w:ascii="Monaco" w:hAnsi="Monaco" w:cs="Monaco"/>
                  <w:b/>
                  <w:bCs/>
                  <w:color w:val="000000"/>
                  <w:sz w:val="20"/>
                  <w:szCs w:val="20"/>
                  <w:lang w:val="en-US"/>
                  <w:rPrChange w:id="4948"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rsidP="00A47B4C">
            <w:pPr>
              <w:widowControl w:val="0"/>
              <w:autoSpaceDE w:val="0"/>
              <w:autoSpaceDN w:val="0"/>
              <w:adjustRightInd w:val="0"/>
              <w:rPr>
                <w:ins w:id="4949" w:author="Borja Gonzalez" w:date="2017-09-28T19:15:00Z"/>
                <w:rFonts w:ascii="Monaco" w:hAnsi="Monaco" w:cs="Monaco"/>
                <w:sz w:val="20"/>
                <w:szCs w:val="20"/>
                <w:lang w:val="en-US"/>
                <w:rPrChange w:id="4950" w:author="Borja Gonzalez" w:date="2017-09-28T19:15:00Z">
                  <w:rPr>
                    <w:ins w:id="4951" w:author="Borja Gonzalez" w:date="2017-09-28T19:15:00Z"/>
                    <w:rFonts w:ascii="Monaco" w:hAnsi="Monaco" w:cs="Monaco"/>
                    <w:sz w:val="32"/>
                    <w:szCs w:val="32"/>
                    <w:lang w:val="en-US"/>
                  </w:rPr>
                </w:rPrChange>
              </w:rPr>
            </w:pPr>
            <w:ins w:id="4952" w:author="Borja Gonzalez" w:date="2017-09-28T19:15:00Z">
              <w:r w:rsidRPr="00A47B4C">
                <w:rPr>
                  <w:rFonts w:ascii="Monaco" w:hAnsi="Monaco" w:cs="Monaco"/>
                  <w:sz w:val="20"/>
                  <w:szCs w:val="20"/>
                  <w:lang w:val="en-US"/>
                  <w:rPrChange w:id="495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54" w:author="Borja Gonzalez" w:date="2017-09-28T19:15:00Z">
                    <w:rPr>
                      <w:rFonts w:ascii="Monaco" w:hAnsi="Monaco" w:cs="Monaco"/>
                      <w:color w:val="000000"/>
                      <w:sz w:val="32"/>
                      <w:szCs w:val="32"/>
                      <w:lang w:val="en-US"/>
                    </w:rPr>
                  </w:rPrChange>
                </w:rPr>
                <w:t>mxc</w:t>
              </w:r>
              <w:r w:rsidRPr="00A47B4C">
                <w:rPr>
                  <w:rFonts w:ascii="Monaco" w:hAnsi="Monaco" w:cs="Monaco"/>
                  <w:b/>
                  <w:bCs/>
                  <w:color w:val="CE5C00"/>
                  <w:sz w:val="20"/>
                  <w:szCs w:val="20"/>
                  <w:lang w:val="en-US"/>
                  <w:rPrChange w:id="495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5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57" w:author="Borja Gonzalez" w:date="2017-09-28T19:15:00Z">
                    <w:rPr>
                      <w:rFonts w:ascii="Monaco" w:hAnsi="Monaco" w:cs="Monaco"/>
                      <w:color w:val="000000"/>
                      <w:sz w:val="32"/>
                      <w:szCs w:val="32"/>
                      <w:lang w:val="en-US"/>
                    </w:rPr>
                  </w:rPrChange>
                </w:rPr>
                <w:t>max_c</w:t>
              </w:r>
              <w:r w:rsidRPr="00A47B4C">
                <w:rPr>
                  <w:rFonts w:ascii="Monaco" w:hAnsi="Monaco" w:cs="Monaco"/>
                  <w:b/>
                  <w:bCs/>
                  <w:color w:val="000000"/>
                  <w:sz w:val="20"/>
                  <w:szCs w:val="20"/>
                  <w:lang w:val="en-US"/>
                  <w:rPrChange w:id="4958"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rsidP="00A47B4C">
            <w:pPr>
              <w:keepNext/>
              <w:keepLines/>
              <w:widowControl w:val="0"/>
              <w:autoSpaceDE w:val="0"/>
              <w:autoSpaceDN w:val="0"/>
              <w:adjustRightInd w:val="0"/>
              <w:spacing w:before="200"/>
              <w:outlineLvl w:val="4"/>
              <w:rPr>
                <w:ins w:id="4959" w:author="Borja Gonzalez" w:date="2017-09-28T19:15:00Z"/>
                <w:rFonts w:ascii="Monaco" w:hAnsi="Monaco" w:cs="Monaco"/>
                <w:sz w:val="20"/>
                <w:szCs w:val="20"/>
                <w:lang w:val="en-US"/>
                <w:rPrChange w:id="4960" w:author="Borja Gonzalez" w:date="2017-09-28T19:15:00Z">
                  <w:rPr>
                    <w:ins w:id="4961" w:author="Borja Gonzalez" w:date="2017-09-28T19:15:00Z"/>
                    <w:rFonts w:ascii="Monaco" w:eastAsiaTheme="majorEastAsia" w:hAnsi="Monaco" w:cs="Monaco"/>
                    <w:color w:val="243F60" w:themeColor="accent1" w:themeShade="7F"/>
                    <w:sz w:val="32"/>
                    <w:szCs w:val="32"/>
                    <w:lang w:val="en-US"/>
                  </w:rPr>
                </w:rPrChange>
              </w:rPr>
            </w:pPr>
            <w:ins w:id="4962" w:author="Borja Gonzalez" w:date="2017-09-28T19:15:00Z">
              <w:r w:rsidRPr="00A47B4C">
                <w:rPr>
                  <w:rFonts w:ascii="Monaco" w:hAnsi="Monaco" w:cs="Monaco"/>
                  <w:sz w:val="20"/>
                  <w:szCs w:val="20"/>
                  <w:lang w:val="en-US"/>
                  <w:rPrChange w:id="496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64" w:author="Borja Gonzalez" w:date="2017-09-28T19:15:00Z">
                    <w:rPr>
                      <w:rFonts w:ascii="Monaco" w:hAnsi="Monaco" w:cs="Monaco"/>
                      <w:color w:val="000000"/>
                      <w:sz w:val="32"/>
                      <w:szCs w:val="32"/>
                      <w:lang w:val="en-US"/>
                    </w:rPr>
                  </w:rPrChange>
                </w:rPr>
                <w:t>mnc</w:t>
              </w:r>
              <w:r w:rsidRPr="00A47B4C">
                <w:rPr>
                  <w:rFonts w:ascii="Monaco" w:hAnsi="Monaco" w:cs="Monaco"/>
                  <w:b/>
                  <w:bCs/>
                  <w:color w:val="CE5C00"/>
                  <w:sz w:val="20"/>
                  <w:szCs w:val="20"/>
                  <w:lang w:val="en-US"/>
                  <w:rPrChange w:id="496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6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67" w:author="Borja Gonzalez" w:date="2017-09-28T19:15:00Z">
                    <w:rPr>
                      <w:rFonts w:ascii="Monaco" w:hAnsi="Monaco" w:cs="Monaco"/>
                      <w:color w:val="000000"/>
                      <w:sz w:val="32"/>
                      <w:szCs w:val="32"/>
                      <w:lang w:val="en-US"/>
                    </w:rPr>
                  </w:rPrChange>
                </w:rPr>
                <w:t>min_c</w:t>
              </w:r>
              <w:r w:rsidRPr="00A47B4C">
                <w:rPr>
                  <w:rFonts w:ascii="Monaco" w:hAnsi="Monaco" w:cs="Monaco"/>
                  <w:b/>
                  <w:bCs/>
                  <w:color w:val="000000"/>
                  <w:sz w:val="20"/>
                  <w:szCs w:val="20"/>
                  <w:lang w:val="en-US"/>
                  <w:rPrChange w:id="4968"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rsidP="00A47B4C">
            <w:pPr>
              <w:keepNext/>
              <w:keepLines/>
              <w:widowControl w:val="0"/>
              <w:autoSpaceDE w:val="0"/>
              <w:autoSpaceDN w:val="0"/>
              <w:adjustRightInd w:val="0"/>
              <w:spacing w:before="200"/>
              <w:outlineLvl w:val="4"/>
              <w:rPr>
                <w:ins w:id="4969" w:author="Borja Gonzalez" w:date="2017-09-28T19:15:00Z"/>
                <w:rFonts w:ascii="Monaco" w:hAnsi="Monaco" w:cs="Monaco"/>
                <w:sz w:val="20"/>
                <w:szCs w:val="20"/>
                <w:lang w:val="en-US"/>
                <w:rPrChange w:id="4970" w:author="Borja Gonzalez" w:date="2017-09-28T19:15:00Z">
                  <w:rPr>
                    <w:ins w:id="4971" w:author="Borja Gonzalez" w:date="2017-09-28T19:15:00Z"/>
                    <w:rFonts w:ascii="Monaco" w:eastAsiaTheme="majorEastAsia" w:hAnsi="Monaco" w:cs="Monaco"/>
                    <w:color w:val="243F60" w:themeColor="accent1" w:themeShade="7F"/>
                    <w:sz w:val="32"/>
                    <w:szCs w:val="32"/>
                    <w:lang w:val="en-US"/>
                  </w:rPr>
                </w:rPrChange>
              </w:rPr>
            </w:pPr>
            <w:ins w:id="4972" w:author="Borja Gonzalez" w:date="2017-09-28T19:15:00Z">
              <w:r w:rsidRPr="00A47B4C">
                <w:rPr>
                  <w:rFonts w:ascii="Monaco" w:hAnsi="Monaco" w:cs="Monaco"/>
                  <w:sz w:val="20"/>
                  <w:szCs w:val="20"/>
                  <w:lang w:val="en-US"/>
                  <w:rPrChange w:id="497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74" w:author="Borja Gonzalez" w:date="2017-09-28T19:15:00Z">
                    <w:rPr>
                      <w:rFonts w:ascii="Monaco" w:hAnsi="Monaco" w:cs="Monaco"/>
                      <w:color w:val="000000"/>
                      <w:sz w:val="32"/>
                      <w:szCs w:val="32"/>
                      <w:lang w:val="en-US"/>
                    </w:rPr>
                  </w:rPrChange>
                </w:rPr>
                <w:t>mxt</w:t>
              </w:r>
              <w:r w:rsidRPr="00A47B4C">
                <w:rPr>
                  <w:rFonts w:ascii="Monaco" w:hAnsi="Monaco" w:cs="Monaco"/>
                  <w:b/>
                  <w:bCs/>
                  <w:color w:val="CE5C00"/>
                  <w:sz w:val="20"/>
                  <w:szCs w:val="20"/>
                  <w:lang w:val="en-US"/>
                  <w:rPrChange w:id="497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7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77" w:author="Borja Gonzalez" w:date="2017-09-28T19:15:00Z">
                    <w:rPr>
                      <w:rFonts w:ascii="Monaco" w:hAnsi="Monaco" w:cs="Monaco"/>
                      <w:color w:val="000000"/>
                      <w:sz w:val="32"/>
                      <w:szCs w:val="32"/>
                      <w:lang w:val="en-US"/>
                    </w:rPr>
                  </w:rPrChange>
                </w:rPr>
                <w:t>max_t</w:t>
              </w:r>
              <w:r w:rsidRPr="00A47B4C">
                <w:rPr>
                  <w:rFonts w:ascii="Monaco" w:hAnsi="Monaco" w:cs="Monaco"/>
                  <w:b/>
                  <w:bCs/>
                  <w:color w:val="000000"/>
                  <w:sz w:val="20"/>
                  <w:szCs w:val="20"/>
                  <w:lang w:val="en-US"/>
                  <w:rPrChange w:id="4978"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rsidP="00A47B4C">
            <w:pPr>
              <w:keepNext/>
              <w:keepLines/>
              <w:widowControl w:val="0"/>
              <w:autoSpaceDE w:val="0"/>
              <w:autoSpaceDN w:val="0"/>
              <w:adjustRightInd w:val="0"/>
              <w:spacing w:before="200"/>
              <w:outlineLvl w:val="4"/>
              <w:rPr>
                <w:ins w:id="4979" w:author="Borja Gonzalez" w:date="2017-09-28T19:15:00Z"/>
                <w:rFonts w:ascii="Monaco" w:hAnsi="Monaco" w:cs="Monaco"/>
                <w:sz w:val="20"/>
                <w:szCs w:val="20"/>
                <w:lang w:val="en-US"/>
                <w:rPrChange w:id="4980" w:author="Borja Gonzalez" w:date="2017-09-28T19:15:00Z">
                  <w:rPr>
                    <w:ins w:id="4981" w:author="Borja Gonzalez" w:date="2017-09-28T19:15:00Z"/>
                    <w:rFonts w:ascii="Monaco" w:eastAsiaTheme="majorEastAsia" w:hAnsi="Monaco" w:cs="Monaco"/>
                    <w:color w:val="243F60" w:themeColor="accent1" w:themeShade="7F"/>
                    <w:sz w:val="32"/>
                    <w:szCs w:val="32"/>
                    <w:lang w:val="en-US"/>
                  </w:rPr>
                </w:rPrChange>
              </w:rPr>
            </w:pPr>
            <w:ins w:id="4982" w:author="Borja Gonzalez" w:date="2017-09-28T19:15:00Z">
              <w:r w:rsidRPr="00A47B4C">
                <w:rPr>
                  <w:rFonts w:ascii="Monaco" w:hAnsi="Monaco" w:cs="Monaco"/>
                  <w:sz w:val="20"/>
                  <w:szCs w:val="20"/>
                  <w:lang w:val="en-US"/>
                  <w:rPrChange w:id="498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84" w:author="Borja Gonzalez" w:date="2017-09-28T19:15:00Z">
                    <w:rPr>
                      <w:rFonts w:ascii="Monaco" w:hAnsi="Monaco" w:cs="Monaco"/>
                      <w:color w:val="000000"/>
                      <w:sz w:val="32"/>
                      <w:szCs w:val="32"/>
                      <w:lang w:val="en-US"/>
                    </w:rPr>
                  </w:rPrChange>
                </w:rPr>
                <w:t>mntr</w:t>
              </w:r>
              <w:r w:rsidRPr="00A47B4C">
                <w:rPr>
                  <w:rFonts w:ascii="Monaco" w:hAnsi="Monaco" w:cs="Monaco"/>
                  <w:b/>
                  <w:bCs/>
                  <w:color w:val="CE5C00"/>
                  <w:sz w:val="20"/>
                  <w:szCs w:val="20"/>
                  <w:lang w:val="en-US"/>
                  <w:rPrChange w:id="498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8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87" w:author="Borja Gonzalez" w:date="2017-09-28T19:15:00Z">
                    <w:rPr>
                      <w:rFonts w:ascii="Monaco" w:hAnsi="Monaco" w:cs="Monaco"/>
                      <w:color w:val="000000"/>
                      <w:sz w:val="32"/>
                      <w:szCs w:val="32"/>
                      <w:lang w:val="en-US"/>
                    </w:rPr>
                  </w:rPrChange>
                </w:rPr>
                <w:t>min_tr</w:t>
              </w:r>
              <w:r w:rsidRPr="00A47B4C">
                <w:rPr>
                  <w:rFonts w:ascii="Monaco" w:hAnsi="Monaco" w:cs="Monaco"/>
                  <w:b/>
                  <w:bCs/>
                  <w:color w:val="000000"/>
                  <w:sz w:val="20"/>
                  <w:szCs w:val="20"/>
                  <w:lang w:val="en-US"/>
                  <w:rPrChange w:id="4988"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rsidP="00A47B4C">
            <w:pPr>
              <w:keepNext/>
              <w:keepLines/>
              <w:widowControl w:val="0"/>
              <w:autoSpaceDE w:val="0"/>
              <w:autoSpaceDN w:val="0"/>
              <w:adjustRightInd w:val="0"/>
              <w:spacing w:before="200"/>
              <w:outlineLvl w:val="4"/>
              <w:rPr>
                <w:ins w:id="4989" w:author="Borja Gonzalez" w:date="2017-09-28T19:15:00Z"/>
                <w:rFonts w:ascii="Monaco" w:hAnsi="Monaco" w:cs="Monaco"/>
                <w:sz w:val="20"/>
                <w:szCs w:val="20"/>
                <w:lang w:val="en-US"/>
                <w:rPrChange w:id="4990" w:author="Borja Gonzalez" w:date="2017-09-28T19:15:00Z">
                  <w:rPr>
                    <w:ins w:id="4991" w:author="Borja Gonzalez" w:date="2017-09-28T19:15:00Z"/>
                    <w:rFonts w:ascii="Monaco" w:eastAsiaTheme="majorEastAsia" w:hAnsi="Monaco" w:cs="Monaco"/>
                    <w:color w:val="243F60" w:themeColor="accent1" w:themeShade="7F"/>
                    <w:sz w:val="32"/>
                    <w:szCs w:val="32"/>
                    <w:lang w:val="en-US"/>
                  </w:rPr>
                </w:rPrChange>
              </w:rPr>
            </w:pPr>
            <w:ins w:id="4992" w:author="Borja Gonzalez" w:date="2017-09-28T19:15:00Z">
              <w:r w:rsidRPr="00A47B4C">
                <w:rPr>
                  <w:rFonts w:ascii="Monaco" w:hAnsi="Monaco" w:cs="Monaco"/>
                  <w:sz w:val="20"/>
                  <w:szCs w:val="20"/>
                  <w:lang w:val="en-US"/>
                  <w:rPrChange w:id="499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94" w:author="Borja Gonzalez" w:date="2017-09-28T19:15:00Z">
                    <w:rPr>
                      <w:rFonts w:ascii="Monaco" w:hAnsi="Monaco" w:cs="Monaco"/>
                      <w:color w:val="000000"/>
                      <w:sz w:val="32"/>
                      <w:szCs w:val="32"/>
                      <w:lang w:val="en-US"/>
                    </w:rPr>
                  </w:rPrChange>
                </w:rPr>
                <w:t>mxs</w:t>
              </w:r>
              <w:r w:rsidRPr="00A47B4C">
                <w:rPr>
                  <w:rFonts w:ascii="Monaco" w:hAnsi="Monaco" w:cs="Monaco"/>
                  <w:b/>
                  <w:bCs/>
                  <w:color w:val="CE5C00"/>
                  <w:sz w:val="20"/>
                  <w:szCs w:val="20"/>
                  <w:lang w:val="en-US"/>
                  <w:rPrChange w:id="499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99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97" w:author="Borja Gonzalez" w:date="2017-09-28T19:15:00Z">
                    <w:rPr>
                      <w:rFonts w:ascii="Monaco" w:hAnsi="Monaco" w:cs="Monaco"/>
                      <w:color w:val="000000"/>
                      <w:sz w:val="32"/>
                      <w:szCs w:val="32"/>
                      <w:lang w:val="en-US"/>
                    </w:rPr>
                  </w:rPrChange>
                </w:rPr>
                <w:t>max_s</w:t>
              </w:r>
              <w:r w:rsidRPr="00A47B4C">
                <w:rPr>
                  <w:rFonts w:ascii="Monaco" w:hAnsi="Monaco" w:cs="Monaco"/>
                  <w:b/>
                  <w:bCs/>
                  <w:color w:val="000000"/>
                  <w:sz w:val="20"/>
                  <w:szCs w:val="20"/>
                  <w:lang w:val="en-US"/>
                  <w:rPrChange w:id="4998"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rsidP="00A47B4C">
            <w:pPr>
              <w:keepNext/>
              <w:keepLines/>
              <w:widowControl w:val="0"/>
              <w:autoSpaceDE w:val="0"/>
              <w:autoSpaceDN w:val="0"/>
              <w:adjustRightInd w:val="0"/>
              <w:spacing w:before="200"/>
              <w:outlineLvl w:val="4"/>
              <w:rPr>
                <w:ins w:id="4999" w:author="Borja Gonzalez" w:date="2017-09-28T19:15:00Z"/>
                <w:rFonts w:ascii="Monaco" w:hAnsi="Monaco" w:cs="Monaco"/>
                <w:sz w:val="20"/>
                <w:szCs w:val="20"/>
                <w:lang w:val="en-US"/>
                <w:rPrChange w:id="5000" w:author="Borja Gonzalez" w:date="2017-09-28T19:15:00Z">
                  <w:rPr>
                    <w:ins w:id="5001" w:author="Borja Gonzalez" w:date="2017-09-28T19:15:00Z"/>
                    <w:rFonts w:ascii="Monaco" w:eastAsiaTheme="majorEastAsia" w:hAnsi="Monaco" w:cs="Monaco"/>
                    <w:color w:val="243F60" w:themeColor="accent1" w:themeShade="7F"/>
                    <w:sz w:val="32"/>
                    <w:szCs w:val="32"/>
                    <w:lang w:val="en-US"/>
                  </w:rPr>
                </w:rPrChange>
              </w:rPr>
            </w:pPr>
            <w:ins w:id="5002" w:author="Borja Gonzalez" w:date="2017-09-28T19:15:00Z">
              <w:r w:rsidRPr="00A47B4C">
                <w:rPr>
                  <w:rFonts w:ascii="Monaco" w:hAnsi="Monaco" w:cs="Monaco"/>
                  <w:sz w:val="20"/>
                  <w:szCs w:val="20"/>
                  <w:lang w:val="en-US"/>
                  <w:rPrChange w:id="500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04" w:author="Borja Gonzalez" w:date="2017-09-28T19:15:00Z">
                    <w:rPr>
                      <w:rFonts w:ascii="Monaco" w:hAnsi="Monaco" w:cs="Monaco"/>
                      <w:color w:val="000000"/>
                      <w:sz w:val="32"/>
                      <w:szCs w:val="32"/>
                      <w:lang w:val="en-US"/>
                    </w:rPr>
                  </w:rPrChange>
                </w:rPr>
                <w:t>mns</w:t>
              </w:r>
              <w:r w:rsidRPr="00A47B4C">
                <w:rPr>
                  <w:rFonts w:ascii="Monaco" w:hAnsi="Monaco" w:cs="Monaco"/>
                  <w:b/>
                  <w:bCs/>
                  <w:color w:val="CE5C00"/>
                  <w:sz w:val="20"/>
                  <w:szCs w:val="20"/>
                  <w:lang w:val="en-US"/>
                  <w:rPrChange w:id="500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07" w:author="Borja Gonzalez" w:date="2017-09-28T19:15:00Z">
                    <w:rPr>
                      <w:rFonts w:ascii="Monaco" w:hAnsi="Monaco" w:cs="Monaco"/>
                      <w:color w:val="000000"/>
                      <w:sz w:val="32"/>
                      <w:szCs w:val="32"/>
                      <w:lang w:val="en-US"/>
                    </w:rPr>
                  </w:rPrChange>
                </w:rPr>
                <w:t>min_s</w:t>
              </w:r>
              <w:r w:rsidRPr="00A47B4C">
                <w:rPr>
                  <w:rFonts w:ascii="Monaco" w:hAnsi="Monaco" w:cs="Monaco"/>
                  <w:b/>
                  <w:bCs/>
                  <w:color w:val="000000"/>
                  <w:sz w:val="20"/>
                  <w:szCs w:val="20"/>
                  <w:lang w:val="en-US"/>
                  <w:rPrChange w:id="5008"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rsidP="00A47B4C">
            <w:pPr>
              <w:keepNext/>
              <w:keepLines/>
              <w:widowControl w:val="0"/>
              <w:autoSpaceDE w:val="0"/>
              <w:autoSpaceDN w:val="0"/>
              <w:adjustRightInd w:val="0"/>
              <w:spacing w:before="200"/>
              <w:outlineLvl w:val="4"/>
              <w:rPr>
                <w:ins w:id="5009" w:author="Borja Gonzalez" w:date="2017-09-28T19:15:00Z"/>
                <w:rFonts w:ascii="Monaco" w:hAnsi="Monaco" w:cs="Monaco"/>
                <w:sz w:val="20"/>
                <w:szCs w:val="20"/>
                <w:lang w:val="en-US"/>
                <w:rPrChange w:id="5010" w:author="Borja Gonzalez" w:date="2017-09-28T19:15:00Z">
                  <w:rPr>
                    <w:ins w:id="5011" w:author="Borja Gonzalez" w:date="2017-09-28T19:15:00Z"/>
                    <w:rFonts w:ascii="Monaco" w:eastAsiaTheme="majorEastAsia" w:hAnsi="Monaco" w:cs="Monaco"/>
                    <w:color w:val="243F60" w:themeColor="accent1" w:themeShade="7F"/>
                    <w:sz w:val="32"/>
                    <w:szCs w:val="32"/>
                    <w:lang w:val="en-US"/>
                  </w:rPr>
                </w:rPrChange>
              </w:rPr>
            </w:pPr>
            <w:ins w:id="5012" w:author="Borja Gonzalez" w:date="2017-09-28T19:15:00Z">
              <w:r w:rsidRPr="00A47B4C">
                <w:rPr>
                  <w:rFonts w:ascii="Monaco" w:hAnsi="Monaco" w:cs="Monaco"/>
                  <w:sz w:val="20"/>
                  <w:szCs w:val="20"/>
                  <w:lang w:val="en-US"/>
                  <w:rPrChange w:id="501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14" w:author="Borja Gonzalez" w:date="2017-09-28T19:15:00Z">
                    <w:rPr>
                      <w:rFonts w:ascii="Monaco" w:hAnsi="Monaco" w:cs="Monaco"/>
                      <w:color w:val="000000"/>
                      <w:sz w:val="32"/>
                      <w:szCs w:val="32"/>
                      <w:lang w:val="en-US"/>
                    </w:rPr>
                  </w:rPrChange>
                </w:rPr>
                <w:t>f</w:t>
              </w:r>
              <w:r w:rsidRPr="00A47B4C">
                <w:rPr>
                  <w:rFonts w:ascii="Monaco" w:hAnsi="Monaco" w:cs="Monaco"/>
                  <w:b/>
                  <w:bCs/>
                  <w:color w:val="CE5C00"/>
                  <w:sz w:val="20"/>
                  <w:szCs w:val="20"/>
                  <w:lang w:val="en-US"/>
                  <w:rPrChange w:id="501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501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17" w:author="Borja Gonzalez" w:date="2017-09-28T19:15:00Z">
                    <w:rPr>
                      <w:rFonts w:ascii="Monaco" w:hAnsi="Monaco" w:cs="Monaco"/>
                      <w:color w:val="000000"/>
                      <w:sz w:val="32"/>
                      <w:szCs w:val="32"/>
                      <w:lang w:val="en-US"/>
                    </w:rPr>
                  </w:rPrChange>
                </w:rPr>
                <w:t>fecha</w:t>
              </w:r>
              <w:r w:rsidRPr="00A47B4C">
                <w:rPr>
                  <w:rFonts w:ascii="Monaco" w:hAnsi="Monaco" w:cs="Monaco"/>
                  <w:sz w:val="20"/>
                  <w:szCs w:val="20"/>
                  <w:lang w:val="en-US"/>
                  <w:rPrChange w:id="5018" w:author="Borja Gonzalez" w:date="2017-09-28T19:15:00Z">
                    <w:rPr>
                      <w:rFonts w:ascii="Monaco" w:hAnsi="Monaco" w:cs="Monaco"/>
                      <w:sz w:val="32"/>
                      <w:szCs w:val="32"/>
                      <w:lang w:val="en-US"/>
                    </w:rPr>
                  </w:rPrChange>
                </w:rPr>
                <w:t xml:space="preserve"> </w:t>
              </w:r>
            </w:ins>
          </w:p>
          <w:p w14:paraId="4E7F041B" w14:textId="77777777" w:rsidR="00A47B4C" w:rsidRPr="00A47B4C" w:rsidRDefault="00A47B4C" w:rsidP="00A47B4C">
            <w:pPr>
              <w:keepNext/>
              <w:keepLines/>
              <w:widowControl w:val="0"/>
              <w:autoSpaceDE w:val="0"/>
              <w:autoSpaceDN w:val="0"/>
              <w:adjustRightInd w:val="0"/>
              <w:spacing w:before="200"/>
              <w:outlineLvl w:val="4"/>
              <w:rPr>
                <w:ins w:id="5019" w:author="Borja Gonzalez" w:date="2017-09-28T19:15:00Z"/>
                <w:rFonts w:ascii="Monaco" w:hAnsi="Monaco" w:cs="Monaco"/>
                <w:sz w:val="20"/>
                <w:szCs w:val="20"/>
                <w:lang w:val="en-US"/>
                <w:rPrChange w:id="5020" w:author="Borja Gonzalez" w:date="2017-09-28T19:15:00Z">
                  <w:rPr>
                    <w:ins w:id="5021" w:author="Borja Gonzalez" w:date="2017-09-28T19:15:00Z"/>
                    <w:rFonts w:ascii="Monaco" w:eastAsiaTheme="majorEastAsia" w:hAnsi="Monaco" w:cs="Monaco"/>
                    <w:color w:val="243F60" w:themeColor="accent1" w:themeShade="7F"/>
                    <w:sz w:val="32"/>
                    <w:szCs w:val="32"/>
                    <w:lang w:val="en-US"/>
                  </w:rPr>
                </w:rPrChange>
              </w:rPr>
            </w:pPr>
            <w:ins w:id="5022" w:author="Borja Gonzalez" w:date="2017-09-28T19:15:00Z">
              <w:r w:rsidRPr="00A47B4C">
                <w:rPr>
                  <w:rFonts w:ascii="Monaco" w:hAnsi="Monaco" w:cs="Monaco"/>
                  <w:sz w:val="20"/>
                  <w:szCs w:val="20"/>
                  <w:lang w:val="en-US"/>
                  <w:rPrChange w:id="5023"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024"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rsidP="00A47B4C">
            <w:pPr>
              <w:keepNext/>
              <w:keepLines/>
              <w:widowControl w:val="0"/>
              <w:autoSpaceDE w:val="0"/>
              <w:autoSpaceDN w:val="0"/>
              <w:adjustRightInd w:val="0"/>
              <w:spacing w:before="200"/>
              <w:outlineLvl w:val="4"/>
              <w:rPr>
                <w:ins w:id="5025" w:author="Borja Gonzalez" w:date="2017-09-28T19:15:00Z"/>
                <w:rFonts w:ascii="Monaco" w:hAnsi="Monaco" w:cs="Monaco"/>
                <w:sz w:val="20"/>
                <w:szCs w:val="20"/>
                <w:lang w:val="en-US"/>
                <w:rPrChange w:id="5026" w:author="Borja Gonzalez" w:date="2017-09-28T19:15:00Z">
                  <w:rPr>
                    <w:ins w:id="5027" w:author="Borja Gonzalez" w:date="2017-09-28T19:15:00Z"/>
                    <w:rFonts w:ascii="Monaco" w:eastAsiaTheme="majorEastAsia" w:hAnsi="Monaco" w:cs="Monaco"/>
                    <w:color w:val="243F60" w:themeColor="accent1" w:themeShade="7F"/>
                    <w:sz w:val="32"/>
                    <w:szCs w:val="32"/>
                    <w:lang w:val="en-US"/>
                  </w:rPr>
                </w:rPrChange>
              </w:rPr>
            </w:pPr>
            <w:ins w:id="5028" w:author="Borja Gonzalez" w:date="2017-09-28T19:15:00Z">
              <w:r w:rsidRPr="00A47B4C">
                <w:rPr>
                  <w:rFonts w:ascii="Monaco" w:hAnsi="Monaco" w:cs="Monaco"/>
                  <w:sz w:val="20"/>
                  <w:szCs w:val="20"/>
                  <w:lang w:val="en-US"/>
                  <w:rPrChange w:id="502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30"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03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2" w:author="Borja Gonzalez" w:date="2017-09-28T19:15: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503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4"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03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6" w:author="Borja Gonzalez" w:date="2017-09-28T19:15: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503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38" w:author="Borja Gonzalez" w:date="2017-09-28T19:15:00Z">
                    <w:rPr>
                      <w:rFonts w:ascii="Monaco" w:hAnsi="Monaco" w:cs="Monaco"/>
                      <w:color w:val="000000"/>
                      <w:sz w:val="32"/>
                      <w:szCs w:val="32"/>
                      <w:lang w:val="en-US"/>
                    </w:rPr>
                  </w:rPrChange>
                </w:rPr>
                <w:t>datos3</w:t>
              </w:r>
              <w:r w:rsidRPr="00A47B4C">
                <w:rPr>
                  <w:rFonts w:ascii="Monaco" w:hAnsi="Monaco" w:cs="Monaco"/>
                  <w:b/>
                  <w:bCs/>
                  <w:color w:val="000000"/>
                  <w:sz w:val="20"/>
                  <w:szCs w:val="20"/>
                  <w:lang w:val="en-US"/>
                  <w:rPrChange w:id="5039"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rsidP="00A47B4C">
            <w:pPr>
              <w:widowControl w:val="0"/>
              <w:autoSpaceDE w:val="0"/>
              <w:autoSpaceDN w:val="0"/>
              <w:adjustRightInd w:val="0"/>
              <w:rPr>
                <w:ins w:id="5040" w:author="Borja Gonzalez" w:date="2017-09-28T19:15:00Z"/>
                <w:rFonts w:ascii="Monaco" w:hAnsi="Monaco" w:cs="Monaco"/>
                <w:sz w:val="20"/>
                <w:szCs w:val="20"/>
                <w:lang w:val="en-US"/>
                <w:rPrChange w:id="5041" w:author="Borja Gonzalez" w:date="2017-09-28T19:15:00Z">
                  <w:rPr>
                    <w:ins w:id="5042" w:author="Borja Gonzalez" w:date="2017-09-28T19:15:00Z"/>
                    <w:rFonts w:ascii="Monaco" w:hAnsi="Monaco" w:cs="Monaco"/>
                    <w:sz w:val="32"/>
                    <w:szCs w:val="32"/>
                    <w:lang w:val="en-US"/>
                  </w:rPr>
                </w:rPrChange>
              </w:rPr>
            </w:pPr>
          </w:p>
          <w:p w14:paraId="14741A1F" w14:textId="77777777" w:rsidR="00A47B4C" w:rsidRPr="00A47B4C" w:rsidRDefault="00A47B4C" w:rsidP="00A47B4C">
            <w:pPr>
              <w:keepNext/>
              <w:keepLines/>
              <w:widowControl w:val="0"/>
              <w:autoSpaceDE w:val="0"/>
              <w:autoSpaceDN w:val="0"/>
              <w:adjustRightInd w:val="0"/>
              <w:spacing w:before="200"/>
              <w:outlineLvl w:val="4"/>
              <w:rPr>
                <w:ins w:id="5043" w:author="Borja Gonzalez" w:date="2017-09-28T19:15:00Z"/>
                <w:rFonts w:ascii="Monaco" w:hAnsi="Monaco" w:cs="Monaco"/>
                <w:sz w:val="20"/>
                <w:szCs w:val="20"/>
                <w:lang w:val="en-US"/>
                <w:rPrChange w:id="5044" w:author="Borja Gonzalez" w:date="2017-09-28T19:15:00Z">
                  <w:rPr>
                    <w:ins w:id="5045" w:author="Borja Gonzalez" w:date="2017-09-28T19:15:00Z"/>
                    <w:rFonts w:ascii="Monaco" w:eastAsiaTheme="majorEastAsia" w:hAnsi="Monaco" w:cs="Monaco"/>
                    <w:color w:val="243F60" w:themeColor="accent1" w:themeShade="7F"/>
                    <w:sz w:val="32"/>
                    <w:szCs w:val="32"/>
                    <w:lang w:val="en-US"/>
                  </w:rPr>
                </w:rPrChange>
              </w:rPr>
            </w:pPr>
            <w:ins w:id="5046" w:author="Borja Gonzalez" w:date="2017-09-28T19:15:00Z">
              <w:r w:rsidRPr="00A47B4C">
                <w:rPr>
                  <w:rFonts w:ascii="Monaco" w:hAnsi="Monaco" w:cs="Monaco"/>
                  <w:b/>
                  <w:bCs/>
                  <w:color w:val="000000"/>
                  <w:sz w:val="20"/>
                  <w:szCs w:val="20"/>
                  <w:lang w:val="en-US"/>
                  <w:rPrChange w:id="5047"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048"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203C6A32" w14:textId="77777777" w:rsidR="00A47B4C" w:rsidRDefault="00E77CD8" w:rsidP="009A5E2B">
      <w:pPr>
        <w:rPr>
          <w:ins w:id="5049" w:author="Borja Gonzalez" w:date="2017-09-28T19:16:00Z"/>
        </w:rPr>
      </w:pPr>
      <w:del w:id="5050" w:author="Borja Gonzalez" w:date="2017-09-28T19:16:00Z">
        <w:r w:rsidDel="00A47B4C">
          <w:rPr>
            <w:noProof/>
            <w:lang w:val="en-US"/>
          </w:rPr>
          <w:drawing>
            <wp:inline distT="0" distB="0" distL="0" distR="0" wp14:anchorId="413ADF47" wp14:editId="058139B5">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154F0E49" w14:textId="77777777" w:rsidTr="00A47B4C">
        <w:trPr>
          <w:ins w:id="5051" w:author="Borja Gonzalez" w:date="2017-09-28T19:16:00Z"/>
        </w:trPr>
        <w:tc>
          <w:tcPr>
            <w:tcW w:w="8856" w:type="dxa"/>
          </w:tcPr>
          <w:p w14:paraId="2163D9A9" w14:textId="77777777" w:rsidR="00D37573" w:rsidRPr="00557475" w:rsidRDefault="00D37573" w:rsidP="00D37573">
            <w:pPr>
              <w:widowControl w:val="0"/>
              <w:autoSpaceDE w:val="0"/>
              <w:autoSpaceDN w:val="0"/>
              <w:adjustRightInd w:val="0"/>
              <w:rPr>
                <w:ins w:id="5052" w:author="Borja Gonzalez" w:date="2017-09-28T19:16:00Z"/>
                <w:rFonts w:ascii="Monaco" w:hAnsi="Monaco" w:cs="Monaco"/>
                <w:noProof/>
                <w:sz w:val="20"/>
                <w:szCs w:val="20"/>
                <w:lang w:val="en-US"/>
              </w:rPr>
            </w:pPr>
            <w:ins w:id="5053" w:author="Borja Gonzalez" w:date="2017-09-28T19:16: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EA1ED7B" w14:textId="77777777" w:rsidR="00D37573" w:rsidRPr="0079203F" w:rsidRDefault="00D37573" w:rsidP="00D37573">
            <w:pPr>
              <w:widowControl w:val="0"/>
              <w:autoSpaceDE w:val="0"/>
              <w:autoSpaceDN w:val="0"/>
              <w:adjustRightInd w:val="0"/>
              <w:rPr>
                <w:ins w:id="5054" w:author="Borja Gonzalez" w:date="2017-09-28T19:16:00Z"/>
                <w:rFonts w:ascii="Monaco" w:hAnsi="Monaco" w:cs="Monaco"/>
                <w:b/>
                <w:bCs/>
                <w:noProof/>
                <w:color w:val="000000"/>
                <w:sz w:val="20"/>
                <w:szCs w:val="20"/>
                <w:lang w:val="es-ES"/>
                <w:rPrChange w:id="5055" w:author="Rodrigo García" w:date="2017-09-29T10:06:00Z">
                  <w:rPr>
                    <w:ins w:id="5056" w:author="Borja Gonzalez" w:date="2017-09-28T19:16:00Z"/>
                    <w:rFonts w:ascii="Monaco" w:hAnsi="Monaco" w:cs="Monaco"/>
                    <w:b/>
                    <w:bCs/>
                    <w:noProof/>
                    <w:color w:val="000000"/>
                    <w:sz w:val="20"/>
                    <w:szCs w:val="20"/>
                    <w:lang w:val="en-US"/>
                  </w:rPr>
                </w:rPrChange>
              </w:rPr>
            </w:pPr>
            <w:ins w:id="5057" w:author="Borja Gonzalez" w:date="2017-09-28T19:16: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5058" w:author="Rodrigo García" w:date="2017-09-29T10:06: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5059" w:author="Rodrigo García" w:date="2017-09-29T10:06: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5060" w:author="Rodrigo García" w:date="2017-09-29T10:06: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5061" w:author="Rodrigo García" w:date="2017-09-29T10:06: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5062" w:author="Rodrigo García" w:date="2017-09-29T10:06: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5063"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064" w:author="Rodrigo García" w:date="2017-09-29T10:06: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5065" w:author="Rodrigo García" w:date="2017-09-29T10:06: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066" w:author="Rodrigo García" w:date="2017-09-29T10:06: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5067"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rsidP="00A47B4C">
            <w:pPr>
              <w:widowControl w:val="0"/>
              <w:autoSpaceDE w:val="0"/>
              <w:autoSpaceDN w:val="0"/>
              <w:adjustRightInd w:val="0"/>
              <w:rPr>
                <w:ins w:id="5068" w:author="Borja Gonzalez" w:date="2017-09-28T19:16:00Z"/>
                <w:rFonts w:ascii="Monaco" w:hAnsi="Monaco" w:cs="Monaco"/>
                <w:b/>
                <w:bCs/>
                <w:color w:val="204A87"/>
                <w:sz w:val="20"/>
                <w:szCs w:val="20"/>
                <w:lang w:val="es-ES"/>
                <w:rPrChange w:id="5069" w:author="Rodrigo García" w:date="2017-09-29T10:06:00Z">
                  <w:rPr>
                    <w:ins w:id="5070" w:author="Borja Gonzalez" w:date="2017-09-28T19:16:00Z"/>
                    <w:rFonts w:ascii="Monaco" w:hAnsi="Monaco" w:cs="Monaco"/>
                    <w:b/>
                    <w:bCs/>
                    <w:color w:val="204A87"/>
                    <w:sz w:val="20"/>
                    <w:szCs w:val="20"/>
                    <w:lang w:val="en-US"/>
                  </w:rPr>
                </w:rPrChange>
              </w:rPr>
            </w:pPr>
          </w:p>
          <w:p w14:paraId="45DD35C4" w14:textId="77777777" w:rsidR="00A47B4C" w:rsidRPr="0079203F" w:rsidRDefault="00A47B4C" w:rsidP="00A47B4C">
            <w:pPr>
              <w:keepNext/>
              <w:keepLines/>
              <w:widowControl w:val="0"/>
              <w:autoSpaceDE w:val="0"/>
              <w:autoSpaceDN w:val="0"/>
              <w:adjustRightInd w:val="0"/>
              <w:spacing w:before="200"/>
              <w:outlineLvl w:val="4"/>
              <w:rPr>
                <w:ins w:id="5071" w:author="Borja Gonzalez" w:date="2017-09-28T19:16:00Z"/>
                <w:rFonts w:ascii="Monaco" w:hAnsi="Monaco" w:cs="Monaco"/>
                <w:sz w:val="20"/>
                <w:szCs w:val="20"/>
                <w:lang w:val="es-ES"/>
                <w:rPrChange w:id="5072" w:author="Rodrigo García" w:date="2017-09-29T10:06:00Z">
                  <w:rPr>
                    <w:ins w:id="5073" w:author="Borja Gonzalez" w:date="2017-09-28T19:16:00Z"/>
                    <w:rFonts w:ascii="Monaco" w:eastAsiaTheme="majorEastAsia" w:hAnsi="Monaco" w:cs="Monaco"/>
                    <w:color w:val="243F60" w:themeColor="accent1" w:themeShade="7F"/>
                    <w:sz w:val="32"/>
                    <w:szCs w:val="32"/>
                    <w:lang w:val="en-US"/>
                  </w:rPr>
                </w:rPrChange>
              </w:rPr>
            </w:pPr>
            <w:ins w:id="5074" w:author="Borja Gonzalez" w:date="2017-09-28T19:16:00Z">
              <w:r w:rsidRPr="0079203F">
                <w:rPr>
                  <w:rFonts w:ascii="Monaco" w:hAnsi="Monaco" w:cs="Monaco"/>
                  <w:b/>
                  <w:bCs/>
                  <w:color w:val="204A87"/>
                  <w:sz w:val="20"/>
                  <w:szCs w:val="20"/>
                  <w:lang w:val="es-ES"/>
                  <w:rPrChange w:id="5075" w:author="Rodrigo García" w:date="2017-09-29T10:06: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5076"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077"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078"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079" w:author="Rodrigo García" w:date="2017-09-29T10:06:00Z">
                    <w:rPr>
                      <w:rFonts w:ascii="Monaco" w:hAnsi="Monaco" w:cs="Monaco"/>
                      <w:color w:val="000000"/>
                      <w:sz w:val="32"/>
                      <w:szCs w:val="32"/>
                      <w:lang w:val="en-US"/>
                    </w:rPr>
                  </w:rPrChange>
                </w:rPr>
                <w:t>operacion</w:t>
              </w:r>
              <w:r w:rsidRPr="0079203F">
                <w:rPr>
                  <w:rFonts w:ascii="Monaco" w:hAnsi="Monaco" w:cs="Monaco"/>
                  <w:sz w:val="20"/>
                  <w:szCs w:val="20"/>
                  <w:lang w:val="es-ES"/>
                  <w:rPrChange w:id="5080" w:author="Rodrigo García" w:date="2017-09-29T10:06: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081" w:author="Rodrigo García" w:date="2017-09-29T10:06:00Z">
                    <w:rPr>
                      <w:rFonts w:ascii="Monaco" w:hAnsi="Monaco" w:cs="Monaco"/>
                      <w:b/>
                      <w:bCs/>
                      <w:color w:val="CE5C00"/>
                      <w:sz w:val="32"/>
                      <w:szCs w:val="32"/>
                      <w:lang w:val="en-US"/>
                    </w:rPr>
                  </w:rPrChange>
                </w:rPr>
                <w:t>==</w:t>
              </w:r>
              <w:r w:rsidRPr="0079203F">
                <w:rPr>
                  <w:rFonts w:ascii="Monaco" w:hAnsi="Monaco" w:cs="Monaco"/>
                  <w:sz w:val="20"/>
                  <w:szCs w:val="20"/>
                  <w:lang w:val="es-ES"/>
                  <w:rPrChange w:id="5082" w:author="Rodrigo García" w:date="2017-09-29T10:06: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083" w:author="Rodrigo García" w:date="2017-09-29T10:06:00Z">
                    <w:rPr>
                      <w:rFonts w:ascii="Monaco" w:hAnsi="Monaco" w:cs="Monaco"/>
                      <w:color w:val="4E9A06"/>
                      <w:sz w:val="32"/>
                      <w:szCs w:val="32"/>
                      <w:lang w:val="en-US"/>
                    </w:rPr>
                  </w:rPrChange>
                </w:rPr>
                <w:t>"Añadir datos de paciente"</w:t>
              </w:r>
              <w:r w:rsidRPr="0079203F">
                <w:rPr>
                  <w:rFonts w:ascii="Monaco" w:hAnsi="Monaco" w:cs="Monaco"/>
                  <w:b/>
                  <w:bCs/>
                  <w:color w:val="000000"/>
                  <w:sz w:val="20"/>
                  <w:szCs w:val="20"/>
                  <w:lang w:val="es-ES"/>
                  <w:rPrChange w:id="5084"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rsidP="00A47B4C">
            <w:pPr>
              <w:keepNext/>
              <w:keepLines/>
              <w:widowControl w:val="0"/>
              <w:autoSpaceDE w:val="0"/>
              <w:autoSpaceDN w:val="0"/>
              <w:adjustRightInd w:val="0"/>
              <w:spacing w:before="200"/>
              <w:outlineLvl w:val="4"/>
              <w:rPr>
                <w:ins w:id="5085" w:author="Borja Gonzalez" w:date="2017-09-28T19:16:00Z"/>
                <w:rFonts w:ascii="Monaco" w:hAnsi="Monaco" w:cs="Monaco"/>
                <w:sz w:val="20"/>
                <w:szCs w:val="20"/>
                <w:lang w:val="es-ES"/>
                <w:rPrChange w:id="5086" w:author="Rodrigo García" w:date="2017-09-29T10:06:00Z">
                  <w:rPr>
                    <w:ins w:id="5087" w:author="Borja Gonzalez" w:date="2017-09-28T19:16:00Z"/>
                    <w:rFonts w:ascii="Monaco" w:eastAsiaTheme="majorEastAsia" w:hAnsi="Monaco" w:cs="Monaco"/>
                    <w:color w:val="243F60" w:themeColor="accent1" w:themeShade="7F"/>
                    <w:sz w:val="32"/>
                    <w:szCs w:val="32"/>
                    <w:lang w:val="en-US"/>
                  </w:rPr>
                </w:rPrChange>
              </w:rPr>
            </w:pPr>
            <w:ins w:id="5088" w:author="Borja Gonzalez" w:date="2017-09-28T19:16:00Z">
              <w:r w:rsidRPr="0079203F">
                <w:rPr>
                  <w:rFonts w:ascii="Monaco" w:hAnsi="Monaco" w:cs="Monaco"/>
                  <w:sz w:val="20"/>
                  <w:szCs w:val="20"/>
                  <w:lang w:val="es-ES"/>
                  <w:rPrChange w:id="5089" w:author="Rodrigo García" w:date="2017-09-29T10:0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090" w:author="Rodrigo García" w:date="2017-09-29T10:06: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091"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092" w:author="Rodrigo García" w:date="2017-09-29T10:06: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093" w:author="Rodrigo García" w:date="2017-09-29T10:06: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094" w:author="Rodrigo García" w:date="2017-09-29T10:06:00Z">
                    <w:rPr>
                      <w:rFonts w:ascii="Monaco" w:hAnsi="Monaco" w:cs="Monaco"/>
                      <w:color w:val="4E9A06"/>
                      <w:sz w:val="32"/>
                      <w:szCs w:val="32"/>
                      <w:lang w:val="en-US"/>
                    </w:rPr>
                  </w:rPrChange>
                </w:rPr>
                <w:t>"Paciente a añadir: "</w:t>
              </w:r>
              <w:r w:rsidRPr="0079203F">
                <w:rPr>
                  <w:rFonts w:ascii="Monaco" w:hAnsi="Monaco" w:cs="Monaco"/>
                  <w:b/>
                  <w:bCs/>
                  <w:color w:val="CE5C00"/>
                  <w:sz w:val="20"/>
                  <w:szCs w:val="20"/>
                  <w:lang w:val="es-ES"/>
                  <w:rPrChange w:id="5095" w:author="Rodrigo García" w:date="2017-09-29T10:06: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096" w:author="Rodrigo García" w:date="2017-09-29T10:06: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097" w:author="Rodrigo García" w:date="2017-09-29T10:06: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098" w:author="Rodrigo García" w:date="2017-09-29T10:06: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5099"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rsidP="00A47B4C">
            <w:pPr>
              <w:widowControl w:val="0"/>
              <w:autoSpaceDE w:val="0"/>
              <w:autoSpaceDN w:val="0"/>
              <w:adjustRightInd w:val="0"/>
              <w:rPr>
                <w:ins w:id="5100" w:author="Borja Gonzalez" w:date="2017-09-28T19:16:00Z"/>
                <w:rFonts w:ascii="Monaco" w:hAnsi="Monaco" w:cs="Monaco"/>
                <w:sz w:val="20"/>
                <w:szCs w:val="20"/>
                <w:lang w:val="es-ES"/>
                <w:rPrChange w:id="5101" w:author="Rodrigo García" w:date="2017-09-29T10:06:00Z">
                  <w:rPr>
                    <w:ins w:id="5102" w:author="Borja Gonzalez" w:date="2017-09-28T19:16:00Z"/>
                    <w:rFonts w:ascii="Monaco" w:hAnsi="Monaco" w:cs="Monaco"/>
                    <w:sz w:val="32"/>
                    <w:szCs w:val="32"/>
                    <w:lang w:val="en-US"/>
                  </w:rPr>
                </w:rPrChange>
              </w:rPr>
            </w:pPr>
          </w:p>
          <w:p w14:paraId="427763B1" w14:textId="77777777" w:rsidR="00A47B4C" w:rsidRPr="00A47B4C" w:rsidRDefault="00A47B4C" w:rsidP="00A47B4C">
            <w:pPr>
              <w:keepNext/>
              <w:keepLines/>
              <w:widowControl w:val="0"/>
              <w:autoSpaceDE w:val="0"/>
              <w:autoSpaceDN w:val="0"/>
              <w:adjustRightInd w:val="0"/>
              <w:spacing w:before="200"/>
              <w:outlineLvl w:val="4"/>
              <w:rPr>
                <w:ins w:id="5103" w:author="Borja Gonzalez" w:date="2017-09-28T19:16:00Z"/>
                <w:rFonts w:ascii="Monaco" w:hAnsi="Monaco" w:cs="Monaco"/>
                <w:sz w:val="20"/>
                <w:szCs w:val="20"/>
                <w:lang w:val="en-US"/>
                <w:rPrChange w:id="5104" w:author="Borja Gonzalez" w:date="2017-09-28T19:16:00Z">
                  <w:rPr>
                    <w:ins w:id="5105" w:author="Borja Gonzalez" w:date="2017-09-28T19:16:00Z"/>
                    <w:rFonts w:ascii="Monaco" w:eastAsiaTheme="majorEastAsia" w:hAnsi="Monaco" w:cs="Monaco"/>
                    <w:color w:val="243F60" w:themeColor="accent1" w:themeShade="7F"/>
                    <w:sz w:val="32"/>
                    <w:szCs w:val="32"/>
                    <w:lang w:val="en-US"/>
                  </w:rPr>
                </w:rPrChange>
              </w:rPr>
            </w:pPr>
            <w:ins w:id="5106" w:author="Borja Gonzalez" w:date="2017-09-28T19:16:00Z">
              <w:r w:rsidRPr="0079203F">
                <w:rPr>
                  <w:rFonts w:ascii="Monaco" w:hAnsi="Monaco" w:cs="Monaco"/>
                  <w:sz w:val="20"/>
                  <w:szCs w:val="20"/>
                  <w:lang w:val="es-ES"/>
                  <w:rPrChange w:id="5107" w:author="Rodrigo García" w:date="2017-09-29T10:0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0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10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10" w:author="Borja Gonzalez" w:date="2017-09-28T19:16:00Z">
                    <w:rPr>
                      <w:rFonts w:ascii="Monaco" w:hAnsi="Monaco" w:cs="Monaco"/>
                      <w:color w:val="000000"/>
                      <w:sz w:val="32"/>
                      <w:szCs w:val="32"/>
                      <w:lang w:val="en-US"/>
                    </w:rPr>
                  </w:rPrChange>
                </w:rPr>
                <w:t>filebuffer</w:t>
              </w:r>
              <w:r w:rsidRPr="00A47B4C">
                <w:rPr>
                  <w:rFonts w:ascii="Monaco" w:hAnsi="Monaco" w:cs="Monaco"/>
                  <w:sz w:val="20"/>
                  <w:szCs w:val="20"/>
                  <w:lang w:val="en-US"/>
                  <w:rPrChange w:id="511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1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11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14"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511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16" w:author="Borja Gonzalez" w:date="2017-09-28T19:16: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5117"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118"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5119"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rsidP="00A47B4C">
            <w:pPr>
              <w:widowControl w:val="0"/>
              <w:autoSpaceDE w:val="0"/>
              <w:autoSpaceDN w:val="0"/>
              <w:adjustRightInd w:val="0"/>
              <w:rPr>
                <w:ins w:id="5120" w:author="Borja Gonzalez" w:date="2017-09-28T19:16:00Z"/>
                <w:rFonts w:ascii="Monaco" w:hAnsi="Monaco" w:cs="Monaco"/>
                <w:sz w:val="20"/>
                <w:szCs w:val="20"/>
                <w:lang w:val="en-US"/>
                <w:rPrChange w:id="5121" w:author="Borja Gonzalez" w:date="2017-09-28T19:16:00Z">
                  <w:rPr>
                    <w:ins w:id="5122" w:author="Borja Gonzalez" w:date="2017-09-28T19:16:00Z"/>
                    <w:rFonts w:ascii="Monaco" w:hAnsi="Monaco" w:cs="Monaco"/>
                    <w:sz w:val="32"/>
                    <w:szCs w:val="32"/>
                    <w:lang w:val="en-US"/>
                  </w:rPr>
                </w:rPrChange>
              </w:rPr>
            </w:pPr>
          </w:p>
          <w:p w14:paraId="00F55772" w14:textId="77777777" w:rsidR="00A47B4C" w:rsidRPr="00A47B4C" w:rsidRDefault="00A47B4C" w:rsidP="00A47B4C">
            <w:pPr>
              <w:keepNext/>
              <w:keepLines/>
              <w:widowControl w:val="0"/>
              <w:autoSpaceDE w:val="0"/>
              <w:autoSpaceDN w:val="0"/>
              <w:adjustRightInd w:val="0"/>
              <w:spacing w:before="200"/>
              <w:outlineLvl w:val="4"/>
              <w:rPr>
                <w:ins w:id="5123" w:author="Borja Gonzalez" w:date="2017-09-28T19:16:00Z"/>
                <w:rFonts w:ascii="Monaco" w:hAnsi="Monaco" w:cs="Monaco"/>
                <w:sz w:val="20"/>
                <w:szCs w:val="20"/>
                <w:lang w:val="en-US"/>
                <w:rPrChange w:id="5124" w:author="Borja Gonzalez" w:date="2017-09-28T19:16:00Z">
                  <w:rPr>
                    <w:ins w:id="5125" w:author="Borja Gonzalez" w:date="2017-09-28T19:16:00Z"/>
                    <w:rFonts w:ascii="Monaco" w:eastAsiaTheme="majorEastAsia" w:hAnsi="Monaco" w:cs="Monaco"/>
                    <w:color w:val="243F60" w:themeColor="accent1" w:themeShade="7F"/>
                    <w:sz w:val="32"/>
                    <w:szCs w:val="32"/>
                    <w:lang w:val="en-US"/>
                  </w:rPr>
                </w:rPrChange>
              </w:rPr>
            </w:pPr>
            <w:ins w:id="5126" w:author="Borja Gonzalez" w:date="2017-09-28T19:16:00Z">
              <w:r w:rsidRPr="00A47B4C">
                <w:rPr>
                  <w:rFonts w:ascii="Monaco" w:hAnsi="Monaco" w:cs="Monaco"/>
                  <w:sz w:val="20"/>
                  <w:szCs w:val="20"/>
                  <w:lang w:val="en-US"/>
                  <w:rPrChange w:id="5127"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2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12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30" w:author="Borja Gonzalez" w:date="2017-09-28T19:16:00Z">
                    <w:rPr>
                      <w:rFonts w:ascii="Monaco" w:hAnsi="Monaco" w:cs="Monaco"/>
                      <w:color w:val="000000"/>
                      <w:sz w:val="32"/>
                      <w:szCs w:val="32"/>
                      <w:lang w:val="en-US"/>
                    </w:rPr>
                  </w:rPrChange>
                </w:rPr>
                <w:t>db</w:t>
              </w:r>
              <w:r w:rsidRPr="00A47B4C">
                <w:rPr>
                  <w:rFonts w:ascii="Monaco" w:hAnsi="Monaco" w:cs="Monaco"/>
                  <w:sz w:val="20"/>
                  <w:szCs w:val="20"/>
                  <w:lang w:val="en-US"/>
                  <w:rPrChange w:id="513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13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133"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134"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513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136" w:author="Borja Gonzalez" w:date="2017-09-28T19:16: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513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38" w:author="Borja Gonzalez" w:date="2017-09-28T19:16: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513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140" w:author="Borja Gonzalez" w:date="2017-09-28T19:16: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5141"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rsidP="00A47B4C">
            <w:pPr>
              <w:keepNext/>
              <w:keepLines/>
              <w:widowControl w:val="0"/>
              <w:autoSpaceDE w:val="0"/>
              <w:autoSpaceDN w:val="0"/>
              <w:adjustRightInd w:val="0"/>
              <w:spacing w:before="200"/>
              <w:outlineLvl w:val="4"/>
              <w:rPr>
                <w:ins w:id="5142" w:author="Borja Gonzalez" w:date="2017-09-28T19:16:00Z"/>
                <w:rFonts w:ascii="Monaco" w:hAnsi="Monaco" w:cs="Monaco"/>
                <w:sz w:val="20"/>
                <w:szCs w:val="20"/>
                <w:lang w:val="es-ES"/>
                <w:rPrChange w:id="5143" w:author="Rodrigo García" w:date="2017-09-29T10:07:00Z">
                  <w:rPr>
                    <w:ins w:id="5144" w:author="Borja Gonzalez" w:date="2017-09-28T19:16:00Z"/>
                    <w:rFonts w:ascii="Monaco" w:eastAsiaTheme="majorEastAsia" w:hAnsi="Monaco" w:cs="Monaco"/>
                    <w:color w:val="243F60" w:themeColor="accent1" w:themeShade="7F"/>
                    <w:sz w:val="32"/>
                    <w:szCs w:val="32"/>
                    <w:lang w:val="en-US"/>
                  </w:rPr>
                </w:rPrChange>
              </w:rPr>
            </w:pPr>
            <w:ins w:id="5145" w:author="Borja Gonzalez" w:date="2017-09-28T19:16:00Z">
              <w:r w:rsidRPr="00A47B4C">
                <w:rPr>
                  <w:rFonts w:ascii="Monaco" w:hAnsi="Monaco" w:cs="Monaco"/>
                  <w:sz w:val="20"/>
                  <w:szCs w:val="20"/>
                  <w:lang w:val="en-US"/>
                  <w:rPrChange w:id="5146" w:author="Borja Gonzalez" w:date="2017-09-28T19:1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147"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14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49"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15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51"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152"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153"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154"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155"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156" w:author="Rodrigo García" w:date="2017-09-29T10:07: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5157"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rsidP="00A47B4C">
            <w:pPr>
              <w:keepNext/>
              <w:keepLines/>
              <w:widowControl w:val="0"/>
              <w:autoSpaceDE w:val="0"/>
              <w:autoSpaceDN w:val="0"/>
              <w:adjustRightInd w:val="0"/>
              <w:spacing w:before="200"/>
              <w:outlineLvl w:val="4"/>
              <w:rPr>
                <w:ins w:id="5158" w:author="Borja Gonzalez" w:date="2017-09-28T19:16:00Z"/>
                <w:rFonts w:ascii="Monaco" w:hAnsi="Monaco" w:cs="Monaco"/>
                <w:sz w:val="20"/>
                <w:szCs w:val="20"/>
                <w:lang w:val="es-ES"/>
                <w:rPrChange w:id="5159" w:author="Rodrigo García" w:date="2017-09-29T10:07:00Z">
                  <w:rPr>
                    <w:ins w:id="5160" w:author="Borja Gonzalez" w:date="2017-09-28T19:16:00Z"/>
                    <w:rFonts w:ascii="Monaco" w:eastAsiaTheme="majorEastAsia" w:hAnsi="Monaco" w:cs="Monaco"/>
                    <w:color w:val="243F60" w:themeColor="accent1" w:themeShade="7F"/>
                    <w:sz w:val="32"/>
                    <w:szCs w:val="32"/>
                    <w:lang w:val="en-US"/>
                  </w:rPr>
                </w:rPrChange>
              </w:rPr>
            </w:pPr>
            <w:ins w:id="5161" w:author="Borja Gonzalez" w:date="2017-09-28T19:16:00Z">
              <w:r w:rsidRPr="0079203F">
                <w:rPr>
                  <w:rFonts w:ascii="Monaco" w:hAnsi="Monaco" w:cs="Monaco"/>
                  <w:sz w:val="20"/>
                  <w:szCs w:val="20"/>
                  <w:lang w:val="es-ES"/>
                  <w:rPrChange w:id="516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163"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516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65" w:author="Rodrigo García" w:date="2017-09-29T10:07:00Z">
                    <w:rPr>
                      <w:rFonts w:ascii="Monaco" w:hAnsi="Monaco" w:cs="Monaco"/>
                      <w:color w:val="000000"/>
                      <w:sz w:val="32"/>
                      <w:szCs w:val="32"/>
                      <w:lang w:val="en-US"/>
                    </w:rPr>
                  </w:rPrChange>
                </w:rPr>
                <w:t>run</w:t>
              </w:r>
              <w:r w:rsidRPr="0079203F">
                <w:rPr>
                  <w:rFonts w:ascii="Monaco" w:hAnsi="Monaco" w:cs="Monaco"/>
                  <w:b/>
                  <w:bCs/>
                  <w:color w:val="000000"/>
                  <w:sz w:val="20"/>
                  <w:szCs w:val="20"/>
                  <w:lang w:val="es-ES"/>
                  <w:rPrChange w:id="516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167"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rFonts w:ascii="Monaco" w:hAnsi="Monaco" w:cs="Monaco"/>
                  <w:b/>
                  <w:bCs/>
                  <w:color w:val="000000"/>
                  <w:sz w:val="20"/>
                  <w:szCs w:val="20"/>
                  <w:lang w:val="es-ES"/>
                  <w:rPrChange w:id="5168"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169"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170"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171" w:author="Rodrigo García" w:date="2017-09-29T10:07:00Z">
                    <w:rPr>
                      <w:rFonts w:ascii="Monaco" w:hAnsi="Monaco" w:cs="Monaco"/>
                      <w:color w:val="4E9A06"/>
                      <w:sz w:val="32"/>
                      <w:szCs w:val="32"/>
                      <w:lang w:val="en-US"/>
                    </w:rPr>
                  </w:rPrChange>
                </w:rPr>
                <w:t>':Time_ms'</w:t>
              </w:r>
              <w:r w:rsidRPr="0079203F">
                <w:rPr>
                  <w:rFonts w:ascii="Monaco" w:hAnsi="Monaco" w:cs="Monaco"/>
                  <w:b/>
                  <w:bCs/>
                  <w:color w:val="CE5C00"/>
                  <w:sz w:val="20"/>
                  <w:szCs w:val="20"/>
                  <w:lang w:val="es-ES"/>
                  <w:rPrChange w:id="5172"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173"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17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75" w:author="Rodrigo García" w:date="2017-09-29T10:07:00Z">
                    <w:rPr>
                      <w:rFonts w:ascii="Monaco" w:hAnsi="Monaco" w:cs="Monaco"/>
                      <w:color w:val="000000"/>
                      <w:sz w:val="32"/>
                      <w:szCs w:val="32"/>
                      <w:lang w:val="en-US"/>
                    </w:rPr>
                  </w:rPrChange>
                </w:rPr>
                <w:t>t1</w:t>
              </w:r>
              <w:r w:rsidRPr="0079203F">
                <w:rPr>
                  <w:rFonts w:ascii="Monaco" w:hAnsi="Monaco" w:cs="Monaco"/>
                  <w:b/>
                  <w:bCs/>
                  <w:color w:val="000000"/>
                  <w:sz w:val="20"/>
                  <w:szCs w:val="20"/>
                  <w:lang w:val="es-ES"/>
                  <w:rPrChange w:id="5176"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177"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178" w:author="Rodrigo García" w:date="2017-09-29T10:07:00Z">
                    <w:rPr>
                      <w:rFonts w:ascii="Monaco" w:hAnsi="Monaco" w:cs="Monaco"/>
                      <w:color w:val="4E9A06"/>
                      <w:sz w:val="32"/>
                      <w:szCs w:val="32"/>
                      <w:lang w:val="en-US"/>
                    </w:rPr>
                  </w:rPrChange>
                </w:rPr>
                <w:t>':Coronal'</w:t>
              </w:r>
              <w:r w:rsidRPr="0079203F">
                <w:rPr>
                  <w:rFonts w:ascii="Monaco" w:hAnsi="Monaco" w:cs="Monaco"/>
                  <w:b/>
                  <w:bCs/>
                  <w:color w:val="CE5C00"/>
                  <w:sz w:val="20"/>
                  <w:szCs w:val="20"/>
                  <w:lang w:val="es-ES"/>
                  <w:rPrChange w:id="5179"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180"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18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82" w:author="Rodrigo García" w:date="2017-09-29T10:07:00Z">
                    <w:rPr>
                      <w:rFonts w:ascii="Monaco" w:hAnsi="Monaco" w:cs="Monaco"/>
                      <w:color w:val="000000"/>
                      <w:sz w:val="32"/>
                      <w:szCs w:val="32"/>
                      <w:lang w:val="en-US"/>
                    </w:rPr>
                  </w:rPrChange>
                </w:rPr>
                <w:t>c1</w:t>
              </w:r>
              <w:r w:rsidRPr="0079203F">
                <w:rPr>
                  <w:rFonts w:ascii="Monaco" w:hAnsi="Monaco" w:cs="Monaco"/>
                  <w:b/>
                  <w:bCs/>
                  <w:color w:val="000000"/>
                  <w:sz w:val="20"/>
                  <w:szCs w:val="20"/>
                  <w:lang w:val="es-ES"/>
                  <w:rPrChange w:id="5183"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184" w:author="Rodrigo García" w:date="2017-09-29T10:07:00Z">
                    <w:rPr>
                      <w:rFonts w:ascii="Monaco" w:hAnsi="Monaco" w:cs="Monaco"/>
                      <w:color w:val="4E9A06"/>
                      <w:sz w:val="32"/>
                      <w:szCs w:val="32"/>
                      <w:lang w:val="en-US"/>
                    </w:rPr>
                  </w:rPrChange>
                </w:rPr>
                <w:t>':Sagital'</w:t>
              </w:r>
              <w:r w:rsidRPr="0079203F">
                <w:rPr>
                  <w:rFonts w:ascii="Monaco" w:hAnsi="Monaco" w:cs="Monaco"/>
                  <w:b/>
                  <w:bCs/>
                  <w:color w:val="CE5C00"/>
                  <w:sz w:val="20"/>
                  <w:szCs w:val="20"/>
                  <w:lang w:val="es-ES"/>
                  <w:rPrChange w:id="5185"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186"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187"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88" w:author="Rodrigo García" w:date="2017-09-29T10:07:00Z">
                    <w:rPr>
                      <w:rFonts w:ascii="Monaco" w:hAnsi="Monaco" w:cs="Monaco"/>
                      <w:color w:val="000000"/>
                      <w:sz w:val="32"/>
                      <w:szCs w:val="32"/>
                      <w:lang w:val="en-US"/>
                    </w:rPr>
                  </w:rPrChange>
                </w:rPr>
                <w:t>s1</w:t>
              </w:r>
              <w:r w:rsidRPr="0079203F">
                <w:rPr>
                  <w:rFonts w:ascii="Monaco" w:hAnsi="Monaco" w:cs="Monaco"/>
                  <w:b/>
                  <w:bCs/>
                  <w:color w:val="000000"/>
                  <w:sz w:val="20"/>
                  <w:szCs w:val="20"/>
                  <w:lang w:val="es-ES"/>
                  <w:rPrChange w:id="5189"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190"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191" w:author="Rodrigo García" w:date="2017-09-29T10:07:00Z">
                    <w:rPr>
                      <w:rFonts w:ascii="Monaco" w:hAnsi="Monaco" w:cs="Monaco"/>
                      <w:color w:val="4E9A06"/>
                      <w:sz w:val="32"/>
                      <w:szCs w:val="32"/>
                      <w:lang w:val="en-US"/>
                    </w:rPr>
                  </w:rPrChange>
                </w:rPr>
                <w:t>':Transversal'</w:t>
              </w:r>
              <w:r w:rsidRPr="0079203F">
                <w:rPr>
                  <w:rFonts w:ascii="Monaco" w:hAnsi="Monaco" w:cs="Monaco"/>
                  <w:b/>
                  <w:bCs/>
                  <w:color w:val="CE5C00"/>
                  <w:sz w:val="20"/>
                  <w:szCs w:val="20"/>
                  <w:lang w:val="es-ES"/>
                  <w:rPrChange w:id="5192"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193"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19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195" w:author="Rodrigo García" w:date="2017-09-29T10:07:00Z">
                    <w:rPr>
                      <w:rFonts w:ascii="Monaco" w:hAnsi="Monaco" w:cs="Monaco"/>
                      <w:color w:val="000000"/>
                      <w:sz w:val="32"/>
                      <w:szCs w:val="32"/>
                      <w:lang w:val="en-US"/>
                    </w:rPr>
                  </w:rPrChange>
                </w:rPr>
                <w:t>t1</w:t>
              </w:r>
              <w:r w:rsidRPr="0079203F">
                <w:rPr>
                  <w:rFonts w:ascii="Monaco" w:hAnsi="Monaco" w:cs="Monaco"/>
                  <w:b/>
                  <w:bCs/>
                  <w:color w:val="000000"/>
                  <w:sz w:val="20"/>
                  <w:szCs w:val="20"/>
                  <w:lang w:val="es-ES"/>
                  <w:rPrChange w:id="5196"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197"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198" w:author="Rodrigo García" w:date="2017-09-29T10:07:00Z">
                    <w:rPr>
                      <w:rFonts w:ascii="Monaco" w:hAnsi="Monaco" w:cs="Monaco"/>
                      <w:color w:val="4E9A06"/>
                      <w:sz w:val="32"/>
                      <w:szCs w:val="32"/>
                      <w:lang w:val="en-US"/>
                    </w:rPr>
                  </w:rPrChange>
                </w:rPr>
                <w:t>':N_Paciente'</w:t>
              </w:r>
              <w:r w:rsidRPr="0079203F">
                <w:rPr>
                  <w:rFonts w:ascii="Monaco" w:hAnsi="Monaco" w:cs="Monaco"/>
                  <w:b/>
                  <w:bCs/>
                  <w:color w:val="CE5C00"/>
                  <w:sz w:val="20"/>
                  <w:szCs w:val="20"/>
                  <w:lang w:val="es-ES"/>
                  <w:rPrChange w:id="5199"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00"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0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02" w:author="Rodrigo García" w:date="2017-09-29T10:07:00Z">
                    <w:rPr>
                      <w:rFonts w:ascii="Monaco" w:hAnsi="Monaco" w:cs="Monaco"/>
                      <w:color w:val="000000"/>
                      <w:sz w:val="32"/>
                      <w:szCs w:val="32"/>
                      <w:lang w:val="en-US"/>
                    </w:rPr>
                  </w:rPrChange>
                </w:rPr>
                <w:t>id</w:t>
              </w:r>
              <w:r w:rsidRPr="0079203F">
                <w:rPr>
                  <w:rFonts w:ascii="Monaco" w:hAnsi="Monaco" w:cs="Monaco"/>
                  <w:b/>
                  <w:bCs/>
                  <w:color w:val="000000"/>
                  <w:sz w:val="20"/>
                  <w:szCs w:val="20"/>
                  <w:lang w:val="es-ES"/>
                  <w:rPrChange w:id="5203"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04"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05" w:author="Rodrigo García" w:date="2017-09-29T10:07:00Z">
                    <w:rPr>
                      <w:rFonts w:ascii="Monaco" w:hAnsi="Monaco" w:cs="Monaco"/>
                      <w:color w:val="4E9A06"/>
                      <w:sz w:val="32"/>
                      <w:szCs w:val="32"/>
                      <w:lang w:val="en-US"/>
                    </w:rPr>
                  </w:rPrChange>
                </w:rPr>
                <w:t>':Fecha'</w:t>
              </w:r>
              <w:r w:rsidRPr="0079203F">
                <w:rPr>
                  <w:rFonts w:ascii="Monaco" w:hAnsi="Monaco" w:cs="Monaco"/>
                  <w:b/>
                  <w:bCs/>
                  <w:color w:val="CE5C00"/>
                  <w:sz w:val="20"/>
                  <w:szCs w:val="20"/>
                  <w:lang w:val="es-ES"/>
                  <w:rPrChange w:id="5206"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07"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0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09" w:author="Rodrigo García" w:date="2017-09-29T10:07:00Z">
                    <w:rPr>
                      <w:rFonts w:ascii="Monaco" w:hAnsi="Monaco" w:cs="Monaco"/>
                      <w:color w:val="000000"/>
                      <w:sz w:val="32"/>
                      <w:szCs w:val="32"/>
                      <w:lang w:val="en-US"/>
                    </w:rPr>
                  </w:rPrChange>
                </w:rPr>
                <w:t>f</w:t>
              </w:r>
              <w:r w:rsidRPr="0079203F">
                <w:rPr>
                  <w:rFonts w:ascii="Monaco" w:hAnsi="Monaco" w:cs="Monaco"/>
                  <w:b/>
                  <w:bCs/>
                  <w:color w:val="000000"/>
                  <w:sz w:val="20"/>
                  <w:szCs w:val="20"/>
                  <w:lang w:val="es-ES"/>
                  <w:rPrChange w:id="5210"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11"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12" w:author="Rodrigo García" w:date="2017-09-29T10:07:00Z">
                    <w:rPr>
                      <w:rFonts w:ascii="Monaco" w:hAnsi="Monaco" w:cs="Monaco"/>
                      <w:color w:val="4E9A06"/>
                      <w:sz w:val="32"/>
                      <w:szCs w:val="32"/>
                      <w:lang w:val="en-US"/>
                    </w:rPr>
                  </w:rPrChange>
                </w:rPr>
                <w:t>':max_c'</w:t>
              </w:r>
              <w:r w:rsidRPr="0079203F">
                <w:rPr>
                  <w:rFonts w:ascii="Monaco" w:hAnsi="Monaco" w:cs="Monaco"/>
                  <w:b/>
                  <w:bCs/>
                  <w:color w:val="CE5C00"/>
                  <w:sz w:val="20"/>
                  <w:szCs w:val="20"/>
                  <w:lang w:val="es-ES"/>
                  <w:rPrChange w:id="5213"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14"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1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16" w:author="Rodrigo García" w:date="2017-09-29T10:07:00Z">
                    <w:rPr>
                      <w:rFonts w:ascii="Monaco" w:hAnsi="Monaco" w:cs="Monaco"/>
                      <w:color w:val="000000"/>
                      <w:sz w:val="32"/>
                      <w:szCs w:val="32"/>
                      <w:lang w:val="en-US"/>
                    </w:rPr>
                  </w:rPrChange>
                </w:rPr>
                <w:t>mxc</w:t>
              </w:r>
              <w:r w:rsidRPr="0079203F">
                <w:rPr>
                  <w:rFonts w:ascii="Monaco" w:hAnsi="Monaco" w:cs="Monaco"/>
                  <w:b/>
                  <w:bCs/>
                  <w:color w:val="000000"/>
                  <w:sz w:val="20"/>
                  <w:szCs w:val="20"/>
                  <w:lang w:val="es-ES"/>
                  <w:rPrChange w:id="5217"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18"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19" w:author="Rodrigo García" w:date="2017-09-29T10:07:00Z">
                    <w:rPr>
                      <w:rFonts w:ascii="Monaco" w:hAnsi="Monaco" w:cs="Monaco"/>
                      <w:color w:val="4E9A06"/>
                      <w:sz w:val="32"/>
                      <w:szCs w:val="32"/>
                      <w:lang w:val="en-US"/>
                    </w:rPr>
                  </w:rPrChange>
                </w:rPr>
                <w:t>':min_c'</w:t>
              </w:r>
              <w:r w:rsidRPr="0079203F">
                <w:rPr>
                  <w:rFonts w:ascii="Monaco" w:hAnsi="Monaco" w:cs="Monaco"/>
                  <w:b/>
                  <w:bCs/>
                  <w:color w:val="CE5C00"/>
                  <w:sz w:val="20"/>
                  <w:szCs w:val="20"/>
                  <w:lang w:val="es-ES"/>
                  <w:rPrChange w:id="5220"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21"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2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23" w:author="Rodrigo García" w:date="2017-09-29T10:07:00Z">
                    <w:rPr>
                      <w:rFonts w:ascii="Monaco" w:hAnsi="Monaco" w:cs="Monaco"/>
                      <w:color w:val="000000"/>
                      <w:sz w:val="32"/>
                      <w:szCs w:val="32"/>
                      <w:lang w:val="en-US"/>
                    </w:rPr>
                  </w:rPrChange>
                </w:rPr>
                <w:t>mnc</w:t>
              </w:r>
              <w:r w:rsidRPr="0079203F">
                <w:rPr>
                  <w:rFonts w:ascii="Monaco" w:hAnsi="Monaco" w:cs="Monaco"/>
                  <w:b/>
                  <w:bCs/>
                  <w:color w:val="000000"/>
                  <w:sz w:val="20"/>
                  <w:szCs w:val="20"/>
                  <w:lang w:val="es-ES"/>
                  <w:rPrChange w:id="5224"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25"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26" w:author="Rodrigo García" w:date="2017-09-29T10:07:00Z">
                    <w:rPr>
                      <w:rFonts w:ascii="Monaco" w:hAnsi="Monaco" w:cs="Monaco"/>
                      <w:color w:val="4E9A06"/>
                      <w:sz w:val="32"/>
                      <w:szCs w:val="32"/>
                      <w:lang w:val="en-US"/>
                    </w:rPr>
                  </w:rPrChange>
                </w:rPr>
                <w:t>':max_s'</w:t>
              </w:r>
              <w:r w:rsidRPr="0079203F">
                <w:rPr>
                  <w:rFonts w:ascii="Monaco" w:hAnsi="Monaco" w:cs="Monaco"/>
                  <w:b/>
                  <w:bCs/>
                  <w:color w:val="CE5C00"/>
                  <w:sz w:val="20"/>
                  <w:szCs w:val="20"/>
                  <w:lang w:val="es-ES"/>
                  <w:rPrChange w:id="5227"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28"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2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30" w:author="Rodrigo García" w:date="2017-09-29T10:07:00Z">
                    <w:rPr>
                      <w:rFonts w:ascii="Monaco" w:hAnsi="Monaco" w:cs="Monaco"/>
                      <w:color w:val="000000"/>
                      <w:sz w:val="32"/>
                      <w:szCs w:val="32"/>
                      <w:lang w:val="en-US"/>
                    </w:rPr>
                  </w:rPrChange>
                </w:rPr>
                <w:t>mxs</w:t>
              </w:r>
              <w:r w:rsidRPr="0079203F">
                <w:rPr>
                  <w:rFonts w:ascii="Monaco" w:hAnsi="Monaco" w:cs="Monaco"/>
                  <w:b/>
                  <w:bCs/>
                  <w:color w:val="000000"/>
                  <w:sz w:val="20"/>
                  <w:szCs w:val="20"/>
                  <w:lang w:val="es-ES"/>
                  <w:rPrChange w:id="5231"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32"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33" w:author="Rodrigo García" w:date="2017-09-29T10:07:00Z">
                    <w:rPr>
                      <w:rFonts w:ascii="Monaco" w:hAnsi="Monaco" w:cs="Monaco"/>
                      <w:color w:val="4E9A06"/>
                      <w:sz w:val="32"/>
                      <w:szCs w:val="32"/>
                      <w:lang w:val="en-US"/>
                    </w:rPr>
                  </w:rPrChange>
                </w:rPr>
                <w:t>':min_s'</w:t>
              </w:r>
              <w:r w:rsidRPr="0079203F">
                <w:rPr>
                  <w:rFonts w:ascii="Monaco" w:hAnsi="Monaco" w:cs="Monaco"/>
                  <w:b/>
                  <w:bCs/>
                  <w:color w:val="CE5C00"/>
                  <w:sz w:val="20"/>
                  <w:szCs w:val="20"/>
                  <w:lang w:val="es-ES"/>
                  <w:rPrChange w:id="5234"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35"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3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37" w:author="Rodrigo García" w:date="2017-09-29T10:07:00Z">
                    <w:rPr>
                      <w:rFonts w:ascii="Monaco" w:hAnsi="Monaco" w:cs="Monaco"/>
                      <w:color w:val="000000"/>
                      <w:sz w:val="32"/>
                      <w:szCs w:val="32"/>
                      <w:lang w:val="en-US"/>
                    </w:rPr>
                  </w:rPrChange>
                </w:rPr>
                <w:t>mns</w:t>
              </w:r>
              <w:r w:rsidRPr="0079203F">
                <w:rPr>
                  <w:rFonts w:ascii="Monaco" w:hAnsi="Monaco" w:cs="Monaco"/>
                  <w:b/>
                  <w:bCs/>
                  <w:color w:val="000000"/>
                  <w:sz w:val="20"/>
                  <w:szCs w:val="20"/>
                  <w:lang w:val="es-ES"/>
                  <w:rPrChange w:id="5238"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39"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40" w:author="Rodrigo García" w:date="2017-09-29T10:07:00Z">
                    <w:rPr>
                      <w:rFonts w:ascii="Monaco" w:hAnsi="Monaco" w:cs="Monaco"/>
                      <w:color w:val="4E9A06"/>
                      <w:sz w:val="32"/>
                      <w:szCs w:val="32"/>
                      <w:lang w:val="en-US"/>
                    </w:rPr>
                  </w:rPrChange>
                </w:rPr>
                <w:t>':max_t'</w:t>
              </w:r>
              <w:r w:rsidRPr="0079203F">
                <w:rPr>
                  <w:rFonts w:ascii="Monaco" w:hAnsi="Monaco" w:cs="Monaco"/>
                  <w:b/>
                  <w:bCs/>
                  <w:color w:val="CE5C00"/>
                  <w:sz w:val="20"/>
                  <w:szCs w:val="20"/>
                  <w:lang w:val="es-ES"/>
                  <w:rPrChange w:id="5241"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42"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4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44" w:author="Rodrigo García" w:date="2017-09-29T10:07:00Z">
                    <w:rPr>
                      <w:rFonts w:ascii="Monaco" w:hAnsi="Monaco" w:cs="Monaco"/>
                      <w:color w:val="000000"/>
                      <w:sz w:val="32"/>
                      <w:szCs w:val="32"/>
                      <w:lang w:val="en-US"/>
                    </w:rPr>
                  </w:rPrChange>
                </w:rPr>
                <w:t>mxt</w:t>
              </w:r>
              <w:r w:rsidRPr="0079203F">
                <w:rPr>
                  <w:rFonts w:ascii="Monaco" w:hAnsi="Monaco" w:cs="Monaco"/>
                  <w:b/>
                  <w:bCs/>
                  <w:color w:val="000000"/>
                  <w:sz w:val="20"/>
                  <w:szCs w:val="20"/>
                  <w:lang w:val="es-ES"/>
                  <w:rPrChange w:id="5245"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246"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247" w:author="Rodrigo García" w:date="2017-09-29T10:07:00Z">
                    <w:rPr>
                      <w:rFonts w:ascii="Monaco" w:hAnsi="Monaco" w:cs="Monaco"/>
                      <w:color w:val="4E9A06"/>
                      <w:sz w:val="32"/>
                      <w:szCs w:val="32"/>
                      <w:lang w:val="en-US"/>
                    </w:rPr>
                  </w:rPrChange>
                </w:rPr>
                <w:t>':min_t'</w:t>
              </w:r>
              <w:r w:rsidRPr="0079203F">
                <w:rPr>
                  <w:rFonts w:ascii="Monaco" w:hAnsi="Monaco" w:cs="Monaco"/>
                  <w:b/>
                  <w:bCs/>
                  <w:color w:val="CE5C00"/>
                  <w:sz w:val="20"/>
                  <w:szCs w:val="20"/>
                  <w:lang w:val="es-ES"/>
                  <w:rPrChange w:id="5248"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249"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250"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251" w:author="Rodrigo García" w:date="2017-09-29T10:07:00Z">
                    <w:rPr>
                      <w:rFonts w:ascii="Monaco" w:hAnsi="Monaco" w:cs="Monaco"/>
                      <w:color w:val="000000"/>
                      <w:sz w:val="32"/>
                      <w:szCs w:val="32"/>
                      <w:lang w:val="en-US"/>
                    </w:rPr>
                  </w:rPrChange>
                </w:rPr>
                <w:t>mntr</w:t>
              </w:r>
              <w:r w:rsidRPr="0079203F">
                <w:rPr>
                  <w:rFonts w:ascii="Monaco" w:hAnsi="Monaco" w:cs="Monaco"/>
                  <w:b/>
                  <w:bCs/>
                  <w:color w:val="000000"/>
                  <w:sz w:val="20"/>
                  <w:szCs w:val="20"/>
                  <w:lang w:val="es-ES"/>
                  <w:rPrChange w:id="5252"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rsidP="00A47B4C">
            <w:pPr>
              <w:keepNext/>
              <w:keepLines/>
              <w:widowControl w:val="0"/>
              <w:autoSpaceDE w:val="0"/>
              <w:autoSpaceDN w:val="0"/>
              <w:adjustRightInd w:val="0"/>
              <w:spacing w:before="200"/>
              <w:outlineLvl w:val="4"/>
              <w:rPr>
                <w:ins w:id="5253" w:author="Borja Gonzalez" w:date="2017-09-28T19:16:00Z"/>
                <w:rFonts w:ascii="Monaco" w:hAnsi="Monaco" w:cs="Monaco"/>
                <w:sz w:val="20"/>
                <w:szCs w:val="20"/>
                <w:lang w:val="en-US"/>
                <w:rPrChange w:id="5254" w:author="Borja Gonzalez" w:date="2017-09-28T19:16:00Z">
                  <w:rPr>
                    <w:ins w:id="5255" w:author="Borja Gonzalez" w:date="2017-09-28T19:16:00Z"/>
                    <w:rFonts w:ascii="Monaco" w:eastAsiaTheme="majorEastAsia" w:hAnsi="Monaco" w:cs="Monaco"/>
                    <w:color w:val="243F60" w:themeColor="accent1" w:themeShade="7F"/>
                    <w:sz w:val="32"/>
                    <w:szCs w:val="32"/>
                    <w:lang w:val="en-US"/>
                  </w:rPr>
                </w:rPrChange>
              </w:rPr>
            </w:pPr>
            <w:ins w:id="5256" w:author="Borja Gonzalez" w:date="2017-09-28T19:16:00Z">
              <w:r w:rsidRPr="0079203F">
                <w:rPr>
                  <w:rFonts w:ascii="Monaco" w:hAnsi="Monaco" w:cs="Monaco"/>
                  <w:sz w:val="20"/>
                  <w:szCs w:val="20"/>
                  <w:lang w:val="es-ES"/>
                  <w:rPrChange w:id="5257" w:author="Rodrigo García" w:date="2017-09-29T10:07: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25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25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60" w:author="Borja Gonzalez" w:date="2017-09-28T19:16:00Z">
                    <w:rPr>
                      <w:rFonts w:ascii="Monaco" w:hAnsi="Monaco" w:cs="Monaco"/>
                      <w:color w:val="000000"/>
                      <w:sz w:val="32"/>
                      <w:szCs w:val="32"/>
                      <w:lang w:val="en-US"/>
                    </w:rPr>
                  </w:rPrChange>
                </w:rPr>
                <w:t>data</w:t>
              </w:r>
              <w:r w:rsidRPr="00A47B4C">
                <w:rPr>
                  <w:rFonts w:ascii="Monaco" w:hAnsi="Monaco" w:cs="Monaco"/>
                  <w:sz w:val="20"/>
                  <w:szCs w:val="20"/>
                  <w:lang w:val="en-US"/>
                  <w:rPrChange w:id="526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26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26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64"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5265" w:author="Borja Gonzalez" w:date="2017-09-28T19:16: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5266" w:author="Borja Gonzalez" w:date="2017-09-28T19:16:00Z">
                    <w:rPr>
                      <w:rFonts w:ascii="Monaco" w:hAnsi="Monaco" w:cs="Monaco"/>
                      <w:b/>
                      <w:bCs/>
                      <w:color w:val="204A87"/>
                      <w:sz w:val="32"/>
                      <w:szCs w:val="32"/>
                      <w:lang w:val="en-US"/>
                    </w:rPr>
                  </w:rPrChange>
                </w:rPr>
                <w:t>export</w:t>
              </w:r>
              <w:r w:rsidRPr="00A47B4C">
                <w:rPr>
                  <w:rFonts w:ascii="Monaco" w:hAnsi="Monaco" w:cs="Monaco"/>
                  <w:b/>
                  <w:bCs/>
                  <w:color w:val="000000"/>
                  <w:sz w:val="20"/>
                  <w:szCs w:val="20"/>
                  <w:lang w:val="en-US"/>
                  <w:rPrChange w:id="5267"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rsidP="00A47B4C">
            <w:pPr>
              <w:keepNext/>
              <w:keepLines/>
              <w:widowControl w:val="0"/>
              <w:autoSpaceDE w:val="0"/>
              <w:autoSpaceDN w:val="0"/>
              <w:adjustRightInd w:val="0"/>
              <w:spacing w:before="200"/>
              <w:outlineLvl w:val="4"/>
              <w:rPr>
                <w:ins w:id="5268" w:author="Borja Gonzalez" w:date="2017-09-28T19:16:00Z"/>
                <w:rFonts w:ascii="Monaco" w:hAnsi="Monaco" w:cs="Monaco"/>
                <w:sz w:val="20"/>
                <w:szCs w:val="20"/>
                <w:lang w:val="en-US"/>
                <w:rPrChange w:id="5269" w:author="Borja Gonzalez" w:date="2017-09-28T19:16:00Z">
                  <w:rPr>
                    <w:ins w:id="5270" w:author="Borja Gonzalez" w:date="2017-09-28T19:16:00Z"/>
                    <w:rFonts w:ascii="Monaco" w:eastAsiaTheme="majorEastAsia" w:hAnsi="Monaco" w:cs="Monaco"/>
                    <w:color w:val="243F60" w:themeColor="accent1" w:themeShade="7F"/>
                    <w:sz w:val="32"/>
                    <w:szCs w:val="32"/>
                    <w:lang w:val="en-US"/>
                  </w:rPr>
                </w:rPrChange>
              </w:rPr>
            </w:pPr>
            <w:ins w:id="5271" w:author="Borja Gonzalez" w:date="2017-09-28T19:16:00Z">
              <w:r w:rsidRPr="00A47B4C">
                <w:rPr>
                  <w:rFonts w:ascii="Monaco" w:hAnsi="Monaco" w:cs="Monaco"/>
                  <w:sz w:val="20"/>
                  <w:szCs w:val="20"/>
                  <w:lang w:val="en-US"/>
                  <w:rPrChange w:id="5272"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273"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527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75" w:author="Borja Gonzalez" w:date="2017-09-28T19:16:00Z">
                    <w:rPr>
                      <w:rFonts w:ascii="Monaco" w:hAnsi="Monaco" w:cs="Monaco"/>
                      <w:color w:val="000000"/>
                      <w:sz w:val="32"/>
                      <w:szCs w:val="32"/>
                      <w:lang w:val="en-US"/>
                    </w:rPr>
                  </w:rPrChange>
                </w:rPr>
                <w:t>buffer</w:t>
              </w:r>
              <w:r w:rsidRPr="00A47B4C">
                <w:rPr>
                  <w:rFonts w:ascii="Monaco" w:hAnsi="Monaco" w:cs="Monaco"/>
                  <w:sz w:val="20"/>
                  <w:szCs w:val="20"/>
                  <w:lang w:val="en-US"/>
                  <w:rPrChange w:id="5276"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5277"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5278"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5279"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5280"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81"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528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83" w:author="Borja Gonzalez" w:date="2017-09-28T19:16: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5284"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rsidP="00A47B4C">
            <w:pPr>
              <w:keepNext/>
              <w:keepLines/>
              <w:widowControl w:val="0"/>
              <w:autoSpaceDE w:val="0"/>
              <w:autoSpaceDN w:val="0"/>
              <w:adjustRightInd w:val="0"/>
              <w:spacing w:before="200"/>
              <w:outlineLvl w:val="4"/>
              <w:rPr>
                <w:ins w:id="5285" w:author="Borja Gonzalez" w:date="2017-09-28T19:16:00Z"/>
                <w:rFonts w:ascii="Monaco" w:hAnsi="Monaco" w:cs="Monaco"/>
                <w:sz w:val="20"/>
                <w:szCs w:val="20"/>
                <w:lang w:val="en-US"/>
                <w:rPrChange w:id="5286" w:author="Borja Gonzalez" w:date="2017-09-28T19:16:00Z">
                  <w:rPr>
                    <w:ins w:id="5287" w:author="Borja Gonzalez" w:date="2017-09-28T19:16:00Z"/>
                    <w:rFonts w:ascii="Monaco" w:eastAsiaTheme="majorEastAsia" w:hAnsi="Monaco" w:cs="Monaco"/>
                    <w:color w:val="243F60" w:themeColor="accent1" w:themeShade="7F"/>
                    <w:sz w:val="32"/>
                    <w:szCs w:val="32"/>
                    <w:lang w:val="en-US"/>
                  </w:rPr>
                </w:rPrChange>
              </w:rPr>
            </w:pPr>
            <w:ins w:id="5288" w:author="Borja Gonzalez" w:date="2017-09-28T19:16:00Z">
              <w:r w:rsidRPr="00A47B4C">
                <w:rPr>
                  <w:rFonts w:ascii="Monaco" w:hAnsi="Monaco" w:cs="Monaco"/>
                  <w:sz w:val="20"/>
                  <w:szCs w:val="20"/>
                  <w:lang w:val="en-US"/>
                  <w:rPrChange w:id="528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90"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529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292" w:author="Borja Gonzalez" w:date="2017-09-28T19:16:00Z">
                    <w:rPr>
                      <w:rFonts w:ascii="Monaco" w:hAnsi="Monaco" w:cs="Monaco"/>
                      <w:color w:val="000000"/>
                      <w:sz w:val="32"/>
                      <w:szCs w:val="32"/>
                      <w:lang w:val="en-US"/>
                    </w:rPr>
                  </w:rPrChange>
                </w:rPr>
                <w:t>writeFileSync</w:t>
              </w:r>
              <w:r w:rsidRPr="00A47B4C">
                <w:rPr>
                  <w:rFonts w:ascii="Monaco" w:hAnsi="Monaco" w:cs="Monaco"/>
                  <w:b/>
                  <w:bCs/>
                  <w:color w:val="000000"/>
                  <w:sz w:val="20"/>
                  <w:szCs w:val="20"/>
                  <w:lang w:val="en-US"/>
                  <w:rPrChange w:id="529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294"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5295"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529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297"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5298"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rsidP="00A47B4C">
            <w:pPr>
              <w:keepNext/>
              <w:keepLines/>
              <w:widowControl w:val="0"/>
              <w:autoSpaceDE w:val="0"/>
              <w:autoSpaceDN w:val="0"/>
              <w:adjustRightInd w:val="0"/>
              <w:spacing w:before="200"/>
              <w:outlineLvl w:val="4"/>
              <w:rPr>
                <w:ins w:id="5299" w:author="Borja Gonzalez" w:date="2017-09-28T19:16:00Z"/>
                <w:rFonts w:ascii="Monaco" w:hAnsi="Monaco" w:cs="Monaco"/>
                <w:sz w:val="20"/>
                <w:szCs w:val="20"/>
                <w:lang w:val="es-ES"/>
                <w:rPrChange w:id="5300" w:author="Rodrigo García" w:date="2017-09-29T10:07:00Z">
                  <w:rPr>
                    <w:ins w:id="5301" w:author="Borja Gonzalez" w:date="2017-09-28T19:16:00Z"/>
                    <w:rFonts w:ascii="Monaco" w:eastAsiaTheme="majorEastAsia" w:hAnsi="Monaco" w:cs="Monaco"/>
                    <w:color w:val="243F60" w:themeColor="accent1" w:themeShade="7F"/>
                    <w:sz w:val="32"/>
                    <w:szCs w:val="32"/>
                    <w:lang w:val="en-US"/>
                  </w:rPr>
                </w:rPrChange>
              </w:rPr>
            </w:pPr>
            <w:ins w:id="5302" w:author="Borja Gonzalez" w:date="2017-09-28T19:16:00Z">
              <w:r w:rsidRPr="00A47B4C">
                <w:rPr>
                  <w:rFonts w:ascii="Monaco" w:hAnsi="Monaco" w:cs="Monaco"/>
                  <w:sz w:val="20"/>
                  <w:szCs w:val="20"/>
                  <w:lang w:val="en-US"/>
                  <w:rPrChange w:id="5303" w:author="Borja Gonzalez" w:date="2017-09-28T19:16: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304"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530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306" w:author="Rodrigo García" w:date="2017-09-29T10:07: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5307"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rsidP="00A47B4C">
            <w:pPr>
              <w:keepNext/>
              <w:keepLines/>
              <w:widowControl w:val="0"/>
              <w:autoSpaceDE w:val="0"/>
              <w:autoSpaceDN w:val="0"/>
              <w:adjustRightInd w:val="0"/>
              <w:spacing w:before="200"/>
              <w:outlineLvl w:val="4"/>
              <w:rPr>
                <w:ins w:id="5308" w:author="Borja Gonzalez" w:date="2017-09-28T19:16:00Z"/>
                <w:rFonts w:ascii="Monaco" w:hAnsi="Monaco" w:cs="Monaco"/>
                <w:sz w:val="20"/>
                <w:szCs w:val="20"/>
                <w:lang w:val="es-ES"/>
                <w:rPrChange w:id="5309" w:author="Rodrigo García" w:date="2017-09-29T10:07:00Z">
                  <w:rPr>
                    <w:ins w:id="5310" w:author="Borja Gonzalez" w:date="2017-09-28T19:16:00Z"/>
                    <w:rFonts w:ascii="Monaco" w:eastAsiaTheme="majorEastAsia" w:hAnsi="Monaco" w:cs="Monaco"/>
                    <w:color w:val="243F60" w:themeColor="accent1" w:themeShade="7F"/>
                    <w:sz w:val="32"/>
                    <w:szCs w:val="32"/>
                    <w:lang w:val="en-US"/>
                  </w:rPr>
                </w:rPrChange>
              </w:rPr>
            </w:pPr>
            <w:ins w:id="5311" w:author="Borja Gonzalez" w:date="2017-09-28T19:16:00Z">
              <w:r w:rsidRPr="0079203F">
                <w:rPr>
                  <w:rFonts w:ascii="Monaco" w:hAnsi="Monaco" w:cs="Monaco"/>
                  <w:sz w:val="20"/>
                  <w:szCs w:val="20"/>
                  <w:lang w:val="es-ES"/>
                  <w:rPrChange w:id="531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313"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31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315"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31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317"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31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319"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320"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321"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322" w:author="Rodrigo García" w:date="2017-09-29T10:07: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5323"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rsidP="00A47B4C">
            <w:pPr>
              <w:keepNext/>
              <w:keepLines/>
              <w:widowControl w:val="0"/>
              <w:autoSpaceDE w:val="0"/>
              <w:autoSpaceDN w:val="0"/>
              <w:adjustRightInd w:val="0"/>
              <w:spacing w:before="200"/>
              <w:outlineLvl w:val="4"/>
              <w:rPr>
                <w:ins w:id="5324" w:author="Borja Gonzalez" w:date="2017-09-28T19:16:00Z"/>
                <w:rFonts w:ascii="Monaco" w:hAnsi="Monaco" w:cs="Monaco"/>
                <w:sz w:val="20"/>
                <w:szCs w:val="20"/>
                <w:lang w:val="es-ES"/>
                <w:rPrChange w:id="5325" w:author="Rodrigo García" w:date="2017-09-29T10:07:00Z">
                  <w:rPr>
                    <w:ins w:id="5326" w:author="Borja Gonzalez" w:date="2017-09-28T19:16:00Z"/>
                    <w:rFonts w:ascii="Monaco" w:eastAsiaTheme="majorEastAsia" w:hAnsi="Monaco" w:cs="Monaco"/>
                    <w:color w:val="243F60" w:themeColor="accent1" w:themeShade="7F"/>
                    <w:sz w:val="32"/>
                    <w:szCs w:val="32"/>
                    <w:lang w:val="en-US"/>
                  </w:rPr>
                </w:rPrChange>
              </w:rPr>
            </w:pPr>
            <w:ins w:id="5327" w:author="Borja Gonzalez" w:date="2017-09-28T19:16:00Z">
              <w:r w:rsidRPr="0079203F">
                <w:rPr>
                  <w:rFonts w:ascii="Monaco" w:hAnsi="Monaco" w:cs="Monaco"/>
                  <w:sz w:val="20"/>
                  <w:szCs w:val="20"/>
                  <w:lang w:val="es-ES"/>
                  <w:rPrChange w:id="5328"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329"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33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331" w:author="Rodrigo García" w:date="2017-09-29T10:07:00Z">
                    <w:rPr>
                      <w:rFonts w:ascii="Monaco" w:hAnsi="Monaco" w:cs="Monaco"/>
                      <w:color w:val="000000"/>
                      <w:sz w:val="32"/>
                      <w:szCs w:val="32"/>
                      <w:lang w:val="en-US"/>
                    </w:rPr>
                  </w:rPrChange>
                </w:rPr>
                <w:t>ack_to_client</w:t>
              </w:r>
              <w:r w:rsidRPr="0079203F">
                <w:rPr>
                  <w:rFonts w:ascii="Monaco" w:hAnsi="Monaco" w:cs="Monaco"/>
                  <w:sz w:val="20"/>
                  <w:szCs w:val="20"/>
                  <w:lang w:val="es-ES"/>
                  <w:rPrChange w:id="5332"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333"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334"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335"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rsidP="00A47B4C">
            <w:pPr>
              <w:keepNext/>
              <w:keepLines/>
              <w:widowControl w:val="0"/>
              <w:autoSpaceDE w:val="0"/>
              <w:autoSpaceDN w:val="0"/>
              <w:adjustRightInd w:val="0"/>
              <w:spacing w:before="200"/>
              <w:outlineLvl w:val="4"/>
              <w:rPr>
                <w:ins w:id="5336" w:author="Borja Gonzalez" w:date="2017-09-28T19:16:00Z"/>
                <w:rFonts w:ascii="Monaco" w:hAnsi="Monaco" w:cs="Monaco"/>
                <w:sz w:val="20"/>
                <w:szCs w:val="20"/>
                <w:lang w:val="es-ES"/>
                <w:rPrChange w:id="5337" w:author="Rodrigo García" w:date="2017-09-29T10:07:00Z">
                  <w:rPr>
                    <w:ins w:id="5338" w:author="Borja Gonzalez" w:date="2017-09-28T19:16:00Z"/>
                    <w:rFonts w:ascii="Monaco" w:eastAsiaTheme="majorEastAsia" w:hAnsi="Monaco" w:cs="Monaco"/>
                    <w:color w:val="243F60" w:themeColor="accent1" w:themeShade="7F"/>
                    <w:sz w:val="32"/>
                    <w:szCs w:val="32"/>
                    <w:lang w:val="en-US"/>
                  </w:rPr>
                </w:rPrChange>
              </w:rPr>
            </w:pPr>
            <w:ins w:id="5339" w:author="Borja Gonzalez" w:date="2017-09-28T19:16:00Z">
              <w:r w:rsidRPr="0079203F">
                <w:rPr>
                  <w:rFonts w:ascii="Monaco" w:hAnsi="Monaco" w:cs="Monaco"/>
                  <w:sz w:val="20"/>
                  <w:szCs w:val="20"/>
                  <w:lang w:val="es-ES"/>
                  <w:rPrChange w:id="534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341"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5342"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343"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rsidP="00A47B4C">
            <w:pPr>
              <w:keepNext/>
              <w:keepLines/>
              <w:widowControl w:val="0"/>
              <w:autoSpaceDE w:val="0"/>
              <w:autoSpaceDN w:val="0"/>
              <w:adjustRightInd w:val="0"/>
              <w:spacing w:before="200"/>
              <w:outlineLvl w:val="4"/>
              <w:rPr>
                <w:ins w:id="5344" w:author="Borja Gonzalez" w:date="2017-09-28T19:16:00Z"/>
                <w:rFonts w:ascii="Monaco" w:hAnsi="Monaco" w:cs="Monaco"/>
                <w:sz w:val="20"/>
                <w:szCs w:val="20"/>
                <w:lang w:val="en-US"/>
                <w:rPrChange w:id="5345" w:author="Borja Gonzalez" w:date="2017-09-28T19:16:00Z">
                  <w:rPr>
                    <w:ins w:id="5346" w:author="Borja Gonzalez" w:date="2017-09-28T19:16:00Z"/>
                    <w:rFonts w:ascii="Monaco" w:eastAsiaTheme="majorEastAsia" w:hAnsi="Monaco" w:cs="Monaco"/>
                    <w:color w:val="243F60" w:themeColor="accent1" w:themeShade="7F"/>
                    <w:sz w:val="32"/>
                    <w:szCs w:val="32"/>
                    <w:lang w:val="en-US"/>
                  </w:rPr>
                </w:rPrChange>
              </w:rPr>
            </w:pPr>
            <w:ins w:id="5347" w:author="Borja Gonzalez" w:date="2017-09-28T19:16:00Z">
              <w:r w:rsidRPr="0079203F">
                <w:rPr>
                  <w:rFonts w:ascii="Monaco" w:hAnsi="Monaco" w:cs="Monaco"/>
                  <w:sz w:val="20"/>
                  <w:szCs w:val="20"/>
                  <w:lang w:val="es-ES"/>
                  <w:rPrChange w:id="5348" w:author="Rodrigo García" w:date="2017-09-29T10:07: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349"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rsidP="00A47B4C">
            <w:pPr>
              <w:keepNext/>
              <w:keepLines/>
              <w:widowControl w:val="0"/>
              <w:autoSpaceDE w:val="0"/>
              <w:autoSpaceDN w:val="0"/>
              <w:adjustRightInd w:val="0"/>
              <w:spacing w:before="200"/>
              <w:outlineLvl w:val="4"/>
              <w:rPr>
                <w:ins w:id="5350" w:author="Borja Gonzalez" w:date="2017-09-28T19:16:00Z"/>
                <w:rFonts w:ascii="Monaco" w:hAnsi="Monaco" w:cs="Monaco"/>
                <w:sz w:val="20"/>
                <w:szCs w:val="20"/>
                <w:lang w:val="en-US"/>
                <w:rPrChange w:id="5351" w:author="Borja Gonzalez" w:date="2017-09-28T19:16:00Z">
                  <w:rPr>
                    <w:ins w:id="5352" w:author="Borja Gonzalez" w:date="2017-09-28T19:16:00Z"/>
                    <w:rFonts w:ascii="Monaco" w:eastAsiaTheme="majorEastAsia" w:hAnsi="Monaco" w:cs="Monaco"/>
                    <w:color w:val="243F60" w:themeColor="accent1" w:themeShade="7F"/>
                    <w:sz w:val="32"/>
                    <w:szCs w:val="32"/>
                    <w:lang w:val="en-US"/>
                  </w:rPr>
                </w:rPrChange>
              </w:rPr>
            </w:pPr>
            <w:ins w:id="5353" w:author="Borja Gonzalez" w:date="2017-09-28T19:16:00Z">
              <w:r w:rsidRPr="00A47B4C">
                <w:rPr>
                  <w:rFonts w:ascii="Monaco" w:hAnsi="Monaco" w:cs="Monaco"/>
                  <w:sz w:val="20"/>
                  <w:szCs w:val="20"/>
                  <w:lang w:val="en-US"/>
                  <w:rPrChange w:id="535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55" w:author="Borja Gonzalez" w:date="2017-09-28T19:16: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35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57" w:author="Borja Gonzalez" w:date="2017-09-28T19:16: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535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59" w:author="Borja Gonzalez" w:date="2017-09-28T19:16: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36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61" w:author="Borja Gonzalez" w:date="2017-09-28T19:16: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536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63" w:author="Borja Gonzalez" w:date="2017-09-28T19:16:00Z">
                    <w:rPr>
                      <w:rFonts w:ascii="Monaco" w:hAnsi="Monaco" w:cs="Monaco"/>
                      <w:color w:val="000000"/>
                      <w:sz w:val="32"/>
                      <w:szCs w:val="32"/>
                      <w:lang w:val="en-US"/>
                    </w:rPr>
                  </w:rPrChange>
                </w:rPr>
                <w:t>ack_to_client</w:t>
              </w:r>
              <w:r w:rsidRPr="00A47B4C">
                <w:rPr>
                  <w:rFonts w:ascii="Monaco" w:hAnsi="Monaco" w:cs="Monaco"/>
                  <w:b/>
                  <w:bCs/>
                  <w:color w:val="000000"/>
                  <w:sz w:val="20"/>
                  <w:szCs w:val="20"/>
                  <w:lang w:val="en-US"/>
                  <w:rPrChange w:id="5364"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rsidP="00A47B4C">
            <w:pPr>
              <w:keepNext/>
              <w:keepLines/>
              <w:widowControl w:val="0"/>
              <w:autoSpaceDE w:val="0"/>
              <w:autoSpaceDN w:val="0"/>
              <w:adjustRightInd w:val="0"/>
              <w:spacing w:before="200"/>
              <w:outlineLvl w:val="4"/>
              <w:rPr>
                <w:ins w:id="5365" w:author="Borja Gonzalez" w:date="2017-09-28T19:16:00Z"/>
                <w:rFonts w:ascii="Monaco" w:hAnsi="Monaco" w:cs="Monaco"/>
                <w:sz w:val="20"/>
                <w:szCs w:val="20"/>
                <w:lang w:val="en-US"/>
                <w:rPrChange w:id="5366" w:author="Borja Gonzalez" w:date="2017-09-28T19:16:00Z">
                  <w:rPr>
                    <w:ins w:id="5367" w:author="Borja Gonzalez" w:date="2017-09-28T19:16:00Z"/>
                    <w:rFonts w:ascii="Monaco" w:eastAsiaTheme="majorEastAsia" w:hAnsi="Monaco" w:cs="Monaco"/>
                    <w:color w:val="243F60" w:themeColor="accent1" w:themeShade="7F"/>
                    <w:sz w:val="32"/>
                    <w:szCs w:val="32"/>
                    <w:lang w:val="en-US"/>
                  </w:rPr>
                </w:rPrChange>
              </w:rPr>
            </w:pPr>
            <w:ins w:id="5368" w:author="Borja Gonzalez" w:date="2017-09-28T19:16:00Z">
              <w:r w:rsidRPr="00A47B4C">
                <w:rPr>
                  <w:rFonts w:ascii="Monaco" w:hAnsi="Monaco" w:cs="Monaco"/>
                  <w:sz w:val="20"/>
                  <w:szCs w:val="20"/>
                  <w:lang w:val="en-US"/>
                  <w:rPrChange w:id="536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370" w:author="Borja Gonzalez" w:date="2017-09-28T19:16: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537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72" w:author="Borja Gonzalez" w:date="2017-09-28T19:16:00Z">
                    <w:rPr>
                      <w:rFonts w:ascii="Monaco" w:hAnsi="Monaco" w:cs="Monaco"/>
                      <w:color w:val="000000"/>
                      <w:sz w:val="32"/>
                      <w:szCs w:val="32"/>
                      <w:lang w:val="en-US"/>
                    </w:rPr>
                  </w:rPrChange>
                </w:rPr>
                <w:t>sockets</w:t>
              </w:r>
              <w:r w:rsidRPr="00A47B4C">
                <w:rPr>
                  <w:rFonts w:ascii="Monaco" w:hAnsi="Monaco" w:cs="Monaco"/>
                  <w:b/>
                  <w:bCs/>
                  <w:color w:val="000000"/>
                  <w:sz w:val="20"/>
                  <w:szCs w:val="20"/>
                  <w:lang w:val="en-US"/>
                  <w:rPrChange w:id="537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374" w:author="Borja Gonzalez" w:date="2017-09-28T19:16: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5375"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376" w:author="Borja Gonzalez" w:date="2017-09-28T19:16:00Z">
                    <w:rPr>
                      <w:rFonts w:ascii="Monaco" w:hAnsi="Monaco" w:cs="Monaco"/>
                      <w:color w:val="4E9A06"/>
                      <w:sz w:val="32"/>
                      <w:szCs w:val="32"/>
                      <w:lang w:val="en-US"/>
                    </w:rPr>
                  </w:rPrChange>
                </w:rPr>
                <w:t>"reload"</w:t>
              </w:r>
              <w:r w:rsidRPr="00A47B4C">
                <w:rPr>
                  <w:rFonts w:ascii="Monaco" w:hAnsi="Monaco" w:cs="Monaco"/>
                  <w:b/>
                  <w:bCs/>
                  <w:color w:val="000000"/>
                  <w:sz w:val="20"/>
                  <w:szCs w:val="20"/>
                  <w:lang w:val="en-US"/>
                  <w:rPrChange w:id="5377" w:author="Borja Gonzalez" w:date="2017-09-28T19:16:00Z">
                    <w:rPr>
                      <w:rFonts w:ascii="Monaco" w:hAnsi="Monaco" w:cs="Monaco"/>
                      <w:b/>
                      <w:bCs/>
                      <w:color w:val="000000"/>
                      <w:sz w:val="32"/>
                      <w:szCs w:val="32"/>
                      <w:lang w:val="en-US"/>
                    </w:rPr>
                  </w:rPrChange>
                </w:rPr>
                <w:t>,{});</w:t>
              </w:r>
            </w:ins>
          </w:p>
          <w:p w14:paraId="6B2385E0" w14:textId="77777777" w:rsidR="00A47B4C" w:rsidRDefault="00A47B4C" w:rsidP="00A47B4C">
            <w:pPr>
              <w:widowControl w:val="0"/>
              <w:autoSpaceDE w:val="0"/>
              <w:autoSpaceDN w:val="0"/>
              <w:adjustRightInd w:val="0"/>
              <w:rPr>
                <w:ins w:id="5378" w:author="Borja Gonzalez" w:date="2017-09-28T19:16:00Z"/>
                <w:rFonts w:ascii="Monaco" w:hAnsi="Monaco" w:cs="Monaco"/>
                <w:sz w:val="32"/>
                <w:szCs w:val="32"/>
                <w:lang w:val="en-US"/>
              </w:rPr>
            </w:pPr>
            <w:ins w:id="5379" w:author="Borja Gonzalez" w:date="2017-09-28T19:16:00Z">
              <w:r w:rsidRPr="00A47B4C">
                <w:rPr>
                  <w:rFonts w:ascii="Monaco" w:hAnsi="Monaco" w:cs="Monaco"/>
                  <w:sz w:val="20"/>
                  <w:szCs w:val="20"/>
                  <w:lang w:val="en-US"/>
                  <w:rPrChange w:id="5380"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381"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382" w:author="Borja Gonzalez" w:date="2017-09-28T19:16:00Z"/>
              </w:rPr>
            </w:pPr>
          </w:p>
        </w:tc>
      </w:tr>
    </w:tbl>
    <w:p w14:paraId="091BDBBA" w14:textId="498F79B1" w:rsidR="00E77CD8" w:rsidRDefault="00E77CD8" w:rsidP="009A5E2B"/>
    <w:p w14:paraId="22989E64" w14:textId="7AA9AC94" w:rsidR="00E77CD8" w:rsidRDefault="00E77CD8" w:rsidP="009A5E2B">
      <w:del w:id="5383" w:author="Borja Gonzalez" w:date="2017-09-28T19:16:00Z">
        <w:r w:rsidDel="00A47B4C">
          <w:rPr>
            <w:noProof/>
            <w:lang w:val="en-US"/>
          </w:rPr>
          <w:drawing>
            <wp:inline distT="0" distB="0" distL="0" distR="0" wp14:anchorId="594CA5AC" wp14:editId="5A4E9330">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del>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Heading3"/>
      </w:pPr>
      <w:bookmarkStart w:id="5384" w:name="_Toc368246724"/>
      <w:r>
        <w:t>4.3.6.  Borrar un</w:t>
      </w:r>
      <w:ins w:id="5385" w:author="Borja Gonzalez" w:date="2017-09-28T20:51:00Z">
        <w:r w:rsidR="00F93CA9">
          <w:t>a</w:t>
        </w:r>
      </w:ins>
      <w:r>
        <w:t xml:space="preserve"> sesión</w:t>
      </w:r>
      <w:r w:rsidR="00C54FE7">
        <w:t xml:space="preserve"> de movimiento</w:t>
      </w:r>
      <w:r>
        <w:t>s</w:t>
      </w:r>
      <w:bookmarkEnd w:id="5384"/>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0CAE2FB" w14:textId="77777777" w:rsidR="00301ECB" w:rsidRDefault="008C4885">
      <w:pPr>
        <w:rPr>
          <w:ins w:id="5386" w:author="Borja Gonzalez" w:date="2017-09-28T19:17:00Z"/>
        </w:rPr>
      </w:pPr>
      <w:del w:id="5387" w:author="Borja Gonzalez" w:date="2017-09-28T19:17:00Z">
        <w:r w:rsidDel="00301ECB">
          <w:rPr>
            <w:noProof/>
            <w:lang w:val="en-US"/>
          </w:rPr>
          <w:drawing>
            <wp:inline distT="0" distB="0" distL="0" distR="0" wp14:anchorId="12608978" wp14:editId="624F5BFF">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rsidRPr="0079203F" w14:paraId="05D41E67" w14:textId="77777777" w:rsidTr="00301ECB">
        <w:trPr>
          <w:ins w:id="5388"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389" w:author="Borja Gonzalez" w:date="2017-09-28T19:17:00Z"/>
                <w:rFonts w:ascii="Monaco" w:hAnsi="Monaco" w:cs="Monaco"/>
                <w:sz w:val="20"/>
                <w:szCs w:val="20"/>
                <w:lang w:val="en-US"/>
                <w:rPrChange w:id="5390" w:author="Borja Gonzalez" w:date="2017-09-28T19:18:00Z">
                  <w:rPr>
                    <w:ins w:id="5391" w:author="Borja Gonzalez" w:date="2017-09-28T19:17:00Z"/>
                    <w:rFonts w:ascii="Monaco" w:eastAsiaTheme="majorEastAsia" w:hAnsi="Monaco" w:cs="Monaco"/>
                    <w:color w:val="243F60" w:themeColor="accent1" w:themeShade="7F"/>
                    <w:sz w:val="32"/>
                    <w:szCs w:val="32"/>
                    <w:lang w:val="en-US"/>
                  </w:rPr>
                </w:rPrChange>
              </w:rPr>
            </w:pPr>
            <w:ins w:id="5392" w:author="Borja Gonzalez" w:date="2017-09-28T19:17:00Z">
              <w:r w:rsidRPr="00301ECB">
                <w:rPr>
                  <w:rFonts w:ascii="Monaco" w:hAnsi="Monaco" w:cs="Monaco"/>
                  <w:sz w:val="20"/>
                  <w:szCs w:val="20"/>
                  <w:lang w:val="en-US"/>
                  <w:rPrChange w:id="5393"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394" w:author="Borja Gonzalez" w:date="2017-09-28T19:17:00Z"/>
                <w:rFonts w:ascii="Monaco" w:hAnsi="Monaco" w:cs="Monaco"/>
                <w:sz w:val="20"/>
                <w:szCs w:val="20"/>
                <w:lang w:val="en-US"/>
                <w:rPrChange w:id="5395" w:author="Borja Gonzalez" w:date="2017-09-28T19:18:00Z">
                  <w:rPr>
                    <w:ins w:id="5396" w:author="Borja Gonzalez" w:date="2017-09-28T19:17:00Z"/>
                    <w:rFonts w:ascii="Monaco" w:eastAsiaTheme="majorEastAsia" w:hAnsi="Monaco" w:cs="Monaco"/>
                    <w:color w:val="243F60" w:themeColor="accent1" w:themeShade="7F"/>
                    <w:sz w:val="32"/>
                    <w:szCs w:val="32"/>
                    <w:lang w:val="en-US"/>
                  </w:rPr>
                </w:rPrChange>
              </w:rPr>
            </w:pPr>
            <w:ins w:id="5397" w:author="Borja Gonzalez" w:date="2017-09-28T19:17:00Z">
              <w:r w:rsidRPr="00301ECB">
                <w:rPr>
                  <w:rFonts w:ascii="Monaco" w:hAnsi="Monaco" w:cs="Monaco"/>
                  <w:sz w:val="20"/>
                  <w:szCs w:val="20"/>
                  <w:lang w:val="en-US"/>
                  <w:rPrChange w:id="5398"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399" w:author="Borja Gonzalez" w:date="2017-09-28T19:17:00Z"/>
                <w:rFonts w:ascii="Monaco" w:hAnsi="Monaco" w:cs="Monaco"/>
                <w:sz w:val="20"/>
                <w:szCs w:val="20"/>
                <w:lang w:val="en-US"/>
                <w:rPrChange w:id="5400" w:author="Borja Gonzalez" w:date="2017-09-28T19:18:00Z">
                  <w:rPr>
                    <w:ins w:id="5401" w:author="Borja Gonzalez" w:date="2017-09-28T19:17:00Z"/>
                    <w:rFonts w:ascii="Monaco" w:eastAsiaTheme="majorEastAsia" w:hAnsi="Monaco" w:cs="Monaco"/>
                    <w:color w:val="243F60" w:themeColor="accent1" w:themeShade="7F"/>
                    <w:sz w:val="32"/>
                    <w:szCs w:val="32"/>
                    <w:lang w:val="en-US"/>
                  </w:rPr>
                </w:rPrChange>
              </w:rPr>
            </w:pPr>
            <w:ins w:id="5402" w:author="Borja Gonzalez" w:date="2017-09-28T19:17:00Z">
              <w:r w:rsidRPr="00301ECB">
                <w:rPr>
                  <w:rFonts w:ascii="Monaco" w:hAnsi="Monaco" w:cs="Monaco"/>
                  <w:sz w:val="20"/>
                  <w:szCs w:val="20"/>
                  <w:lang w:val="en-US"/>
                  <w:rPrChange w:id="5403"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404"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405"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06"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407"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408"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09"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410"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41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12"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413"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414"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415"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416" w:author="Borja Gonzalez" w:date="2017-09-28T19:17:00Z"/>
                <w:lang w:val="en-US"/>
                <w:rPrChange w:id="5417" w:author="Rodrigo García" w:date="2017-09-29T10:07:00Z">
                  <w:rPr>
                    <w:ins w:id="5418" w:author="Borja Gonzalez" w:date="2017-09-28T19:17:00Z"/>
                  </w:rPr>
                </w:rPrChange>
              </w:rPr>
            </w:pPr>
          </w:p>
        </w:tc>
      </w:tr>
    </w:tbl>
    <w:p w14:paraId="4BFE63F5" w14:textId="19893BE1" w:rsidR="008C4885" w:rsidRPr="0079203F" w:rsidRDefault="008C4885">
      <w:pPr>
        <w:rPr>
          <w:lang w:val="en-US"/>
          <w:rPrChange w:id="5419" w:author="Rodrigo García" w:date="2017-09-29T10:07:00Z">
            <w:rPr/>
          </w:rPrChange>
        </w:rPr>
      </w:pPr>
    </w:p>
    <w:p w14:paraId="70D3C8A9" w14:textId="77777777" w:rsidR="008C4885" w:rsidRPr="0079203F" w:rsidRDefault="008C4885">
      <w:pPr>
        <w:rPr>
          <w:lang w:val="en-US"/>
          <w:rPrChange w:id="5420" w:author="Rodrigo García" w:date="2017-09-29T10:07:00Z">
            <w:rPr/>
          </w:rPrChange>
        </w:rPr>
      </w:pPr>
    </w:p>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77777777" w:rsidR="00301ECB" w:rsidRDefault="0037218C">
      <w:pPr>
        <w:rPr>
          <w:ins w:id="5421" w:author="Borja Gonzalez" w:date="2017-09-28T19:19:00Z"/>
        </w:rPr>
      </w:pPr>
      <w:del w:id="5422" w:author="Borja Gonzalez" w:date="2017-09-28T19:19:00Z">
        <w:r w:rsidDel="00301ECB">
          <w:rPr>
            <w:noProof/>
            <w:lang w:val="en-US"/>
          </w:rPr>
          <w:drawing>
            <wp:inline distT="0" distB="0" distL="0" distR="0" wp14:anchorId="3ADEED31" wp14:editId="72F569D9">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16C9731E" w14:textId="77777777" w:rsidTr="00301ECB">
        <w:trPr>
          <w:ins w:id="5423" w:author="Borja Gonzalez" w:date="2017-09-28T19:19:00Z"/>
        </w:trPr>
        <w:tc>
          <w:tcPr>
            <w:tcW w:w="8856" w:type="dxa"/>
          </w:tcPr>
          <w:p w14:paraId="24CC7805" w14:textId="77777777" w:rsidR="00301ECB" w:rsidRPr="0079203F" w:rsidRDefault="00301ECB" w:rsidP="00301ECB">
            <w:pPr>
              <w:keepNext/>
              <w:keepLines/>
              <w:widowControl w:val="0"/>
              <w:autoSpaceDE w:val="0"/>
              <w:autoSpaceDN w:val="0"/>
              <w:adjustRightInd w:val="0"/>
              <w:spacing w:before="200"/>
              <w:outlineLvl w:val="4"/>
              <w:rPr>
                <w:ins w:id="5424" w:author="Borja Gonzalez" w:date="2017-09-28T19:19:00Z"/>
                <w:rFonts w:ascii="Monaco" w:hAnsi="Monaco" w:cs="Monaco"/>
                <w:sz w:val="20"/>
                <w:szCs w:val="20"/>
                <w:lang w:val="es-ES"/>
                <w:rPrChange w:id="5425" w:author="Rodrigo García" w:date="2017-09-29T10:07:00Z">
                  <w:rPr>
                    <w:ins w:id="5426" w:author="Borja Gonzalez" w:date="2017-09-28T19:19:00Z"/>
                    <w:rFonts w:ascii="Monaco" w:eastAsiaTheme="majorEastAsia" w:hAnsi="Monaco" w:cs="Monaco"/>
                    <w:color w:val="243F60" w:themeColor="accent1" w:themeShade="7F"/>
                    <w:sz w:val="32"/>
                    <w:szCs w:val="32"/>
                    <w:lang w:val="en-US"/>
                  </w:rPr>
                </w:rPrChange>
              </w:rPr>
            </w:pPr>
            <w:ins w:id="5427" w:author="Borja Gonzalez" w:date="2017-09-28T19:19:00Z">
              <w:r w:rsidRPr="0079203F">
                <w:rPr>
                  <w:rFonts w:ascii="Monaco" w:hAnsi="Monaco" w:cs="Monaco"/>
                  <w:b/>
                  <w:bCs/>
                  <w:color w:val="204A87"/>
                  <w:sz w:val="20"/>
                  <w:szCs w:val="20"/>
                  <w:lang w:val="es-ES"/>
                  <w:rPrChange w:id="5428" w:author="Rodrigo García" w:date="2017-09-29T10:07:00Z">
                    <w:rPr>
                      <w:rFonts w:ascii="Monaco" w:hAnsi="Monaco" w:cs="Monaco"/>
                      <w:b/>
                      <w:bCs/>
                      <w:color w:val="204A87"/>
                      <w:sz w:val="32"/>
                      <w:szCs w:val="32"/>
                      <w:lang w:val="en-US"/>
                    </w:rPr>
                  </w:rPrChange>
                </w:rPr>
                <w:t>function</w:t>
              </w:r>
              <w:r w:rsidRPr="0079203F">
                <w:rPr>
                  <w:rFonts w:ascii="Monaco" w:hAnsi="Monaco" w:cs="Monaco"/>
                  <w:sz w:val="20"/>
                  <w:szCs w:val="20"/>
                  <w:lang w:val="es-ES"/>
                  <w:rPrChange w:id="5429"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430" w:author="Rodrigo García" w:date="2017-09-29T10:07:00Z">
                    <w:rPr>
                      <w:rFonts w:ascii="Monaco" w:hAnsi="Monaco" w:cs="Monaco"/>
                      <w:color w:val="000000"/>
                      <w:sz w:val="32"/>
                      <w:szCs w:val="32"/>
                      <w:lang w:val="en-US"/>
                    </w:rPr>
                  </w:rPrChange>
                </w:rPr>
                <w:t>borrar_datos</w:t>
              </w:r>
              <w:r w:rsidRPr="0079203F">
                <w:rPr>
                  <w:rFonts w:ascii="Monaco" w:hAnsi="Monaco" w:cs="Monaco"/>
                  <w:b/>
                  <w:bCs/>
                  <w:color w:val="000000"/>
                  <w:sz w:val="20"/>
                  <w:szCs w:val="20"/>
                  <w:lang w:val="es-ES"/>
                  <w:rPrChange w:id="543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32" w:author="Rodrigo García" w:date="2017-09-29T10:07:00Z">
                    <w:rPr>
                      <w:rFonts w:ascii="Monaco" w:hAnsi="Monaco" w:cs="Monaco"/>
                      <w:color w:val="000000"/>
                      <w:sz w:val="32"/>
                      <w:szCs w:val="32"/>
                      <w:lang w:val="en-US"/>
                    </w:rPr>
                  </w:rPrChange>
                </w:rPr>
                <w:t>N_p</w:t>
              </w:r>
              <w:r w:rsidRPr="0079203F">
                <w:rPr>
                  <w:rFonts w:ascii="Monaco" w:hAnsi="Monaco" w:cs="Monaco"/>
                  <w:b/>
                  <w:bCs/>
                  <w:color w:val="000000"/>
                  <w:sz w:val="20"/>
                  <w:szCs w:val="20"/>
                  <w:lang w:val="es-ES"/>
                  <w:rPrChange w:id="543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434" w:author="Rodrigo García" w:date="2017-09-29T10:07:00Z">
                    <w:rPr>
                      <w:rFonts w:ascii="Monaco" w:hAnsi="Monaco" w:cs="Monaco"/>
                      <w:color w:val="000000"/>
                      <w:sz w:val="32"/>
                      <w:szCs w:val="32"/>
                      <w:lang w:val="en-US"/>
                    </w:rPr>
                  </w:rPrChange>
                </w:rPr>
                <w:t>nombre</w:t>
              </w:r>
              <w:r w:rsidRPr="0079203F">
                <w:rPr>
                  <w:rFonts w:ascii="Monaco" w:hAnsi="Monaco" w:cs="Monaco"/>
                  <w:b/>
                  <w:bCs/>
                  <w:color w:val="000000"/>
                  <w:sz w:val="20"/>
                  <w:szCs w:val="20"/>
                  <w:lang w:val="es-ES"/>
                  <w:rPrChange w:id="5435"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rsidP="00301ECB">
            <w:pPr>
              <w:keepNext/>
              <w:keepLines/>
              <w:widowControl w:val="0"/>
              <w:autoSpaceDE w:val="0"/>
              <w:autoSpaceDN w:val="0"/>
              <w:adjustRightInd w:val="0"/>
              <w:spacing w:before="200"/>
              <w:outlineLvl w:val="4"/>
              <w:rPr>
                <w:ins w:id="5436" w:author="Borja Gonzalez" w:date="2017-09-28T19:19:00Z"/>
                <w:rFonts w:ascii="Monaco" w:hAnsi="Monaco" w:cs="Monaco"/>
                <w:sz w:val="20"/>
                <w:szCs w:val="20"/>
                <w:lang w:val="es-ES"/>
                <w:rPrChange w:id="5437" w:author="Rodrigo García" w:date="2017-09-29T10:07:00Z">
                  <w:rPr>
                    <w:ins w:id="5438" w:author="Borja Gonzalez" w:date="2017-09-28T19:19:00Z"/>
                    <w:rFonts w:ascii="Monaco" w:eastAsiaTheme="majorEastAsia" w:hAnsi="Monaco" w:cs="Monaco"/>
                    <w:color w:val="243F60" w:themeColor="accent1" w:themeShade="7F"/>
                    <w:sz w:val="32"/>
                    <w:szCs w:val="32"/>
                    <w:lang w:val="en-US"/>
                  </w:rPr>
                </w:rPrChange>
              </w:rPr>
            </w:pPr>
            <w:ins w:id="5439" w:author="Borja Gonzalez" w:date="2017-09-28T19:19:00Z">
              <w:r w:rsidRPr="0079203F">
                <w:rPr>
                  <w:rFonts w:ascii="Monaco" w:hAnsi="Monaco" w:cs="Monaco"/>
                  <w:sz w:val="20"/>
                  <w:szCs w:val="20"/>
                  <w:lang w:val="es-ES"/>
                  <w:rPrChange w:id="5440"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441"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44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443" w:author="Rodrigo García" w:date="2017-09-29T10:07:00Z">
                    <w:rPr>
                      <w:rFonts w:ascii="Monaco" w:hAnsi="Monaco" w:cs="Monaco"/>
                      <w:color w:val="000000"/>
                      <w:sz w:val="32"/>
                      <w:szCs w:val="32"/>
                      <w:lang w:val="en-US"/>
                    </w:rPr>
                  </w:rPrChange>
                </w:rPr>
                <w:t>r</w:t>
              </w:r>
              <w:r w:rsidRPr="0079203F">
                <w:rPr>
                  <w:rFonts w:ascii="Monaco" w:hAnsi="Monaco" w:cs="Monaco"/>
                  <w:sz w:val="20"/>
                  <w:szCs w:val="20"/>
                  <w:lang w:val="es-ES"/>
                  <w:rPrChange w:id="5444"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445"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446"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447" w:author="Rodrigo García" w:date="2017-09-29T10:07:00Z">
                    <w:rPr>
                      <w:rFonts w:ascii="Monaco" w:hAnsi="Monaco" w:cs="Monaco"/>
                      <w:color w:val="000000"/>
                      <w:sz w:val="32"/>
                      <w:szCs w:val="32"/>
                      <w:lang w:val="en-US"/>
                    </w:rPr>
                  </w:rPrChange>
                </w:rPr>
                <w:t>confirm</w:t>
              </w:r>
              <w:r w:rsidRPr="0079203F">
                <w:rPr>
                  <w:rFonts w:ascii="Monaco" w:hAnsi="Monaco" w:cs="Monaco"/>
                  <w:b/>
                  <w:bCs/>
                  <w:color w:val="000000"/>
                  <w:sz w:val="20"/>
                  <w:szCs w:val="20"/>
                  <w:lang w:val="es-ES"/>
                  <w:rPrChange w:id="544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449" w:author="Rodrigo García" w:date="2017-09-29T10:07:00Z">
                    <w:rPr>
                      <w:rFonts w:ascii="Monaco" w:hAnsi="Monaco" w:cs="Monaco"/>
                      <w:color w:val="4E9A06"/>
                      <w:sz w:val="32"/>
                      <w:szCs w:val="32"/>
                      <w:lang w:val="en-US"/>
                    </w:rPr>
                  </w:rPrChange>
                </w:rPr>
                <w:t>"¿Esta seguro de que quiere borrar estos datos?"</w:t>
              </w:r>
              <w:r w:rsidRPr="0079203F">
                <w:rPr>
                  <w:rFonts w:ascii="Monaco" w:hAnsi="Monaco" w:cs="Monaco"/>
                  <w:b/>
                  <w:bCs/>
                  <w:color w:val="000000"/>
                  <w:sz w:val="20"/>
                  <w:szCs w:val="20"/>
                  <w:lang w:val="es-ES"/>
                  <w:rPrChange w:id="5450"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rsidP="00301ECB">
            <w:pPr>
              <w:keepNext/>
              <w:keepLines/>
              <w:widowControl w:val="0"/>
              <w:autoSpaceDE w:val="0"/>
              <w:autoSpaceDN w:val="0"/>
              <w:adjustRightInd w:val="0"/>
              <w:spacing w:before="200"/>
              <w:outlineLvl w:val="4"/>
              <w:rPr>
                <w:ins w:id="5451" w:author="Borja Gonzalez" w:date="2017-09-28T19:19:00Z"/>
                <w:rFonts w:ascii="Monaco" w:hAnsi="Monaco" w:cs="Monaco"/>
                <w:sz w:val="20"/>
                <w:szCs w:val="20"/>
                <w:lang w:val="en-US"/>
                <w:rPrChange w:id="5452" w:author="Borja Gonzalez" w:date="2017-09-28T19:19:00Z">
                  <w:rPr>
                    <w:ins w:id="5453" w:author="Borja Gonzalez" w:date="2017-09-28T19:19:00Z"/>
                    <w:rFonts w:ascii="Monaco" w:eastAsiaTheme="majorEastAsia" w:hAnsi="Monaco" w:cs="Monaco"/>
                    <w:color w:val="243F60" w:themeColor="accent1" w:themeShade="7F"/>
                    <w:sz w:val="32"/>
                    <w:szCs w:val="32"/>
                    <w:lang w:val="en-US"/>
                  </w:rPr>
                </w:rPrChange>
              </w:rPr>
            </w:pPr>
            <w:ins w:id="5454" w:author="Borja Gonzalez" w:date="2017-09-28T19:19:00Z">
              <w:r w:rsidRPr="0079203F">
                <w:rPr>
                  <w:rFonts w:ascii="Monaco" w:hAnsi="Monaco" w:cs="Monaco"/>
                  <w:sz w:val="20"/>
                  <w:szCs w:val="20"/>
                  <w:lang w:val="es-ES"/>
                  <w:rPrChange w:id="5455" w:author="Rodrigo García" w:date="2017-09-29T10:07: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56" w:author="Borja Gonzalez" w:date="2017-09-28T19:19:00Z">
                    <w:rPr>
                      <w:rFonts w:ascii="Monaco" w:hAnsi="Monaco" w:cs="Monaco"/>
                      <w:b/>
                      <w:bCs/>
                      <w:color w:val="204A87"/>
                      <w:sz w:val="32"/>
                      <w:szCs w:val="32"/>
                      <w:lang w:val="en-US"/>
                    </w:rPr>
                  </w:rPrChange>
                </w:rPr>
                <w:t>if</w:t>
              </w:r>
              <w:r w:rsidRPr="00301ECB">
                <w:rPr>
                  <w:rFonts w:ascii="Monaco" w:hAnsi="Monaco" w:cs="Monaco"/>
                  <w:sz w:val="20"/>
                  <w:szCs w:val="20"/>
                  <w:lang w:val="en-US"/>
                  <w:rPrChange w:id="5457"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45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59"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5460"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61"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462"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63" w:author="Borja Gonzalez" w:date="2017-09-28T19:19:00Z">
                    <w:rPr>
                      <w:rFonts w:ascii="Monaco" w:hAnsi="Monaco" w:cs="Monaco"/>
                      <w:b/>
                      <w:bCs/>
                      <w:color w:val="204A87"/>
                      <w:sz w:val="32"/>
                      <w:szCs w:val="32"/>
                      <w:lang w:val="en-US"/>
                    </w:rPr>
                  </w:rPrChange>
                </w:rPr>
                <w:t>true</w:t>
              </w:r>
              <w:r w:rsidRPr="00301ECB">
                <w:rPr>
                  <w:rFonts w:ascii="Monaco" w:hAnsi="Monaco" w:cs="Monaco"/>
                  <w:b/>
                  <w:bCs/>
                  <w:color w:val="000000"/>
                  <w:sz w:val="20"/>
                  <w:szCs w:val="20"/>
                  <w:lang w:val="en-US"/>
                  <w:rPrChange w:id="5464"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rsidP="00301ECB">
            <w:pPr>
              <w:keepNext/>
              <w:keepLines/>
              <w:widowControl w:val="0"/>
              <w:autoSpaceDE w:val="0"/>
              <w:autoSpaceDN w:val="0"/>
              <w:adjustRightInd w:val="0"/>
              <w:spacing w:before="200"/>
              <w:outlineLvl w:val="4"/>
              <w:rPr>
                <w:ins w:id="5465" w:author="Borja Gonzalez" w:date="2017-09-28T19:19:00Z"/>
                <w:rFonts w:ascii="Monaco" w:hAnsi="Monaco" w:cs="Monaco"/>
                <w:sz w:val="20"/>
                <w:szCs w:val="20"/>
                <w:lang w:val="en-US"/>
                <w:rPrChange w:id="5466" w:author="Borja Gonzalez" w:date="2017-09-28T19:19:00Z">
                  <w:rPr>
                    <w:ins w:id="5467" w:author="Borja Gonzalez" w:date="2017-09-28T19:19:00Z"/>
                    <w:rFonts w:ascii="Monaco" w:eastAsiaTheme="majorEastAsia" w:hAnsi="Monaco" w:cs="Monaco"/>
                    <w:color w:val="243F60" w:themeColor="accent1" w:themeShade="7F"/>
                    <w:sz w:val="32"/>
                    <w:szCs w:val="32"/>
                    <w:lang w:val="en-US"/>
                  </w:rPr>
                </w:rPrChange>
              </w:rPr>
            </w:pPr>
            <w:ins w:id="5468" w:author="Borja Gonzalez" w:date="2017-09-28T19:19:00Z">
              <w:r w:rsidRPr="00301ECB">
                <w:rPr>
                  <w:rFonts w:ascii="Monaco" w:hAnsi="Monaco" w:cs="Monaco"/>
                  <w:sz w:val="20"/>
                  <w:szCs w:val="20"/>
                  <w:lang w:val="en-US"/>
                  <w:rPrChange w:id="5469"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rsidP="00301ECB">
            <w:pPr>
              <w:keepNext/>
              <w:keepLines/>
              <w:widowControl w:val="0"/>
              <w:autoSpaceDE w:val="0"/>
              <w:autoSpaceDN w:val="0"/>
              <w:adjustRightInd w:val="0"/>
              <w:spacing w:before="200"/>
              <w:outlineLvl w:val="4"/>
              <w:rPr>
                <w:ins w:id="5470" w:author="Borja Gonzalez" w:date="2017-09-28T19:19:00Z"/>
                <w:rFonts w:ascii="Monaco" w:hAnsi="Monaco" w:cs="Monaco"/>
                <w:sz w:val="20"/>
                <w:szCs w:val="20"/>
                <w:lang w:val="en-US"/>
                <w:rPrChange w:id="5471" w:author="Borja Gonzalez" w:date="2017-09-28T19:19:00Z">
                  <w:rPr>
                    <w:ins w:id="5472" w:author="Borja Gonzalez" w:date="2017-09-28T19:19:00Z"/>
                    <w:rFonts w:ascii="Monaco" w:eastAsiaTheme="majorEastAsia" w:hAnsi="Monaco" w:cs="Monaco"/>
                    <w:color w:val="243F60" w:themeColor="accent1" w:themeShade="7F"/>
                    <w:sz w:val="32"/>
                    <w:szCs w:val="32"/>
                    <w:lang w:val="en-US"/>
                  </w:rPr>
                </w:rPrChange>
              </w:rPr>
            </w:pPr>
            <w:ins w:id="5473" w:author="Borja Gonzalez" w:date="2017-09-28T19:19:00Z">
              <w:r w:rsidRPr="00301ECB">
                <w:rPr>
                  <w:rFonts w:ascii="Monaco" w:hAnsi="Monaco" w:cs="Monaco"/>
                  <w:sz w:val="20"/>
                  <w:szCs w:val="20"/>
                  <w:lang w:val="en-US"/>
                  <w:rPrChange w:id="5474"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75"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476"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77" w:author="Borja Gonzalez" w:date="2017-09-28T19:19:00Z">
                    <w:rPr>
                      <w:rFonts w:ascii="Monaco" w:hAnsi="Monaco" w:cs="Monaco"/>
                      <w:color w:val="000000"/>
                      <w:sz w:val="32"/>
                      <w:szCs w:val="32"/>
                      <w:lang w:val="en-US"/>
                    </w:rPr>
                  </w:rPrChange>
                </w:rPr>
                <w:t>socket</w:t>
              </w:r>
              <w:r w:rsidRPr="00301ECB">
                <w:rPr>
                  <w:rFonts w:ascii="Monaco" w:hAnsi="Monaco" w:cs="Monaco"/>
                  <w:sz w:val="20"/>
                  <w:szCs w:val="20"/>
                  <w:lang w:val="en-US"/>
                  <w:rPrChange w:id="5478"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79"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48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81" w:author="Borja Gonzalez" w:date="2017-09-28T19:19: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48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83" w:author="Borja Gonzalez" w:date="2017-09-28T19:19: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484"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85" w:author="Borja Gonzalez" w:date="2017-09-28T19:19: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486"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rsidP="00301ECB">
            <w:pPr>
              <w:widowControl w:val="0"/>
              <w:autoSpaceDE w:val="0"/>
              <w:autoSpaceDN w:val="0"/>
              <w:adjustRightInd w:val="0"/>
              <w:rPr>
                <w:ins w:id="5487" w:author="Borja Gonzalez" w:date="2017-09-28T19:19:00Z"/>
                <w:rFonts w:ascii="Monaco" w:hAnsi="Monaco" w:cs="Monaco"/>
                <w:sz w:val="20"/>
                <w:szCs w:val="20"/>
                <w:lang w:val="en-US"/>
                <w:rPrChange w:id="5488" w:author="Borja Gonzalez" w:date="2017-09-28T19:19:00Z">
                  <w:rPr>
                    <w:ins w:id="5489" w:author="Borja Gonzalez" w:date="2017-09-28T19:19:00Z"/>
                    <w:rFonts w:ascii="Monaco" w:hAnsi="Monaco" w:cs="Monaco"/>
                    <w:sz w:val="32"/>
                    <w:szCs w:val="32"/>
                    <w:lang w:val="en-US"/>
                  </w:rPr>
                </w:rPrChange>
              </w:rPr>
            </w:pPr>
          </w:p>
          <w:p w14:paraId="76C9D41F" w14:textId="77777777" w:rsidR="00301ECB" w:rsidRPr="00301ECB" w:rsidRDefault="00301ECB" w:rsidP="00301ECB">
            <w:pPr>
              <w:keepNext/>
              <w:keepLines/>
              <w:widowControl w:val="0"/>
              <w:autoSpaceDE w:val="0"/>
              <w:autoSpaceDN w:val="0"/>
              <w:adjustRightInd w:val="0"/>
              <w:spacing w:before="200"/>
              <w:outlineLvl w:val="4"/>
              <w:rPr>
                <w:ins w:id="5490" w:author="Borja Gonzalez" w:date="2017-09-28T19:19:00Z"/>
                <w:rFonts w:ascii="Monaco" w:hAnsi="Monaco" w:cs="Monaco"/>
                <w:sz w:val="20"/>
                <w:szCs w:val="20"/>
                <w:lang w:val="en-US"/>
                <w:rPrChange w:id="5491" w:author="Borja Gonzalez" w:date="2017-09-28T19:19:00Z">
                  <w:rPr>
                    <w:ins w:id="5492" w:author="Borja Gonzalez" w:date="2017-09-28T19:19:00Z"/>
                    <w:rFonts w:ascii="Monaco" w:eastAsiaTheme="majorEastAsia" w:hAnsi="Monaco" w:cs="Monaco"/>
                    <w:color w:val="243F60" w:themeColor="accent1" w:themeShade="7F"/>
                    <w:sz w:val="32"/>
                    <w:szCs w:val="32"/>
                    <w:lang w:val="en-US"/>
                  </w:rPr>
                </w:rPrChange>
              </w:rPr>
            </w:pPr>
            <w:ins w:id="5493" w:author="Borja Gonzalez" w:date="2017-09-28T19:19:00Z">
              <w:r w:rsidRPr="00301ECB">
                <w:rPr>
                  <w:rFonts w:ascii="Monaco" w:hAnsi="Monaco" w:cs="Monaco"/>
                  <w:sz w:val="20"/>
                  <w:szCs w:val="20"/>
                  <w:lang w:val="en-US"/>
                  <w:rPrChange w:id="5494"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95"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496"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97" w:author="Borja Gonzalez" w:date="2017-09-28T19:19: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498"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99" w:author="Borja Gonzalez" w:date="2017-09-28T19:19:00Z">
                    <w:rPr>
                      <w:rFonts w:ascii="Monaco" w:hAnsi="Monaco" w:cs="Monaco"/>
                      <w:color w:val="4E9A06"/>
                      <w:sz w:val="32"/>
                      <w:szCs w:val="32"/>
                      <w:lang w:val="en-US"/>
                    </w:rPr>
                  </w:rPrChange>
                </w:rPr>
                <w:t>"message"</w:t>
              </w:r>
              <w:r w:rsidRPr="00301ECB">
                <w:rPr>
                  <w:rFonts w:ascii="Monaco" w:hAnsi="Monaco" w:cs="Monaco"/>
                  <w:b/>
                  <w:bCs/>
                  <w:color w:val="000000"/>
                  <w:sz w:val="20"/>
                  <w:szCs w:val="20"/>
                  <w:lang w:val="en-US"/>
                  <w:rPrChange w:id="5500" w:author="Borja Gonzalez" w:date="2017-09-28T19:19: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501" w:author="Borja Gonzalez" w:date="2017-09-28T19:19:00Z">
                    <w:rPr>
                      <w:rFonts w:ascii="Monaco" w:hAnsi="Monaco" w:cs="Monaco"/>
                      <w:b/>
                      <w:bCs/>
                      <w:color w:val="204A87"/>
                      <w:sz w:val="32"/>
                      <w:szCs w:val="32"/>
                      <w:lang w:val="en-US"/>
                    </w:rPr>
                  </w:rPrChange>
                </w:rPr>
                <w:t>function</w:t>
              </w:r>
              <w:r w:rsidRPr="00301ECB">
                <w:rPr>
                  <w:rFonts w:ascii="Monaco" w:hAnsi="Monaco" w:cs="Monaco"/>
                  <w:b/>
                  <w:bCs/>
                  <w:color w:val="000000"/>
                  <w:sz w:val="20"/>
                  <w:szCs w:val="20"/>
                  <w:lang w:val="en-US"/>
                  <w:rPrChange w:id="550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03"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504"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rsidP="00301ECB">
            <w:pPr>
              <w:keepNext/>
              <w:keepLines/>
              <w:widowControl w:val="0"/>
              <w:autoSpaceDE w:val="0"/>
              <w:autoSpaceDN w:val="0"/>
              <w:adjustRightInd w:val="0"/>
              <w:spacing w:before="200"/>
              <w:outlineLvl w:val="4"/>
              <w:rPr>
                <w:ins w:id="5505" w:author="Borja Gonzalez" w:date="2017-09-28T19:19:00Z"/>
                <w:rFonts w:ascii="Monaco" w:hAnsi="Monaco" w:cs="Monaco"/>
                <w:sz w:val="20"/>
                <w:szCs w:val="20"/>
                <w:lang w:val="es-ES"/>
                <w:rPrChange w:id="5506" w:author="Rodrigo García" w:date="2017-09-29T10:07:00Z">
                  <w:rPr>
                    <w:ins w:id="5507" w:author="Borja Gonzalez" w:date="2017-09-28T19:19:00Z"/>
                    <w:rFonts w:ascii="Monaco" w:eastAsiaTheme="majorEastAsia" w:hAnsi="Monaco" w:cs="Monaco"/>
                    <w:color w:val="243F60" w:themeColor="accent1" w:themeShade="7F"/>
                    <w:sz w:val="32"/>
                    <w:szCs w:val="32"/>
                    <w:lang w:val="en-US"/>
                  </w:rPr>
                </w:rPrChange>
              </w:rPr>
            </w:pPr>
            <w:ins w:id="5508" w:author="Borja Gonzalez" w:date="2017-09-28T19:19:00Z">
              <w:r w:rsidRPr="00301ECB">
                <w:rPr>
                  <w:rFonts w:ascii="Monaco" w:hAnsi="Monaco" w:cs="Monaco"/>
                  <w:sz w:val="20"/>
                  <w:szCs w:val="20"/>
                  <w:lang w:val="en-US"/>
                  <w:rPrChange w:id="5509" w:author="Borja Gonzalez" w:date="2017-09-28T19:1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10"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51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512"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513"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514" w:author="Rodrigo García" w:date="2017-09-29T10:07: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5515"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rsidP="00301ECB">
            <w:pPr>
              <w:keepNext/>
              <w:keepLines/>
              <w:widowControl w:val="0"/>
              <w:autoSpaceDE w:val="0"/>
              <w:autoSpaceDN w:val="0"/>
              <w:adjustRightInd w:val="0"/>
              <w:spacing w:before="200"/>
              <w:outlineLvl w:val="4"/>
              <w:rPr>
                <w:ins w:id="5516" w:author="Borja Gonzalez" w:date="2017-09-28T19:19:00Z"/>
                <w:rFonts w:ascii="Monaco" w:hAnsi="Monaco" w:cs="Monaco"/>
                <w:sz w:val="20"/>
                <w:szCs w:val="20"/>
                <w:lang w:val="en-US"/>
                <w:rPrChange w:id="5517" w:author="Borja Gonzalez" w:date="2017-09-28T19:19:00Z">
                  <w:rPr>
                    <w:ins w:id="5518" w:author="Borja Gonzalez" w:date="2017-09-28T19:19:00Z"/>
                    <w:rFonts w:ascii="Monaco" w:eastAsiaTheme="majorEastAsia" w:hAnsi="Monaco" w:cs="Monaco"/>
                    <w:color w:val="243F60" w:themeColor="accent1" w:themeShade="7F"/>
                    <w:sz w:val="32"/>
                    <w:szCs w:val="32"/>
                    <w:lang w:val="en-US"/>
                  </w:rPr>
                </w:rPrChange>
              </w:rPr>
            </w:pPr>
            <w:ins w:id="5519" w:author="Borja Gonzalez" w:date="2017-09-28T19:19:00Z">
              <w:r w:rsidRPr="0079203F">
                <w:rPr>
                  <w:rFonts w:ascii="Monaco" w:hAnsi="Monaco" w:cs="Monaco"/>
                  <w:sz w:val="20"/>
                  <w:szCs w:val="20"/>
                  <w:lang w:val="es-ES"/>
                  <w:rPrChange w:id="5520"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21" w:author="Borja Gonzalez" w:date="2017-09-28T19:19:00Z">
                    <w:rPr>
                      <w:rFonts w:ascii="Monaco" w:hAnsi="Monaco" w:cs="Monaco"/>
                      <w:color w:val="000000"/>
                      <w:sz w:val="32"/>
                      <w:szCs w:val="32"/>
                      <w:lang w:val="en-US"/>
                    </w:rPr>
                  </w:rPrChange>
                </w:rPr>
                <w:t>message</w:t>
              </w:r>
              <w:r w:rsidRPr="00301ECB">
                <w:rPr>
                  <w:rFonts w:ascii="Monaco" w:hAnsi="Monaco" w:cs="Monaco"/>
                  <w:sz w:val="20"/>
                  <w:szCs w:val="20"/>
                  <w:lang w:val="en-US"/>
                  <w:rPrChange w:id="5522"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523"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524"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25"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526"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27" w:author="Borja Gonzalez" w:date="2017-09-28T19:19:00Z">
                    <w:rPr>
                      <w:rFonts w:ascii="Monaco" w:hAnsi="Monaco" w:cs="Monaco"/>
                      <w:color w:val="000000"/>
                      <w:sz w:val="32"/>
                      <w:szCs w:val="32"/>
                      <w:lang w:val="en-US"/>
                    </w:rPr>
                  </w:rPrChange>
                </w:rPr>
                <w:t>parse</w:t>
              </w:r>
              <w:r w:rsidRPr="00301ECB">
                <w:rPr>
                  <w:rFonts w:ascii="Monaco" w:hAnsi="Monaco" w:cs="Monaco"/>
                  <w:b/>
                  <w:bCs/>
                  <w:color w:val="000000"/>
                  <w:sz w:val="20"/>
                  <w:szCs w:val="20"/>
                  <w:lang w:val="en-US"/>
                  <w:rPrChange w:id="552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29"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530"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rsidP="00301ECB">
            <w:pPr>
              <w:keepNext/>
              <w:keepLines/>
              <w:widowControl w:val="0"/>
              <w:autoSpaceDE w:val="0"/>
              <w:autoSpaceDN w:val="0"/>
              <w:adjustRightInd w:val="0"/>
              <w:spacing w:before="200"/>
              <w:outlineLvl w:val="4"/>
              <w:rPr>
                <w:ins w:id="5531" w:author="Borja Gonzalez" w:date="2017-09-28T19:19:00Z"/>
                <w:rFonts w:ascii="Monaco" w:hAnsi="Monaco" w:cs="Monaco"/>
                <w:i/>
                <w:iCs/>
                <w:color w:val="8F5902"/>
                <w:sz w:val="20"/>
                <w:szCs w:val="20"/>
                <w:lang w:val="en-US"/>
                <w:rPrChange w:id="5532" w:author="Borja Gonzalez" w:date="2017-09-28T19:19:00Z">
                  <w:rPr>
                    <w:ins w:id="5533" w:author="Borja Gonzalez" w:date="2017-09-28T19:19:00Z"/>
                    <w:rFonts w:ascii="Monaco" w:eastAsiaTheme="majorEastAsia" w:hAnsi="Monaco" w:cs="Monaco"/>
                    <w:i/>
                    <w:iCs/>
                    <w:color w:val="8F5902"/>
                    <w:sz w:val="32"/>
                    <w:szCs w:val="32"/>
                    <w:lang w:val="en-US"/>
                  </w:rPr>
                </w:rPrChange>
              </w:rPr>
            </w:pPr>
            <w:ins w:id="5534" w:author="Borja Gonzalez" w:date="2017-09-28T19:19:00Z">
              <w:r w:rsidRPr="00301ECB">
                <w:rPr>
                  <w:rFonts w:ascii="Monaco" w:hAnsi="Monaco" w:cs="Monaco"/>
                  <w:sz w:val="20"/>
                  <w:szCs w:val="20"/>
                  <w:lang w:val="en-US"/>
                  <w:rPrChange w:id="5535" w:author="Borja Gonzalez" w:date="2017-09-28T19:19:00Z">
                    <w:rPr>
                      <w:rFonts w:ascii="Monaco" w:hAnsi="Monaco" w:cs="Monaco"/>
                      <w:sz w:val="32"/>
                      <w:szCs w:val="32"/>
                      <w:lang w:val="en-US"/>
                    </w:rPr>
                  </w:rPrChange>
                </w:rPr>
                <w:t xml:space="preserve">                </w:t>
              </w:r>
              <w:r w:rsidRPr="00301ECB">
                <w:rPr>
                  <w:rFonts w:ascii="Monaco" w:hAnsi="Monaco" w:cs="Monaco"/>
                  <w:i/>
                  <w:iCs/>
                  <w:color w:val="8F5902"/>
                  <w:sz w:val="20"/>
                  <w:szCs w:val="20"/>
                  <w:lang w:val="en-US"/>
                  <w:rPrChange w:id="5536"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rsidP="00301ECB">
            <w:pPr>
              <w:widowControl w:val="0"/>
              <w:autoSpaceDE w:val="0"/>
              <w:autoSpaceDN w:val="0"/>
              <w:adjustRightInd w:val="0"/>
              <w:rPr>
                <w:ins w:id="5537" w:author="Borja Gonzalez" w:date="2017-09-28T19:19:00Z"/>
                <w:rFonts w:ascii="Monaco" w:hAnsi="Monaco" w:cs="Monaco"/>
                <w:sz w:val="20"/>
                <w:szCs w:val="20"/>
                <w:lang w:val="es-ES"/>
                <w:rPrChange w:id="5538" w:author="Rodrigo García" w:date="2017-09-29T10:07:00Z">
                  <w:rPr>
                    <w:ins w:id="5539" w:author="Borja Gonzalez" w:date="2017-09-28T19:19:00Z"/>
                    <w:rFonts w:ascii="Monaco" w:hAnsi="Monaco" w:cs="Monaco"/>
                    <w:sz w:val="32"/>
                    <w:szCs w:val="32"/>
                    <w:lang w:val="en-US"/>
                  </w:rPr>
                </w:rPrChange>
              </w:rPr>
            </w:pPr>
            <w:ins w:id="5540" w:author="Borja Gonzalez" w:date="2017-09-28T19:19:00Z">
              <w:r w:rsidRPr="00301ECB">
                <w:rPr>
                  <w:rFonts w:ascii="Monaco" w:hAnsi="Monaco" w:cs="Monaco"/>
                  <w:sz w:val="20"/>
                  <w:szCs w:val="20"/>
                  <w:lang w:val="en-US"/>
                  <w:rPrChange w:id="5541" w:author="Borja Gonzalez" w:date="2017-09-28T19:1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542"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rsidP="00301ECB">
            <w:pPr>
              <w:widowControl w:val="0"/>
              <w:autoSpaceDE w:val="0"/>
              <w:autoSpaceDN w:val="0"/>
              <w:adjustRightInd w:val="0"/>
              <w:rPr>
                <w:ins w:id="5543" w:author="Borja Gonzalez" w:date="2017-09-28T19:19:00Z"/>
                <w:rFonts w:ascii="Monaco" w:hAnsi="Monaco" w:cs="Monaco"/>
                <w:sz w:val="20"/>
                <w:szCs w:val="20"/>
                <w:lang w:val="es-ES"/>
                <w:rPrChange w:id="5544" w:author="Rodrigo García" w:date="2017-09-29T10:07:00Z">
                  <w:rPr>
                    <w:ins w:id="5545" w:author="Borja Gonzalez" w:date="2017-09-28T19:19:00Z"/>
                    <w:rFonts w:ascii="Monaco" w:hAnsi="Monaco" w:cs="Monaco"/>
                    <w:sz w:val="32"/>
                    <w:szCs w:val="32"/>
                    <w:lang w:val="en-US"/>
                  </w:rPr>
                </w:rPrChange>
              </w:rPr>
            </w:pPr>
          </w:p>
          <w:p w14:paraId="299919F0" w14:textId="77777777" w:rsidR="00301ECB" w:rsidRPr="0079203F" w:rsidRDefault="00301ECB" w:rsidP="00301ECB">
            <w:pPr>
              <w:keepNext/>
              <w:keepLines/>
              <w:widowControl w:val="0"/>
              <w:autoSpaceDE w:val="0"/>
              <w:autoSpaceDN w:val="0"/>
              <w:adjustRightInd w:val="0"/>
              <w:spacing w:before="200"/>
              <w:outlineLvl w:val="4"/>
              <w:rPr>
                <w:ins w:id="5546" w:author="Borja Gonzalez" w:date="2017-09-28T19:19:00Z"/>
                <w:rFonts w:ascii="Monaco" w:hAnsi="Monaco" w:cs="Monaco"/>
                <w:sz w:val="20"/>
                <w:szCs w:val="20"/>
                <w:lang w:val="es-ES"/>
                <w:rPrChange w:id="5547" w:author="Rodrigo García" w:date="2017-09-29T10:07:00Z">
                  <w:rPr>
                    <w:ins w:id="5548" w:author="Borja Gonzalez" w:date="2017-09-28T19:19:00Z"/>
                    <w:rFonts w:ascii="Monaco" w:eastAsiaTheme="majorEastAsia" w:hAnsi="Monaco" w:cs="Monaco"/>
                    <w:color w:val="243F60" w:themeColor="accent1" w:themeShade="7F"/>
                    <w:sz w:val="32"/>
                    <w:szCs w:val="32"/>
                    <w:lang w:val="en-US"/>
                  </w:rPr>
                </w:rPrChange>
              </w:rPr>
            </w:pPr>
            <w:ins w:id="5549" w:author="Borja Gonzalez" w:date="2017-09-28T19:19:00Z">
              <w:r w:rsidRPr="0079203F">
                <w:rPr>
                  <w:rFonts w:ascii="Monaco" w:hAnsi="Monaco" w:cs="Monaco"/>
                  <w:sz w:val="20"/>
                  <w:szCs w:val="20"/>
                  <w:lang w:val="es-ES"/>
                  <w:rPrChange w:id="5550"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551"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55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53" w:author="Rodrigo García" w:date="2017-09-29T10:07:00Z">
                    <w:rPr>
                      <w:rFonts w:ascii="Monaco" w:hAnsi="Monaco" w:cs="Monaco"/>
                      <w:color w:val="000000"/>
                      <w:sz w:val="32"/>
                      <w:szCs w:val="32"/>
                      <w:lang w:val="en-US"/>
                    </w:rPr>
                  </w:rPrChange>
                </w:rPr>
                <w:t>data</w:t>
              </w:r>
              <w:r w:rsidRPr="0079203F">
                <w:rPr>
                  <w:rFonts w:ascii="Monaco" w:hAnsi="Monaco" w:cs="Monaco"/>
                  <w:sz w:val="20"/>
                  <w:szCs w:val="20"/>
                  <w:lang w:val="es-ES"/>
                  <w:rPrChange w:id="5554"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555"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556"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557"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58"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rsidP="00301ECB">
            <w:pPr>
              <w:keepNext/>
              <w:keepLines/>
              <w:widowControl w:val="0"/>
              <w:autoSpaceDE w:val="0"/>
              <w:autoSpaceDN w:val="0"/>
              <w:adjustRightInd w:val="0"/>
              <w:spacing w:before="200"/>
              <w:outlineLvl w:val="4"/>
              <w:rPr>
                <w:ins w:id="5559" w:author="Borja Gonzalez" w:date="2017-09-28T19:19:00Z"/>
                <w:rFonts w:ascii="Monaco" w:hAnsi="Monaco" w:cs="Monaco"/>
                <w:sz w:val="20"/>
                <w:szCs w:val="20"/>
                <w:lang w:val="es-ES"/>
                <w:rPrChange w:id="5560" w:author="Rodrigo García" w:date="2017-09-29T10:07:00Z">
                  <w:rPr>
                    <w:ins w:id="5561" w:author="Borja Gonzalez" w:date="2017-09-28T19:19:00Z"/>
                    <w:rFonts w:ascii="Monaco" w:eastAsiaTheme="majorEastAsia" w:hAnsi="Monaco" w:cs="Monaco"/>
                    <w:color w:val="243F60" w:themeColor="accent1" w:themeShade="7F"/>
                    <w:sz w:val="32"/>
                    <w:szCs w:val="32"/>
                    <w:lang w:val="en-US"/>
                  </w:rPr>
                </w:rPrChange>
              </w:rPr>
            </w:pPr>
            <w:ins w:id="5562" w:author="Borja Gonzalez" w:date="2017-09-28T19:19:00Z">
              <w:r w:rsidRPr="0079203F">
                <w:rPr>
                  <w:rFonts w:ascii="Monaco" w:hAnsi="Monaco" w:cs="Monaco"/>
                  <w:sz w:val="20"/>
                  <w:szCs w:val="20"/>
                  <w:lang w:val="es-ES"/>
                  <w:rPrChange w:id="556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64" w:author="Rodrigo García" w:date="2017-09-29T10:07: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5565"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566"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5567" w:author="Rodrigo García" w:date="2017-09-29T10:07:00Z">
                    <w:rPr>
                      <w:rFonts w:ascii="Monaco" w:hAnsi="Monaco" w:cs="Monaco"/>
                      <w:color w:val="4E9A06"/>
                      <w:sz w:val="32"/>
                      <w:szCs w:val="32"/>
                      <w:lang w:val="en-US"/>
                    </w:rPr>
                  </w:rPrChange>
                </w:rPr>
                <w:t>"Borrar datos de paciente"</w:t>
              </w:r>
              <w:r w:rsidRPr="0079203F">
                <w:rPr>
                  <w:rFonts w:ascii="Monaco" w:hAnsi="Monaco" w:cs="Monaco"/>
                  <w:b/>
                  <w:bCs/>
                  <w:color w:val="000000"/>
                  <w:sz w:val="20"/>
                  <w:szCs w:val="20"/>
                  <w:lang w:val="es-ES"/>
                  <w:rPrChange w:id="5568"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rsidP="00301ECB">
            <w:pPr>
              <w:keepNext/>
              <w:keepLines/>
              <w:widowControl w:val="0"/>
              <w:autoSpaceDE w:val="0"/>
              <w:autoSpaceDN w:val="0"/>
              <w:adjustRightInd w:val="0"/>
              <w:spacing w:before="200"/>
              <w:outlineLvl w:val="4"/>
              <w:rPr>
                <w:ins w:id="5569" w:author="Borja Gonzalez" w:date="2017-09-28T19:19:00Z"/>
                <w:rFonts w:ascii="Monaco" w:hAnsi="Monaco" w:cs="Monaco"/>
                <w:sz w:val="20"/>
                <w:szCs w:val="20"/>
                <w:lang w:val="es-ES"/>
                <w:rPrChange w:id="5570" w:author="Rodrigo García" w:date="2017-09-29T10:07:00Z">
                  <w:rPr>
                    <w:ins w:id="5571" w:author="Borja Gonzalez" w:date="2017-09-28T19:19:00Z"/>
                    <w:rFonts w:ascii="Monaco" w:eastAsiaTheme="majorEastAsia" w:hAnsi="Monaco" w:cs="Monaco"/>
                    <w:color w:val="243F60" w:themeColor="accent1" w:themeShade="7F"/>
                    <w:sz w:val="32"/>
                    <w:szCs w:val="32"/>
                    <w:lang w:val="en-US"/>
                  </w:rPr>
                </w:rPrChange>
              </w:rPr>
            </w:pPr>
            <w:ins w:id="5572" w:author="Borja Gonzalez" w:date="2017-09-28T19:19:00Z">
              <w:r w:rsidRPr="0079203F">
                <w:rPr>
                  <w:rFonts w:ascii="Monaco" w:hAnsi="Monaco" w:cs="Monaco"/>
                  <w:sz w:val="20"/>
                  <w:szCs w:val="20"/>
                  <w:lang w:val="es-ES"/>
                  <w:rPrChange w:id="557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74" w:author="Rodrigo García" w:date="2017-09-29T10:07:00Z">
                    <w:rPr>
                      <w:rFonts w:ascii="Monaco" w:hAnsi="Monaco" w:cs="Monaco"/>
                      <w:color w:val="000000"/>
                      <w:sz w:val="32"/>
                      <w:szCs w:val="32"/>
                      <w:lang w:val="en-US"/>
                    </w:rPr>
                  </w:rPrChange>
                </w:rPr>
                <w:t>id</w:t>
              </w:r>
              <w:r w:rsidRPr="0079203F">
                <w:rPr>
                  <w:rFonts w:ascii="Monaco" w:hAnsi="Monaco" w:cs="Monaco"/>
                  <w:b/>
                  <w:bCs/>
                  <w:color w:val="CE5C00"/>
                  <w:sz w:val="20"/>
                  <w:szCs w:val="20"/>
                  <w:lang w:val="es-ES"/>
                  <w:rPrChange w:id="5575"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576"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77" w:author="Rodrigo García" w:date="2017-09-29T10:07:00Z">
                    <w:rPr>
                      <w:rFonts w:ascii="Monaco" w:hAnsi="Monaco" w:cs="Monaco"/>
                      <w:color w:val="000000"/>
                      <w:sz w:val="32"/>
                      <w:szCs w:val="32"/>
                      <w:lang w:val="en-US"/>
                    </w:rPr>
                  </w:rPrChange>
                </w:rPr>
                <w:t>N_p</w:t>
              </w:r>
              <w:r w:rsidRPr="0079203F">
                <w:rPr>
                  <w:rFonts w:ascii="Monaco" w:hAnsi="Monaco" w:cs="Monaco"/>
                  <w:b/>
                  <w:bCs/>
                  <w:color w:val="000000"/>
                  <w:sz w:val="20"/>
                  <w:szCs w:val="20"/>
                  <w:lang w:val="es-ES"/>
                  <w:rPrChange w:id="5578" w:author="Rodrigo García" w:date="2017-09-29T10:07:00Z">
                    <w:rPr>
                      <w:rFonts w:ascii="Monaco" w:hAnsi="Monaco" w:cs="Monaco"/>
                      <w:b/>
                      <w:bCs/>
                      <w:color w:val="000000"/>
                      <w:sz w:val="32"/>
                      <w:szCs w:val="32"/>
                      <w:lang w:val="en-US"/>
                    </w:rPr>
                  </w:rPrChange>
                </w:rPr>
                <w:t>,</w:t>
              </w:r>
              <w:r w:rsidRPr="0079203F">
                <w:rPr>
                  <w:rFonts w:ascii="Monaco" w:hAnsi="Monaco" w:cs="Monaco"/>
                  <w:sz w:val="20"/>
                  <w:szCs w:val="20"/>
                  <w:lang w:val="es-ES"/>
                  <w:rPrChange w:id="5579"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rsidP="00301ECB">
            <w:pPr>
              <w:keepNext/>
              <w:keepLines/>
              <w:widowControl w:val="0"/>
              <w:autoSpaceDE w:val="0"/>
              <w:autoSpaceDN w:val="0"/>
              <w:adjustRightInd w:val="0"/>
              <w:spacing w:before="200"/>
              <w:outlineLvl w:val="4"/>
              <w:rPr>
                <w:ins w:id="5580" w:author="Borja Gonzalez" w:date="2017-09-28T19:19:00Z"/>
                <w:rFonts w:ascii="Monaco" w:hAnsi="Monaco" w:cs="Monaco"/>
                <w:sz w:val="20"/>
                <w:szCs w:val="20"/>
                <w:lang w:val="es-ES"/>
                <w:rPrChange w:id="5581" w:author="Rodrigo García" w:date="2017-09-29T10:07:00Z">
                  <w:rPr>
                    <w:ins w:id="5582" w:author="Borja Gonzalez" w:date="2017-09-28T19:19:00Z"/>
                    <w:rFonts w:ascii="Monaco" w:eastAsiaTheme="majorEastAsia" w:hAnsi="Monaco" w:cs="Monaco"/>
                    <w:color w:val="243F60" w:themeColor="accent1" w:themeShade="7F"/>
                    <w:sz w:val="32"/>
                    <w:szCs w:val="32"/>
                    <w:lang w:val="en-US"/>
                  </w:rPr>
                </w:rPrChange>
              </w:rPr>
            </w:pPr>
            <w:ins w:id="5583" w:author="Borja Gonzalez" w:date="2017-09-28T19:19:00Z">
              <w:r w:rsidRPr="0079203F">
                <w:rPr>
                  <w:rFonts w:ascii="Monaco" w:hAnsi="Monaco" w:cs="Monaco"/>
                  <w:sz w:val="20"/>
                  <w:szCs w:val="20"/>
                  <w:lang w:val="es-ES"/>
                  <w:rPrChange w:id="5584"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85" w:author="Rodrigo García" w:date="2017-09-29T10:07:00Z">
                    <w:rPr>
                      <w:rFonts w:ascii="Monaco" w:hAnsi="Monaco" w:cs="Monaco"/>
                      <w:color w:val="000000"/>
                      <w:sz w:val="32"/>
                      <w:szCs w:val="32"/>
                      <w:lang w:val="en-US"/>
                    </w:rPr>
                  </w:rPrChange>
                </w:rPr>
                <w:t>n</w:t>
              </w:r>
              <w:r w:rsidRPr="0079203F">
                <w:rPr>
                  <w:rFonts w:ascii="Monaco" w:hAnsi="Monaco" w:cs="Monaco"/>
                  <w:b/>
                  <w:bCs/>
                  <w:color w:val="CE5C00"/>
                  <w:sz w:val="20"/>
                  <w:szCs w:val="20"/>
                  <w:lang w:val="es-ES"/>
                  <w:rPrChange w:id="5586"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58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588" w:author="Rodrigo García" w:date="2017-09-29T10:07:00Z">
                    <w:rPr>
                      <w:rFonts w:ascii="Monaco" w:hAnsi="Monaco" w:cs="Monaco"/>
                      <w:color w:val="000000"/>
                      <w:sz w:val="32"/>
                      <w:szCs w:val="32"/>
                      <w:lang w:val="en-US"/>
                    </w:rPr>
                  </w:rPrChange>
                </w:rPr>
                <w:t>nombre</w:t>
              </w:r>
            </w:ins>
          </w:p>
          <w:p w14:paraId="508F61CF" w14:textId="77777777" w:rsidR="00301ECB" w:rsidRPr="0079203F" w:rsidRDefault="00301ECB" w:rsidP="00301ECB">
            <w:pPr>
              <w:widowControl w:val="0"/>
              <w:autoSpaceDE w:val="0"/>
              <w:autoSpaceDN w:val="0"/>
              <w:adjustRightInd w:val="0"/>
              <w:rPr>
                <w:ins w:id="5589" w:author="Borja Gonzalez" w:date="2017-09-28T19:19:00Z"/>
                <w:rFonts w:ascii="Monaco" w:hAnsi="Monaco" w:cs="Monaco"/>
                <w:sz w:val="20"/>
                <w:szCs w:val="20"/>
                <w:lang w:val="es-ES"/>
                <w:rPrChange w:id="5590" w:author="Rodrigo García" w:date="2017-09-29T10:07:00Z">
                  <w:rPr>
                    <w:ins w:id="5591" w:author="Borja Gonzalez" w:date="2017-09-28T19:19:00Z"/>
                    <w:rFonts w:ascii="Monaco" w:hAnsi="Monaco" w:cs="Monaco"/>
                    <w:sz w:val="32"/>
                    <w:szCs w:val="32"/>
                    <w:lang w:val="en-US"/>
                  </w:rPr>
                </w:rPrChange>
              </w:rPr>
            </w:pPr>
            <w:ins w:id="5592" w:author="Borja Gonzalez" w:date="2017-09-28T19:19:00Z">
              <w:r w:rsidRPr="0079203F">
                <w:rPr>
                  <w:rFonts w:ascii="Monaco" w:hAnsi="Monaco" w:cs="Monaco"/>
                  <w:sz w:val="20"/>
                  <w:szCs w:val="20"/>
                  <w:lang w:val="es-ES"/>
                  <w:rPrChange w:id="5593"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594"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rsidP="00301ECB">
            <w:pPr>
              <w:keepNext/>
              <w:keepLines/>
              <w:widowControl w:val="0"/>
              <w:autoSpaceDE w:val="0"/>
              <w:autoSpaceDN w:val="0"/>
              <w:adjustRightInd w:val="0"/>
              <w:spacing w:before="200"/>
              <w:outlineLvl w:val="4"/>
              <w:rPr>
                <w:ins w:id="5595" w:author="Borja Gonzalez" w:date="2017-09-28T19:19:00Z"/>
                <w:rFonts w:ascii="Monaco" w:hAnsi="Monaco" w:cs="Monaco"/>
                <w:sz w:val="20"/>
                <w:szCs w:val="20"/>
                <w:lang w:val="en-US"/>
                <w:rPrChange w:id="5596" w:author="Borja Gonzalez" w:date="2017-09-28T19:19:00Z">
                  <w:rPr>
                    <w:ins w:id="5597" w:author="Borja Gonzalez" w:date="2017-09-28T19:19:00Z"/>
                    <w:rFonts w:ascii="Monaco" w:eastAsiaTheme="majorEastAsia" w:hAnsi="Monaco" w:cs="Monaco"/>
                    <w:color w:val="243F60" w:themeColor="accent1" w:themeShade="7F"/>
                    <w:sz w:val="32"/>
                    <w:szCs w:val="32"/>
                    <w:lang w:val="en-US"/>
                  </w:rPr>
                </w:rPrChange>
              </w:rPr>
            </w:pPr>
            <w:ins w:id="5598" w:author="Borja Gonzalez" w:date="2017-09-28T19:19:00Z">
              <w:r w:rsidRPr="0079203F">
                <w:rPr>
                  <w:rFonts w:ascii="Monaco" w:hAnsi="Monaco" w:cs="Monaco"/>
                  <w:sz w:val="20"/>
                  <w:szCs w:val="20"/>
                  <w:lang w:val="es-ES"/>
                  <w:rPrChange w:id="5599"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600"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60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02" w:author="Borja Gonzalez" w:date="2017-09-28T19:19: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60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04"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605"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06" w:author="Borja Gonzalez" w:date="2017-09-28T19:19: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60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08" w:author="Borja Gonzalez" w:date="2017-09-28T19:19: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609"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rsidP="00301ECB">
            <w:pPr>
              <w:keepNext/>
              <w:keepLines/>
              <w:widowControl w:val="0"/>
              <w:autoSpaceDE w:val="0"/>
              <w:autoSpaceDN w:val="0"/>
              <w:adjustRightInd w:val="0"/>
              <w:spacing w:before="200"/>
              <w:outlineLvl w:val="4"/>
              <w:rPr>
                <w:ins w:id="5610" w:author="Borja Gonzalez" w:date="2017-09-28T19:19:00Z"/>
                <w:rFonts w:ascii="Monaco" w:hAnsi="Monaco" w:cs="Monaco"/>
                <w:sz w:val="20"/>
                <w:szCs w:val="20"/>
                <w:lang w:val="es-ES"/>
                <w:rPrChange w:id="5611" w:author="Rodrigo García" w:date="2017-09-29T10:07:00Z">
                  <w:rPr>
                    <w:ins w:id="5612" w:author="Borja Gonzalez" w:date="2017-09-28T19:19:00Z"/>
                    <w:rFonts w:ascii="Monaco" w:eastAsiaTheme="majorEastAsia" w:hAnsi="Monaco" w:cs="Monaco"/>
                    <w:color w:val="243F60" w:themeColor="accent1" w:themeShade="7F"/>
                    <w:sz w:val="32"/>
                    <w:szCs w:val="32"/>
                    <w:lang w:val="en-US"/>
                  </w:rPr>
                </w:rPrChange>
              </w:rPr>
            </w:pPr>
            <w:ins w:id="5613" w:author="Borja Gonzalez" w:date="2017-09-28T19:19:00Z">
              <w:r w:rsidRPr="00301ECB">
                <w:rPr>
                  <w:rFonts w:ascii="Monaco" w:hAnsi="Monaco" w:cs="Monaco"/>
                  <w:sz w:val="20"/>
                  <w:szCs w:val="20"/>
                  <w:lang w:val="en-US"/>
                  <w:rPrChange w:id="5614" w:author="Borja Gonzalez" w:date="2017-09-28T19:1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615"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rsidP="00301ECB">
            <w:pPr>
              <w:keepNext/>
              <w:keepLines/>
              <w:widowControl w:val="0"/>
              <w:autoSpaceDE w:val="0"/>
              <w:autoSpaceDN w:val="0"/>
              <w:adjustRightInd w:val="0"/>
              <w:spacing w:before="200"/>
              <w:outlineLvl w:val="4"/>
              <w:rPr>
                <w:ins w:id="5616" w:author="Borja Gonzalez" w:date="2017-09-28T19:19:00Z"/>
                <w:rFonts w:ascii="Monaco" w:hAnsi="Monaco" w:cs="Monaco"/>
                <w:sz w:val="20"/>
                <w:szCs w:val="20"/>
                <w:lang w:val="es-ES"/>
                <w:rPrChange w:id="5617" w:author="Rodrigo García" w:date="2017-09-29T10:07:00Z">
                  <w:rPr>
                    <w:ins w:id="5618" w:author="Borja Gonzalez" w:date="2017-09-28T19:19:00Z"/>
                    <w:rFonts w:ascii="Monaco" w:eastAsiaTheme="majorEastAsia" w:hAnsi="Monaco" w:cs="Monaco"/>
                    <w:color w:val="243F60" w:themeColor="accent1" w:themeShade="7F"/>
                    <w:sz w:val="32"/>
                    <w:szCs w:val="32"/>
                    <w:lang w:val="en-US"/>
                  </w:rPr>
                </w:rPrChange>
              </w:rPr>
            </w:pPr>
            <w:ins w:id="5619" w:author="Borja Gonzalez" w:date="2017-09-28T19:19:00Z">
              <w:r w:rsidRPr="0079203F">
                <w:rPr>
                  <w:rFonts w:ascii="Monaco" w:hAnsi="Monaco" w:cs="Monaco"/>
                  <w:sz w:val="20"/>
                  <w:szCs w:val="20"/>
                  <w:lang w:val="es-ES"/>
                  <w:rPrChange w:id="5620"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621" w:author="Rodrigo García" w:date="2017-09-29T10:07:00Z">
                    <w:rPr>
                      <w:rFonts w:ascii="Monaco" w:hAnsi="Monaco" w:cs="Monaco"/>
                      <w:b/>
                      <w:bCs/>
                      <w:color w:val="204A87"/>
                      <w:sz w:val="32"/>
                      <w:szCs w:val="32"/>
                      <w:lang w:val="en-US"/>
                    </w:rPr>
                  </w:rPrChange>
                </w:rPr>
                <w:t>else</w:t>
              </w:r>
              <w:r w:rsidRPr="0079203F">
                <w:rPr>
                  <w:rFonts w:ascii="Monaco" w:hAnsi="Monaco" w:cs="Monaco"/>
                  <w:b/>
                  <w:bCs/>
                  <w:color w:val="000000"/>
                  <w:sz w:val="20"/>
                  <w:szCs w:val="20"/>
                  <w:lang w:val="es-ES"/>
                  <w:rPrChange w:id="5622"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rsidP="00301ECB">
            <w:pPr>
              <w:keepNext/>
              <w:keepLines/>
              <w:widowControl w:val="0"/>
              <w:autoSpaceDE w:val="0"/>
              <w:autoSpaceDN w:val="0"/>
              <w:adjustRightInd w:val="0"/>
              <w:spacing w:before="200"/>
              <w:outlineLvl w:val="4"/>
              <w:rPr>
                <w:ins w:id="5623" w:author="Borja Gonzalez" w:date="2017-09-28T19:19:00Z"/>
                <w:rFonts w:ascii="Monaco" w:hAnsi="Monaco" w:cs="Monaco"/>
                <w:sz w:val="20"/>
                <w:szCs w:val="20"/>
                <w:lang w:val="es-ES"/>
                <w:rPrChange w:id="5624" w:author="Rodrigo García" w:date="2017-09-29T10:07:00Z">
                  <w:rPr>
                    <w:ins w:id="5625" w:author="Borja Gonzalez" w:date="2017-09-28T19:19:00Z"/>
                    <w:rFonts w:ascii="Monaco" w:eastAsiaTheme="majorEastAsia" w:hAnsi="Monaco" w:cs="Monaco"/>
                    <w:color w:val="243F60" w:themeColor="accent1" w:themeShade="7F"/>
                    <w:sz w:val="32"/>
                    <w:szCs w:val="32"/>
                    <w:lang w:val="en-US"/>
                  </w:rPr>
                </w:rPrChange>
              </w:rPr>
            </w:pPr>
            <w:ins w:id="5626" w:author="Borja Gonzalez" w:date="2017-09-28T19:19:00Z">
              <w:r w:rsidRPr="0079203F">
                <w:rPr>
                  <w:rFonts w:ascii="Monaco" w:hAnsi="Monaco" w:cs="Monaco"/>
                  <w:sz w:val="20"/>
                  <w:szCs w:val="20"/>
                  <w:lang w:val="es-ES"/>
                  <w:rPrChange w:id="562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628"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62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630"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631"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632" w:author="Rodrigo García" w:date="2017-09-29T10:07:00Z">
                    <w:rPr>
                      <w:rFonts w:ascii="Monaco" w:hAnsi="Monaco" w:cs="Monaco"/>
                      <w:color w:val="4E9A06"/>
                      <w:sz w:val="32"/>
                      <w:szCs w:val="32"/>
                      <w:lang w:val="en-US"/>
                    </w:rPr>
                  </w:rPrChange>
                </w:rPr>
                <w:t>"Datos no borrados"</w:t>
              </w:r>
              <w:r w:rsidRPr="0079203F">
                <w:rPr>
                  <w:rFonts w:ascii="Monaco" w:hAnsi="Monaco" w:cs="Monaco"/>
                  <w:b/>
                  <w:bCs/>
                  <w:color w:val="000000"/>
                  <w:sz w:val="20"/>
                  <w:szCs w:val="20"/>
                  <w:lang w:val="es-ES"/>
                  <w:rPrChange w:id="5633"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rsidP="00301ECB">
            <w:pPr>
              <w:keepNext/>
              <w:keepLines/>
              <w:widowControl w:val="0"/>
              <w:autoSpaceDE w:val="0"/>
              <w:autoSpaceDN w:val="0"/>
              <w:adjustRightInd w:val="0"/>
              <w:spacing w:before="200"/>
              <w:outlineLvl w:val="4"/>
              <w:rPr>
                <w:ins w:id="5634" w:author="Borja Gonzalez" w:date="2017-09-28T19:19:00Z"/>
                <w:rFonts w:ascii="Monaco" w:hAnsi="Monaco" w:cs="Monaco"/>
                <w:sz w:val="20"/>
                <w:szCs w:val="20"/>
                <w:lang w:val="en-US"/>
                <w:rPrChange w:id="5635" w:author="Borja Gonzalez" w:date="2017-09-28T19:19:00Z">
                  <w:rPr>
                    <w:ins w:id="5636" w:author="Borja Gonzalez" w:date="2017-09-28T19:19:00Z"/>
                    <w:rFonts w:ascii="Monaco" w:eastAsiaTheme="majorEastAsia" w:hAnsi="Monaco" w:cs="Monaco"/>
                    <w:color w:val="243F60" w:themeColor="accent1" w:themeShade="7F"/>
                    <w:sz w:val="32"/>
                    <w:szCs w:val="32"/>
                    <w:lang w:val="en-US"/>
                  </w:rPr>
                </w:rPrChange>
              </w:rPr>
            </w:pPr>
            <w:ins w:id="5637" w:author="Borja Gonzalez" w:date="2017-09-28T19:19:00Z">
              <w:r w:rsidRPr="0079203F">
                <w:rPr>
                  <w:rFonts w:ascii="Monaco" w:hAnsi="Monaco" w:cs="Monaco"/>
                  <w:sz w:val="20"/>
                  <w:szCs w:val="20"/>
                  <w:lang w:val="es-ES"/>
                  <w:rPrChange w:id="5638" w:author="Rodrigo García" w:date="2017-09-29T10:07: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639"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rsidP="00301ECB">
            <w:pPr>
              <w:keepNext/>
              <w:keepLines/>
              <w:widowControl w:val="0"/>
              <w:autoSpaceDE w:val="0"/>
              <w:autoSpaceDN w:val="0"/>
              <w:adjustRightInd w:val="0"/>
              <w:spacing w:before="200"/>
              <w:outlineLvl w:val="4"/>
              <w:rPr>
                <w:ins w:id="5640" w:author="Borja Gonzalez" w:date="2017-09-28T19:19:00Z"/>
                <w:rFonts w:ascii="Monaco" w:hAnsi="Monaco" w:cs="Monaco"/>
                <w:sz w:val="20"/>
                <w:szCs w:val="20"/>
                <w:lang w:val="en-US"/>
                <w:rPrChange w:id="5641" w:author="Borja Gonzalez" w:date="2017-09-28T19:19:00Z">
                  <w:rPr>
                    <w:ins w:id="5642" w:author="Borja Gonzalez" w:date="2017-09-28T19:19:00Z"/>
                    <w:rFonts w:ascii="Monaco" w:eastAsiaTheme="majorEastAsia" w:hAnsi="Monaco" w:cs="Monaco"/>
                    <w:color w:val="243F60" w:themeColor="accent1" w:themeShade="7F"/>
                    <w:sz w:val="32"/>
                    <w:szCs w:val="32"/>
                    <w:lang w:val="en-US"/>
                  </w:rPr>
                </w:rPrChange>
              </w:rPr>
            </w:pPr>
            <w:ins w:id="5643" w:author="Borja Gonzalez" w:date="2017-09-28T19:19:00Z">
              <w:r w:rsidRPr="00301ECB">
                <w:rPr>
                  <w:rFonts w:ascii="Monaco" w:hAnsi="Monaco" w:cs="Monaco"/>
                  <w:b/>
                  <w:bCs/>
                  <w:color w:val="000000"/>
                  <w:sz w:val="20"/>
                  <w:szCs w:val="20"/>
                  <w:lang w:val="en-US"/>
                  <w:rPrChange w:id="5644"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645"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77777777" w:rsidR="00301ECB" w:rsidRDefault="0037218C" w:rsidP="0037218C">
      <w:pPr>
        <w:rPr>
          <w:ins w:id="5646" w:author="Borja Gonzalez" w:date="2017-09-28T19:20:00Z"/>
        </w:rPr>
      </w:pPr>
      <w:del w:id="5647" w:author="Borja Gonzalez" w:date="2017-09-28T19:20:00Z">
        <w:r w:rsidDel="00301ECB">
          <w:rPr>
            <w:noProof/>
            <w:lang w:val="en-US"/>
          </w:rPr>
          <w:drawing>
            <wp:inline distT="0" distB="0" distL="0" distR="0" wp14:anchorId="4D6E55EA" wp14:editId="389A5C86">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1EB8BE9" w14:textId="77777777" w:rsidTr="00301ECB">
        <w:trPr>
          <w:ins w:id="5648" w:author="Borja Gonzalez" w:date="2017-09-28T19:20:00Z"/>
        </w:trPr>
        <w:tc>
          <w:tcPr>
            <w:tcW w:w="8856" w:type="dxa"/>
          </w:tcPr>
          <w:p w14:paraId="76A0C795" w14:textId="77777777" w:rsidR="00301ECB" w:rsidRPr="00301ECB" w:rsidRDefault="00301ECB" w:rsidP="00301ECB">
            <w:pPr>
              <w:keepNext/>
              <w:keepLines/>
              <w:widowControl w:val="0"/>
              <w:autoSpaceDE w:val="0"/>
              <w:autoSpaceDN w:val="0"/>
              <w:adjustRightInd w:val="0"/>
              <w:spacing w:before="200"/>
              <w:outlineLvl w:val="4"/>
              <w:rPr>
                <w:ins w:id="5649" w:author="Borja Gonzalez" w:date="2017-09-28T19:20:00Z"/>
                <w:rFonts w:ascii="Monaco" w:hAnsi="Monaco" w:cs="Monaco"/>
                <w:sz w:val="20"/>
                <w:szCs w:val="20"/>
                <w:lang w:val="en-US"/>
                <w:rPrChange w:id="5650" w:author="Borja Gonzalez" w:date="2017-09-28T19:20:00Z">
                  <w:rPr>
                    <w:ins w:id="5651" w:author="Borja Gonzalez" w:date="2017-09-28T19:20:00Z"/>
                    <w:rFonts w:ascii="Monaco" w:eastAsiaTheme="majorEastAsia" w:hAnsi="Monaco" w:cs="Monaco"/>
                    <w:color w:val="243F60" w:themeColor="accent1" w:themeShade="7F"/>
                    <w:sz w:val="32"/>
                    <w:szCs w:val="32"/>
                    <w:lang w:val="en-US"/>
                  </w:rPr>
                </w:rPrChange>
              </w:rPr>
            </w:pPr>
            <w:ins w:id="5652" w:author="Borja Gonzalez" w:date="2017-09-28T19:20:00Z">
              <w:r w:rsidRPr="00301ECB">
                <w:rPr>
                  <w:rFonts w:ascii="Monaco" w:hAnsi="Monaco" w:cs="Monaco"/>
                  <w:b/>
                  <w:bCs/>
                  <w:color w:val="204A87"/>
                  <w:sz w:val="20"/>
                  <w:szCs w:val="20"/>
                  <w:lang w:val="en-US"/>
                  <w:rPrChange w:id="5653" w:author="Borja Gonzalez" w:date="2017-09-28T19:20:00Z">
                    <w:rPr>
                      <w:rFonts w:ascii="Monaco" w:hAnsi="Monaco" w:cs="Monaco"/>
                      <w:b/>
                      <w:bCs/>
                      <w:color w:val="204A87"/>
                      <w:sz w:val="32"/>
                      <w:szCs w:val="32"/>
                      <w:lang w:val="en-US"/>
                    </w:rPr>
                  </w:rPrChange>
                </w:rPr>
                <w:t>var</w:t>
              </w:r>
              <w:r w:rsidRPr="00301ECB">
                <w:rPr>
                  <w:rFonts w:ascii="Monaco" w:hAnsi="Monaco" w:cs="Monaco"/>
                  <w:sz w:val="20"/>
                  <w:szCs w:val="20"/>
                  <w:lang w:val="en-US"/>
                  <w:rPrChange w:id="5654"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655" w:author="Borja Gonzalez" w:date="2017-09-28T19:20:00Z">
                    <w:rPr>
                      <w:rFonts w:ascii="Monaco" w:hAnsi="Monaco" w:cs="Monaco"/>
                      <w:color w:val="000000"/>
                      <w:sz w:val="32"/>
                      <w:szCs w:val="32"/>
                      <w:lang w:val="en-US"/>
                    </w:rPr>
                  </w:rPrChange>
                </w:rPr>
                <w:t>socket</w:t>
              </w:r>
              <w:r w:rsidRPr="00301ECB">
                <w:rPr>
                  <w:rFonts w:ascii="Monaco" w:hAnsi="Monaco" w:cs="Monaco"/>
                  <w:sz w:val="20"/>
                  <w:szCs w:val="20"/>
                  <w:lang w:val="en-US"/>
                  <w:rPrChange w:id="5656" w:author="Borja Gonzalez" w:date="2017-09-28T19:20: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657" w:author="Borja Gonzalez" w:date="2017-09-28T19:20:00Z">
                    <w:rPr>
                      <w:rFonts w:ascii="Monaco" w:hAnsi="Monaco" w:cs="Monaco"/>
                      <w:b/>
                      <w:bCs/>
                      <w:color w:val="CE5C00"/>
                      <w:sz w:val="32"/>
                      <w:szCs w:val="32"/>
                      <w:lang w:val="en-US"/>
                    </w:rPr>
                  </w:rPrChange>
                </w:rPr>
                <w:t>=</w:t>
              </w:r>
              <w:r w:rsidRPr="00301ECB">
                <w:rPr>
                  <w:rFonts w:ascii="Monaco" w:hAnsi="Monaco" w:cs="Monaco"/>
                  <w:sz w:val="20"/>
                  <w:szCs w:val="20"/>
                  <w:lang w:val="en-US"/>
                  <w:rPrChange w:id="5658"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659" w:author="Borja Gonzalez" w:date="2017-09-28T19:20: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660"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61" w:author="Borja Gonzalez" w:date="2017-09-28T19:20: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662"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663" w:author="Borja Gonzalez" w:date="2017-09-28T19:20: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664"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rsidP="00301ECB">
            <w:pPr>
              <w:keepNext/>
              <w:keepLines/>
              <w:widowControl w:val="0"/>
              <w:autoSpaceDE w:val="0"/>
              <w:autoSpaceDN w:val="0"/>
              <w:adjustRightInd w:val="0"/>
              <w:spacing w:before="200"/>
              <w:outlineLvl w:val="4"/>
              <w:rPr>
                <w:ins w:id="5665" w:author="Borja Gonzalez" w:date="2017-09-28T19:20:00Z"/>
                <w:rFonts w:ascii="Monaco" w:hAnsi="Monaco" w:cs="Monaco"/>
                <w:sz w:val="20"/>
                <w:szCs w:val="20"/>
                <w:lang w:val="en-US"/>
                <w:rPrChange w:id="5666" w:author="Borja Gonzalez" w:date="2017-09-28T19:20:00Z">
                  <w:rPr>
                    <w:ins w:id="5667" w:author="Borja Gonzalez" w:date="2017-09-28T19:20:00Z"/>
                    <w:rFonts w:ascii="Monaco" w:eastAsiaTheme="majorEastAsia" w:hAnsi="Monaco" w:cs="Monaco"/>
                    <w:color w:val="243F60" w:themeColor="accent1" w:themeShade="7F"/>
                    <w:sz w:val="32"/>
                    <w:szCs w:val="32"/>
                    <w:lang w:val="en-US"/>
                  </w:rPr>
                </w:rPrChange>
              </w:rPr>
            </w:pPr>
            <w:ins w:id="5668" w:author="Borja Gonzalez" w:date="2017-09-28T19:20:00Z">
              <w:r w:rsidRPr="00301ECB">
                <w:rPr>
                  <w:rFonts w:ascii="Monaco" w:hAnsi="Monaco" w:cs="Monaco"/>
                  <w:color w:val="000000"/>
                  <w:sz w:val="20"/>
                  <w:szCs w:val="20"/>
                  <w:lang w:val="en-US"/>
                  <w:rPrChange w:id="5669" w:author="Borja Gonzalez" w:date="2017-09-28T19:20: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670"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71" w:author="Borja Gonzalez" w:date="2017-09-28T19:20: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672"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673" w:author="Borja Gonzalez" w:date="2017-09-28T19:20: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674"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675" w:author="Borja Gonzalez" w:date="2017-09-28T19:20: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676" w:author="Borja Gonzalez" w:date="2017-09-28T19:20:00Z">
                    <w:rPr>
                      <w:rFonts w:ascii="Monaco" w:hAnsi="Monaco" w:cs="Monaco"/>
                      <w:b/>
                      <w:bCs/>
                      <w:color w:val="204A87"/>
                      <w:sz w:val="32"/>
                      <w:szCs w:val="32"/>
                      <w:lang w:val="en-US"/>
                    </w:rPr>
                  </w:rPrChange>
                </w:rPr>
                <w:t>function</w:t>
              </w:r>
              <w:r w:rsidRPr="00301ECB">
                <w:rPr>
                  <w:rFonts w:ascii="Monaco" w:hAnsi="Monaco" w:cs="Monaco"/>
                  <w:sz w:val="20"/>
                  <w:szCs w:val="20"/>
                  <w:lang w:val="en-US"/>
                  <w:rPrChange w:id="5677"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678"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79" w:author="Borja Gonzalez" w:date="2017-09-28T19:20: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680"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681"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682"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rsidP="00301ECB">
            <w:pPr>
              <w:keepNext/>
              <w:keepLines/>
              <w:widowControl w:val="0"/>
              <w:autoSpaceDE w:val="0"/>
              <w:autoSpaceDN w:val="0"/>
              <w:adjustRightInd w:val="0"/>
              <w:spacing w:before="200"/>
              <w:outlineLvl w:val="4"/>
              <w:rPr>
                <w:ins w:id="5683" w:author="Borja Gonzalez" w:date="2017-09-28T19:20:00Z"/>
                <w:rFonts w:ascii="Monaco" w:hAnsi="Monaco" w:cs="Monaco"/>
                <w:sz w:val="20"/>
                <w:szCs w:val="20"/>
                <w:lang w:val="en-US"/>
                <w:rPrChange w:id="5684" w:author="Borja Gonzalez" w:date="2017-09-28T19:20:00Z">
                  <w:rPr>
                    <w:ins w:id="5685" w:author="Borja Gonzalez" w:date="2017-09-28T19:20:00Z"/>
                    <w:rFonts w:ascii="Monaco" w:eastAsiaTheme="majorEastAsia" w:hAnsi="Monaco" w:cs="Monaco"/>
                    <w:color w:val="243F60" w:themeColor="accent1" w:themeShade="7F"/>
                    <w:sz w:val="32"/>
                    <w:szCs w:val="32"/>
                    <w:lang w:val="en-US"/>
                  </w:rPr>
                </w:rPrChange>
              </w:rPr>
            </w:pPr>
            <w:ins w:id="5686" w:author="Borja Gonzalez" w:date="2017-09-28T19:20:00Z">
              <w:r w:rsidRPr="00301ECB">
                <w:rPr>
                  <w:rFonts w:ascii="Monaco" w:hAnsi="Monaco" w:cs="Monaco"/>
                  <w:sz w:val="20"/>
                  <w:szCs w:val="20"/>
                  <w:lang w:val="en-US"/>
                  <w:rPrChange w:id="5687"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688" w:author="Borja Gonzalez" w:date="2017-09-28T19:20:00Z">
                    <w:rPr>
                      <w:rFonts w:ascii="Monaco" w:hAnsi="Monaco" w:cs="Monaco"/>
                      <w:color w:val="000000"/>
                      <w:sz w:val="32"/>
                      <w:szCs w:val="32"/>
                      <w:lang w:val="en-US"/>
                    </w:rPr>
                  </w:rPrChange>
                </w:rPr>
                <w:t>location</w:t>
              </w:r>
              <w:r w:rsidRPr="00301ECB">
                <w:rPr>
                  <w:rFonts w:ascii="Monaco" w:hAnsi="Monaco" w:cs="Monaco"/>
                  <w:b/>
                  <w:bCs/>
                  <w:color w:val="000000"/>
                  <w:sz w:val="20"/>
                  <w:szCs w:val="20"/>
                  <w:lang w:val="en-US"/>
                  <w:rPrChange w:id="5689"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690" w:author="Borja Gonzalez" w:date="2017-09-28T19:20:00Z">
                    <w:rPr>
                      <w:rFonts w:ascii="Monaco" w:hAnsi="Monaco" w:cs="Monaco"/>
                      <w:color w:val="000000"/>
                      <w:sz w:val="32"/>
                      <w:szCs w:val="32"/>
                      <w:lang w:val="en-US"/>
                    </w:rPr>
                  </w:rPrChange>
                </w:rPr>
                <w:t>reload</w:t>
              </w:r>
              <w:r w:rsidRPr="00301ECB">
                <w:rPr>
                  <w:rFonts w:ascii="Monaco" w:hAnsi="Monaco" w:cs="Monaco"/>
                  <w:b/>
                  <w:bCs/>
                  <w:color w:val="000000"/>
                  <w:sz w:val="20"/>
                  <w:szCs w:val="20"/>
                  <w:lang w:val="en-US"/>
                  <w:rPrChange w:id="5691" w:author="Borja Gonzalez" w:date="2017-09-28T19:20:00Z">
                    <w:rPr>
                      <w:rFonts w:ascii="Monaco" w:hAnsi="Monaco" w:cs="Monaco"/>
                      <w:b/>
                      <w:bCs/>
                      <w:color w:val="000000"/>
                      <w:sz w:val="32"/>
                      <w:szCs w:val="32"/>
                      <w:lang w:val="en-US"/>
                    </w:rPr>
                  </w:rPrChange>
                </w:rPr>
                <w:t>();</w:t>
              </w:r>
            </w:ins>
          </w:p>
          <w:p w14:paraId="229C3BE3" w14:textId="77777777" w:rsidR="00301ECB" w:rsidRPr="00301ECB" w:rsidRDefault="00301ECB" w:rsidP="00301ECB">
            <w:pPr>
              <w:keepNext/>
              <w:keepLines/>
              <w:widowControl w:val="0"/>
              <w:autoSpaceDE w:val="0"/>
              <w:autoSpaceDN w:val="0"/>
              <w:adjustRightInd w:val="0"/>
              <w:spacing w:before="200"/>
              <w:outlineLvl w:val="4"/>
              <w:rPr>
                <w:ins w:id="5692" w:author="Borja Gonzalez" w:date="2017-09-28T19:20:00Z"/>
                <w:rFonts w:ascii="Monaco" w:hAnsi="Monaco" w:cs="Monaco"/>
                <w:sz w:val="20"/>
                <w:szCs w:val="20"/>
                <w:lang w:val="en-US"/>
                <w:rPrChange w:id="5693" w:author="Borja Gonzalez" w:date="2017-09-28T19:20:00Z">
                  <w:rPr>
                    <w:ins w:id="5694" w:author="Borja Gonzalez" w:date="2017-09-28T19:20:00Z"/>
                    <w:rFonts w:ascii="Monaco" w:eastAsiaTheme="majorEastAsia" w:hAnsi="Monaco" w:cs="Monaco"/>
                    <w:color w:val="243F60" w:themeColor="accent1" w:themeShade="7F"/>
                    <w:sz w:val="32"/>
                    <w:szCs w:val="32"/>
                    <w:lang w:val="en-US"/>
                  </w:rPr>
                </w:rPrChange>
              </w:rPr>
            </w:pPr>
            <w:ins w:id="5695" w:author="Borja Gonzalez" w:date="2017-09-28T19:20:00Z">
              <w:r w:rsidRPr="00301ECB">
                <w:rPr>
                  <w:rFonts w:ascii="Monaco" w:hAnsi="Monaco" w:cs="Monaco"/>
                  <w:sz w:val="20"/>
                  <w:szCs w:val="20"/>
                  <w:lang w:val="en-US"/>
                  <w:rPrChange w:id="5696"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697"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698"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0D882206" w14:textId="77777777" w:rsidR="00301ECB" w:rsidRDefault="0037218C" w:rsidP="0037218C">
      <w:pPr>
        <w:rPr>
          <w:ins w:id="5699" w:author="Borja Gonzalez" w:date="2017-09-28T19:25:00Z"/>
        </w:rPr>
      </w:pPr>
      <w:del w:id="5700" w:author="Borja Gonzalez" w:date="2017-09-28T19:25:00Z">
        <w:r w:rsidDel="00301ECB">
          <w:rPr>
            <w:noProof/>
            <w:lang w:val="en-US"/>
          </w:rPr>
          <w:drawing>
            <wp:inline distT="0" distB="0" distL="0" distR="0" wp14:anchorId="6622DD19" wp14:editId="15CB535D">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65594FF5" w14:textId="77777777" w:rsidTr="00301ECB">
        <w:trPr>
          <w:ins w:id="5701" w:author="Borja Gonzalez" w:date="2017-09-28T19:25:00Z"/>
        </w:trPr>
        <w:tc>
          <w:tcPr>
            <w:tcW w:w="8856" w:type="dxa"/>
          </w:tcPr>
          <w:p w14:paraId="05DA244A" w14:textId="77777777" w:rsidR="00301ECB" w:rsidRPr="00557475" w:rsidRDefault="00301ECB" w:rsidP="00301ECB">
            <w:pPr>
              <w:widowControl w:val="0"/>
              <w:autoSpaceDE w:val="0"/>
              <w:autoSpaceDN w:val="0"/>
              <w:adjustRightInd w:val="0"/>
              <w:rPr>
                <w:ins w:id="5702" w:author="Borja Gonzalez" w:date="2017-09-28T19:25:00Z"/>
                <w:rFonts w:ascii="Monaco" w:hAnsi="Monaco" w:cs="Monaco"/>
                <w:noProof/>
                <w:sz w:val="20"/>
                <w:szCs w:val="20"/>
                <w:lang w:val="en-US"/>
              </w:rPr>
            </w:pPr>
            <w:ins w:id="5703" w:author="Borja Gonzalez" w:date="2017-09-28T19:25: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CAEEC99" w14:textId="77777777" w:rsidR="00301ECB" w:rsidRPr="0079203F" w:rsidRDefault="00301ECB" w:rsidP="00301ECB">
            <w:pPr>
              <w:widowControl w:val="0"/>
              <w:autoSpaceDE w:val="0"/>
              <w:autoSpaceDN w:val="0"/>
              <w:adjustRightInd w:val="0"/>
              <w:rPr>
                <w:ins w:id="5704" w:author="Borja Gonzalez" w:date="2017-09-28T19:25:00Z"/>
                <w:rFonts w:ascii="Monaco" w:hAnsi="Monaco" w:cs="Monaco"/>
                <w:b/>
                <w:bCs/>
                <w:noProof/>
                <w:color w:val="000000"/>
                <w:sz w:val="20"/>
                <w:szCs w:val="20"/>
                <w:lang w:val="es-ES"/>
                <w:rPrChange w:id="5705" w:author="Rodrigo García" w:date="2017-09-29T10:07:00Z">
                  <w:rPr>
                    <w:ins w:id="5706" w:author="Borja Gonzalez" w:date="2017-09-28T19:25:00Z"/>
                    <w:rFonts w:ascii="Monaco" w:hAnsi="Monaco" w:cs="Monaco"/>
                    <w:b/>
                    <w:bCs/>
                    <w:noProof/>
                    <w:color w:val="000000"/>
                    <w:sz w:val="20"/>
                    <w:szCs w:val="20"/>
                    <w:lang w:val="en-US"/>
                  </w:rPr>
                </w:rPrChange>
              </w:rPr>
            </w:pPr>
            <w:ins w:id="5707" w:author="Borja Gonzalez" w:date="2017-09-28T19:25: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5708" w:author="Rodrigo García" w:date="2017-09-29T10:07: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5709" w:author="Rodrigo García" w:date="2017-09-29T10:07: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5710" w:author="Rodrigo García" w:date="2017-09-29T10:07: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5711" w:author="Rodrigo García" w:date="2017-09-29T10:07: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5712" w:author="Rodrigo García" w:date="2017-09-29T10:07: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5713" w:author="Rodrigo García" w:date="2017-09-29T10:07: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714" w:author="Rodrigo García" w:date="2017-09-29T10:07: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5715" w:author="Rodrigo García" w:date="2017-09-29T10:07: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5716" w:author="Rodrigo García" w:date="2017-09-29T10:07: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5717"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rsidP="00301ECB">
            <w:pPr>
              <w:widowControl w:val="0"/>
              <w:autoSpaceDE w:val="0"/>
              <w:autoSpaceDN w:val="0"/>
              <w:adjustRightInd w:val="0"/>
              <w:rPr>
                <w:ins w:id="5718" w:author="Borja Gonzalez" w:date="2017-09-28T19:25:00Z"/>
                <w:rFonts w:ascii="Monaco" w:hAnsi="Monaco" w:cs="Monaco"/>
                <w:b/>
                <w:bCs/>
                <w:color w:val="204A87"/>
                <w:sz w:val="20"/>
                <w:szCs w:val="20"/>
                <w:lang w:val="es-ES"/>
                <w:rPrChange w:id="5719" w:author="Rodrigo García" w:date="2017-09-29T10:07:00Z">
                  <w:rPr>
                    <w:ins w:id="5720" w:author="Borja Gonzalez" w:date="2017-09-28T19:25:00Z"/>
                    <w:rFonts w:ascii="Monaco" w:hAnsi="Monaco" w:cs="Monaco"/>
                    <w:b/>
                    <w:bCs/>
                    <w:color w:val="204A87"/>
                    <w:sz w:val="20"/>
                    <w:szCs w:val="20"/>
                    <w:lang w:val="en-US"/>
                  </w:rPr>
                </w:rPrChange>
              </w:rPr>
            </w:pPr>
          </w:p>
          <w:p w14:paraId="31CE307A" w14:textId="77777777" w:rsidR="00301ECB" w:rsidRPr="0079203F" w:rsidRDefault="00301ECB" w:rsidP="00301ECB">
            <w:pPr>
              <w:keepNext/>
              <w:keepLines/>
              <w:widowControl w:val="0"/>
              <w:autoSpaceDE w:val="0"/>
              <w:autoSpaceDN w:val="0"/>
              <w:adjustRightInd w:val="0"/>
              <w:spacing w:before="200"/>
              <w:outlineLvl w:val="4"/>
              <w:rPr>
                <w:ins w:id="5721" w:author="Borja Gonzalez" w:date="2017-09-28T19:25:00Z"/>
                <w:rFonts w:ascii="Monaco" w:hAnsi="Monaco" w:cs="Monaco"/>
                <w:sz w:val="20"/>
                <w:szCs w:val="20"/>
                <w:lang w:val="es-ES"/>
                <w:rPrChange w:id="5722" w:author="Rodrigo García" w:date="2017-09-29T10:07:00Z">
                  <w:rPr>
                    <w:ins w:id="5723" w:author="Borja Gonzalez" w:date="2017-09-28T19:25:00Z"/>
                    <w:rFonts w:ascii="Monaco" w:eastAsiaTheme="majorEastAsia" w:hAnsi="Monaco" w:cs="Monaco"/>
                    <w:color w:val="243F60" w:themeColor="accent1" w:themeShade="7F"/>
                    <w:sz w:val="32"/>
                    <w:szCs w:val="32"/>
                    <w:lang w:val="en-US"/>
                  </w:rPr>
                </w:rPrChange>
              </w:rPr>
            </w:pPr>
            <w:ins w:id="5724" w:author="Borja Gonzalez" w:date="2017-09-28T19:25:00Z">
              <w:r w:rsidRPr="0079203F">
                <w:rPr>
                  <w:rFonts w:ascii="Monaco" w:hAnsi="Monaco" w:cs="Monaco"/>
                  <w:b/>
                  <w:bCs/>
                  <w:color w:val="204A87"/>
                  <w:sz w:val="20"/>
                  <w:szCs w:val="20"/>
                  <w:lang w:val="es-ES"/>
                  <w:rPrChange w:id="5725" w:author="Rodrigo García" w:date="2017-09-29T10:07:00Z">
                    <w:rPr>
                      <w:rFonts w:ascii="Monaco" w:hAnsi="Monaco" w:cs="Monaco"/>
                      <w:b/>
                      <w:bCs/>
                      <w:color w:val="204A87"/>
                      <w:sz w:val="32"/>
                      <w:szCs w:val="32"/>
                      <w:lang w:val="en-US"/>
                    </w:rPr>
                  </w:rPrChange>
                </w:rPr>
                <w:t>if</w:t>
              </w:r>
              <w:r w:rsidRPr="0079203F">
                <w:rPr>
                  <w:rFonts w:ascii="Monaco" w:hAnsi="Monaco" w:cs="Monaco"/>
                  <w:b/>
                  <w:bCs/>
                  <w:color w:val="000000"/>
                  <w:sz w:val="20"/>
                  <w:szCs w:val="20"/>
                  <w:lang w:val="es-ES"/>
                  <w:rPrChange w:id="572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27"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728"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29" w:author="Rodrigo García" w:date="2017-09-29T10:07: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5730"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731" w:author="Rodrigo García" w:date="2017-09-29T10:07:00Z">
                    <w:rPr>
                      <w:rFonts w:ascii="Monaco" w:hAnsi="Monaco" w:cs="Monaco"/>
                      <w:color w:val="4E9A06"/>
                      <w:sz w:val="32"/>
                      <w:szCs w:val="32"/>
                      <w:lang w:val="en-US"/>
                    </w:rPr>
                  </w:rPrChange>
                </w:rPr>
                <w:t>"Borrar datos de paciente"</w:t>
              </w:r>
              <w:r w:rsidRPr="0079203F">
                <w:rPr>
                  <w:rFonts w:ascii="Monaco" w:hAnsi="Monaco" w:cs="Monaco"/>
                  <w:b/>
                  <w:bCs/>
                  <w:color w:val="000000"/>
                  <w:sz w:val="20"/>
                  <w:szCs w:val="20"/>
                  <w:lang w:val="es-ES"/>
                  <w:rPrChange w:id="5732"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rsidP="00301ECB">
            <w:pPr>
              <w:keepNext/>
              <w:keepLines/>
              <w:widowControl w:val="0"/>
              <w:autoSpaceDE w:val="0"/>
              <w:autoSpaceDN w:val="0"/>
              <w:adjustRightInd w:val="0"/>
              <w:spacing w:before="200"/>
              <w:outlineLvl w:val="4"/>
              <w:rPr>
                <w:ins w:id="5733" w:author="Borja Gonzalez" w:date="2017-09-28T19:25:00Z"/>
                <w:rFonts w:ascii="Monaco" w:hAnsi="Monaco" w:cs="Monaco"/>
                <w:sz w:val="20"/>
                <w:szCs w:val="20"/>
                <w:lang w:val="es-ES"/>
                <w:rPrChange w:id="5734" w:author="Rodrigo García" w:date="2017-09-29T10:07:00Z">
                  <w:rPr>
                    <w:ins w:id="5735" w:author="Borja Gonzalez" w:date="2017-09-28T19:25:00Z"/>
                    <w:rFonts w:ascii="Monaco" w:eastAsiaTheme="majorEastAsia" w:hAnsi="Monaco" w:cs="Monaco"/>
                    <w:color w:val="243F60" w:themeColor="accent1" w:themeShade="7F"/>
                    <w:sz w:val="32"/>
                    <w:szCs w:val="32"/>
                    <w:lang w:val="en-US"/>
                  </w:rPr>
                </w:rPrChange>
              </w:rPr>
            </w:pPr>
            <w:ins w:id="5736" w:author="Borja Gonzalez" w:date="2017-09-28T19:25:00Z">
              <w:r w:rsidRPr="0079203F">
                <w:rPr>
                  <w:rFonts w:ascii="Monaco" w:hAnsi="Monaco" w:cs="Monaco"/>
                  <w:sz w:val="20"/>
                  <w:szCs w:val="20"/>
                  <w:lang w:val="es-ES"/>
                  <w:rPrChange w:id="573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738"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739"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40"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741"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742" w:author="Rodrigo García" w:date="2017-09-29T10:07:00Z">
                    <w:rPr>
                      <w:rFonts w:ascii="Monaco" w:hAnsi="Monaco" w:cs="Monaco"/>
                      <w:color w:val="4E9A06"/>
                      <w:sz w:val="32"/>
                      <w:szCs w:val="32"/>
                      <w:lang w:val="en-US"/>
                    </w:rPr>
                  </w:rPrChange>
                </w:rPr>
                <w:t>"Datos de paciente a borrar: "</w:t>
              </w:r>
              <w:r w:rsidRPr="0079203F">
                <w:rPr>
                  <w:rFonts w:ascii="Monaco" w:hAnsi="Monaco" w:cs="Monaco"/>
                  <w:b/>
                  <w:bCs/>
                  <w:color w:val="CE5C00"/>
                  <w:sz w:val="20"/>
                  <w:szCs w:val="20"/>
                  <w:lang w:val="es-ES"/>
                  <w:rPrChange w:id="5743"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5744" w:author="Rodrigo García" w:date="2017-09-29T10:07:00Z">
                    <w:rPr>
                      <w:rFonts w:ascii="Monaco" w:hAnsi="Monaco" w:cs="Monaco"/>
                      <w:color w:val="000000"/>
                      <w:sz w:val="32"/>
                      <w:szCs w:val="32"/>
                      <w:lang w:val="en-US"/>
                    </w:rPr>
                  </w:rPrChange>
                </w:rPr>
                <w:t>datos</w:t>
              </w:r>
              <w:r w:rsidRPr="0079203F">
                <w:rPr>
                  <w:rFonts w:ascii="Monaco" w:hAnsi="Monaco" w:cs="Monaco"/>
                  <w:b/>
                  <w:bCs/>
                  <w:color w:val="000000"/>
                  <w:sz w:val="20"/>
                  <w:szCs w:val="20"/>
                  <w:lang w:val="es-ES"/>
                  <w:rPrChange w:id="574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46" w:author="Rodrigo García" w:date="2017-09-29T10:07:00Z">
                    <w:rPr>
                      <w:rFonts w:ascii="Monaco" w:hAnsi="Monaco" w:cs="Monaco"/>
                      <w:color w:val="000000"/>
                      <w:sz w:val="32"/>
                      <w:szCs w:val="32"/>
                      <w:lang w:val="en-US"/>
                    </w:rPr>
                  </w:rPrChange>
                </w:rPr>
                <w:t>n</w:t>
              </w:r>
              <w:r w:rsidRPr="0079203F">
                <w:rPr>
                  <w:rFonts w:ascii="Monaco" w:hAnsi="Monaco" w:cs="Monaco"/>
                  <w:b/>
                  <w:bCs/>
                  <w:color w:val="000000"/>
                  <w:sz w:val="20"/>
                  <w:szCs w:val="20"/>
                  <w:lang w:val="es-ES"/>
                  <w:rPrChange w:id="5747"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rsidP="00301ECB">
            <w:pPr>
              <w:keepNext/>
              <w:keepLines/>
              <w:widowControl w:val="0"/>
              <w:autoSpaceDE w:val="0"/>
              <w:autoSpaceDN w:val="0"/>
              <w:adjustRightInd w:val="0"/>
              <w:spacing w:before="200"/>
              <w:outlineLvl w:val="4"/>
              <w:rPr>
                <w:ins w:id="5748" w:author="Borja Gonzalez" w:date="2017-09-28T19:25:00Z"/>
                <w:rFonts w:ascii="Monaco" w:hAnsi="Monaco" w:cs="Monaco"/>
                <w:sz w:val="20"/>
                <w:szCs w:val="20"/>
                <w:lang w:val="en-US"/>
                <w:rPrChange w:id="5749" w:author="Borja Gonzalez" w:date="2017-09-28T19:25:00Z">
                  <w:rPr>
                    <w:ins w:id="5750" w:author="Borja Gonzalez" w:date="2017-09-28T19:25:00Z"/>
                    <w:rFonts w:ascii="Monaco" w:eastAsiaTheme="majorEastAsia" w:hAnsi="Monaco" w:cs="Monaco"/>
                    <w:color w:val="243F60" w:themeColor="accent1" w:themeShade="7F"/>
                    <w:sz w:val="32"/>
                    <w:szCs w:val="32"/>
                    <w:lang w:val="en-US"/>
                  </w:rPr>
                </w:rPrChange>
              </w:rPr>
            </w:pPr>
            <w:ins w:id="5751" w:author="Borja Gonzalez" w:date="2017-09-28T19:25:00Z">
              <w:r w:rsidRPr="0079203F">
                <w:rPr>
                  <w:rFonts w:ascii="Monaco" w:hAnsi="Monaco" w:cs="Monaco"/>
                  <w:sz w:val="20"/>
                  <w:szCs w:val="20"/>
                  <w:lang w:val="es-ES"/>
                  <w:rPrChange w:id="5752" w:author="Rodrigo García" w:date="2017-09-29T10:07: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753"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75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755" w:author="Borja Gonzalez" w:date="2017-09-28T19:25:00Z">
                    <w:rPr>
                      <w:rFonts w:ascii="Monaco" w:hAnsi="Monaco" w:cs="Monaco"/>
                      <w:color w:val="000000"/>
                      <w:sz w:val="32"/>
                      <w:szCs w:val="32"/>
                      <w:lang w:val="en-US"/>
                    </w:rPr>
                  </w:rPrChange>
                </w:rPr>
                <w:t>filebuffer</w:t>
              </w:r>
              <w:r w:rsidRPr="00301ECB">
                <w:rPr>
                  <w:rFonts w:ascii="Monaco" w:hAnsi="Monaco" w:cs="Monaco"/>
                  <w:sz w:val="20"/>
                  <w:szCs w:val="20"/>
                  <w:lang w:val="en-US"/>
                  <w:rPrChange w:id="5756"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757"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758"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759"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76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761" w:author="Borja Gonzalez" w:date="2017-09-28T19:25:00Z">
                    <w:rPr>
                      <w:rFonts w:ascii="Monaco" w:hAnsi="Monaco" w:cs="Monaco"/>
                      <w:color w:val="000000"/>
                      <w:sz w:val="32"/>
                      <w:szCs w:val="32"/>
                      <w:lang w:val="en-US"/>
                    </w:rPr>
                  </w:rPrChange>
                </w:rPr>
                <w:t>readFileSync</w:t>
              </w:r>
              <w:r w:rsidRPr="00301ECB">
                <w:rPr>
                  <w:rFonts w:ascii="Monaco" w:hAnsi="Monaco" w:cs="Monaco"/>
                  <w:b/>
                  <w:bCs/>
                  <w:color w:val="000000"/>
                  <w:sz w:val="20"/>
                  <w:szCs w:val="20"/>
                  <w:lang w:val="en-US"/>
                  <w:rPrChange w:id="5762"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763"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764"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rsidP="00301ECB">
            <w:pPr>
              <w:widowControl w:val="0"/>
              <w:autoSpaceDE w:val="0"/>
              <w:autoSpaceDN w:val="0"/>
              <w:adjustRightInd w:val="0"/>
              <w:rPr>
                <w:ins w:id="5765" w:author="Borja Gonzalez" w:date="2017-09-28T19:25:00Z"/>
                <w:rFonts w:ascii="Monaco" w:hAnsi="Monaco" w:cs="Monaco"/>
                <w:sz w:val="20"/>
                <w:szCs w:val="20"/>
                <w:lang w:val="en-US"/>
                <w:rPrChange w:id="5766" w:author="Borja Gonzalez" w:date="2017-09-28T19:25:00Z">
                  <w:rPr>
                    <w:ins w:id="5767" w:author="Borja Gonzalez" w:date="2017-09-28T19:25:00Z"/>
                    <w:rFonts w:ascii="Monaco" w:hAnsi="Monaco" w:cs="Monaco"/>
                    <w:sz w:val="32"/>
                    <w:szCs w:val="32"/>
                    <w:lang w:val="en-US"/>
                  </w:rPr>
                </w:rPrChange>
              </w:rPr>
            </w:pPr>
          </w:p>
          <w:p w14:paraId="59FAD707" w14:textId="77777777" w:rsidR="00301ECB" w:rsidRPr="00301ECB" w:rsidRDefault="00301ECB" w:rsidP="00301ECB">
            <w:pPr>
              <w:keepNext/>
              <w:keepLines/>
              <w:widowControl w:val="0"/>
              <w:autoSpaceDE w:val="0"/>
              <w:autoSpaceDN w:val="0"/>
              <w:adjustRightInd w:val="0"/>
              <w:spacing w:before="200"/>
              <w:outlineLvl w:val="4"/>
              <w:rPr>
                <w:ins w:id="5768" w:author="Borja Gonzalez" w:date="2017-09-28T19:25:00Z"/>
                <w:rFonts w:ascii="Monaco" w:hAnsi="Monaco" w:cs="Monaco"/>
                <w:sz w:val="20"/>
                <w:szCs w:val="20"/>
                <w:lang w:val="en-US"/>
                <w:rPrChange w:id="5769" w:author="Borja Gonzalez" w:date="2017-09-28T19:25:00Z">
                  <w:rPr>
                    <w:ins w:id="5770" w:author="Borja Gonzalez" w:date="2017-09-28T19:25:00Z"/>
                    <w:rFonts w:ascii="Monaco" w:eastAsiaTheme="majorEastAsia" w:hAnsi="Monaco" w:cs="Monaco"/>
                    <w:color w:val="243F60" w:themeColor="accent1" w:themeShade="7F"/>
                    <w:sz w:val="32"/>
                    <w:szCs w:val="32"/>
                    <w:lang w:val="en-US"/>
                  </w:rPr>
                </w:rPrChange>
              </w:rPr>
            </w:pPr>
            <w:ins w:id="5771" w:author="Borja Gonzalez" w:date="2017-09-28T19:25:00Z">
              <w:r w:rsidRPr="00301ECB">
                <w:rPr>
                  <w:rFonts w:ascii="Monaco" w:hAnsi="Monaco" w:cs="Monaco"/>
                  <w:sz w:val="20"/>
                  <w:szCs w:val="20"/>
                  <w:lang w:val="en-US"/>
                  <w:rPrChange w:id="5772"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773"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77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775" w:author="Borja Gonzalez" w:date="2017-09-28T19:25:00Z">
                    <w:rPr>
                      <w:rFonts w:ascii="Monaco" w:hAnsi="Monaco" w:cs="Monaco"/>
                      <w:color w:val="000000"/>
                      <w:sz w:val="32"/>
                      <w:szCs w:val="32"/>
                      <w:lang w:val="en-US"/>
                    </w:rPr>
                  </w:rPrChange>
                </w:rPr>
                <w:t>db</w:t>
              </w:r>
              <w:r w:rsidRPr="00301ECB">
                <w:rPr>
                  <w:rFonts w:ascii="Monaco" w:hAnsi="Monaco" w:cs="Monaco"/>
                  <w:sz w:val="20"/>
                  <w:szCs w:val="20"/>
                  <w:lang w:val="en-US"/>
                  <w:rPrChange w:id="5776"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777"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778"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779"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780"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781" w:author="Borja Gonzalez" w:date="2017-09-28T19:25:00Z">
                    <w:rPr>
                      <w:rFonts w:ascii="Monaco" w:hAnsi="Monaco" w:cs="Monaco"/>
                      <w:color w:val="000000"/>
                      <w:sz w:val="32"/>
                      <w:szCs w:val="32"/>
                      <w:lang w:val="en-US"/>
                    </w:rPr>
                  </w:rPrChange>
                </w:rPr>
                <w:t>SQL</w:t>
              </w:r>
              <w:r w:rsidRPr="00301ECB">
                <w:rPr>
                  <w:rFonts w:ascii="Monaco" w:hAnsi="Monaco" w:cs="Monaco"/>
                  <w:b/>
                  <w:bCs/>
                  <w:color w:val="000000"/>
                  <w:sz w:val="20"/>
                  <w:szCs w:val="20"/>
                  <w:lang w:val="en-US"/>
                  <w:rPrChange w:id="578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783" w:author="Borja Gonzalez" w:date="2017-09-28T19:25:00Z">
                    <w:rPr>
                      <w:rFonts w:ascii="Monaco" w:hAnsi="Monaco" w:cs="Monaco"/>
                      <w:color w:val="000000"/>
                      <w:sz w:val="32"/>
                      <w:szCs w:val="32"/>
                      <w:lang w:val="en-US"/>
                    </w:rPr>
                  </w:rPrChange>
                </w:rPr>
                <w:t>Database</w:t>
              </w:r>
              <w:r w:rsidRPr="00301ECB">
                <w:rPr>
                  <w:rFonts w:ascii="Monaco" w:hAnsi="Monaco" w:cs="Monaco"/>
                  <w:b/>
                  <w:bCs/>
                  <w:color w:val="000000"/>
                  <w:sz w:val="20"/>
                  <w:szCs w:val="20"/>
                  <w:lang w:val="en-US"/>
                  <w:rPrChange w:id="578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785" w:author="Borja Gonzalez" w:date="2017-09-28T19:25:00Z">
                    <w:rPr>
                      <w:rFonts w:ascii="Monaco" w:hAnsi="Monaco" w:cs="Monaco"/>
                      <w:color w:val="000000"/>
                      <w:sz w:val="32"/>
                      <w:szCs w:val="32"/>
                      <w:lang w:val="en-US"/>
                    </w:rPr>
                  </w:rPrChange>
                </w:rPr>
                <w:t>filebuffer</w:t>
              </w:r>
              <w:r w:rsidRPr="00301ECB">
                <w:rPr>
                  <w:rFonts w:ascii="Monaco" w:hAnsi="Monaco" w:cs="Monaco"/>
                  <w:b/>
                  <w:bCs/>
                  <w:color w:val="000000"/>
                  <w:sz w:val="20"/>
                  <w:szCs w:val="20"/>
                  <w:lang w:val="en-US"/>
                  <w:rPrChange w:id="5786"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rsidP="00301ECB">
            <w:pPr>
              <w:keepNext/>
              <w:keepLines/>
              <w:widowControl w:val="0"/>
              <w:autoSpaceDE w:val="0"/>
              <w:autoSpaceDN w:val="0"/>
              <w:adjustRightInd w:val="0"/>
              <w:spacing w:before="200"/>
              <w:outlineLvl w:val="4"/>
              <w:rPr>
                <w:ins w:id="5787" w:author="Borja Gonzalez" w:date="2017-09-28T19:25:00Z"/>
                <w:rFonts w:ascii="Monaco" w:hAnsi="Monaco" w:cs="Monaco"/>
                <w:sz w:val="20"/>
                <w:szCs w:val="20"/>
                <w:lang w:val="es-ES"/>
                <w:rPrChange w:id="5788" w:author="Rodrigo García" w:date="2017-09-29T10:07:00Z">
                  <w:rPr>
                    <w:ins w:id="5789" w:author="Borja Gonzalez" w:date="2017-09-28T19:25:00Z"/>
                    <w:rFonts w:ascii="Monaco" w:eastAsiaTheme="majorEastAsia" w:hAnsi="Monaco" w:cs="Monaco"/>
                    <w:color w:val="243F60" w:themeColor="accent1" w:themeShade="7F"/>
                    <w:sz w:val="32"/>
                    <w:szCs w:val="32"/>
                    <w:lang w:val="en-US"/>
                  </w:rPr>
                </w:rPrChange>
              </w:rPr>
            </w:pPr>
            <w:ins w:id="5790" w:author="Borja Gonzalez" w:date="2017-09-28T19:25:00Z">
              <w:r w:rsidRPr="00301ECB">
                <w:rPr>
                  <w:rFonts w:ascii="Monaco" w:hAnsi="Monaco" w:cs="Monaco"/>
                  <w:sz w:val="20"/>
                  <w:szCs w:val="20"/>
                  <w:lang w:val="en-US"/>
                  <w:rPrChange w:id="5791" w:author="Borja Gonzalez" w:date="2017-09-28T19:2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792"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79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94"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79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796"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797"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798"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799"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800"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801" w:author="Rodrigo García" w:date="2017-09-29T10:07:00Z">
                    <w:rPr>
                      <w:rFonts w:ascii="Monaco" w:hAnsi="Monaco" w:cs="Monaco"/>
                      <w:color w:val="4E9A06"/>
                      <w:sz w:val="32"/>
                      <w:szCs w:val="32"/>
                      <w:lang w:val="en-US"/>
                    </w:rPr>
                  </w:rPrChange>
                </w:rPr>
                <w:t>" Base de datos abierta"</w:t>
              </w:r>
              <w:r w:rsidRPr="0079203F">
                <w:rPr>
                  <w:rFonts w:ascii="Monaco" w:hAnsi="Monaco" w:cs="Monaco"/>
                  <w:b/>
                  <w:bCs/>
                  <w:color w:val="000000"/>
                  <w:sz w:val="20"/>
                  <w:szCs w:val="20"/>
                  <w:lang w:val="es-ES"/>
                  <w:rPrChange w:id="5802"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rsidP="00301ECB">
            <w:pPr>
              <w:keepNext/>
              <w:keepLines/>
              <w:widowControl w:val="0"/>
              <w:autoSpaceDE w:val="0"/>
              <w:autoSpaceDN w:val="0"/>
              <w:adjustRightInd w:val="0"/>
              <w:spacing w:before="200"/>
              <w:outlineLvl w:val="4"/>
              <w:rPr>
                <w:ins w:id="5803" w:author="Borja Gonzalez" w:date="2017-09-28T19:25:00Z"/>
                <w:rFonts w:ascii="Monaco" w:hAnsi="Monaco" w:cs="Monaco"/>
                <w:sz w:val="20"/>
                <w:szCs w:val="20"/>
                <w:lang w:val="en-US"/>
                <w:rPrChange w:id="5804" w:author="Borja Gonzalez" w:date="2017-09-28T19:25:00Z">
                  <w:rPr>
                    <w:ins w:id="5805" w:author="Borja Gonzalez" w:date="2017-09-28T19:25:00Z"/>
                    <w:rFonts w:ascii="Monaco" w:eastAsiaTheme="majorEastAsia" w:hAnsi="Monaco" w:cs="Monaco"/>
                    <w:color w:val="243F60" w:themeColor="accent1" w:themeShade="7F"/>
                    <w:sz w:val="32"/>
                    <w:szCs w:val="32"/>
                    <w:lang w:val="en-US"/>
                  </w:rPr>
                </w:rPrChange>
              </w:rPr>
            </w:pPr>
            <w:ins w:id="5806" w:author="Borja Gonzalez" w:date="2017-09-28T19:25:00Z">
              <w:r w:rsidRPr="0079203F">
                <w:rPr>
                  <w:rFonts w:ascii="Monaco" w:hAnsi="Monaco" w:cs="Monaco"/>
                  <w:sz w:val="20"/>
                  <w:szCs w:val="20"/>
                  <w:lang w:val="es-ES"/>
                  <w:rPrChange w:id="5807" w:author="Rodrigo García" w:date="2017-09-29T10:07: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08"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80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10" w:author="Borja Gonzalez" w:date="2017-09-28T19:25:00Z">
                    <w:rPr>
                      <w:rFonts w:ascii="Monaco" w:hAnsi="Monaco" w:cs="Monaco"/>
                      <w:color w:val="000000"/>
                      <w:sz w:val="32"/>
                      <w:szCs w:val="32"/>
                      <w:lang w:val="en-US"/>
                    </w:rPr>
                  </w:rPrChange>
                </w:rPr>
                <w:t>run</w:t>
              </w:r>
              <w:r w:rsidRPr="00301ECB">
                <w:rPr>
                  <w:rFonts w:ascii="Monaco" w:hAnsi="Monaco" w:cs="Monaco"/>
                  <w:b/>
                  <w:bCs/>
                  <w:color w:val="000000"/>
                  <w:sz w:val="20"/>
                  <w:szCs w:val="20"/>
                  <w:lang w:val="en-US"/>
                  <w:rPrChange w:id="5811"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812" w:author="Borja Gonzalez" w:date="2017-09-28T19:25:00Z">
                    <w:rPr>
                      <w:rFonts w:ascii="Monaco" w:hAnsi="Monaco" w:cs="Monaco"/>
                      <w:color w:val="4E9A06"/>
                      <w:sz w:val="32"/>
                      <w:szCs w:val="32"/>
                      <w:lang w:val="en-US"/>
                    </w:rPr>
                  </w:rPrChange>
                </w:rPr>
                <w:t>"DELETE FROM datos_pacientes WHERE id_datos="</w:t>
              </w:r>
              <w:r w:rsidRPr="00301ECB">
                <w:rPr>
                  <w:rFonts w:ascii="Monaco" w:hAnsi="Monaco" w:cs="Monaco"/>
                  <w:b/>
                  <w:bCs/>
                  <w:color w:val="CE5C00"/>
                  <w:sz w:val="20"/>
                  <w:szCs w:val="20"/>
                  <w:lang w:val="en-US"/>
                  <w:rPrChange w:id="5813"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814"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81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16" w:author="Borja Gonzalez" w:date="2017-09-28T19:25:00Z">
                    <w:rPr>
                      <w:rFonts w:ascii="Monaco" w:hAnsi="Monaco" w:cs="Monaco"/>
                      <w:color w:val="000000"/>
                      <w:sz w:val="32"/>
                      <w:szCs w:val="32"/>
                      <w:lang w:val="en-US"/>
                    </w:rPr>
                  </w:rPrChange>
                </w:rPr>
                <w:t>id</w:t>
              </w:r>
              <w:r w:rsidRPr="00301ECB">
                <w:rPr>
                  <w:rFonts w:ascii="Monaco" w:hAnsi="Monaco" w:cs="Monaco"/>
                  <w:b/>
                  <w:bCs/>
                  <w:color w:val="000000"/>
                  <w:sz w:val="20"/>
                  <w:szCs w:val="20"/>
                  <w:lang w:val="en-US"/>
                  <w:rPrChange w:id="5817"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rsidP="00301ECB">
            <w:pPr>
              <w:widowControl w:val="0"/>
              <w:autoSpaceDE w:val="0"/>
              <w:autoSpaceDN w:val="0"/>
              <w:adjustRightInd w:val="0"/>
              <w:rPr>
                <w:ins w:id="5818" w:author="Borja Gonzalez" w:date="2017-09-28T19:25:00Z"/>
                <w:rFonts w:ascii="Monaco" w:hAnsi="Monaco" w:cs="Monaco"/>
                <w:sz w:val="20"/>
                <w:szCs w:val="20"/>
                <w:lang w:val="en-US"/>
                <w:rPrChange w:id="5819" w:author="Borja Gonzalez" w:date="2017-09-28T19:25:00Z">
                  <w:rPr>
                    <w:ins w:id="5820" w:author="Borja Gonzalez" w:date="2017-09-28T19:25:00Z"/>
                    <w:rFonts w:ascii="Monaco" w:hAnsi="Monaco" w:cs="Monaco"/>
                    <w:sz w:val="32"/>
                    <w:szCs w:val="32"/>
                    <w:lang w:val="en-US"/>
                  </w:rPr>
                </w:rPrChange>
              </w:rPr>
            </w:pPr>
          </w:p>
          <w:p w14:paraId="1A270CD7" w14:textId="77777777" w:rsidR="00301ECB" w:rsidRPr="00301ECB" w:rsidRDefault="00301ECB" w:rsidP="00301ECB">
            <w:pPr>
              <w:widowControl w:val="0"/>
              <w:autoSpaceDE w:val="0"/>
              <w:autoSpaceDN w:val="0"/>
              <w:adjustRightInd w:val="0"/>
              <w:rPr>
                <w:ins w:id="5821" w:author="Borja Gonzalez" w:date="2017-09-28T19:25:00Z"/>
                <w:rFonts w:ascii="Monaco" w:hAnsi="Monaco" w:cs="Monaco"/>
                <w:sz w:val="20"/>
                <w:szCs w:val="20"/>
                <w:lang w:val="en-US"/>
                <w:rPrChange w:id="5822" w:author="Borja Gonzalez" w:date="2017-09-28T19:25:00Z">
                  <w:rPr>
                    <w:ins w:id="5823" w:author="Borja Gonzalez" w:date="2017-09-28T19:25:00Z"/>
                    <w:rFonts w:ascii="Monaco" w:hAnsi="Monaco" w:cs="Monaco"/>
                    <w:sz w:val="32"/>
                    <w:szCs w:val="32"/>
                    <w:lang w:val="en-US"/>
                  </w:rPr>
                </w:rPrChange>
              </w:rPr>
            </w:pPr>
            <w:ins w:id="5824" w:author="Borja Gonzalez" w:date="2017-09-28T19:25:00Z">
              <w:r w:rsidRPr="00301ECB">
                <w:rPr>
                  <w:rFonts w:ascii="Monaco" w:hAnsi="Monaco" w:cs="Monaco"/>
                  <w:sz w:val="20"/>
                  <w:szCs w:val="20"/>
                  <w:lang w:val="en-US"/>
                  <w:rPrChange w:id="5825"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26"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82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28" w:author="Borja Gonzalez" w:date="2017-09-28T19:25:00Z">
                    <w:rPr>
                      <w:rFonts w:ascii="Monaco" w:hAnsi="Monaco" w:cs="Monaco"/>
                      <w:color w:val="000000"/>
                      <w:sz w:val="32"/>
                      <w:szCs w:val="32"/>
                      <w:lang w:val="en-US"/>
                    </w:rPr>
                  </w:rPrChange>
                </w:rPr>
                <w:t>data</w:t>
              </w:r>
              <w:r w:rsidRPr="00301ECB">
                <w:rPr>
                  <w:rFonts w:ascii="Monaco" w:hAnsi="Monaco" w:cs="Monaco"/>
                  <w:sz w:val="20"/>
                  <w:szCs w:val="20"/>
                  <w:lang w:val="en-US"/>
                  <w:rPrChange w:id="5829"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830"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831"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32"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833" w:author="Borja Gonzalez" w:date="2017-09-28T19:25: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834" w:author="Borja Gonzalez" w:date="2017-09-28T19:25:00Z">
                    <w:rPr>
                      <w:rFonts w:ascii="Monaco" w:hAnsi="Monaco" w:cs="Monaco"/>
                      <w:b/>
                      <w:bCs/>
                      <w:color w:val="204A87"/>
                      <w:sz w:val="32"/>
                      <w:szCs w:val="32"/>
                      <w:lang w:val="en-US"/>
                    </w:rPr>
                  </w:rPrChange>
                </w:rPr>
                <w:t>export</w:t>
              </w:r>
              <w:r w:rsidRPr="00301ECB">
                <w:rPr>
                  <w:rFonts w:ascii="Monaco" w:hAnsi="Monaco" w:cs="Monaco"/>
                  <w:b/>
                  <w:bCs/>
                  <w:color w:val="000000"/>
                  <w:sz w:val="20"/>
                  <w:szCs w:val="20"/>
                  <w:lang w:val="en-US"/>
                  <w:rPrChange w:id="5835"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rsidP="00301ECB">
            <w:pPr>
              <w:keepNext/>
              <w:keepLines/>
              <w:widowControl w:val="0"/>
              <w:autoSpaceDE w:val="0"/>
              <w:autoSpaceDN w:val="0"/>
              <w:adjustRightInd w:val="0"/>
              <w:spacing w:before="200"/>
              <w:outlineLvl w:val="4"/>
              <w:rPr>
                <w:ins w:id="5836" w:author="Borja Gonzalez" w:date="2017-09-28T19:25:00Z"/>
                <w:rFonts w:ascii="Monaco" w:hAnsi="Monaco" w:cs="Monaco"/>
                <w:sz w:val="20"/>
                <w:szCs w:val="20"/>
                <w:lang w:val="en-US"/>
                <w:rPrChange w:id="5837" w:author="Borja Gonzalez" w:date="2017-09-28T19:25:00Z">
                  <w:rPr>
                    <w:ins w:id="5838" w:author="Borja Gonzalez" w:date="2017-09-28T19:25:00Z"/>
                    <w:rFonts w:ascii="Monaco" w:eastAsiaTheme="majorEastAsia" w:hAnsi="Monaco" w:cs="Monaco"/>
                    <w:color w:val="243F60" w:themeColor="accent1" w:themeShade="7F"/>
                    <w:sz w:val="32"/>
                    <w:szCs w:val="32"/>
                    <w:lang w:val="en-US"/>
                  </w:rPr>
                </w:rPrChange>
              </w:rPr>
            </w:pPr>
            <w:ins w:id="5839" w:author="Borja Gonzalez" w:date="2017-09-28T19:25:00Z">
              <w:r w:rsidRPr="00301ECB">
                <w:rPr>
                  <w:rFonts w:ascii="Monaco" w:hAnsi="Monaco" w:cs="Monaco"/>
                  <w:sz w:val="20"/>
                  <w:szCs w:val="20"/>
                  <w:lang w:val="en-US"/>
                  <w:rPrChange w:id="5840"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41"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84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43" w:author="Borja Gonzalez" w:date="2017-09-28T19:25:00Z">
                    <w:rPr>
                      <w:rFonts w:ascii="Monaco" w:hAnsi="Monaco" w:cs="Monaco"/>
                      <w:color w:val="000000"/>
                      <w:sz w:val="32"/>
                      <w:szCs w:val="32"/>
                      <w:lang w:val="en-US"/>
                    </w:rPr>
                  </w:rPrChange>
                </w:rPr>
                <w:t>buffer</w:t>
              </w:r>
              <w:r w:rsidRPr="00301ECB">
                <w:rPr>
                  <w:rFonts w:ascii="Monaco" w:hAnsi="Monaco" w:cs="Monaco"/>
                  <w:sz w:val="20"/>
                  <w:szCs w:val="20"/>
                  <w:lang w:val="en-US"/>
                  <w:rPrChange w:id="5844"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845"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846"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847"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848"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49"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85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51" w:author="Borja Gonzalez" w:date="2017-09-28T19:25: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852"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rsidP="00301ECB">
            <w:pPr>
              <w:keepNext/>
              <w:keepLines/>
              <w:widowControl w:val="0"/>
              <w:autoSpaceDE w:val="0"/>
              <w:autoSpaceDN w:val="0"/>
              <w:adjustRightInd w:val="0"/>
              <w:spacing w:before="200"/>
              <w:outlineLvl w:val="4"/>
              <w:rPr>
                <w:ins w:id="5853" w:author="Borja Gonzalez" w:date="2017-09-28T19:25:00Z"/>
                <w:rFonts w:ascii="Monaco" w:hAnsi="Monaco" w:cs="Monaco"/>
                <w:sz w:val="20"/>
                <w:szCs w:val="20"/>
                <w:lang w:val="en-US"/>
                <w:rPrChange w:id="5854" w:author="Borja Gonzalez" w:date="2017-09-28T19:25:00Z">
                  <w:rPr>
                    <w:ins w:id="5855" w:author="Borja Gonzalez" w:date="2017-09-28T19:25:00Z"/>
                    <w:rFonts w:ascii="Monaco" w:eastAsiaTheme="majorEastAsia" w:hAnsi="Monaco" w:cs="Monaco"/>
                    <w:color w:val="243F60" w:themeColor="accent1" w:themeShade="7F"/>
                    <w:sz w:val="32"/>
                    <w:szCs w:val="32"/>
                    <w:lang w:val="en-US"/>
                  </w:rPr>
                </w:rPrChange>
              </w:rPr>
            </w:pPr>
            <w:ins w:id="5856" w:author="Borja Gonzalez" w:date="2017-09-28T19:25:00Z">
              <w:r w:rsidRPr="00301ECB">
                <w:rPr>
                  <w:rFonts w:ascii="Monaco" w:hAnsi="Monaco" w:cs="Monaco"/>
                  <w:sz w:val="20"/>
                  <w:szCs w:val="20"/>
                  <w:lang w:val="en-US"/>
                  <w:rPrChange w:id="585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58"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85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860" w:author="Borja Gonzalez" w:date="2017-09-28T19:25:00Z">
                    <w:rPr>
                      <w:rFonts w:ascii="Monaco" w:hAnsi="Monaco" w:cs="Monaco"/>
                      <w:color w:val="000000"/>
                      <w:sz w:val="32"/>
                      <w:szCs w:val="32"/>
                      <w:lang w:val="en-US"/>
                    </w:rPr>
                  </w:rPrChange>
                </w:rPr>
                <w:t>writeFileSync</w:t>
              </w:r>
              <w:r w:rsidRPr="00301ECB">
                <w:rPr>
                  <w:rFonts w:ascii="Monaco" w:hAnsi="Monaco" w:cs="Monaco"/>
                  <w:b/>
                  <w:bCs/>
                  <w:color w:val="000000"/>
                  <w:sz w:val="20"/>
                  <w:szCs w:val="20"/>
                  <w:lang w:val="en-US"/>
                  <w:rPrChange w:id="5861"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862"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863" w:author="Borja Gonzalez" w:date="2017-09-28T19:25:00Z">
                    <w:rPr>
                      <w:rFonts w:ascii="Monaco" w:hAnsi="Monaco" w:cs="Monaco"/>
                      <w:b/>
                      <w:bCs/>
                      <w:color w:val="000000"/>
                      <w:sz w:val="32"/>
                      <w:szCs w:val="32"/>
                      <w:lang w:val="en-US"/>
                    </w:rPr>
                  </w:rPrChange>
                </w:rPr>
                <w:t>,</w:t>
              </w:r>
              <w:r w:rsidRPr="00301ECB">
                <w:rPr>
                  <w:rFonts w:ascii="Monaco" w:hAnsi="Monaco" w:cs="Monaco"/>
                  <w:sz w:val="20"/>
                  <w:szCs w:val="20"/>
                  <w:lang w:val="en-US"/>
                  <w:rPrChange w:id="586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865"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866"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rsidP="00301ECB">
            <w:pPr>
              <w:keepNext/>
              <w:keepLines/>
              <w:widowControl w:val="0"/>
              <w:autoSpaceDE w:val="0"/>
              <w:autoSpaceDN w:val="0"/>
              <w:adjustRightInd w:val="0"/>
              <w:spacing w:before="200"/>
              <w:outlineLvl w:val="4"/>
              <w:rPr>
                <w:ins w:id="5867" w:author="Borja Gonzalez" w:date="2017-09-28T19:25:00Z"/>
                <w:rFonts w:ascii="Monaco" w:hAnsi="Monaco" w:cs="Monaco"/>
                <w:sz w:val="20"/>
                <w:szCs w:val="20"/>
                <w:lang w:val="es-ES"/>
                <w:rPrChange w:id="5868" w:author="Rodrigo García" w:date="2017-09-29T10:07:00Z">
                  <w:rPr>
                    <w:ins w:id="5869" w:author="Borja Gonzalez" w:date="2017-09-28T19:25:00Z"/>
                    <w:rFonts w:ascii="Monaco" w:eastAsiaTheme="majorEastAsia" w:hAnsi="Monaco" w:cs="Monaco"/>
                    <w:color w:val="243F60" w:themeColor="accent1" w:themeShade="7F"/>
                    <w:sz w:val="32"/>
                    <w:szCs w:val="32"/>
                    <w:lang w:val="en-US"/>
                  </w:rPr>
                </w:rPrChange>
              </w:rPr>
            </w:pPr>
            <w:ins w:id="5870" w:author="Borja Gonzalez" w:date="2017-09-28T19:25:00Z">
              <w:r w:rsidRPr="00301ECB">
                <w:rPr>
                  <w:rFonts w:ascii="Monaco" w:hAnsi="Monaco" w:cs="Monaco"/>
                  <w:sz w:val="20"/>
                  <w:szCs w:val="20"/>
                  <w:lang w:val="en-US"/>
                  <w:rPrChange w:id="5871" w:author="Borja Gonzalez" w:date="2017-09-28T19:25: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872" w:author="Rodrigo García" w:date="2017-09-29T10:07:00Z">
                    <w:rPr>
                      <w:rFonts w:ascii="Monaco" w:hAnsi="Monaco" w:cs="Monaco"/>
                      <w:color w:val="000000"/>
                      <w:sz w:val="32"/>
                      <w:szCs w:val="32"/>
                      <w:lang w:val="en-US"/>
                    </w:rPr>
                  </w:rPrChange>
                </w:rPr>
                <w:t>db</w:t>
              </w:r>
              <w:r w:rsidRPr="0079203F">
                <w:rPr>
                  <w:rFonts w:ascii="Monaco" w:hAnsi="Monaco" w:cs="Monaco"/>
                  <w:b/>
                  <w:bCs/>
                  <w:color w:val="000000"/>
                  <w:sz w:val="20"/>
                  <w:szCs w:val="20"/>
                  <w:lang w:val="es-ES"/>
                  <w:rPrChange w:id="587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874" w:author="Rodrigo García" w:date="2017-09-29T10:07:00Z">
                    <w:rPr>
                      <w:rFonts w:ascii="Monaco" w:hAnsi="Monaco" w:cs="Monaco"/>
                      <w:color w:val="000000"/>
                      <w:sz w:val="32"/>
                      <w:szCs w:val="32"/>
                      <w:lang w:val="en-US"/>
                    </w:rPr>
                  </w:rPrChange>
                </w:rPr>
                <w:t>close</w:t>
              </w:r>
              <w:r w:rsidRPr="0079203F">
                <w:rPr>
                  <w:rFonts w:ascii="Monaco" w:hAnsi="Monaco" w:cs="Monaco"/>
                  <w:b/>
                  <w:bCs/>
                  <w:color w:val="000000"/>
                  <w:sz w:val="20"/>
                  <w:szCs w:val="20"/>
                  <w:lang w:val="es-ES"/>
                  <w:rPrChange w:id="5875"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rsidP="00301ECB">
            <w:pPr>
              <w:keepNext/>
              <w:keepLines/>
              <w:widowControl w:val="0"/>
              <w:autoSpaceDE w:val="0"/>
              <w:autoSpaceDN w:val="0"/>
              <w:adjustRightInd w:val="0"/>
              <w:spacing w:before="200"/>
              <w:outlineLvl w:val="4"/>
              <w:rPr>
                <w:ins w:id="5876" w:author="Borja Gonzalez" w:date="2017-09-28T19:25:00Z"/>
                <w:rFonts w:ascii="Monaco" w:hAnsi="Monaco" w:cs="Monaco"/>
                <w:sz w:val="20"/>
                <w:szCs w:val="20"/>
                <w:lang w:val="es-ES"/>
                <w:rPrChange w:id="5877" w:author="Rodrigo García" w:date="2017-09-29T10:07:00Z">
                  <w:rPr>
                    <w:ins w:id="5878" w:author="Borja Gonzalez" w:date="2017-09-28T19:25:00Z"/>
                    <w:rFonts w:ascii="Monaco" w:eastAsiaTheme="majorEastAsia" w:hAnsi="Monaco" w:cs="Monaco"/>
                    <w:color w:val="243F60" w:themeColor="accent1" w:themeShade="7F"/>
                    <w:sz w:val="32"/>
                    <w:szCs w:val="32"/>
                    <w:lang w:val="en-US"/>
                  </w:rPr>
                </w:rPrChange>
              </w:rPr>
            </w:pPr>
            <w:ins w:id="5879" w:author="Borja Gonzalez" w:date="2017-09-28T19:25:00Z">
              <w:r w:rsidRPr="0079203F">
                <w:rPr>
                  <w:rFonts w:ascii="Monaco" w:hAnsi="Monaco" w:cs="Monaco"/>
                  <w:sz w:val="20"/>
                  <w:szCs w:val="20"/>
                  <w:lang w:val="es-ES"/>
                  <w:rPrChange w:id="588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881" w:author="Rodrigo García" w:date="2017-09-29T10:07: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5882"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883" w:author="Rodrigo García" w:date="2017-09-29T10:07: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588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5885" w:author="Rodrigo García" w:date="2017-09-29T10:07:00Z">
                    <w:rPr>
                      <w:rFonts w:ascii="Monaco" w:hAnsi="Monaco" w:cs="Monaco"/>
                      <w:color w:val="000000"/>
                      <w:sz w:val="32"/>
                      <w:szCs w:val="32"/>
                      <w:lang w:val="en-US"/>
                    </w:rPr>
                  </w:rPrChange>
                </w:rPr>
                <w:t>timestamp</w:t>
              </w:r>
              <w:r w:rsidRPr="0079203F">
                <w:rPr>
                  <w:rFonts w:ascii="Monaco" w:hAnsi="Monaco" w:cs="Monaco"/>
                  <w:b/>
                  <w:bCs/>
                  <w:color w:val="000000"/>
                  <w:sz w:val="20"/>
                  <w:szCs w:val="20"/>
                  <w:lang w:val="es-ES"/>
                  <w:rPrChange w:id="588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5887" w:author="Rodrigo García" w:date="2017-09-29T10:07:00Z">
                    <w:rPr>
                      <w:rFonts w:ascii="Monaco" w:hAnsi="Monaco" w:cs="Monaco"/>
                      <w:color w:val="4E9A06"/>
                      <w:sz w:val="32"/>
                      <w:szCs w:val="32"/>
                      <w:lang w:val="en-US"/>
                    </w:rPr>
                  </w:rPrChange>
                </w:rPr>
                <w:t>'hh:mm:ss:iii'</w:t>
              </w:r>
              <w:r w:rsidRPr="0079203F">
                <w:rPr>
                  <w:rFonts w:ascii="Monaco" w:hAnsi="Monaco" w:cs="Monaco"/>
                  <w:b/>
                  <w:bCs/>
                  <w:color w:val="000000"/>
                  <w:sz w:val="20"/>
                  <w:szCs w:val="20"/>
                  <w:lang w:val="es-ES"/>
                  <w:rPrChange w:id="5888" w:author="Rodrigo García" w:date="2017-09-29T10:07: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5889"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890" w:author="Rodrigo García" w:date="2017-09-29T10:07:00Z">
                    <w:rPr>
                      <w:rFonts w:ascii="Monaco" w:hAnsi="Monaco" w:cs="Monaco"/>
                      <w:color w:val="4E9A06"/>
                      <w:sz w:val="32"/>
                      <w:szCs w:val="32"/>
                      <w:lang w:val="en-US"/>
                    </w:rPr>
                  </w:rPrChange>
                </w:rPr>
                <w:t>" Base de datos cerrada"</w:t>
              </w:r>
              <w:r w:rsidRPr="0079203F">
                <w:rPr>
                  <w:rFonts w:ascii="Monaco" w:hAnsi="Monaco" w:cs="Monaco"/>
                  <w:b/>
                  <w:bCs/>
                  <w:color w:val="000000"/>
                  <w:sz w:val="20"/>
                  <w:szCs w:val="20"/>
                  <w:lang w:val="es-ES"/>
                  <w:rPrChange w:id="5891"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rsidP="00301ECB">
            <w:pPr>
              <w:keepNext/>
              <w:keepLines/>
              <w:widowControl w:val="0"/>
              <w:autoSpaceDE w:val="0"/>
              <w:autoSpaceDN w:val="0"/>
              <w:adjustRightInd w:val="0"/>
              <w:spacing w:before="200"/>
              <w:outlineLvl w:val="4"/>
              <w:rPr>
                <w:ins w:id="5892" w:author="Borja Gonzalez" w:date="2017-09-28T19:25:00Z"/>
                <w:rFonts w:ascii="Monaco" w:hAnsi="Monaco" w:cs="Monaco"/>
                <w:sz w:val="20"/>
                <w:szCs w:val="20"/>
                <w:lang w:val="es-ES"/>
                <w:rPrChange w:id="5893" w:author="Rodrigo García" w:date="2017-09-29T10:07:00Z">
                  <w:rPr>
                    <w:ins w:id="5894" w:author="Borja Gonzalez" w:date="2017-09-28T19:25:00Z"/>
                    <w:rFonts w:ascii="Monaco" w:eastAsiaTheme="majorEastAsia" w:hAnsi="Monaco" w:cs="Monaco"/>
                    <w:color w:val="243F60" w:themeColor="accent1" w:themeShade="7F"/>
                    <w:sz w:val="32"/>
                    <w:szCs w:val="32"/>
                    <w:lang w:val="en-US"/>
                  </w:rPr>
                </w:rPrChange>
              </w:rPr>
            </w:pPr>
            <w:ins w:id="5895" w:author="Borja Gonzalez" w:date="2017-09-28T19:25:00Z">
              <w:r w:rsidRPr="0079203F">
                <w:rPr>
                  <w:rFonts w:ascii="Monaco" w:hAnsi="Monaco" w:cs="Monaco"/>
                  <w:sz w:val="20"/>
                  <w:szCs w:val="20"/>
                  <w:lang w:val="es-ES"/>
                  <w:rPrChange w:id="5896"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5897"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589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899" w:author="Rodrigo García" w:date="2017-09-29T10:07:00Z">
                    <w:rPr>
                      <w:rFonts w:ascii="Monaco" w:hAnsi="Monaco" w:cs="Monaco"/>
                      <w:color w:val="000000"/>
                      <w:sz w:val="32"/>
                      <w:szCs w:val="32"/>
                      <w:lang w:val="en-US"/>
                    </w:rPr>
                  </w:rPrChange>
                </w:rPr>
                <w:t>ack_to_client</w:t>
              </w:r>
              <w:r w:rsidRPr="0079203F">
                <w:rPr>
                  <w:rFonts w:ascii="Monaco" w:hAnsi="Monaco" w:cs="Monaco"/>
                  <w:sz w:val="20"/>
                  <w:szCs w:val="20"/>
                  <w:lang w:val="es-ES"/>
                  <w:rPrChange w:id="5900"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5901"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5902"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5903"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rsidP="00301ECB">
            <w:pPr>
              <w:keepNext/>
              <w:keepLines/>
              <w:widowControl w:val="0"/>
              <w:autoSpaceDE w:val="0"/>
              <w:autoSpaceDN w:val="0"/>
              <w:adjustRightInd w:val="0"/>
              <w:spacing w:before="200"/>
              <w:outlineLvl w:val="4"/>
              <w:rPr>
                <w:ins w:id="5904" w:author="Borja Gonzalez" w:date="2017-09-28T19:25:00Z"/>
                <w:rFonts w:ascii="Monaco" w:hAnsi="Monaco" w:cs="Monaco"/>
                <w:sz w:val="20"/>
                <w:szCs w:val="20"/>
                <w:lang w:val="es-ES"/>
                <w:rPrChange w:id="5905" w:author="Rodrigo García" w:date="2017-09-29T10:07:00Z">
                  <w:rPr>
                    <w:ins w:id="5906" w:author="Borja Gonzalez" w:date="2017-09-28T19:25:00Z"/>
                    <w:rFonts w:ascii="Monaco" w:eastAsiaTheme="majorEastAsia" w:hAnsi="Monaco" w:cs="Monaco"/>
                    <w:color w:val="243F60" w:themeColor="accent1" w:themeShade="7F"/>
                    <w:sz w:val="32"/>
                    <w:szCs w:val="32"/>
                    <w:lang w:val="en-US"/>
                  </w:rPr>
                </w:rPrChange>
              </w:rPr>
            </w:pPr>
            <w:ins w:id="5907" w:author="Borja Gonzalez" w:date="2017-09-28T19:25:00Z">
              <w:r w:rsidRPr="0079203F">
                <w:rPr>
                  <w:rFonts w:ascii="Monaco" w:hAnsi="Monaco" w:cs="Monaco"/>
                  <w:sz w:val="20"/>
                  <w:szCs w:val="20"/>
                  <w:lang w:val="es-ES"/>
                  <w:rPrChange w:id="590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5909"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5910"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5911"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rsidP="00301ECB">
            <w:pPr>
              <w:keepNext/>
              <w:keepLines/>
              <w:widowControl w:val="0"/>
              <w:autoSpaceDE w:val="0"/>
              <w:autoSpaceDN w:val="0"/>
              <w:adjustRightInd w:val="0"/>
              <w:spacing w:before="200"/>
              <w:outlineLvl w:val="4"/>
              <w:rPr>
                <w:ins w:id="5912" w:author="Borja Gonzalez" w:date="2017-09-28T19:25:00Z"/>
                <w:rFonts w:ascii="Monaco" w:hAnsi="Monaco" w:cs="Monaco"/>
                <w:sz w:val="20"/>
                <w:szCs w:val="20"/>
                <w:lang w:val="en-US"/>
                <w:rPrChange w:id="5913" w:author="Borja Gonzalez" w:date="2017-09-28T19:25:00Z">
                  <w:rPr>
                    <w:ins w:id="5914" w:author="Borja Gonzalez" w:date="2017-09-28T19:25:00Z"/>
                    <w:rFonts w:ascii="Monaco" w:eastAsiaTheme="majorEastAsia" w:hAnsi="Monaco" w:cs="Monaco"/>
                    <w:color w:val="243F60" w:themeColor="accent1" w:themeShade="7F"/>
                    <w:sz w:val="32"/>
                    <w:szCs w:val="32"/>
                    <w:lang w:val="en-US"/>
                  </w:rPr>
                </w:rPrChange>
              </w:rPr>
            </w:pPr>
            <w:ins w:id="5915" w:author="Borja Gonzalez" w:date="2017-09-28T19:25:00Z">
              <w:r w:rsidRPr="0079203F">
                <w:rPr>
                  <w:rFonts w:ascii="Monaco" w:hAnsi="Monaco" w:cs="Monaco"/>
                  <w:sz w:val="20"/>
                  <w:szCs w:val="20"/>
                  <w:lang w:val="es-ES"/>
                  <w:rPrChange w:id="5916" w:author="Rodrigo García" w:date="2017-09-29T10:07: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917"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rsidP="00301ECB">
            <w:pPr>
              <w:keepNext/>
              <w:keepLines/>
              <w:widowControl w:val="0"/>
              <w:autoSpaceDE w:val="0"/>
              <w:autoSpaceDN w:val="0"/>
              <w:adjustRightInd w:val="0"/>
              <w:spacing w:before="200"/>
              <w:outlineLvl w:val="4"/>
              <w:rPr>
                <w:ins w:id="5918" w:author="Borja Gonzalez" w:date="2017-09-28T19:25:00Z"/>
                <w:rFonts w:ascii="Monaco" w:hAnsi="Monaco" w:cs="Monaco"/>
                <w:sz w:val="20"/>
                <w:szCs w:val="20"/>
                <w:lang w:val="en-US"/>
                <w:rPrChange w:id="5919" w:author="Borja Gonzalez" w:date="2017-09-28T19:25:00Z">
                  <w:rPr>
                    <w:ins w:id="5920" w:author="Borja Gonzalez" w:date="2017-09-28T19:25:00Z"/>
                    <w:rFonts w:ascii="Monaco" w:eastAsiaTheme="majorEastAsia" w:hAnsi="Monaco" w:cs="Monaco"/>
                    <w:color w:val="243F60" w:themeColor="accent1" w:themeShade="7F"/>
                    <w:sz w:val="32"/>
                    <w:szCs w:val="32"/>
                    <w:lang w:val="en-US"/>
                  </w:rPr>
                </w:rPrChange>
              </w:rPr>
            </w:pPr>
            <w:ins w:id="5921" w:author="Borja Gonzalez" w:date="2017-09-28T19:25:00Z">
              <w:r w:rsidRPr="00301ECB">
                <w:rPr>
                  <w:rFonts w:ascii="Monaco" w:hAnsi="Monaco" w:cs="Monaco"/>
                  <w:sz w:val="20"/>
                  <w:szCs w:val="20"/>
                  <w:lang w:val="en-US"/>
                  <w:rPrChange w:id="592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923" w:author="Borja Gonzalez" w:date="2017-09-28T19:25: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92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25" w:author="Borja Gonzalez" w:date="2017-09-28T19:25: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92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27" w:author="Borja Gonzalez" w:date="2017-09-28T19:25: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92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29" w:author="Borja Gonzalez" w:date="2017-09-28T19:25: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93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31" w:author="Borja Gonzalez" w:date="2017-09-28T19:25:00Z">
                    <w:rPr>
                      <w:rFonts w:ascii="Monaco" w:hAnsi="Monaco" w:cs="Monaco"/>
                      <w:color w:val="000000"/>
                      <w:sz w:val="32"/>
                      <w:szCs w:val="32"/>
                      <w:lang w:val="en-US"/>
                    </w:rPr>
                  </w:rPrChange>
                </w:rPr>
                <w:t>ack_to_client</w:t>
              </w:r>
              <w:r w:rsidRPr="00301ECB">
                <w:rPr>
                  <w:rFonts w:ascii="Monaco" w:hAnsi="Monaco" w:cs="Monaco"/>
                  <w:b/>
                  <w:bCs/>
                  <w:color w:val="000000"/>
                  <w:sz w:val="20"/>
                  <w:szCs w:val="20"/>
                  <w:lang w:val="en-US"/>
                  <w:rPrChange w:id="5932"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rsidP="00301ECB">
            <w:pPr>
              <w:keepNext/>
              <w:keepLines/>
              <w:widowControl w:val="0"/>
              <w:autoSpaceDE w:val="0"/>
              <w:autoSpaceDN w:val="0"/>
              <w:adjustRightInd w:val="0"/>
              <w:spacing w:before="200"/>
              <w:outlineLvl w:val="4"/>
              <w:rPr>
                <w:ins w:id="5933" w:author="Borja Gonzalez" w:date="2017-09-28T19:25:00Z"/>
                <w:rFonts w:ascii="Monaco" w:hAnsi="Monaco" w:cs="Monaco"/>
                <w:sz w:val="20"/>
                <w:szCs w:val="20"/>
                <w:lang w:val="en-US"/>
                <w:rPrChange w:id="5934" w:author="Borja Gonzalez" w:date="2017-09-28T19:25:00Z">
                  <w:rPr>
                    <w:ins w:id="5935" w:author="Borja Gonzalez" w:date="2017-09-28T19:25:00Z"/>
                    <w:rFonts w:ascii="Monaco" w:eastAsiaTheme="majorEastAsia" w:hAnsi="Monaco" w:cs="Monaco"/>
                    <w:color w:val="243F60" w:themeColor="accent1" w:themeShade="7F"/>
                    <w:sz w:val="32"/>
                    <w:szCs w:val="32"/>
                    <w:lang w:val="en-US"/>
                  </w:rPr>
                </w:rPrChange>
              </w:rPr>
            </w:pPr>
            <w:ins w:id="5936" w:author="Borja Gonzalez" w:date="2017-09-28T19:25:00Z">
              <w:r w:rsidRPr="00301ECB">
                <w:rPr>
                  <w:rFonts w:ascii="Monaco" w:hAnsi="Monaco" w:cs="Monaco"/>
                  <w:sz w:val="20"/>
                  <w:szCs w:val="20"/>
                  <w:lang w:val="en-US"/>
                  <w:rPrChange w:id="593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938" w:author="Borja Gonzalez" w:date="2017-09-28T19:25: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93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40" w:author="Borja Gonzalez" w:date="2017-09-28T19:25:00Z">
                    <w:rPr>
                      <w:rFonts w:ascii="Monaco" w:hAnsi="Monaco" w:cs="Monaco"/>
                      <w:color w:val="000000"/>
                      <w:sz w:val="32"/>
                      <w:szCs w:val="32"/>
                      <w:lang w:val="en-US"/>
                    </w:rPr>
                  </w:rPrChange>
                </w:rPr>
                <w:t>sockets</w:t>
              </w:r>
              <w:r w:rsidRPr="00301ECB">
                <w:rPr>
                  <w:rFonts w:ascii="Monaco" w:hAnsi="Monaco" w:cs="Monaco"/>
                  <w:b/>
                  <w:bCs/>
                  <w:color w:val="000000"/>
                  <w:sz w:val="20"/>
                  <w:szCs w:val="20"/>
                  <w:lang w:val="en-US"/>
                  <w:rPrChange w:id="594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942" w:author="Borja Gonzalez" w:date="2017-09-28T19:25:00Z">
                    <w:rPr>
                      <w:rFonts w:ascii="Monaco" w:hAnsi="Monaco" w:cs="Monaco"/>
                      <w:color w:val="000000"/>
                      <w:sz w:val="32"/>
                      <w:szCs w:val="32"/>
                      <w:lang w:val="en-US"/>
                    </w:rPr>
                  </w:rPrChange>
                </w:rPr>
                <w:t>emit</w:t>
              </w:r>
              <w:r w:rsidRPr="00301ECB">
                <w:rPr>
                  <w:rFonts w:ascii="Monaco" w:hAnsi="Monaco" w:cs="Monaco"/>
                  <w:b/>
                  <w:bCs/>
                  <w:color w:val="000000"/>
                  <w:sz w:val="20"/>
                  <w:szCs w:val="20"/>
                  <w:lang w:val="en-US"/>
                  <w:rPrChange w:id="5943"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944" w:author="Borja Gonzalez" w:date="2017-09-28T19:25: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945"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rsidP="00301ECB">
            <w:pPr>
              <w:keepNext/>
              <w:keepLines/>
              <w:widowControl w:val="0"/>
              <w:autoSpaceDE w:val="0"/>
              <w:autoSpaceDN w:val="0"/>
              <w:adjustRightInd w:val="0"/>
              <w:spacing w:before="200"/>
              <w:outlineLvl w:val="4"/>
              <w:rPr>
                <w:ins w:id="5946" w:author="Borja Gonzalez" w:date="2017-09-28T19:25:00Z"/>
                <w:rFonts w:ascii="Monaco" w:hAnsi="Monaco" w:cs="Monaco"/>
                <w:sz w:val="20"/>
                <w:szCs w:val="20"/>
                <w:lang w:val="en-US"/>
                <w:rPrChange w:id="5947" w:author="Borja Gonzalez" w:date="2017-09-28T19:25:00Z">
                  <w:rPr>
                    <w:ins w:id="5948" w:author="Borja Gonzalez" w:date="2017-09-28T19:25:00Z"/>
                    <w:rFonts w:ascii="Monaco" w:eastAsiaTheme="majorEastAsia" w:hAnsi="Monaco" w:cs="Monaco"/>
                    <w:color w:val="243F60" w:themeColor="accent1" w:themeShade="7F"/>
                    <w:sz w:val="32"/>
                    <w:szCs w:val="32"/>
                    <w:lang w:val="en-US"/>
                  </w:rPr>
                </w:rPrChange>
              </w:rPr>
            </w:pPr>
            <w:ins w:id="5949" w:author="Borja Gonzalez" w:date="2017-09-28T19:25:00Z">
              <w:r w:rsidRPr="00301ECB">
                <w:rPr>
                  <w:rFonts w:ascii="Monaco" w:hAnsi="Monaco" w:cs="Monaco"/>
                  <w:b/>
                  <w:bCs/>
                  <w:color w:val="000000"/>
                  <w:sz w:val="20"/>
                  <w:szCs w:val="20"/>
                  <w:lang w:val="en-US"/>
                  <w:rPrChange w:id="5950"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951" w:author="Borja Gonzalez" w:date="2017-09-28T19:25:00Z"/>
              </w:rPr>
            </w:pPr>
          </w:p>
        </w:tc>
      </w:tr>
    </w:tbl>
    <w:p w14:paraId="6994DB38" w14:textId="3449C7F0" w:rsidR="0037218C" w:rsidRDefault="0037218C" w:rsidP="0037218C"/>
    <w:p w14:paraId="74632B8B" w14:textId="5EB22BBC" w:rsidR="0037218C" w:rsidRPr="0037218C" w:rsidRDefault="0037218C" w:rsidP="0037218C">
      <w:del w:id="5952" w:author="Borja Gonzalez" w:date="2017-09-28T19:25:00Z">
        <w:r w:rsidDel="00301ECB">
          <w:rPr>
            <w:noProof/>
            <w:lang w:val="en-US"/>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21013E64" w:rsidR="00747C57" w:rsidRDefault="00A1719D" w:rsidP="00A1719D">
      <w:r>
        <w:t>Como vimos para el caso para añadir una sesión de movimientos</w:t>
      </w:r>
      <w:del w:id="5953" w:author="Rodrigo García" w:date="2017-09-29T10:34:00Z">
        <w:r w:rsidDel="00EB2183">
          <w:delText xml:space="preserve"> </w:delText>
        </w:r>
      </w:del>
      <w:r>
        <w:t>,</w:t>
      </w:r>
      <w:ins w:id="5954" w:author="Rodrigo García" w:date="2017-09-29T10:34:00Z">
        <w:r w:rsidR="00EB2183">
          <w:t xml:space="preserve"> </w:t>
        </w:r>
      </w:ins>
      <w:r>
        <w:t>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Heading3"/>
      </w:pPr>
      <w:bookmarkStart w:id="5955" w:name="_Toc368246725"/>
      <w:r>
        <w:t>4.3.7 Mostrar un gr</w:t>
      </w:r>
      <w:ins w:id="5956" w:author="Rodrigo García" w:date="2017-09-29T10:34:00Z">
        <w:r w:rsidR="00EB2183">
          <w:t>á</w:t>
        </w:r>
      </w:ins>
      <w:del w:id="5957" w:author="Rodrigo García" w:date="2017-09-29T10:34:00Z">
        <w:r w:rsidDel="00EB2183">
          <w:delText>a</w:delText>
        </w:r>
      </w:del>
      <w:r>
        <w:t>fico de un movimiento</w:t>
      </w:r>
      <w:bookmarkEnd w:id="5955"/>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5958"/>
      <w:r>
        <w:t xml:space="preserve">chart.js </w:t>
      </w:r>
      <w:commentRangeEnd w:id="5958"/>
      <w:r w:rsidR="00EB2183">
        <w:rPr>
          <w:rStyle w:val="CommentReference"/>
        </w:rPr>
        <w:commentReference w:id="5958"/>
      </w:r>
      <w:r>
        <w:t>para convertir los arrays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1C45BD54" w14:textId="77777777" w:rsidR="00E066BD" w:rsidRDefault="00747C57" w:rsidP="00BF0FD1">
      <w:pPr>
        <w:rPr>
          <w:ins w:id="5959" w:author="Borja Gonzalez" w:date="2017-09-28T19:26:00Z"/>
        </w:rPr>
      </w:pPr>
      <w:del w:id="5960" w:author="Borja Gonzalez" w:date="2017-09-28T19:26:00Z">
        <w:r w:rsidDel="00E066BD">
          <w:rPr>
            <w:noProof/>
            <w:lang w:val="en-US"/>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rsidRPr="0079203F" w14:paraId="38B8D673" w14:textId="77777777" w:rsidTr="00E066BD">
        <w:trPr>
          <w:ins w:id="5961" w:author="Borja Gonzalez" w:date="2017-09-28T19:26:00Z"/>
        </w:trPr>
        <w:tc>
          <w:tcPr>
            <w:tcW w:w="8856" w:type="dxa"/>
          </w:tcPr>
          <w:p w14:paraId="442BF972" w14:textId="77777777" w:rsidR="00E066BD" w:rsidRPr="00E066BD" w:rsidRDefault="00E066BD" w:rsidP="00E066BD">
            <w:pPr>
              <w:keepNext/>
              <w:keepLines/>
              <w:widowControl w:val="0"/>
              <w:autoSpaceDE w:val="0"/>
              <w:autoSpaceDN w:val="0"/>
              <w:adjustRightInd w:val="0"/>
              <w:spacing w:before="200"/>
              <w:outlineLvl w:val="4"/>
              <w:rPr>
                <w:ins w:id="5962" w:author="Borja Gonzalez" w:date="2017-09-28T19:26:00Z"/>
                <w:rFonts w:ascii="Monaco" w:hAnsi="Monaco" w:cs="Monaco"/>
                <w:sz w:val="20"/>
                <w:szCs w:val="20"/>
                <w:lang w:val="en-US"/>
                <w:rPrChange w:id="5963" w:author="Borja Gonzalez" w:date="2017-09-28T19:26:00Z">
                  <w:rPr>
                    <w:ins w:id="5964" w:author="Borja Gonzalez" w:date="2017-09-28T19:26:00Z"/>
                    <w:rFonts w:ascii="Monaco" w:eastAsiaTheme="majorEastAsia" w:hAnsi="Monaco" w:cs="Monaco"/>
                    <w:color w:val="243F60" w:themeColor="accent1" w:themeShade="7F"/>
                    <w:sz w:val="32"/>
                    <w:szCs w:val="32"/>
                    <w:lang w:val="en-US"/>
                  </w:rPr>
                </w:rPrChange>
              </w:rPr>
            </w:pPr>
            <w:ins w:id="5965" w:author="Borja Gonzalez" w:date="2017-09-28T19:26:00Z">
              <w:r w:rsidRPr="00E066BD">
                <w:rPr>
                  <w:rFonts w:ascii="Monaco" w:hAnsi="Monaco" w:cs="Monaco"/>
                  <w:sz w:val="20"/>
                  <w:szCs w:val="20"/>
                  <w:lang w:val="en-US"/>
                  <w:rPrChange w:id="5966"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967"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96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69"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970"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971"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72"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973"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974"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75"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976" w:author="Borja Gonzalez" w:date="2017-09-28T19:26:00Z">
                    <w:rPr>
                      <w:rFonts w:ascii="Monaco" w:hAnsi="Monaco" w:cs="Monaco"/>
                      <w:color w:val="4E9A06"/>
                      <w:sz w:val="32"/>
                      <w:szCs w:val="32"/>
                      <w:lang w:val="en-US"/>
                    </w:rPr>
                  </w:rPrChange>
                </w:rPr>
                <w:t>"crearGrafico(\''+datos[0].values[i][1]+'\', \'' + datos[0].values[i][4] + '\',1)"</w:t>
              </w:r>
              <w:r w:rsidRPr="00E066BD">
                <w:rPr>
                  <w:rFonts w:ascii="Monaco" w:hAnsi="Monaco" w:cs="Monaco"/>
                  <w:b/>
                  <w:bCs/>
                  <w:color w:val="204A87"/>
                  <w:sz w:val="20"/>
                  <w:szCs w:val="20"/>
                  <w:lang w:val="en-US"/>
                  <w:rPrChange w:id="5977"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978" w:author="Borja Gonzalez" w:date="2017-09-28T19:26:00Z">
                    <w:rPr>
                      <w:rFonts w:ascii="Monaco" w:hAnsi="Monaco" w:cs="Monaco"/>
                      <w:sz w:val="32"/>
                      <w:szCs w:val="32"/>
                      <w:lang w:val="en-US"/>
                    </w:rPr>
                  </w:rPrChange>
                </w:rPr>
                <w:t>';</w:t>
              </w:r>
            </w:ins>
          </w:p>
          <w:p w14:paraId="660D703D" w14:textId="77777777" w:rsidR="00E066BD" w:rsidRPr="00E066BD" w:rsidRDefault="00E066BD" w:rsidP="00E066BD">
            <w:pPr>
              <w:keepNext/>
              <w:keepLines/>
              <w:widowControl w:val="0"/>
              <w:autoSpaceDE w:val="0"/>
              <w:autoSpaceDN w:val="0"/>
              <w:adjustRightInd w:val="0"/>
              <w:spacing w:before="200"/>
              <w:outlineLvl w:val="4"/>
              <w:rPr>
                <w:ins w:id="5979" w:author="Borja Gonzalez" w:date="2017-09-28T19:26:00Z"/>
                <w:rFonts w:ascii="Monaco" w:hAnsi="Monaco" w:cs="Monaco"/>
                <w:sz w:val="20"/>
                <w:szCs w:val="20"/>
                <w:lang w:val="en-US"/>
                <w:rPrChange w:id="5980" w:author="Borja Gonzalez" w:date="2017-09-28T19:26:00Z">
                  <w:rPr>
                    <w:ins w:id="5981" w:author="Borja Gonzalez" w:date="2017-09-28T19:26:00Z"/>
                    <w:rFonts w:ascii="Monaco" w:eastAsiaTheme="majorEastAsia" w:hAnsi="Monaco" w:cs="Monaco"/>
                    <w:color w:val="243F60" w:themeColor="accent1" w:themeShade="7F"/>
                    <w:sz w:val="32"/>
                    <w:szCs w:val="32"/>
                    <w:lang w:val="en-US"/>
                  </w:rPr>
                </w:rPrChange>
              </w:rPr>
            </w:pPr>
            <w:ins w:id="5982" w:author="Borja Gonzalez" w:date="2017-09-28T19:26:00Z">
              <w:r w:rsidRPr="00E066BD">
                <w:rPr>
                  <w:rFonts w:ascii="Monaco" w:hAnsi="Monaco" w:cs="Monaco"/>
                  <w:sz w:val="20"/>
                  <w:szCs w:val="20"/>
                  <w:lang w:val="en-US"/>
                  <w:rPrChange w:id="5983"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984"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98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86"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987"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98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89"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990"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991"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992"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993" w:author="Borja Gonzalez" w:date="2017-09-28T19:26:00Z">
                    <w:rPr>
                      <w:rFonts w:ascii="Monaco" w:hAnsi="Monaco" w:cs="Monaco"/>
                      <w:color w:val="4E9A06"/>
                      <w:sz w:val="32"/>
                      <w:szCs w:val="32"/>
                      <w:lang w:val="en-US"/>
                    </w:rPr>
                  </w:rPrChange>
                </w:rPr>
                <w:t>"crearGrafico(\''+datos[0].values[i][1]+'\', \'' + datos[0].values[i][3] + '\',2)"</w:t>
              </w:r>
              <w:r w:rsidRPr="00E066BD">
                <w:rPr>
                  <w:rFonts w:ascii="Monaco" w:hAnsi="Monaco" w:cs="Monaco"/>
                  <w:b/>
                  <w:bCs/>
                  <w:color w:val="204A87"/>
                  <w:sz w:val="20"/>
                  <w:szCs w:val="20"/>
                  <w:lang w:val="en-US"/>
                  <w:rPrChange w:id="5994"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995" w:author="Borja Gonzalez" w:date="2017-09-28T19:26:00Z">
                    <w:rPr>
                      <w:rFonts w:ascii="Monaco" w:hAnsi="Monaco" w:cs="Monaco"/>
                      <w:sz w:val="32"/>
                      <w:szCs w:val="32"/>
                      <w:lang w:val="en-US"/>
                    </w:rPr>
                  </w:rPrChange>
                </w:rPr>
                <w:t>';</w:t>
              </w:r>
            </w:ins>
          </w:p>
          <w:p w14:paraId="2C97CE98" w14:textId="77777777" w:rsidR="00E066BD" w:rsidRPr="00E066BD" w:rsidRDefault="00E066BD" w:rsidP="00E066BD">
            <w:pPr>
              <w:keepNext/>
              <w:keepLines/>
              <w:widowControl w:val="0"/>
              <w:autoSpaceDE w:val="0"/>
              <w:autoSpaceDN w:val="0"/>
              <w:adjustRightInd w:val="0"/>
              <w:spacing w:before="200"/>
              <w:outlineLvl w:val="4"/>
              <w:rPr>
                <w:ins w:id="5996" w:author="Borja Gonzalez" w:date="2017-09-28T19:26:00Z"/>
                <w:rFonts w:ascii="Monaco" w:hAnsi="Monaco" w:cs="Monaco"/>
                <w:sz w:val="20"/>
                <w:szCs w:val="20"/>
                <w:lang w:val="en-US"/>
                <w:rPrChange w:id="5997" w:author="Borja Gonzalez" w:date="2017-09-28T19:26:00Z">
                  <w:rPr>
                    <w:ins w:id="5998" w:author="Borja Gonzalez" w:date="2017-09-28T19:26:00Z"/>
                    <w:rFonts w:ascii="Monaco" w:eastAsiaTheme="majorEastAsia" w:hAnsi="Monaco" w:cs="Monaco"/>
                    <w:color w:val="243F60" w:themeColor="accent1" w:themeShade="7F"/>
                    <w:sz w:val="32"/>
                    <w:szCs w:val="32"/>
                    <w:lang w:val="en-US"/>
                  </w:rPr>
                </w:rPrChange>
              </w:rPr>
            </w:pPr>
            <w:ins w:id="5999" w:author="Borja Gonzalez" w:date="2017-09-28T19:26:00Z">
              <w:r w:rsidRPr="00E066BD">
                <w:rPr>
                  <w:rFonts w:ascii="Monaco" w:hAnsi="Monaco" w:cs="Monaco"/>
                  <w:sz w:val="20"/>
                  <w:szCs w:val="20"/>
                  <w:lang w:val="en-US"/>
                  <w:rPrChange w:id="6000"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6001"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6002"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003"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004"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600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006"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007"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600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009"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010" w:author="Borja Gonzalez" w:date="2017-09-28T19:26:00Z">
                    <w:rPr>
                      <w:rFonts w:ascii="Monaco" w:hAnsi="Monaco" w:cs="Monaco"/>
                      <w:color w:val="4E9A06"/>
                      <w:sz w:val="32"/>
                      <w:szCs w:val="32"/>
                      <w:lang w:val="en-US"/>
                    </w:rPr>
                  </w:rPrChange>
                </w:rPr>
                <w:t>"crearGrafico(\''+datos[0].values[i][1]+'\', \'' + datos[0].values[i][2] + '\',3)"</w:t>
              </w:r>
              <w:r w:rsidRPr="00E066BD">
                <w:rPr>
                  <w:rFonts w:ascii="Monaco" w:hAnsi="Monaco" w:cs="Monaco"/>
                  <w:b/>
                  <w:bCs/>
                  <w:color w:val="204A87"/>
                  <w:sz w:val="20"/>
                  <w:szCs w:val="20"/>
                  <w:lang w:val="en-US"/>
                  <w:rPrChange w:id="6011"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6012"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013" w:author="Borja Gonzalez" w:date="2017-09-28T19:26:00Z"/>
                <w:lang w:val="en-US"/>
                <w:rPrChange w:id="6014" w:author="Rodrigo García" w:date="2017-09-29T10:07:00Z">
                  <w:rPr>
                    <w:ins w:id="6015" w:author="Borja Gonzalez" w:date="2017-09-28T19:26:00Z"/>
                  </w:rPr>
                </w:rPrChange>
              </w:rPr>
            </w:pPr>
          </w:p>
        </w:tc>
      </w:tr>
    </w:tbl>
    <w:p w14:paraId="5053B0C0" w14:textId="4F6CCEC8" w:rsidR="00747C57" w:rsidRPr="0079203F" w:rsidRDefault="00747C57" w:rsidP="00BF0FD1">
      <w:pPr>
        <w:rPr>
          <w:lang w:val="en-US"/>
          <w:rPrChange w:id="6016" w:author="Rodrigo García" w:date="2017-09-29T10:07:00Z">
            <w:rPr/>
          </w:rPrChange>
        </w:rPr>
      </w:pPr>
    </w:p>
    <w:p w14:paraId="3B9F0CE8" w14:textId="77777777" w:rsidR="00747C57" w:rsidRPr="0079203F" w:rsidRDefault="00747C57" w:rsidP="00BF0FD1">
      <w:pPr>
        <w:rPr>
          <w:lang w:val="en-US"/>
          <w:rPrChange w:id="6017"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018" w:author="Borja Gonzalez" w:date="2017-09-28T19:27:00Z"/>
        </w:rPr>
      </w:pPr>
      <w:del w:id="6019" w:author="Borja Gonzalez" w:date="2017-09-28T19:27:00Z">
        <w:r w:rsidDel="00E066BD">
          <w:rPr>
            <w:noProof/>
            <w:lang w:val="en-US"/>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6BFABD7A" w14:textId="77777777" w:rsidTr="00E066BD">
        <w:trPr>
          <w:ins w:id="6020" w:author="Borja Gonzalez" w:date="2017-09-28T19:27:00Z"/>
        </w:trPr>
        <w:tc>
          <w:tcPr>
            <w:tcW w:w="8856" w:type="dxa"/>
          </w:tcPr>
          <w:p w14:paraId="3C1DC82B" w14:textId="77777777" w:rsidR="00E066BD" w:rsidRPr="00E066BD" w:rsidRDefault="00E066BD" w:rsidP="00E066BD">
            <w:pPr>
              <w:keepNext/>
              <w:keepLines/>
              <w:widowControl w:val="0"/>
              <w:autoSpaceDE w:val="0"/>
              <w:autoSpaceDN w:val="0"/>
              <w:adjustRightInd w:val="0"/>
              <w:spacing w:before="200"/>
              <w:outlineLvl w:val="4"/>
              <w:rPr>
                <w:ins w:id="6021" w:author="Borja Gonzalez" w:date="2017-09-28T19:27:00Z"/>
                <w:rFonts w:ascii="Monaco" w:hAnsi="Monaco" w:cs="Monaco"/>
                <w:sz w:val="20"/>
                <w:szCs w:val="20"/>
                <w:lang w:val="en-US"/>
                <w:rPrChange w:id="6022" w:author="Borja Gonzalez" w:date="2017-09-28T19:28:00Z">
                  <w:rPr>
                    <w:ins w:id="6023" w:author="Borja Gonzalez" w:date="2017-09-28T19:27:00Z"/>
                    <w:rFonts w:ascii="Monaco" w:eastAsiaTheme="majorEastAsia" w:hAnsi="Monaco" w:cs="Monaco"/>
                    <w:color w:val="243F60" w:themeColor="accent1" w:themeShade="7F"/>
                    <w:sz w:val="32"/>
                    <w:szCs w:val="32"/>
                    <w:lang w:val="en-US"/>
                  </w:rPr>
                </w:rPrChange>
              </w:rPr>
            </w:pPr>
            <w:ins w:id="6024" w:author="Borja Gonzalez" w:date="2017-09-28T19:27:00Z">
              <w:r w:rsidRPr="00E066BD">
                <w:rPr>
                  <w:rFonts w:ascii="Monaco" w:hAnsi="Monaco" w:cs="Monaco"/>
                  <w:b/>
                  <w:bCs/>
                  <w:color w:val="204A87"/>
                  <w:sz w:val="20"/>
                  <w:szCs w:val="20"/>
                  <w:lang w:val="en-US"/>
                  <w:rPrChange w:id="6025"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602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27" w:author="Borja Gonzalez" w:date="2017-09-28T19:28:00Z">
                    <w:rPr>
                      <w:rFonts w:ascii="Monaco" w:hAnsi="Monaco" w:cs="Monaco"/>
                      <w:color w:val="000000"/>
                      <w:sz w:val="32"/>
                      <w:szCs w:val="32"/>
                      <w:lang w:val="en-US"/>
                    </w:rPr>
                  </w:rPrChange>
                </w:rPr>
                <w:t>var_i</w:t>
              </w:r>
              <w:r w:rsidRPr="00E066BD">
                <w:rPr>
                  <w:rFonts w:ascii="Monaco" w:hAnsi="Monaco" w:cs="Monaco"/>
                  <w:sz w:val="20"/>
                  <w:szCs w:val="20"/>
                  <w:lang w:val="en-US"/>
                  <w:rPrChange w:id="6028"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02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30"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31" w:author="Borja Gonzalez" w:date="2017-09-28T19:28: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032"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rsidP="00E066BD">
            <w:pPr>
              <w:keepNext/>
              <w:keepLines/>
              <w:widowControl w:val="0"/>
              <w:autoSpaceDE w:val="0"/>
              <w:autoSpaceDN w:val="0"/>
              <w:adjustRightInd w:val="0"/>
              <w:spacing w:before="200"/>
              <w:outlineLvl w:val="4"/>
              <w:rPr>
                <w:ins w:id="6033" w:author="Borja Gonzalez" w:date="2017-09-28T19:27:00Z"/>
                <w:rFonts w:ascii="Monaco" w:hAnsi="Monaco" w:cs="Monaco"/>
                <w:sz w:val="20"/>
                <w:szCs w:val="20"/>
                <w:lang w:val="en-US"/>
                <w:rPrChange w:id="6034" w:author="Borja Gonzalez" w:date="2017-09-28T19:28:00Z">
                  <w:rPr>
                    <w:ins w:id="6035" w:author="Borja Gonzalez" w:date="2017-09-28T19:27:00Z"/>
                    <w:rFonts w:ascii="Monaco" w:eastAsiaTheme="majorEastAsia" w:hAnsi="Monaco" w:cs="Monaco"/>
                    <w:color w:val="243F60" w:themeColor="accent1" w:themeShade="7F"/>
                    <w:sz w:val="32"/>
                    <w:szCs w:val="32"/>
                    <w:lang w:val="en-US"/>
                  </w:rPr>
                </w:rPrChange>
              </w:rPr>
            </w:pPr>
            <w:ins w:id="6036" w:author="Borja Gonzalez" w:date="2017-09-28T19:27:00Z">
              <w:r w:rsidRPr="00E066BD">
                <w:rPr>
                  <w:rFonts w:ascii="Monaco" w:hAnsi="Monaco" w:cs="Monaco"/>
                  <w:b/>
                  <w:bCs/>
                  <w:color w:val="204A87"/>
                  <w:sz w:val="20"/>
                  <w:szCs w:val="20"/>
                  <w:lang w:val="en-US"/>
                  <w:rPrChange w:id="6037" w:author="Borja Gonzalez" w:date="2017-09-28T19:28:00Z">
                    <w:rPr>
                      <w:rFonts w:ascii="Monaco" w:hAnsi="Monaco" w:cs="Monaco"/>
                      <w:b/>
                      <w:bCs/>
                      <w:color w:val="204A87"/>
                      <w:sz w:val="32"/>
                      <w:szCs w:val="32"/>
                      <w:lang w:val="en-US"/>
                    </w:rPr>
                  </w:rPrChange>
                </w:rPr>
                <w:t>function</w:t>
              </w:r>
              <w:r w:rsidRPr="00E066BD">
                <w:rPr>
                  <w:rFonts w:ascii="Monaco" w:hAnsi="Monaco" w:cs="Monaco"/>
                  <w:sz w:val="20"/>
                  <w:szCs w:val="20"/>
                  <w:lang w:val="en-US"/>
                  <w:rPrChange w:id="603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39" w:author="Borja Gonzalez" w:date="2017-09-28T19:28:00Z">
                    <w:rPr>
                      <w:rFonts w:ascii="Monaco" w:hAnsi="Monaco" w:cs="Monaco"/>
                      <w:color w:val="000000"/>
                      <w:sz w:val="32"/>
                      <w:szCs w:val="32"/>
                      <w:lang w:val="en-US"/>
                    </w:rPr>
                  </w:rPrChange>
                </w:rPr>
                <w:t>crearGrafico</w:t>
              </w:r>
              <w:r w:rsidRPr="00E066BD">
                <w:rPr>
                  <w:rFonts w:ascii="Monaco" w:hAnsi="Monaco" w:cs="Monaco"/>
                  <w:b/>
                  <w:bCs/>
                  <w:color w:val="000000"/>
                  <w:sz w:val="20"/>
                  <w:szCs w:val="20"/>
                  <w:lang w:val="en-US"/>
                  <w:rPrChange w:id="604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41"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6042"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04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44"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6045"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04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47" w:author="Borja Gonzalez" w:date="2017-09-28T19:28: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6048"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rsidP="00E066BD">
            <w:pPr>
              <w:keepNext/>
              <w:keepLines/>
              <w:widowControl w:val="0"/>
              <w:autoSpaceDE w:val="0"/>
              <w:autoSpaceDN w:val="0"/>
              <w:adjustRightInd w:val="0"/>
              <w:spacing w:before="200"/>
              <w:outlineLvl w:val="4"/>
              <w:rPr>
                <w:ins w:id="6049" w:author="Borja Gonzalez" w:date="2017-09-28T19:27:00Z"/>
                <w:rFonts w:ascii="Monaco" w:hAnsi="Monaco" w:cs="Monaco"/>
                <w:sz w:val="20"/>
                <w:szCs w:val="20"/>
                <w:lang w:val="en-US"/>
                <w:rPrChange w:id="6050" w:author="Borja Gonzalez" w:date="2017-09-28T19:28:00Z">
                  <w:rPr>
                    <w:ins w:id="6051" w:author="Borja Gonzalez" w:date="2017-09-28T19:27:00Z"/>
                    <w:rFonts w:ascii="Monaco" w:eastAsiaTheme="majorEastAsia" w:hAnsi="Monaco" w:cs="Monaco"/>
                    <w:color w:val="243F60" w:themeColor="accent1" w:themeShade="7F"/>
                    <w:sz w:val="32"/>
                    <w:szCs w:val="32"/>
                    <w:lang w:val="en-US"/>
                  </w:rPr>
                </w:rPrChange>
              </w:rPr>
            </w:pPr>
            <w:ins w:id="6052" w:author="Borja Gonzalez" w:date="2017-09-28T19:27:00Z">
              <w:r w:rsidRPr="00E066BD">
                <w:rPr>
                  <w:rFonts w:ascii="Monaco" w:hAnsi="Monaco" w:cs="Monaco"/>
                  <w:sz w:val="20"/>
                  <w:szCs w:val="20"/>
                  <w:lang w:val="en-US"/>
                  <w:rPrChange w:id="605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54"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6055"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056"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057"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rsidP="00E066BD">
            <w:pPr>
              <w:keepNext/>
              <w:keepLines/>
              <w:widowControl w:val="0"/>
              <w:autoSpaceDE w:val="0"/>
              <w:autoSpaceDN w:val="0"/>
              <w:adjustRightInd w:val="0"/>
              <w:spacing w:before="200"/>
              <w:outlineLvl w:val="4"/>
              <w:rPr>
                <w:ins w:id="6058" w:author="Borja Gonzalez" w:date="2017-09-28T19:27:00Z"/>
                <w:rFonts w:ascii="Monaco" w:hAnsi="Monaco" w:cs="Monaco"/>
                <w:sz w:val="20"/>
                <w:szCs w:val="20"/>
                <w:lang w:val="en-US"/>
                <w:rPrChange w:id="6059" w:author="Borja Gonzalez" w:date="2017-09-28T19:28:00Z">
                  <w:rPr>
                    <w:ins w:id="6060" w:author="Borja Gonzalez" w:date="2017-09-28T19:27:00Z"/>
                    <w:rFonts w:ascii="Monaco" w:eastAsiaTheme="majorEastAsia" w:hAnsi="Monaco" w:cs="Monaco"/>
                    <w:color w:val="243F60" w:themeColor="accent1" w:themeShade="7F"/>
                    <w:sz w:val="32"/>
                    <w:szCs w:val="32"/>
                    <w:lang w:val="en-US"/>
                  </w:rPr>
                </w:rPrChange>
              </w:rPr>
            </w:pPr>
            <w:ins w:id="6061" w:author="Borja Gonzalez" w:date="2017-09-28T19:27:00Z">
              <w:r w:rsidRPr="00E066BD">
                <w:rPr>
                  <w:rFonts w:ascii="Monaco" w:hAnsi="Monaco" w:cs="Monaco"/>
                  <w:sz w:val="20"/>
                  <w:szCs w:val="20"/>
                  <w:lang w:val="en-US"/>
                  <w:rPrChange w:id="606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63"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606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65" w:author="Borja Gonzalez" w:date="2017-09-28T19:28:00Z">
                    <w:rPr>
                      <w:rFonts w:ascii="Monaco" w:hAnsi="Monaco" w:cs="Monaco"/>
                      <w:color w:val="000000"/>
                      <w:sz w:val="32"/>
                      <w:szCs w:val="32"/>
                      <w:lang w:val="en-US"/>
                    </w:rPr>
                  </w:rPrChange>
                </w:rPr>
                <w:t>url</w:t>
              </w:r>
              <w:r w:rsidRPr="00E066BD">
                <w:rPr>
                  <w:rFonts w:ascii="Monaco" w:hAnsi="Monaco" w:cs="Monaco"/>
                  <w:sz w:val="20"/>
                  <w:szCs w:val="20"/>
                  <w:lang w:val="en-US"/>
                  <w:rPrChange w:id="606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06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68"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6069" w:author="Borja Gonzalez" w:date="2017-09-28T19:28: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607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71" w:author="Borja Gonzalez" w:date="2017-09-28T19:28: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607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73" w:author="Borja Gonzalez" w:date="2017-09-28T19:28: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6074"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rsidP="00E066BD">
            <w:pPr>
              <w:keepNext/>
              <w:keepLines/>
              <w:widowControl w:val="0"/>
              <w:autoSpaceDE w:val="0"/>
              <w:autoSpaceDN w:val="0"/>
              <w:adjustRightInd w:val="0"/>
              <w:spacing w:before="200"/>
              <w:outlineLvl w:val="4"/>
              <w:rPr>
                <w:ins w:id="6075" w:author="Borja Gonzalez" w:date="2017-09-28T19:27:00Z"/>
                <w:rFonts w:ascii="Monaco" w:hAnsi="Monaco" w:cs="Monaco"/>
                <w:sz w:val="20"/>
                <w:szCs w:val="20"/>
                <w:lang w:val="en-US"/>
                <w:rPrChange w:id="6076" w:author="Borja Gonzalez" w:date="2017-09-28T19:28:00Z">
                  <w:rPr>
                    <w:ins w:id="6077" w:author="Borja Gonzalez" w:date="2017-09-28T19:27:00Z"/>
                    <w:rFonts w:ascii="Monaco" w:eastAsiaTheme="majorEastAsia" w:hAnsi="Monaco" w:cs="Monaco"/>
                    <w:color w:val="243F60" w:themeColor="accent1" w:themeShade="7F"/>
                    <w:sz w:val="32"/>
                    <w:szCs w:val="32"/>
                    <w:lang w:val="en-US"/>
                  </w:rPr>
                </w:rPrChange>
              </w:rPr>
            </w:pPr>
            <w:ins w:id="6078" w:author="Borja Gonzalez" w:date="2017-09-28T19:27:00Z">
              <w:r w:rsidRPr="00E066BD">
                <w:rPr>
                  <w:rFonts w:ascii="Monaco" w:hAnsi="Monaco" w:cs="Monaco"/>
                  <w:sz w:val="20"/>
                  <w:szCs w:val="20"/>
                  <w:lang w:val="en-US"/>
                  <w:rPrChange w:id="6079"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80"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608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82" w:author="Borja Gonzalez" w:date="2017-09-28T19:28:00Z">
                    <w:rPr>
                      <w:rFonts w:ascii="Monaco" w:hAnsi="Monaco" w:cs="Monaco"/>
                      <w:color w:val="000000"/>
                      <w:sz w:val="32"/>
                      <w:szCs w:val="32"/>
                      <w:lang w:val="en-US"/>
                    </w:rPr>
                  </w:rPrChange>
                </w:rPr>
                <w:t>url1</w:t>
              </w:r>
              <w:r w:rsidRPr="00E066BD">
                <w:rPr>
                  <w:rFonts w:ascii="Monaco" w:hAnsi="Monaco" w:cs="Monaco"/>
                  <w:sz w:val="20"/>
                  <w:szCs w:val="20"/>
                  <w:lang w:val="en-US"/>
                  <w:rPrChange w:id="6083"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08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8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86"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608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88"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608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90"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6091"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rsidP="00E066BD">
            <w:pPr>
              <w:keepNext/>
              <w:keepLines/>
              <w:widowControl w:val="0"/>
              <w:autoSpaceDE w:val="0"/>
              <w:autoSpaceDN w:val="0"/>
              <w:adjustRightInd w:val="0"/>
              <w:spacing w:before="200"/>
              <w:outlineLvl w:val="4"/>
              <w:rPr>
                <w:ins w:id="6092" w:author="Borja Gonzalez" w:date="2017-09-28T19:27:00Z"/>
                <w:rFonts w:ascii="Monaco" w:hAnsi="Monaco" w:cs="Monaco"/>
                <w:sz w:val="20"/>
                <w:szCs w:val="20"/>
                <w:lang w:val="es-ES"/>
                <w:rPrChange w:id="6093" w:author="Rodrigo García" w:date="2017-09-29T10:07:00Z">
                  <w:rPr>
                    <w:ins w:id="6094" w:author="Borja Gonzalez" w:date="2017-09-28T19:27:00Z"/>
                    <w:rFonts w:ascii="Monaco" w:eastAsiaTheme="majorEastAsia" w:hAnsi="Monaco" w:cs="Monaco"/>
                    <w:color w:val="243F60" w:themeColor="accent1" w:themeShade="7F"/>
                    <w:sz w:val="32"/>
                    <w:szCs w:val="32"/>
                    <w:lang w:val="en-US"/>
                  </w:rPr>
                </w:rPrChange>
              </w:rPr>
            </w:pPr>
            <w:ins w:id="6095" w:author="Borja Gonzalez" w:date="2017-09-28T19:27:00Z">
              <w:r w:rsidRPr="00E066BD">
                <w:rPr>
                  <w:rFonts w:ascii="Monaco" w:hAnsi="Monaco" w:cs="Monaco"/>
                  <w:sz w:val="20"/>
                  <w:szCs w:val="20"/>
                  <w:lang w:val="en-US"/>
                  <w:rPrChange w:id="6096" w:author="Borja Gonzalez" w:date="2017-09-28T19:2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097"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09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099" w:author="Rodrigo García" w:date="2017-09-29T10:07:00Z">
                    <w:rPr>
                      <w:rFonts w:ascii="Monaco" w:hAnsi="Monaco" w:cs="Monaco"/>
                      <w:color w:val="000000"/>
                      <w:sz w:val="32"/>
                      <w:szCs w:val="32"/>
                      <w:lang w:val="en-US"/>
                    </w:rPr>
                  </w:rPrChange>
                </w:rPr>
                <w:t>nombre</w:t>
              </w:r>
              <w:r w:rsidRPr="0079203F">
                <w:rPr>
                  <w:rFonts w:ascii="Monaco" w:hAnsi="Monaco" w:cs="Monaco"/>
                  <w:sz w:val="20"/>
                  <w:szCs w:val="20"/>
                  <w:lang w:val="es-ES"/>
                  <w:rPrChange w:id="6100"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101"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10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103" w:author="Rodrigo García" w:date="2017-09-29T10:07: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610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05" w:author="Rodrigo García" w:date="2017-09-29T10:07: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6106"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07" w:author="Rodrigo García" w:date="2017-09-29T10:07: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6108"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109" w:author="Rodrigo García" w:date="2017-09-29T10:07:00Z">
                    <w:rPr>
                      <w:rFonts w:ascii="Monaco" w:hAnsi="Monaco" w:cs="Monaco"/>
                      <w:color w:val="4E9A06"/>
                      <w:sz w:val="32"/>
                      <w:szCs w:val="32"/>
                      <w:lang w:val="en-US"/>
                    </w:rPr>
                  </w:rPrChange>
                </w:rPr>
                <w:t>"var2"</w:t>
              </w:r>
              <w:r w:rsidRPr="0079203F">
                <w:rPr>
                  <w:rFonts w:ascii="Monaco" w:hAnsi="Monaco" w:cs="Monaco"/>
                  <w:b/>
                  <w:bCs/>
                  <w:color w:val="000000"/>
                  <w:sz w:val="20"/>
                  <w:szCs w:val="20"/>
                  <w:lang w:val="es-ES"/>
                  <w:rPrChange w:id="6110"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rsidP="00E066BD">
            <w:pPr>
              <w:keepNext/>
              <w:keepLines/>
              <w:widowControl w:val="0"/>
              <w:autoSpaceDE w:val="0"/>
              <w:autoSpaceDN w:val="0"/>
              <w:adjustRightInd w:val="0"/>
              <w:spacing w:before="200"/>
              <w:outlineLvl w:val="4"/>
              <w:rPr>
                <w:ins w:id="6111" w:author="Borja Gonzalez" w:date="2017-09-28T19:27:00Z"/>
                <w:rFonts w:ascii="Monaco" w:hAnsi="Monaco" w:cs="Monaco"/>
                <w:sz w:val="20"/>
                <w:szCs w:val="20"/>
                <w:lang w:val="es-ES"/>
                <w:rPrChange w:id="6112" w:author="Rodrigo García" w:date="2017-09-29T10:07:00Z">
                  <w:rPr>
                    <w:ins w:id="6113" w:author="Borja Gonzalez" w:date="2017-09-28T19:27:00Z"/>
                    <w:rFonts w:ascii="Monaco" w:eastAsiaTheme="majorEastAsia" w:hAnsi="Monaco" w:cs="Monaco"/>
                    <w:color w:val="243F60" w:themeColor="accent1" w:themeShade="7F"/>
                    <w:sz w:val="32"/>
                    <w:szCs w:val="32"/>
                    <w:lang w:val="en-US"/>
                  </w:rPr>
                </w:rPrChange>
              </w:rPr>
            </w:pPr>
            <w:ins w:id="6114" w:author="Borja Gonzalez" w:date="2017-09-28T19:27:00Z">
              <w:r w:rsidRPr="0079203F">
                <w:rPr>
                  <w:rFonts w:ascii="Monaco" w:hAnsi="Monaco" w:cs="Monaco"/>
                  <w:sz w:val="20"/>
                  <w:szCs w:val="20"/>
                  <w:lang w:val="es-ES"/>
                  <w:rPrChange w:id="6115"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116"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117"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118" w:author="Rodrigo García" w:date="2017-09-29T10:07:00Z">
                    <w:rPr>
                      <w:rFonts w:ascii="Monaco" w:hAnsi="Monaco" w:cs="Monaco"/>
                      <w:color w:val="000000"/>
                      <w:sz w:val="32"/>
                      <w:szCs w:val="32"/>
                      <w:lang w:val="en-US"/>
                    </w:rPr>
                  </w:rPrChange>
                </w:rPr>
                <w:t>apellido</w:t>
              </w:r>
              <w:r w:rsidRPr="0079203F">
                <w:rPr>
                  <w:rFonts w:ascii="Monaco" w:hAnsi="Monaco" w:cs="Monaco"/>
                  <w:sz w:val="20"/>
                  <w:szCs w:val="20"/>
                  <w:lang w:val="es-ES"/>
                  <w:rPrChange w:id="6119"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120"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121"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122" w:author="Rodrigo García" w:date="2017-09-29T10:07: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6123"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24" w:author="Rodrigo García" w:date="2017-09-29T10:07: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6125"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126" w:author="Rodrigo García" w:date="2017-09-29T10:07: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6127"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128" w:author="Rodrigo García" w:date="2017-09-29T10:07:00Z">
                    <w:rPr>
                      <w:rFonts w:ascii="Monaco" w:hAnsi="Monaco" w:cs="Monaco"/>
                      <w:color w:val="4E9A06"/>
                      <w:sz w:val="32"/>
                      <w:szCs w:val="32"/>
                      <w:lang w:val="en-US"/>
                    </w:rPr>
                  </w:rPrChange>
                </w:rPr>
                <w:t>"var3"</w:t>
              </w:r>
              <w:r w:rsidRPr="0079203F">
                <w:rPr>
                  <w:rFonts w:ascii="Monaco" w:hAnsi="Monaco" w:cs="Monaco"/>
                  <w:b/>
                  <w:bCs/>
                  <w:color w:val="000000"/>
                  <w:sz w:val="20"/>
                  <w:szCs w:val="20"/>
                  <w:lang w:val="es-ES"/>
                  <w:rPrChange w:id="6129"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rsidP="00E066BD">
            <w:pPr>
              <w:keepNext/>
              <w:keepLines/>
              <w:widowControl w:val="0"/>
              <w:autoSpaceDE w:val="0"/>
              <w:autoSpaceDN w:val="0"/>
              <w:adjustRightInd w:val="0"/>
              <w:spacing w:before="200"/>
              <w:outlineLvl w:val="4"/>
              <w:rPr>
                <w:ins w:id="6130" w:author="Borja Gonzalez" w:date="2017-09-28T19:27:00Z"/>
                <w:rFonts w:ascii="Monaco" w:hAnsi="Monaco" w:cs="Monaco"/>
                <w:sz w:val="20"/>
                <w:szCs w:val="20"/>
                <w:lang w:val="en-US"/>
                <w:rPrChange w:id="6131" w:author="Borja Gonzalez" w:date="2017-09-28T19:28:00Z">
                  <w:rPr>
                    <w:ins w:id="6132" w:author="Borja Gonzalez" w:date="2017-09-28T19:27:00Z"/>
                    <w:rFonts w:ascii="Monaco" w:eastAsiaTheme="majorEastAsia" w:hAnsi="Monaco" w:cs="Monaco"/>
                    <w:color w:val="243F60" w:themeColor="accent1" w:themeShade="7F"/>
                    <w:sz w:val="32"/>
                    <w:szCs w:val="32"/>
                    <w:lang w:val="en-US"/>
                  </w:rPr>
                </w:rPrChange>
              </w:rPr>
            </w:pPr>
            <w:ins w:id="6133" w:author="Borja Gonzalez" w:date="2017-09-28T19:27:00Z">
              <w:r w:rsidRPr="0079203F">
                <w:rPr>
                  <w:rFonts w:ascii="Monaco" w:hAnsi="Monaco" w:cs="Monaco"/>
                  <w:sz w:val="20"/>
                  <w:szCs w:val="20"/>
                  <w:lang w:val="es-ES"/>
                  <w:rPrChange w:id="6134" w:author="Rodrigo García" w:date="2017-09-29T10:07: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35"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13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137"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138"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139" w:author="Borja Gonzalez" w:date="2017-09-28T19:28: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6140"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rsidP="00E066BD">
            <w:pPr>
              <w:keepNext/>
              <w:keepLines/>
              <w:widowControl w:val="0"/>
              <w:autoSpaceDE w:val="0"/>
              <w:autoSpaceDN w:val="0"/>
              <w:adjustRightInd w:val="0"/>
              <w:spacing w:before="200"/>
              <w:outlineLvl w:val="4"/>
              <w:rPr>
                <w:ins w:id="6141" w:author="Borja Gonzalez" w:date="2017-09-28T19:27:00Z"/>
                <w:rFonts w:ascii="Monaco" w:hAnsi="Monaco" w:cs="Monaco"/>
                <w:sz w:val="20"/>
                <w:szCs w:val="20"/>
                <w:lang w:val="en-US"/>
                <w:rPrChange w:id="6142" w:author="Borja Gonzalez" w:date="2017-09-28T19:28:00Z">
                  <w:rPr>
                    <w:ins w:id="6143" w:author="Borja Gonzalez" w:date="2017-09-28T19:27:00Z"/>
                    <w:rFonts w:ascii="Monaco" w:eastAsiaTheme="majorEastAsia" w:hAnsi="Monaco" w:cs="Monaco"/>
                    <w:color w:val="243F60" w:themeColor="accent1" w:themeShade="7F"/>
                    <w:sz w:val="32"/>
                    <w:szCs w:val="32"/>
                    <w:lang w:val="en-US"/>
                  </w:rPr>
                </w:rPrChange>
              </w:rPr>
            </w:pPr>
            <w:ins w:id="6144" w:author="Borja Gonzalez" w:date="2017-09-28T19:27:00Z">
              <w:r w:rsidRPr="00E066BD">
                <w:rPr>
                  <w:rFonts w:ascii="Monaco" w:hAnsi="Monaco" w:cs="Monaco"/>
                  <w:sz w:val="20"/>
                  <w:szCs w:val="20"/>
                  <w:lang w:val="en-US"/>
                  <w:rPrChange w:id="614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46"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6147"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6148" w:author="Borja Gonzalez" w:date="2017-09-28T19:28: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6149"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rsidP="00E066BD">
            <w:pPr>
              <w:keepNext/>
              <w:keepLines/>
              <w:widowControl w:val="0"/>
              <w:autoSpaceDE w:val="0"/>
              <w:autoSpaceDN w:val="0"/>
              <w:adjustRightInd w:val="0"/>
              <w:spacing w:before="200"/>
              <w:outlineLvl w:val="4"/>
              <w:rPr>
                <w:ins w:id="6150" w:author="Borja Gonzalez" w:date="2017-09-28T19:27:00Z"/>
                <w:rFonts w:ascii="Monaco" w:hAnsi="Monaco" w:cs="Monaco"/>
                <w:sz w:val="20"/>
                <w:szCs w:val="20"/>
                <w:lang w:val="en-US"/>
                <w:rPrChange w:id="6151" w:author="Borja Gonzalez" w:date="2017-09-28T19:28:00Z">
                  <w:rPr>
                    <w:ins w:id="6152" w:author="Borja Gonzalez" w:date="2017-09-28T19:27:00Z"/>
                    <w:rFonts w:ascii="Monaco" w:eastAsiaTheme="majorEastAsia" w:hAnsi="Monaco" w:cs="Monaco"/>
                    <w:color w:val="243F60" w:themeColor="accent1" w:themeShade="7F"/>
                    <w:sz w:val="32"/>
                    <w:szCs w:val="32"/>
                    <w:lang w:val="en-US"/>
                  </w:rPr>
                </w:rPrChange>
              </w:rPr>
            </w:pPr>
            <w:ins w:id="6153" w:author="Borja Gonzalez" w:date="2017-09-28T19:27:00Z">
              <w:r w:rsidRPr="00E066BD">
                <w:rPr>
                  <w:rFonts w:ascii="Monaco" w:hAnsi="Monaco" w:cs="Monaco"/>
                  <w:sz w:val="20"/>
                  <w:szCs w:val="20"/>
                  <w:lang w:val="en-US"/>
                  <w:rPrChange w:id="615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55"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rsidP="00E066BD">
            <w:pPr>
              <w:keepNext/>
              <w:keepLines/>
              <w:widowControl w:val="0"/>
              <w:autoSpaceDE w:val="0"/>
              <w:autoSpaceDN w:val="0"/>
              <w:adjustRightInd w:val="0"/>
              <w:spacing w:before="200"/>
              <w:outlineLvl w:val="4"/>
              <w:rPr>
                <w:ins w:id="6156" w:author="Borja Gonzalez" w:date="2017-09-28T19:27:00Z"/>
                <w:rFonts w:ascii="Monaco" w:hAnsi="Monaco" w:cs="Monaco"/>
                <w:sz w:val="20"/>
                <w:szCs w:val="20"/>
                <w:lang w:val="en-US"/>
                <w:rPrChange w:id="6157" w:author="Borja Gonzalez" w:date="2017-09-28T19:28:00Z">
                  <w:rPr>
                    <w:ins w:id="6158" w:author="Borja Gonzalez" w:date="2017-09-28T19:27:00Z"/>
                    <w:rFonts w:ascii="Monaco" w:eastAsiaTheme="majorEastAsia" w:hAnsi="Monaco" w:cs="Monaco"/>
                    <w:color w:val="243F60" w:themeColor="accent1" w:themeShade="7F"/>
                    <w:sz w:val="32"/>
                    <w:szCs w:val="32"/>
                    <w:lang w:val="en-US"/>
                  </w:rPr>
                </w:rPrChange>
              </w:rPr>
            </w:pPr>
            <w:ins w:id="6159" w:author="Borja Gonzalez" w:date="2017-09-28T19:27:00Z">
              <w:r w:rsidRPr="00E066BD">
                <w:rPr>
                  <w:rFonts w:ascii="Monaco" w:hAnsi="Monaco" w:cs="Monaco"/>
                  <w:sz w:val="20"/>
                  <w:szCs w:val="20"/>
                  <w:lang w:val="en-US"/>
                  <w:rPrChange w:id="616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61"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616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63"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16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165"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166"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167"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168"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rsidP="00E066BD">
            <w:pPr>
              <w:keepNext/>
              <w:keepLines/>
              <w:widowControl w:val="0"/>
              <w:autoSpaceDE w:val="0"/>
              <w:autoSpaceDN w:val="0"/>
              <w:adjustRightInd w:val="0"/>
              <w:spacing w:before="200"/>
              <w:outlineLvl w:val="4"/>
              <w:rPr>
                <w:ins w:id="6169" w:author="Borja Gonzalez" w:date="2017-09-28T19:27:00Z"/>
                <w:rFonts w:ascii="Monaco" w:hAnsi="Monaco" w:cs="Monaco"/>
                <w:sz w:val="20"/>
                <w:szCs w:val="20"/>
                <w:lang w:val="en-US"/>
                <w:rPrChange w:id="6170" w:author="Borja Gonzalez" w:date="2017-09-28T19:28:00Z">
                  <w:rPr>
                    <w:ins w:id="6171" w:author="Borja Gonzalez" w:date="2017-09-28T19:27:00Z"/>
                    <w:rFonts w:ascii="Monaco" w:eastAsiaTheme="majorEastAsia" w:hAnsi="Monaco" w:cs="Monaco"/>
                    <w:color w:val="243F60" w:themeColor="accent1" w:themeShade="7F"/>
                    <w:sz w:val="32"/>
                    <w:szCs w:val="32"/>
                    <w:lang w:val="en-US"/>
                  </w:rPr>
                </w:rPrChange>
              </w:rPr>
            </w:pPr>
            <w:ins w:id="6172" w:author="Borja Gonzalez" w:date="2017-09-28T19:27:00Z">
              <w:r w:rsidRPr="00E066BD">
                <w:rPr>
                  <w:rFonts w:ascii="Monaco" w:hAnsi="Monaco" w:cs="Monaco"/>
                  <w:sz w:val="20"/>
                  <w:szCs w:val="20"/>
                  <w:lang w:val="en-US"/>
                  <w:rPrChange w:id="617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74"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6175"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6176" w:author="Borja Gonzalez" w:date="2017-09-28T19:28: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6177"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rsidP="00E066BD">
            <w:pPr>
              <w:keepNext/>
              <w:keepLines/>
              <w:widowControl w:val="0"/>
              <w:autoSpaceDE w:val="0"/>
              <w:autoSpaceDN w:val="0"/>
              <w:adjustRightInd w:val="0"/>
              <w:spacing w:before="200"/>
              <w:outlineLvl w:val="4"/>
              <w:rPr>
                <w:ins w:id="6178" w:author="Borja Gonzalez" w:date="2017-09-28T19:27:00Z"/>
                <w:rFonts w:ascii="Monaco" w:hAnsi="Monaco" w:cs="Monaco"/>
                <w:sz w:val="20"/>
                <w:szCs w:val="20"/>
                <w:lang w:val="en-US"/>
                <w:rPrChange w:id="6179" w:author="Borja Gonzalez" w:date="2017-09-28T19:28:00Z">
                  <w:rPr>
                    <w:ins w:id="6180" w:author="Borja Gonzalez" w:date="2017-09-28T19:27:00Z"/>
                    <w:rFonts w:ascii="Monaco" w:eastAsiaTheme="majorEastAsia" w:hAnsi="Monaco" w:cs="Monaco"/>
                    <w:color w:val="243F60" w:themeColor="accent1" w:themeShade="7F"/>
                    <w:sz w:val="32"/>
                    <w:szCs w:val="32"/>
                    <w:lang w:val="en-US"/>
                  </w:rPr>
                </w:rPrChange>
              </w:rPr>
            </w:pPr>
            <w:ins w:id="6181" w:author="Borja Gonzalez" w:date="2017-09-28T19:27:00Z">
              <w:r w:rsidRPr="00E066BD">
                <w:rPr>
                  <w:rFonts w:ascii="Monaco" w:hAnsi="Monaco" w:cs="Monaco"/>
                  <w:sz w:val="20"/>
                  <w:szCs w:val="20"/>
                  <w:lang w:val="en-US"/>
                  <w:rPrChange w:id="618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83"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rsidP="00E066BD">
            <w:pPr>
              <w:keepNext/>
              <w:keepLines/>
              <w:widowControl w:val="0"/>
              <w:autoSpaceDE w:val="0"/>
              <w:autoSpaceDN w:val="0"/>
              <w:adjustRightInd w:val="0"/>
              <w:spacing w:before="200"/>
              <w:outlineLvl w:val="4"/>
              <w:rPr>
                <w:ins w:id="6184" w:author="Borja Gonzalez" w:date="2017-09-28T19:27:00Z"/>
                <w:rFonts w:ascii="Monaco" w:hAnsi="Monaco" w:cs="Monaco"/>
                <w:sz w:val="20"/>
                <w:szCs w:val="20"/>
                <w:lang w:val="en-US"/>
                <w:rPrChange w:id="6185" w:author="Borja Gonzalez" w:date="2017-09-28T19:28:00Z">
                  <w:rPr>
                    <w:ins w:id="6186" w:author="Borja Gonzalez" w:date="2017-09-28T19:27:00Z"/>
                    <w:rFonts w:ascii="Monaco" w:eastAsiaTheme="majorEastAsia" w:hAnsi="Monaco" w:cs="Monaco"/>
                    <w:color w:val="243F60" w:themeColor="accent1" w:themeShade="7F"/>
                    <w:sz w:val="32"/>
                    <w:szCs w:val="32"/>
                    <w:lang w:val="en-US"/>
                  </w:rPr>
                </w:rPrChange>
              </w:rPr>
            </w:pPr>
            <w:ins w:id="6187" w:author="Borja Gonzalez" w:date="2017-09-28T19:27:00Z">
              <w:r w:rsidRPr="00E066BD">
                <w:rPr>
                  <w:rFonts w:ascii="Monaco" w:hAnsi="Monaco" w:cs="Monaco"/>
                  <w:sz w:val="20"/>
                  <w:szCs w:val="20"/>
                  <w:lang w:val="en-US"/>
                  <w:rPrChange w:id="618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89"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619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91"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19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193"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194"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195"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196" w:author="Borja Gonzalez" w:date="2017-09-28T19:28:00Z">
                    <w:rPr>
                      <w:rFonts w:ascii="Monaco" w:hAnsi="Monaco" w:cs="Monaco"/>
                      <w:b/>
                      <w:bCs/>
                      <w:color w:val="000000"/>
                      <w:sz w:val="32"/>
                      <w:szCs w:val="32"/>
                      <w:lang w:val="en-US"/>
                    </w:rPr>
                  </w:rPrChange>
                </w:rPr>
                <w:t>){</w:t>
              </w:r>
            </w:ins>
          </w:p>
          <w:p w14:paraId="6E453B81" w14:textId="77777777" w:rsidR="00E066BD" w:rsidRPr="0079203F" w:rsidRDefault="00E066BD" w:rsidP="00E066BD">
            <w:pPr>
              <w:keepNext/>
              <w:keepLines/>
              <w:widowControl w:val="0"/>
              <w:autoSpaceDE w:val="0"/>
              <w:autoSpaceDN w:val="0"/>
              <w:adjustRightInd w:val="0"/>
              <w:spacing w:before="200"/>
              <w:outlineLvl w:val="4"/>
              <w:rPr>
                <w:ins w:id="6197" w:author="Borja Gonzalez" w:date="2017-09-28T19:27:00Z"/>
                <w:rFonts w:ascii="Monaco" w:hAnsi="Monaco" w:cs="Monaco"/>
                <w:sz w:val="20"/>
                <w:szCs w:val="20"/>
                <w:lang w:val="es-ES"/>
                <w:rPrChange w:id="6198" w:author="Rodrigo García" w:date="2017-09-29T10:07:00Z">
                  <w:rPr>
                    <w:ins w:id="6199" w:author="Borja Gonzalez" w:date="2017-09-28T19:27:00Z"/>
                    <w:rFonts w:ascii="Monaco" w:eastAsiaTheme="majorEastAsia" w:hAnsi="Monaco" w:cs="Monaco"/>
                    <w:color w:val="243F60" w:themeColor="accent1" w:themeShade="7F"/>
                    <w:sz w:val="32"/>
                    <w:szCs w:val="32"/>
                    <w:lang w:val="en-US"/>
                  </w:rPr>
                </w:rPrChange>
              </w:rPr>
            </w:pPr>
            <w:ins w:id="6200" w:author="Borja Gonzalez" w:date="2017-09-28T19:27:00Z">
              <w:r w:rsidRPr="00E066BD">
                <w:rPr>
                  <w:rFonts w:ascii="Monaco" w:hAnsi="Monaco" w:cs="Monaco"/>
                  <w:sz w:val="20"/>
                  <w:szCs w:val="20"/>
                  <w:lang w:val="en-US"/>
                  <w:rPrChange w:id="6201" w:author="Borja Gonzalez" w:date="2017-09-28T19:2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02" w:author="Rodrigo García" w:date="2017-09-29T10:07: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6203"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204" w:author="Rodrigo García" w:date="2017-09-29T10:07:00Z">
                    <w:rPr>
                      <w:rFonts w:ascii="Monaco" w:hAnsi="Monaco" w:cs="Monaco"/>
                      <w:color w:val="4E9A06"/>
                      <w:sz w:val="32"/>
                      <w:szCs w:val="32"/>
                      <w:lang w:val="en-US"/>
                    </w:rPr>
                  </w:rPrChange>
                </w:rPr>
                <w:t>"Transversal"</w:t>
              </w:r>
              <w:r w:rsidRPr="0079203F">
                <w:rPr>
                  <w:rFonts w:ascii="Monaco" w:hAnsi="Monaco" w:cs="Monaco"/>
                  <w:b/>
                  <w:bCs/>
                  <w:color w:val="000000"/>
                  <w:sz w:val="20"/>
                  <w:szCs w:val="20"/>
                  <w:lang w:val="es-ES"/>
                  <w:rPrChange w:id="6205" w:author="Rodrigo García" w:date="2017-09-29T10:07:00Z">
                    <w:rPr>
                      <w:rFonts w:ascii="Monaco" w:hAnsi="Monaco" w:cs="Monaco"/>
                      <w:b/>
                      <w:bCs/>
                      <w:color w:val="000000"/>
                      <w:sz w:val="32"/>
                      <w:szCs w:val="32"/>
                      <w:lang w:val="en-US"/>
                    </w:rPr>
                  </w:rPrChange>
                </w:rPr>
                <w:t>;</w:t>
              </w:r>
            </w:ins>
          </w:p>
          <w:p w14:paraId="7108A425" w14:textId="77777777" w:rsidR="00E066BD" w:rsidRPr="0079203F" w:rsidRDefault="00E066BD" w:rsidP="00E066BD">
            <w:pPr>
              <w:keepNext/>
              <w:keepLines/>
              <w:widowControl w:val="0"/>
              <w:autoSpaceDE w:val="0"/>
              <w:autoSpaceDN w:val="0"/>
              <w:adjustRightInd w:val="0"/>
              <w:spacing w:before="200"/>
              <w:outlineLvl w:val="4"/>
              <w:rPr>
                <w:ins w:id="6206" w:author="Borja Gonzalez" w:date="2017-09-28T19:27:00Z"/>
                <w:rFonts w:ascii="Monaco" w:hAnsi="Monaco" w:cs="Monaco"/>
                <w:sz w:val="20"/>
                <w:szCs w:val="20"/>
                <w:lang w:val="es-ES"/>
                <w:rPrChange w:id="6207" w:author="Rodrigo García" w:date="2017-09-29T10:07:00Z">
                  <w:rPr>
                    <w:ins w:id="6208" w:author="Borja Gonzalez" w:date="2017-09-28T19:27:00Z"/>
                    <w:rFonts w:ascii="Monaco" w:eastAsiaTheme="majorEastAsia" w:hAnsi="Monaco" w:cs="Monaco"/>
                    <w:color w:val="243F60" w:themeColor="accent1" w:themeShade="7F"/>
                    <w:sz w:val="32"/>
                    <w:szCs w:val="32"/>
                    <w:lang w:val="en-US"/>
                  </w:rPr>
                </w:rPrChange>
              </w:rPr>
            </w:pPr>
            <w:ins w:id="6209" w:author="Borja Gonzalez" w:date="2017-09-28T19:27:00Z">
              <w:r w:rsidRPr="0079203F">
                <w:rPr>
                  <w:rFonts w:ascii="Monaco" w:hAnsi="Monaco" w:cs="Monaco"/>
                  <w:sz w:val="20"/>
                  <w:szCs w:val="20"/>
                  <w:lang w:val="es-ES"/>
                  <w:rPrChange w:id="6210"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211"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rsidP="00E066BD">
            <w:pPr>
              <w:keepNext/>
              <w:keepLines/>
              <w:widowControl w:val="0"/>
              <w:autoSpaceDE w:val="0"/>
              <w:autoSpaceDN w:val="0"/>
              <w:adjustRightInd w:val="0"/>
              <w:spacing w:before="200"/>
              <w:outlineLvl w:val="4"/>
              <w:rPr>
                <w:ins w:id="6212" w:author="Borja Gonzalez" w:date="2017-09-28T19:27:00Z"/>
                <w:rFonts w:ascii="Monaco" w:hAnsi="Monaco" w:cs="Monaco"/>
                <w:sz w:val="20"/>
                <w:szCs w:val="20"/>
                <w:lang w:val="es-ES"/>
                <w:rPrChange w:id="6213" w:author="Rodrigo García" w:date="2017-09-29T10:07:00Z">
                  <w:rPr>
                    <w:ins w:id="6214" w:author="Borja Gonzalez" w:date="2017-09-28T19:27:00Z"/>
                    <w:rFonts w:ascii="Monaco" w:eastAsiaTheme="majorEastAsia" w:hAnsi="Monaco" w:cs="Monaco"/>
                    <w:color w:val="243F60" w:themeColor="accent1" w:themeShade="7F"/>
                    <w:sz w:val="32"/>
                    <w:szCs w:val="32"/>
                    <w:lang w:val="en-US"/>
                  </w:rPr>
                </w:rPrChange>
              </w:rPr>
            </w:pPr>
            <w:ins w:id="6215" w:author="Borja Gonzalez" w:date="2017-09-28T19:27:00Z">
              <w:r w:rsidRPr="0079203F">
                <w:rPr>
                  <w:rFonts w:ascii="Monaco" w:hAnsi="Monaco" w:cs="Monaco"/>
                  <w:sz w:val="20"/>
                  <w:szCs w:val="20"/>
                  <w:lang w:val="es-ES"/>
                  <w:rPrChange w:id="6216"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217"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218"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19" w:author="Rodrigo García" w:date="2017-09-29T10:07:00Z">
                    <w:rPr>
                      <w:rFonts w:ascii="Monaco" w:hAnsi="Monaco" w:cs="Monaco"/>
                      <w:color w:val="000000"/>
                      <w:sz w:val="32"/>
                      <w:szCs w:val="32"/>
                      <w:lang w:val="en-US"/>
                    </w:rPr>
                  </w:rPrChange>
                </w:rPr>
                <w:t>Movimiento</w:t>
              </w:r>
              <w:r w:rsidRPr="0079203F">
                <w:rPr>
                  <w:rFonts w:ascii="Monaco" w:hAnsi="Monaco" w:cs="Monaco"/>
                  <w:sz w:val="20"/>
                  <w:szCs w:val="20"/>
                  <w:lang w:val="es-ES"/>
                  <w:rPrChange w:id="6220"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221"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222"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23" w:author="Rodrigo García" w:date="2017-09-29T10:07:00Z">
                    <w:rPr>
                      <w:rFonts w:ascii="Monaco" w:hAnsi="Monaco" w:cs="Monaco"/>
                      <w:color w:val="000000"/>
                      <w:sz w:val="32"/>
                      <w:szCs w:val="32"/>
                      <w:lang w:val="en-US"/>
                    </w:rPr>
                  </w:rPrChange>
                </w:rPr>
                <w:t>mov</w:t>
              </w:r>
              <w:r w:rsidRPr="0079203F">
                <w:rPr>
                  <w:rFonts w:ascii="Monaco" w:hAnsi="Monaco" w:cs="Monaco"/>
                  <w:b/>
                  <w:bCs/>
                  <w:color w:val="000000"/>
                  <w:sz w:val="20"/>
                  <w:szCs w:val="20"/>
                  <w:lang w:val="es-ES"/>
                  <w:rPrChange w:id="6224"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225" w:author="Rodrigo García" w:date="2017-09-29T10:07:00Z">
                    <w:rPr>
                      <w:rFonts w:ascii="Monaco" w:hAnsi="Monaco" w:cs="Monaco"/>
                      <w:color w:val="000000"/>
                      <w:sz w:val="32"/>
                      <w:szCs w:val="32"/>
                      <w:lang w:val="en-US"/>
                    </w:rPr>
                  </w:rPrChange>
                </w:rPr>
                <w:t>split</w:t>
              </w:r>
              <w:r w:rsidRPr="0079203F">
                <w:rPr>
                  <w:rFonts w:ascii="Monaco" w:hAnsi="Monaco" w:cs="Monaco"/>
                  <w:b/>
                  <w:bCs/>
                  <w:color w:val="000000"/>
                  <w:sz w:val="20"/>
                  <w:szCs w:val="20"/>
                  <w:lang w:val="es-ES"/>
                  <w:rPrChange w:id="6226"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227" w:author="Rodrigo García" w:date="2017-09-29T10:07: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6228"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rsidP="00E066BD">
            <w:pPr>
              <w:keepNext/>
              <w:keepLines/>
              <w:widowControl w:val="0"/>
              <w:autoSpaceDE w:val="0"/>
              <w:autoSpaceDN w:val="0"/>
              <w:adjustRightInd w:val="0"/>
              <w:spacing w:before="200"/>
              <w:outlineLvl w:val="4"/>
              <w:rPr>
                <w:ins w:id="6229" w:author="Borja Gonzalez" w:date="2017-09-28T19:27:00Z"/>
                <w:rFonts w:ascii="Monaco" w:hAnsi="Monaco" w:cs="Monaco"/>
                <w:sz w:val="20"/>
                <w:szCs w:val="20"/>
                <w:lang w:val="es-ES"/>
                <w:rPrChange w:id="6230" w:author="Rodrigo García" w:date="2017-09-29T10:07:00Z">
                  <w:rPr>
                    <w:ins w:id="6231" w:author="Borja Gonzalez" w:date="2017-09-28T19:27:00Z"/>
                    <w:rFonts w:ascii="Monaco" w:eastAsiaTheme="majorEastAsia" w:hAnsi="Monaco" w:cs="Monaco"/>
                    <w:color w:val="243F60" w:themeColor="accent1" w:themeShade="7F"/>
                    <w:sz w:val="32"/>
                    <w:szCs w:val="32"/>
                    <w:lang w:val="en-US"/>
                  </w:rPr>
                </w:rPrChange>
              </w:rPr>
            </w:pPr>
            <w:ins w:id="6232" w:author="Borja Gonzalez" w:date="2017-09-28T19:27:00Z">
              <w:r w:rsidRPr="0079203F">
                <w:rPr>
                  <w:rFonts w:ascii="Monaco" w:hAnsi="Monaco" w:cs="Monaco"/>
                  <w:sz w:val="20"/>
                  <w:szCs w:val="20"/>
                  <w:lang w:val="es-ES"/>
                  <w:rPrChange w:id="6233" w:author="Rodrigo García" w:date="2017-09-29T10:07: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234" w:author="Rodrigo García" w:date="2017-09-29T10:07:00Z">
                    <w:rPr>
                      <w:rFonts w:ascii="Monaco" w:hAnsi="Monaco" w:cs="Monaco"/>
                      <w:b/>
                      <w:bCs/>
                      <w:color w:val="204A87"/>
                      <w:sz w:val="32"/>
                      <w:szCs w:val="32"/>
                      <w:lang w:val="en-US"/>
                    </w:rPr>
                  </w:rPrChange>
                </w:rPr>
                <w:t>var</w:t>
              </w:r>
              <w:r w:rsidRPr="0079203F">
                <w:rPr>
                  <w:rFonts w:ascii="Monaco" w:hAnsi="Monaco" w:cs="Monaco"/>
                  <w:sz w:val="20"/>
                  <w:szCs w:val="20"/>
                  <w:lang w:val="es-ES"/>
                  <w:rPrChange w:id="6235"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36" w:author="Rodrigo García" w:date="2017-09-29T10:07:00Z">
                    <w:rPr>
                      <w:rFonts w:ascii="Monaco" w:hAnsi="Monaco" w:cs="Monaco"/>
                      <w:color w:val="000000"/>
                      <w:sz w:val="32"/>
                      <w:szCs w:val="32"/>
                      <w:lang w:val="en-US"/>
                    </w:rPr>
                  </w:rPrChange>
                </w:rPr>
                <w:t>Tiempo</w:t>
              </w:r>
              <w:r w:rsidRPr="0079203F">
                <w:rPr>
                  <w:rFonts w:ascii="Monaco" w:hAnsi="Monaco" w:cs="Monaco"/>
                  <w:sz w:val="20"/>
                  <w:szCs w:val="20"/>
                  <w:lang w:val="es-ES"/>
                  <w:rPrChange w:id="6237" w:author="Rodrigo García" w:date="2017-09-29T10:07: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238"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239"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240" w:author="Rodrigo García" w:date="2017-09-29T10:07:00Z">
                    <w:rPr>
                      <w:rFonts w:ascii="Monaco" w:hAnsi="Monaco" w:cs="Monaco"/>
                      <w:color w:val="000000"/>
                      <w:sz w:val="32"/>
                      <w:szCs w:val="32"/>
                      <w:lang w:val="en-US"/>
                    </w:rPr>
                  </w:rPrChange>
                </w:rPr>
                <w:t>time</w:t>
              </w:r>
              <w:r w:rsidRPr="0079203F">
                <w:rPr>
                  <w:rFonts w:ascii="Monaco" w:hAnsi="Monaco" w:cs="Monaco"/>
                  <w:b/>
                  <w:bCs/>
                  <w:color w:val="000000"/>
                  <w:sz w:val="20"/>
                  <w:szCs w:val="20"/>
                  <w:lang w:val="es-ES"/>
                  <w:rPrChange w:id="6241" w:author="Rodrigo García" w:date="2017-09-29T10:07: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242" w:author="Rodrigo García" w:date="2017-09-29T10:07:00Z">
                    <w:rPr>
                      <w:rFonts w:ascii="Monaco" w:hAnsi="Monaco" w:cs="Monaco"/>
                      <w:color w:val="000000"/>
                      <w:sz w:val="32"/>
                      <w:szCs w:val="32"/>
                      <w:lang w:val="en-US"/>
                    </w:rPr>
                  </w:rPrChange>
                </w:rPr>
                <w:t>split</w:t>
              </w:r>
              <w:r w:rsidRPr="0079203F">
                <w:rPr>
                  <w:rFonts w:ascii="Monaco" w:hAnsi="Monaco" w:cs="Monaco"/>
                  <w:b/>
                  <w:bCs/>
                  <w:color w:val="000000"/>
                  <w:sz w:val="20"/>
                  <w:szCs w:val="20"/>
                  <w:lang w:val="es-ES"/>
                  <w:rPrChange w:id="6243" w:author="Rodrigo García" w:date="2017-09-29T10:07: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244" w:author="Rodrigo García" w:date="2017-09-29T10:07:00Z">
                    <w:rPr>
                      <w:rFonts w:ascii="Monaco" w:hAnsi="Monaco" w:cs="Monaco"/>
                      <w:color w:val="4E9A06"/>
                      <w:sz w:val="32"/>
                      <w:szCs w:val="32"/>
                      <w:lang w:val="en-US"/>
                    </w:rPr>
                  </w:rPrChange>
                </w:rPr>
                <w:t>','</w:t>
              </w:r>
              <w:r w:rsidRPr="0079203F">
                <w:rPr>
                  <w:rFonts w:ascii="Monaco" w:hAnsi="Monaco" w:cs="Monaco"/>
                  <w:b/>
                  <w:bCs/>
                  <w:color w:val="000000"/>
                  <w:sz w:val="20"/>
                  <w:szCs w:val="20"/>
                  <w:lang w:val="es-ES"/>
                  <w:rPrChange w:id="6245"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rsidP="00E066BD">
            <w:pPr>
              <w:keepNext/>
              <w:keepLines/>
              <w:widowControl w:val="0"/>
              <w:autoSpaceDE w:val="0"/>
              <w:autoSpaceDN w:val="0"/>
              <w:adjustRightInd w:val="0"/>
              <w:spacing w:before="200"/>
              <w:outlineLvl w:val="4"/>
              <w:rPr>
                <w:ins w:id="6246" w:author="Borja Gonzalez" w:date="2017-09-28T19:27:00Z"/>
                <w:rFonts w:ascii="Monaco" w:hAnsi="Monaco" w:cs="Monaco"/>
                <w:sz w:val="20"/>
                <w:szCs w:val="20"/>
                <w:lang w:val="en-US"/>
                <w:rPrChange w:id="6247" w:author="Borja Gonzalez" w:date="2017-09-28T19:28:00Z">
                  <w:rPr>
                    <w:ins w:id="6248" w:author="Borja Gonzalez" w:date="2017-09-28T19:27:00Z"/>
                    <w:rFonts w:ascii="Monaco" w:eastAsiaTheme="majorEastAsia" w:hAnsi="Monaco" w:cs="Monaco"/>
                    <w:color w:val="243F60" w:themeColor="accent1" w:themeShade="7F"/>
                    <w:sz w:val="32"/>
                    <w:szCs w:val="32"/>
                    <w:lang w:val="en-US"/>
                  </w:rPr>
                </w:rPrChange>
              </w:rPr>
            </w:pPr>
            <w:ins w:id="6249" w:author="Borja Gonzalez" w:date="2017-09-28T19:27:00Z">
              <w:r w:rsidRPr="0079203F">
                <w:rPr>
                  <w:rFonts w:ascii="Monaco" w:hAnsi="Monaco" w:cs="Monaco"/>
                  <w:sz w:val="20"/>
                  <w:szCs w:val="20"/>
                  <w:lang w:val="es-ES"/>
                  <w:rPrChange w:id="6250" w:author="Rodrigo García" w:date="2017-09-29T10:07: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51" w:author="Borja Gonzalez" w:date="2017-09-28T19:28:00Z">
                    <w:rPr>
                      <w:rFonts w:ascii="Monaco" w:hAnsi="Monaco" w:cs="Monaco"/>
                      <w:b/>
                      <w:bCs/>
                      <w:color w:val="204A87"/>
                      <w:sz w:val="32"/>
                      <w:szCs w:val="32"/>
                      <w:lang w:val="en-US"/>
                    </w:rPr>
                  </w:rPrChange>
                </w:rPr>
                <w:t>const</w:t>
              </w:r>
              <w:r w:rsidRPr="00E066BD">
                <w:rPr>
                  <w:rFonts w:ascii="Monaco" w:hAnsi="Monaco" w:cs="Monaco"/>
                  <w:sz w:val="20"/>
                  <w:szCs w:val="20"/>
                  <w:lang w:val="en-US"/>
                  <w:rPrChange w:id="625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53" w:author="Borja Gonzalez" w:date="2017-09-28T19:28:00Z">
                    <w:rPr>
                      <w:rFonts w:ascii="Monaco" w:hAnsi="Monaco" w:cs="Monaco"/>
                      <w:color w:val="000000"/>
                      <w:sz w:val="32"/>
                      <w:szCs w:val="32"/>
                      <w:lang w:val="en-US"/>
                    </w:rPr>
                  </w:rPrChange>
                </w:rPr>
                <w:t>CHART</w:t>
              </w:r>
              <w:r w:rsidRPr="00E066BD">
                <w:rPr>
                  <w:rFonts w:ascii="Monaco" w:hAnsi="Monaco" w:cs="Monaco"/>
                  <w:sz w:val="20"/>
                  <w:szCs w:val="20"/>
                  <w:lang w:val="en-US"/>
                  <w:rPrChange w:id="6254"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5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56"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6257" w:author="Borja Gonzalez" w:date="2017-09-28T19:28: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625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59" w:author="Borja Gonzalez" w:date="2017-09-28T19:28: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6260"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61" w:author="Borja Gonzalez" w:date="2017-09-28T19:28: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6262"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rsidP="00E066BD">
            <w:pPr>
              <w:keepNext/>
              <w:keepLines/>
              <w:widowControl w:val="0"/>
              <w:autoSpaceDE w:val="0"/>
              <w:autoSpaceDN w:val="0"/>
              <w:adjustRightInd w:val="0"/>
              <w:spacing w:before="200"/>
              <w:outlineLvl w:val="4"/>
              <w:rPr>
                <w:ins w:id="6263" w:author="Borja Gonzalez" w:date="2017-09-28T19:27:00Z"/>
                <w:rFonts w:ascii="Monaco" w:hAnsi="Monaco" w:cs="Monaco"/>
                <w:sz w:val="20"/>
                <w:szCs w:val="20"/>
                <w:lang w:val="en-US"/>
                <w:rPrChange w:id="6264" w:author="Borja Gonzalez" w:date="2017-09-28T19:28:00Z">
                  <w:rPr>
                    <w:ins w:id="6265" w:author="Borja Gonzalez" w:date="2017-09-28T19:27:00Z"/>
                    <w:rFonts w:ascii="Monaco" w:eastAsiaTheme="majorEastAsia" w:hAnsi="Monaco" w:cs="Monaco"/>
                    <w:color w:val="243F60" w:themeColor="accent1" w:themeShade="7F"/>
                    <w:sz w:val="32"/>
                    <w:szCs w:val="32"/>
                    <w:lang w:val="en-US"/>
                  </w:rPr>
                </w:rPrChange>
              </w:rPr>
            </w:pPr>
            <w:ins w:id="6266" w:author="Borja Gonzalez" w:date="2017-09-28T19:27:00Z">
              <w:r w:rsidRPr="00E066BD">
                <w:rPr>
                  <w:rFonts w:ascii="Monaco" w:hAnsi="Monaco" w:cs="Monaco"/>
                  <w:sz w:val="20"/>
                  <w:szCs w:val="20"/>
                  <w:lang w:val="en-US"/>
                  <w:rPrChange w:id="626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68" w:author="Borja Gonzalez" w:date="2017-09-28T19:28:00Z">
                    <w:rPr>
                      <w:rFonts w:ascii="Monaco" w:hAnsi="Monaco" w:cs="Monaco"/>
                      <w:b/>
                      <w:bCs/>
                      <w:color w:val="204A87"/>
                      <w:sz w:val="32"/>
                      <w:szCs w:val="32"/>
                      <w:lang w:val="en-US"/>
                    </w:rPr>
                  </w:rPrChange>
                </w:rPr>
                <w:t>if</w:t>
              </w:r>
              <w:r w:rsidRPr="00E066BD">
                <w:rPr>
                  <w:rFonts w:ascii="Monaco" w:hAnsi="Monaco" w:cs="Monaco"/>
                  <w:sz w:val="20"/>
                  <w:szCs w:val="20"/>
                  <w:lang w:val="en-US"/>
                  <w:rPrChange w:id="626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7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71"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6272" w:author="Borja Gonzalez" w:date="2017-09-28T19:28: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6273"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274"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rsidP="00E066BD">
            <w:pPr>
              <w:keepNext/>
              <w:keepLines/>
              <w:widowControl w:val="0"/>
              <w:autoSpaceDE w:val="0"/>
              <w:autoSpaceDN w:val="0"/>
              <w:adjustRightInd w:val="0"/>
              <w:spacing w:before="200"/>
              <w:outlineLvl w:val="4"/>
              <w:rPr>
                <w:ins w:id="6275" w:author="Borja Gonzalez" w:date="2017-09-28T19:27:00Z"/>
                <w:rFonts w:ascii="Monaco" w:hAnsi="Monaco" w:cs="Monaco"/>
                <w:sz w:val="20"/>
                <w:szCs w:val="20"/>
                <w:lang w:val="en-US"/>
                <w:rPrChange w:id="6276" w:author="Borja Gonzalez" w:date="2017-09-28T19:28:00Z">
                  <w:rPr>
                    <w:ins w:id="6277" w:author="Borja Gonzalez" w:date="2017-09-28T19:27:00Z"/>
                    <w:rFonts w:ascii="Monaco" w:eastAsiaTheme="majorEastAsia" w:hAnsi="Monaco" w:cs="Monaco"/>
                    <w:color w:val="243F60" w:themeColor="accent1" w:themeShade="7F"/>
                    <w:sz w:val="32"/>
                    <w:szCs w:val="32"/>
                    <w:lang w:val="en-US"/>
                  </w:rPr>
                </w:rPrChange>
              </w:rPr>
            </w:pPr>
            <w:ins w:id="6278" w:author="Borja Gonzalez" w:date="2017-09-28T19:27:00Z">
              <w:r w:rsidRPr="00E066BD">
                <w:rPr>
                  <w:rFonts w:ascii="Monaco" w:hAnsi="Monaco" w:cs="Monaco"/>
                  <w:sz w:val="20"/>
                  <w:szCs w:val="20"/>
                  <w:lang w:val="en-US"/>
                  <w:rPrChange w:id="627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80" w:author="Borja Gonzalez" w:date="2017-09-28T19:28: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628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82" w:author="Borja Gonzalez" w:date="2017-09-28T19:28: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6283"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rsidP="00E066BD">
            <w:pPr>
              <w:keepNext/>
              <w:keepLines/>
              <w:widowControl w:val="0"/>
              <w:autoSpaceDE w:val="0"/>
              <w:autoSpaceDN w:val="0"/>
              <w:adjustRightInd w:val="0"/>
              <w:spacing w:before="200"/>
              <w:outlineLvl w:val="4"/>
              <w:rPr>
                <w:ins w:id="6284" w:author="Borja Gonzalez" w:date="2017-09-28T19:27:00Z"/>
                <w:rFonts w:ascii="Monaco" w:hAnsi="Monaco" w:cs="Monaco"/>
                <w:sz w:val="20"/>
                <w:szCs w:val="20"/>
                <w:lang w:val="en-US"/>
                <w:rPrChange w:id="6285" w:author="Borja Gonzalez" w:date="2017-09-28T19:28:00Z">
                  <w:rPr>
                    <w:ins w:id="6286" w:author="Borja Gonzalez" w:date="2017-09-28T19:27:00Z"/>
                    <w:rFonts w:ascii="Monaco" w:eastAsiaTheme="majorEastAsia" w:hAnsi="Monaco" w:cs="Monaco"/>
                    <w:color w:val="243F60" w:themeColor="accent1" w:themeShade="7F"/>
                    <w:sz w:val="32"/>
                    <w:szCs w:val="32"/>
                    <w:lang w:val="en-US"/>
                  </w:rPr>
                </w:rPrChange>
              </w:rPr>
            </w:pPr>
            <w:ins w:id="6287" w:author="Borja Gonzalez" w:date="2017-09-28T19:27:00Z">
              <w:r w:rsidRPr="00E066BD">
                <w:rPr>
                  <w:rFonts w:ascii="Monaco" w:hAnsi="Monaco" w:cs="Monaco"/>
                  <w:sz w:val="20"/>
                  <w:szCs w:val="20"/>
                  <w:lang w:val="en-US"/>
                  <w:rPrChange w:id="628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89"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rsidP="00E066BD">
            <w:pPr>
              <w:keepNext/>
              <w:keepLines/>
              <w:widowControl w:val="0"/>
              <w:autoSpaceDE w:val="0"/>
              <w:autoSpaceDN w:val="0"/>
              <w:adjustRightInd w:val="0"/>
              <w:spacing w:before="200"/>
              <w:outlineLvl w:val="4"/>
              <w:rPr>
                <w:ins w:id="6290" w:author="Borja Gonzalez" w:date="2017-09-28T19:27:00Z"/>
                <w:rFonts w:ascii="Monaco" w:hAnsi="Monaco" w:cs="Monaco"/>
                <w:sz w:val="20"/>
                <w:szCs w:val="20"/>
                <w:lang w:val="en-US"/>
                <w:rPrChange w:id="6291" w:author="Borja Gonzalez" w:date="2017-09-28T19:28:00Z">
                  <w:rPr>
                    <w:ins w:id="6292" w:author="Borja Gonzalez" w:date="2017-09-28T19:27:00Z"/>
                    <w:rFonts w:ascii="Monaco" w:eastAsiaTheme="majorEastAsia" w:hAnsi="Monaco" w:cs="Monaco"/>
                    <w:color w:val="243F60" w:themeColor="accent1" w:themeShade="7F"/>
                    <w:sz w:val="32"/>
                    <w:szCs w:val="32"/>
                    <w:lang w:val="en-US"/>
                  </w:rPr>
                </w:rPrChange>
              </w:rPr>
            </w:pPr>
            <w:ins w:id="6293" w:author="Borja Gonzalez" w:date="2017-09-28T19:27:00Z">
              <w:r w:rsidRPr="00E066BD">
                <w:rPr>
                  <w:rFonts w:ascii="Monaco" w:hAnsi="Monaco" w:cs="Monaco"/>
                  <w:sz w:val="20"/>
                  <w:szCs w:val="20"/>
                  <w:lang w:val="en-US"/>
                  <w:rPrChange w:id="629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95" w:author="Borja Gonzalez" w:date="2017-09-28T19:28:00Z">
                    <w:rPr>
                      <w:rFonts w:ascii="Monaco" w:hAnsi="Monaco" w:cs="Monaco"/>
                      <w:color w:val="000000"/>
                      <w:sz w:val="32"/>
                      <w:szCs w:val="32"/>
                      <w:lang w:val="en-US"/>
                    </w:rPr>
                  </w:rPrChange>
                </w:rPr>
                <w:t>lineChart</w:t>
              </w:r>
              <w:r w:rsidRPr="00E066BD">
                <w:rPr>
                  <w:rFonts w:ascii="Monaco" w:hAnsi="Monaco" w:cs="Monaco"/>
                  <w:sz w:val="20"/>
                  <w:szCs w:val="20"/>
                  <w:lang w:val="en-US"/>
                  <w:rPrChange w:id="629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9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9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99"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630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01"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630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03"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6304"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630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06"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rsidP="00E066BD">
            <w:pPr>
              <w:keepNext/>
              <w:keepLines/>
              <w:widowControl w:val="0"/>
              <w:autoSpaceDE w:val="0"/>
              <w:autoSpaceDN w:val="0"/>
              <w:adjustRightInd w:val="0"/>
              <w:spacing w:before="200"/>
              <w:outlineLvl w:val="4"/>
              <w:rPr>
                <w:ins w:id="6307" w:author="Borja Gonzalez" w:date="2017-09-28T19:27:00Z"/>
                <w:rFonts w:ascii="Monaco" w:hAnsi="Monaco" w:cs="Monaco"/>
                <w:sz w:val="20"/>
                <w:szCs w:val="20"/>
                <w:lang w:val="en-US"/>
                <w:rPrChange w:id="6308" w:author="Borja Gonzalez" w:date="2017-09-28T19:28:00Z">
                  <w:rPr>
                    <w:ins w:id="6309" w:author="Borja Gonzalez" w:date="2017-09-28T19:27:00Z"/>
                    <w:rFonts w:ascii="Monaco" w:eastAsiaTheme="majorEastAsia" w:hAnsi="Monaco" w:cs="Monaco"/>
                    <w:color w:val="243F60" w:themeColor="accent1" w:themeShade="7F"/>
                    <w:sz w:val="32"/>
                    <w:szCs w:val="32"/>
                    <w:lang w:val="en-US"/>
                  </w:rPr>
                </w:rPrChange>
              </w:rPr>
            </w:pPr>
            <w:ins w:id="6310" w:author="Borja Gonzalez" w:date="2017-09-28T19:27:00Z">
              <w:r w:rsidRPr="00E066BD">
                <w:rPr>
                  <w:rFonts w:ascii="Monaco" w:hAnsi="Monaco" w:cs="Monaco"/>
                  <w:sz w:val="20"/>
                  <w:szCs w:val="20"/>
                  <w:lang w:val="en-US"/>
                  <w:rPrChange w:id="631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12" w:author="Borja Gonzalez" w:date="2017-09-28T19:28: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631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314"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315" w:author="Borja Gonzalez" w:date="2017-09-28T19:28: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6316"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rsidP="00E066BD">
            <w:pPr>
              <w:keepNext/>
              <w:keepLines/>
              <w:widowControl w:val="0"/>
              <w:autoSpaceDE w:val="0"/>
              <w:autoSpaceDN w:val="0"/>
              <w:adjustRightInd w:val="0"/>
              <w:spacing w:before="200"/>
              <w:outlineLvl w:val="4"/>
              <w:rPr>
                <w:ins w:id="6317" w:author="Borja Gonzalez" w:date="2017-09-28T19:27:00Z"/>
                <w:rFonts w:ascii="Monaco" w:hAnsi="Monaco" w:cs="Monaco"/>
                <w:sz w:val="20"/>
                <w:szCs w:val="20"/>
                <w:lang w:val="es-ES"/>
                <w:rPrChange w:id="6318" w:author="Rodrigo García" w:date="2017-09-29T10:07:00Z">
                  <w:rPr>
                    <w:ins w:id="6319" w:author="Borja Gonzalez" w:date="2017-09-28T19:27:00Z"/>
                    <w:rFonts w:ascii="Monaco" w:eastAsiaTheme="majorEastAsia" w:hAnsi="Monaco" w:cs="Monaco"/>
                    <w:color w:val="243F60" w:themeColor="accent1" w:themeShade="7F"/>
                    <w:sz w:val="32"/>
                    <w:szCs w:val="32"/>
                    <w:lang w:val="en-US"/>
                  </w:rPr>
                </w:rPrChange>
              </w:rPr>
            </w:pPr>
            <w:ins w:id="6320" w:author="Borja Gonzalez" w:date="2017-09-28T19:27:00Z">
              <w:r w:rsidRPr="00E066BD">
                <w:rPr>
                  <w:rFonts w:ascii="Monaco" w:hAnsi="Monaco" w:cs="Monaco"/>
                  <w:sz w:val="20"/>
                  <w:szCs w:val="20"/>
                  <w:lang w:val="en-US"/>
                  <w:rPrChange w:id="6321" w:author="Borja Gonzalez" w:date="2017-09-28T19:2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322" w:author="Rodrigo García" w:date="2017-09-29T10:07: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6323"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324"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325"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rsidP="00E066BD">
            <w:pPr>
              <w:keepNext/>
              <w:keepLines/>
              <w:widowControl w:val="0"/>
              <w:autoSpaceDE w:val="0"/>
              <w:autoSpaceDN w:val="0"/>
              <w:adjustRightInd w:val="0"/>
              <w:spacing w:before="200"/>
              <w:outlineLvl w:val="4"/>
              <w:rPr>
                <w:ins w:id="6326" w:author="Borja Gonzalez" w:date="2017-09-28T19:27:00Z"/>
                <w:rFonts w:ascii="Monaco" w:hAnsi="Monaco" w:cs="Monaco"/>
                <w:sz w:val="20"/>
                <w:szCs w:val="20"/>
                <w:lang w:val="es-ES"/>
                <w:rPrChange w:id="6327" w:author="Rodrigo García" w:date="2017-09-29T10:07:00Z">
                  <w:rPr>
                    <w:ins w:id="6328" w:author="Borja Gonzalez" w:date="2017-09-28T19:27:00Z"/>
                    <w:rFonts w:ascii="Monaco" w:eastAsiaTheme="majorEastAsia" w:hAnsi="Monaco" w:cs="Monaco"/>
                    <w:color w:val="243F60" w:themeColor="accent1" w:themeShade="7F"/>
                    <w:sz w:val="32"/>
                    <w:szCs w:val="32"/>
                    <w:lang w:val="en-US"/>
                  </w:rPr>
                </w:rPrChange>
              </w:rPr>
            </w:pPr>
            <w:ins w:id="6329" w:author="Borja Gonzalez" w:date="2017-09-28T19:27:00Z">
              <w:r w:rsidRPr="0079203F">
                <w:rPr>
                  <w:rFonts w:ascii="Monaco" w:hAnsi="Monaco" w:cs="Monaco"/>
                  <w:sz w:val="20"/>
                  <w:szCs w:val="20"/>
                  <w:lang w:val="es-ES"/>
                  <w:rPrChange w:id="633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331" w:author="Rodrigo García" w:date="2017-09-29T10:07:00Z">
                    <w:rPr>
                      <w:rFonts w:ascii="Monaco" w:hAnsi="Monaco" w:cs="Monaco"/>
                      <w:color w:val="000000"/>
                      <w:sz w:val="32"/>
                      <w:szCs w:val="32"/>
                      <w:lang w:val="en-US"/>
                    </w:rPr>
                  </w:rPrChange>
                </w:rPr>
                <w:t>labels</w:t>
              </w:r>
              <w:r w:rsidRPr="0079203F">
                <w:rPr>
                  <w:rFonts w:ascii="Monaco" w:hAnsi="Monaco" w:cs="Monaco"/>
                  <w:b/>
                  <w:bCs/>
                  <w:color w:val="CE5C00"/>
                  <w:sz w:val="20"/>
                  <w:szCs w:val="20"/>
                  <w:lang w:val="es-ES"/>
                  <w:rPrChange w:id="6332"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333"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334" w:author="Rodrigo García" w:date="2017-09-29T10:07:00Z">
                    <w:rPr>
                      <w:rFonts w:ascii="Monaco" w:hAnsi="Monaco" w:cs="Monaco"/>
                      <w:color w:val="000000"/>
                      <w:sz w:val="32"/>
                      <w:szCs w:val="32"/>
                      <w:lang w:val="en-US"/>
                    </w:rPr>
                  </w:rPrChange>
                </w:rPr>
                <w:t>Tiempo</w:t>
              </w:r>
              <w:r w:rsidRPr="0079203F">
                <w:rPr>
                  <w:rFonts w:ascii="Monaco" w:hAnsi="Monaco" w:cs="Monaco"/>
                  <w:b/>
                  <w:bCs/>
                  <w:color w:val="000000"/>
                  <w:sz w:val="20"/>
                  <w:szCs w:val="20"/>
                  <w:lang w:val="es-ES"/>
                  <w:rPrChange w:id="6335"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rsidP="00E066BD">
            <w:pPr>
              <w:keepNext/>
              <w:keepLines/>
              <w:widowControl w:val="0"/>
              <w:autoSpaceDE w:val="0"/>
              <w:autoSpaceDN w:val="0"/>
              <w:adjustRightInd w:val="0"/>
              <w:spacing w:before="200"/>
              <w:outlineLvl w:val="4"/>
              <w:rPr>
                <w:ins w:id="6336" w:author="Borja Gonzalez" w:date="2017-09-28T19:27:00Z"/>
                <w:rFonts w:ascii="Monaco" w:hAnsi="Monaco" w:cs="Monaco"/>
                <w:sz w:val="20"/>
                <w:szCs w:val="20"/>
                <w:lang w:val="es-ES"/>
                <w:rPrChange w:id="6337" w:author="Rodrigo García" w:date="2017-09-29T10:07:00Z">
                  <w:rPr>
                    <w:ins w:id="6338" w:author="Borja Gonzalez" w:date="2017-09-28T19:27:00Z"/>
                    <w:rFonts w:ascii="Monaco" w:eastAsiaTheme="majorEastAsia" w:hAnsi="Monaco" w:cs="Monaco"/>
                    <w:color w:val="243F60" w:themeColor="accent1" w:themeShade="7F"/>
                    <w:sz w:val="32"/>
                    <w:szCs w:val="32"/>
                    <w:lang w:val="en-US"/>
                  </w:rPr>
                </w:rPrChange>
              </w:rPr>
            </w:pPr>
            <w:ins w:id="6339" w:author="Borja Gonzalez" w:date="2017-09-28T19:27:00Z">
              <w:r w:rsidRPr="0079203F">
                <w:rPr>
                  <w:rFonts w:ascii="Monaco" w:hAnsi="Monaco" w:cs="Monaco"/>
                  <w:sz w:val="20"/>
                  <w:szCs w:val="20"/>
                  <w:lang w:val="es-ES"/>
                  <w:rPrChange w:id="6340"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341" w:author="Rodrigo García" w:date="2017-09-29T10:07:00Z">
                    <w:rPr>
                      <w:rFonts w:ascii="Monaco" w:hAnsi="Monaco" w:cs="Monaco"/>
                      <w:color w:val="000000"/>
                      <w:sz w:val="32"/>
                      <w:szCs w:val="32"/>
                      <w:lang w:val="en-US"/>
                    </w:rPr>
                  </w:rPrChange>
                </w:rPr>
                <w:t>datasets</w:t>
              </w:r>
              <w:r w:rsidRPr="0079203F">
                <w:rPr>
                  <w:rFonts w:ascii="Monaco" w:hAnsi="Monaco" w:cs="Monaco"/>
                  <w:b/>
                  <w:bCs/>
                  <w:color w:val="CE5C00"/>
                  <w:sz w:val="20"/>
                  <w:szCs w:val="20"/>
                  <w:lang w:val="es-ES"/>
                  <w:rPrChange w:id="6342"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343"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344"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rsidP="00E066BD">
            <w:pPr>
              <w:keepNext/>
              <w:keepLines/>
              <w:widowControl w:val="0"/>
              <w:autoSpaceDE w:val="0"/>
              <w:autoSpaceDN w:val="0"/>
              <w:adjustRightInd w:val="0"/>
              <w:spacing w:before="200"/>
              <w:outlineLvl w:val="4"/>
              <w:rPr>
                <w:ins w:id="6345" w:author="Borja Gonzalez" w:date="2017-09-28T19:27:00Z"/>
                <w:rFonts w:ascii="Monaco" w:hAnsi="Monaco" w:cs="Monaco"/>
                <w:sz w:val="20"/>
                <w:szCs w:val="20"/>
                <w:lang w:val="es-ES"/>
                <w:rPrChange w:id="6346" w:author="Rodrigo García" w:date="2017-09-29T10:07:00Z">
                  <w:rPr>
                    <w:ins w:id="6347" w:author="Borja Gonzalez" w:date="2017-09-28T19:27:00Z"/>
                    <w:rFonts w:ascii="Monaco" w:eastAsiaTheme="majorEastAsia" w:hAnsi="Monaco" w:cs="Monaco"/>
                    <w:color w:val="243F60" w:themeColor="accent1" w:themeShade="7F"/>
                    <w:sz w:val="32"/>
                    <w:szCs w:val="32"/>
                    <w:lang w:val="en-US"/>
                  </w:rPr>
                </w:rPrChange>
              </w:rPr>
            </w:pPr>
            <w:ins w:id="6348" w:author="Borja Gonzalez" w:date="2017-09-28T19:27:00Z">
              <w:r w:rsidRPr="0079203F">
                <w:rPr>
                  <w:rFonts w:ascii="Monaco" w:hAnsi="Monaco" w:cs="Monaco"/>
                  <w:sz w:val="20"/>
                  <w:szCs w:val="20"/>
                  <w:lang w:val="es-ES"/>
                  <w:rPrChange w:id="6349" w:author="Rodrigo García" w:date="2017-09-29T10:07: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350"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rsidP="00E066BD">
            <w:pPr>
              <w:keepNext/>
              <w:keepLines/>
              <w:widowControl w:val="0"/>
              <w:autoSpaceDE w:val="0"/>
              <w:autoSpaceDN w:val="0"/>
              <w:adjustRightInd w:val="0"/>
              <w:spacing w:before="200"/>
              <w:outlineLvl w:val="4"/>
              <w:rPr>
                <w:ins w:id="6351" w:author="Borja Gonzalez" w:date="2017-09-28T19:27:00Z"/>
                <w:rFonts w:ascii="Monaco" w:hAnsi="Monaco" w:cs="Monaco"/>
                <w:sz w:val="20"/>
                <w:szCs w:val="20"/>
                <w:lang w:val="es-ES"/>
                <w:rPrChange w:id="6352" w:author="Rodrigo García" w:date="2017-09-29T10:07:00Z">
                  <w:rPr>
                    <w:ins w:id="6353" w:author="Borja Gonzalez" w:date="2017-09-28T19:27:00Z"/>
                    <w:rFonts w:ascii="Monaco" w:eastAsiaTheme="majorEastAsia" w:hAnsi="Monaco" w:cs="Monaco"/>
                    <w:color w:val="243F60" w:themeColor="accent1" w:themeShade="7F"/>
                    <w:sz w:val="32"/>
                    <w:szCs w:val="32"/>
                    <w:lang w:val="en-US"/>
                  </w:rPr>
                </w:rPrChange>
              </w:rPr>
            </w:pPr>
            <w:ins w:id="6354" w:author="Borja Gonzalez" w:date="2017-09-28T19:27:00Z">
              <w:r w:rsidRPr="0079203F">
                <w:rPr>
                  <w:rFonts w:ascii="Monaco" w:hAnsi="Monaco" w:cs="Monaco"/>
                  <w:sz w:val="20"/>
                  <w:szCs w:val="20"/>
                  <w:lang w:val="es-ES"/>
                  <w:rPrChange w:id="6355" w:author="Rodrigo García" w:date="2017-09-29T10:07: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356" w:author="Rodrigo García" w:date="2017-09-29T10:07: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6357" w:author="Rodrigo García" w:date="2017-09-29T10:07:00Z">
                    <w:rPr>
                      <w:rFonts w:ascii="Monaco" w:hAnsi="Monaco" w:cs="Monaco"/>
                      <w:b/>
                      <w:bCs/>
                      <w:color w:val="CE5C00"/>
                      <w:sz w:val="32"/>
                      <w:szCs w:val="32"/>
                      <w:lang w:val="en-US"/>
                    </w:rPr>
                  </w:rPrChange>
                </w:rPr>
                <w:t>:</w:t>
              </w:r>
              <w:r w:rsidRPr="0079203F">
                <w:rPr>
                  <w:rFonts w:ascii="Monaco" w:hAnsi="Monaco" w:cs="Monaco"/>
                  <w:sz w:val="20"/>
                  <w:szCs w:val="20"/>
                  <w:lang w:val="es-ES"/>
                  <w:rPrChange w:id="6358" w:author="Rodrigo García" w:date="2017-09-29T10:07:00Z">
                    <w:rPr>
                      <w:rFonts w:ascii="Monaco" w:hAnsi="Monaco" w:cs="Monaco"/>
                      <w:sz w:val="32"/>
                      <w:szCs w:val="32"/>
                      <w:lang w:val="en-US"/>
                    </w:rPr>
                  </w:rPrChange>
                </w:rPr>
                <w:t xml:space="preserve"> </w:t>
              </w:r>
              <w:r w:rsidRPr="0079203F">
                <w:rPr>
                  <w:rFonts w:ascii="Monaco" w:hAnsi="Monaco" w:cs="Monaco"/>
                  <w:color w:val="4E9A06"/>
                  <w:sz w:val="20"/>
                  <w:szCs w:val="20"/>
                  <w:lang w:val="es-ES"/>
                  <w:rPrChange w:id="6359" w:author="Rodrigo García" w:date="2017-09-29T10:07:00Z">
                    <w:rPr>
                      <w:rFonts w:ascii="Monaco" w:hAnsi="Monaco" w:cs="Monaco"/>
                      <w:color w:val="4E9A06"/>
                      <w:sz w:val="32"/>
                      <w:szCs w:val="32"/>
                      <w:lang w:val="en-US"/>
                    </w:rPr>
                  </w:rPrChange>
                </w:rPr>
                <w:t>"Movimiento "</w:t>
              </w:r>
              <w:r w:rsidRPr="0079203F">
                <w:rPr>
                  <w:rFonts w:ascii="Monaco" w:hAnsi="Monaco" w:cs="Monaco"/>
                  <w:b/>
                  <w:bCs/>
                  <w:color w:val="CE5C00"/>
                  <w:sz w:val="20"/>
                  <w:szCs w:val="20"/>
                  <w:lang w:val="es-ES"/>
                  <w:rPrChange w:id="6360"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361" w:author="Rodrigo García" w:date="2017-09-29T10:07: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6362"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363" w:author="Rodrigo García" w:date="2017-09-29T10:07:00Z">
                    <w:rPr>
                      <w:rFonts w:ascii="Monaco" w:hAnsi="Monaco" w:cs="Monaco"/>
                      <w:color w:val="4E9A06"/>
                      <w:sz w:val="32"/>
                      <w:szCs w:val="32"/>
                      <w:lang w:val="en-US"/>
                    </w:rPr>
                  </w:rPrChange>
                </w:rPr>
                <w:t>" de "</w:t>
              </w:r>
              <w:r w:rsidRPr="0079203F">
                <w:rPr>
                  <w:rFonts w:ascii="Monaco" w:hAnsi="Monaco" w:cs="Monaco"/>
                  <w:b/>
                  <w:bCs/>
                  <w:color w:val="CE5C00"/>
                  <w:sz w:val="20"/>
                  <w:szCs w:val="20"/>
                  <w:lang w:val="es-ES"/>
                  <w:rPrChange w:id="6364"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365" w:author="Rodrigo García" w:date="2017-09-29T10:07:00Z">
                    <w:rPr>
                      <w:rFonts w:ascii="Monaco" w:hAnsi="Monaco" w:cs="Monaco"/>
                      <w:color w:val="000000"/>
                      <w:sz w:val="32"/>
                      <w:szCs w:val="32"/>
                      <w:lang w:val="en-US"/>
                    </w:rPr>
                  </w:rPrChange>
                </w:rPr>
                <w:t>nombre</w:t>
              </w:r>
              <w:r w:rsidRPr="0079203F">
                <w:rPr>
                  <w:rFonts w:ascii="Monaco" w:hAnsi="Monaco" w:cs="Monaco"/>
                  <w:b/>
                  <w:bCs/>
                  <w:color w:val="CE5C00"/>
                  <w:sz w:val="20"/>
                  <w:szCs w:val="20"/>
                  <w:lang w:val="es-ES"/>
                  <w:rPrChange w:id="6366" w:author="Rodrigo García" w:date="2017-09-29T10:07: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6367" w:author="Rodrigo García" w:date="2017-09-29T10:07: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6368" w:author="Rodrigo García" w:date="2017-09-29T10:07: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6369" w:author="Rodrigo García" w:date="2017-09-29T10:07:00Z">
                    <w:rPr>
                      <w:rFonts w:ascii="Monaco" w:hAnsi="Monaco" w:cs="Monaco"/>
                      <w:color w:val="000000"/>
                      <w:sz w:val="32"/>
                      <w:szCs w:val="32"/>
                      <w:lang w:val="en-US"/>
                    </w:rPr>
                  </w:rPrChange>
                </w:rPr>
                <w:t>apellido</w:t>
              </w:r>
              <w:r w:rsidRPr="0079203F">
                <w:rPr>
                  <w:rFonts w:ascii="Monaco" w:hAnsi="Monaco" w:cs="Monaco"/>
                  <w:b/>
                  <w:bCs/>
                  <w:color w:val="000000"/>
                  <w:sz w:val="20"/>
                  <w:szCs w:val="20"/>
                  <w:lang w:val="es-ES"/>
                  <w:rPrChange w:id="6370"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rsidP="00E066BD">
            <w:pPr>
              <w:widowControl w:val="0"/>
              <w:autoSpaceDE w:val="0"/>
              <w:autoSpaceDN w:val="0"/>
              <w:adjustRightInd w:val="0"/>
              <w:rPr>
                <w:ins w:id="6371" w:author="Borja Gonzalez" w:date="2017-09-28T19:27:00Z"/>
                <w:rFonts w:ascii="Monaco" w:hAnsi="Monaco" w:cs="Monaco"/>
                <w:sz w:val="20"/>
                <w:szCs w:val="20"/>
                <w:lang w:val="en-US"/>
                <w:rPrChange w:id="6372" w:author="Borja Gonzalez" w:date="2017-09-28T19:28:00Z">
                  <w:rPr>
                    <w:ins w:id="6373" w:author="Borja Gonzalez" w:date="2017-09-28T19:27:00Z"/>
                    <w:rFonts w:ascii="Monaco" w:hAnsi="Monaco" w:cs="Monaco"/>
                    <w:sz w:val="32"/>
                    <w:szCs w:val="32"/>
                    <w:lang w:val="en-US"/>
                  </w:rPr>
                </w:rPrChange>
              </w:rPr>
            </w:pPr>
            <w:ins w:id="6374" w:author="Borja Gonzalez" w:date="2017-09-28T19:27:00Z">
              <w:r w:rsidRPr="0079203F">
                <w:rPr>
                  <w:rFonts w:ascii="Monaco" w:hAnsi="Monaco" w:cs="Monaco"/>
                  <w:sz w:val="20"/>
                  <w:szCs w:val="20"/>
                  <w:lang w:val="es-ES"/>
                  <w:rPrChange w:id="6375" w:author="Rodrigo García" w:date="2017-09-29T10:07: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76" w:author="Borja Gonzalez" w:date="2017-09-28T19:28: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637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37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79"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380"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rsidP="00E066BD">
            <w:pPr>
              <w:keepNext/>
              <w:keepLines/>
              <w:widowControl w:val="0"/>
              <w:autoSpaceDE w:val="0"/>
              <w:autoSpaceDN w:val="0"/>
              <w:adjustRightInd w:val="0"/>
              <w:spacing w:before="200"/>
              <w:outlineLvl w:val="4"/>
              <w:rPr>
                <w:ins w:id="6381" w:author="Borja Gonzalez" w:date="2017-09-28T19:27:00Z"/>
                <w:rFonts w:ascii="Monaco" w:hAnsi="Monaco" w:cs="Monaco"/>
                <w:sz w:val="20"/>
                <w:szCs w:val="20"/>
                <w:lang w:val="en-US"/>
                <w:rPrChange w:id="6382" w:author="Borja Gonzalez" w:date="2017-09-28T19:28:00Z">
                  <w:rPr>
                    <w:ins w:id="6383" w:author="Borja Gonzalez" w:date="2017-09-28T19:27:00Z"/>
                    <w:rFonts w:ascii="Monaco" w:eastAsiaTheme="majorEastAsia" w:hAnsi="Monaco" w:cs="Monaco"/>
                    <w:color w:val="243F60" w:themeColor="accent1" w:themeShade="7F"/>
                    <w:sz w:val="32"/>
                    <w:szCs w:val="32"/>
                    <w:lang w:val="en-US"/>
                  </w:rPr>
                </w:rPrChange>
              </w:rPr>
            </w:pPr>
            <w:ins w:id="6384" w:author="Borja Gonzalez" w:date="2017-09-28T19:27:00Z">
              <w:r w:rsidRPr="00E066BD">
                <w:rPr>
                  <w:rFonts w:ascii="Monaco" w:hAnsi="Monaco" w:cs="Monaco"/>
                  <w:sz w:val="20"/>
                  <w:szCs w:val="20"/>
                  <w:lang w:val="en-US"/>
                  <w:rPrChange w:id="638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86" w:author="Borja Gonzalez" w:date="2017-09-28T19:28: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638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388"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389" w:author="Borja Gonzalez" w:date="2017-09-28T19:28: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6390"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rsidP="00E066BD">
            <w:pPr>
              <w:keepNext/>
              <w:keepLines/>
              <w:widowControl w:val="0"/>
              <w:autoSpaceDE w:val="0"/>
              <w:autoSpaceDN w:val="0"/>
              <w:adjustRightInd w:val="0"/>
              <w:spacing w:before="200"/>
              <w:outlineLvl w:val="4"/>
              <w:rPr>
                <w:ins w:id="6391" w:author="Borja Gonzalez" w:date="2017-09-28T19:27:00Z"/>
                <w:rFonts w:ascii="Monaco" w:hAnsi="Monaco" w:cs="Monaco"/>
                <w:sz w:val="20"/>
                <w:szCs w:val="20"/>
                <w:lang w:val="en-US"/>
                <w:rPrChange w:id="6392" w:author="Borja Gonzalez" w:date="2017-09-28T19:28:00Z">
                  <w:rPr>
                    <w:ins w:id="6393" w:author="Borja Gonzalez" w:date="2017-09-28T19:27:00Z"/>
                    <w:rFonts w:ascii="Monaco" w:eastAsiaTheme="majorEastAsia" w:hAnsi="Monaco" w:cs="Monaco"/>
                    <w:color w:val="243F60" w:themeColor="accent1" w:themeShade="7F"/>
                    <w:sz w:val="32"/>
                    <w:szCs w:val="32"/>
                    <w:lang w:val="en-US"/>
                  </w:rPr>
                </w:rPrChange>
              </w:rPr>
            </w:pPr>
            <w:ins w:id="6394" w:author="Borja Gonzalez" w:date="2017-09-28T19:27:00Z">
              <w:r w:rsidRPr="00E066BD">
                <w:rPr>
                  <w:rFonts w:ascii="Monaco" w:hAnsi="Monaco" w:cs="Monaco"/>
                  <w:sz w:val="20"/>
                  <w:szCs w:val="20"/>
                  <w:lang w:val="en-US"/>
                  <w:rPrChange w:id="639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6" w:author="Borja Gonzalez" w:date="2017-09-28T19:28: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639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398"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399" w:author="Borja Gonzalez" w:date="2017-09-28T19:28: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6400"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rsidP="00E066BD">
            <w:pPr>
              <w:keepNext/>
              <w:keepLines/>
              <w:widowControl w:val="0"/>
              <w:autoSpaceDE w:val="0"/>
              <w:autoSpaceDN w:val="0"/>
              <w:adjustRightInd w:val="0"/>
              <w:spacing w:before="200"/>
              <w:outlineLvl w:val="4"/>
              <w:rPr>
                <w:ins w:id="6401" w:author="Borja Gonzalez" w:date="2017-09-28T19:27:00Z"/>
                <w:rFonts w:ascii="Monaco" w:hAnsi="Monaco" w:cs="Monaco"/>
                <w:sz w:val="20"/>
                <w:szCs w:val="20"/>
                <w:lang w:val="en-US"/>
                <w:rPrChange w:id="6402" w:author="Borja Gonzalez" w:date="2017-09-28T19:28:00Z">
                  <w:rPr>
                    <w:ins w:id="6403" w:author="Borja Gonzalez" w:date="2017-09-28T19:27:00Z"/>
                    <w:rFonts w:ascii="Monaco" w:eastAsiaTheme="majorEastAsia" w:hAnsi="Monaco" w:cs="Monaco"/>
                    <w:color w:val="243F60" w:themeColor="accent1" w:themeShade="7F"/>
                    <w:sz w:val="32"/>
                    <w:szCs w:val="32"/>
                    <w:lang w:val="en-US"/>
                  </w:rPr>
                </w:rPrChange>
              </w:rPr>
            </w:pPr>
            <w:ins w:id="6404" w:author="Borja Gonzalez" w:date="2017-09-28T19:27:00Z">
              <w:r w:rsidRPr="00E066BD">
                <w:rPr>
                  <w:rFonts w:ascii="Monaco" w:hAnsi="Monaco" w:cs="Monaco"/>
                  <w:sz w:val="20"/>
                  <w:szCs w:val="20"/>
                  <w:lang w:val="en-US"/>
                  <w:rPrChange w:id="640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06" w:author="Borja Gonzalez" w:date="2017-09-28T19:28: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640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08"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09"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410"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rsidP="00E066BD">
            <w:pPr>
              <w:keepNext/>
              <w:keepLines/>
              <w:widowControl w:val="0"/>
              <w:autoSpaceDE w:val="0"/>
              <w:autoSpaceDN w:val="0"/>
              <w:adjustRightInd w:val="0"/>
              <w:spacing w:before="200"/>
              <w:outlineLvl w:val="4"/>
              <w:rPr>
                <w:ins w:id="6411" w:author="Borja Gonzalez" w:date="2017-09-28T19:27:00Z"/>
                <w:rFonts w:ascii="Monaco" w:hAnsi="Monaco" w:cs="Monaco"/>
                <w:sz w:val="20"/>
                <w:szCs w:val="20"/>
                <w:lang w:val="en-US"/>
                <w:rPrChange w:id="6412" w:author="Borja Gonzalez" w:date="2017-09-28T19:28:00Z">
                  <w:rPr>
                    <w:ins w:id="6413" w:author="Borja Gonzalez" w:date="2017-09-28T19:27:00Z"/>
                    <w:rFonts w:ascii="Monaco" w:eastAsiaTheme="majorEastAsia" w:hAnsi="Monaco" w:cs="Monaco"/>
                    <w:color w:val="243F60" w:themeColor="accent1" w:themeShade="7F"/>
                    <w:sz w:val="32"/>
                    <w:szCs w:val="32"/>
                    <w:lang w:val="en-US"/>
                  </w:rPr>
                </w:rPrChange>
              </w:rPr>
            </w:pPr>
            <w:ins w:id="6414" w:author="Borja Gonzalez" w:date="2017-09-28T19:27:00Z">
              <w:r w:rsidRPr="00E066BD">
                <w:rPr>
                  <w:rFonts w:ascii="Monaco" w:hAnsi="Monaco" w:cs="Monaco"/>
                  <w:sz w:val="20"/>
                  <w:szCs w:val="20"/>
                  <w:lang w:val="en-US"/>
                  <w:rPrChange w:id="641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16" w:author="Borja Gonzalez" w:date="2017-09-28T19:28: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641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18"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19" w:author="Borja Gonzalez" w:date="2017-09-28T19:28: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6420"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rsidP="00E066BD">
            <w:pPr>
              <w:widowControl w:val="0"/>
              <w:autoSpaceDE w:val="0"/>
              <w:autoSpaceDN w:val="0"/>
              <w:adjustRightInd w:val="0"/>
              <w:rPr>
                <w:ins w:id="6421" w:author="Borja Gonzalez" w:date="2017-09-28T19:27:00Z"/>
                <w:rFonts w:ascii="Monaco" w:hAnsi="Monaco" w:cs="Monaco"/>
                <w:sz w:val="20"/>
                <w:szCs w:val="20"/>
                <w:lang w:val="en-US"/>
                <w:rPrChange w:id="6422" w:author="Borja Gonzalez" w:date="2017-09-28T19:28:00Z">
                  <w:rPr>
                    <w:ins w:id="6423" w:author="Borja Gonzalez" w:date="2017-09-28T19:27:00Z"/>
                    <w:rFonts w:ascii="Monaco" w:hAnsi="Monaco" w:cs="Monaco"/>
                    <w:sz w:val="32"/>
                    <w:szCs w:val="32"/>
                    <w:lang w:val="en-US"/>
                  </w:rPr>
                </w:rPrChange>
              </w:rPr>
            </w:pPr>
            <w:ins w:id="6424" w:author="Borja Gonzalez" w:date="2017-09-28T19:27:00Z">
              <w:r w:rsidRPr="00E066BD">
                <w:rPr>
                  <w:rFonts w:ascii="Monaco" w:hAnsi="Monaco" w:cs="Monaco"/>
                  <w:sz w:val="20"/>
                  <w:szCs w:val="20"/>
                  <w:lang w:val="en-US"/>
                  <w:rPrChange w:id="642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26" w:author="Borja Gonzalez" w:date="2017-09-28T19:28: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642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2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29"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rsidP="00E066BD">
            <w:pPr>
              <w:keepNext/>
              <w:keepLines/>
              <w:widowControl w:val="0"/>
              <w:autoSpaceDE w:val="0"/>
              <w:autoSpaceDN w:val="0"/>
              <w:adjustRightInd w:val="0"/>
              <w:spacing w:before="200"/>
              <w:outlineLvl w:val="4"/>
              <w:rPr>
                <w:ins w:id="6430" w:author="Borja Gonzalez" w:date="2017-09-28T19:27:00Z"/>
                <w:rFonts w:ascii="Monaco" w:hAnsi="Monaco" w:cs="Monaco"/>
                <w:sz w:val="20"/>
                <w:szCs w:val="20"/>
                <w:lang w:val="en-US"/>
                <w:rPrChange w:id="6431" w:author="Borja Gonzalez" w:date="2017-09-28T19:28:00Z">
                  <w:rPr>
                    <w:ins w:id="6432" w:author="Borja Gonzalez" w:date="2017-09-28T19:27:00Z"/>
                    <w:rFonts w:ascii="Monaco" w:eastAsiaTheme="majorEastAsia" w:hAnsi="Monaco" w:cs="Monaco"/>
                    <w:color w:val="243F60" w:themeColor="accent1" w:themeShade="7F"/>
                    <w:sz w:val="32"/>
                    <w:szCs w:val="32"/>
                    <w:lang w:val="en-US"/>
                  </w:rPr>
                </w:rPrChange>
              </w:rPr>
            </w:pPr>
            <w:ins w:id="6433" w:author="Borja Gonzalez" w:date="2017-09-28T19:27:00Z">
              <w:r w:rsidRPr="00E066BD">
                <w:rPr>
                  <w:rFonts w:ascii="Monaco" w:hAnsi="Monaco" w:cs="Monaco"/>
                  <w:sz w:val="20"/>
                  <w:szCs w:val="20"/>
                  <w:lang w:val="en-US"/>
                  <w:rPrChange w:id="643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35" w:author="Borja Gonzalez" w:date="2017-09-28T19:28: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643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3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438" w:author="Borja Gonzalez" w:date="2017-09-28T19:28: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6439"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rsidP="00E066BD">
            <w:pPr>
              <w:keepNext/>
              <w:keepLines/>
              <w:widowControl w:val="0"/>
              <w:autoSpaceDE w:val="0"/>
              <w:autoSpaceDN w:val="0"/>
              <w:adjustRightInd w:val="0"/>
              <w:spacing w:before="200"/>
              <w:outlineLvl w:val="4"/>
              <w:rPr>
                <w:ins w:id="6440" w:author="Borja Gonzalez" w:date="2017-09-28T19:27:00Z"/>
                <w:rFonts w:ascii="Monaco" w:hAnsi="Monaco" w:cs="Monaco"/>
                <w:sz w:val="20"/>
                <w:szCs w:val="20"/>
                <w:lang w:val="en-US"/>
                <w:rPrChange w:id="6441" w:author="Borja Gonzalez" w:date="2017-09-28T19:28:00Z">
                  <w:rPr>
                    <w:ins w:id="6442" w:author="Borja Gonzalez" w:date="2017-09-28T19:27:00Z"/>
                    <w:rFonts w:ascii="Monaco" w:eastAsiaTheme="majorEastAsia" w:hAnsi="Monaco" w:cs="Monaco"/>
                    <w:color w:val="243F60" w:themeColor="accent1" w:themeShade="7F"/>
                    <w:sz w:val="32"/>
                    <w:szCs w:val="32"/>
                    <w:lang w:val="en-US"/>
                  </w:rPr>
                </w:rPrChange>
              </w:rPr>
            </w:pPr>
            <w:ins w:id="6443" w:author="Borja Gonzalez" w:date="2017-09-28T19:27:00Z">
              <w:r w:rsidRPr="00E066BD">
                <w:rPr>
                  <w:rFonts w:ascii="Monaco" w:hAnsi="Monaco" w:cs="Monaco"/>
                  <w:sz w:val="20"/>
                  <w:szCs w:val="20"/>
                  <w:lang w:val="en-US"/>
                  <w:rPrChange w:id="644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45" w:author="Borja Gonzalez" w:date="2017-09-28T19:28: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644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4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48" w:author="Borja Gonzalez" w:date="2017-09-28T19:28: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6449"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rsidP="00E066BD">
            <w:pPr>
              <w:keepNext/>
              <w:keepLines/>
              <w:widowControl w:val="0"/>
              <w:autoSpaceDE w:val="0"/>
              <w:autoSpaceDN w:val="0"/>
              <w:adjustRightInd w:val="0"/>
              <w:spacing w:before="200"/>
              <w:outlineLvl w:val="4"/>
              <w:rPr>
                <w:ins w:id="6450" w:author="Borja Gonzalez" w:date="2017-09-28T19:27:00Z"/>
                <w:rFonts w:ascii="Monaco" w:hAnsi="Monaco" w:cs="Monaco"/>
                <w:sz w:val="20"/>
                <w:szCs w:val="20"/>
                <w:lang w:val="en-US"/>
                <w:rPrChange w:id="6451" w:author="Borja Gonzalez" w:date="2017-09-28T19:28:00Z">
                  <w:rPr>
                    <w:ins w:id="6452" w:author="Borja Gonzalez" w:date="2017-09-28T19:27:00Z"/>
                    <w:rFonts w:ascii="Monaco" w:eastAsiaTheme="majorEastAsia" w:hAnsi="Monaco" w:cs="Monaco"/>
                    <w:color w:val="243F60" w:themeColor="accent1" w:themeShade="7F"/>
                    <w:sz w:val="32"/>
                    <w:szCs w:val="32"/>
                    <w:lang w:val="en-US"/>
                  </w:rPr>
                </w:rPrChange>
              </w:rPr>
            </w:pPr>
            <w:ins w:id="6453" w:author="Borja Gonzalez" w:date="2017-09-28T19:27:00Z">
              <w:r w:rsidRPr="00E066BD">
                <w:rPr>
                  <w:rFonts w:ascii="Monaco" w:hAnsi="Monaco" w:cs="Monaco"/>
                  <w:sz w:val="20"/>
                  <w:szCs w:val="20"/>
                  <w:lang w:val="en-US"/>
                  <w:rPrChange w:id="645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55" w:author="Borja Gonzalez" w:date="2017-09-28T19:28: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645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5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58"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459"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rsidP="00E066BD">
            <w:pPr>
              <w:keepNext/>
              <w:keepLines/>
              <w:widowControl w:val="0"/>
              <w:autoSpaceDE w:val="0"/>
              <w:autoSpaceDN w:val="0"/>
              <w:adjustRightInd w:val="0"/>
              <w:spacing w:before="200"/>
              <w:outlineLvl w:val="4"/>
              <w:rPr>
                <w:ins w:id="6460" w:author="Borja Gonzalez" w:date="2017-09-28T19:27:00Z"/>
                <w:rFonts w:ascii="Monaco" w:hAnsi="Monaco" w:cs="Monaco"/>
                <w:sz w:val="20"/>
                <w:szCs w:val="20"/>
                <w:lang w:val="en-US"/>
                <w:rPrChange w:id="6461" w:author="Borja Gonzalez" w:date="2017-09-28T19:28:00Z">
                  <w:rPr>
                    <w:ins w:id="6462" w:author="Borja Gonzalez" w:date="2017-09-28T19:27:00Z"/>
                    <w:rFonts w:ascii="Monaco" w:eastAsiaTheme="majorEastAsia" w:hAnsi="Monaco" w:cs="Monaco"/>
                    <w:color w:val="243F60" w:themeColor="accent1" w:themeShade="7F"/>
                    <w:sz w:val="32"/>
                    <w:szCs w:val="32"/>
                    <w:lang w:val="en-US"/>
                  </w:rPr>
                </w:rPrChange>
              </w:rPr>
            </w:pPr>
            <w:ins w:id="6463" w:author="Borja Gonzalez" w:date="2017-09-28T19:27:00Z">
              <w:r w:rsidRPr="00E066BD">
                <w:rPr>
                  <w:rFonts w:ascii="Monaco" w:hAnsi="Monaco" w:cs="Monaco"/>
                  <w:sz w:val="20"/>
                  <w:szCs w:val="20"/>
                  <w:lang w:val="en-US"/>
                  <w:rPrChange w:id="646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65" w:author="Borja Gonzalez" w:date="2017-09-28T19:28: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646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6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68" w:author="Borja Gonzalez" w:date="2017-09-28T19:28: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6469"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rsidP="00E066BD">
            <w:pPr>
              <w:keepNext/>
              <w:keepLines/>
              <w:widowControl w:val="0"/>
              <w:autoSpaceDE w:val="0"/>
              <w:autoSpaceDN w:val="0"/>
              <w:adjustRightInd w:val="0"/>
              <w:spacing w:before="200"/>
              <w:outlineLvl w:val="4"/>
              <w:rPr>
                <w:ins w:id="6470" w:author="Borja Gonzalez" w:date="2017-09-28T19:27:00Z"/>
                <w:rFonts w:ascii="Monaco" w:hAnsi="Monaco" w:cs="Monaco"/>
                <w:sz w:val="20"/>
                <w:szCs w:val="20"/>
                <w:lang w:val="en-US"/>
                <w:rPrChange w:id="6471" w:author="Borja Gonzalez" w:date="2017-09-28T19:28:00Z">
                  <w:rPr>
                    <w:ins w:id="6472" w:author="Borja Gonzalez" w:date="2017-09-28T19:27:00Z"/>
                    <w:rFonts w:ascii="Monaco" w:eastAsiaTheme="majorEastAsia" w:hAnsi="Monaco" w:cs="Monaco"/>
                    <w:color w:val="243F60" w:themeColor="accent1" w:themeShade="7F"/>
                    <w:sz w:val="32"/>
                    <w:szCs w:val="32"/>
                    <w:lang w:val="en-US"/>
                  </w:rPr>
                </w:rPrChange>
              </w:rPr>
            </w:pPr>
            <w:ins w:id="6473" w:author="Borja Gonzalez" w:date="2017-09-28T19:27:00Z">
              <w:r w:rsidRPr="00E066BD">
                <w:rPr>
                  <w:rFonts w:ascii="Monaco" w:hAnsi="Monaco" w:cs="Monaco"/>
                  <w:sz w:val="20"/>
                  <w:szCs w:val="20"/>
                  <w:lang w:val="en-US"/>
                  <w:rPrChange w:id="647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75" w:author="Borja Gonzalez" w:date="2017-09-28T19:28: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647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7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478"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479"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rsidP="00E066BD">
            <w:pPr>
              <w:keepNext/>
              <w:keepLines/>
              <w:widowControl w:val="0"/>
              <w:autoSpaceDE w:val="0"/>
              <w:autoSpaceDN w:val="0"/>
              <w:adjustRightInd w:val="0"/>
              <w:spacing w:before="200"/>
              <w:outlineLvl w:val="4"/>
              <w:rPr>
                <w:ins w:id="6480" w:author="Borja Gonzalez" w:date="2017-09-28T19:27:00Z"/>
                <w:rFonts w:ascii="Monaco" w:hAnsi="Monaco" w:cs="Monaco"/>
                <w:sz w:val="20"/>
                <w:szCs w:val="20"/>
                <w:lang w:val="en-US"/>
                <w:rPrChange w:id="6481" w:author="Borja Gonzalez" w:date="2017-09-28T19:28:00Z">
                  <w:rPr>
                    <w:ins w:id="6482" w:author="Borja Gonzalez" w:date="2017-09-28T19:27:00Z"/>
                    <w:rFonts w:ascii="Monaco" w:eastAsiaTheme="majorEastAsia" w:hAnsi="Monaco" w:cs="Monaco"/>
                    <w:color w:val="243F60" w:themeColor="accent1" w:themeShade="7F"/>
                    <w:sz w:val="32"/>
                    <w:szCs w:val="32"/>
                    <w:lang w:val="en-US"/>
                  </w:rPr>
                </w:rPrChange>
              </w:rPr>
            </w:pPr>
            <w:ins w:id="6483" w:author="Borja Gonzalez" w:date="2017-09-28T19:27:00Z">
              <w:r w:rsidRPr="00E066BD">
                <w:rPr>
                  <w:rFonts w:ascii="Monaco" w:hAnsi="Monaco" w:cs="Monaco"/>
                  <w:sz w:val="20"/>
                  <w:szCs w:val="20"/>
                  <w:lang w:val="en-US"/>
                  <w:rPrChange w:id="648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85" w:author="Borja Gonzalez" w:date="2017-09-28T19:28: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648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8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488" w:author="Borja Gonzalez" w:date="2017-09-28T19:28: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6489"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rsidP="00E066BD">
            <w:pPr>
              <w:keepNext/>
              <w:keepLines/>
              <w:widowControl w:val="0"/>
              <w:autoSpaceDE w:val="0"/>
              <w:autoSpaceDN w:val="0"/>
              <w:adjustRightInd w:val="0"/>
              <w:spacing w:before="200"/>
              <w:outlineLvl w:val="4"/>
              <w:rPr>
                <w:ins w:id="6490" w:author="Borja Gonzalez" w:date="2017-09-28T19:27:00Z"/>
                <w:rFonts w:ascii="Monaco" w:hAnsi="Monaco" w:cs="Monaco"/>
                <w:sz w:val="20"/>
                <w:szCs w:val="20"/>
                <w:lang w:val="en-US"/>
                <w:rPrChange w:id="6491" w:author="Borja Gonzalez" w:date="2017-09-28T19:28:00Z">
                  <w:rPr>
                    <w:ins w:id="6492" w:author="Borja Gonzalez" w:date="2017-09-28T19:27:00Z"/>
                    <w:rFonts w:ascii="Monaco" w:eastAsiaTheme="majorEastAsia" w:hAnsi="Monaco" w:cs="Monaco"/>
                    <w:color w:val="243F60" w:themeColor="accent1" w:themeShade="7F"/>
                    <w:sz w:val="32"/>
                    <w:szCs w:val="32"/>
                    <w:lang w:val="en-US"/>
                  </w:rPr>
                </w:rPrChange>
              </w:rPr>
            </w:pPr>
            <w:ins w:id="6493" w:author="Borja Gonzalez" w:date="2017-09-28T19:27:00Z">
              <w:r w:rsidRPr="00E066BD">
                <w:rPr>
                  <w:rFonts w:ascii="Monaco" w:hAnsi="Monaco" w:cs="Monaco"/>
                  <w:sz w:val="20"/>
                  <w:szCs w:val="20"/>
                  <w:lang w:val="en-US"/>
                  <w:rPrChange w:id="649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95" w:author="Borja Gonzalez" w:date="2017-09-28T19:28: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649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49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98"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499"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rsidP="00E066BD">
            <w:pPr>
              <w:keepNext/>
              <w:keepLines/>
              <w:widowControl w:val="0"/>
              <w:autoSpaceDE w:val="0"/>
              <w:autoSpaceDN w:val="0"/>
              <w:adjustRightInd w:val="0"/>
              <w:spacing w:before="200"/>
              <w:outlineLvl w:val="4"/>
              <w:rPr>
                <w:ins w:id="6500" w:author="Borja Gonzalez" w:date="2017-09-28T19:27:00Z"/>
                <w:rFonts w:ascii="Monaco" w:hAnsi="Monaco" w:cs="Monaco"/>
                <w:sz w:val="20"/>
                <w:szCs w:val="20"/>
                <w:lang w:val="en-US"/>
                <w:rPrChange w:id="6501" w:author="Borja Gonzalez" w:date="2017-09-28T19:28:00Z">
                  <w:rPr>
                    <w:ins w:id="6502" w:author="Borja Gonzalez" w:date="2017-09-28T19:27:00Z"/>
                    <w:rFonts w:ascii="Monaco" w:eastAsiaTheme="majorEastAsia" w:hAnsi="Monaco" w:cs="Monaco"/>
                    <w:color w:val="243F60" w:themeColor="accent1" w:themeShade="7F"/>
                    <w:sz w:val="32"/>
                    <w:szCs w:val="32"/>
                    <w:lang w:val="en-US"/>
                  </w:rPr>
                </w:rPrChange>
              </w:rPr>
            </w:pPr>
            <w:ins w:id="6503" w:author="Borja Gonzalez" w:date="2017-09-28T19:27:00Z">
              <w:r w:rsidRPr="00E066BD">
                <w:rPr>
                  <w:rFonts w:ascii="Monaco" w:hAnsi="Monaco" w:cs="Monaco"/>
                  <w:sz w:val="20"/>
                  <w:szCs w:val="20"/>
                  <w:lang w:val="en-US"/>
                  <w:rPrChange w:id="650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05" w:author="Borja Gonzalez" w:date="2017-09-28T19:28: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650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07"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508" w:author="Borja Gonzalez" w:date="2017-09-28T19:28: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6509"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rsidP="00E066BD">
            <w:pPr>
              <w:keepNext/>
              <w:keepLines/>
              <w:widowControl w:val="0"/>
              <w:autoSpaceDE w:val="0"/>
              <w:autoSpaceDN w:val="0"/>
              <w:adjustRightInd w:val="0"/>
              <w:spacing w:before="200"/>
              <w:outlineLvl w:val="4"/>
              <w:rPr>
                <w:ins w:id="6510" w:author="Borja Gonzalez" w:date="2017-09-28T19:27:00Z"/>
                <w:rFonts w:ascii="Monaco" w:hAnsi="Monaco" w:cs="Monaco"/>
                <w:sz w:val="20"/>
                <w:szCs w:val="20"/>
                <w:lang w:val="en-US"/>
                <w:rPrChange w:id="6511" w:author="Borja Gonzalez" w:date="2017-09-28T19:28:00Z">
                  <w:rPr>
                    <w:ins w:id="6512" w:author="Borja Gonzalez" w:date="2017-09-28T19:27:00Z"/>
                    <w:rFonts w:ascii="Monaco" w:eastAsiaTheme="majorEastAsia" w:hAnsi="Monaco" w:cs="Monaco"/>
                    <w:color w:val="243F60" w:themeColor="accent1" w:themeShade="7F"/>
                    <w:sz w:val="32"/>
                    <w:szCs w:val="32"/>
                    <w:lang w:val="en-US"/>
                  </w:rPr>
                </w:rPrChange>
              </w:rPr>
            </w:pPr>
            <w:ins w:id="6513" w:author="Borja Gonzalez" w:date="2017-09-28T19:27:00Z">
              <w:r w:rsidRPr="00E066BD">
                <w:rPr>
                  <w:rFonts w:ascii="Monaco" w:hAnsi="Monaco" w:cs="Monaco"/>
                  <w:sz w:val="20"/>
                  <w:szCs w:val="20"/>
                  <w:lang w:val="en-US"/>
                  <w:rPrChange w:id="651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15" w:author="Borja Gonzalez" w:date="2017-09-28T19:28: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651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1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518"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519"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rsidP="00E066BD">
            <w:pPr>
              <w:keepNext/>
              <w:keepLines/>
              <w:widowControl w:val="0"/>
              <w:autoSpaceDE w:val="0"/>
              <w:autoSpaceDN w:val="0"/>
              <w:adjustRightInd w:val="0"/>
              <w:spacing w:before="200"/>
              <w:outlineLvl w:val="4"/>
              <w:rPr>
                <w:ins w:id="6520" w:author="Borja Gonzalez" w:date="2017-09-28T19:27:00Z"/>
                <w:rFonts w:ascii="Monaco" w:hAnsi="Monaco" w:cs="Monaco"/>
                <w:sz w:val="20"/>
                <w:szCs w:val="20"/>
                <w:lang w:val="en-US"/>
                <w:rPrChange w:id="6521" w:author="Borja Gonzalez" w:date="2017-09-28T19:28:00Z">
                  <w:rPr>
                    <w:ins w:id="6522" w:author="Borja Gonzalez" w:date="2017-09-28T19:27:00Z"/>
                    <w:rFonts w:ascii="Monaco" w:eastAsiaTheme="majorEastAsia" w:hAnsi="Monaco" w:cs="Monaco"/>
                    <w:color w:val="243F60" w:themeColor="accent1" w:themeShade="7F"/>
                    <w:sz w:val="32"/>
                    <w:szCs w:val="32"/>
                    <w:lang w:val="en-US"/>
                  </w:rPr>
                </w:rPrChange>
              </w:rPr>
            </w:pPr>
            <w:ins w:id="6523" w:author="Borja Gonzalez" w:date="2017-09-28T19:27:00Z">
              <w:r w:rsidRPr="00E066BD">
                <w:rPr>
                  <w:rFonts w:ascii="Monaco" w:hAnsi="Monaco" w:cs="Monaco"/>
                  <w:sz w:val="20"/>
                  <w:szCs w:val="20"/>
                  <w:lang w:val="en-US"/>
                  <w:rPrChange w:id="652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25" w:author="Borja Gonzalez" w:date="2017-09-28T19:28: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652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2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528"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529"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rsidP="00E066BD">
            <w:pPr>
              <w:keepNext/>
              <w:keepLines/>
              <w:widowControl w:val="0"/>
              <w:autoSpaceDE w:val="0"/>
              <w:autoSpaceDN w:val="0"/>
              <w:adjustRightInd w:val="0"/>
              <w:spacing w:before="200"/>
              <w:outlineLvl w:val="4"/>
              <w:rPr>
                <w:ins w:id="6530" w:author="Borja Gonzalez" w:date="2017-09-28T19:27:00Z"/>
                <w:rFonts w:ascii="Monaco" w:hAnsi="Monaco" w:cs="Monaco"/>
                <w:sz w:val="20"/>
                <w:szCs w:val="20"/>
                <w:lang w:val="en-US"/>
                <w:rPrChange w:id="6531" w:author="Borja Gonzalez" w:date="2017-09-28T19:28:00Z">
                  <w:rPr>
                    <w:ins w:id="6532" w:author="Borja Gonzalez" w:date="2017-09-28T19:27:00Z"/>
                    <w:rFonts w:ascii="Monaco" w:eastAsiaTheme="majorEastAsia" w:hAnsi="Monaco" w:cs="Monaco"/>
                    <w:color w:val="243F60" w:themeColor="accent1" w:themeShade="7F"/>
                    <w:sz w:val="32"/>
                    <w:szCs w:val="32"/>
                    <w:lang w:val="en-US"/>
                  </w:rPr>
                </w:rPrChange>
              </w:rPr>
            </w:pPr>
            <w:ins w:id="6533" w:author="Borja Gonzalez" w:date="2017-09-28T19:27:00Z">
              <w:r w:rsidRPr="00E066BD">
                <w:rPr>
                  <w:rFonts w:ascii="Monaco" w:hAnsi="Monaco" w:cs="Monaco"/>
                  <w:sz w:val="20"/>
                  <w:szCs w:val="20"/>
                  <w:lang w:val="en-US"/>
                  <w:rPrChange w:id="653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35" w:author="Borja Gonzalez" w:date="2017-09-28T19:28: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653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37"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538" w:author="Borja Gonzalez" w:date="2017-09-28T19:28: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6539"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rsidP="00E066BD">
            <w:pPr>
              <w:keepNext/>
              <w:keepLines/>
              <w:widowControl w:val="0"/>
              <w:autoSpaceDE w:val="0"/>
              <w:autoSpaceDN w:val="0"/>
              <w:adjustRightInd w:val="0"/>
              <w:spacing w:before="200"/>
              <w:outlineLvl w:val="4"/>
              <w:rPr>
                <w:ins w:id="6540" w:author="Borja Gonzalez" w:date="2017-09-28T19:27:00Z"/>
                <w:rFonts w:ascii="Monaco" w:hAnsi="Monaco" w:cs="Monaco"/>
                <w:sz w:val="20"/>
                <w:szCs w:val="20"/>
                <w:lang w:val="en-US"/>
                <w:rPrChange w:id="6541" w:author="Borja Gonzalez" w:date="2017-09-28T19:28:00Z">
                  <w:rPr>
                    <w:ins w:id="6542" w:author="Borja Gonzalez" w:date="2017-09-28T19:27:00Z"/>
                    <w:rFonts w:ascii="Monaco" w:eastAsiaTheme="majorEastAsia" w:hAnsi="Monaco" w:cs="Monaco"/>
                    <w:color w:val="243F60" w:themeColor="accent1" w:themeShade="7F"/>
                    <w:sz w:val="32"/>
                    <w:szCs w:val="32"/>
                    <w:lang w:val="en-US"/>
                  </w:rPr>
                </w:rPrChange>
              </w:rPr>
            </w:pPr>
            <w:ins w:id="6543" w:author="Borja Gonzalez" w:date="2017-09-28T19:27:00Z">
              <w:r w:rsidRPr="00E066BD">
                <w:rPr>
                  <w:rFonts w:ascii="Monaco" w:hAnsi="Monaco" w:cs="Monaco"/>
                  <w:sz w:val="20"/>
                  <w:szCs w:val="20"/>
                  <w:lang w:val="en-US"/>
                  <w:rPrChange w:id="654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45"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654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4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48" w:author="Borja Gonzalez" w:date="2017-09-28T19:28:00Z">
                    <w:rPr>
                      <w:rFonts w:ascii="Monaco" w:hAnsi="Monaco" w:cs="Monaco"/>
                      <w:color w:val="000000"/>
                      <w:sz w:val="32"/>
                      <w:szCs w:val="32"/>
                      <w:lang w:val="en-US"/>
                    </w:rPr>
                  </w:rPrChange>
                </w:rPr>
                <w:t>Movimiento</w:t>
              </w:r>
              <w:r w:rsidRPr="00E066BD">
                <w:rPr>
                  <w:rFonts w:ascii="Monaco" w:hAnsi="Monaco" w:cs="Monaco"/>
                  <w:b/>
                  <w:bCs/>
                  <w:color w:val="000000"/>
                  <w:sz w:val="20"/>
                  <w:szCs w:val="20"/>
                  <w:lang w:val="en-US"/>
                  <w:rPrChange w:id="6549"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rsidP="00E066BD">
            <w:pPr>
              <w:keepNext/>
              <w:keepLines/>
              <w:widowControl w:val="0"/>
              <w:autoSpaceDE w:val="0"/>
              <w:autoSpaceDN w:val="0"/>
              <w:adjustRightInd w:val="0"/>
              <w:spacing w:before="200"/>
              <w:outlineLvl w:val="4"/>
              <w:rPr>
                <w:ins w:id="6550" w:author="Borja Gonzalez" w:date="2017-09-28T19:27:00Z"/>
                <w:rFonts w:ascii="Monaco" w:hAnsi="Monaco" w:cs="Monaco"/>
                <w:sz w:val="20"/>
                <w:szCs w:val="20"/>
                <w:lang w:val="en-US"/>
                <w:rPrChange w:id="6551" w:author="Borja Gonzalez" w:date="2017-09-28T19:28:00Z">
                  <w:rPr>
                    <w:ins w:id="6552" w:author="Borja Gonzalez" w:date="2017-09-28T19:27:00Z"/>
                    <w:rFonts w:ascii="Monaco" w:eastAsiaTheme="majorEastAsia" w:hAnsi="Monaco" w:cs="Monaco"/>
                    <w:color w:val="243F60" w:themeColor="accent1" w:themeShade="7F"/>
                    <w:sz w:val="32"/>
                    <w:szCs w:val="32"/>
                    <w:lang w:val="en-US"/>
                  </w:rPr>
                </w:rPrChange>
              </w:rPr>
            </w:pPr>
            <w:ins w:id="6553" w:author="Borja Gonzalez" w:date="2017-09-28T19:27:00Z">
              <w:r w:rsidRPr="00E066BD">
                <w:rPr>
                  <w:rFonts w:ascii="Monaco" w:hAnsi="Monaco" w:cs="Monaco"/>
                  <w:sz w:val="20"/>
                  <w:szCs w:val="20"/>
                  <w:lang w:val="en-US"/>
                  <w:rPrChange w:id="655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55" w:author="Borja Gonzalez" w:date="2017-09-28T19:28: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655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5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58"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559"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rsidP="00E066BD">
            <w:pPr>
              <w:keepNext/>
              <w:keepLines/>
              <w:widowControl w:val="0"/>
              <w:autoSpaceDE w:val="0"/>
              <w:autoSpaceDN w:val="0"/>
              <w:adjustRightInd w:val="0"/>
              <w:spacing w:before="200"/>
              <w:outlineLvl w:val="4"/>
              <w:rPr>
                <w:ins w:id="6560" w:author="Borja Gonzalez" w:date="2017-09-28T19:27:00Z"/>
                <w:rFonts w:ascii="Monaco" w:hAnsi="Monaco" w:cs="Monaco"/>
                <w:sz w:val="20"/>
                <w:szCs w:val="20"/>
                <w:lang w:val="en-US"/>
                <w:rPrChange w:id="6561" w:author="Borja Gonzalez" w:date="2017-09-28T19:28:00Z">
                  <w:rPr>
                    <w:ins w:id="6562" w:author="Borja Gonzalez" w:date="2017-09-28T19:27:00Z"/>
                    <w:rFonts w:ascii="Monaco" w:eastAsiaTheme="majorEastAsia" w:hAnsi="Monaco" w:cs="Monaco"/>
                    <w:color w:val="243F60" w:themeColor="accent1" w:themeShade="7F"/>
                    <w:sz w:val="32"/>
                    <w:szCs w:val="32"/>
                    <w:lang w:val="en-US"/>
                  </w:rPr>
                </w:rPrChange>
              </w:rPr>
            </w:pPr>
            <w:ins w:id="6563" w:author="Borja Gonzalez" w:date="2017-09-28T19:27:00Z">
              <w:r w:rsidRPr="00E066BD">
                <w:rPr>
                  <w:rFonts w:ascii="Monaco" w:hAnsi="Monaco" w:cs="Monaco"/>
                  <w:sz w:val="20"/>
                  <w:szCs w:val="20"/>
                  <w:lang w:val="en-US"/>
                  <w:rPrChange w:id="656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65"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rsidP="00E066BD">
            <w:pPr>
              <w:keepNext/>
              <w:keepLines/>
              <w:widowControl w:val="0"/>
              <w:autoSpaceDE w:val="0"/>
              <w:autoSpaceDN w:val="0"/>
              <w:adjustRightInd w:val="0"/>
              <w:spacing w:before="200"/>
              <w:outlineLvl w:val="4"/>
              <w:rPr>
                <w:ins w:id="6566" w:author="Borja Gonzalez" w:date="2017-09-28T19:27:00Z"/>
                <w:rFonts w:ascii="Monaco" w:hAnsi="Monaco" w:cs="Monaco"/>
                <w:sz w:val="20"/>
                <w:szCs w:val="20"/>
                <w:lang w:val="en-US"/>
                <w:rPrChange w:id="6567" w:author="Borja Gonzalez" w:date="2017-09-28T19:28:00Z">
                  <w:rPr>
                    <w:ins w:id="6568" w:author="Borja Gonzalez" w:date="2017-09-28T19:27:00Z"/>
                    <w:rFonts w:ascii="Monaco" w:eastAsiaTheme="majorEastAsia" w:hAnsi="Monaco" w:cs="Monaco"/>
                    <w:color w:val="243F60" w:themeColor="accent1" w:themeShade="7F"/>
                    <w:sz w:val="32"/>
                    <w:szCs w:val="32"/>
                    <w:lang w:val="en-US"/>
                  </w:rPr>
                </w:rPrChange>
              </w:rPr>
            </w:pPr>
            <w:ins w:id="6569" w:author="Borja Gonzalez" w:date="2017-09-28T19:27:00Z">
              <w:r w:rsidRPr="00E066BD">
                <w:rPr>
                  <w:rFonts w:ascii="Monaco" w:hAnsi="Monaco" w:cs="Monaco"/>
                  <w:sz w:val="20"/>
                  <w:szCs w:val="20"/>
                  <w:lang w:val="en-US"/>
                  <w:rPrChange w:id="657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71"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rsidP="00E066BD">
            <w:pPr>
              <w:keepNext/>
              <w:keepLines/>
              <w:widowControl w:val="0"/>
              <w:autoSpaceDE w:val="0"/>
              <w:autoSpaceDN w:val="0"/>
              <w:adjustRightInd w:val="0"/>
              <w:spacing w:before="200"/>
              <w:outlineLvl w:val="4"/>
              <w:rPr>
                <w:ins w:id="6572" w:author="Borja Gonzalez" w:date="2017-09-28T19:27:00Z"/>
                <w:rFonts w:ascii="Monaco" w:hAnsi="Monaco" w:cs="Monaco"/>
                <w:sz w:val="20"/>
                <w:szCs w:val="20"/>
                <w:lang w:val="en-US"/>
                <w:rPrChange w:id="6573" w:author="Borja Gonzalez" w:date="2017-09-28T19:28:00Z">
                  <w:rPr>
                    <w:ins w:id="6574" w:author="Borja Gonzalez" w:date="2017-09-28T19:27:00Z"/>
                    <w:rFonts w:ascii="Monaco" w:eastAsiaTheme="majorEastAsia" w:hAnsi="Monaco" w:cs="Monaco"/>
                    <w:color w:val="243F60" w:themeColor="accent1" w:themeShade="7F"/>
                    <w:sz w:val="32"/>
                    <w:szCs w:val="32"/>
                    <w:lang w:val="en-US"/>
                  </w:rPr>
                </w:rPrChange>
              </w:rPr>
            </w:pPr>
            <w:ins w:id="6575" w:author="Borja Gonzalez" w:date="2017-09-28T19:27:00Z">
              <w:r w:rsidRPr="00E066BD">
                <w:rPr>
                  <w:rFonts w:ascii="Monaco" w:hAnsi="Monaco" w:cs="Monaco"/>
                  <w:b/>
                  <w:bCs/>
                  <w:color w:val="000000"/>
                  <w:sz w:val="20"/>
                  <w:szCs w:val="20"/>
                  <w:lang w:val="en-US"/>
                  <w:rPrChange w:id="657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77" w:author="Borja Gonzalez" w:date="2017-09-28T19:28: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657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7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80"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rsidP="00E066BD">
            <w:pPr>
              <w:keepNext/>
              <w:keepLines/>
              <w:widowControl w:val="0"/>
              <w:autoSpaceDE w:val="0"/>
              <w:autoSpaceDN w:val="0"/>
              <w:adjustRightInd w:val="0"/>
              <w:spacing w:before="200"/>
              <w:outlineLvl w:val="4"/>
              <w:rPr>
                <w:ins w:id="6581" w:author="Borja Gonzalez" w:date="2017-09-28T19:27:00Z"/>
                <w:rFonts w:ascii="Monaco" w:hAnsi="Monaco" w:cs="Monaco"/>
                <w:sz w:val="20"/>
                <w:szCs w:val="20"/>
                <w:lang w:val="en-US"/>
                <w:rPrChange w:id="6582" w:author="Borja Gonzalez" w:date="2017-09-28T19:28:00Z">
                  <w:rPr>
                    <w:ins w:id="6583" w:author="Borja Gonzalez" w:date="2017-09-28T19:27:00Z"/>
                    <w:rFonts w:ascii="Monaco" w:eastAsiaTheme="majorEastAsia" w:hAnsi="Monaco" w:cs="Monaco"/>
                    <w:color w:val="243F60" w:themeColor="accent1" w:themeShade="7F"/>
                    <w:sz w:val="32"/>
                    <w:szCs w:val="32"/>
                    <w:lang w:val="en-US"/>
                  </w:rPr>
                </w:rPrChange>
              </w:rPr>
            </w:pPr>
            <w:ins w:id="6584" w:author="Borja Gonzalez" w:date="2017-09-28T19:27:00Z">
              <w:r w:rsidRPr="00E066BD">
                <w:rPr>
                  <w:rFonts w:ascii="Monaco" w:hAnsi="Monaco" w:cs="Monaco"/>
                  <w:sz w:val="20"/>
                  <w:szCs w:val="20"/>
                  <w:lang w:val="en-US"/>
                  <w:rPrChange w:id="658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86" w:author="Borja Gonzalez" w:date="2017-09-28T19:28: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658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8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89"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rsidP="00E066BD">
            <w:pPr>
              <w:keepNext/>
              <w:keepLines/>
              <w:widowControl w:val="0"/>
              <w:autoSpaceDE w:val="0"/>
              <w:autoSpaceDN w:val="0"/>
              <w:adjustRightInd w:val="0"/>
              <w:spacing w:before="200"/>
              <w:outlineLvl w:val="4"/>
              <w:rPr>
                <w:ins w:id="6590" w:author="Borja Gonzalez" w:date="2017-09-28T19:27:00Z"/>
                <w:rFonts w:ascii="Monaco" w:hAnsi="Monaco" w:cs="Monaco"/>
                <w:sz w:val="20"/>
                <w:szCs w:val="20"/>
                <w:lang w:val="en-US"/>
                <w:rPrChange w:id="6591" w:author="Borja Gonzalez" w:date="2017-09-28T19:28:00Z">
                  <w:rPr>
                    <w:ins w:id="6592" w:author="Borja Gonzalez" w:date="2017-09-28T19:27:00Z"/>
                    <w:rFonts w:ascii="Monaco" w:eastAsiaTheme="majorEastAsia" w:hAnsi="Monaco" w:cs="Monaco"/>
                    <w:color w:val="243F60" w:themeColor="accent1" w:themeShade="7F"/>
                    <w:sz w:val="32"/>
                    <w:szCs w:val="32"/>
                    <w:lang w:val="en-US"/>
                  </w:rPr>
                </w:rPrChange>
              </w:rPr>
            </w:pPr>
            <w:ins w:id="6593" w:author="Borja Gonzalez" w:date="2017-09-28T19:27:00Z">
              <w:r w:rsidRPr="00E066BD">
                <w:rPr>
                  <w:rFonts w:ascii="Monaco" w:hAnsi="Monaco" w:cs="Monaco"/>
                  <w:sz w:val="20"/>
                  <w:szCs w:val="20"/>
                  <w:lang w:val="en-US"/>
                  <w:rPrChange w:id="659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95" w:author="Borja Gonzalez" w:date="2017-09-28T19:28: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659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59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98"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rsidP="00E066BD">
            <w:pPr>
              <w:keepNext/>
              <w:keepLines/>
              <w:widowControl w:val="0"/>
              <w:autoSpaceDE w:val="0"/>
              <w:autoSpaceDN w:val="0"/>
              <w:adjustRightInd w:val="0"/>
              <w:spacing w:before="200"/>
              <w:outlineLvl w:val="4"/>
              <w:rPr>
                <w:ins w:id="6599" w:author="Borja Gonzalez" w:date="2017-09-28T19:27:00Z"/>
                <w:rFonts w:ascii="Monaco" w:hAnsi="Monaco" w:cs="Monaco"/>
                <w:sz w:val="20"/>
                <w:szCs w:val="20"/>
                <w:lang w:val="en-US"/>
                <w:rPrChange w:id="6600" w:author="Borja Gonzalez" w:date="2017-09-28T19:28:00Z">
                  <w:rPr>
                    <w:ins w:id="6601" w:author="Borja Gonzalez" w:date="2017-09-28T19:27:00Z"/>
                    <w:rFonts w:ascii="Monaco" w:eastAsiaTheme="majorEastAsia" w:hAnsi="Monaco" w:cs="Monaco"/>
                    <w:color w:val="243F60" w:themeColor="accent1" w:themeShade="7F"/>
                    <w:sz w:val="32"/>
                    <w:szCs w:val="32"/>
                    <w:lang w:val="en-US"/>
                  </w:rPr>
                </w:rPrChange>
              </w:rPr>
            </w:pPr>
            <w:ins w:id="6602" w:author="Borja Gonzalez" w:date="2017-09-28T19:27:00Z">
              <w:r w:rsidRPr="00E066BD">
                <w:rPr>
                  <w:rFonts w:ascii="Monaco" w:hAnsi="Monaco" w:cs="Monaco"/>
                  <w:sz w:val="20"/>
                  <w:szCs w:val="20"/>
                  <w:lang w:val="en-US"/>
                  <w:rPrChange w:id="660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04" w:author="Borja Gonzalez" w:date="2017-09-28T19:28: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660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60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07"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rsidP="00E066BD">
            <w:pPr>
              <w:keepNext/>
              <w:keepLines/>
              <w:widowControl w:val="0"/>
              <w:autoSpaceDE w:val="0"/>
              <w:autoSpaceDN w:val="0"/>
              <w:adjustRightInd w:val="0"/>
              <w:spacing w:before="200"/>
              <w:outlineLvl w:val="4"/>
              <w:rPr>
                <w:ins w:id="6608" w:author="Borja Gonzalez" w:date="2017-09-28T19:27:00Z"/>
                <w:rFonts w:ascii="Monaco" w:hAnsi="Monaco" w:cs="Monaco"/>
                <w:sz w:val="20"/>
                <w:szCs w:val="20"/>
                <w:lang w:val="en-US"/>
                <w:rPrChange w:id="6609" w:author="Borja Gonzalez" w:date="2017-09-28T19:28:00Z">
                  <w:rPr>
                    <w:ins w:id="6610" w:author="Borja Gonzalez" w:date="2017-09-28T19:27:00Z"/>
                    <w:rFonts w:ascii="Monaco" w:eastAsiaTheme="majorEastAsia" w:hAnsi="Monaco" w:cs="Monaco"/>
                    <w:color w:val="243F60" w:themeColor="accent1" w:themeShade="7F"/>
                    <w:sz w:val="32"/>
                    <w:szCs w:val="32"/>
                    <w:lang w:val="en-US"/>
                  </w:rPr>
                </w:rPrChange>
              </w:rPr>
            </w:pPr>
            <w:ins w:id="6611" w:author="Borja Gonzalez" w:date="2017-09-28T19:27:00Z">
              <w:r w:rsidRPr="00E066BD">
                <w:rPr>
                  <w:rFonts w:ascii="Monaco" w:hAnsi="Monaco" w:cs="Monaco"/>
                  <w:sz w:val="20"/>
                  <w:szCs w:val="20"/>
                  <w:lang w:val="en-US"/>
                  <w:rPrChange w:id="661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13" w:author="Borja Gonzalez" w:date="2017-09-28T19:28: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661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61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16"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rsidP="00E066BD">
            <w:pPr>
              <w:keepNext/>
              <w:keepLines/>
              <w:widowControl w:val="0"/>
              <w:autoSpaceDE w:val="0"/>
              <w:autoSpaceDN w:val="0"/>
              <w:adjustRightInd w:val="0"/>
              <w:spacing w:before="200"/>
              <w:outlineLvl w:val="4"/>
              <w:rPr>
                <w:ins w:id="6617" w:author="Borja Gonzalez" w:date="2017-09-28T19:27:00Z"/>
                <w:rFonts w:ascii="Monaco" w:hAnsi="Monaco" w:cs="Monaco"/>
                <w:sz w:val="20"/>
                <w:szCs w:val="20"/>
                <w:lang w:val="en-US"/>
                <w:rPrChange w:id="6618" w:author="Borja Gonzalez" w:date="2017-09-28T19:28:00Z">
                  <w:rPr>
                    <w:ins w:id="6619" w:author="Borja Gonzalez" w:date="2017-09-28T19:27:00Z"/>
                    <w:rFonts w:ascii="Monaco" w:eastAsiaTheme="majorEastAsia" w:hAnsi="Monaco" w:cs="Monaco"/>
                    <w:color w:val="243F60" w:themeColor="accent1" w:themeShade="7F"/>
                    <w:sz w:val="32"/>
                    <w:szCs w:val="32"/>
                    <w:lang w:val="en-US"/>
                  </w:rPr>
                </w:rPrChange>
              </w:rPr>
            </w:pPr>
            <w:ins w:id="6620" w:author="Borja Gonzalez" w:date="2017-09-28T19:27:00Z">
              <w:r w:rsidRPr="00E066BD">
                <w:rPr>
                  <w:rFonts w:ascii="Monaco" w:hAnsi="Monaco" w:cs="Monaco"/>
                  <w:sz w:val="20"/>
                  <w:szCs w:val="20"/>
                  <w:lang w:val="en-US"/>
                  <w:rPrChange w:id="662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22"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rsidP="00E066BD">
            <w:pPr>
              <w:keepNext/>
              <w:keepLines/>
              <w:widowControl w:val="0"/>
              <w:autoSpaceDE w:val="0"/>
              <w:autoSpaceDN w:val="0"/>
              <w:adjustRightInd w:val="0"/>
              <w:spacing w:before="200"/>
              <w:outlineLvl w:val="4"/>
              <w:rPr>
                <w:ins w:id="6623" w:author="Borja Gonzalez" w:date="2017-09-28T19:27:00Z"/>
                <w:rFonts w:ascii="Monaco" w:hAnsi="Monaco" w:cs="Monaco"/>
                <w:sz w:val="20"/>
                <w:szCs w:val="20"/>
                <w:lang w:val="en-US"/>
                <w:rPrChange w:id="6624" w:author="Borja Gonzalez" w:date="2017-09-28T19:28:00Z">
                  <w:rPr>
                    <w:ins w:id="6625" w:author="Borja Gonzalez" w:date="2017-09-28T19:27:00Z"/>
                    <w:rFonts w:ascii="Monaco" w:eastAsiaTheme="majorEastAsia" w:hAnsi="Monaco" w:cs="Monaco"/>
                    <w:color w:val="243F60" w:themeColor="accent1" w:themeShade="7F"/>
                    <w:sz w:val="32"/>
                    <w:szCs w:val="32"/>
                    <w:lang w:val="en-US"/>
                  </w:rPr>
                </w:rPrChange>
              </w:rPr>
            </w:pPr>
            <w:ins w:id="6626" w:author="Borja Gonzalez" w:date="2017-09-28T19:27:00Z">
              <w:r w:rsidRPr="00E066BD">
                <w:rPr>
                  <w:rFonts w:ascii="Monaco" w:hAnsi="Monaco" w:cs="Monaco"/>
                  <w:sz w:val="20"/>
                  <w:szCs w:val="20"/>
                  <w:lang w:val="en-US"/>
                  <w:rPrChange w:id="662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28"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rsidP="00E066BD">
            <w:pPr>
              <w:keepNext/>
              <w:keepLines/>
              <w:widowControl w:val="0"/>
              <w:autoSpaceDE w:val="0"/>
              <w:autoSpaceDN w:val="0"/>
              <w:adjustRightInd w:val="0"/>
              <w:spacing w:before="200"/>
              <w:outlineLvl w:val="4"/>
              <w:rPr>
                <w:ins w:id="6629" w:author="Borja Gonzalez" w:date="2017-09-28T19:27:00Z"/>
                <w:rFonts w:ascii="Monaco" w:hAnsi="Monaco" w:cs="Monaco"/>
                <w:sz w:val="20"/>
                <w:szCs w:val="20"/>
                <w:lang w:val="en-US"/>
                <w:rPrChange w:id="6630" w:author="Borja Gonzalez" w:date="2017-09-28T19:28:00Z">
                  <w:rPr>
                    <w:ins w:id="6631" w:author="Borja Gonzalez" w:date="2017-09-28T19:27:00Z"/>
                    <w:rFonts w:ascii="Monaco" w:eastAsiaTheme="majorEastAsia" w:hAnsi="Monaco" w:cs="Monaco"/>
                    <w:color w:val="243F60" w:themeColor="accent1" w:themeShade="7F"/>
                    <w:sz w:val="32"/>
                    <w:szCs w:val="32"/>
                    <w:lang w:val="en-US"/>
                  </w:rPr>
                </w:rPrChange>
              </w:rPr>
            </w:pPr>
            <w:ins w:id="6632" w:author="Borja Gonzalez" w:date="2017-09-28T19:27:00Z">
              <w:r w:rsidRPr="00E066BD">
                <w:rPr>
                  <w:rFonts w:ascii="Monaco" w:hAnsi="Monaco" w:cs="Monaco"/>
                  <w:sz w:val="20"/>
                  <w:szCs w:val="20"/>
                  <w:lang w:val="en-US"/>
                  <w:rPrChange w:id="663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34"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rsidP="00E066BD">
            <w:pPr>
              <w:widowControl w:val="0"/>
              <w:autoSpaceDE w:val="0"/>
              <w:autoSpaceDN w:val="0"/>
              <w:adjustRightInd w:val="0"/>
              <w:rPr>
                <w:ins w:id="6635" w:author="Borja Gonzalez" w:date="2017-09-28T19:27:00Z"/>
                <w:rFonts w:ascii="Monaco" w:hAnsi="Monaco" w:cs="Monaco"/>
                <w:sz w:val="20"/>
                <w:szCs w:val="20"/>
                <w:lang w:val="en-US"/>
                <w:rPrChange w:id="6636" w:author="Borja Gonzalez" w:date="2017-09-28T19:28:00Z">
                  <w:rPr>
                    <w:ins w:id="6637" w:author="Borja Gonzalez" w:date="2017-09-28T19:27:00Z"/>
                    <w:rFonts w:ascii="Monaco" w:hAnsi="Monaco" w:cs="Monaco"/>
                    <w:sz w:val="32"/>
                    <w:szCs w:val="32"/>
                    <w:lang w:val="en-US"/>
                  </w:rPr>
                </w:rPrChange>
              </w:rPr>
            </w:pPr>
            <w:ins w:id="6638" w:author="Borja Gonzalez" w:date="2017-09-28T19:27:00Z">
              <w:r w:rsidRPr="00E066BD">
                <w:rPr>
                  <w:rFonts w:ascii="Monaco" w:hAnsi="Monaco" w:cs="Monaco"/>
                  <w:b/>
                  <w:bCs/>
                  <w:color w:val="000000"/>
                  <w:sz w:val="20"/>
                  <w:szCs w:val="20"/>
                  <w:lang w:val="en-US"/>
                  <w:rPrChange w:id="6639"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rsidP="00E066BD">
            <w:pPr>
              <w:keepNext/>
              <w:keepLines/>
              <w:widowControl w:val="0"/>
              <w:autoSpaceDE w:val="0"/>
              <w:autoSpaceDN w:val="0"/>
              <w:adjustRightInd w:val="0"/>
              <w:spacing w:before="200"/>
              <w:outlineLvl w:val="4"/>
              <w:rPr>
                <w:ins w:id="6640" w:author="Borja Gonzalez" w:date="2017-09-28T19:27:00Z"/>
                <w:rFonts w:ascii="Monaco" w:hAnsi="Monaco" w:cs="Monaco"/>
                <w:sz w:val="20"/>
                <w:szCs w:val="20"/>
                <w:lang w:val="en-US"/>
                <w:rPrChange w:id="6641" w:author="Borja Gonzalez" w:date="2017-09-28T19:28:00Z">
                  <w:rPr>
                    <w:ins w:id="6642" w:author="Borja Gonzalez" w:date="2017-09-28T19:27:00Z"/>
                    <w:rFonts w:ascii="Monaco" w:eastAsiaTheme="majorEastAsia" w:hAnsi="Monaco" w:cs="Monaco"/>
                    <w:color w:val="243F60" w:themeColor="accent1" w:themeShade="7F"/>
                    <w:sz w:val="32"/>
                    <w:szCs w:val="32"/>
                    <w:lang w:val="en-US"/>
                  </w:rPr>
                </w:rPrChange>
              </w:rPr>
            </w:pPr>
            <w:ins w:id="6643" w:author="Borja Gonzalez" w:date="2017-09-28T19:27:00Z">
              <w:r w:rsidRPr="00E066BD">
                <w:rPr>
                  <w:rFonts w:ascii="Monaco" w:hAnsi="Monaco" w:cs="Monaco"/>
                  <w:b/>
                  <w:bCs/>
                  <w:color w:val="000000"/>
                  <w:sz w:val="20"/>
                  <w:szCs w:val="20"/>
                  <w:lang w:val="en-US"/>
                  <w:rPrChange w:id="6644"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rsidP="00E066BD">
            <w:pPr>
              <w:keepNext/>
              <w:keepLines/>
              <w:widowControl w:val="0"/>
              <w:autoSpaceDE w:val="0"/>
              <w:autoSpaceDN w:val="0"/>
              <w:adjustRightInd w:val="0"/>
              <w:spacing w:before="200"/>
              <w:outlineLvl w:val="4"/>
              <w:rPr>
                <w:ins w:id="6645" w:author="Borja Gonzalez" w:date="2017-09-28T19:27:00Z"/>
                <w:rFonts w:ascii="Monaco" w:hAnsi="Monaco" w:cs="Monaco"/>
                <w:sz w:val="20"/>
                <w:szCs w:val="20"/>
                <w:lang w:val="en-US"/>
                <w:rPrChange w:id="6646" w:author="Borja Gonzalez" w:date="2017-09-28T19:28:00Z">
                  <w:rPr>
                    <w:ins w:id="6647" w:author="Borja Gonzalez" w:date="2017-09-28T19:27:00Z"/>
                    <w:rFonts w:ascii="Monaco" w:eastAsiaTheme="majorEastAsia" w:hAnsi="Monaco" w:cs="Monaco"/>
                    <w:color w:val="243F60" w:themeColor="accent1" w:themeShade="7F"/>
                    <w:sz w:val="32"/>
                    <w:szCs w:val="32"/>
                    <w:lang w:val="en-US"/>
                  </w:rPr>
                </w:rPrChange>
              </w:rPr>
            </w:pPr>
            <w:ins w:id="6648" w:author="Borja Gonzalez" w:date="2017-09-28T19:27:00Z">
              <w:r w:rsidRPr="00E066BD">
                <w:rPr>
                  <w:rFonts w:ascii="Monaco" w:hAnsi="Monaco" w:cs="Monaco"/>
                  <w:b/>
                  <w:bCs/>
                  <w:color w:val="000000"/>
                  <w:sz w:val="20"/>
                  <w:szCs w:val="20"/>
                  <w:lang w:val="en-US"/>
                  <w:rPrChange w:id="6649"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650" w:author="Borja Gonzalez" w:date="2017-09-28T19:27:00Z"/>
              </w:rPr>
            </w:pPr>
          </w:p>
        </w:tc>
      </w:tr>
    </w:tbl>
    <w:p w14:paraId="3C2D89E6" w14:textId="5353BB4E" w:rsidR="00BF0FD1" w:rsidRDefault="00BF0FD1" w:rsidP="00BF0FD1"/>
    <w:p w14:paraId="3CD37AB0" w14:textId="56DD6F6A" w:rsidR="00BF0FD1" w:rsidRDefault="00BF0FD1" w:rsidP="00BF0FD1">
      <w:del w:id="6651" w:author="Borja Gonzalez" w:date="2017-09-28T19:27:00Z">
        <w:r w:rsidDel="00E066BD">
          <w:rPr>
            <w:noProof/>
            <w:lang w:val="en-US"/>
          </w:rPr>
          <w:drawing>
            <wp:inline distT="0" distB="0" distL="0" distR="0" wp14:anchorId="16ABB097" wp14:editId="0808195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6652" w:author="Borja Gonzalez" w:date="2017-09-27T12:38:00Z">
          <w:pPr/>
        </w:pPrChange>
      </w:pPr>
      <w:r>
        <w:t>Ampliar y reducir el gráfico.</w:t>
      </w:r>
    </w:p>
    <w:p w14:paraId="086839EE" w14:textId="21185AFB" w:rsidR="005B376F" w:rsidRDefault="005B376F">
      <w:pPr>
        <w:pStyle w:val="ListParagraph"/>
        <w:numPr>
          <w:ilvl w:val="0"/>
          <w:numId w:val="8"/>
        </w:numPr>
        <w:pPrChange w:id="6653"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Heading3"/>
      </w:pPr>
      <w:bookmarkStart w:id="6654" w:name="_Toc368246726"/>
      <w:r>
        <w:t xml:space="preserve">4.3.8 Mostrar un </w:t>
      </w:r>
      <w:del w:id="6655" w:author="Rodrigo García" w:date="2017-09-29T10:35:00Z">
        <w:r w:rsidDel="00ED43BA">
          <w:delText xml:space="preserve">grafico </w:delText>
        </w:r>
      </w:del>
      <w:ins w:id="6656" w:author="Rodrigo García" w:date="2017-09-29T10:35:00Z">
        <w:r w:rsidR="00ED43BA">
          <w:t>gr</w:t>
        </w:r>
        <w:r w:rsidR="00ED43BA">
          <w:t>á</w:t>
        </w:r>
        <w:r w:rsidR="00ED43BA">
          <w:t xml:space="preserve">fico </w:t>
        </w:r>
      </w:ins>
      <w:r>
        <w:t>de evolución de un movimiento</w:t>
      </w:r>
      <w:bookmarkEnd w:id="6654"/>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6657" w:author="Borja Gonzalez" w:date="2017-09-27T12:47:00Z">
          <w:pPr/>
        </w:pPrChange>
      </w:pPr>
      <w:r>
        <w:t>4.3.8.1. Funcionalidad en el lado del cliente</w:t>
      </w:r>
    </w:p>
    <w:p w14:paraId="2CBBEEA5" w14:textId="77777777" w:rsidR="0066109E" w:rsidRDefault="0066109E"/>
    <w:p w14:paraId="28E69EE6" w14:textId="77777777" w:rsidR="00E066BD" w:rsidRPr="0066109E" w:rsidRDefault="0066109E">
      <w:pPr>
        <w:rPr>
          <w:ins w:id="6658" w:author="Borja Gonzalez" w:date="2017-09-28T19:28:00Z"/>
        </w:rPr>
      </w:pPr>
      <w:del w:id="6659" w:author="Borja Gonzalez" w:date="2017-09-28T19:28:00Z">
        <w:r w:rsidDel="00E066BD">
          <w:rPr>
            <w:noProof/>
            <w:lang w:val="en-US"/>
          </w:rPr>
          <w:drawing>
            <wp:inline distT="0" distB="0" distL="0" distR="0" wp14:anchorId="0F1B1F10" wp14:editId="4B2807CA">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rsidRPr="0079203F" w14:paraId="2467D8C2" w14:textId="77777777" w:rsidTr="00E066BD">
        <w:trPr>
          <w:ins w:id="6660" w:author="Borja Gonzalez" w:date="2017-09-28T19:28:00Z"/>
        </w:trPr>
        <w:tc>
          <w:tcPr>
            <w:tcW w:w="8856" w:type="dxa"/>
          </w:tcPr>
          <w:p w14:paraId="6A8A18AE" w14:textId="77777777" w:rsidR="00E066BD" w:rsidRPr="00E066BD" w:rsidRDefault="00E066BD" w:rsidP="00E066BD">
            <w:pPr>
              <w:keepNext/>
              <w:keepLines/>
              <w:widowControl w:val="0"/>
              <w:autoSpaceDE w:val="0"/>
              <w:autoSpaceDN w:val="0"/>
              <w:adjustRightInd w:val="0"/>
              <w:spacing w:before="200"/>
              <w:outlineLvl w:val="4"/>
              <w:rPr>
                <w:ins w:id="6661" w:author="Borja Gonzalez" w:date="2017-09-28T19:28:00Z"/>
                <w:rFonts w:ascii="Monaco" w:hAnsi="Monaco" w:cs="Monaco"/>
                <w:sz w:val="20"/>
                <w:szCs w:val="20"/>
                <w:lang w:val="en-US"/>
                <w:rPrChange w:id="6662" w:author="Borja Gonzalez" w:date="2017-09-28T19:29:00Z">
                  <w:rPr>
                    <w:ins w:id="6663" w:author="Borja Gonzalez" w:date="2017-09-28T19:28:00Z"/>
                    <w:rFonts w:ascii="Monaco" w:eastAsiaTheme="majorEastAsia" w:hAnsi="Monaco" w:cs="Monaco"/>
                    <w:color w:val="243F60" w:themeColor="accent1" w:themeShade="7F"/>
                    <w:sz w:val="32"/>
                    <w:szCs w:val="32"/>
                    <w:lang w:val="en-US"/>
                  </w:rPr>
                </w:rPrChange>
              </w:rPr>
            </w:pPr>
            <w:ins w:id="6664" w:author="Borja Gonzalez" w:date="2017-09-28T19:28:00Z">
              <w:r w:rsidRPr="00E066BD">
                <w:rPr>
                  <w:rFonts w:ascii="Monaco" w:hAnsi="Monaco" w:cs="Monaco"/>
                  <w:sz w:val="20"/>
                  <w:szCs w:val="20"/>
                  <w:lang w:val="en-US"/>
                  <w:rPrChange w:id="6665"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rsidP="00E066BD">
            <w:pPr>
              <w:keepNext/>
              <w:keepLines/>
              <w:widowControl w:val="0"/>
              <w:autoSpaceDE w:val="0"/>
              <w:autoSpaceDN w:val="0"/>
              <w:adjustRightInd w:val="0"/>
              <w:spacing w:before="200"/>
              <w:outlineLvl w:val="4"/>
              <w:rPr>
                <w:ins w:id="6666" w:author="Borja Gonzalez" w:date="2017-09-28T19:28:00Z"/>
                <w:rFonts w:ascii="Monaco" w:hAnsi="Monaco" w:cs="Monaco"/>
                <w:sz w:val="20"/>
                <w:szCs w:val="20"/>
                <w:lang w:val="en-US"/>
                <w:rPrChange w:id="6667" w:author="Borja Gonzalez" w:date="2017-09-28T19:29:00Z">
                  <w:rPr>
                    <w:ins w:id="6668" w:author="Borja Gonzalez" w:date="2017-09-28T19:28:00Z"/>
                    <w:rFonts w:ascii="Monaco" w:eastAsiaTheme="majorEastAsia" w:hAnsi="Monaco" w:cs="Monaco"/>
                    <w:color w:val="243F60" w:themeColor="accent1" w:themeShade="7F"/>
                    <w:sz w:val="32"/>
                    <w:szCs w:val="32"/>
                    <w:lang w:val="en-US"/>
                  </w:rPr>
                </w:rPrChange>
              </w:rPr>
            </w:pPr>
            <w:ins w:id="6669" w:author="Borja Gonzalez" w:date="2017-09-28T19:28:00Z">
              <w:r w:rsidRPr="00E066BD">
                <w:rPr>
                  <w:rFonts w:ascii="Monaco" w:hAnsi="Monaco" w:cs="Monaco"/>
                  <w:sz w:val="20"/>
                  <w:szCs w:val="20"/>
                  <w:lang w:val="en-US"/>
                  <w:rPrChange w:id="6670"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671"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672"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73"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674"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675"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76"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677"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678"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79"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680" w:author="Borja Gonzalez" w:date="2017-09-28T19:29:00Z">
                    <w:rPr>
                      <w:rFonts w:ascii="Monaco" w:hAnsi="Monaco" w:cs="Monaco"/>
                      <w:color w:val="4E9A06"/>
                      <w:sz w:val="32"/>
                      <w:szCs w:val="32"/>
                      <w:lang w:val="en-US"/>
                    </w:rPr>
                  </w:rPrChange>
                </w:rPr>
                <w:t>"Evolucion(1)"</w:t>
              </w:r>
              <w:r w:rsidRPr="00E066BD">
                <w:rPr>
                  <w:rFonts w:ascii="Monaco" w:hAnsi="Monaco" w:cs="Monaco"/>
                  <w:b/>
                  <w:bCs/>
                  <w:color w:val="204A87"/>
                  <w:sz w:val="20"/>
                  <w:szCs w:val="20"/>
                  <w:lang w:val="en-US"/>
                  <w:rPrChange w:id="6681"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682"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683"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684" w:author="Borja Gonzalez" w:date="2017-09-28T19:29:00Z">
                    <w:rPr>
                      <w:rFonts w:ascii="Monaco" w:hAnsi="Monaco" w:cs="Monaco"/>
                      <w:sz w:val="32"/>
                      <w:szCs w:val="32"/>
                      <w:lang w:val="en-US"/>
                    </w:rPr>
                  </w:rPrChange>
                </w:rPr>
                <w:t>';</w:t>
              </w:r>
            </w:ins>
          </w:p>
          <w:p w14:paraId="439F3D36" w14:textId="77777777" w:rsidR="00E066BD" w:rsidRPr="00E066BD" w:rsidRDefault="00E066BD" w:rsidP="00E066BD">
            <w:pPr>
              <w:keepNext/>
              <w:keepLines/>
              <w:widowControl w:val="0"/>
              <w:autoSpaceDE w:val="0"/>
              <w:autoSpaceDN w:val="0"/>
              <w:adjustRightInd w:val="0"/>
              <w:spacing w:before="200"/>
              <w:outlineLvl w:val="4"/>
              <w:rPr>
                <w:ins w:id="6685" w:author="Borja Gonzalez" w:date="2017-09-28T19:28:00Z"/>
                <w:rFonts w:ascii="Monaco" w:hAnsi="Monaco" w:cs="Monaco"/>
                <w:sz w:val="20"/>
                <w:szCs w:val="20"/>
                <w:lang w:val="en-US"/>
                <w:rPrChange w:id="6686" w:author="Borja Gonzalez" w:date="2017-09-28T19:29:00Z">
                  <w:rPr>
                    <w:ins w:id="6687" w:author="Borja Gonzalez" w:date="2017-09-28T19:28:00Z"/>
                    <w:rFonts w:ascii="Monaco" w:eastAsiaTheme="majorEastAsia" w:hAnsi="Monaco" w:cs="Monaco"/>
                    <w:color w:val="243F60" w:themeColor="accent1" w:themeShade="7F"/>
                    <w:sz w:val="32"/>
                    <w:szCs w:val="32"/>
                    <w:lang w:val="en-US"/>
                  </w:rPr>
                </w:rPrChange>
              </w:rPr>
            </w:pPr>
            <w:ins w:id="6688" w:author="Borja Gonzalez" w:date="2017-09-28T19:28:00Z">
              <w:r w:rsidRPr="00E066BD">
                <w:rPr>
                  <w:rFonts w:ascii="Monaco" w:hAnsi="Monaco" w:cs="Monaco"/>
                  <w:sz w:val="20"/>
                  <w:szCs w:val="20"/>
                  <w:lang w:val="en-US"/>
                  <w:rPrChange w:id="6689"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690"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691"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92"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693"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694"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95"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696"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697"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698"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699" w:author="Borja Gonzalez" w:date="2017-09-28T19:29:00Z">
                    <w:rPr>
                      <w:rFonts w:ascii="Monaco" w:hAnsi="Monaco" w:cs="Monaco"/>
                      <w:color w:val="4E9A06"/>
                      <w:sz w:val="32"/>
                      <w:szCs w:val="32"/>
                      <w:lang w:val="en-US"/>
                    </w:rPr>
                  </w:rPrChange>
                </w:rPr>
                <w:t>"Evolucion(2)"</w:t>
              </w:r>
              <w:r w:rsidRPr="00E066BD">
                <w:rPr>
                  <w:rFonts w:ascii="Monaco" w:hAnsi="Monaco" w:cs="Monaco"/>
                  <w:b/>
                  <w:bCs/>
                  <w:color w:val="204A87"/>
                  <w:sz w:val="20"/>
                  <w:szCs w:val="20"/>
                  <w:lang w:val="en-US"/>
                  <w:rPrChange w:id="6700"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701"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702"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703" w:author="Borja Gonzalez" w:date="2017-09-28T19:29:00Z">
                    <w:rPr>
                      <w:rFonts w:ascii="Monaco" w:hAnsi="Monaco" w:cs="Monaco"/>
                      <w:sz w:val="32"/>
                      <w:szCs w:val="32"/>
                      <w:lang w:val="en-US"/>
                    </w:rPr>
                  </w:rPrChange>
                </w:rPr>
                <w:t>';</w:t>
              </w:r>
            </w:ins>
          </w:p>
          <w:p w14:paraId="4EFC16A2" w14:textId="77777777" w:rsidR="00E066BD" w:rsidRPr="00E066BD" w:rsidRDefault="00E066BD" w:rsidP="00E066BD">
            <w:pPr>
              <w:keepNext/>
              <w:keepLines/>
              <w:widowControl w:val="0"/>
              <w:autoSpaceDE w:val="0"/>
              <w:autoSpaceDN w:val="0"/>
              <w:adjustRightInd w:val="0"/>
              <w:spacing w:before="200"/>
              <w:outlineLvl w:val="4"/>
              <w:rPr>
                <w:ins w:id="6704" w:author="Borja Gonzalez" w:date="2017-09-28T19:28:00Z"/>
                <w:rFonts w:ascii="Monaco" w:hAnsi="Monaco" w:cs="Monaco"/>
                <w:sz w:val="20"/>
                <w:szCs w:val="20"/>
                <w:lang w:val="en-US"/>
                <w:rPrChange w:id="6705" w:author="Borja Gonzalez" w:date="2017-09-28T19:29:00Z">
                  <w:rPr>
                    <w:ins w:id="6706" w:author="Borja Gonzalez" w:date="2017-09-28T19:28:00Z"/>
                    <w:rFonts w:ascii="Monaco" w:eastAsiaTheme="majorEastAsia" w:hAnsi="Monaco" w:cs="Monaco"/>
                    <w:color w:val="243F60" w:themeColor="accent1" w:themeShade="7F"/>
                    <w:sz w:val="32"/>
                    <w:szCs w:val="32"/>
                    <w:lang w:val="en-US"/>
                  </w:rPr>
                </w:rPrChange>
              </w:rPr>
            </w:pPr>
            <w:ins w:id="6707" w:author="Borja Gonzalez" w:date="2017-09-28T19:28:00Z">
              <w:r w:rsidRPr="00E066BD">
                <w:rPr>
                  <w:rFonts w:ascii="Monaco" w:hAnsi="Monaco" w:cs="Monaco"/>
                  <w:sz w:val="20"/>
                  <w:szCs w:val="20"/>
                  <w:lang w:val="en-US"/>
                  <w:rPrChange w:id="6708"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709"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710"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711"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712"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713"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714"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715"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716"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717"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718" w:author="Borja Gonzalez" w:date="2017-09-28T19:29:00Z">
                    <w:rPr>
                      <w:rFonts w:ascii="Monaco" w:hAnsi="Monaco" w:cs="Monaco"/>
                      <w:color w:val="4E9A06"/>
                      <w:sz w:val="32"/>
                      <w:szCs w:val="32"/>
                      <w:lang w:val="en-US"/>
                    </w:rPr>
                  </w:rPrChange>
                </w:rPr>
                <w:t>"Evolucion(3)"</w:t>
              </w:r>
              <w:r w:rsidRPr="00E066BD">
                <w:rPr>
                  <w:rFonts w:ascii="Monaco" w:hAnsi="Monaco" w:cs="Monaco"/>
                  <w:b/>
                  <w:bCs/>
                  <w:color w:val="204A87"/>
                  <w:sz w:val="20"/>
                  <w:szCs w:val="20"/>
                  <w:lang w:val="en-US"/>
                  <w:rPrChange w:id="6719"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720"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721"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722"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723" w:author="Borja Gonzalez" w:date="2017-09-28T19:28:00Z"/>
                <w:lang w:val="en-US"/>
                <w:rPrChange w:id="6724" w:author="Rodrigo García" w:date="2017-09-29T10:08:00Z">
                  <w:rPr>
                    <w:ins w:id="6725" w:author="Borja Gonzalez" w:date="2017-09-28T19:28:00Z"/>
                  </w:rPr>
                </w:rPrChange>
              </w:rPr>
            </w:pPr>
          </w:p>
        </w:tc>
      </w:tr>
    </w:tbl>
    <w:p w14:paraId="38AAD8D5" w14:textId="59BFA9EC" w:rsidR="0066109E" w:rsidRPr="0079203F" w:rsidRDefault="0066109E">
      <w:pPr>
        <w:rPr>
          <w:lang w:val="en-US"/>
          <w:rPrChange w:id="6726" w:author="Rodrigo García" w:date="2017-09-29T10:08:00Z">
            <w:rPr/>
          </w:rPrChange>
        </w:rPr>
      </w:pPr>
    </w:p>
    <w:p w14:paraId="420AB8A5" w14:textId="77777777" w:rsidR="0066109E" w:rsidRPr="0079203F" w:rsidRDefault="0066109E" w:rsidP="00BB01EC">
      <w:pPr>
        <w:rPr>
          <w:lang w:val="en-US"/>
          <w:rPrChange w:id="6727"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77777777" w:rsidR="00E066BD" w:rsidRDefault="00E9151D" w:rsidP="00BF0FD1">
      <w:pPr>
        <w:rPr>
          <w:ins w:id="6728" w:author="Borja Gonzalez" w:date="2017-09-28T19:30:00Z"/>
        </w:rPr>
      </w:pPr>
      <w:r w:rsidRPr="00E9151D">
        <w:t xml:space="preserve"> </w:t>
      </w:r>
      <w:del w:id="6729" w:author="Borja Gonzalez" w:date="2017-09-28T19:30:00Z">
        <w:r w:rsidR="00F55B79" w:rsidDel="00E066BD">
          <w:rPr>
            <w:noProof/>
            <w:lang w:val="en-US"/>
          </w:rPr>
          <w:drawing>
            <wp:inline distT="0" distB="0" distL="0" distR="0" wp14:anchorId="7D064461" wp14:editId="39E01366">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1E9FB8F" w14:textId="77777777" w:rsidTr="00E066BD">
        <w:trPr>
          <w:ins w:id="6730" w:author="Borja Gonzalez" w:date="2017-09-28T19:30:00Z"/>
        </w:trPr>
        <w:tc>
          <w:tcPr>
            <w:tcW w:w="8856" w:type="dxa"/>
          </w:tcPr>
          <w:p w14:paraId="04571621" w14:textId="77777777" w:rsidR="00E066BD" w:rsidRPr="00E066BD" w:rsidRDefault="00E066BD" w:rsidP="00E066BD">
            <w:pPr>
              <w:keepNext/>
              <w:keepLines/>
              <w:widowControl w:val="0"/>
              <w:autoSpaceDE w:val="0"/>
              <w:autoSpaceDN w:val="0"/>
              <w:adjustRightInd w:val="0"/>
              <w:spacing w:before="200"/>
              <w:outlineLvl w:val="4"/>
              <w:rPr>
                <w:ins w:id="6731" w:author="Borja Gonzalez" w:date="2017-09-28T19:30:00Z"/>
                <w:rFonts w:ascii="Monaco" w:hAnsi="Monaco" w:cs="Monaco"/>
                <w:sz w:val="20"/>
                <w:szCs w:val="20"/>
                <w:lang w:val="en-US"/>
                <w:rPrChange w:id="6732" w:author="Borja Gonzalez" w:date="2017-09-28T19:30:00Z">
                  <w:rPr>
                    <w:ins w:id="6733" w:author="Borja Gonzalez" w:date="2017-09-28T19:30:00Z"/>
                    <w:rFonts w:ascii="Monaco" w:eastAsiaTheme="majorEastAsia" w:hAnsi="Monaco" w:cs="Monaco"/>
                    <w:color w:val="243F60" w:themeColor="accent1" w:themeShade="7F"/>
                    <w:sz w:val="32"/>
                    <w:szCs w:val="32"/>
                    <w:lang w:val="en-US"/>
                  </w:rPr>
                </w:rPrChange>
              </w:rPr>
            </w:pPr>
            <w:ins w:id="6734" w:author="Borja Gonzalez" w:date="2017-09-28T19:30:00Z">
              <w:r w:rsidRPr="00E066BD">
                <w:rPr>
                  <w:rFonts w:ascii="Monaco" w:hAnsi="Monaco" w:cs="Monaco"/>
                  <w:b/>
                  <w:bCs/>
                  <w:color w:val="204A87"/>
                  <w:sz w:val="20"/>
                  <w:szCs w:val="20"/>
                  <w:lang w:val="en-US"/>
                  <w:rPrChange w:id="6735"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73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37" w:author="Borja Gonzalez" w:date="2017-09-28T19:30:00Z">
                    <w:rPr>
                      <w:rFonts w:ascii="Monaco" w:hAnsi="Monaco" w:cs="Monaco"/>
                      <w:color w:val="000000"/>
                      <w:sz w:val="32"/>
                      <w:szCs w:val="32"/>
                      <w:lang w:val="en-US"/>
                    </w:rPr>
                  </w:rPrChange>
                </w:rPr>
                <w:t>Evolucion</w:t>
              </w:r>
              <w:r w:rsidRPr="00E066BD">
                <w:rPr>
                  <w:rFonts w:ascii="Monaco" w:hAnsi="Monaco" w:cs="Monaco"/>
                  <w:b/>
                  <w:bCs/>
                  <w:color w:val="000000"/>
                  <w:sz w:val="20"/>
                  <w:szCs w:val="20"/>
                  <w:lang w:val="en-US"/>
                  <w:rPrChange w:id="67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39" w:author="Borja Gonzalez" w:date="2017-09-28T19:30:00Z">
                    <w:rPr>
                      <w:rFonts w:ascii="Monaco" w:hAnsi="Monaco" w:cs="Monaco"/>
                      <w:color w:val="000000"/>
                      <w:sz w:val="32"/>
                      <w:szCs w:val="32"/>
                      <w:lang w:val="en-US"/>
                    </w:rPr>
                  </w:rPrChange>
                </w:rPr>
                <w:t>move</w:t>
              </w:r>
              <w:r w:rsidRPr="00E066BD">
                <w:rPr>
                  <w:rFonts w:ascii="Monaco" w:hAnsi="Monaco" w:cs="Monaco"/>
                  <w:b/>
                  <w:bCs/>
                  <w:color w:val="000000"/>
                  <w:sz w:val="20"/>
                  <w:szCs w:val="20"/>
                  <w:lang w:val="en-US"/>
                  <w:rPrChange w:id="6740"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rsidP="00E066BD">
            <w:pPr>
              <w:widowControl w:val="0"/>
              <w:autoSpaceDE w:val="0"/>
              <w:autoSpaceDN w:val="0"/>
              <w:adjustRightInd w:val="0"/>
              <w:rPr>
                <w:ins w:id="6741" w:author="Borja Gonzalez" w:date="2017-09-28T19:30:00Z"/>
                <w:rFonts w:ascii="Monaco" w:hAnsi="Monaco" w:cs="Monaco"/>
                <w:sz w:val="20"/>
                <w:szCs w:val="20"/>
                <w:lang w:val="en-US"/>
                <w:rPrChange w:id="6742" w:author="Borja Gonzalez" w:date="2017-09-28T19:30:00Z">
                  <w:rPr>
                    <w:ins w:id="6743" w:author="Borja Gonzalez" w:date="2017-09-28T19:30:00Z"/>
                    <w:rFonts w:ascii="Monaco" w:hAnsi="Monaco" w:cs="Monaco"/>
                    <w:sz w:val="32"/>
                    <w:szCs w:val="32"/>
                    <w:lang w:val="en-US"/>
                  </w:rPr>
                </w:rPrChange>
              </w:rPr>
            </w:pPr>
          </w:p>
          <w:p w14:paraId="2CFA1A06" w14:textId="77777777" w:rsidR="00E066BD" w:rsidRPr="00E066BD" w:rsidRDefault="00E066BD" w:rsidP="00E066BD">
            <w:pPr>
              <w:keepNext/>
              <w:keepLines/>
              <w:widowControl w:val="0"/>
              <w:autoSpaceDE w:val="0"/>
              <w:autoSpaceDN w:val="0"/>
              <w:adjustRightInd w:val="0"/>
              <w:spacing w:before="200"/>
              <w:outlineLvl w:val="4"/>
              <w:rPr>
                <w:ins w:id="6744" w:author="Borja Gonzalez" w:date="2017-09-28T19:30:00Z"/>
                <w:rFonts w:ascii="Monaco" w:hAnsi="Monaco" w:cs="Monaco"/>
                <w:sz w:val="20"/>
                <w:szCs w:val="20"/>
                <w:lang w:val="en-US"/>
                <w:rPrChange w:id="6745" w:author="Borja Gonzalez" w:date="2017-09-28T19:30:00Z">
                  <w:rPr>
                    <w:ins w:id="6746" w:author="Borja Gonzalez" w:date="2017-09-28T19:30:00Z"/>
                    <w:rFonts w:ascii="Monaco" w:eastAsiaTheme="majorEastAsia" w:hAnsi="Monaco" w:cs="Monaco"/>
                    <w:color w:val="243F60" w:themeColor="accent1" w:themeShade="7F"/>
                    <w:sz w:val="32"/>
                    <w:szCs w:val="32"/>
                    <w:lang w:val="en-US"/>
                  </w:rPr>
                </w:rPrChange>
              </w:rPr>
            </w:pPr>
            <w:ins w:id="6747" w:author="Borja Gonzalez" w:date="2017-09-28T19:30:00Z">
              <w:r w:rsidRPr="00E066BD">
                <w:rPr>
                  <w:rFonts w:ascii="Monaco" w:hAnsi="Monaco" w:cs="Monaco"/>
                  <w:sz w:val="20"/>
                  <w:szCs w:val="20"/>
                  <w:lang w:val="en-US"/>
                  <w:rPrChange w:id="674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49"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75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51" w:author="Borja Gonzalez" w:date="2017-09-28T19:30:00Z">
                    <w:rPr>
                      <w:rFonts w:ascii="Monaco" w:hAnsi="Monaco" w:cs="Monaco"/>
                      <w:color w:val="000000"/>
                      <w:sz w:val="32"/>
                      <w:szCs w:val="32"/>
                      <w:lang w:val="en-US"/>
                    </w:rPr>
                  </w:rPrChange>
                </w:rPr>
                <w:t>socket</w:t>
              </w:r>
              <w:r w:rsidRPr="00E066BD">
                <w:rPr>
                  <w:rFonts w:ascii="Monaco" w:hAnsi="Monaco" w:cs="Monaco"/>
                  <w:sz w:val="20"/>
                  <w:szCs w:val="20"/>
                  <w:lang w:val="en-US"/>
                  <w:rPrChange w:id="6752"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753"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75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55" w:author="Borja Gonzalez" w:date="2017-09-28T19:30:00Z">
                    <w:rPr>
                      <w:rFonts w:ascii="Monaco" w:hAnsi="Monaco" w:cs="Monaco"/>
                      <w:color w:val="000000"/>
                      <w:sz w:val="32"/>
                      <w:szCs w:val="32"/>
                      <w:lang w:val="en-US"/>
                    </w:rPr>
                  </w:rPrChange>
                </w:rPr>
                <w:t>io</w:t>
              </w:r>
              <w:r w:rsidRPr="00E066BD">
                <w:rPr>
                  <w:rFonts w:ascii="Monaco" w:hAnsi="Monaco" w:cs="Monaco"/>
                  <w:b/>
                  <w:bCs/>
                  <w:color w:val="000000"/>
                  <w:sz w:val="20"/>
                  <w:szCs w:val="20"/>
                  <w:lang w:val="en-US"/>
                  <w:rPrChange w:id="675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57" w:author="Borja Gonzalez" w:date="2017-09-28T19:30:00Z">
                    <w:rPr>
                      <w:rFonts w:ascii="Monaco" w:hAnsi="Monaco" w:cs="Monaco"/>
                      <w:color w:val="000000"/>
                      <w:sz w:val="32"/>
                      <w:szCs w:val="32"/>
                      <w:lang w:val="en-US"/>
                    </w:rPr>
                  </w:rPrChange>
                </w:rPr>
                <w:t>connect</w:t>
              </w:r>
              <w:r w:rsidRPr="00E066BD">
                <w:rPr>
                  <w:rFonts w:ascii="Monaco" w:hAnsi="Monaco" w:cs="Monaco"/>
                  <w:b/>
                  <w:bCs/>
                  <w:color w:val="000000"/>
                  <w:sz w:val="20"/>
                  <w:szCs w:val="20"/>
                  <w:lang w:val="en-US"/>
                  <w:rPrChange w:id="6758"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59" w:author="Borja Gonzalez" w:date="2017-09-28T19:30:00Z">
                    <w:rPr>
                      <w:rFonts w:ascii="Monaco" w:hAnsi="Monaco" w:cs="Monaco"/>
                      <w:color w:val="4E9A06"/>
                      <w:sz w:val="32"/>
                      <w:szCs w:val="32"/>
                      <w:lang w:val="en-US"/>
                    </w:rPr>
                  </w:rPrChange>
                </w:rPr>
                <w:t>"http://172.20.10.5:8124"</w:t>
              </w:r>
              <w:r w:rsidRPr="00E066BD">
                <w:rPr>
                  <w:rFonts w:ascii="Monaco" w:hAnsi="Monaco" w:cs="Monaco"/>
                  <w:b/>
                  <w:bCs/>
                  <w:color w:val="000000"/>
                  <w:sz w:val="20"/>
                  <w:szCs w:val="20"/>
                  <w:lang w:val="en-US"/>
                  <w:rPrChange w:id="6760"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rsidP="00E066BD">
            <w:pPr>
              <w:widowControl w:val="0"/>
              <w:autoSpaceDE w:val="0"/>
              <w:autoSpaceDN w:val="0"/>
              <w:adjustRightInd w:val="0"/>
              <w:rPr>
                <w:ins w:id="6761" w:author="Borja Gonzalez" w:date="2017-09-28T19:30:00Z"/>
                <w:rFonts w:ascii="Monaco" w:hAnsi="Monaco" w:cs="Monaco"/>
                <w:sz w:val="20"/>
                <w:szCs w:val="20"/>
                <w:lang w:val="en-US"/>
                <w:rPrChange w:id="6762" w:author="Borja Gonzalez" w:date="2017-09-28T19:30:00Z">
                  <w:rPr>
                    <w:ins w:id="6763" w:author="Borja Gonzalez" w:date="2017-09-28T19:30:00Z"/>
                    <w:rFonts w:ascii="Monaco" w:hAnsi="Monaco" w:cs="Monaco"/>
                    <w:sz w:val="32"/>
                    <w:szCs w:val="32"/>
                    <w:lang w:val="en-US"/>
                  </w:rPr>
                </w:rPrChange>
              </w:rPr>
            </w:pPr>
          </w:p>
          <w:p w14:paraId="53C3CB02" w14:textId="77777777" w:rsidR="00E066BD" w:rsidRPr="00E066BD" w:rsidRDefault="00E066BD" w:rsidP="00E066BD">
            <w:pPr>
              <w:keepNext/>
              <w:keepLines/>
              <w:widowControl w:val="0"/>
              <w:autoSpaceDE w:val="0"/>
              <w:autoSpaceDN w:val="0"/>
              <w:adjustRightInd w:val="0"/>
              <w:spacing w:before="200"/>
              <w:outlineLvl w:val="4"/>
              <w:rPr>
                <w:ins w:id="6764" w:author="Borja Gonzalez" w:date="2017-09-28T19:30:00Z"/>
                <w:rFonts w:ascii="Monaco" w:hAnsi="Monaco" w:cs="Monaco"/>
                <w:sz w:val="20"/>
                <w:szCs w:val="20"/>
                <w:lang w:val="en-US"/>
                <w:rPrChange w:id="6765" w:author="Borja Gonzalez" w:date="2017-09-28T19:30:00Z">
                  <w:rPr>
                    <w:ins w:id="6766" w:author="Borja Gonzalez" w:date="2017-09-28T19:30:00Z"/>
                    <w:rFonts w:ascii="Monaco" w:eastAsiaTheme="majorEastAsia" w:hAnsi="Monaco" w:cs="Monaco"/>
                    <w:color w:val="243F60" w:themeColor="accent1" w:themeShade="7F"/>
                    <w:sz w:val="32"/>
                    <w:szCs w:val="32"/>
                    <w:lang w:val="en-US"/>
                  </w:rPr>
                </w:rPrChange>
              </w:rPr>
            </w:pPr>
            <w:ins w:id="6767" w:author="Borja Gonzalez" w:date="2017-09-28T19:30:00Z">
              <w:r w:rsidRPr="00E066BD">
                <w:rPr>
                  <w:rFonts w:ascii="Monaco" w:hAnsi="Monaco" w:cs="Monaco"/>
                  <w:sz w:val="20"/>
                  <w:szCs w:val="20"/>
                  <w:lang w:val="en-US"/>
                  <w:rPrChange w:id="676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69"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7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1"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772"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73" w:author="Borja Gonzalez" w:date="2017-09-28T19:30:00Z">
                    <w:rPr>
                      <w:rFonts w:ascii="Monaco" w:hAnsi="Monaco" w:cs="Monaco"/>
                      <w:color w:val="4E9A06"/>
                      <w:sz w:val="32"/>
                      <w:szCs w:val="32"/>
                      <w:lang w:val="en-US"/>
                    </w:rPr>
                  </w:rPrChange>
                </w:rPr>
                <w:t>"message"</w:t>
              </w:r>
              <w:r w:rsidRPr="00E066BD">
                <w:rPr>
                  <w:rFonts w:ascii="Monaco" w:hAnsi="Monaco" w:cs="Monaco"/>
                  <w:b/>
                  <w:bCs/>
                  <w:color w:val="000000"/>
                  <w:sz w:val="20"/>
                  <w:szCs w:val="20"/>
                  <w:lang w:val="en-US"/>
                  <w:rPrChange w:id="6774" w:author="Borja Gonzalez" w:date="2017-09-28T19:30:00Z">
                    <w:rPr>
                      <w:rFonts w:ascii="Monaco" w:hAnsi="Monaco" w:cs="Monaco"/>
                      <w:b/>
                      <w:bCs/>
                      <w:color w:val="000000"/>
                      <w:sz w:val="32"/>
                      <w:szCs w:val="32"/>
                      <w:lang w:val="en-US"/>
                    </w:rPr>
                  </w:rPrChange>
                </w:rPr>
                <w:t>,</w:t>
              </w:r>
              <w:r w:rsidRPr="00E066BD">
                <w:rPr>
                  <w:rFonts w:ascii="Monaco" w:hAnsi="Monaco" w:cs="Monaco"/>
                  <w:b/>
                  <w:bCs/>
                  <w:color w:val="204A87"/>
                  <w:sz w:val="20"/>
                  <w:szCs w:val="20"/>
                  <w:lang w:val="en-US"/>
                  <w:rPrChange w:id="6775" w:author="Borja Gonzalez" w:date="2017-09-28T19:30:00Z">
                    <w:rPr>
                      <w:rFonts w:ascii="Monaco" w:hAnsi="Monaco" w:cs="Monaco"/>
                      <w:b/>
                      <w:bCs/>
                      <w:color w:val="204A87"/>
                      <w:sz w:val="32"/>
                      <w:szCs w:val="32"/>
                      <w:lang w:val="en-US"/>
                    </w:rPr>
                  </w:rPrChange>
                </w:rPr>
                <w:t>function</w:t>
              </w:r>
              <w:r w:rsidRPr="00E066BD">
                <w:rPr>
                  <w:rFonts w:ascii="Monaco" w:hAnsi="Monaco" w:cs="Monaco"/>
                  <w:b/>
                  <w:bCs/>
                  <w:color w:val="000000"/>
                  <w:sz w:val="20"/>
                  <w:szCs w:val="20"/>
                  <w:lang w:val="en-US"/>
                  <w:rPrChange w:id="677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7"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778"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rsidP="00E066BD">
            <w:pPr>
              <w:keepNext/>
              <w:keepLines/>
              <w:widowControl w:val="0"/>
              <w:autoSpaceDE w:val="0"/>
              <w:autoSpaceDN w:val="0"/>
              <w:adjustRightInd w:val="0"/>
              <w:spacing w:before="200"/>
              <w:outlineLvl w:val="4"/>
              <w:rPr>
                <w:ins w:id="6779" w:author="Borja Gonzalez" w:date="2017-09-28T19:30:00Z"/>
                <w:rFonts w:ascii="Monaco" w:hAnsi="Monaco" w:cs="Monaco"/>
                <w:sz w:val="20"/>
                <w:szCs w:val="20"/>
                <w:lang w:val="es-ES"/>
                <w:rPrChange w:id="6780" w:author="Rodrigo García" w:date="2017-09-29T10:08:00Z">
                  <w:rPr>
                    <w:ins w:id="6781" w:author="Borja Gonzalez" w:date="2017-09-28T19:30:00Z"/>
                    <w:rFonts w:ascii="Monaco" w:eastAsiaTheme="majorEastAsia" w:hAnsi="Monaco" w:cs="Monaco"/>
                    <w:color w:val="243F60" w:themeColor="accent1" w:themeShade="7F"/>
                    <w:sz w:val="32"/>
                    <w:szCs w:val="32"/>
                    <w:lang w:val="en-US"/>
                  </w:rPr>
                </w:rPrChange>
              </w:rPr>
            </w:pPr>
            <w:ins w:id="6782" w:author="Borja Gonzalez" w:date="2017-09-28T19:30:00Z">
              <w:r w:rsidRPr="00E066BD">
                <w:rPr>
                  <w:rFonts w:ascii="Monaco" w:hAnsi="Monaco" w:cs="Monaco"/>
                  <w:sz w:val="20"/>
                  <w:szCs w:val="20"/>
                  <w:lang w:val="en-US"/>
                  <w:rPrChange w:id="6783"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784" w:author="Rodrigo García" w:date="2017-09-29T10:08:00Z">
                    <w:rPr>
                      <w:rFonts w:ascii="Monaco" w:hAnsi="Monaco" w:cs="Monaco"/>
                      <w:color w:val="000000"/>
                      <w:sz w:val="32"/>
                      <w:szCs w:val="32"/>
                      <w:lang w:val="en-US"/>
                    </w:rPr>
                  </w:rPrChange>
                </w:rPr>
                <w:t>console</w:t>
              </w:r>
              <w:r w:rsidRPr="0079203F">
                <w:rPr>
                  <w:rFonts w:ascii="Monaco" w:hAnsi="Monaco" w:cs="Monaco"/>
                  <w:b/>
                  <w:bCs/>
                  <w:color w:val="000000"/>
                  <w:sz w:val="20"/>
                  <w:szCs w:val="20"/>
                  <w:lang w:val="es-ES"/>
                  <w:rPrChange w:id="678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786" w:author="Rodrigo García" w:date="2017-09-29T10:08:00Z">
                    <w:rPr>
                      <w:rFonts w:ascii="Monaco" w:hAnsi="Monaco" w:cs="Monaco"/>
                      <w:color w:val="000000"/>
                      <w:sz w:val="32"/>
                      <w:szCs w:val="32"/>
                      <w:lang w:val="en-US"/>
                    </w:rPr>
                  </w:rPrChange>
                </w:rPr>
                <w:t>log</w:t>
              </w:r>
              <w:r w:rsidRPr="0079203F">
                <w:rPr>
                  <w:rFonts w:ascii="Monaco" w:hAnsi="Monaco" w:cs="Monaco"/>
                  <w:b/>
                  <w:bCs/>
                  <w:color w:val="000000"/>
                  <w:sz w:val="20"/>
                  <w:szCs w:val="20"/>
                  <w:lang w:val="es-ES"/>
                  <w:rPrChange w:id="678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788" w:author="Rodrigo García" w:date="2017-09-29T10:08:00Z">
                    <w:rPr>
                      <w:rFonts w:ascii="Monaco" w:hAnsi="Monaco" w:cs="Monaco"/>
                      <w:color w:val="4E9A06"/>
                      <w:sz w:val="32"/>
                      <w:szCs w:val="32"/>
                      <w:lang w:val="en-US"/>
                    </w:rPr>
                  </w:rPrChange>
                </w:rPr>
                <w:t>"El servidor ha enviado un mensaje:"</w:t>
              </w:r>
              <w:r w:rsidRPr="0079203F">
                <w:rPr>
                  <w:rFonts w:ascii="Monaco" w:hAnsi="Monaco" w:cs="Monaco"/>
                  <w:b/>
                  <w:bCs/>
                  <w:color w:val="000000"/>
                  <w:sz w:val="20"/>
                  <w:szCs w:val="20"/>
                  <w:lang w:val="es-ES"/>
                  <w:rPrChange w:id="6789"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rsidP="00E066BD">
            <w:pPr>
              <w:keepNext/>
              <w:keepLines/>
              <w:widowControl w:val="0"/>
              <w:autoSpaceDE w:val="0"/>
              <w:autoSpaceDN w:val="0"/>
              <w:adjustRightInd w:val="0"/>
              <w:spacing w:before="200"/>
              <w:outlineLvl w:val="4"/>
              <w:rPr>
                <w:ins w:id="6790" w:author="Borja Gonzalez" w:date="2017-09-28T19:30:00Z"/>
                <w:rFonts w:ascii="Monaco" w:hAnsi="Monaco" w:cs="Monaco"/>
                <w:sz w:val="20"/>
                <w:szCs w:val="20"/>
                <w:lang w:val="en-US"/>
                <w:rPrChange w:id="6791" w:author="Borja Gonzalez" w:date="2017-09-28T19:30:00Z">
                  <w:rPr>
                    <w:ins w:id="6792" w:author="Borja Gonzalez" w:date="2017-09-28T19:30:00Z"/>
                    <w:rFonts w:ascii="Monaco" w:eastAsiaTheme="majorEastAsia" w:hAnsi="Monaco" w:cs="Monaco"/>
                    <w:color w:val="243F60" w:themeColor="accent1" w:themeShade="7F"/>
                    <w:sz w:val="32"/>
                    <w:szCs w:val="32"/>
                    <w:lang w:val="en-US"/>
                  </w:rPr>
                </w:rPrChange>
              </w:rPr>
            </w:pPr>
            <w:ins w:id="6793" w:author="Borja Gonzalez" w:date="2017-09-28T19:30:00Z">
              <w:r w:rsidRPr="0079203F">
                <w:rPr>
                  <w:rFonts w:ascii="Monaco" w:hAnsi="Monaco" w:cs="Monaco"/>
                  <w:sz w:val="20"/>
                  <w:szCs w:val="20"/>
                  <w:lang w:val="es-ES"/>
                  <w:rPrChange w:id="6794"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95" w:author="Borja Gonzalez" w:date="2017-09-28T19:30:00Z">
                    <w:rPr>
                      <w:rFonts w:ascii="Monaco" w:hAnsi="Monaco" w:cs="Monaco"/>
                      <w:color w:val="000000"/>
                      <w:sz w:val="32"/>
                      <w:szCs w:val="32"/>
                      <w:lang w:val="en-US"/>
                    </w:rPr>
                  </w:rPrChange>
                </w:rPr>
                <w:t>message</w:t>
              </w:r>
              <w:r w:rsidRPr="00E066BD">
                <w:rPr>
                  <w:rFonts w:ascii="Monaco" w:hAnsi="Monaco" w:cs="Monaco"/>
                  <w:sz w:val="20"/>
                  <w:szCs w:val="20"/>
                  <w:lang w:val="en-US"/>
                  <w:rPrChange w:id="6796"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797"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79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99"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80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1" w:author="Borja Gonzalez" w:date="2017-09-28T19:30:00Z">
                    <w:rPr>
                      <w:rFonts w:ascii="Monaco" w:hAnsi="Monaco" w:cs="Monaco"/>
                      <w:color w:val="000000"/>
                      <w:sz w:val="32"/>
                      <w:szCs w:val="32"/>
                      <w:lang w:val="en-US"/>
                    </w:rPr>
                  </w:rPrChange>
                </w:rPr>
                <w:t>parse</w:t>
              </w:r>
              <w:r w:rsidRPr="00E066BD">
                <w:rPr>
                  <w:rFonts w:ascii="Monaco" w:hAnsi="Monaco" w:cs="Monaco"/>
                  <w:b/>
                  <w:bCs/>
                  <w:color w:val="000000"/>
                  <w:sz w:val="20"/>
                  <w:szCs w:val="20"/>
                  <w:lang w:val="en-US"/>
                  <w:rPrChange w:id="68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3"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804"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rsidP="00E066BD">
            <w:pPr>
              <w:keepNext/>
              <w:keepLines/>
              <w:widowControl w:val="0"/>
              <w:autoSpaceDE w:val="0"/>
              <w:autoSpaceDN w:val="0"/>
              <w:adjustRightInd w:val="0"/>
              <w:spacing w:before="200"/>
              <w:outlineLvl w:val="4"/>
              <w:rPr>
                <w:ins w:id="6805" w:author="Borja Gonzalez" w:date="2017-09-28T19:30:00Z"/>
                <w:rFonts w:ascii="Monaco" w:hAnsi="Monaco" w:cs="Monaco"/>
                <w:i/>
                <w:iCs/>
                <w:color w:val="8F5902"/>
                <w:sz w:val="20"/>
                <w:szCs w:val="20"/>
                <w:lang w:val="en-US"/>
                <w:rPrChange w:id="6806" w:author="Borja Gonzalez" w:date="2017-09-28T19:30:00Z">
                  <w:rPr>
                    <w:ins w:id="6807" w:author="Borja Gonzalez" w:date="2017-09-28T19:30:00Z"/>
                    <w:rFonts w:ascii="Monaco" w:eastAsiaTheme="majorEastAsia" w:hAnsi="Monaco" w:cs="Monaco"/>
                    <w:i/>
                    <w:iCs/>
                    <w:color w:val="8F5902"/>
                    <w:sz w:val="32"/>
                    <w:szCs w:val="32"/>
                    <w:lang w:val="en-US"/>
                  </w:rPr>
                </w:rPrChange>
              </w:rPr>
            </w:pPr>
            <w:ins w:id="6808" w:author="Borja Gonzalez" w:date="2017-09-28T19:30:00Z">
              <w:r w:rsidRPr="00E066BD">
                <w:rPr>
                  <w:rFonts w:ascii="Monaco" w:hAnsi="Monaco" w:cs="Monaco"/>
                  <w:sz w:val="20"/>
                  <w:szCs w:val="20"/>
                  <w:lang w:val="en-US"/>
                  <w:rPrChange w:id="6809" w:author="Borja Gonzalez" w:date="2017-09-28T19:30:00Z">
                    <w:rPr>
                      <w:rFonts w:ascii="Monaco" w:hAnsi="Monaco" w:cs="Monaco"/>
                      <w:sz w:val="32"/>
                      <w:szCs w:val="32"/>
                      <w:lang w:val="en-US"/>
                    </w:rPr>
                  </w:rPrChange>
                </w:rPr>
                <w:t xml:space="preserve">        </w:t>
              </w:r>
              <w:r w:rsidRPr="00E066BD">
                <w:rPr>
                  <w:rFonts w:ascii="Monaco" w:hAnsi="Monaco" w:cs="Monaco"/>
                  <w:i/>
                  <w:iCs/>
                  <w:color w:val="8F5902"/>
                  <w:sz w:val="20"/>
                  <w:szCs w:val="20"/>
                  <w:lang w:val="en-US"/>
                  <w:rPrChange w:id="6810"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rsidP="00E066BD">
            <w:pPr>
              <w:keepNext/>
              <w:keepLines/>
              <w:widowControl w:val="0"/>
              <w:autoSpaceDE w:val="0"/>
              <w:autoSpaceDN w:val="0"/>
              <w:adjustRightInd w:val="0"/>
              <w:spacing w:before="200"/>
              <w:outlineLvl w:val="4"/>
              <w:rPr>
                <w:ins w:id="6811" w:author="Borja Gonzalez" w:date="2017-09-28T19:30:00Z"/>
                <w:rFonts w:ascii="Monaco" w:hAnsi="Monaco" w:cs="Monaco"/>
                <w:sz w:val="20"/>
                <w:szCs w:val="20"/>
                <w:lang w:val="es-ES"/>
                <w:rPrChange w:id="6812" w:author="Rodrigo García" w:date="2017-09-29T10:08:00Z">
                  <w:rPr>
                    <w:ins w:id="6813" w:author="Borja Gonzalez" w:date="2017-09-28T19:30:00Z"/>
                    <w:rFonts w:ascii="Monaco" w:eastAsiaTheme="majorEastAsia" w:hAnsi="Monaco" w:cs="Monaco"/>
                    <w:color w:val="243F60" w:themeColor="accent1" w:themeShade="7F"/>
                    <w:sz w:val="32"/>
                    <w:szCs w:val="32"/>
                    <w:lang w:val="en-US"/>
                  </w:rPr>
                </w:rPrChange>
              </w:rPr>
            </w:pPr>
            <w:ins w:id="6814" w:author="Borja Gonzalez" w:date="2017-09-28T19:30:00Z">
              <w:r w:rsidRPr="00E066BD">
                <w:rPr>
                  <w:rFonts w:ascii="Monaco" w:hAnsi="Monaco" w:cs="Monaco"/>
                  <w:sz w:val="20"/>
                  <w:szCs w:val="20"/>
                  <w:lang w:val="en-US"/>
                  <w:rPrChange w:id="6815" w:author="Borja Gonzalez" w:date="2017-09-28T19:3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816"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rsidP="00E066BD">
            <w:pPr>
              <w:widowControl w:val="0"/>
              <w:autoSpaceDE w:val="0"/>
              <w:autoSpaceDN w:val="0"/>
              <w:adjustRightInd w:val="0"/>
              <w:rPr>
                <w:ins w:id="6817" w:author="Borja Gonzalez" w:date="2017-09-28T19:30:00Z"/>
                <w:rFonts w:ascii="Monaco" w:hAnsi="Monaco" w:cs="Monaco"/>
                <w:sz w:val="20"/>
                <w:szCs w:val="20"/>
                <w:lang w:val="es-ES"/>
                <w:rPrChange w:id="6818" w:author="Rodrigo García" w:date="2017-09-29T10:08:00Z">
                  <w:rPr>
                    <w:ins w:id="6819" w:author="Borja Gonzalez" w:date="2017-09-28T19:30:00Z"/>
                    <w:rFonts w:ascii="Monaco" w:hAnsi="Monaco" w:cs="Monaco"/>
                    <w:sz w:val="32"/>
                    <w:szCs w:val="32"/>
                    <w:lang w:val="en-US"/>
                  </w:rPr>
                </w:rPrChange>
              </w:rPr>
            </w:pPr>
          </w:p>
          <w:p w14:paraId="49B3C41E" w14:textId="77777777" w:rsidR="00E066BD" w:rsidRPr="0079203F" w:rsidRDefault="00E066BD" w:rsidP="00E066BD">
            <w:pPr>
              <w:keepNext/>
              <w:keepLines/>
              <w:widowControl w:val="0"/>
              <w:autoSpaceDE w:val="0"/>
              <w:autoSpaceDN w:val="0"/>
              <w:adjustRightInd w:val="0"/>
              <w:spacing w:before="200"/>
              <w:outlineLvl w:val="4"/>
              <w:rPr>
                <w:ins w:id="6820" w:author="Borja Gonzalez" w:date="2017-09-28T19:30:00Z"/>
                <w:rFonts w:ascii="Monaco" w:hAnsi="Monaco" w:cs="Monaco"/>
                <w:sz w:val="20"/>
                <w:szCs w:val="20"/>
                <w:lang w:val="es-ES"/>
                <w:rPrChange w:id="6821" w:author="Rodrigo García" w:date="2017-09-29T10:08:00Z">
                  <w:rPr>
                    <w:ins w:id="6822" w:author="Borja Gonzalez" w:date="2017-09-28T19:30:00Z"/>
                    <w:rFonts w:ascii="Monaco" w:eastAsiaTheme="majorEastAsia" w:hAnsi="Monaco" w:cs="Monaco"/>
                    <w:color w:val="243F60" w:themeColor="accent1" w:themeShade="7F"/>
                    <w:sz w:val="32"/>
                    <w:szCs w:val="32"/>
                    <w:lang w:val="en-US"/>
                  </w:rPr>
                </w:rPrChange>
              </w:rPr>
            </w:pPr>
            <w:ins w:id="6823" w:author="Borja Gonzalez" w:date="2017-09-28T19:30:00Z">
              <w:r w:rsidRPr="0079203F">
                <w:rPr>
                  <w:rFonts w:ascii="Monaco" w:hAnsi="Monaco" w:cs="Monaco"/>
                  <w:sz w:val="20"/>
                  <w:szCs w:val="20"/>
                  <w:lang w:val="es-ES"/>
                  <w:rPrChange w:id="6824"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825"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82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827" w:author="Rodrigo García" w:date="2017-09-29T10:08:00Z">
                    <w:rPr>
                      <w:rFonts w:ascii="Monaco" w:hAnsi="Monaco" w:cs="Monaco"/>
                      <w:color w:val="000000"/>
                      <w:sz w:val="32"/>
                      <w:szCs w:val="32"/>
                      <w:lang w:val="en-US"/>
                    </w:rPr>
                  </w:rPrChange>
                </w:rPr>
                <w:t>datos2</w:t>
              </w:r>
              <w:r w:rsidRPr="0079203F">
                <w:rPr>
                  <w:rFonts w:ascii="Monaco" w:hAnsi="Monaco" w:cs="Monaco"/>
                  <w:sz w:val="20"/>
                  <w:szCs w:val="20"/>
                  <w:lang w:val="es-ES"/>
                  <w:rPrChange w:id="6828"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829"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830"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831"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rsidP="00E066BD">
            <w:pPr>
              <w:keepNext/>
              <w:keepLines/>
              <w:widowControl w:val="0"/>
              <w:autoSpaceDE w:val="0"/>
              <w:autoSpaceDN w:val="0"/>
              <w:adjustRightInd w:val="0"/>
              <w:spacing w:before="200"/>
              <w:outlineLvl w:val="4"/>
              <w:rPr>
                <w:ins w:id="6832" w:author="Borja Gonzalez" w:date="2017-09-28T19:30:00Z"/>
                <w:rFonts w:ascii="Monaco" w:hAnsi="Monaco" w:cs="Monaco"/>
                <w:sz w:val="20"/>
                <w:szCs w:val="20"/>
                <w:lang w:val="es-ES"/>
                <w:rPrChange w:id="6833" w:author="Rodrigo García" w:date="2017-09-29T10:08:00Z">
                  <w:rPr>
                    <w:ins w:id="6834" w:author="Borja Gonzalez" w:date="2017-09-28T19:30:00Z"/>
                    <w:rFonts w:ascii="Monaco" w:eastAsiaTheme="majorEastAsia" w:hAnsi="Monaco" w:cs="Monaco"/>
                    <w:color w:val="243F60" w:themeColor="accent1" w:themeShade="7F"/>
                    <w:sz w:val="32"/>
                    <w:szCs w:val="32"/>
                    <w:lang w:val="en-US"/>
                  </w:rPr>
                </w:rPrChange>
              </w:rPr>
            </w:pPr>
            <w:ins w:id="6835" w:author="Borja Gonzalez" w:date="2017-09-28T19:30:00Z">
              <w:r w:rsidRPr="0079203F">
                <w:rPr>
                  <w:rFonts w:ascii="Monaco" w:hAnsi="Monaco" w:cs="Monaco"/>
                  <w:sz w:val="20"/>
                  <w:szCs w:val="20"/>
                  <w:lang w:val="es-ES"/>
                  <w:rPrChange w:id="683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837" w:author="Rodrigo García" w:date="2017-09-29T10:08:00Z">
                    <w:rPr>
                      <w:rFonts w:ascii="Monaco" w:hAnsi="Monaco" w:cs="Monaco"/>
                      <w:color w:val="000000"/>
                      <w:sz w:val="32"/>
                      <w:szCs w:val="32"/>
                      <w:lang w:val="en-US"/>
                    </w:rPr>
                  </w:rPrChange>
                </w:rPr>
                <w:t>operacion</w:t>
              </w:r>
              <w:r w:rsidRPr="0079203F">
                <w:rPr>
                  <w:rFonts w:ascii="Monaco" w:hAnsi="Monaco" w:cs="Monaco"/>
                  <w:b/>
                  <w:bCs/>
                  <w:color w:val="CE5C00"/>
                  <w:sz w:val="20"/>
                  <w:szCs w:val="20"/>
                  <w:lang w:val="es-ES"/>
                  <w:rPrChange w:id="683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839" w:author="Rodrigo García" w:date="2017-09-29T10:08:00Z">
                    <w:rPr>
                      <w:rFonts w:ascii="Monaco" w:hAnsi="Monaco" w:cs="Monaco"/>
                      <w:sz w:val="32"/>
                      <w:szCs w:val="32"/>
                      <w:lang w:val="en-US"/>
                    </w:rPr>
                  </w:rPrChange>
                </w:rPr>
                <w:t xml:space="preserve"> </w:t>
              </w:r>
              <w:r w:rsidRPr="0079203F">
                <w:rPr>
                  <w:rFonts w:ascii="Monaco" w:hAnsi="Monaco" w:cs="Monaco"/>
                  <w:color w:val="4E9A06"/>
                  <w:sz w:val="20"/>
                  <w:szCs w:val="20"/>
                  <w:lang w:val="es-ES"/>
                  <w:rPrChange w:id="6840" w:author="Rodrigo García" w:date="2017-09-29T10:08:00Z">
                    <w:rPr>
                      <w:rFonts w:ascii="Monaco" w:hAnsi="Monaco" w:cs="Monaco"/>
                      <w:color w:val="4E9A06"/>
                      <w:sz w:val="32"/>
                      <w:szCs w:val="32"/>
                      <w:lang w:val="en-US"/>
                    </w:rPr>
                  </w:rPrChange>
                </w:rPr>
                <w:t>"Datos de Evolucion paciente"</w:t>
              </w:r>
              <w:r w:rsidRPr="0079203F">
                <w:rPr>
                  <w:rFonts w:ascii="Monaco" w:hAnsi="Monaco" w:cs="Monaco"/>
                  <w:b/>
                  <w:bCs/>
                  <w:color w:val="000000"/>
                  <w:sz w:val="20"/>
                  <w:szCs w:val="20"/>
                  <w:lang w:val="es-ES"/>
                  <w:rPrChange w:id="6841"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rsidP="00E066BD">
            <w:pPr>
              <w:keepNext/>
              <w:keepLines/>
              <w:widowControl w:val="0"/>
              <w:autoSpaceDE w:val="0"/>
              <w:autoSpaceDN w:val="0"/>
              <w:adjustRightInd w:val="0"/>
              <w:spacing w:before="200"/>
              <w:outlineLvl w:val="4"/>
              <w:rPr>
                <w:ins w:id="6842" w:author="Borja Gonzalez" w:date="2017-09-28T19:30:00Z"/>
                <w:rFonts w:ascii="Monaco" w:hAnsi="Monaco" w:cs="Monaco"/>
                <w:sz w:val="20"/>
                <w:szCs w:val="20"/>
                <w:lang w:val="en-US"/>
                <w:rPrChange w:id="6843" w:author="Borja Gonzalez" w:date="2017-09-28T19:30:00Z">
                  <w:rPr>
                    <w:ins w:id="6844" w:author="Borja Gonzalez" w:date="2017-09-28T19:30:00Z"/>
                    <w:rFonts w:ascii="Monaco" w:eastAsiaTheme="majorEastAsia" w:hAnsi="Monaco" w:cs="Monaco"/>
                    <w:color w:val="243F60" w:themeColor="accent1" w:themeShade="7F"/>
                    <w:sz w:val="32"/>
                    <w:szCs w:val="32"/>
                    <w:lang w:val="en-US"/>
                  </w:rPr>
                </w:rPrChange>
              </w:rPr>
            </w:pPr>
            <w:ins w:id="6845" w:author="Borja Gonzalez" w:date="2017-09-28T19:30:00Z">
              <w:r w:rsidRPr="0079203F">
                <w:rPr>
                  <w:rFonts w:ascii="Monaco" w:hAnsi="Monaco" w:cs="Monaco"/>
                  <w:sz w:val="20"/>
                  <w:szCs w:val="20"/>
                  <w:lang w:val="es-ES"/>
                  <w:rPrChange w:id="6846"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47" w:author="Borja Gonzalez" w:date="2017-09-28T19:30: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684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84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50"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85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2"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85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4"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85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856" w:author="Borja Gonzalez" w:date="2017-09-28T19:30:00Z">
                    <w:rPr>
                      <w:rFonts w:ascii="Monaco" w:hAnsi="Monaco" w:cs="Monaco"/>
                      <w:color w:val="4E9A06"/>
                      <w:sz w:val="32"/>
                      <w:szCs w:val="32"/>
                      <w:lang w:val="en-US"/>
                    </w:rPr>
                  </w:rPrChange>
                </w:rPr>
                <w:t>"var1"</w:t>
              </w:r>
              <w:r w:rsidRPr="00E066BD">
                <w:rPr>
                  <w:rFonts w:ascii="Monaco" w:hAnsi="Monaco" w:cs="Monaco"/>
                  <w:b/>
                  <w:bCs/>
                  <w:color w:val="000000"/>
                  <w:sz w:val="20"/>
                  <w:szCs w:val="20"/>
                  <w:lang w:val="en-US"/>
                  <w:rPrChange w:id="6857"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rsidP="00E066BD">
            <w:pPr>
              <w:keepNext/>
              <w:keepLines/>
              <w:widowControl w:val="0"/>
              <w:autoSpaceDE w:val="0"/>
              <w:autoSpaceDN w:val="0"/>
              <w:adjustRightInd w:val="0"/>
              <w:spacing w:before="200"/>
              <w:outlineLvl w:val="4"/>
              <w:rPr>
                <w:ins w:id="6858" w:author="Borja Gonzalez" w:date="2017-09-28T19:30:00Z"/>
                <w:rFonts w:ascii="Monaco" w:hAnsi="Monaco" w:cs="Monaco"/>
                <w:sz w:val="20"/>
                <w:szCs w:val="20"/>
                <w:lang w:val="en-US"/>
                <w:rPrChange w:id="6859" w:author="Borja Gonzalez" w:date="2017-09-28T19:30:00Z">
                  <w:rPr>
                    <w:ins w:id="6860" w:author="Borja Gonzalez" w:date="2017-09-28T19:30:00Z"/>
                    <w:rFonts w:ascii="Monaco" w:eastAsiaTheme="majorEastAsia" w:hAnsi="Monaco" w:cs="Monaco"/>
                    <w:color w:val="243F60" w:themeColor="accent1" w:themeShade="7F"/>
                    <w:sz w:val="32"/>
                    <w:szCs w:val="32"/>
                    <w:lang w:val="en-US"/>
                  </w:rPr>
                </w:rPrChange>
              </w:rPr>
            </w:pPr>
            <w:ins w:id="6861" w:author="Borja Gonzalez" w:date="2017-09-28T19:30:00Z">
              <w:r w:rsidRPr="00E066BD">
                <w:rPr>
                  <w:rFonts w:ascii="Monaco" w:hAnsi="Monaco" w:cs="Monaco"/>
                  <w:sz w:val="20"/>
                  <w:szCs w:val="20"/>
                  <w:lang w:val="en-US"/>
                  <w:rPrChange w:id="686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3" w:author="Borja Gonzalez" w:date="2017-09-28T19:30: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86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86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6"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8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68"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8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0"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871"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872" w:author="Borja Gonzalez" w:date="2017-09-28T19:30: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6873"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rsidP="00E066BD">
            <w:pPr>
              <w:keepNext/>
              <w:keepLines/>
              <w:widowControl w:val="0"/>
              <w:autoSpaceDE w:val="0"/>
              <w:autoSpaceDN w:val="0"/>
              <w:adjustRightInd w:val="0"/>
              <w:spacing w:before="200"/>
              <w:outlineLvl w:val="4"/>
              <w:rPr>
                <w:ins w:id="6874" w:author="Borja Gonzalez" w:date="2017-09-28T19:30:00Z"/>
                <w:rFonts w:ascii="Monaco" w:hAnsi="Monaco" w:cs="Monaco"/>
                <w:sz w:val="20"/>
                <w:szCs w:val="20"/>
                <w:lang w:val="en-US"/>
                <w:rPrChange w:id="6875" w:author="Borja Gonzalez" w:date="2017-09-28T19:30:00Z">
                  <w:rPr>
                    <w:ins w:id="6876" w:author="Borja Gonzalez" w:date="2017-09-28T19:30:00Z"/>
                    <w:rFonts w:ascii="Monaco" w:eastAsiaTheme="majorEastAsia" w:hAnsi="Monaco" w:cs="Monaco"/>
                    <w:color w:val="243F60" w:themeColor="accent1" w:themeShade="7F"/>
                    <w:sz w:val="32"/>
                    <w:szCs w:val="32"/>
                    <w:lang w:val="en-US"/>
                  </w:rPr>
                </w:rPrChange>
              </w:rPr>
            </w:pPr>
            <w:ins w:id="6877" w:author="Borja Gonzalez" w:date="2017-09-28T19:30:00Z">
              <w:r w:rsidRPr="00E066BD">
                <w:rPr>
                  <w:rFonts w:ascii="Monaco" w:hAnsi="Monaco" w:cs="Monaco"/>
                  <w:sz w:val="20"/>
                  <w:szCs w:val="20"/>
                  <w:lang w:val="en-US"/>
                  <w:rPrChange w:id="687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79"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rsidP="00E066BD">
            <w:pPr>
              <w:keepNext/>
              <w:keepLines/>
              <w:widowControl w:val="0"/>
              <w:autoSpaceDE w:val="0"/>
              <w:autoSpaceDN w:val="0"/>
              <w:adjustRightInd w:val="0"/>
              <w:spacing w:before="200"/>
              <w:outlineLvl w:val="4"/>
              <w:rPr>
                <w:ins w:id="6880" w:author="Borja Gonzalez" w:date="2017-09-28T19:30:00Z"/>
                <w:rFonts w:ascii="Monaco" w:hAnsi="Monaco" w:cs="Monaco"/>
                <w:sz w:val="20"/>
                <w:szCs w:val="20"/>
                <w:lang w:val="en-US"/>
                <w:rPrChange w:id="6881" w:author="Borja Gonzalez" w:date="2017-09-28T19:30:00Z">
                  <w:rPr>
                    <w:ins w:id="6882" w:author="Borja Gonzalez" w:date="2017-09-28T19:30:00Z"/>
                    <w:rFonts w:ascii="Monaco" w:eastAsiaTheme="majorEastAsia" w:hAnsi="Monaco" w:cs="Monaco"/>
                    <w:color w:val="243F60" w:themeColor="accent1" w:themeShade="7F"/>
                    <w:sz w:val="32"/>
                    <w:szCs w:val="32"/>
                    <w:lang w:val="en-US"/>
                  </w:rPr>
                </w:rPrChange>
              </w:rPr>
            </w:pPr>
            <w:ins w:id="6883" w:author="Borja Gonzalez" w:date="2017-09-28T19:30:00Z">
              <w:r w:rsidRPr="00E066BD">
                <w:rPr>
                  <w:rFonts w:ascii="Monaco" w:hAnsi="Monaco" w:cs="Monaco"/>
                  <w:sz w:val="20"/>
                  <w:szCs w:val="20"/>
                  <w:lang w:val="en-US"/>
                  <w:rPrChange w:id="688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85"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88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7" w:author="Borja Gonzalez" w:date="2017-09-28T19:30:00Z">
                    <w:rPr>
                      <w:rFonts w:ascii="Monaco" w:hAnsi="Monaco" w:cs="Monaco"/>
                      <w:color w:val="000000"/>
                      <w:sz w:val="32"/>
                      <w:szCs w:val="32"/>
                      <w:lang w:val="en-US"/>
                    </w:rPr>
                  </w:rPrChange>
                </w:rPr>
                <w:t>send</w:t>
              </w:r>
              <w:r w:rsidRPr="00E066BD">
                <w:rPr>
                  <w:rFonts w:ascii="Monaco" w:hAnsi="Monaco" w:cs="Monaco"/>
                  <w:b/>
                  <w:bCs/>
                  <w:color w:val="000000"/>
                  <w:sz w:val="20"/>
                  <w:szCs w:val="20"/>
                  <w:lang w:val="en-US"/>
                  <w:rPrChange w:id="68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9"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89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91" w:author="Borja Gonzalez" w:date="2017-09-28T19:30:00Z">
                    <w:rPr>
                      <w:rFonts w:ascii="Monaco" w:hAnsi="Monaco" w:cs="Monaco"/>
                      <w:color w:val="000000"/>
                      <w:sz w:val="32"/>
                      <w:szCs w:val="32"/>
                      <w:lang w:val="en-US"/>
                    </w:rPr>
                  </w:rPrChange>
                </w:rPr>
                <w:t>stringify</w:t>
              </w:r>
              <w:r w:rsidRPr="00E066BD">
                <w:rPr>
                  <w:rFonts w:ascii="Monaco" w:hAnsi="Monaco" w:cs="Monaco"/>
                  <w:b/>
                  <w:bCs/>
                  <w:color w:val="000000"/>
                  <w:sz w:val="20"/>
                  <w:szCs w:val="20"/>
                  <w:lang w:val="en-US"/>
                  <w:rPrChange w:id="689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93" w:author="Borja Gonzalez" w:date="2017-09-28T19:30:00Z">
                    <w:rPr>
                      <w:rFonts w:ascii="Monaco" w:hAnsi="Monaco" w:cs="Monaco"/>
                      <w:color w:val="000000"/>
                      <w:sz w:val="32"/>
                      <w:szCs w:val="32"/>
                      <w:lang w:val="en-US"/>
                    </w:rPr>
                  </w:rPrChange>
                </w:rPr>
                <w:t>datos2</w:t>
              </w:r>
              <w:r w:rsidRPr="00E066BD">
                <w:rPr>
                  <w:rFonts w:ascii="Monaco" w:hAnsi="Monaco" w:cs="Monaco"/>
                  <w:b/>
                  <w:bCs/>
                  <w:color w:val="000000"/>
                  <w:sz w:val="20"/>
                  <w:szCs w:val="20"/>
                  <w:lang w:val="en-US"/>
                  <w:rPrChange w:id="6894"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rsidP="00E066BD">
            <w:pPr>
              <w:keepNext/>
              <w:keepLines/>
              <w:widowControl w:val="0"/>
              <w:autoSpaceDE w:val="0"/>
              <w:autoSpaceDN w:val="0"/>
              <w:adjustRightInd w:val="0"/>
              <w:spacing w:before="200"/>
              <w:outlineLvl w:val="4"/>
              <w:rPr>
                <w:ins w:id="6895" w:author="Borja Gonzalez" w:date="2017-09-28T19:30:00Z"/>
                <w:rFonts w:ascii="Monaco" w:hAnsi="Monaco" w:cs="Monaco"/>
                <w:sz w:val="20"/>
                <w:szCs w:val="20"/>
                <w:lang w:val="es-ES"/>
                <w:rPrChange w:id="6896" w:author="Rodrigo García" w:date="2017-09-29T10:08:00Z">
                  <w:rPr>
                    <w:ins w:id="6897" w:author="Borja Gonzalez" w:date="2017-09-28T19:30:00Z"/>
                    <w:rFonts w:ascii="Monaco" w:eastAsiaTheme="majorEastAsia" w:hAnsi="Monaco" w:cs="Monaco"/>
                    <w:color w:val="243F60" w:themeColor="accent1" w:themeShade="7F"/>
                    <w:sz w:val="32"/>
                    <w:szCs w:val="32"/>
                    <w:lang w:val="en-US"/>
                  </w:rPr>
                </w:rPrChange>
              </w:rPr>
            </w:pPr>
            <w:ins w:id="6898" w:author="Borja Gonzalez" w:date="2017-09-28T19:30:00Z">
              <w:r w:rsidRPr="00E066BD">
                <w:rPr>
                  <w:rFonts w:ascii="Monaco" w:hAnsi="Monaco" w:cs="Monaco"/>
                  <w:sz w:val="20"/>
                  <w:szCs w:val="20"/>
                  <w:lang w:val="en-US"/>
                  <w:rPrChange w:id="6899"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00" w:author="Rodrigo García" w:date="2017-09-29T10:08:00Z">
                    <w:rPr>
                      <w:rFonts w:ascii="Monaco" w:hAnsi="Monaco" w:cs="Monaco"/>
                      <w:color w:val="000000"/>
                      <w:sz w:val="32"/>
                      <w:szCs w:val="32"/>
                      <w:lang w:val="en-US"/>
                    </w:rPr>
                  </w:rPrChange>
                </w:rPr>
                <w:t>socket</w:t>
              </w:r>
              <w:r w:rsidRPr="0079203F">
                <w:rPr>
                  <w:rFonts w:ascii="Monaco" w:hAnsi="Monaco" w:cs="Monaco"/>
                  <w:b/>
                  <w:bCs/>
                  <w:color w:val="000000"/>
                  <w:sz w:val="20"/>
                  <w:szCs w:val="20"/>
                  <w:lang w:val="es-ES"/>
                  <w:rPrChange w:id="690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902" w:author="Rodrigo García" w:date="2017-09-29T10:08:00Z">
                    <w:rPr>
                      <w:rFonts w:ascii="Monaco" w:hAnsi="Monaco" w:cs="Monaco"/>
                      <w:color w:val="000000"/>
                      <w:sz w:val="32"/>
                      <w:szCs w:val="32"/>
                      <w:lang w:val="en-US"/>
                    </w:rPr>
                  </w:rPrChange>
                </w:rPr>
                <w:t>on</w:t>
              </w:r>
              <w:r w:rsidRPr="0079203F">
                <w:rPr>
                  <w:rFonts w:ascii="Monaco" w:hAnsi="Monaco" w:cs="Monaco"/>
                  <w:b/>
                  <w:bCs/>
                  <w:color w:val="000000"/>
                  <w:sz w:val="20"/>
                  <w:szCs w:val="20"/>
                  <w:lang w:val="es-ES"/>
                  <w:rPrChange w:id="6903"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904" w:author="Rodrigo García" w:date="2017-09-29T10:08:00Z">
                    <w:rPr>
                      <w:rFonts w:ascii="Monaco" w:hAnsi="Monaco" w:cs="Monaco"/>
                      <w:color w:val="4E9A06"/>
                      <w:sz w:val="32"/>
                      <w:szCs w:val="32"/>
                      <w:lang w:val="en-US"/>
                    </w:rPr>
                  </w:rPrChange>
                </w:rPr>
                <w:t>"datos_evolucion_paciente"</w:t>
              </w:r>
              <w:r w:rsidRPr="0079203F">
                <w:rPr>
                  <w:rFonts w:ascii="Monaco" w:hAnsi="Monaco" w:cs="Monaco"/>
                  <w:b/>
                  <w:bCs/>
                  <w:color w:val="000000"/>
                  <w:sz w:val="20"/>
                  <w:szCs w:val="20"/>
                  <w:lang w:val="es-ES"/>
                  <w:rPrChange w:id="6905"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6906"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07" w:author="Rodrigo García" w:date="2017-09-29T10:08:00Z">
                    <w:rPr>
                      <w:rFonts w:ascii="Monaco" w:hAnsi="Monaco" w:cs="Monaco"/>
                      <w:b/>
                      <w:bCs/>
                      <w:color w:val="204A87"/>
                      <w:sz w:val="32"/>
                      <w:szCs w:val="32"/>
                      <w:lang w:val="en-US"/>
                    </w:rPr>
                  </w:rPrChange>
                </w:rPr>
                <w:t>function</w:t>
              </w:r>
              <w:r w:rsidRPr="0079203F">
                <w:rPr>
                  <w:rFonts w:ascii="Monaco" w:hAnsi="Monaco" w:cs="Monaco"/>
                  <w:sz w:val="20"/>
                  <w:szCs w:val="20"/>
                  <w:lang w:val="es-ES"/>
                  <w:rPrChange w:id="6908"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0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910" w:author="Rodrigo García" w:date="2017-09-29T10:08:00Z">
                    <w:rPr>
                      <w:rFonts w:ascii="Monaco" w:hAnsi="Monaco" w:cs="Monaco"/>
                      <w:color w:val="000000"/>
                      <w:sz w:val="32"/>
                      <w:szCs w:val="32"/>
                      <w:lang w:val="en-US"/>
                    </w:rPr>
                  </w:rPrChange>
                </w:rPr>
                <w:t>max_minimo</w:t>
              </w:r>
              <w:r w:rsidRPr="0079203F">
                <w:rPr>
                  <w:rFonts w:ascii="Monaco" w:hAnsi="Monaco" w:cs="Monaco"/>
                  <w:b/>
                  <w:bCs/>
                  <w:color w:val="000000"/>
                  <w:sz w:val="20"/>
                  <w:szCs w:val="20"/>
                  <w:lang w:val="es-ES"/>
                  <w:rPrChange w:id="6911"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6912"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13"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rsidP="00E066BD">
            <w:pPr>
              <w:widowControl w:val="0"/>
              <w:autoSpaceDE w:val="0"/>
              <w:autoSpaceDN w:val="0"/>
              <w:adjustRightInd w:val="0"/>
              <w:rPr>
                <w:ins w:id="6914" w:author="Borja Gonzalez" w:date="2017-09-28T19:30:00Z"/>
                <w:rFonts w:ascii="Monaco" w:hAnsi="Monaco" w:cs="Monaco"/>
                <w:sz w:val="20"/>
                <w:szCs w:val="20"/>
                <w:lang w:val="es-ES"/>
                <w:rPrChange w:id="6915" w:author="Rodrigo García" w:date="2017-09-29T10:08:00Z">
                  <w:rPr>
                    <w:ins w:id="6916" w:author="Borja Gonzalez" w:date="2017-09-28T19:30:00Z"/>
                    <w:rFonts w:ascii="Monaco" w:hAnsi="Monaco" w:cs="Monaco"/>
                    <w:sz w:val="32"/>
                    <w:szCs w:val="32"/>
                    <w:lang w:val="en-US"/>
                  </w:rPr>
                </w:rPrChange>
              </w:rPr>
            </w:pPr>
          </w:p>
          <w:p w14:paraId="7544E7C1" w14:textId="77777777" w:rsidR="00E066BD" w:rsidRPr="0079203F" w:rsidRDefault="00E066BD" w:rsidP="00E066BD">
            <w:pPr>
              <w:keepNext/>
              <w:keepLines/>
              <w:widowControl w:val="0"/>
              <w:autoSpaceDE w:val="0"/>
              <w:autoSpaceDN w:val="0"/>
              <w:adjustRightInd w:val="0"/>
              <w:spacing w:before="200"/>
              <w:outlineLvl w:val="4"/>
              <w:rPr>
                <w:ins w:id="6917" w:author="Borja Gonzalez" w:date="2017-09-28T19:30:00Z"/>
                <w:rFonts w:ascii="Monaco" w:hAnsi="Monaco" w:cs="Monaco"/>
                <w:sz w:val="20"/>
                <w:szCs w:val="20"/>
                <w:lang w:val="es-ES"/>
                <w:rPrChange w:id="6918" w:author="Rodrigo García" w:date="2017-09-29T10:08:00Z">
                  <w:rPr>
                    <w:ins w:id="6919" w:author="Borja Gonzalez" w:date="2017-09-28T19:30:00Z"/>
                    <w:rFonts w:ascii="Monaco" w:eastAsiaTheme="majorEastAsia" w:hAnsi="Monaco" w:cs="Monaco"/>
                    <w:color w:val="243F60" w:themeColor="accent1" w:themeShade="7F"/>
                    <w:sz w:val="32"/>
                    <w:szCs w:val="32"/>
                    <w:lang w:val="en-US"/>
                  </w:rPr>
                </w:rPrChange>
              </w:rPr>
            </w:pPr>
            <w:ins w:id="6920" w:author="Borja Gonzalez" w:date="2017-09-28T19:30:00Z">
              <w:r w:rsidRPr="0079203F">
                <w:rPr>
                  <w:rFonts w:ascii="Monaco" w:hAnsi="Monaco" w:cs="Monaco"/>
                  <w:sz w:val="20"/>
                  <w:szCs w:val="20"/>
                  <w:lang w:val="es-ES"/>
                  <w:rPrChange w:id="6921"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22"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23"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24" w:author="Rodrigo García" w:date="2017-09-29T10:08:00Z">
                    <w:rPr>
                      <w:rFonts w:ascii="Monaco" w:hAnsi="Monaco" w:cs="Monaco"/>
                      <w:color w:val="000000"/>
                      <w:sz w:val="32"/>
                      <w:szCs w:val="32"/>
                      <w:lang w:val="en-US"/>
                    </w:rPr>
                  </w:rPrChange>
                </w:rPr>
                <w:t>genero</w:t>
              </w:r>
              <w:r w:rsidRPr="0079203F">
                <w:rPr>
                  <w:rFonts w:ascii="Monaco" w:hAnsi="Monaco" w:cs="Monaco"/>
                  <w:sz w:val="20"/>
                  <w:szCs w:val="20"/>
                  <w:lang w:val="es-ES"/>
                  <w:rPrChange w:id="6925"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26"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2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28"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692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930"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693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6932"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6933"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6934" w:author="Rodrigo García" w:date="2017-09-29T10:08:00Z">
                    <w:rPr>
                      <w:rFonts w:ascii="Monaco" w:hAnsi="Monaco" w:cs="Monaco"/>
                      <w:color w:val="4E9A06"/>
                      <w:sz w:val="32"/>
                      <w:szCs w:val="32"/>
                      <w:lang w:val="en-US"/>
                    </w:rPr>
                  </w:rPrChange>
                </w:rPr>
                <w:t>"var4"</w:t>
              </w:r>
              <w:r w:rsidRPr="0079203F">
                <w:rPr>
                  <w:rFonts w:ascii="Monaco" w:hAnsi="Monaco" w:cs="Monaco"/>
                  <w:b/>
                  <w:bCs/>
                  <w:color w:val="000000"/>
                  <w:sz w:val="20"/>
                  <w:szCs w:val="20"/>
                  <w:lang w:val="es-ES"/>
                  <w:rPrChange w:id="6935"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rsidP="00E066BD">
            <w:pPr>
              <w:widowControl w:val="0"/>
              <w:autoSpaceDE w:val="0"/>
              <w:autoSpaceDN w:val="0"/>
              <w:adjustRightInd w:val="0"/>
              <w:rPr>
                <w:ins w:id="6936" w:author="Borja Gonzalez" w:date="2017-09-28T19:30:00Z"/>
                <w:rFonts w:ascii="Monaco" w:hAnsi="Monaco" w:cs="Monaco"/>
                <w:sz w:val="20"/>
                <w:szCs w:val="20"/>
                <w:lang w:val="es-ES"/>
                <w:rPrChange w:id="6937" w:author="Rodrigo García" w:date="2017-09-29T10:08:00Z">
                  <w:rPr>
                    <w:ins w:id="6938" w:author="Borja Gonzalez" w:date="2017-09-28T19:30:00Z"/>
                    <w:rFonts w:ascii="Monaco" w:hAnsi="Monaco" w:cs="Monaco"/>
                    <w:sz w:val="32"/>
                    <w:szCs w:val="32"/>
                    <w:lang w:val="en-US"/>
                  </w:rPr>
                </w:rPrChange>
              </w:rPr>
            </w:pPr>
          </w:p>
          <w:p w14:paraId="7B034723" w14:textId="77777777" w:rsidR="00E066BD" w:rsidRPr="0079203F" w:rsidRDefault="00E066BD" w:rsidP="00E066BD">
            <w:pPr>
              <w:keepNext/>
              <w:keepLines/>
              <w:widowControl w:val="0"/>
              <w:autoSpaceDE w:val="0"/>
              <w:autoSpaceDN w:val="0"/>
              <w:adjustRightInd w:val="0"/>
              <w:spacing w:before="200"/>
              <w:outlineLvl w:val="4"/>
              <w:rPr>
                <w:ins w:id="6939" w:author="Borja Gonzalez" w:date="2017-09-28T19:30:00Z"/>
                <w:rFonts w:ascii="Monaco" w:hAnsi="Monaco" w:cs="Monaco"/>
                <w:sz w:val="20"/>
                <w:szCs w:val="20"/>
                <w:lang w:val="es-ES"/>
                <w:rPrChange w:id="6940" w:author="Rodrigo García" w:date="2017-09-29T10:08:00Z">
                  <w:rPr>
                    <w:ins w:id="6941" w:author="Borja Gonzalez" w:date="2017-09-28T19:30:00Z"/>
                    <w:rFonts w:ascii="Monaco" w:eastAsiaTheme="majorEastAsia" w:hAnsi="Monaco" w:cs="Monaco"/>
                    <w:color w:val="243F60" w:themeColor="accent1" w:themeShade="7F"/>
                    <w:sz w:val="32"/>
                    <w:szCs w:val="32"/>
                    <w:lang w:val="en-US"/>
                  </w:rPr>
                </w:rPrChange>
              </w:rPr>
            </w:pPr>
            <w:ins w:id="6942" w:author="Borja Gonzalez" w:date="2017-09-28T19:30:00Z">
              <w:r w:rsidRPr="0079203F">
                <w:rPr>
                  <w:rFonts w:ascii="Monaco" w:hAnsi="Monaco" w:cs="Monaco"/>
                  <w:sz w:val="20"/>
                  <w:szCs w:val="20"/>
                  <w:lang w:val="es-ES"/>
                  <w:rPrChange w:id="6943"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4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4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46" w:author="Rodrigo García" w:date="2017-09-29T10:08:00Z">
                    <w:rPr>
                      <w:rFonts w:ascii="Monaco" w:hAnsi="Monaco" w:cs="Monaco"/>
                      <w:color w:val="000000"/>
                      <w:sz w:val="32"/>
                      <w:szCs w:val="32"/>
                      <w:lang w:val="en-US"/>
                    </w:rPr>
                  </w:rPrChange>
                </w:rPr>
                <w:t>max</w:t>
              </w:r>
              <w:r w:rsidRPr="0079203F">
                <w:rPr>
                  <w:rFonts w:ascii="Monaco" w:hAnsi="Monaco" w:cs="Monaco"/>
                  <w:sz w:val="20"/>
                  <w:szCs w:val="20"/>
                  <w:lang w:val="es-ES"/>
                  <w:rPrChange w:id="694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4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49"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50"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rsidP="00E066BD">
            <w:pPr>
              <w:keepNext/>
              <w:keepLines/>
              <w:widowControl w:val="0"/>
              <w:autoSpaceDE w:val="0"/>
              <w:autoSpaceDN w:val="0"/>
              <w:adjustRightInd w:val="0"/>
              <w:spacing w:before="200"/>
              <w:outlineLvl w:val="4"/>
              <w:rPr>
                <w:ins w:id="6951" w:author="Borja Gonzalez" w:date="2017-09-28T19:30:00Z"/>
                <w:rFonts w:ascii="Monaco" w:hAnsi="Monaco" w:cs="Monaco"/>
                <w:sz w:val="20"/>
                <w:szCs w:val="20"/>
                <w:lang w:val="es-ES"/>
                <w:rPrChange w:id="6952" w:author="Rodrigo García" w:date="2017-09-29T10:08:00Z">
                  <w:rPr>
                    <w:ins w:id="6953" w:author="Borja Gonzalez" w:date="2017-09-28T19:30:00Z"/>
                    <w:rFonts w:ascii="Monaco" w:eastAsiaTheme="majorEastAsia" w:hAnsi="Monaco" w:cs="Monaco"/>
                    <w:color w:val="243F60" w:themeColor="accent1" w:themeShade="7F"/>
                    <w:sz w:val="32"/>
                    <w:szCs w:val="32"/>
                    <w:lang w:val="en-US"/>
                  </w:rPr>
                </w:rPrChange>
              </w:rPr>
            </w:pPr>
            <w:ins w:id="6954" w:author="Borja Gonzalez" w:date="2017-09-28T19:30:00Z">
              <w:r w:rsidRPr="0079203F">
                <w:rPr>
                  <w:rFonts w:ascii="Monaco" w:hAnsi="Monaco" w:cs="Monaco"/>
                  <w:sz w:val="20"/>
                  <w:szCs w:val="20"/>
                  <w:lang w:val="es-ES"/>
                  <w:rPrChange w:id="6955"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56"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5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58" w:author="Rodrigo García" w:date="2017-09-29T10:08:00Z">
                    <w:rPr>
                      <w:rFonts w:ascii="Monaco" w:hAnsi="Monaco" w:cs="Monaco"/>
                      <w:color w:val="000000"/>
                      <w:sz w:val="32"/>
                      <w:szCs w:val="32"/>
                      <w:lang w:val="en-US"/>
                    </w:rPr>
                  </w:rPrChange>
                </w:rPr>
                <w:t>max_max</w:t>
              </w:r>
              <w:r w:rsidRPr="0079203F">
                <w:rPr>
                  <w:rFonts w:ascii="Monaco" w:hAnsi="Monaco" w:cs="Monaco"/>
                  <w:sz w:val="20"/>
                  <w:szCs w:val="20"/>
                  <w:lang w:val="es-ES"/>
                  <w:rPrChange w:id="6959"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60"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61"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62"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rsidP="00E066BD">
            <w:pPr>
              <w:widowControl w:val="0"/>
              <w:autoSpaceDE w:val="0"/>
              <w:autoSpaceDN w:val="0"/>
              <w:adjustRightInd w:val="0"/>
              <w:rPr>
                <w:ins w:id="6963" w:author="Borja Gonzalez" w:date="2017-09-28T19:30:00Z"/>
                <w:rFonts w:ascii="Monaco" w:hAnsi="Monaco" w:cs="Monaco"/>
                <w:sz w:val="20"/>
                <w:szCs w:val="20"/>
                <w:lang w:val="es-ES"/>
                <w:rPrChange w:id="6964" w:author="Rodrigo García" w:date="2017-09-29T10:08:00Z">
                  <w:rPr>
                    <w:ins w:id="6965" w:author="Borja Gonzalez" w:date="2017-09-28T19:30:00Z"/>
                    <w:rFonts w:ascii="Monaco" w:hAnsi="Monaco" w:cs="Monaco"/>
                    <w:sz w:val="32"/>
                    <w:szCs w:val="32"/>
                    <w:lang w:val="en-US"/>
                  </w:rPr>
                </w:rPrChange>
              </w:rPr>
            </w:pPr>
            <w:ins w:id="6966" w:author="Borja Gonzalez" w:date="2017-09-28T19:30:00Z">
              <w:r w:rsidRPr="0079203F">
                <w:rPr>
                  <w:rFonts w:ascii="Monaco" w:hAnsi="Monaco" w:cs="Monaco"/>
                  <w:sz w:val="20"/>
                  <w:szCs w:val="20"/>
                  <w:lang w:val="es-ES"/>
                  <w:rPrChange w:id="6967"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68"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6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70" w:author="Rodrigo García" w:date="2017-09-29T10:08:00Z">
                    <w:rPr>
                      <w:rFonts w:ascii="Monaco" w:hAnsi="Monaco" w:cs="Monaco"/>
                      <w:color w:val="000000"/>
                      <w:sz w:val="32"/>
                      <w:szCs w:val="32"/>
                      <w:lang w:val="en-US"/>
                    </w:rPr>
                  </w:rPrChange>
                </w:rPr>
                <w:t>max_min</w:t>
              </w:r>
              <w:r w:rsidRPr="0079203F">
                <w:rPr>
                  <w:rFonts w:ascii="Monaco" w:hAnsi="Monaco" w:cs="Monaco"/>
                  <w:sz w:val="20"/>
                  <w:szCs w:val="20"/>
                  <w:lang w:val="es-ES"/>
                  <w:rPrChange w:id="6971"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72"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73"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74"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rsidP="00E066BD">
            <w:pPr>
              <w:keepNext/>
              <w:keepLines/>
              <w:widowControl w:val="0"/>
              <w:autoSpaceDE w:val="0"/>
              <w:autoSpaceDN w:val="0"/>
              <w:adjustRightInd w:val="0"/>
              <w:spacing w:before="200"/>
              <w:outlineLvl w:val="4"/>
              <w:rPr>
                <w:ins w:id="6975" w:author="Borja Gonzalez" w:date="2017-09-28T19:30:00Z"/>
                <w:rFonts w:ascii="Monaco" w:hAnsi="Monaco" w:cs="Monaco"/>
                <w:sz w:val="20"/>
                <w:szCs w:val="20"/>
                <w:lang w:val="es-ES"/>
                <w:rPrChange w:id="6976" w:author="Rodrigo García" w:date="2017-09-29T10:08:00Z">
                  <w:rPr>
                    <w:ins w:id="6977" w:author="Borja Gonzalez" w:date="2017-09-28T19:30:00Z"/>
                    <w:rFonts w:ascii="Monaco" w:eastAsiaTheme="majorEastAsia" w:hAnsi="Monaco" w:cs="Monaco"/>
                    <w:color w:val="243F60" w:themeColor="accent1" w:themeShade="7F"/>
                    <w:sz w:val="32"/>
                    <w:szCs w:val="32"/>
                    <w:lang w:val="en-US"/>
                  </w:rPr>
                </w:rPrChange>
              </w:rPr>
            </w:pPr>
            <w:ins w:id="6978" w:author="Borja Gonzalez" w:date="2017-09-28T19:30:00Z">
              <w:r w:rsidRPr="0079203F">
                <w:rPr>
                  <w:rFonts w:ascii="Monaco" w:hAnsi="Monaco" w:cs="Monaco"/>
                  <w:sz w:val="20"/>
                  <w:szCs w:val="20"/>
                  <w:lang w:val="es-ES"/>
                  <w:rPrChange w:id="6979"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80"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81"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82" w:author="Rodrigo García" w:date="2017-09-29T10:08:00Z">
                    <w:rPr>
                      <w:rFonts w:ascii="Monaco" w:hAnsi="Monaco" w:cs="Monaco"/>
                      <w:color w:val="000000"/>
                      <w:sz w:val="32"/>
                      <w:szCs w:val="32"/>
                      <w:lang w:val="en-US"/>
                    </w:rPr>
                  </w:rPrChange>
                </w:rPr>
                <w:t>min</w:t>
              </w:r>
              <w:r w:rsidRPr="0079203F">
                <w:rPr>
                  <w:rFonts w:ascii="Monaco" w:hAnsi="Monaco" w:cs="Monaco"/>
                  <w:sz w:val="20"/>
                  <w:szCs w:val="20"/>
                  <w:lang w:val="es-ES"/>
                  <w:rPrChange w:id="6983"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84"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85"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86"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rsidP="00E066BD">
            <w:pPr>
              <w:keepNext/>
              <w:keepLines/>
              <w:widowControl w:val="0"/>
              <w:autoSpaceDE w:val="0"/>
              <w:autoSpaceDN w:val="0"/>
              <w:adjustRightInd w:val="0"/>
              <w:spacing w:before="200"/>
              <w:outlineLvl w:val="4"/>
              <w:rPr>
                <w:ins w:id="6987" w:author="Borja Gonzalez" w:date="2017-09-28T19:30:00Z"/>
                <w:rFonts w:ascii="Monaco" w:hAnsi="Monaco" w:cs="Monaco"/>
                <w:sz w:val="20"/>
                <w:szCs w:val="20"/>
                <w:lang w:val="es-ES"/>
                <w:rPrChange w:id="6988" w:author="Rodrigo García" w:date="2017-09-29T10:08:00Z">
                  <w:rPr>
                    <w:ins w:id="6989" w:author="Borja Gonzalez" w:date="2017-09-28T19:30:00Z"/>
                    <w:rFonts w:ascii="Monaco" w:eastAsiaTheme="majorEastAsia" w:hAnsi="Monaco" w:cs="Monaco"/>
                    <w:color w:val="243F60" w:themeColor="accent1" w:themeShade="7F"/>
                    <w:sz w:val="32"/>
                    <w:szCs w:val="32"/>
                    <w:lang w:val="en-US"/>
                  </w:rPr>
                </w:rPrChange>
              </w:rPr>
            </w:pPr>
            <w:ins w:id="6990" w:author="Borja Gonzalez" w:date="2017-09-28T19:30:00Z">
              <w:r w:rsidRPr="0079203F">
                <w:rPr>
                  <w:rFonts w:ascii="Monaco" w:hAnsi="Monaco" w:cs="Monaco"/>
                  <w:sz w:val="20"/>
                  <w:szCs w:val="20"/>
                  <w:lang w:val="es-ES"/>
                  <w:rPrChange w:id="6991"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6992"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6993"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6994" w:author="Rodrigo García" w:date="2017-09-29T10:08:00Z">
                    <w:rPr>
                      <w:rFonts w:ascii="Monaco" w:hAnsi="Monaco" w:cs="Monaco"/>
                      <w:color w:val="000000"/>
                      <w:sz w:val="32"/>
                      <w:szCs w:val="32"/>
                      <w:lang w:val="en-US"/>
                    </w:rPr>
                  </w:rPrChange>
                </w:rPr>
                <w:t>min_max</w:t>
              </w:r>
              <w:r w:rsidRPr="0079203F">
                <w:rPr>
                  <w:rFonts w:ascii="Monaco" w:hAnsi="Monaco" w:cs="Monaco"/>
                  <w:sz w:val="20"/>
                  <w:szCs w:val="20"/>
                  <w:lang w:val="es-ES"/>
                  <w:rPrChange w:id="6995"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6996"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6997"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6998"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rsidP="00E066BD">
            <w:pPr>
              <w:keepNext/>
              <w:keepLines/>
              <w:widowControl w:val="0"/>
              <w:autoSpaceDE w:val="0"/>
              <w:autoSpaceDN w:val="0"/>
              <w:adjustRightInd w:val="0"/>
              <w:spacing w:before="200"/>
              <w:outlineLvl w:val="4"/>
              <w:rPr>
                <w:ins w:id="6999" w:author="Borja Gonzalez" w:date="2017-09-28T19:30:00Z"/>
                <w:rFonts w:ascii="Monaco" w:hAnsi="Monaco" w:cs="Monaco"/>
                <w:sz w:val="20"/>
                <w:szCs w:val="20"/>
                <w:lang w:val="es-ES"/>
                <w:rPrChange w:id="7000" w:author="Rodrigo García" w:date="2017-09-29T10:08:00Z">
                  <w:rPr>
                    <w:ins w:id="7001" w:author="Borja Gonzalez" w:date="2017-09-28T19:30:00Z"/>
                    <w:rFonts w:ascii="Monaco" w:eastAsiaTheme="majorEastAsia" w:hAnsi="Monaco" w:cs="Monaco"/>
                    <w:color w:val="243F60" w:themeColor="accent1" w:themeShade="7F"/>
                    <w:sz w:val="32"/>
                    <w:szCs w:val="32"/>
                    <w:lang w:val="en-US"/>
                  </w:rPr>
                </w:rPrChange>
              </w:rPr>
            </w:pPr>
            <w:ins w:id="7002" w:author="Borja Gonzalez" w:date="2017-09-28T19:30:00Z">
              <w:r w:rsidRPr="0079203F">
                <w:rPr>
                  <w:rFonts w:ascii="Monaco" w:hAnsi="Monaco" w:cs="Monaco"/>
                  <w:sz w:val="20"/>
                  <w:szCs w:val="20"/>
                  <w:lang w:val="es-ES"/>
                  <w:rPrChange w:id="7003"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00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00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006" w:author="Rodrigo García" w:date="2017-09-29T10:08:00Z">
                    <w:rPr>
                      <w:rFonts w:ascii="Monaco" w:hAnsi="Monaco" w:cs="Monaco"/>
                      <w:color w:val="000000"/>
                      <w:sz w:val="32"/>
                      <w:szCs w:val="32"/>
                      <w:lang w:val="en-US"/>
                    </w:rPr>
                  </w:rPrChange>
                </w:rPr>
                <w:t>min_min</w:t>
              </w:r>
              <w:r w:rsidRPr="0079203F">
                <w:rPr>
                  <w:rFonts w:ascii="Monaco" w:hAnsi="Monaco" w:cs="Monaco"/>
                  <w:sz w:val="20"/>
                  <w:szCs w:val="20"/>
                  <w:lang w:val="es-ES"/>
                  <w:rPrChange w:id="700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00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009"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010"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rsidP="00E066BD">
            <w:pPr>
              <w:keepNext/>
              <w:keepLines/>
              <w:widowControl w:val="0"/>
              <w:autoSpaceDE w:val="0"/>
              <w:autoSpaceDN w:val="0"/>
              <w:adjustRightInd w:val="0"/>
              <w:spacing w:before="200"/>
              <w:outlineLvl w:val="4"/>
              <w:rPr>
                <w:ins w:id="7011" w:author="Borja Gonzalez" w:date="2017-09-28T19:30:00Z"/>
                <w:rFonts w:ascii="Monaco" w:hAnsi="Monaco" w:cs="Monaco"/>
                <w:sz w:val="20"/>
                <w:szCs w:val="20"/>
                <w:lang w:val="en-US"/>
                <w:rPrChange w:id="7012" w:author="Borja Gonzalez" w:date="2017-09-28T19:30:00Z">
                  <w:rPr>
                    <w:ins w:id="7013" w:author="Borja Gonzalez" w:date="2017-09-28T19:30:00Z"/>
                    <w:rFonts w:ascii="Monaco" w:eastAsiaTheme="majorEastAsia" w:hAnsi="Monaco" w:cs="Monaco"/>
                    <w:color w:val="243F60" w:themeColor="accent1" w:themeShade="7F"/>
                    <w:sz w:val="32"/>
                    <w:szCs w:val="32"/>
                    <w:lang w:val="en-US"/>
                  </w:rPr>
                </w:rPrChange>
              </w:rPr>
            </w:pPr>
            <w:ins w:id="7014" w:author="Borja Gonzalez" w:date="2017-09-28T19:30:00Z">
              <w:r w:rsidRPr="0079203F">
                <w:rPr>
                  <w:rFonts w:ascii="Monaco" w:hAnsi="Monaco" w:cs="Monaco"/>
                  <w:sz w:val="20"/>
                  <w:szCs w:val="20"/>
                  <w:lang w:val="es-ES"/>
                  <w:rPrChange w:id="7015" w:author="Rodrigo García" w:date="2017-09-29T10:0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1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701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18" w:author="Borja Gonzalez" w:date="2017-09-28T19:30:00Z">
                    <w:rPr>
                      <w:rFonts w:ascii="Monaco" w:hAnsi="Monaco" w:cs="Monaco"/>
                      <w:color w:val="000000"/>
                      <w:sz w:val="32"/>
                      <w:szCs w:val="32"/>
                      <w:lang w:val="en-US"/>
                    </w:rPr>
                  </w:rPrChange>
                </w:rPr>
                <w:t>fecha</w:t>
              </w:r>
              <w:r w:rsidRPr="00E066BD">
                <w:rPr>
                  <w:rFonts w:ascii="Monaco" w:hAnsi="Monaco" w:cs="Monaco"/>
                  <w:sz w:val="20"/>
                  <w:szCs w:val="20"/>
                  <w:lang w:val="en-US"/>
                  <w:rPrChange w:id="701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02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02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22"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rsidP="00E066BD">
            <w:pPr>
              <w:widowControl w:val="0"/>
              <w:autoSpaceDE w:val="0"/>
              <w:autoSpaceDN w:val="0"/>
              <w:adjustRightInd w:val="0"/>
              <w:rPr>
                <w:ins w:id="7023" w:author="Borja Gonzalez" w:date="2017-09-28T19:30:00Z"/>
                <w:rFonts w:ascii="Monaco" w:hAnsi="Monaco" w:cs="Monaco"/>
                <w:sz w:val="20"/>
                <w:szCs w:val="20"/>
                <w:lang w:val="en-US"/>
                <w:rPrChange w:id="7024" w:author="Borja Gonzalez" w:date="2017-09-28T19:30:00Z">
                  <w:rPr>
                    <w:ins w:id="7025" w:author="Borja Gonzalez" w:date="2017-09-28T19:30:00Z"/>
                    <w:rFonts w:ascii="Monaco" w:hAnsi="Monaco" w:cs="Monaco"/>
                    <w:sz w:val="32"/>
                    <w:szCs w:val="32"/>
                    <w:lang w:val="en-US"/>
                  </w:rPr>
                </w:rPrChange>
              </w:rPr>
            </w:pPr>
          </w:p>
          <w:p w14:paraId="5600642F" w14:textId="77777777" w:rsidR="00E066BD" w:rsidRPr="00E066BD" w:rsidRDefault="00E066BD" w:rsidP="00E066BD">
            <w:pPr>
              <w:keepNext/>
              <w:keepLines/>
              <w:widowControl w:val="0"/>
              <w:autoSpaceDE w:val="0"/>
              <w:autoSpaceDN w:val="0"/>
              <w:adjustRightInd w:val="0"/>
              <w:spacing w:before="200"/>
              <w:outlineLvl w:val="4"/>
              <w:rPr>
                <w:ins w:id="7026" w:author="Borja Gonzalez" w:date="2017-09-28T19:30:00Z"/>
                <w:rFonts w:ascii="Monaco" w:hAnsi="Monaco" w:cs="Monaco"/>
                <w:sz w:val="20"/>
                <w:szCs w:val="20"/>
                <w:lang w:val="en-US"/>
                <w:rPrChange w:id="7027" w:author="Borja Gonzalez" w:date="2017-09-28T19:30:00Z">
                  <w:rPr>
                    <w:ins w:id="7028" w:author="Borja Gonzalez" w:date="2017-09-28T19:30:00Z"/>
                    <w:rFonts w:ascii="Monaco" w:eastAsiaTheme="majorEastAsia" w:hAnsi="Monaco" w:cs="Monaco"/>
                    <w:color w:val="243F60" w:themeColor="accent1" w:themeShade="7F"/>
                    <w:sz w:val="32"/>
                    <w:szCs w:val="32"/>
                    <w:lang w:val="en-US"/>
                  </w:rPr>
                </w:rPrChange>
              </w:rPr>
            </w:pPr>
            <w:ins w:id="7029" w:author="Borja Gonzalez" w:date="2017-09-28T19:30:00Z">
              <w:r w:rsidRPr="00E066BD">
                <w:rPr>
                  <w:rFonts w:ascii="Monaco" w:hAnsi="Monaco" w:cs="Monaco"/>
                  <w:sz w:val="20"/>
                  <w:szCs w:val="20"/>
                  <w:lang w:val="en-US"/>
                  <w:rPrChange w:id="703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31"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703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33"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703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35"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036"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rsidP="00E066BD">
            <w:pPr>
              <w:keepNext/>
              <w:keepLines/>
              <w:widowControl w:val="0"/>
              <w:autoSpaceDE w:val="0"/>
              <w:autoSpaceDN w:val="0"/>
              <w:adjustRightInd w:val="0"/>
              <w:spacing w:before="200"/>
              <w:outlineLvl w:val="4"/>
              <w:rPr>
                <w:ins w:id="7037" w:author="Borja Gonzalez" w:date="2017-09-28T19:30:00Z"/>
                <w:rFonts w:ascii="Monaco" w:hAnsi="Monaco" w:cs="Monaco"/>
                <w:sz w:val="20"/>
                <w:szCs w:val="20"/>
                <w:lang w:val="en-US"/>
                <w:rPrChange w:id="7038" w:author="Borja Gonzalez" w:date="2017-09-28T19:30:00Z">
                  <w:rPr>
                    <w:ins w:id="7039" w:author="Borja Gonzalez" w:date="2017-09-28T19:30:00Z"/>
                    <w:rFonts w:ascii="Monaco" w:eastAsiaTheme="majorEastAsia" w:hAnsi="Monaco" w:cs="Monaco"/>
                    <w:color w:val="243F60" w:themeColor="accent1" w:themeShade="7F"/>
                    <w:sz w:val="32"/>
                    <w:szCs w:val="32"/>
                    <w:lang w:val="en-US"/>
                  </w:rPr>
                </w:rPrChange>
              </w:rPr>
            </w:pPr>
            <w:ins w:id="7040" w:author="Borja Gonzalez" w:date="2017-09-28T19:30:00Z">
              <w:r w:rsidRPr="00E066BD">
                <w:rPr>
                  <w:rFonts w:ascii="Monaco" w:hAnsi="Monaco" w:cs="Monaco"/>
                  <w:sz w:val="20"/>
                  <w:szCs w:val="20"/>
                  <w:lang w:val="en-US"/>
                  <w:rPrChange w:id="704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42"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0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4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4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4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4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4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49"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05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5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5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5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5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6"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0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5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060"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rsidP="00E066BD">
            <w:pPr>
              <w:keepNext/>
              <w:keepLines/>
              <w:widowControl w:val="0"/>
              <w:autoSpaceDE w:val="0"/>
              <w:autoSpaceDN w:val="0"/>
              <w:adjustRightInd w:val="0"/>
              <w:spacing w:before="200"/>
              <w:outlineLvl w:val="4"/>
              <w:rPr>
                <w:ins w:id="7061" w:author="Borja Gonzalez" w:date="2017-09-28T19:30:00Z"/>
                <w:rFonts w:ascii="Monaco" w:hAnsi="Monaco" w:cs="Monaco"/>
                <w:sz w:val="20"/>
                <w:szCs w:val="20"/>
                <w:lang w:val="en-US"/>
                <w:rPrChange w:id="7062" w:author="Borja Gonzalez" w:date="2017-09-28T19:30:00Z">
                  <w:rPr>
                    <w:ins w:id="7063" w:author="Borja Gonzalez" w:date="2017-09-28T19:30:00Z"/>
                    <w:rFonts w:ascii="Monaco" w:eastAsiaTheme="majorEastAsia" w:hAnsi="Monaco" w:cs="Monaco"/>
                    <w:color w:val="243F60" w:themeColor="accent1" w:themeShade="7F"/>
                    <w:sz w:val="32"/>
                    <w:szCs w:val="32"/>
                    <w:lang w:val="en-US"/>
                  </w:rPr>
                </w:rPrChange>
              </w:rPr>
            </w:pPr>
            <w:ins w:id="7064" w:author="Borja Gonzalez" w:date="2017-09-28T19:30:00Z">
              <w:r w:rsidRPr="00E066BD">
                <w:rPr>
                  <w:rFonts w:ascii="Monaco" w:hAnsi="Monaco" w:cs="Monaco"/>
                  <w:sz w:val="20"/>
                  <w:szCs w:val="20"/>
                  <w:lang w:val="en-US"/>
                  <w:rPrChange w:id="706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66"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0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6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7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7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7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6"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7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7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7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rsidP="00E066BD">
            <w:pPr>
              <w:keepNext/>
              <w:keepLines/>
              <w:widowControl w:val="0"/>
              <w:autoSpaceDE w:val="0"/>
              <w:autoSpaceDN w:val="0"/>
              <w:adjustRightInd w:val="0"/>
              <w:spacing w:before="200"/>
              <w:outlineLvl w:val="4"/>
              <w:rPr>
                <w:ins w:id="7080" w:author="Borja Gonzalez" w:date="2017-09-28T19:30:00Z"/>
                <w:rFonts w:ascii="Monaco" w:hAnsi="Monaco" w:cs="Monaco"/>
                <w:sz w:val="20"/>
                <w:szCs w:val="20"/>
                <w:lang w:val="en-US"/>
                <w:rPrChange w:id="7081" w:author="Borja Gonzalez" w:date="2017-09-28T19:30:00Z">
                  <w:rPr>
                    <w:ins w:id="7082" w:author="Borja Gonzalez" w:date="2017-09-28T19:30:00Z"/>
                    <w:rFonts w:ascii="Monaco" w:eastAsiaTheme="majorEastAsia" w:hAnsi="Monaco" w:cs="Monaco"/>
                    <w:color w:val="243F60" w:themeColor="accent1" w:themeShade="7F"/>
                    <w:sz w:val="32"/>
                    <w:szCs w:val="32"/>
                    <w:lang w:val="en-US"/>
                  </w:rPr>
                </w:rPrChange>
              </w:rPr>
            </w:pPr>
            <w:ins w:id="7083" w:author="Borja Gonzalez" w:date="2017-09-28T19:30:00Z">
              <w:r w:rsidRPr="00E066BD">
                <w:rPr>
                  <w:rFonts w:ascii="Monaco" w:hAnsi="Monaco" w:cs="Monaco"/>
                  <w:sz w:val="20"/>
                  <w:szCs w:val="20"/>
                  <w:lang w:val="en-US"/>
                  <w:rPrChange w:id="708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85"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08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9"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9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91"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9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93"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9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95"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9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97"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098"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rsidP="00E066BD">
            <w:pPr>
              <w:keepNext/>
              <w:keepLines/>
              <w:widowControl w:val="0"/>
              <w:autoSpaceDE w:val="0"/>
              <w:autoSpaceDN w:val="0"/>
              <w:adjustRightInd w:val="0"/>
              <w:spacing w:before="200"/>
              <w:outlineLvl w:val="4"/>
              <w:rPr>
                <w:ins w:id="7099" w:author="Borja Gonzalez" w:date="2017-09-28T19:30:00Z"/>
                <w:rFonts w:ascii="Monaco" w:hAnsi="Monaco" w:cs="Monaco"/>
                <w:sz w:val="20"/>
                <w:szCs w:val="20"/>
                <w:lang w:val="en-US"/>
                <w:rPrChange w:id="7100" w:author="Borja Gonzalez" w:date="2017-09-28T19:30:00Z">
                  <w:rPr>
                    <w:ins w:id="7101" w:author="Borja Gonzalez" w:date="2017-09-28T19:30:00Z"/>
                    <w:rFonts w:ascii="Monaco" w:eastAsiaTheme="majorEastAsia" w:hAnsi="Monaco" w:cs="Monaco"/>
                    <w:color w:val="243F60" w:themeColor="accent1" w:themeShade="7F"/>
                    <w:sz w:val="32"/>
                    <w:szCs w:val="32"/>
                    <w:lang w:val="en-US"/>
                  </w:rPr>
                </w:rPrChange>
              </w:rPr>
            </w:pPr>
            <w:ins w:id="7102" w:author="Borja Gonzalez" w:date="2017-09-28T19:30:00Z">
              <w:r w:rsidRPr="00E066BD">
                <w:rPr>
                  <w:rFonts w:ascii="Monaco" w:hAnsi="Monaco" w:cs="Monaco"/>
                  <w:sz w:val="20"/>
                  <w:szCs w:val="20"/>
                  <w:lang w:val="en-US"/>
                  <w:rPrChange w:id="710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04"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1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10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1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11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1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1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14"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11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16"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117"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rsidP="00E066BD">
            <w:pPr>
              <w:keepNext/>
              <w:keepLines/>
              <w:widowControl w:val="0"/>
              <w:autoSpaceDE w:val="0"/>
              <w:autoSpaceDN w:val="0"/>
              <w:adjustRightInd w:val="0"/>
              <w:spacing w:before="200"/>
              <w:outlineLvl w:val="4"/>
              <w:rPr>
                <w:ins w:id="7118" w:author="Borja Gonzalez" w:date="2017-09-28T19:30:00Z"/>
                <w:rFonts w:ascii="Monaco" w:hAnsi="Monaco" w:cs="Monaco"/>
                <w:sz w:val="20"/>
                <w:szCs w:val="20"/>
                <w:lang w:val="en-US"/>
                <w:rPrChange w:id="7119" w:author="Borja Gonzalez" w:date="2017-09-28T19:30:00Z">
                  <w:rPr>
                    <w:ins w:id="7120" w:author="Borja Gonzalez" w:date="2017-09-28T19:30:00Z"/>
                    <w:rFonts w:ascii="Monaco" w:eastAsiaTheme="majorEastAsia" w:hAnsi="Monaco" w:cs="Monaco"/>
                    <w:color w:val="243F60" w:themeColor="accent1" w:themeShade="7F"/>
                    <w:sz w:val="32"/>
                    <w:szCs w:val="32"/>
                    <w:lang w:val="en-US"/>
                  </w:rPr>
                </w:rPrChange>
              </w:rPr>
            </w:pPr>
            <w:ins w:id="7121" w:author="Borja Gonzalez" w:date="2017-09-28T19:30:00Z">
              <w:r w:rsidRPr="00E066BD">
                <w:rPr>
                  <w:rFonts w:ascii="Monaco" w:hAnsi="Monaco" w:cs="Monaco"/>
                  <w:sz w:val="20"/>
                  <w:szCs w:val="20"/>
                  <w:lang w:val="en-US"/>
                  <w:rPrChange w:id="712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23"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12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6"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12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12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129"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130"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131"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rsidP="00E066BD">
            <w:pPr>
              <w:widowControl w:val="0"/>
              <w:autoSpaceDE w:val="0"/>
              <w:autoSpaceDN w:val="0"/>
              <w:adjustRightInd w:val="0"/>
              <w:rPr>
                <w:ins w:id="7132" w:author="Borja Gonzalez" w:date="2017-09-28T19:30:00Z"/>
                <w:rFonts w:ascii="Monaco" w:hAnsi="Monaco" w:cs="Monaco"/>
                <w:sz w:val="20"/>
                <w:szCs w:val="20"/>
                <w:lang w:val="en-US"/>
                <w:rPrChange w:id="7133" w:author="Borja Gonzalez" w:date="2017-09-28T19:30:00Z">
                  <w:rPr>
                    <w:ins w:id="7134" w:author="Borja Gonzalez" w:date="2017-09-28T19:30:00Z"/>
                    <w:rFonts w:ascii="Monaco" w:hAnsi="Monaco" w:cs="Monaco"/>
                    <w:sz w:val="32"/>
                    <w:szCs w:val="32"/>
                    <w:lang w:val="en-US"/>
                  </w:rPr>
                </w:rPrChange>
              </w:rPr>
            </w:pPr>
            <w:ins w:id="7135" w:author="Borja Gonzalez" w:date="2017-09-28T19:30:00Z">
              <w:r w:rsidRPr="00E066BD">
                <w:rPr>
                  <w:rFonts w:ascii="Monaco" w:hAnsi="Monaco" w:cs="Monaco"/>
                  <w:sz w:val="20"/>
                  <w:szCs w:val="20"/>
                  <w:lang w:val="en-US"/>
                  <w:rPrChange w:id="713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37"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4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41" w:author="Borja Gonzalez" w:date="2017-09-28T19:30:00Z">
                    <w:rPr>
                      <w:rFonts w:ascii="Monaco" w:hAnsi="Monaco" w:cs="Monaco"/>
                      <w:b/>
                      <w:bCs/>
                      <w:color w:val="0000CF"/>
                      <w:sz w:val="32"/>
                      <w:szCs w:val="32"/>
                      <w:lang w:val="en-US"/>
                    </w:rPr>
                  </w:rPrChange>
                </w:rPr>
                <w:t>49.2</w:t>
              </w:r>
              <w:r w:rsidRPr="00E066BD">
                <w:rPr>
                  <w:rFonts w:ascii="Monaco" w:hAnsi="Monaco" w:cs="Monaco"/>
                  <w:b/>
                  <w:bCs/>
                  <w:color w:val="000000"/>
                  <w:sz w:val="20"/>
                  <w:szCs w:val="20"/>
                  <w:lang w:val="en-US"/>
                  <w:rPrChange w:id="7142"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rsidP="00E066BD">
            <w:pPr>
              <w:keepNext/>
              <w:keepLines/>
              <w:widowControl w:val="0"/>
              <w:autoSpaceDE w:val="0"/>
              <w:autoSpaceDN w:val="0"/>
              <w:adjustRightInd w:val="0"/>
              <w:spacing w:before="200"/>
              <w:outlineLvl w:val="4"/>
              <w:rPr>
                <w:ins w:id="7143" w:author="Borja Gonzalez" w:date="2017-09-28T19:30:00Z"/>
                <w:rFonts w:ascii="Monaco" w:hAnsi="Monaco" w:cs="Monaco"/>
                <w:sz w:val="20"/>
                <w:szCs w:val="20"/>
                <w:lang w:val="en-US"/>
                <w:rPrChange w:id="7144" w:author="Borja Gonzalez" w:date="2017-09-28T19:30:00Z">
                  <w:rPr>
                    <w:ins w:id="7145" w:author="Borja Gonzalez" w:date="2017-09-28T19:30:00Z"/>
                    <w:rFonts w:ascii="Monaco" w:eastAsiaTheme="majorEastAsia" w:hAnsi="Monaco" w:cs="Monaco"/>
                    <w:color w:val="243F60" w:themeColor="accent1" w:themeShade="7F"/>
                    <w:sz w:val="32"/>
                    <w:szCs w:val="32"/>
                    <w:lang w:val="en-US"/>
                  </w:rPr>
                </w:rPrChange>
              </w:rPr>
            </w:pPr>
            <w:ins w:id="7146" w:author="Borja Gonzalez" w:date="2017-09-28T19:30:00Z">
              <w:r w:rsidRPr="00E066BD">
                <w:rPr>
                  <w:rFonts w:ascii="Monaco" w:hAnsi="Monaco" w:cs="Monaco"/>
                  <w:sz w:val="20"/>
                  <w:szCs w:val="20"/>
                  <w:lang w:val="en-US"/>
                  <w:rPrChange w:id="714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48"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14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5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5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52" w:author="Borja Gonzalez" w:date="2017-09-28T19:30:00Z">
                    <w:rPr>
                      <w:rFonts w:ascii="Monaco" w:hAnsi="Monaco" w:cs="Monaco"/>
                      <w:b/>
                      <w:bCs/>
                      <w:color w:val="0000CF"/>
                      <w:sz w:val="32"/>
                      <w:szCs w:val="32"/>
                      <w:lang w:val="en-US"/>
                    </w:rPr>
                  </w:rPrChange>
                </w:rPr>
                <w:t>32.6</w:t>
              </w:r>
              <w:r w:rsidRPr="00E066BD">
                <w:rPr>
                  <w:rFonts w:ascii="Monaco" w:hAnsi="Monaco" w:cs="Monaco"/>
                  <w:b/>
                  <w:bCs/>
                  <w:color w:val="000000"/>
                  <w:sz w:val="20"/>
                  <w:szCs w:val="20"/>
                  <w:lang w:val="en-US"/>
                  <w:rPrChange w:id="7153"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rsidP="00E066BD">
            <w:pPr>
              <w:keepNext/>
              <w:keepLines/>
              <w:widowControl w:val="0"/>
              <w:autoSpaceDE w:val="0"/>
              <w:autoSpaceDN w:val="0"/>
              <w:adjustRightInd w:val="0"/>
              <w:spacing w:before="200"/>
              <w:outlineLvl w:val="4"/>
              <w:rPr>
                <w:ins w:id="7154" w:author="Borja Gonzalez" w:date="2017-09-28T19:30:00Z"/>
                <w:rFonts w:ascii="Monaco" w:hAnsi="Monaco" w:cs="Monaco"/>
                <w:sz w:val="20"/>
                <w:szCs w:val="20"/>
                <w:lang w:val="en-US"/>
                <w:rPrChange w:id="7155" w:author="Borja Gonzalez" w:date="2017-09-28T19:30:00Z">
                  <w:rPr>
                    <w:ins w:id="7156" w:author="Borja Gonzalez" w:date="2017-09-28T19:30:00Z"/>
                    <w:rFonts w:ascii="Monaco" w:eastAsiaTheme="majorEastAsia" w:hAnsi="Monaco" w:cs="Monaco"/>
                    <w:color w:val="243F60" w:themeColor="accent1" w:themeShade="7F"/>
                    <w:sz w:val="32"/>
                    <w:szCs w:val="32"/>
                    <w:lang w:val="en-US"/>
                  </w:rPr>
                </w:rPrChange>
              </w:rPr>
            </w:pPr>
            <w:ins w:id="7157" w:author="Borja Gonzalez" w:date="2017-09-28T19:30:00Z">
              <w:r w:rsidRPr="00E066BD">
                <w:rPr>
                  <w:rFonts w:ascii="Monaco" w:hAnsi="Monaco" w:cs="Monaco"/>
                  <w:sz w:val="20"/>
                  <w:szCs w:val="20"/>
                  <w:lang w:val="en-US"/>
                  <w:rPrChange w:id="715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59"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16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6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62"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6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64" w:author="Borja Gonzalez" w:date="2017-09-28T19:30:00Z">
                    <w:rPr>
                      <w:rFonts w:ascii="Monaco" w:hAnsi="Monaco" w:cs="Monaco"/>
                      <w:b/>
                      <w:bCs/>
                      <w:color w:val="0000CF"/>
                      <w:sz w:val="32"/>
                      <w:szCs w:val="32"/>
                      <w:lang w:val="en-US"/>
                    </w:rPr>
                  </w:rPrChange>
                </w:rPr>
                <w:t>44.3</w:t>
              </w:r>
              <w:r w:rsidRPr="00E066BD">
                <w:rPr>
                  <w:rFonts w:ascii="Monaco" w:hAnsi="Monaco" w:cs="Monaco"/>
                  <w:b/>
                  <w:bCs/>
                  <w:color w:val="000000"/>
                  <w:sz w:val="20"/>
                  <w:szCs w:val="20"/>
                  <w:lang w:val="en-US"/>
                  <w:rPrChange w:id="7165"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rsidP="00E066BD">
            <w:pPr>
              <w:keepNext/>
              <w:keepLines/>
              <w:widowControl w:val="0"/>
              <w:autoSpaceDE w:val="0"/>
              <w:autoSpaceDN w:val="0"/>
              <w:adjustRightInd w:val="0"/>
              <w:spacing w:before="200"/>
              <w:outlineLvl w:val="4"/>
              <w:rPr>
                <w:ins w:id="7166" w:author="Borja Gonzalez" w:date="2017-09-28T19:30:00Z"/>
                <w:rFonts w:ascii="Monaco" w:hAnsi="Monaco" w:cs="Monaco"/>
                <w:sz w:val="20"/>
                <w:szCs w:val="20"/>
                <w:lang w:val="en-US"/>
                <w:rPrChange w:id="7167" w:author="Borja Gonzalez" w:date="2017-09-28T19:30:00Z">
                  <w:rPr>
                    <w:ins w:id="7168" w:author="Borja Gonzalez" w:date="2017-09-28T19:30:00Z"/>
                    <w:rFonts w:ascii="Monaco" w:eastAsiaTheme="majorEastAsia" w:hAnsi="Monaco" w:cs="Monaco"/>
                    <w:color w:val="243F60" w:themeColor="accent1" w:themeShade="7F"/>
                    <w:sz w:val="32"/>
                    <w:szCs w:val="32"/>
                    <w:lang w:val="en-US"/>
                  </w:rPr>
                </w:rPrChange>
              </w:rPr>
            </w:pPr>
            <w:ins w:id="7169" w:author="Borja Gonzalez" w:date="2017-09-28T19:30:00Z">
              <w:r w:rsidRPr="00E066BD">
                <w:rPr>
                  <w:rFonts w:ascii="Monaco" w:hAnsi="Monaco" w:cs="Monaco"/>
                  <w:sz w:val="20"/>
                  <w:szCs w:val="20"/>
                  <w:lang w:val="en-US"/>
                  <w:rPrChange w:id="717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71"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7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7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7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76" w:author="Borja Gonzalez" w:date="2017-09-28T19:30:00Z">
                    <w:rPr>
                      <w:rFonts w:ascii="Monaco" w:hAnsi="Monaco" w:cs="Monaco"/>
                      <w:b/>
                      <w:bCs/>
                      <w:color w:val="0000CF"/>
                      <w:sz w:val="32"/>
                      <w:szCs w:val="32"/>
                      <w:lang w:val="en-US"/>
                    </w:rPr>
                  </w:rPrChange>
                </w:rPr>
                <w:t>28.3</w:t>
              </w:r>
              <w:r w:rsidRPr="00E066BD">
                <w:rPr>
                  <w:rFonts w:ascii="Monaco" w:hAnsi="Monaco" w:cs="Monaco"/>
                  <w:b/>
                  <w:bCs/>
                  <w:color w:val="000000"/>
                  <w:sz w:val="20"/>
                  <w:szCs w:val="20"/>
                  <w:lang w:val="en-US"/>
                  <w:rPrChange w:id="7177"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rsidP="00E066BD">
            <w:pPr>
              <w:keepNext/>
              <w:keepLines/>
              <w:widowControl w:val="0"/>
              <w:autoSpaceDE w:val="0"/>
              <w:autoSpaceDN w:val="0"/>
              <w:adjustRightInd w:val="0"/>
              <w:spacing w:before="200"/>
              <w:outlineLvl w:val="4"/>
              <w:rPr>
                <w:ins w:id="7178" w:author="Borja Gonzalez" w:date="2017-09-28T19:30:00Z"/>
                <w:rFonts w:ascii="Monaco" w:hAnsi="Monaco" w:cs="Monaco"/>
                <w:sz w:val="20"/>
                <w:szCs w:val="20"/>
                <w:lang w:val="en-US"/>
                <w:rPrChange w:id="7179" w:author="Borja Gonzalez" w:date="2017-09-28T19:30:00Z">
                  <w:rPr>
                    <w:ins w:id="7180" w:author="Borja Gonzalez" w:date="2017-09-28T19:30:00Z"/>
                    <w:rFonts w:ascii="Monaco" w:eastAsiaTheme="majorEastAsia" w:hAnsi="Monaco" w:cs="Monaco"/>
                    <w:color w:val="243F60" w:themeColor="accent1" w:themeShade="7F"/>
                    <w:sz w:val="32"/>
                    <w:szCs w:val="32"/>
                    <w:lang w:val="en-US"/>
                  </w:rPr>
                </w:rPrChange>
              </w:rPr>
            </w:pPr>
            <w:ins w:id="7181" w:author="Borja Gonzalez" w:date="2017-09-28T19:30:00Z">
              <w:r w:rsidRPr="00E066BD">
                <w:rPr>
                  <w:rFonts w:ascii="Monaco" w:hAnsi="Monaco" w:cs="Monaco"/>
                  <w:sz w:val="20"/>
                  <w:szCs w:val="20"/>
                  <w:lang w:val="en-US"/>
                  <w:rPrChange w:id="718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83"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rsidP="00E066BD">
            <w:pPr>
              <w:keepNext/>
              <w:keepLines/>
              <w:widowControl w:val="0"/>
              <w:autoSpaceDE w:val="0"/>
              <w:autoSpaceDN w:val="0"/>
              <w:adjustRightInd w:val="0"/>
              <w:spacing w:before="200"/>
              <w:outlineLvl w:val="4"/>
              <w:rPr>
                <w:ins w:id="7184" w:author="Borja Gonzalez" w:date="2017-09-28T19:30:00Z"/>
                <w:rFonts w:ascii="Monaco" w:hAnsi="Monaco" w:cs="Monaco"/>
                <w:sz w:val="20"/>
                <w:szCs w:val="20"/>
                <w:lang w:val="en-US"/>
                <w:rPrChange w:id="7185" w:author="Borja Gonzalez" w:date="2017-09-28T19:30:00Z">
                  <w:rPr>
                    <w:ins w:id="7186" w:author="Borja Gonzalez" w:date="2017-09-28T19:30:00Z"/>
                    <w:rFonts w:ascii="Monaco" w:eastAsiaTheme="majorEastAsia" w:hAnsi="Monaco" w:cs="Monaco"/>
                    <w:color w:val="243F60" w:themeColor="accent1" w:themeShade="7F"/>
                    <w:sz w:val="32"/>
                    <w:szCs w:val="32"/>
                    <w:lang w:val="en-US"/>
                  </w:rPr>
                </w:rPrChange>
              </w:rPr>
            </w:pPr>
            <w:ins w:id="7187" w:author="Borja Gonzalez" w:date="2017-09-28T19:30:00Z">
              <w:r w:rsidRPr="00E066BD">
                <w:rPr>
                  <w:rFonts w:ascii="Monaco" w:hAnsi="Monaco" w:cs="Monaco"/>
                  <w:sz w:val="20"/>
                  <w:szCs w:val="20"/>
                  <w:lang w:val="en-US"/>
                  <w:rPrChange w:id="718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89"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190"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rsidP="00E066BD">
            <w:pPr>
              <w:keepNext/>
              <w:keepLines/>
              <w:widowControl w:val="0"/>
              <w:autoSpaceDE w:val="0"/>
              <w:autoSpaceDN w:val="0"/>
              <w:adjustRightInd w:val="0"/>
              <w:spacing w:before="200"/>
              <w:outlineLvl w:val="4"/>
              <w:rPr>
                <w:ins w:id="7191" w:author="Borja Gonzalez" w:date="2017-09-28T19:30:00Z"/>
                <w:rFonts w:ascii="Monaco" w:hAnsi="Monaco" w:cs="Monaco"/>
                <w:sz w:val="20"/>
                <w:szCs w:val="20"/>
                <w:lang w:val="en-US"/>
                <w:rPrChange w:id="7192" w:author="Borja Gonzalez" w:date="2017-09-28T19:30:00Z">
                  <w:rPr>
                    <w:ins w:id="7193" w:author="Borja Gonzalez" w:date="2017-09-28T19:30:00Z"/>
                    <w:rFonts w:ascii="Monaco" w:eastAsiaTheme="majorEastAsia" w:hAnsi="Monaco" w:cs="Monaco"/>
                    <w:color w:val="243F60" w:themeColor="accent1" w:themeShade="7F"/>
                    <w:sz w:val="32"/>
                    <w:szCs w:val="32"/>
                    <w:lang w:val="en-US"/>
                  </w:rPr>
                </w:rPrChange>
              </w:rPr>
            </w:pPr>
            <w:ins w:id="7194" w:author="Borja Gonzalez" w:date="2017-09-28T19:30:00Z">
              <w:r w:rsidRPr="00E066BD">
                <w:rPr>
                  <w:rFonts w:ascii="Monaco" w:hAnsi="Monaco" w:cs="Monaco"/>
                  <w:sz w:val="20"/>
                  <w:szCs w:val="20"/>
                  <w:lang w:val="en-US"/>
                  <w:rPrChange w:id="719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96"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9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9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00" w:author="Borja Gonzalez" w:date="2017-09-28T19:30:00Z">
                    <w:rPr>
                      <w:rFonts w:ascii="Monaco" w:hAnsi="Monaco" w:cs="Monaco"/>
                      <w:b/>
                      <w:bCs/>
                      <w:color w:val="0000CF"/>
                      <w:sz w:val="32"/>
                      <w:szCs w:val="32"/>
                      <w:lang w:val="en-US"/>
                    </w:rPr>
                  </w:rPrChange>
                </w:rPr>
                <w:t>54.8</w:t>
              </w:r>
              <w:r w:rsidRPr="00E066BD">
                <w:rPr>
                  <w:rFonts w:ascii="Monaco" w:hAnsi="Monaco" w:cs="Monaco"/>
                  <w:b/>
                  <w:bCs/>
                  <w:color w:val="000000"/>
                  <w:sz w:val="20"/>
                  <w:szCs w:val="20"/>
                  <w:lang w:val="en-US"/>
                  <w:rPrChange w:id="7201"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rsidP="00E066BD">
            <w:pPr>
              <w:keepNext/>
              <w:keepLines/>
              <w:widowControl w:val="0"/>
              <w:autoSpaceDE w:val="0"/>
              <w:autoSpaceDN w:val="0"/>
              <w:adjustRightInd w:val="0"/>
              <w:spacing w:before="200"/>
              <w:outlineLvl w:val="4"/>
              <w:rPr>
                <w:ins w:id="7202" w:author="Borja Gonzalez" w:date="2017-09-28T19:30:00Z"/>
                <w:rFonts w:ascii="Monaco" w:hAnsi="Monaco" w:cs="Monaco"/>
                <w:sz w:val="20"/>
                <w:szCs w:val="20"/>
                <w:lang w:val="en-US"/>
                <w:rPrChange w:id="7203" w:author="Borja Gonzalez" w:date="2017-09-28T19:30:00Z">
                  <w:rPr>
                    <w:ins w:id="7204" w:author="Borja Gonzalez" w:date="2017-09-28T19:30:00Z"/>
                    <w:rFonts w:ascii="Monaco" w:eastAsiaTheme="majorEastAsia" w:hAnsi="Monaco" w:cs="Monaco"/>
                    <w:color w:val="243F60" w:themeColor="accent1" w:themeShade="7F"/>
                    <w:sz w:val="32"/>
                    <w:szCs w:val="32"/>
                    <w:lang w:val="en-US"/>
                  </w:rPr>
                </w:rPrChange>
              </w:rPr>
            </w:pPr>
            <w:ins w:id="7205" w:author="Borja Gonzalez" w:date="2017-09-28T19:30:00Z">
              <w:r w:rsidRPr="00E066BD">
                <w:rPr>
                  <w:rFonts w:ascii="Monaco" w:hAnsi="Monaco" w:cs="Monaco"/>
                  <w:sz w:val="20"/>
                  <w:szCs w:val="20"/>
                  <w:lang w:val="en-US"/>
                  <w:rPrChange w:id="720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07"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2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0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1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11" w:author="Borja Gonzalez" w:date="2017-09-28T19:30:00Z">
                    <w:rPr>
                      <w:rFonts w:ascii="Monaco" w:hAnsi="Monaco" w:cs="Monaco"/>
                      <w:b/>
                      <w:bCs/>
                      <w:color w:val="0000CF"/>
                      <w:sz w:val="32"/>
                      <w:szCs w:val="32"/>
                      <w:lang w:val="en-US"/>
                    </w:rPr>
                  </w:rPrChange>
                </w:rPr>
                <w:t>35.8</w:t>
              </w:r>
              <w:r w:rsidRPr="00E066BD">
                <w:rPr>
                  <w:rFonts w:ascii="Monaco" w:hAnsi="Monaco" w:cs="Monaco"/>
                  <w:b/>
                  <w:bCs/>
                  <w:color w:val="000000"/>
                  <w:sz w:val="20"/>
                  <w:szCs w:val="20"/>
                  <w:lang w:val="en-US"/>
                  <w:rPrChange w:id="7212"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rsidP="00E066BD">
            <w:pPr>
              <w:keepNext/>
              <w:keepLines/>
              <w:widowControl w:val="0"/>
              <w:autoSpaceDE w:val="0"/>
              <w:autoSpaceDN w:val="0"/>
              <w:adjustRightInd w:val="0"/>
              <w:spacing w:before="200"/>
              <w:outlineLvl w:val="4"/>
              <w:rPr>
                <w:ins w:id="7213" w:author="Borja Gonzalez" w:date="2017-09-28T19:30:00Z"/>
                <w:rFonts w:ascii="Monaco" w:hAnsi="Monaco" w:cs="Monaco"/>
                <w:sz w:val="20"/>
                <w:szCs w:val="20"/>
                <w:lang w:val="en-US"/>
                <w:rPrChange w:id="7214" w:author="Borja Gonzalez" w:date="2017-09-28T19:30:00Z">
                  <w:rPr>
                    <w:ins w:id="7215" w:author="Borja Gonzalez" w:date="2017-09-28T19:30:00Z"/>
                    <w:rFonts w:ascii="Monaco" w:eastAsiaTheme="majorEastAsia" w:hAnsi="Monaco" w:cs="Monaco"/>
                    <w:color w:val="243F60" w:themeColor="accent1" w:themeShade="7F"/>
                    <w:sz w:val="32"/>
                    <w:szCs w:val="32"/>
                    <w:lang w:val="en-US"/>
                  </w:rPr>
                </w:rPrChange>
              </w:rPr>
            </w:pPr>
            <w:ins w:id="7216" w:author="Borja Gonzalez" w:date="2017-09-28T19:30:00Z">
              <w:r w:rsidRPr="00E066BD">
                <w:rPr>
                  <w:rFonts w:ascii="Monaco" w:hAnsi="Monaco" w:cs="Monaco"/>
                  <w:sz w:val="20"/>
                  <w:szCs w:val="20"/>
                  <w:lang w:val="en-US"/>
                  <w:rPrChange w:id="721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18"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2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21"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22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23" w:author="Borja Gonzalez" w:date="2017-09-28T19:30:00Z">
                    <w:rPr>
                      <w:rFonts w:ascii="Monaco" w:hAnsi="Monaco" w:cs="Monaco"/>
                      <w:b/>
                      <w:bCs/>
                      <w:color w:val="0000CF"/>
                      <w:sz w:val="32"/>
                      <w:szCs w:val="32"/>
                      <w:lang w:val="en-US"/>
                    </w:rPr>
                  </w:rPrChange>
                </w:rPr>
                <w:t>53.1</w:t>
              </w:r>
              <w:r w:rsidRPr="00E066BD">
                <w:rPr>
                  <w:rFonts w:ascii="Monaco" w:hAnsi="Monaco" w:cs="Monaco"/>
                  <w:b/>
                  <w:bCs/>
                  <w:color w:val="000000"/>
                  <w:sz w:val="20"/>
                  <w:szCs w:val="20"/>
                  <w:lang w:val="en-US"/>
                  <w:rPrChange w:id="7224" w:author="Borja Gonzalez" w:date="2017-09-28T19:30:00Z">
                    <w:rPr>
                      <w:rFonts w:ascii="Monaco" w:hAnsi="Monaco" w:cs="Monaco"/>
                      <w:b/>
                      <w:bCs/>
                      <w:color w:val="000000"/>
                      <w:sz w:val="32"/>
                      <w:szCs w:val="32"/>
                      <w:lang w:val="en-US"/>
                    </w:rPr>
                  </w:rPrChange>
                </w:rPr>
                <w:t>);</w:t>
              </w:r>
            </w:ins>
          </w:p>
          <w:p w14:paraId="383ED0C2" w14:textId="77777777" w:rsidR="00E066BD" w:rsidRPr="0079203F" w:rsidRDefault="00E066BD" w:rsidP="00E066BD">
            <w:pPr>
              <w:keepNext/>
              <w:keepLines/>
              <w:widowControl w:val="0"/>
              <w:autoSpaceDE w:val="0"/>
              <w:autoSpaceDN w:val="0"/>
              <w:adjustRightInd w:val="0"/>
              <w:spacing w:before="200"/>
              <w:outlineLvl w:val="4"/>
              <w:rPr>
                <w:ins w:id="7225" w:author="Borja Gonzalez" w:date="2017-09-28T19:30:00Z"/>
                <w:rFonts w:ascii="Monaco" w:hAnsi="Monaco" w:cs="Monaco"/>
                <w:sz w:val="20"/>
                <w:szCs w:val="20"/>
                <w:lang w:val="es-ES"/>
                <w:rPrChange w:id="7226" w:author="Rodrigo García" w:date="2017-09-29T10:08:00Z">
                  <w:rPr>
                    <w:ins w:id="7227" w:author="Borja Gonzalez" w:date="2017-09-28T19:30:00Z"/>
                    <w:rFonts w:ascii="Monaco" w:eastAsiaTheme="majorEastAsia" w:hAnsi="Monaco" w:cs="Monaco"/>
                    <w:color w:val="243F60" w:themeColor="accent1" w:themeShade="7F"/>
                    <w:sz w:val="32"/>
                    <w:szCs w:val="32"/>
                    <w:lang w:val="en-US"/>
                  </w:rPr>
                </w:rPrChange>
              </w:rPr>
            </w:pPr>
            <w:ins w:id="7228" w:author="Borja Gonzalez" w:date="2017-09-28T19:30:00Z">
              <w:r w:rsidRPr="00E066BD">
                <w:rPr>
                  <w:rFonts w:ascii="Monaco" w:hAnsi="Monaco" w:cs="Monaco"/>
                  <w:sz w:val="20"/>
                  <w:szCs w:val="20"/>
                  <w:lang w:val="en-US"/>
                  <w:rPrChange w:id="7229"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30"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23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32"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7233"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7234"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7235" w:author="Rodrigo García" w:date="2017-09-29T10:08:00Z">
                    <w:rPr>
                      <w:rFonts w:ascii="Monaco" w:hAnsi="Monaco" w:cs="Monaco"/>
                      <w:b/>
                      <w:bCs/>
                      <w:color w:val="0000CF"/>
                      <w:sz w:val="32"/>
                      <w:szCs w:val="32"/>
                      <w:lang w:val="en-US"/>
                    </w:rPr>
                  </w:rPrChange>
                </w:rPr>
                <w:t>37.9</w:t>
              </w:r>
              <w:r w:rsidRPr="0079203F">
                <w:rPr>
                  <w:rFonts w:ascii="Monaco" w:hAnsi="Monaco" w:cs="Monaco"/>
                  <w:b/>
                  <w:bCs/>
                  <w:color w:val="000000"/>
                  <w:sz w:val="20"/>
                  <w:szCs w:val="20"/>
                  <w:lang w:val="es-ES"/>
                  <w:rPrChange w:id="7236" w:author="Rodrigo García" w:date="2017-09-29T10:08:00Z">
                    <w:rPr>
                      <w:rFonts w:ascii="Monaco" w:hAnsi="Monaco" w:cs="Monaco"/>
                      <w:b/>
                      <w:bCs/>
                      <w:color w:val="000000"/>
                      <w:sz w:val="32"/>
                      <w:szCs w:val="32"/>
                      <w:lang w:val="en-US"/>
                    </w:rPr>
                  </w:rPrChange>
                </w:rPr>
                <w:t>);</w:t>
              </w:r>
            </w:ins>
          </w:p>
          <w:p w14:paraId="5CDB73D9" w14:textId="77777777" w:rsidR="00E066BD" w:rsidRPr="0079203F" w:rsidRDefault="00E066BD" w:rsidP="00E066BD">
            <w:pPr>
              <w:keepNext/>
              <w:keepLines/>
              <w:widowControl w:val="0"/>
              <w:autoSpaceDE w:val="0"/>
              <w:autoSpaceDN w:val="0"/>
              <w:adjustRightInd w:val="0"/>
              <w:spacing w:before="200"/>
              <w:outlineLvl w:val="4"/>
              <w:rPr>
                <w:ins w:id="7237" w:author="Borja Gonzalez" w:date="2017-09-28T19:30:00Z"/>
                <w:rFonts w:ascii="Monaco" w:hAnsi="Monaco" w:cs="Monaco"/>
                <w:sz w:val="20"/>
                <w:szCs w:val="20"/>
                <w:lang w:val="es-ES"/>
                <w:rPrChange w:id="7238" w:author="Rodrigo García" w:date="2017-09-29T10:08:00Z">
                  <w:rPr>
                    <w:ins w:id="7239" w:author="Borja Gonzalez" w:date="2017-09-28T19:30:00Z"/>
                    <w:rFonts w:ascii="Monaco" w:eastAsiaTheme="majorEastAsia" w:hAnsi="Monaco" w:cs="Monaco"/>
                    <w:color w:val="243F60" w:themeColor="accent1" w:themeShade="7F"/>
                    <w:sz w:val="32"/>
                    <w:szCs w:val="32"/>
                    <w:lang w:val="en-US"/>
                  </w:rPr>
                </w:rPrChange>
              </w:rPr>
            </w:pPr>
            <w:ins w:id="7240" w:author="Borja Gonzalez" w:date="2017-09-28T19:30:00Z">
              <w:r w:rsidRPr="0079203F">
                <w:rPr>
                  <w:rFonts w:ascii="Monaco" w:hAnsi="Monaco" w:cs="Monaco"/>
                  <w:sz w:val="20"/>
                  <w:szCs w:val="20"/>
                  <w:lang w:val="es-ES"/>
                  <w:rPrChange w:id="7241"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242"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rsidP="00E066BD">
            <w:pPr>
              <w:widowControl w:val="0"/>
              <w:autoSpaceDE w:val="0"/>
              <w:autoSpaceDN w:val="0"/>
              <w:adjustRightInd w:val="0"/>
              <w:rPr>
                <w:ins w:id="7243" w:author="Borja Gonzalez" w:date="2017-09-28T19:30:00Z"/>
                <w:rFonts w:ascii="Monaco" w:hAnsi="Monaco" w:cs="Monaco"/>
                <w:sz w:val="20"/>
                <w:szCs w:val="20"/>
                <w:lang w:val="es-ES"/>
                <w:rPrChange w:id="7244" w:author="Rodrigo García" w:date="2017-09-29T10:08:00Z">
                  <w:rPr>
                    <w:ins w:id="7245" w:author="Borja Gonzalez" w:date="2017-09-28T19:30:00Z"/>
                    <w:rFonts w:ascii="Monaco" w:hAnsi="Monaco" w:cs="Monaco"/>
                    <w:sz w:val="32"/>
                    <w:szCs w:val="32"/>
                    <w:lang w:val="en-US"/>
                  </w:rPr>
                </w:rPrChange>
              </w:rPr>
            </w:pPr>
          </w:p>
          <w:p w14:paraId="714B37D3" w14:textId="77777777" w:rsidR="00E066BD" w:rsidRPr="0079203F" w:rsidRDefault="00E066BD" w:rsidP="00E066BD">
            <w:pPr>
              <w:keepNext/>
              <w:keepLines/>
              <w:widowControl w:val="0"/>
              <w:autoSpaceDE w:val="0"/>
              <w:autoSpaceDN w:val="0"/>
              <w:adjustRightInd w:val="0"/>
              <w:spacing w:before="200"/>
              <w:outlineLvl w:val="4"/>
              <w:rPr>
                <w:ins w:id="7246" w:author="Borja Gonzalez" w:date="2017-09-28T19:30:00Z"/>
                <w:rFonts w:ascii="Monaco" w:hAnsi="Monaco" w:cs="Monaco"/>
                <w:sz w:val="20"/>
                <w:szCs w:val="20"/>
                <w:lang w:val="es-ES"/>
                <w:rPrChange w:id="7247" w:author="Rodrigo García" w:date="2017-09-29T10:08:00Z">
                  <w:rPr>
                    <w:ins w:id="7248" w:author="Borja Gonzalez" w:date="2017-09-28T19:30:00Z"/>
                    <w:rFonts w:ascii="Monaco" w:eastAsiaTheme="majorEastAsia" w:hAnsi="Monaco" w:cs="Monaco"/>
                    <w:color w:val="243F60" w:themeColor="accent1" w:themeShade="7F"/>
                    <w:sz w:val="32"/>
                    <w:szCs w:val="32"/>
                    <w:lang w:val="en-US"/>
                  </w:rPr>
                </w:rPrChange>
              </w:rPr>
            </w:pPr>
            <w:ins w:id="7249" w:author="Borja Gonzalez" w:date="2017-09-28T19:30:00Z">
              <w:r w:rsidRPr="0079203F">
                <w:rPr>
                  <w:rFonts w:ascii="Monaco" w:hAnsi="Monaco" w:cs="Monaco"/>
                  <w:sz w:val="20"/>
                  <w:szCs w:val="20"/>
                  <w:lang w:val="es-ES"/>
                  <w:rPrChange w:id="7250"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251"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rsidP="00E066BD">
            <w:pPr>
              <w:keepNext/>
              <w:keepLines/>
              <w:widowControl w:val="0"/>
              <w:autoSpaceDE w:val="0"/>
              <w:autoSpaceDN w:val="0"/>
              <w:adjustRightInd w:val="0"/>
              <w:spacing w:before="200"/>
              <w:outlineLvl w:val="4"/>
              <w:rPr>
                <w:ins w:id="7252" w:author="Borja Gonzalez" w:date="2017-09-28T19:30:00Z"/>
                <w:rFonts w:ascii="Monaco" w:hAnsi="Monaco" w:cs="Monaco"/>
                <w:sz w:val="20"/>
                <w:szCs w:val="20"/>
                <w:lang w:val="es-ES"/>
                <w:rPrChange w:id="7253" w:author="Rodrigo García" w:date="2017-09-29T10:08:00Z">
                  <w:rPr>
                    <w:ins w:id="7254" w:author="Borja Gonzalez" w:date="2017-09-28T19:30:00Z"/>
                    <w:rFonts w:ascii="Monaco" w:eastAsiaTheme="majorEastAsia" w:hAnsi="Monaco" w:cs="Monaco"/>
                    <w:color w:val="243F60" w:themeColor="accent1" w:themeShade="7F"/>
                    <w:sz w:val="32"/>
                    <w:szCs w:val="32"/>
                    <w:lang w:val="en-US"/>
                  </w:rPr>
                </w:rPrChange>
              </w:rPr>
            </w:pPr>
            <w:ins w:id="7255" w:author="Borja Gonzalez" w:date="2017-09-28T19:30:00Z">
              <w:r w:rsidRPr="0079203F">
                <w:rPr>
                  <w:rFonts w:ascii="Monaco" w:hAnsi="Monaco" w:cs="Monaco"/>
                  <w:sz w:val="20"/>
                  <w:szCs w:val="20"/>
                  <w:lang w:val="es-ES"/>
                  <w:rPrChange w:id="725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257"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258"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59"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726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61"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726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63"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7264"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265" w:author="Rodrigo García" w:date="2017-09-29T10:08:00Z">
                    <w:rPr>
                      <w:rFonts w:ascii="Monaco" w:hAnsi="Monaco" w:cs="Monaco"/>
                      <w:color w:val="4E9A06"/>
                      <w:sz w:val="32"/>
                      <w:szCs w:val="32"/>
                      <w:lang w:val="en-US"/>
                    </w:rPr>
                  </w:rPrChange>
                </w:rPr>
                <w:t>"Coronal"</w:t>
              </w:r>
              <w:r w:rsidRPr="0079203F">
                <w:rPr>
                  <w:rFonts w:ascii="Monaco" w:hAnsi="Monaco" w:cs="Monaco"/>
                  <w:b/>
                  <w:bCs/>
                  <w:color w:val="000000"/>
                  <w:sz w:val="20"/>
                  <w:szCs w:val="20"/>
                  <w:lang w:val="es-ES"/>
                  <w:rPrChange w:id="7266"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67"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7268"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69"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727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71"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727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273"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274"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275" w:author="Rodrigo García" w:date="2017-09-29T10:08:00Z">
                    <w:rPr>
                      <w:rFonts w:ascii="Monaco" w:hAnsi="Monaco" w:cs="Monaco"/>
                      <w:color w:val="4E9A06"/>
                      <w:sz w:val="32"/>
                      <w:szCs w:val="32"/>
                      <w:lang w:val="en-US"/>
                    </w:rPr>
                  </w:rPrChange>
                </w:rPr>
                <w:t>"Flexión Lateral"</w:t>
              </w:r>
              <w:r w:rsidRPr="0079203F">
                <w:rPr>
                  <w:rFonts w:ascii="Monaco" w:hAnsi="Monaco" w:cs="Monaco"/>
                  <w:b/>
                  <w:bCs/>
                  <w:color w:val="000000"/>
                  <w:sz w:val="20"/>
                  <w:szCs w:val="20"/>
                  <w:lang w:val="es-ES"/>
                  <w:rPrChange w:id="7276"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277" w:author="Rodrigo García" w:date="2017-09-29T10:08:00Z">
                    <w:rPr>
                      <w:rFonts w:ascii="Monaco" w:hAnsi="Monaco" w:cs="Monaco"/>
                      <w:color w:val="4E9A06"/>
                      <w:sz w:val="32"/>
                      <w:szCs w:val="32"/>
                      <w:lang w:val="en-US"/>
                    </w:rPr>
                  </w:rPrChange>
                </w:rPr>
                <w:t>"Extensión Lateral"</w:t>
              </w:r>
              <w:r w:rsidRPr="0079203F">
                <w:rPr>
                  <w:rFonts w:ascii="Monaco" w:hAnsi="Monaco" w:cs="Monaco"/>
                  <w:b/>
                  <w:bCs/>
                  <w:color w:val="000000"/>
                  <w:sz w:val="20"/>
                  <w:szCs w:val="20"/>
                  <w:lang w:val="es-ES"/>
                  <w:rPrChange w:id="7278"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rsidP="00E066BD">
            <w:pPr>
              <w:widowControl w:val="0"/>
              <w:autoSpaceDE w:val="0"/>
              <w:autoSpaceDN w:val="0"/>
              <w:adjustRightInd w:val="0"/>
              <w:rPr>
                <w:ins w:id="7279" w:author="Borja Gonzalez" w:date="2017-09-28T19:30:00Z"/>
                <w:rFonts w:ascii="Monaco" w:hAnsi="Monaco" w:cs="Monaco"/>
                <w:sz w:val="20"/>
                <w:szCs w:val="20"/>
                <w:lang w:val="es-ES"/>
                <w:rPrChange w:id="7280" w:author="Rodrigo García" w:date="2017-09-29T10:08:00Z">
                  <w:rPr>
                    <w:ins w:id="7281" w:author="Borja Gonzalez" w:date="2017-09-28T19:30:00Z"/>
                    <w:rFonts w:ascii="Monaco" w:hAnsi="Monaco" w:cs="Monaco"/>
                    <w:sz w:val="32"/>
                    <w:szCs w:val="32"/>
                    <w:lang w:val="en-US"/>
                  </w:rPr>
                </w:rPrChange>
              </w:rPr>
            </w:pPr>
          </w:p>
          <w:p w14:paraId="1EC6DF83" w14:textId="77777777" w:rsidR="00E066BD" w:rsidRPr="00E066BD" w:rsidRDefault="00E066BD" w:rsidP="00E066BD">
            <w:pPr>
              <w:keepNext/>
              <w:keepLines/>
              <w:widowControl w:val="0"/>
              <w:autoSpaceDE w:val="0"/>
              <w:autoSpaceDN w:val="0"/>
              <w:adjustRightInd w:val="0"/>
              <w:spacing w:before="200"/>
              <w:outlineLvl w:val="4"/>
              <w:rPr>
                <w:ins w:id="7282" w:author="Borja Gonzalez" w:date="2017-09-28T19:30:00Z"/>
                <w:rFonts w:ascii="Monaco" w:hAnsi="Monaco" w:cs="Monaco"/>
                <w:sz w:val="20"/>
                <w:szCs w:val="20"/>
                <w:lang w:val="en-US"/>
                <w:rPrChange w:id="7283" w:author="Borja Gonzalez" w:date="2017-09-28T19:30:00Z">
                  <w:rPr>
                    <w:ins w:id="7284" w:author="Borja Gonzalez" w:date="2017-09-28T19:30:00Z"/>
                    <w:rFonts w:ascii="Monaco" w:eastAsiaTheme="majorEastAsia" w:hAnsi="Monaco" w:cs="Monaco"/>
                    <w:color w:val="243F60" w:themeColor="accent1" w:themeShade="7F"/>
                    <w:sz w:val="32"/>
                    <w:szCs w:val="32"/>
                    <w:lang w:val="en-US"/>
                  </w:rPr>
                </w:rPrChange>
              </w:rPr>
            </w:pPr>
            <w:ins w:id="7285" w:author="Borja Gonzalez" w:date="2017-09-28T19:30:00Z">
              <w:r w:rsidRPr="0079203F">
                <w:rPr>
                  <w:rFonts w:ascii="Monaco" w:hAnsi="Monaco" w:cs="Monaco"/>
                  <w:sz w:val="20"/>
                  <w:szCs w:val="20"/>
                  <w:lang w:val="es-ES"/>
                  <w:rPrChange w:id="7286"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87"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rsidP="00E066BD">
            <w:pPr>
              <w:keepNext/>
              <w:keepLines/>
              <w:widowControl w:val="0"/>
              <w:autoSpaceDE w:val="0"/>
              <w:autoSpaceDN w:val="0"/>
              <w:adjustRightInd w:val="0"/>
              <w:spacing w:before="200"/>
              <w:outlineLvl w:val="4"/>
              <w:rPr>
                <w:ins w:id="7288" w:author="Borja Gonzalez" w:date="2017-09-28T19:30:00Z"/>
                <w:rFonts w:ascii="Monaco" w:hAnsi="Monaco" w:cs="Monaco"/>
                <w:sz w:val="20"/>
                <w:szCs w:val="20"/>
                <w:lang w:val="en-US"/>
                <w:rPrChange w:id="7289" w:author="Borja Gonzalez" w:date="2017-09-28T19:30:00Z">
                  <w:rPr>
                    <w:ins w:id="7290" w:author="Borja Gonzalez" w:date="2017-09-28T19:30:00Z"/>
                    <w:rFonts w:ascii="Monaco" w:eastAsiaTheme="majorEastAsia" w:hAnsi="Monaco" w:cs="Monaco"/>
                    <w:color w:val="243F60" w:themeColor="accent1" w:themeShade="7F"/>
                    <w:sz w:val="32"/>
                    <w:szCs w:val="32"/>
                    <w:lang w:val="en-US"/>
                  </w:rPr>
                </w:rPrChange>
              </w:rPr>
            </w:pPr>
            <w:ins w:id="7291" w:author="Borja Gonzalez" w:date="2017-09-28T19:30:00Z">
              <w:r w:rsidRPr="00E066BD">
                <w:rPr>
                  <w:rFonts w:ascii="Monaco" w:hAnsi="Monaco" w:cs="Monaco"/>
                  <w:sz w:val="20"/>
                  <w:szCs w:val="20"/>
                  <w:lang w:val="en-US"/>
                  <w:rPrChange w:id="729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293" w:author="Borja Gonzalez" w:date="2017-09-28T19:30:00Z">
                    <w:rPr>
                      <w:rFonts w:ascii="Monaco" w:hAnsi="Monaco" w:cs="Monaco"/>
                      <w:b/>
                      <w:bCs/>
                      <w:color w:val="204A87"/>
                      <w:sz w:val="32"/>
                      <w:szCs w:val="32"/>
                      <w:lang w:val="en-US"/>
                    </w:rPr>
                  </w:rPrChange>
                </w:rPr>
                <w:t>else</w:t>
              </w:r>
              <w:r w:rsidRPr="00E066BD">
                <w:rPr>
                  <w:rFonts w:ascii="Monaco" w:hAnsi="Monaco" w:cs="Monaco"/>
                  <w:sz w:val="20"/>
                  <w:szCs w:val="20"/>
                  <w:lang w:val="en-US"/>
                  <w:rPrChange w:id="729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295"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729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97"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729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99"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300"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rsidP="00E066BD">
            <w:pPr>
              <w:keepNext/>
              <w:keepLines/>
              <w:widowControl w:val="0"/>
              <w:autoSpaceDE w:val="0"/>
              <w:autoSpaceDN w:val="0"/>
              <w:adjustRightInd w:val="0"/>
              <w:spacing w:before="200"/>
              <w:outlineLvl w:val="4"/>
              <w:rPr>
                <w:ins w:id="7301" w:author="Borja Gonzalez" w:date="2017-09-28T19:30:00Z"/>
                <w:rFonts w:ascii="Monaco" w:hAnsi="Monaco" w:cs="Monaco"/>
                <w:sz w:val="20"/>
                <w:szCs w:val="20"/>
                <w:lang w:val="en-US"/>
                <w:rPrChange w:id="7302" w:author="Borja Gonzalez" w:date="2017-09-28T19:30:00Z">
                  <w:rPr>
                    <w:ins w:id="7303" w:author="Borja Gonzalez" w:date="2017-09-28T19:30:00Z"/>
                    <w:rFonts w:ascii="Monaco" w:eastAsiaTheme="majorEastAsia" w:hAnsi="Monaco" w:cs="Monaco"/>
                    <w:color w:val="243F60" w:themeColor="accent1" w:themeShade="7F"/>
                    <w:sz w:val="32"/>
                    <w:szCs w:val="32"/>
                    <w:lang w:val="en-US"/>
                  </w:rPr>
                </w:rPrChange>
              </w:rPr>
            </w:pPr>
            <w:ins w:id="7304" w:author="Borja Gonzalez" w:date="2017-09-28T19:30:00Z">
              <w:r w:rsidRPr="00E066BD">
                <w:rPr>
                  <w:rFonts w:ascii="Monaco" w:hAnsi="Monaco" w:cs="Monaco"/>
                  <w:sz w:val="20"/>
                  <w:szCs w:val="20"/>
                  <w:lang w:val="en-US"/>
                  <w:rPrChange w:id="730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06"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3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0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30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1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1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1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313"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31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31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1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1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1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3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0"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3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32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324"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rsidP="00E066BD">
            <w:pPr>
              <w:keepNext/>
              <w:keepLines/>
              <w:widowControl w:val="0"/>
              <w:autoSpaceDE w:val="0"/>
              <w:autoSpaceDN w:val="0"/>
              <w:adjustRightInd w:val="0"/>
              <w:spacing w:before="200"/>
              <w:outlineLvl w:val="4"/>
              <w:rPr>
                <w:ins w:id="7325" w:author="Borja Gonzalez" w:date="2017-09-28T19:30:00Z"/>
                <w:rFonts w:ascii="Monaco" w:hAnsi="Monaco" w:cs="Monaco"/>
                <w:sz w:val="20"/>
                <w:szCs w:val="20"/>
                <w:lang w:val="en-US"/>
                <w:rPrChange w:id="7326" w:author="Borja Gonzalez" w:date="2017-09-28T19:30:00Z">
                  <w:rPr>
                    <w:ins w:id="7327" w:author="Borja Gonzalez" w:date="2017-09-28T19:30:00Z"/>
                    <w:rFonts w:ascii="Monaco" w:eastAsiaTheme="majorEastAsia" w:hAnsi="Monaco" w:cs="Monaco"/>
                    <w:color w:val="243F60" w:themeColor="accent1" w:themeShade="7F"/>
                    <w:sz w:val="32"/>
                    <w:szCs w:val="32"/>
                    <w:lang w:val="en-US"/>
                  </w:rPr>
                </w:rPrChange>
              </w:rPr>
            </w:pPr>
            <w:ins w:id="7328" w:author="Borja Gonzalez" w:date="2017-09-28T19:30:00Z">
              <w:r w:rsidRPr="00E066BD">
                <w:rPr>
                  <w:rFonts w:ascii="Monaco" w:hAnsi="Monaco" w:cs="Monaco"/>
                  <w:sz w:val="20"/>
                  <w:szCs w:val="20"/>
                  <w:lang w:val="en-US"/>
                  <w:rPrChange w:id="732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0"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33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3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3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33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3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3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3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33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4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34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42"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343"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rsidP="00E066BD">
            <w:pPr>
              <w:keepNext/>
              <w:keepLines/>
              <w:widowControl w:val="0"/>
              <w:autoSpaceDE w:val="0"/>
              <w:autoSpaceDN w:val="0"/>
              <w:adjustRightInd w:val="0"/>
              <w:spacing w:before="200"/>
              <w:outlineLvl w:val="4"/>
              <w:rPr>
                <w:ins w:id="7344" w:author="Borja Gonzalez" w:date="2017-09-28T19:30:00Z"/>
                <w:rFonts w:ascii="Monaco" w:hAnsi="Monaco" w:cs="Monaco"/>
                <w:sz w:val="20"/>
                <w:szCs w:val="20"/>
                <w:lang w:val="en-US"/>
                <w:rPrChange w:id="7345" w:author="Borja Gonzalez" w:date="2017-09-28T19:30:00Z">
                  <w:rPr>
                    <w:ins w:id="7346" w:author="Borja Gonzalez" w:date="2017-09-28T19:30:00Z"/>
                    <w:rFonts w:ascii="Monaco" w:eastAsiaTheme="majorEastAsia" w:hAnsi="Monaco" w:cs="Monaco"/>
                    <w:color w:val="243F60" w:themeColor="accent1" w:themeShade="7F"/>
                    <w:sz w:val="32"/>
                    <w:szCs w:val="32"/>
                    <w:lang w:val="en-US"/>
                  </w:rPr>
                </w:rPrChange>
              </w:rPr>
            </w:pPr>
            <w:ins w:id="7347" w:author="Borja Gonzalez" w:date="2017-09-28T19:30:00Z">
              <w:r w:rsidRPr="00E066BD">
                <w:rPr>
                  <w:rFonts w:ascii="Monaco" w:hAnsi="Monaco" w:cs="Monaco"/>
                  <w:sz w:val="20"/>
                  <w:szCs w:val="20"/>
                  <w:lang w:val="en-US"/>
                  <w:rPrChange w:id="734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49"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3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5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53"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35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55"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5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57"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35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59"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36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61" w:author="Borja Gonzalez" w:date="2017-09-28T19:30: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7362"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rsidP="00E066BD">
            <w:pPr>
              <w:widowControl w:val="0"/>
              <w:autoSpaceDE w:val="0"/>
              <w:autoSpaceDN w:val="0"/>
              <w:adjustRightInd w:val="0"/>
              <w:rPr>
                <w:ins w:id="7363" w:author="Borja Gonzalez" w:date="2017-09-28T19:30:00Z"/>
                <w:rFonts w:ascii="Monaco" w:hAnsi="Monaco" w:cs="Monaco"/>
                <w:sz w:val="20"/>
                <w:szCs w:val="20"/>
                <w:lang w:val="en-US"/>
                <w:rPrChange w:id="7364" w:author="Borja Gonzalez" w:date="2017-09-28T19:30:00Z">
                  <w:rPr>
                    <w:ins w:id="7365" w:author="Borja Gonzalez" w:date="2017-09-28T19:30:00Z"/>
                    <w:rFonts w:ascii="Monaco" w:hAnsi="Monaco" w:cs="Monaco"/>
                    <w:sz w:val="32"/>
                    <w:szCs w:val="32"/>
                    <w:lang w:val="en-US"/>
                  </w:rPr>
                </w:rPrChange>
              </w:rPr>
            </w:pPr>
            <w:ins w:id="7366" w:author="Borja Gonzalez" w:date="2017-09-28T19:30:00Z">
              <w:r w:rsidRPr="00E066BD">
                <w:rPr>
                  <w:rFonts w:ascii="Monaco" w:hAnsi="Monaco" w:cs="Monaco"/>
                  <w:sz w:val="20"/>
                  <w:szCs w:val="20"/>
                  <w:lang w:val="en-US"/>
                  <w:rPrChange w:id="73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68"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3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37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7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37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37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8"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37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80"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381"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rsidP="00E066BD">
            <w:pPr>
              <w:keepNext/>
              <w:keepLines/>
              <w:widowControl w:val="0"/>
              <w:autoSpaceDE w:val="0"/>
              <w:autoSpaceDN w:val="0"/>
              <w:adjustRightInd w:val="0"/>
              <w:spacing w:before="200"/>
              <w:outlineLvl w:val="4"/>
              <w:rPr>
                <w:ins w:id="7382" w:author="Borja Gonzalez" w:date="2017-09-28T19:30:00Z"/>
                <w:rFonts w:ascii="Monaco" w:hAnsi="Monaco" w:cs="Monaco"/>
                <w:sz w:val="20"/>
                <w:szCs w:val="20"/>
                <w:lang w:val="en-US"/>
                <w:rPrChange w:id="7383" w:author="Borja Gonzalez" w:date="2017-09-28T19:30:00Z">
                  <w:rPr>
                    <w:ins w:id="7384" w:author="Borja Gonzalez" w:date="2017-09-28T19:30:00Z"/>
                    <w:rFonts w:ascii="Monaco" w:eastAsiaTheme="majorEastAsia" w:hAnsi="Monaco" w:cs="Monaco"/>
                    <w:color w:val="243F60" w:themeColor="accent1" w:themeShade="7F"/>
                    <w:sz w:val="32"/>
                    <w:szCs w:val="32"/>
                    <w:lang w:val="en-US"/>
                  </w:rPr>
                </w:rPrChange>
              </w:rPr>
            </w:pPr>
            <w:ins w:id="7385" w:author="Borja Gonzalez" w:date="2017-09-28T19:30:00Z">
              <w:r w:rsidRPr="00E066BD">
                <w:rPr>
                  <w:rFonts w:ascii="Monaco" w:hAnsi="Monaco" w:cs="Monaco"/>
                  <w:sz w:val="20"/>
                  <w:szCs w:val="20"/>
                  <w:lang w:val="en-US"/>
                  <w:rPrChange w:id="738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87"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38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0"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39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9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393"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394"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395"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rsidP="00E066BD">
            <w:pPr>
              <w:keepNext/>
              <w:keepLines/>
              <w:widowControl w:val="0"/>
              <w:autoSpaceDE w:val="0"/>
              <w:autoSpaceDN w:val="0"/>
              <w:adjustRightInd w:val="0"/>
              <w:spacing w:before="200"/>
              <w:outlineLvl w:val="4"/>
              <w:rPr>
                <w:ins w:id="7396" w:author="Borja Gonzalez" w:date="2017-09-28T19:30:00Z"/>
                <w:rFonts w:ascii="Monaco" w:hAnsi="Monaco" w:cs="Monaco"/>
                <w:sz w:val="20"/>
                <w:szCs w:val="20"/>
                <w:lang w:val="en-US"/>
                <w:rPrChange w:id="7397" w:author="Borja Gonzalez" w:date="2017-09-28T19:30:00Z">
                  <w:rPr>
                    <w:ins w:id="7398" w:author="Borja Gonzalez" w:date="2017-09-28T19:30:00Z"/>
                    <w:rFonts w:ascii="Monaco" w:eastAsiaTheme="majorEastAsia" w:hAnsi="Monaco" w:cs="Monaco"/>
                    <w:color w:val="243F60" w:themeColor="accent1" w:themeShade="7F"/>
                    <w:sz w:val="32"/>
                    <w:szCs w:val="32"/>
                    <w:lang w:val="en-US"/>
                  </w:rPr>
                </w:rPrChange>
              </w:rPr>
            </w:pPr>
            <w:ins w:id="7399" w:author="Borja Gonzalez" w:date="2017-09-28T19:30:00Z">
              <w:r w:rsidRPr="00E066BD">
                <w:rPr>
                  <w:rFonts w:ascii="Monaco" w:hAnsi="Monaco" w:cs="Monaco"/>
                  <w:sz w:val="20"/>
                  <w:szCs w:val="20"/>
                  <w:lang w:val="en-US"/>
                  <w:rPrChange w:id="740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01"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4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0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0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05" w:author="Borja Gonzalez" w:date="2017-09-28T19:30:00Z">
                    <w:rPr>
                      <w:rFonts w:ascii="Monaco" w:hAnsi="Monaco" w:cs="Monaco"/>
                      <w:b/>
                      <w:bCs/>
                      <w:color w:val="0000CF"/>
                      <w:sz w:val="32"/>
                      <w:szCs w:val="32"/>
                      <w:lang w:val="en-US"/>
                    </w:rPr>
                  </w:rPrChange>
                </w:rPr>
                <w:t>72.5</w:t>
              </w:r>
              <w:r w:rsidRPr="00E066BD">
                <w:rPr>
                  <w:rFonts w:ascii="Monaco" w:hAnsi="Monaco" w:cs="Monaco"/>
                  <w:b/>
                  <w:bCs/>
                  <w:color w:val="000000"/>
                  <w:sz w:val="20"/>
                  <w:szCs w:val="20"/>
                  <w:lang w:val="en-US"/>
                  <w:rPrChange w:id="7406"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rsidP="00E066BD">
            <w:pPr>
              <w:keepNext/>
              <w:keepLines/>
              <w:widowControl w:val="0"/>
              <w:autoSpaceDE w:val="0"/>
              <w:autoSpaceDN w:val="0"/>
              <w:adjustRightInd w:val="0"/>
              <w:spacing w:before="200"/>
              <w:outlineLvl w:val="4"/>
              <w:rPr>
                <w:ins w:id="7407" w:author="Borja Gonzalez" w:date="2017-09-28T19:30:00Z"/>
                <w:rFonts w:ascii="Monaco" w:hAnsi="Monaco" w:cs="Monaco"/>
                <w:sz w:val="20"/>
                <w:szCs w:val="20"/>
                <w:lang w:val="en-US"/>
                <w:rPrChange w:id="7408" w:author="Borja Gonzalez" w:date="2017-09-28T19:30:00Z">
                  <w:rPr>
                    <w:ins w:id="7409" w:author="Borja Gonzalez" w:date="2017-09-28T19:30:00Z"/>
                    <w:rFonts w:ascii="Monaco" w:eastAsiaTheme="majorEastAsia" w:hAnsi="Monaco" w:cs="Monaco"/>
                    <w:color w:val="243F60" w:themeColor="accent1" w:themeShade="7F"/>
                    <w:sz w:val="32"/>
                    <w:szCs w:val="32"/>
                    <w:lang w:val="en-US"/>
                  </w:rPr>
                </w:rPrChange>
              </w:rPr>
            </w:pPr>
            <w:ins w:id="7410" w:author="Borja Gonzalez" w:date="2017-09-28T19:30:00Z">
              <w:r w:rsidRPr="00E066BD">
                <w:rPr>
                  <w:rFonts w:ascii="Monaco" w:hAnsi="Monaco" w:cs="Monaco"/>
                  <w:sz w:val="20"/>
                  <w:szCs w:val="20"/>
                  <w:lang w:val="en-US"/>
                  <w:rPrChange w:id="741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12"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4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1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1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16" w:author="Borja Gonzalez" w:date="2017-09-28T19:30:00Z">
                    <w:rPr>
                      <w:rFonts w:ascii="Monaco" w:hAnsi="Monaco" w:cs="Monaco"/>
                      <w:b/>
                      <w:bCs/>
                      <w:color w:val="0000CF"/>
                      <w:sz w:val="32"/>
                      <w:szCs w:val="32"/>
                      <w:lang w:val="en-US"/>
                    </w:rPr>
                  </w:rPrChange>
                </w:rPr>
                <w:t>48.3</w:t>
              </w:r>
              <w:r w:rsidRPr="00E066BD">
                <w:rPr>
                  <w:rFonts w:ascii="Monaco" w:hAnsi="Monaco" w:cs="Monaco"/>
                  <w:b/>
                  <w:bCs/>
                  <w:color w:val="000000"/>
                  <w:sz w:val="20"/>
                  <w:szCs w:val="20"/>
                  <w:lang w:val="en-US"/>
                  <w:rPrChange w:id="7417"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rsidP="00E066BD">
            <w:pPr>
              <w:keepNext/>
              <w:keepLines/>
              <w:widowControl w:val="0"/>
              <w:autoSpaceDE w:val="0"/>
              <w:autoSpaceDN w:val="0"/>
              <w:adjustRightInd w:val="0"/>
              <w:spacing w:before="200"/>
              <w:outlineLvl w:val="4"/>
              <w:rPr>
                <w:ins w:id="7418" w:author="Borja Gonzalez" w:date="2017-09-28T19:30:00Z"/>
                <w:rFonts w:ascii="Monaco" w:hAnsi="Monaco" w:cs="Monaco"/>
                <w:sz w:val="20"/>
                <w:szCs w:val="20"/>
                <w:lang w:val="en-US"/>
                <w:rPrChange w:id="7419" w:author="Borja Gonzalez" w:date="2017-09-28T19:30:00Z">
                  <w:rPr>
                    <w:ins w:id="7420" w:author="Borja Gonzalez" w:date="2017-09-28T19:30:00Z"/>
                    <w:rFonts w:ascii="Monaco" w:eastAsiaTheme="majorEastAsia" w:hAnsi="Monaco" w:cs="Monaco"/>
                    <w:color w:val="243F60" w:themeColor="accent1" w:themeShade="7F"/>
                    <w:sz w:val="32"/>
                    <w:szCs w:val="32"/>
                    <w:lang w:val="en-US"/>
                  </w:rPr>
                </w:rPrChange>
              </w:rPr>
            </w:pPr>
            <w:ins w:id="7421" w:author="Borja Gonzalez" w:date="2017-09-28T19:30:00Z">
              <w:r w:rsidRPr="00E066BD">
                <w:rPr>
                  <w:rFonts w:ascii="Monaco" w:hAnsi="Monaco" w:cs="Monaco"/>
                  <w:sz w:val="20"/>
                  <w:szCs w:val="20"/>
                  <w:lang w:val="en-US"/>
                  <w:rPrChange w:id="742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23"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4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26"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42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428" w:author="Borja Gonzalez" w:date="2017-09-28T19:30:00Z">
                    <w:rPr>
                      <w:rFonts w:ascii="Monaco" w:hAnsi="Monaco" w:cs="Monaco"/>
                      <w:b/>
                      <w:bCs/>
                      <w:color w:val="0000CF"/>
                      <w:sz w:val="32"/>
                      <w:szCs w:val="32"/>
                      <w:lang w:val="en-US"/>
                    </w:rPr>
                  </w:rPrChange>
                </w:rPr>
                <w:t>82.6</w:t>
              </w:r>
              <w:r w:rsidRPr="00E066BD">
                <w:rPr>
                  <w:rFonts w:ascii="Monaco" w:hAnsi="Monaco" w:cs="Monaco"/>
                  <w:b/>
                  <w:bCs/>
                  <w:color w:val="000000"/>
                  <w:sz w:val="20"/>
                  <w:szCs w:val="20"/>
                  <w:lang w:val="en-US"/>
                  <w:rPrChange w:id="7429"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rsidP="00E066BD">
            <w:pPr>
              <w:widowControl w:val="0"/>
              <w:autoSpaceDE w:val="0"/>
              <w:autoSpaceDN w:val="0"/>
              <w:adjustRightInd w:val="0"/>
              <w:rPr>
                <w:ins w:id="7430" w:author="Borja Gonzalez" w:date="2017-09-28T19:30:00Z"/>
                <w:rFonts w:ascii="Monaco" w:hAnsi="Monaco" w:cs="Monaco"/>
                <w:sz w:val="20"/>
                <w:szCs w:val="20"/>
                <w:lang w:val="en-US"/>
                <w:rPrChange w:id="7431" w:author="Borja Gonzalez" w:date="2017-09-28T19:30:00Z">
                  <w:rPr>
                    <w:ins w:id="7432" w:author="Borja Gonzalez" w:date="2017-09-28T19:30:00Z"/>
                    <w:rFonts w:ascii="Monaco" w:hAnsi="Monaco" w:cs="Monaco"/>
                    <w:sz w:val="32"/>
                    <w:szCs w:val="32"/>
                    <w:lang w:val="en-US"/>
                  </w:rPr>
                </w:rPrChange>
              </w:rPr>
            </w:pPr>
            <w:ins w:id="7433" w:author="Borja Gonzalez" w:date="2017-09-28T19:30:00Z">
              <w:r w:rsidRPr="00E066BD">
                <w:rPr>
                  <w:rFonts w:ascii="Monaco" w:hAnsi="Monaco" w:cs="Monaco"/>
                  <w:sz w:val="20"/>
                  <w:szCs w:val="20"/>
                  <w:lang w:val="en-US"/>
                  <w:rPrChange w:id="743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35"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4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3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3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43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440" w:author="Borja Gonzalez" w:date="2017-09-28T19:30:00Z">
                    <w:rPr>
                      <w:rFonts w:ascii="Monaco" w:hAnsi="Monaco" w:cs="Monaco"/>
                      <w:b/>
                      <w:bCs/>
                      <w:color w:val="0000CF"/>
                      <w:sz w:val="32"/>
                      <w:szCs w:val="32"/>
                      <w:lang w:val="en-US"/>
                    </w:rPr>
                  </w:rPrChange>
                </w:rPr>
                <w:t>57.2</w:t>
              </w:r>
              <w:r w:rsidRPr="00E066BD">
                <w:rPr>
                  <w:rFonts w:ascii="Monaco" w:hAnsi="Monaco" w:cs="Monaco"/>
                  <w:b/>
                  <w:bCs/>
                  <w:color w:val="000000"/>
                  <w:sz w:val="20"/>
                  <w:szCs w:val="20"/>
                  <w:lang w:val="en-US"/>
                  <w:rPrChange w:id="744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rsidP="00E066BD">
            <w:pPr>
              <w:keepNext/>
              <w:keepLines/>
              <w:widowControl w:val="0"/>
              <w:autoSpaceDE w:val="0"/>
              <w:autoSpaceDN w:val="0"/>
              <w:adjustRightInd w:val="0"/>
              <w:spacing w:before="200"/>
              <w:outlineLvl w:val="4"/>
              <w:rPr>
                <w:ins w:id="7442" w:author="Borja Gonzalez" w:date="2017-09-28T19:30:00Z"/>
                <w:rFonts w:ascii="Monaco" w:hAnsi="Monaco" w:cs="Monaco"/>
                <w:sz w:val="20"/>
                <w:szCs w:val="20"/>
                <w:lang w:val="en-US"/>
                <w:rPrChange w:id="7443" w:author="Borja Gonzalez" w:date="2017-09-28T19:30:00Z">
                  <w:rPr>
                    <w:ins w:id="7444" w:author="Borja Gonzalez" w:date="2017-09-28T19:30:00Z"/>
                    <w:rFonts w:ascii="Monaco" w:eastAsiaTheme="majorEastAsia" w:hAnsi="Monaco" w:cs="Monaco"/>
                    <w:color w:val="243F60" w:themeColor="accent1" w:themeShade="7F"/>
                    <w:sz w:val="32"/>
                    <w:szCs w:val="32"/>
                    <w:lang w:val="en-US"/>
                  </w:rPr>
                </w:rPrChange>
              </w:rPr>
            </w:pPr>
            <w:ins w:id="7445" w:author="Borja Gonzalez" w:date="2017-09-28T19:30:00Z">
              <w:r w:rsidRPr="00E066BD">
                <w:rPr>
                  <w:rFonts w:ascii="Monaco" w:hAnsi="Monaco" w:cs="Monaco"/>
                  <w:sz w:val="20"/>
                  <w:szCs w:val="20"/>
                  <w:lang w:val="en-US"/>
                  <w:rPrChange w:id="744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47"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rsidP="00E066BD">
            <w:pPr>
              <w:keepNext/>
              <w:keepLines/>
              <w:widowControl w:val="0"/>
              <w:autoSpaceDE w:val="0"/>
              <w:autoSpaceDN w:val="0"/>
              <w:adjustRightInd w:val="0"/>
              <w:spacing w:before="200"/>
              <w:outlineLvl w:val="4"/>
              <w:rPr>
                <w:ins w:id="7448" w:author="Borja Gonzalez" w:date="2017-09-28T19:30:00Z"/>
                <w:rFonts w:ascii="Monaco" w:hAnsi="Monaco" w:cs="Monaco"/>
                <w:sz w:val="20"/>
                <w:szCs w:val="20"/>
                <w:lang w:val="en-US"/>
                <w:rPrChange w:id="7449" w:author="Borja Gonzalez" w:date="2017-09-28T19:30:00Z">
                  <w:rPr>
                    <w:ins w:id="7450" w:author="Borja Gonzalez" w:date="2017-09-28T19:30:00Z"/>
                    <w:rFonts w:ascii="Monaco" w:eastAsiaTheme="majorEastAsia" w:hAnsi="Monaco" w:cs="Monaco"/>
                    <w:color w:val="243F60" w:themeColor="accent1" w:themeShade="7F"/>
                    <w:sz w:val="32"/>
                    <w:szCs w:val="32"/>
                    <w:lang w:val="en-US"/>
                  </w:rPr>
                </w:rPrChange>
              </w:rPr>
            </w:pPr>
            <w:ins w:id="7451" w:author="Borja Gonzalez" w:date="2017-09-28T19:30:00Z">
              <w:r w:rsidRPr="00E066BD">
                <w:rPr>
                  <w:rFonts w:ascii="Monaco" w:hAnsi="Monaco" w:cs="Monaco"/>
                  <w:sz w:val="20"/>
                  <w:szCs w:val="20"/>
                  <w:lang w:val="en-US"/>
                  <w:rPrChange w:id="745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53"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454"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rsidP="00E066BD">
            <w:pPr>
              <w:keepNext/>
              <w:keepLines/>
              <w:widowControl w:val="0"/>
              <w:autoSpaceDE w:val="0"/>
              <w:autoSpaceDN w:val="0"/>
              <w:adjustRightInd w:val="0"/>
              <w:spacing w:before="200"/>
              <w:outlineLvl w:val="4"/>
              <w:rPr>
                <w:ins w:id="7455" w:author="Borja Gonzalez" w:date="2017-09-28T19:30:00Z"/>
                <w:rFonts w:ascii="Monaco" w:hAnsi="Monaco" w:cs="Monaco"/>
                <w:sz w:val="20"/>
                <w:szCs w:val="20"/>
                <w:lang w:val="en-US"/>
                <w:rPrChange w:id="7456" w:author="Borja Gonzalez" w:date="2017-09-28T19:30:00Z">
                  <w:rPr>
                    <w:ins w:id="7457" w:author="Borja Gonzalez" w:date="2017-09-28T19:30:00Z"/>
                    <w:rFonts w:ascii="Monaco" w:eastAsiaTheme="majorEastAsia" w:hAnsi="Monaco" w:cs="Monaco"/>
                    <w:color w:val="243F60" w:themeColor="accent1" w:themeShade="7F"/>
                    <w:sz w:val="32"/>
                    <w:szCs w:val="32"/>
                    <w:lang w:val="en-US"/>
                  </w:rPr>
                </w:rPrChange>
              </w:rPr>
            </w:pPr>
            <w:ins w:id="7458" w:author="Borja Gonzalez" w:date="2017-09-28T19:30:00Z">
              <w:r w:rsidRPr="00E066BD">
                <w:rPr>
                  <w:rFonts w:ascii="Monaco" w:hAnsi="Monaco" w:cs="Monaco"/>
                  <w:sz w:val="20"/>
                  <w:szCs w:val="20"/>
                  <w:lang w:val="en-US"/>
                  <w:rPrChange w:id="745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60"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46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6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64" w:author="Borja Gonzalez" w:date="2017-09-28T19:30:00Z">
                    <w:rPr>
                      <w:rFonts w:ascii="Monaco" w:hAnsi="Monaco" w:cs="Monaco"/>
                      <w:b/>
                      <w:bCs/>
                      <w:color w:val="0000CF"/>
                      <w:sz w:val="32"/>
                      <w:szCs w:val="32"/>
                      <w:lang w:val="en-US"/>
                    </w:rPr>
                  </w:rPrChange>
                </w:rPr>
                <w:t>68.2</w:t>
              </w:r>
              <w:r w:rsidRPr="00E066BD">
                <w:rPr>
                  <w:rFonts w:ascii="Monaco" w:hAnsi="Monaco" w:cs="Monaco"/>
                  <w:b/>
                  <w:bCs/>
                  <w:color w:val="000000"/>
                  <w:sz w:val="20"/>
                  <w:szCs w:val="20"/>
                  <w:lang w:val="en-US"/>
                  <w:rPrChange w:id="7465"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rsidP="00E066BD">
            <w:pPr>
              <w:keepNext/>
              <w:keepLines/>
              <w:widowControl w:val="0"/>
              <w:autoSpaceDE w:val="0"/>
              <w:autoSpaceDN w:val="0"/>
              <w:adjustRightInd w:val="0"/>
              <w:spacing w:before="200"/>
              <w:outlineLvl w:val="4"/>
              <w:rPr>
                <w:ins w:id="7466" w:author="Borja Gonzalez" w:date="2017-09-28T19:30:00Z"/>
                <w:rFonts w:ascii="Monaco" w:hAnsi="Monaco" w:cs="Monaco"/>
                <w:sz w:val="20"/>
                <w:szCs w:val="20"/>
                <w:lang w:val="en-US"/>
                <w:rPrChange w:id="7467" w:author="Borja Gonzalez" w:date="2017-09-28T19:30:00Z">
                  <w:rPr>
                    <w:ins w:id="7468" w:author="Borja Gonzalez" w:date="2017-09-28T19:30:00Z"/>
                    <w:rFonts w:ascii="Monaco" w:eastAsiaTheme="majorEastAsia" w:hAnsi="Monaco" w:cs="Monaco"/>
                    <w:color w:val="243F60" w:themeColor="accent1" w:themeShade="7F"/>
                    <w:sz w:val="32"/>
                    <w:szCs w:val="32"/>
                    <w:lang w:val="en-US"/>
                  </w:rPr>
                </w:rPrChange>
              </w:rPr>
            </w:pPr>
            <w:ins w:id="7469" w:author="Borja Gonzalez" w:date="2017-09-28T19:30:00Z">
              <w:r w:rsidRPr="00E066BD">
                <w:rPr>
                  <w:rFonts w:ascii="Monaco" w:hAnsi="Monaco" w:cs="Monaco"/>
                  <w:sz w:val="20"/>
                  <w:szCs w:val="20"/>
                  <w:lang w:val="en-US"/>
                  <w:rPrChange w:id="747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71"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4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7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7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475" w:author="Borja Gonzalez" w:date="2017-09-28T19:30:00Z">
                    <w:rPr>
                      <w:rFonts w:ascii="Monaco" w:hAnsi="Monaco" w:cs="Monaco"/>
                      <w:b/>
                      <w:bCs/>
                      <w:color w:val="0000CF"/>
                      <w:sz w:val="32"/>
                      <w:szCs w:val="32"/>
                      <w:lang w:val="en-US"/>
                    </w:rPr>
                  </w:rPrChange>
                </w:rPr>
                <w:t>48.8</w:t>
              </w:r>
              <w:r w:rsidRPr="00E066BD">
                <w:rPr>
                  <w:rFonts w:ascii="Monaco" w:hAnsi="Monaco" w:cs="Monaco"/>
                  <w:b/>
                  <w:bCs/>
                  <w:color w:val="000000"/>
                  <w:sz w:val="20"/>
                  <w:szCs w:val="20"/>
                  <w:lang w:val="en-US"/>
                  <w:rPrChange w:id="7476"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rsidP="00E066BD">
            <w:pPr>
              <w:keepNext/>
              <w:keepLines/>
              <w:widowControl w:val="0"/>
              <w:autoSpaceDE w:val="0"/>
              <w:autoSpaceDN w:val="0"/>
              <w:adjustRightInd w:val="0"/>
              <w:spacing w:before="200"/>
              <w:outlineLvl w:val="4"/>
              <w:rPr>
                <w:ins w:id="7477" w:author="Borja Gonzalez" w:date="2017-09-28T19:30:00Z"/>
                <w:rFonts w:ascii="Monaco" w:hAnsi="Monaco" w:cs="Monaco"/>
                <w:sz w:val="20"/>
                <w:szCs w:val="20"/>
                <w:lang w:val="en-US"/>
                <w:rPrChange w:id="7478" w:author="Borja Gonzalez" w:date="2017-09-28T19:30:00Z">
                  <w:rPr>
                    <w:ins w:id="7479" w:author="Borja Gonzalez" w:date="2017-09-28T19:30:00Z"/>
                    <w:rFonts w:ascii="Monaco" w:eastAsiaTheme="majorEastAsia" w:hAnsi="Monaco" w:cs="Monaco"/>
                    <w:color w:val="243F60" w:themeColor="accent1" w:themeShade="7F"/>
                    <w:sz w:val="32"/>
                    <w:szCs w:val="32"/>
                    <w:lang w:val="en-US"/>
                  </w:rPr>
                </w:rPrChange>
              </w:rPr>
            </w:pPr>
            <w:ins w:id="7480" w:author="Borja Gonzalez" w:date="2017-09-28T19:30:00Z">
              <w:r w:rsidRPr="00E066BD">
                <w:rPr>
                  <w:rFonts w:ascii="Monaco" w:hAnsi="Monaco" w:cs="Monaco"/>
                  <w:sz w:val="20"/>
                  <w:szCs w:val="20"/>
                  <w:lang w:val="en-US"/>
                  <w:rPrChange w:id="74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82"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4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8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485"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48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487" w:author="Borja Gonzalez" w:date="2017-09-28T19:30:00Z">
                    <w:rPr>
                      <w:rFonts w:ascii="Monaco" w:hAnsi="Monaco" w:cs="Monaco"/>
                      <w:b/>
                      <w:bCs/>
                      <w:color w:val="0000CF"/>
                      <w:sz w:val="32"/>
                      <w:szCs w:val="32"/>
                      <w:lang w:val="en-US"/>
                    </w:rPr>
                  </w:rPrChange>
                </w:rPr>
                <w:t>90.7</w:t>
              </w:r>
              <w:r w:rsidRPr="00E066BD">
                <w:rPr>
                  <w:rFonts w:ascii="Monaco" w:hAnsi="Monaco" w:cs="Monaco"/>
                  <w:b/>
                  <w:bCs/>
                  <w:color w:val="000000"/>
                  <w:sz w:val="20"/>
                  <w:szCs w:val="20"/>
                  <w:lang w:val="en-US"/>
                  <w:rPrChange w:id="7488" w:author="Borja Gonzalez" w:date="2017-09-28T19:30:00Z">
                    <w:rPr>
                      <w:rFonts w:ascii="Monaco" w:hAnsi="Monaco" w:cs="Monaco"/>
                      <w:b/>
                      <w:bCs/>
                      <w:color w:val="000000"/>
                      <w:sz w:val="32"/>
                      <w:szCs w:val="32"/>
                      <w:lang w:val="en-US"/>
                    </w:rPr>
                  </w:rPrChange>
                </w:rPr>
                <w:t>);</w:t>
              </w:r>
            </w:ins>
          </w:p>
          <w:p w14:paraId="706D0B85" w14:textId="77777777" w:rsidR="00E066BD" w:rsidRPr="0079203F" w:rsidRDefault="00E066BD" w:rsidP="00E066BD">
            <w:pPr>
              <w:keepNext/>
              <w:keepLines/>
              <w:widowControl w:val="0"/>
              <w:autoSpaceDE w:val="0"/>
              <w:autoSpaceDN w:val="0"/>
              <w:adjustRightInd w:val="0"/>
              <w:spacing w:before="200"/>
              <w:outlineLvl w:val="4"/>
              <w:rPr>
                <w:ins w:id="7489" w:author="Borja Gonzalez" w:date="2017-09-28T19:30:00Z"/>
                <w:rFonts w:ascii="Monaco" w:hAnsi="Monaco" w:cs="Monaco"/>
                <w:sz w:val="20"/>
                <w:szCs w:val="20"/>
                <w:lang w:val="es-ES"/>
                <w:rPrChange w:id="7490" w:author="Rodrigo García" w:date="2017-09-29T10:08:00Z">
                  <w:rPr>
                    <w:ins w:id="7491" w:author="Borja Gonzalez" w:date="2017-09-28T19:30:00Z"/>
                    <w:rFonts w:ascii="Monaco" w:eastAsiaTheme="majorEastAsia" w:hAnsi="Monaco" w:cs="Monaco"/>
                    <w:color w:val="243F60" w:themeColor="accent1" w:themeShade="7F"/>
                    <w:sz w:val="32"/>
                    <w:szCs w:val="32"/>
                    <w:lang w:val="en-US"/>
                  </w:rPr>
                </w:rPrChange>
              </w:rPr>
            </w:pPr>
            <w:ins w:id="7492" w:author="Borja Gonzalez" w:date="2017-09-28T19:30:00Z">
              <w:r w:rsidRPr="00E066BD">
                <w:rPr>
                  <w:rFonts w:ascii="Monaco" w:hAnsi="Monaco" w:cs="Monaco"/>
                  <w:sz w:val="20"/>
                  <w:szCs w:val="20"/>
                  <w:lang w:val="en-US"/>
                  <w:rPrChange w:id="7493"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494"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49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496"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7497"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7498"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7499" w:author="Rodrigo García" w:date="2017-09-29T10:08:00Z">
                    <w:rPr>
                      <w:rFonts w:ascii="Monaco" w:hAnsi="Monaco" w:cs="Monaco"/>
                      <w:b/>
                      <w:bCs/>
                      <w:color w:val="0000CF"/>
                      <w:sz w:val="32"/>
                      <w:szCs w:val="32"/>
                      <w:lang w:val="en-US"/>
                    </w:rPr>
                  </w:rPrChange>
                </w:rPr>
                <w:t>64.3</w:t>
              </w:r>
              <w:r w:rsidRPr="0079203F">
                <w:rPr>
                  <w:rFonts w:ascii="Monaco" w:hAnsi="Monaco" w:cs="Monaco"/>
                  <w:b/>
                  <w:bCs/>
                  <w:color w:val="000000"/>
                  <w:sz w:val="20"/>
                  <w:szCs w:val="20"/>
                  <w:lang w:val="es-ES"/>
                  <w:rPrChange w:id="7500" w:author="Rodrigo García" w:date="2017-09-29T10:08:00Z">
                    <w:rPr>
                      <w:rFonts w:ascii="Monaco" w:hAnsi="Monaco" w:cs="Monaco"/>
                      <w:b/>
                      <w:bCs/>
                      <w:color w:val="000000"/>
                      <w:sz w:val="32"/>
                      <w:szCs w:val="32"/>
                      <w:lang w:val="en-US"/>
                    </w:rPr>
                  </w:rPrChange>
                </w:rPr>
                <w:t>);</w:t>
              </w:r>
            </w:ins>
          </w:p>
          <w:p w14:paraId="225FCF40" w14:textId="77777777" w:rsidR="00E066BD" w:rsidRPr="0079203F" w:rsidRDefault="00E066BD" w:rsidP="00E066BD">
            <w:pPr>
              <w:keepNext/>
              <w:keepLines/>
              <w:widowControl w:val="0"/>
              <w:autoSpaceDE w:val="0"/>
              <w:autoSpaceDN w:val="0"/>
              <w:adjustRightInd w:val="0"/>
              <w:spacing w:before="200"/>
              <w:outlineLvl w:val="4"/>
              <w:rPr>
                <w:ins w:id="7501" w:author="Borja Gonzalez" w:date="2017-09-28T19:30:00Z"/>
                <w:rFonts w:ascii="Monaco" w:hAnsi="Monaco" w:cs="Monaco"/>
                <w:sz w:val="20"/>
                <w:szCs w:val="20"/>
                <w:lang w:val="es-ES"/>
                <w:rPrChange w:id="7502" w:author="Rodrigo García" w:date="2017-09-29T10:08:00Z">
                  <w:rPr>
                    <w:ins w:id="7503" w:author="Borja Gonzalez" w:date="2017-09-28T19:30:00Z"/>
                    <w:rFonts w:ascii="Monaco" w:eastAsiaTheme="majorEastAsia" w:hAnsi="Monaco" w:cs="Monaco"/>
                    <w:color w:val="243F60" w:themeColor="accent1" w:themeShade="7F"/>
                    <w:sz w:val="32"/>
                    <w:szCs w:val="32"/>
                    <w:lang w:val="en-US"/>
                  </w:rPr>
                </w:rPrChange>
              </w:rPr>
            </w:pPr>
            <w:ins w:id="7504" w:author="Borja Gonzalez" w:date="2017-09-28T19:30:00Z">
              <w:r w:rsidRPr="0079203F">
                <w:rPr>
                  <w:rFonts w:ascii="Monaco" w:hAnsi="Monaco" w:cs="Monaco"/>
                  <w:sz w:val="20"/>
                  <w:szCs w:val="20"/>
                  <w:lang w:val="es-ES"/>
                  <w:rPrChange w:id="7505"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506"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rsidP="00E066BD">
            <w:pPr>
              <w:keepNext/>
              <w:keepLines/>
              <w:widowControl w:val="0"/>
              <w:autoSpaceDE w:val="0"/>
              <w:autoSpaceDN w:val="0"/>
              <w:adjustRightInd w:val="0"/>
              <w:spacing w:before="200"/>
              <w:outlineLvl w:val="4"/>
              <w:rPr>
                <w:ins w:id="7507" w:author="Borja Gonzalez" w:date="2017-09-28T19:30:00Z"/>
                <w:rFonts w:ascii="Monaco" w:hAnsi="Monaco" w:cs="Monaco"/>
                <w:sz w:val="20"/>
                <w:szCs w:val="20"/>
                <w:lang w:val="es-ES"/>
                <w:rPrChange w:id="7508" w:author="Rodrigo García" w:date="2017-09-29T10:08:00Z">
                  <w:rPr>
                    <w:ins w:id="7509" w:author="Borja Gonzalez" w:date="2017-09-28T19:30:00Z"/>
                    <w:rFonts w:ascii="Monaco" w:eastAsiaTheme="majorEastAsia" w:hAnsi="Monaco" w:cs="Monaco"/>
                    <w:color w:val="243F60" w:themeColor="accent1" w:themeShade="7F"/>
                    <w:sz w:val="32"/>
                    <w:szCs w:val="32"/>
                    <w:lang w:val="en-US"/>
                  </w:rPr>
                </w:rPrChange>
              </w:rPr>
            </w:pPr>
            <w:ins w:id="7510" w:author="Borja Gonzalez" w:date="2017-09-28T19:30:00Z">
              <w:r w:rsidRPr="0079203F">
                <w:rPr>
                  <w:rFonts w:ascii="Monaco" w:hAnsi="Monaco" w:cs="Monaco"/>
                  <w:sz w:val="20"/>
                  <w:szCs w:val="20"/>
                  <w:lang w:val="es-ES"/>
                  <w:rPrChange w:id="7511"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512"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rsidP="00E066BD">
            <w:pPr>
              <w:keepNext/>
              <w:keepLines/>
              <w:widowControl w:val="0"/>
              <w:autoSpaceDE w:val="0"/>
              <w:autoSpaceDN w:val="0"/>
              <w:adjustRightInd w:val="0"/>
              <w:spacing w:before="200"/>
              <w:outlineLvl w:val="4"/>
              <w:rPr>
                <w:ins w:id="7513" w:author="Borja Gonzalez" w:date="2017-09-28T19:30:00Z"/>
                <w:rFonts w:ascii="Monaco" w:hAnsi="Monaco" w:cs="Monaco"/>
                <w:sz w:val="20"/>
                <w:szCs w:val="20"/>
                <w:lang w:val="es-ES"/>
                <w:rPrChange w:id="7514" w:author="Rodrigo García" w:date="2017-09-29T10:08:00Z">
                  <w:rPr>
                    <w:ins w:id="7515" w:author="Borja Gonzalez" w:date="2017-09-28T19:30:00Z"/>
                    <w:rFonts w:ascii="Monaco" w:eastAsiaTheme="majorEastAsia" w:hAnsi="Monaco" w:cs="Monaco"/>
                    <w:color w:val="243F60" w:themeColor="accent1" w:themeShade="7F"/>
                    <w:sz w:val="32"/>
                    <w:szCs w:val="32"/>
                    <w:lang w:val="en-US"/>
                  </w:rPr>
                </w:rPrChange>
              </w:rPr>
            </w:pPr>
            <w:ins w:id="7516" w:author="Borja Gonzalez" w:date="2017-09-28T19:30:00Z">
              <w:r w:rsidRPr="0079203F">
                <w:rPr>
                  <w:rFonts w:ascii="Monaco" w:hAnsi="Monaco" w:cs="Monaco"/>
                  <w:sz w:val="20"/>
                  <w:szCs w:val="20"/>
                  <w:lang w:val="es-ES"/>
                  <w:rPrChange w:id="751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518"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51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20"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752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22"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752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24"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752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526" w:author="Rodrigo García" w:date="2017-09-29T10:08:00Z">
                    <w:rPr>
                      <w:rFonts w:ascii="Monaco" w:hAnsi="Monaco" w:cs="Monaco"/>
                      <w:color w:val="4E9A06"/>
                      <w:sz w:val="32"/>
                      <w:szCs w:val="32"/>
                      <w:lang w:val="en-US"/>
                    </w:rPr>
                  </w:rPrChange>
                </w:rPr>
                <w:t>"Sagital"</w:t>
              </w:r>
              <w:r w:rsidRPr="0079203F">
                <w:rPr>
                  <w:rFonts w:ascii="Monaco" w:hAnsi="Monaco" w:cs="Monaco"/>
                  <w:b/>
                  <w:bCs/>
                  <w:color w:val="000000"/>
                  <w:sz w:val="20"/>
                  <w:szCs w:val="20"/>
                  <w:lang w:val="es-ES"/>
                  <w:rPrChange w:id="752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28"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752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30"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753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32"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753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534"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53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536" w:author="Rodrigo García" w:date="2017-09-29T10:08:00Z">
                    <w:rPr>
                      <w:rFonts w:ascii="Monaco" w:hAnsi="Monaco" w:cs="Monaco"/>
                      <w:color w:val="4E9A06"/>
                      <w:sz w:val="32"/>
                      <w:szCs w:val="32"/>
                      <w:lang w:val="en-US"/>
                    </w:rPr>
                  </w:rPrChange>
                </w:rPr>
                <w:t>"Flexión"</w:t>
              </w:r>
              <w:r w:rsidRPr="0079203F">
                <w:rPr>
                  <w:rFonts w:ascii="Monaco" w:hAnsi="Monaco" w:cs="Monaco"/>
                  <w:b/>
                  <w:bCs/>
                  <w:color w:val="000000"/>
                  <w:sz w:val="20"/>
                  <w:szCs w:val="20"/>
                  <w:lang w:val="es-ES"/>
                  <w:rPrChange w:id="753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538" w:author="Rodrigo García" w:date="2017-09-29T10:08:00Z">
                    <w:rPr>
                      <w:rFonts w:ascii="Monaco" w:hAnsi="Monaco" w:cs="Monaco"/>
                      <w:color w:val="4E9A06"/>
                      <w:sz w:val="32"/>
                      <w:szCs w:val="32"/>
                      <w:lang w:val="en-US"/>
                    </w:rPr>
                  </w:rPrChange>
                </w:rPr>
                <w:t>"Extensión"</w:t>
              </w:r>
              <w:r w:rsidRPr="0079203F">
                <w:rPr>
                  <w:rFonts w:ascii="Monaco" w:hAnsi="Monaco" w:cs="Monaco"/>
                  <w:b/>
                  <w:bCs/>
                  <w:color w:val="000000"/>
                  <w:sz w:val="20"/>
                  <w:szCs w:val="20"/>
                  <w:lang w:val="es-ES"/>
                  <w:rPrChange w:id="7539"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rsidP="00E066BD">
            <w:pPr>
              <w:keepNext/>
              <w:keepLines/>
              <w:widowControl w:val="0"/>
              <w:autoSpaceDE w:val="0"/>
              <w:autoSpaceDN w:val="0"/>
              <w:adjustRightInd w:val="0"/>
              <w:spacing w:before="200"/>
              <w:outlineLvl w:val="4"/>
              <w:rPr>
                <w:ins w:id="7540" w:author="Borja Gonzalez" w:date="2017-09-28T19:30:00Z"/>
                <w:rFonts w:ascii="Monaco" w:hAnsi="Monaco" w:cs="Monaco"/>
                <w:sz w:val="20"/>
                <w:szCs w:val="20"/>
                <w:lang w:val="en-US"/>
                <w:rPrChange w:id="7541" w:author="Borja Gonzalez" w:date="2017-09-28T19:30:00Z">
                  <w:rPr>
                    <w:ins w:id="7542" w:author="Borja Gonzalez" w:date="2017-09-28T19:30:00Z"/>
                    <w:rFonts w:ascii="Monaco" w:eastAsiaTheme="majorEastAsia" w:hAnsi="Monaco" w:cs="Monaco"/>
                    <w:color w:val="243F60" w:themeColor="accent1" w:themeShade="7F"/>
                    <w:sz w:val="32"/>
                    <w:szCs w:val="32"/>
                    <w:lang w:val="en-US"/>
                  </w:rPr>
                </w:rPrChange>
              </w:rPr>
            </w:pPr>
            <w:ins w:id="7543" w:author="Borja Gonzalez" w:date="2017-09-28T19:30:00Z">
              <w:r w:rsidRPr="0079203F">
                <w:rPr>
                  <w:rFonts w:ascii="Monaco" w:hAnsi="Monaco" w:cs="Monaco"/>
                  <w:sz w:val="20"/>
                  <w:szCs w:val="20"/>
                  <w:lang w:val="es-ES"/>
                  <w:rPrChange w:id="7544"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4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rsidP="00E066BD">
            <w:pPr>
              <w:keepNext/>
              <w:keepLines/>
              <w:widowControl w:val="0"/>
              <w:autoSpaceDE w:val="0"/>
              <w:autoSpaceDN w:val="0"/>
              <w:adjustRightInd w:val="0"/>
              <w:spacing w:before="200"/>
              <w:outlineLvl w:val="4"/>
              <w:rPr>
                <w:ins w:id="7546" w:author="Borja Gonzalez" w:date="2017-09-28T19:30:00Z"/>
                <w:rFonts w:ascii="Monaco" w:hAnsi="Monaco" w:cs="Monaco"/>
                <w:sz w:val="20"/>
                <w:szCs w:val="20"/>
                <w:lang w:val="en-US"/>
                <w:rPrChange w:id="7547" w:author="Borja Gonzalez" w:date="2017-09-28T19:30:00Z">
                  <w:rPr>
                    <w:ins w:id="7548" w:author="Borja Gonzalez" w:date="2017-09-28T19:30:00Z"/>
                    <w:rFonts w:ascii="Monaco" w:eastAsiaTheme="majorEastAsia" w:hAnsi="Monaco" w:cs="Monaco"/>
                    <w:color w:val="243F60" w:themeColor="accent1" w:themeShade="7F"/>
                    <w:sz w:val="32"/>
                    <w:szCs w:val="32"/>
                    <w:lang w:val="en-US"/>
                  </w:rPr>
                </w:rPrChange>
              </w:rPr>
            </w:pPr>
            <w:ins w:id="7549" w:author="Borja Gonzalez" w:date="2017-09-28T19:30:00Z">
              <w:r w:rsidRPr="00E066BD">
                <w:rPr>
                  <w:rFonts w:ascii="Monaco" w:hAnsi="Monaco" w:cs="Monaco"/>
                  <w:sz w:val="20"/>
                  <w:szCs w:val="20"/>
                  <w:lang w:val="en-US"/>
                  <w:rPrChange w:id="755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51"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552"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rsidP="00E066BD">
            <w:pPr>
              <w:keepNext/>
              <w:keepLines/>
              <w:widowControl w:val="0"/>
              <w:autoSpaceDE w:val="0"/>
              <w:autoSpaceDN w:val="0"/>
              <w:adjustRightInd w:val="0"/>
              <w:spacing w:before="200"/>
              <w:outlineLvl w:val="4"/>
              <w:rPr>
                <w:ins w:id="7553" w:author="Borja Gonzalez" w:date="2017-09-28T19:30:00Z"/>
                <w:rFonts w:ascii="Monaco" w:hAnsi="Monaco" w:cs="Monaco"/>
                <w:sz w:val="20"/>
                <w:szCs w:val="20"/>
                <w:lang w:val="en-US"/>
                <w:rPrChange w:id="7554" w:author="Borja Gonzalez" w:date="2017-09-28T19:30:00Z">
                  <w:rPr>
                    <w:ins w:id="7555" w:author="Borja Gonzalez" w:date="2017-09-28T19:30:00Z"/>
                    <w:rFonts w:ascii="Monaco" w:eastAsiaTheme="majorEastAsia" w:hAnsi="Monaco" w:cs="Monaco"/>
                    <w:color w:val="243F60" w:themeColor="accent1" w:themeShade="7F"/>
                    <w:sz w:val="32"/>
                    <w:szCs w:val="32"/>
                    <w:lang w:val="en-US"/>
                  </w:rPr>
                </w:rPrChange>
              </w:rPr>
            </w:pPr>
            <w:ins w:id="7556" w:author="Borja Gonzalez" w:date="2017-09-28T19:30:00Z">
              <w:r w:rsidRPr="00E066BD">
                <w:rPr>
                  <w:rFonts w:ascii="Monaco" w:hAnsi="Monaco" w:cs="Monaco"/>
                  <w:sz w:val="20"/>
                  <w:szCs w:val="20"/>
                  <w:lang w:val="en-US"/>
                  <w:rPrChange w:id="755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58"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5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6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56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56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5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6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565"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56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5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6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5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7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5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72"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5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7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57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576"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rsidP="00E066BD">
            <w:pPr>
              <w:keepNext/>
              <w:keepLines/>
              <w:widowControl w:val="0"/>
              <w:autoSpaceDE w:val="0"/>
              <w:autoSpaceDN w:val="0"/>
              <w:adjustRightInd w:val="0"/>
              <w:spacing w:before="200"/>
              <w:outlineLvl w:val="4"/>
              <w:rPr>
                <w:ins w:id="7577" w:author="Borja Gonzalez" w:date="2017-09-28T19:30:00Z"/>
                <w:rFonts w:ascii="Monaco" w:hAnsi="Monaco" w:cs="Monaco"/>
                <w:sz w:val="20"/>
                <w:szCs w:val="20"/>
                <w:lang w:val="en-US"/>
                <w:rPrChange w:id="7578" w:author="Borja Gonzalez" w:date="2017-09-28T19:30:00Z">
                  <w:rPr>
                    <w:ins w:id="7579" w:author="Borja Gonzalez" w:date="2017-09-28T19:30:00Z"/>
                    <w:rFonts w:ascii="Monaco" w:eastAsiaTheme="majorEastAsia" w:hAnsi="Monaco" w:cs="Monaco"/>
                    <w:color w:val="243F60" w:themeColor="accent1" w:themeShade="7F"/>
                    <w:sz w:val="32"/>
                    <w:szCs w:val="32"/>
                    <w:lang w:val="en-US"/>
                  </w:rPr>
                </w:rPrChange>
              </w:rPr>
            </w:pPr>
            <w:ins w:id="7580" w:author="Borja Gonzalez" w:date="2017-09-28T19:30:00Z">
              <w:r w:rsidRPr="00E066BD">
                <w:rPr>
                  <w:rFonts w:ascii="Monaco" w:hAnsi="Monaco" w:cs="Monaco"/>
                  <w:sz w:val="20"/>
                  <w:szCs w:val="20"/>
                  <w:lang w:val="en-US"/>
                  <w:rPrChange w:id="75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8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5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8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5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8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58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8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5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9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59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9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59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594" w:author="Borja Gonzalez" w:date="2017-09-28T19:30:00Z">
                    <w:rPr>
                      <w:rFonts w:ascii="Monaco" w:hAnsi="Monaco" w:cs="Monaco"/>
                      <w:b/>
                      <w:bCs/>
                      <w:color w:val="0000CF"/>
                      <w:sz w:val="32"/>
                      <w:szCs w:val="32"/>
                      <w:lang w:val="en-US"/>
                    </w:rPr>
                  </w:rPrChange>
                </w:rPr>
                <w:t>4</w:t>
              </w:r>
              <w:r w:rsidRPr="00E066BD">
                <w:rPr>
                  <w:rFonts w:ascii="Monaco" w:hAnsi="Monaco" w:cs="Monaco"/>
                  <w:b/>
                  <w:bCs/>
                  <w:color w:val="000000"/>
                  <w:sz w:val="20"/>
                  <w:szCs w:val="20"/>
                  <w:lang w:val="en-US"/>
                  <w:rPrChange w:id="7595"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rsidP="00E066BD">
            <w:pPr>
              <w:keepNext/>
              <w:keepLines/>
              <w:widowControl w:val="0"/>
              <w:autoSpaceDE w:val="0"/>
              <w:autoSpaceDN w:val="0"/>
              <w:adjustRightInd w:val="0"/>
              <w:spacing w:before="200"/>
              <w:outlineLvl w:val="4"/>
              <w:rPr>
                <w:ins w:id="7596" w:author="Borja Gonzalez" w:date="2017-09-28T19:30:00Z"/>
                <w:rFonts w:ascii="Monaco" w:hAnsi="Monaco" w:cs="Monaco"/>
                <w:sz w:val="20"/>
                <w:szCs w:val="20"/>
                <w:lang w:val="en-US"/>
                <w:rPrChange w:id="7597" w:author="Borja Gonzalez" w:date="2017-09-28T19:30:00Z">
                  <w:rPr>
                    <w:ins w:id="7598" w:author="Borja Gonzalez" w:date="2017-09-28T19:30:00Z"/>
                    <w:rFonts w:ascii="Monaco" w:eastAsiaTheme="majorEastAsia" w:hAnsi="Monaco" w:cs="Monaco"/>
                    <w:color w:val="243F60" w:themeColor="accent1" w:themeShade="7F"/>
                    <w:sz w:val="32"/>
                    <w:szCs w:val="32"/>
                    <w:lang w:val="en-US"/>
                  </w:rPr>
                </w:rPrChange>
              </w:rPr>
            </w:pPr>
            <w:ins w:id="7599" w:author="Borja Gonzalez" w:date="2017-09-28T19:30:00Z">
              <w:r w:rsidRPr="00E066BD">
                <w:rPr>
                  <w:rFonts w:ascii="Monaco" w:hAnsi="Monaco" w:cs="Monaco"/>
                  <w:sz w:val="20"/>
                  <w:szCs w:val="20"/>
                  <w:lang w:val="en-US"/>
                  <w:rPrChange w:id="760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0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6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0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05"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60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0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6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09"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6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11"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61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13" w:author="Borja Gonzalez" w:date="2017-09-28T19:30: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614"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rsidP="00E066BD">
            <w:pPr>
              <w:keepNext/>
              <w:keepLines/>
              <w:widowControl w:val="0"/>
              <w:autoSpaceDE w:val="0"/>
              <w:autoSpaceDN w:val="0"/>
              <w:adjustRightInd w:val="0"/>
              <w:spacing w:before="200"/>
              <w:outlineLvl w:val="4"/>
              <w:rPr>
                <w:ins w:id="7615" w:author="Borja Gonzalez" w:date="2017-09-28T19:30:00Z"/>
                <w:rFonts w:ascii="Monaco" w:hAnsi="Monaco" w:cs="Monaco"/>
                <w:sz w:val="20"/>
                <w:szCs w:val="20"/>
                <w:lang w:val="en-US"/>
                <w:rPrChange w:id="7616" w:author="Borja Gonzalez" w:date="2017-09-28T19:30:00Z">
                  <w:rPr>
                    <w:ins w:id="7617" w:author="Borja Gonzalez" w:date="2017-09-28T19:30:00Z"/>
                    <w:rFonts w:ascii="Monaco" w:eastAsiaTheme="majorEastAsia" w:hAnsi="Monaco" w:cs="Monaco"/>
                    <w:color w:val="243F60" w:themeColor="accent1" w:themeShade="7F"/>
                    <w:sz w:val="32"/>
                    <w:szCs w:val="32"/>
                    <w:lang w:val="en-US"/>
                  </w:rPr>
                </w:rPrChange>
              </w:rPr>
            </w:pPr>
            <w:ins w:id="7618" w:author="Borja Gonzalez" w:date="2017-09-28T19:30:00Z">
              <w:r w:rsidRPr="00E066BD">
                <w:rPr>
                  <w:rFonts w:ascii="Monaco" w:hAnsi="Monaco" w:cs="Monaco"/>
                  <w:sz w:val="20"/>
                  <w:szCs w:val="20"/>
                  <w:lang w:val="en-US"/>
                  <w:rPrChange w:id="761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20"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6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2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2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62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2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62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2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62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3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63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32"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633"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rsidP="00E066BD">
            <w:pPr>
              <w:keepNext/>
              <w:keepLines/>
              <w:widowControl w:val="0"/>
              <w:autoSpaceDE w:val="0"/>
              <w:autoSpaceDN w:val="0"/>
              <w:adjustRightInd w:val="0"/>
              <w:spacing w:before="200"/>
              <w:outlineLvl w:val="4"/>
              <w:rPr>
                <w:ins w:id="7634" w:author="Borja Gonzalez" w:date="2017-09-28T19:30:00Z"/>
                <w:rFonts w:ascii="Monaco" w:hAnsi="Monaco" w:cs="Monaco"/>
                <w:sz w:val="20"/>
                <w:szCs w:val="20"/>
                <w:lang w:val="en-US"/>
                <w:rPrChange w:id="7635" w:author="Borja Gonzalez" w:date="2017-09-28T19:30:00Z">
                  <w:rPr>
                    <w:ins w:id="7636" w:author="Borja Gonzalez" w:date="2017-09-28T19:30:00Z"/>
                    <w:rFonts w:ascii="Monaco" w:eastAsiaTheme="majorEastAsia" w:hAnsi="Monaco" w:cs="Monaco"/>
                    <w:color w:val="243F60" w:themeColor="accent1" w:themeShade="7F"/>
                    <w:sz w:val="32"/>
                    <w:szCs w:val="32"/>
                    <w:lang w:val="en-US"/>
                  </w:rPr>
                </w:rPrChange>
              </w:rPr>
            </w:pPr>
            <w:ins w:id="7637" w:author="Borja Gonzalez" w:date="2017-09-28T19:30:00Z">
              <w:r w:rsidRPr="00E066BD">
                <w:rPr>
                  <w:rFonts w:ascii="Monaco" w:hAnsi="Monaco" w:cs="Monaco"/>
                  <w:sz w:val="20"/>
                  <w:szCs w:val="20"/>
                  <w:lang w:val="en-US"/>
                  <w:rPrChange w:id="763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39"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64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42"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64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64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645"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646"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647"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rsidP="00E066BD">
            <w:pPr>
              <w:widowControl w:val="0"/>
              <w:autoSpaceDE w:val="0"/>
              <w:autoSpaceDN w:val="0"/>
              <w:adjustRightInd w:val="0"/>
              <w:rPr>
                <w:ins w:id="7648" w:author="Borja Gonzalez" w:date="2017-09-28T19:30:00Z"/>
                <w:rFonts w:ascii="Monaco" w:hAnsi="Monaco" w:cs="Monaco"/>
                <w:sz w:val="20"/>
                <w:szCs w:val="20"/>
                <w:lang w:val="en-US"/>
                <w:rPrChange w:id="7649" w:author="Borja Gonzalez" w:date="2017-09-28T19:30:00Z">
                  <w:rPr>
                    <w:ins w:id="7650" w:author="Borja Gonzalez" w:date="2017-09-28T19:30:00Z"/>
                    <w:rFonts w:ascii="Monaco" w:hAnsi="Monaco" w:cs="Monaco"/>
                    <w:sz w:val="32"/>
                    <w:szCs w:val="32"/>
                    <w:lang w:val="en-US"/>
                  </w:rPr>
                </w:rPrChange>
              </w:rPr>
            </w:pPr>
            <w:ins w:id="7651" w:author="Borja Gonzalez" w:date="2017-09-28T19:30:00Z">
              <w:r w:rsidRPr="00E066BD">
                <w:rPr>
                  <w:rFonts w:ascii="Monaco" w:hAnsi="Monaco" w:cs="Monaco"/>
                  <w:sz w:val="20"/>
                  <w:szCs w:val="20"/>
                  <w:lang w:val="en-US"/>
                  <w:rPrChange w:id="765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3"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6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5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5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57" w:author="Borja Gonzalez" w:date="2017-09-28T19:30:00Z">
                    <w:rPr>
                      <w:rFonts w:ascii="Monaco" w:hAnsi="Monaco" w:cs="Monaco"/>
                      <w:b/>
                      <w:bCs/>
                      <w:color w:val="0000CF"/>
                      <w:sz w:val="32"/>
                      <w:szCs w:val="32"/>
                      <w:lang w:val="en-US"/>
                    </w:rPr>
                  </w:rPrChange>
                </w:rPr>
                <w:t>87.4</w:t>
              </w:r>
              <w:r w:rsidRPr="00E066BD">
                <w:rPr>
                  <w:rFonts w:ascii="Monaco" w:hAnsi="Monaco" w:cs="Monaco"/>
                  <w:b/>
                  <w:bCs/>
                  <w:color w:val="000000"/>
                  <w:sz w:val="20"/>
                  <w:szCs w:val="20"/>
                  <w:lang w:val="en-US"/>
                  <w:rPrChange w:id="7658"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rsidP="00E066BD">
            <w:pPr>
              <w:widowControl w:val="0"/>
              <w:autoSpaceDE w:val="0"/>
              <w:autoSpaceDN w:val="0"/>
              <w:adjustRightInd w:val="0"/>
              <w:rPr>
                <w:ins w:id="7659" w:author="Borja Gonzalez" w:date="2017-09-28T19:30:00Z"/>
                <w:rFonts w:ascii="Monaco" w:hAnsi="Monaco" w:cs="Monaco"/>
                <w:sz w:val="20"/>
                <w:szCs w:val="20"/>
                <w:lang w:val="en-US"/>
                <w:rPrChange w:id="7660" w:author="Borja Gonzalez" w:date="2017-09-28T19:30:00Z">
                  <w:rPr>
                    <w:ins w:id="7661" w:author="Borja Gonzalez" w:date="2017-09-28T19:30:00Z"/>
                    <w:rFonts w:ascii="Monaco" w:hAnsi="Monaco" w:cs="Monaco"/>
                    <w:sz w:val="32"/>
                    <w:szCs w:val="32"/>
                    <w:lang w:val="en-US"/>
                  </w:rPr>
                </w:rPrChange>
              </w:rPr>
            </w:pPr>
            <w:ins w:id="7662" w:author="Borja Gonzalez" w:date="2017-09-28T19:30:00Z">
              <w:r w:rsidRPr="00E066BD">
                <w:rPr>
                  <w:rFonts w:ascii="Monaco" w:hAnsi="Monaco" w:cs="Monaco"/>
                  <w:sz w:val="20"/>
                  <w:szCs w:val="20"/>
                  <w:lang w:val="en-US"/>
                  <w:rPrChange w:id="766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6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6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6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6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668" w:author="Borja Gonzalez" w:date="2017-09-28T19:30:00Z">
                    <w:rPr>
                      <w:rFonts w:ascii="Monaco" w:hAnsi="Monaco" w:cs="Monaco"/>
                      <w:b/>
                      <w:bCs/>
                      <w:color w:val="0000CF"/>
                      <w:sz w:val="32"/>
                      <w:szCs w:val="32"/>
                      <w:lang w:val="en-US"/>
                    </w:rPr>
                  </w:rPrChange>
                </w:rPr>
                <w:t>72.2</w:t>
              </w:r>
              <w:r w:rsidRPr="00E066BD">
                <w:rPr>
                  <w:rFonts w:ascii="Monaco" w:hAnsi="Monaco" w:cs="Monaco"/>
                  <w:b/>
                  <w:bCs/>
                  <w:color w:val="000000"/>
                  <w:sz w:val="20"/>
                  <w:szCs w:val="20"/>
                  <w:lang w:val="en-US"/>
                  <w:rPrChange w:id="7669"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rsidP="00E066BD">
            <w:pPr>
              <w:keepNext/>
              <w:keepLines/>
              <w:widowControl w:val="0"/>
              <w:autoSpaceDE w:val="0"/>
              <w:autoSpaceDN w:val="0"/>
              <w:adjustRightInd w:val="0"/>
              <w:spacing w:before="200"/>
              <w:outlineLvl w:val="4"/>
              <w:rPr>
                <w:ins w:id="7670" w:author="Borja Gonzalez" w:date="2017-09-28T19:30:00Z"/>
                <w:rFonts w:ascii="Monaco" w:hAnsi="Monaco" w:cs="Monaco"/>
                <w:sz w:val="20"/>
                <w:szCs w:val="20"/>
                <w:lang w:val="en-US"/>
                <w:rPrChange w:id="7671" w:author="Borja Gonzalez" w:date="2017-09-28T19:30:00Z">
                  <w:rPr>
                    <w:ins w:id="7672" w:author="Borja Gonzalez" w:date="2017-09-28T19:30:00Z"/>
                    <w:rFonts w:ascii="Monaco" w:eastAsiaTheme="majorEastAsia" w:hAnsi="Monaco" w:cs="Monaco"/>
                    <w:color w:val="243F60" w:themeColor="accent1" w:themeShade="7F"/>
                    <w:sz w:val="32"/>
                    <w:szCs w:val="32"/>
                    <w:lang w:val="en-US"/>
                  </w:rPr>
                </w:rPrChange>
              </w:rPr>
            </w:pPr>
            <w:ins w:id="7673" w:author="Borja Gonzalez" w:date="2017-09-28T19:30:00Z">
              <w:r w:rsidRPr="00E066BD">
                <w:rPr>
                  <w:rFonts w:ascii="Monaco" w:hAnsi="Monaco" w:cs="Monaco"/>
                  <w:sz w:val="20"/>
                  <w:szCs w:val="20"/>
                  <w:lang w:val="en-US"/>
                  <w:rPrChange w:id="767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75"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67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7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7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67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680" w:author="Borja Gonzalez" w:date="2017-09-28T19:30:00Z">
                    <w:rPr>
                      <w:rFonts w:ascii="Monaco" w:hAnsi="Monaco" w:cs="Monaco"/>
                      <w:b/>
                      <w:bCs/>
                      <w:color w:val="0000CF"/>
                      <w:sz w:val="32"/>
                      <w:szCs w:val="32"/>
                      <w:lang w:val="en-US"/>
                    </w:rPr>
                  </w:rPrChange>
                </w:rPr>
                <w:t>83.5</w:t>
              </w:r>
              <w:r w:rsidRPr="00E066BD">
                <w:rPr>
                  <w:rFonts w:ascii="Monaco" w:hAnsi="Monaco" w:cs="Monaco"/>
                  <w:b/>
                  <w:bCs/>
                  <w:color w:val="000000"/>
                  <w:sz w:val="20"/>
                  <w:szCs w:val="20"/>
                  <w:lang w:val="en-US"/>
                  <w:rPrChange w:id="7681"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rsidP="00E066BD">
            <w:pPr>
              <w:keepNext/>
              <w:keepLines/>
              <w:widowControl w:val="0"/>
              <w:autoSpaceDE w:val="0"/>
              <w:autoSpaceDN w:val="0"/>
              <w:adjustRightInd w:val="0"/>
              <w:spacing w:before="200"/>
              <w:outlineLvl w:val="4"/>
              <w:rPr>
                <w:ins w:id="7682" w:author="Borja Gonzalez" w:date="2017-09-28T19:30:00Z"/>
                <w:rFonts w:ascii="Monaco" w:hAnsi="Monaco" w:cs="Monaco"/>
                <w:sz w:val="20"/>
                <w:szCs w:val="20"/>
                <w:lang w:val="en-US"/>
                <w:rPrChange w:id="7683" w:author="Borja Gonzalez" w:date="2017-09-28T19:30:00Z">
                  <w:rPr>
                    <w:ins w:id="7684" w:author="Borja Gonzalez" w:date="2017-09-28T19:30:00Z"/>
                    <w:rFonts w:ascii="Monaco" w:eastAsiaTheme="majorEastAsia" w:hAnsi="Monaco" w:cs="Monaco"/>
                    <w:color w:val="243F60" w:themeColor="accent1" w:themeShade="7F"/>
                    <w:sz w:val="32"/>
                    <w:szCs w:val="32"/>
                    <w:lang w:val="en-US"/>
                  </w:rPr>
                </w:rPrChange>
              </w:rPr>
            </w:pPr>
            <w:ins w:id="7685" w:author="Borja Gonzalez" w:date="2017-09-28T19:30:00Z">
              <w:r w:rsidRPr="00E066BD">
                <w:rPr>
                  <w:rFonts w:ascii="Monaco" w:hAnsi="Monaco" w:cs="Monaco"/>
                  <w:sz w:val="20"/>
                  <w:szCs w:val="20"/>
                  <w:lang w:val="en-US"/>
                  <w:rPrChange w:id="76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7"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6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8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69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69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692" w:author="Borja Gonzalez" w:date="2017-09-28T19:30:00Z">
                    <w:rPr>
                      <w:rFonts w:ascii="Monaco" w:hAnsi="Monaco" w:cs="Monaco"/>
                      <w:b/>
                      <w:bCs/>
                      <w:color w:val="0000CF"/>
                      <w:sz w:val="32"/>
                      <w:szCs w:val="32"/>
                      <w:lang w:val="en-US"/>
                    </w:rPr>
                  </w:rPrChange>
                </w:rPr>
                <w:t>67.1</w:t>
              </w:r>
              <w:r w:rsidRPr="00E066BD">
                <w:rPr>
                  <w:rFonts w:ascii="Monaco" w:hAnsi="Monaco" w:cs="Monaco"/>
                  <w:b/>
                  <w:bCs/>
                  <w:color w:val="000000"/>
                  <w:sz w:val="20"/>
                  <w:szCs w:val="20"/>
                  <w:lang w:val="en-US"/>
                  <w:rPrChange w:id="769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rsidP="00E066BD">
            <w:pPr>
              <w:keepNext/>
              <w:keepLines/>
              <w:widowControl w:val="0"/>
              <w:autoSpaceDE w:val="0"/>
              <w:autoSpaceDN w:val="0"/>
              <w:adjustRightInd w:val="0"/>
              <w:spacing w:before="200"/>
              <w:outlineLvl w:val="4"/>
              <w:rPr>
                <w:ins w:id="7694" w:author="Borja Gonzalez" w:date="2017-09-28T19:30:00Z"/>
                <w:rFonts w:ascii="Monaco" w:hAnsi="Monaco" w:cs="Monaco"/>
                <w:sz w:val="20"/>
                <w:szCs w:val="20"/>
                <w:lang w:val="en-US"/>
                <w:rPrChange w:id="7695" w:author="Borja Gonzalez" w:date="2017-09-28T19:30:00Z">
                  <w:rPr>
                    <w:ins w:id="7696" w:author="Borja Gonzalez" w:date="2017-09-28T19:30:00Z"/>
                    <w:rFonts w:ascii="Monaco" w:eastAsiaTheme="majorEastAsia" w:hAnsi="Monaco" w:cs="Monaco"/>
                    <w:color w:val="243F60" w:themeColor="accent1" w:themeShade="7F"/>
                    <w:sz w:val="32"/>
                    <w:szCs w:val="32"/>
                    <w:lang w:val="en-US"/>
                  </w:rPr>
                </w:rPrChange>
              </w:rPr>
            </w:pPr>
            <w:ins w:id="7697" w:author="Borja Gonzalez" w:date="2017-09-28T19:30:00Z">
              <w:r w:rsidRPr="00E066BD">
                <w:rPr>
                  <w:rFonts w:ascii="Monaco" w:hAnsi="Monaco" w:cs="Monaco"/>
                  <w:sz w:val="20"/>
                  <w:szCs w:val="20"/>
                  <w:lang w:val="en-US"/>
                  <w:rPrChange w:id="769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99"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rsidP="00E066BD">
            <w:pPr>
              <w:keepNext/>
              <w:keepLines/>
              <w:widowControl w:val="0"/>
              <w:autoSpaceDE w:val="0"/>
              <w:autoSpaceDN w:val="0"/>
              <w:adjustRightInd w:val="0"/>
              <w:spacing w:before="200"/>
              <w:outlineLvl w:val="4"/>
              <w:rPr>
                <w:ins w:id="7700" w:author="Borja Gonzalez" w:date="2017-09-28T19:30:00Z"/>
                <w:rFonts w:ascii="Monaco" w:hAnsi="Monaco" w:cs="Monaco"/>
                <w:sz w:val="20"/>
                <w:szCs w:val="20"/>
                <w:lang w:val="en-US"/>
                <w:rPrChange w:id="7701" w:author="Borja Gonzalez" w:date="2017-09-28T19:30:00Z">
                  <w:rPr>
                    <w:ins w:id="7702" w:author="Borja Gonzalez" w:date="2017-09-28T19:30:00Z"/>
                    <w:rFonts w:ascii="Monaco" w:eastAsiaTheme="majorEastAsia" w:hAnsi="Monaco" w:cs="Monaco"/>
                    <w:color w:val="243F60" w:themeColor="accent1" w:themeShade="7F"/>
                    <w:sz w:val="32"/>
                    <w:szCs w:val="32"/>
                    <w:lang w:val="en-US"/>
                  </w:rPr>
                </w:rPrChange>
              </w:rPr>
            </w:pPr>
            <w:ins w:id="7703" w:author="Borja Gonzalez" w:date="2017-09-28T19:30:00Z">
              <w:r w:rsidRPr="00E066BD">
                <w:rPr>
                  <w:rFonts w:ascii="Monaco" w:hAnsi="Monaco" w:cs="Monaco"/>
                  <w:sz w:val="20"/>
                  <w:szCs w:val="20"/>
                  <w:lang w:val="en-US"/>
                  <w:rPrChange w:id="770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705"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706"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rsidP="00E066BD">
            <w:pPr>
              <w:keepNext/>
              <w:keepLines/>
              <w:widowControl w:val="0"/>
              <w:autoSpaceDE w:val="0"/>
              <w:autoSpaceDN w:val="0"/>
              <w:adjustRightInd w:val="0"/>
              <w:spacing w:before="200"/>
              <w:outlineLvl w:val="4"/>
              <w:rPr>
                <w:ins w:id="7707" w:author="Borja Gonzalez" w:date="2017-09-28T19:30:00Z"/>
                <w:rFonts w:ascii="Monaco" w:hAnsi="Monaco" w:cs="Monaco"/>
                <w:sz w:val="20"/>
                <w:szCs w:val="20"/>
                <w:lang w:val="en-US"/>
                <w:rPrChange w:id="7708" w:author="Borja Gonzalez" w:date="2017-09-28T19:30:00Z">
                  <w:rPr>
                    <w:ins w:id="7709" w:author="Borja Gonzalez" w:date="2017-09-28T19:30:00Z"/>
                    <w:rFonts w:ascii="Monaco" w:eastAsiaTheme="majorEastAsia" w:hAnsi="Monaco" w:cs="Monaco"/>
                    <w:color w:val="243F60" w:themeColor="accent1" w:themeShade="7F"/>
                    <w:sz w:val="32"/>
                    <w:szCs w:val="32"/>
                    <w:lang w:val="en-US"/>
                  </w:rPr>
                </w:rPrChange>
              </w:rPr>
            </w:pPr>
            <w:ins w:id="7710" w:author="Borja Gonzalez" w:date="2017-09-28T19:30:00Z">
              <w:r w:rsidRPr="00E066BD">
                <w:rPr>
                  <w:rFonts w:ascii="Monaco" w:hAnsi="Monaco" w:cs="Monaco"/>
                  <w:sz w:val="20"/>
                  <w:szCs w:val="20"/>
                  <w:lang w:val="en-US"/>
                  <w:rPrChange w:id="771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12"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7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1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1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16" w:author="Borja Gonzalez" w:date="2017-09-28T19:30:00Z">
                    <w:rPr>
                      <w:rFonts w:ascii="Monaco" w:hAnsi="Monaco" w:cs="Monaco"/>
                      <w:b/>
                      <w:bCs/>
                      <w:color w:val="0000CF"/>
                      <w:sz w:val="32"/>
                      <w:szCs w:val="32"/>
                      <w:lang w:val="en-US"/>
                    </w:rPr>
                  </w:rPrChange>
                </w:rPr>
                <w:t>89</w:t>
              </w:r>
              <w:r w:rsidRPr="00E066BD">
                <w:rPr>
                  <w:rFonts w:ascii="Monaco" w:hAnsi="Monaco" w:cs="Monaco"/>
                  <w:b/>
                  <w:bCs/>
                  <w:color w:val="000000"/>
                  <w:sz w:val="20"/>
                  <w:szCs w:val="20"/>
                  <w:lang w:val="en-US"/>
                  <w:rPrChange w:id="7717"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rsidP="00E066BD">
            <w:pPr>
              <w:keepNext/>
              <w:keepLines/>
              <w:widowControl w:val="0"/>
              <w:autoSpaceDE w:val="0"/>
              <w:autoSpaceDN w:val="0"/>
              <w:adjustRightInd w:val="0"/>
              <w:spacing w:before="200"/>
              <w:outlineLvl w:val="4"/>
              <w:rPr>
                <w:ins w:id="7718" w:author="Borja Gonzalez" w:date="2017-09-28T19:30:00Z"/>
                <w:rFonts w:ascii="Monaco" w:hAnsi="Monaco" w:cs="Monaco"/>
                <w:sz w:val="20"/>
                <w:szCs w:val="20"/>
                <w:lang w:val="en-US"/>
                <w:rPrChange w:id="7719" w:author="Borja Gonzalez" w:date="2017-09-28T19:30:00Z">
                  <w:rPr>
                    <w:ins w:id="7720" w:author="Borja Gonzalez" w:date="2017-09-28T19:30:00Z"/>
                    <w:rFonts w:ascii="Monaco" w:eastAsiaTheme="majorEastAsia" w:hAnsi="Monaco" w:cs="Monaco"/>
                    <w:color w:val="243F60" w:themeColor="accent1" w:themeShade="7F"/>
                    <w:sz w:val="32"/>
                    <w:szCs w:val="32"/>
                    <w:lang w:val="en-US"/>
                  </w:rPr>
                </w:rPrChange>
              </w:rPr>
            </w:pPr>
            <w:ins w:id="7721" w:author="Borja Gonzalez" w:date="2017-09-28T19:30:00Z">
              <w:r w:rsidRPr="00E066BD">
                <w:rPr>
                  <w:rFonts w:ascii="Monaco" w:hAnsi="Monaco" w:cs="Monaco"/>
                  <w:sz w:val="20"/>
                  <w:szCs w:val="20"/>
                  <w:lang w:val="en-US"/>
                  <w:rPrChange w:id="772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23"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72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2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2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727" w:author="Borja Gonzalez" w:date="2017-09-28T19:30:00Z">
                    <w:rPr>
                      <w:rFonts w:ascii="Monaco" w:hAnsi="Monaco" w:cs="Monaco"/>
                      <w:b/>
                      <w:bCs/>
                      <w:color w:val="0000CF"/>
                      <w:sz w:val="32"/>
                      <w:szCs w:val="32"/>
                      <w:lang w:val="en-US"/>
                    </w:rPr>
                  </w:rPrChange>
                </w:rPr>
                <w:t>74.6</w:t>
              </w:r>
              <w:r w:rsidRPr="00E066BD">
                <w:rPr>
                  <w:rFonts w:ascii="Monaco" w:hAnsi="Monaco" w:cs="Monaco"/>
                  <w:b/>
                  <w:bCs/>
                  <w:color w:val="000000"/>
                  <w:sz w:val="20"/>
                  <w:szCs w:val="20"/>
                  <w:lang w:val="en-US"/>
                  <w:rPrChange w:id="7728"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rsidP="00E066BD">
            <w:pPr>
              <w:keepNext/>
              <w:keepLines/>
              <w:widowControl w:val="0"/>
              <w:autoSpaceDE w:val="0"/>
              <w:autoSpaceDN w:val="0"/>
              <w:adjustRightInd w:val="0"/>
              <w:spacing w:before="200"/>
              <w:outlineLvl w:val="4"/>
              <w:rPr>
                <w:ins w:id="7729" w:author="Borja Gonzalez" w:date="2017-09-28T19:30:00Z"/>
                <w:rFonts w:ascii="Monaco" w:hAnsi="Monaco" w:cs="Monaco"/>
                <w:sz w:val="20"/>
                <w:szCs w:val="20"/>
                <w:lang w:val="en-US"/>
                <w:rPrChange w:id="7730" w:author="Borja Gonzalez" w:date="2017-09-28T19:30:00Z">
                  <w:rPr>
                    <w:ins w:id="7731" w:author="Borja Gonzalez" w:date="2017-09-28T19:30:00Z"/>
                    <w:rFonts w:ascii="Monaco" w:eastAsiaTheme="majorEastAsia" w:hAnsi="Monaco" w:cs="Monaco"/>
                    <w:color w:val="243F60" w:themeColor="accent1" w:themeShade="7F"/>
                    <w:sz w:val="32"/>
                    <w:szCs w:val="32"/>
                    <w:lang w:val="en-US"/>
                  </w:rPr>
                </w:rPrChange>
              </w:rPr>
            </w:pPr>
            <w:ins w:id="7732" w:author="Borja Gonzalez" w:date="2017-09-28T19:30:00Z">
              <w:r w:rsidRPr="00E066BD">
                <w:rPr>
                  <w:rFonts w:ascii="Monaco" w:hAnsi="Monaco" w:cs="Monaco"/>
                  <w:sz w:val="20"/>
                  <w:szCs w:val="20"/>
                  <w:lang w:val="en-US"/>
                  <w:rPrChange w:id="77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3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7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73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73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73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739" w:author="Borja Gonzalez" w:date="2017-09-28T19:30:00Z">
                    <w:rPr>
                      <w:rFonts w:ascii="Monaco" w:hAnsi="Monaco" w:cs="Monaco"/>
                      <w:b/>
                      <w:bCs/>
                      <w:color w:val="0000CF"/>
                      <w:sz w:val="32"/>
                      <w:szCs w:val="32"/>
                      <w:lang w:val="en-US"/>
                    </w:rPr>
                  </w:rPrChange>
                </w:rPr>
                <w:t>87.8</w:t>
              </w:r>
              <w:r w:rsidRPr="00E066BD">
                <w:rPr>
                  <w:rFonts w:ascii="Monaco" w:hAnsi="Monaco" w:cs="Monaco"/>
                  <w:b/>
                  <w:bCs/>
                  <w:color w:val="000000"/>
                  <w:sz w:val="20"/>
                  <w:szCs w:val="20"/>
                  <w:lang w:val="en-US"/>
                  <w:rPrChange w:id="7740" w:author="Borja Gonzalez" w:date="2017-09-28T19:30:00Z">
                    <w:rPr>
                      <w:rFonts w:ascii="Monaco" w:hAnsi="Monaco" w:cs="Monaco"/>
                      <w:b/>
                      <w:bCs/>
                      <w:color w:val="000000"/>
                      <w:sz w:val="32"/>
                      <w:szCs w:val="32"/>
                      <w:lang w:val="en-US"/>
                    </w:rPr>
                  </w:rPrChange>
                </w:rPr>
                <w:t>);</w:t>
              </w:r>
            </w:ins>
          </w:p>
          <w:p w14:paraId="281B9BB6" w14:textId="77777777" w:rsidR="00E066BD" w:rsidRPr="0079203F" w:rsidRDefault="00E066BD" w:rsidP="00E066BD">
            <w:pPr>
              <w:widowControl w:val="0"/>
              <w:autoSpaceDE w:val="0"/>
              <w:autoSpaceDN w:val="0"/>
              <w:adjustRightInd w:val="0"/>
              <w:rPr>
                <w:ins w:id="7741" w:author="Borja Gonzalez" w:date="2017-09-28T19:30:00Z"/>
                <w:rFonts w:ascii="Monaco" w:hAnsi="Monaco" w:cs="Monaco"/>
                <w:sz w:val="20"/>
                <w:szCs w:val="20"/>
                <w:lang w:val="es-ES"/>
                <w:rPrChange w:id="7742" w:author="Rodrigo García" w:date="2017-09-29T10:08:00Z">
                  <w:rPr>
                    <w:ins w:id="7743" w:author="Borja Gonzalez" w:date="2017-09-28T19:30:00Z"/>
                    <w:rFonts w:ascii="Monaco" w:hAnsi="Monaco" w:cs="Monaco"/>
                    <w:sz w:val="32"/>
                    <w:szCs w:val="32"/>
                    <w:lang w:val="en-US"/>
                  </w:rPr>
                </w:rPrChange>
              </w:rPr>
            </w:pPr>
            <w:ins w:id="7744" w:author="Borja Gonzalez" w:date="2017-09-28T19:30:00Z">
              <w:r w:rsidRPr="00E066BD">
                <w:rPr>
                  <w:rFonts w:ascii="Monaco" w:hAnsi="Monaco" w:cs="Monaco"/>
                  <w:sz w:val="20"/>
                  <w:szCs w:val="20"/>
                  <w:lang w:val="en-US"/>
                  <w:rPrChange w:id="7745" w:author="Borja Gonzalez" w:date="2017-09-28T19:3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746"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747"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48" w:author="Rodrigo García" w:date="2017-09-29T10:08:00Z">
                    <w:rPr>
                      <w:rFonts w:ascii="Monaco" w:hAnsi="Monaco" w:cs="Monaco"/>
                      <w:color w:val="000000"/>
                      <w:sz w:val="32"/>
                      <w:szCs w:val="32"/>
                      <w:lang w:val="en-US"/>
                    </w:rPr>
                  </w:rPrChange>
                </w:rPr>
                <w:t>push</w:t>
              </w:r>
              <w:r w:rsidRPr="0079203F">
                <w:rPr>
                  <w:rFonts w:ascii="Monaco" w:hAnsi="Monaco" w:cs="Monaco"/>
                  <w:b/>
                  <w:bCs/>
                  <w:color w:val="000000"/>
                  <w:sz w:val="20"/>
                  <w:szCs w:val="20"/>
                  <w:lang w:val="es-ES"/>
                  <w:rPrChange w:id="7749" w:author="Rodrigo García" w:date="2017-09-29T10:08:00Z">
                    <w:rPr>
                      <w:rFonts w:ascii="Monaco" w:hAnsi="Monaco" w:cs="Monaco"/>
                      <w:b/>
                      <w:bCs/>
                      <w:color w:val="000000"/>
                      <w:sz w:val="32"/>
                      <w:szCs w:val="32"/>
                      <w:lang w:val="en-US"/>
                    </w:rPr>
                  </w:rPrChange>
                </w:rPr>
                <w:t>(</w:t>
              </w:r>
              <w:r w:rsidRPr="0079203F">
                <w:rPr>
                  <w:rFonts w:ascii="Monaco" w:hAnsi="Monaco" w:cs="Monaco"/>
                  <w:b/>
                  <w:bCs/>
                  <w:color w:val="CE5C00"/>
                  <w:sz w:val="20"/>
                  <w:szCs w:val="20"/>
                  <w:lang w:val="es-ES"/>
                  <w:rPrChange w:id="7750" w:author="Rodrigo García" w:date="2017-09-29T10:08:00Z">
                    <w:rPr>
                      <w:rFonts w:ascii="Monaco" w:hAnsi="Monaco" w:cs="Monaco"/>
                      <w:b/>
                      <w:bCs/>
                      <w:color w:val="CE5C00"/>
                      <w:sz w:val="32"/>
                      <w:szCs w:val="32"/>
                      <w:lang w:val="en-US"/>
                    </w:rPr>
                  </w:rPrChange>
                </w:rPr>
                <w:t>-</w:t>
              </w:r>
              <w:r w:rsidRPr="0079203F">
                <w:rPr>
                  <w:rFonts w:ascii="Monaco" w:hAnsi="Monaco" w:cs="Monaco"/>
                  <w:b/>
                  <w:bCs/>
                  <w:color w:val="0000CF"/>
                  <w:sz w:val="20"/>
                  <w:szCs w:val="20"/>
                  <w:lang w:val="es-ES"/>
                  <w:rPrChange w:id="7751" w:author="Rodrigo García" w:date="2017-09-29T10:08:00Z">
                    <w:rPr>
                      <w:rFonts w:ascii="Monaco" w:hAnsi="Monaco" w:cs="Monaco"/>
                      <w:b/>
                      <w:bCs/>
                      <w:color w:val="0000CF"/>
                      <w:sz w:val="32"/>
                      <w:szCs w:val="32"/>
                      <w:lang w:val="en-US"/>
                    </w:rPr>
                  </w:rPrChange>
                </w:rPr>
                <w:t>72.4</w:t>
              </w:r>
              <w:r w:rsidRPr="0079203F">
                <w:rPr>
                  <w:rFonts w:ascii="Monaco" w:hAnsi="Monaco" w:cs="Monaco"/>
                  <w:b/>
                  <w:bCs/>
                  <w:color w:val="000000"/>
                  <w:sz w:val="20"/>
                  <w:szCs w:val="20"/>
                  <w:lang w:val="es-ES"/>
                  <w:rPrChange w:id="7752" w:author="Rodrigo García" w:date="2017-09-29T10:08:00Z">
                    <w:rPr>
                      <w:rFonts w:ascii="Monaco" w:hAnsi="Monaco" w:cs="Monaco"/>
                      <w:b/>
                      <w:bCs/>
                      <w:color w:val="000000"/>
                      <w:sz w:val="32"/>
                      <w:szCs w:val="32"/>
                      <w:lang w:val="en-US"/>
                    </w:rPr>
                  </w:rPrChange>
                </w:rPr>
                <w:t>);</w:t>
              </w:r>
            </w:ins>
          </w:p>
          <w:p w14:paraId="463165D1" w14:textId="77777777" w:rsidR="00E066BD" w:rsidRPr="0079203F" w:rsidRDefault="00E066BD" w:rsidP="00E066BD">
            <w:pPr>
              <w:keepNext/>
              <w:keepLines/>
              <w:widowControl w:val="0"/>
              <w:autoSpaceDE w:val="0"/>
              <w:autoSpaceDN w:val="0"/>
              <w:adjustRightInd w:val="0"/>
              <w:spacing w:before="200"/>
              <w:outlineLvl w:val="4"/>
              <w:rPr>
                <w:ins w:id="7753" w:author="Borja Gonzalez" w:date="2017-09-28T19:30:00Z"/>
                <w:rFonts w:ascii="Monaco" w:hAnsi="Monaco" w:cs="Monaco"/>
                <w:sz w:val="20"/>
                <w:szCs w:val="20"/>
                <w:lang w:val="es-ES"/>
                <w:rPrChange w:id="7754" w:author="Rodrigo García" w:date="2017-09-29T10:08:00Z">
                  <w:rPr>
                    <w:ins w:id="7755" w:author="Borja Gonzalez" w:date="2017-09-28T19:30:00Z"/>
                    <w:rFonts w:ascii="Monaco" w:eastAsiaTheme="majorEastAsia" w:hAnsi="Monaco" w:cs="Monaco"/>
                    <w:color w:val="243F60" w:themeColor="accent1" w:themeShade="7F"/>
                    <w:sz w:val="32"/>
                    <w:szCs w:val="32"/>
                    <w:lang w:val="en-US"/>
                  </w:rPr>
                </w:rPrChange>
              </w:rPr>
            </w:pPr>
            <w:ins w:id="7756" w:author="Borja Gonzalez" w:date="2017-09-28T19:30:00Z">
              <w:r w:rsidRPr="0079203F">
                <w:rPr>
                  <w:rFonts w:ascii="Monaco" w:hAnsi="Monaco" w:cs="Monaco"/>
                  <w:sz w:val="20"/>
                  <w:szCs w:val="20"/>
                  <w:lang w:val="es-ES"/>
                  <w:rPrChange w:id="7757"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758"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rsidP="00E066BD">
            <w:pPr>
              <w:keepNext/>
              <w:keepLines/>
              <w:widowControl w:val="0"/>
              <w:autoSpaceDE w:val="0"/>
              <w:autoSpaceDN w:val="0"/>
              <w:adjustRightInd w:val="0"/>
              <w:spacing w:before="200"/>
              <w:outlineLvl w:val="4"/>
              <w:rPr>
                <w:ins w:id="7759" w:author="Borja Gonzalez" w:date="2017-09-28T19:30:00Z"/>
                <w:rFonts w:ascii="Monaco" w:hAnsi="Monaco" w:cs="Monaco"/>
                <w:sz w:val="20"/>
                <w:szCs w:val="20"/>
                <w:lang w:val="es-ES"/>
                <w:rPrChange w:id="7760" w:author="Rodrigo García" w:date="2017-09-29T10:08:00Z">
                  <w:rPr>
                    <w:ins w:id="7761" w:author="Borja Gonzalez" w:date="2017-09-28T19:30:00Z"/>
                    <w:rFonts w:ascii="Monaco" w:eastAsiaTheme="majorEastAsia" w:hAnsi="Monaco" w:cs="Monaco"/>
                    <w:color w:val="243F60" w:themeColor="accent1" w:themeShade="7F"/>
                    <w:sz w:val="32"/>
                    <w:szCs w:val="32"/>
                    <w:lang w:val="en-US"/>
                  </w:rPr>
                </w:rPrChange>
              </w:rPr>
            </w:pPr>
            <w:ins w:id="7762" w:author="Borja Gonzalez" w:date="2017-09-28T19:30:00Z">
              <w:r w:rsidRPr="0079203F">
                <w:rPr>
                  <w:rFonts w:ascii="Monaco" w:hAnsi="Monaco" w:cs="Monaco"/>
                  <w:sz w:val="20"/>
                  <w:szCs w:val="20"/>
                  <w:lang w:val="es-ES"/>
                  <w:rPrChange w:id="7763" w:author="Rodrigo García" w:date="2017-09-29T10:08: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7764"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rsidP="00E066BD">
            <w:pPr>
              <w:keepNext/>
              <w:keepLines/>
              <w:widowControl w:val="0"/>
              <w:autoSpaceDE w:val="0"/>
              <w:autoSpaceDN w:val="0"/>
              <w:adjustRightInd w:val="0"/>
              <w:spacing w:before="200"/>
              <w:outlineLvl w:val="4"/>
              <w:rPr>
                <w:ins w:id="7765" w:author="Borja Gonzalez" w:date="2017-09-28T19:30:00Z"/>
                <w:rFonts w:ascii="Monaco" w:hAnsi="Monaco" w:cs="Monaco"/>
                <w:sz w:val="20"/>
                <w:szCs w:val="20"/>
                <w:lang w:val="es-ES"/>
                <w:rPrChange w:id="7766" w:author="Rodrigo García" w:date="2017-09-29T10:08:00Z">
                  <w:rPr>
                    <w:ins w:id="7767" w:author="Borja Gonzalez" w:date="2017-09-28T19:30:00Z"/>
                    <w:rFonts w:ascii="Monaco" w:eastAsiaTheme="majorEastAsia" w:hAnsi="Monaco" w:cs="Monaco"/>
                    <w:color w:val="243F60" w:themeColor="accent1" w:themeShade="7F"/>
                    <w:sz w:val="32"/>
                    <w:szCs w:val="32"/>
                    <w:lang w:val="en-US"/>
                  </w:rPr>
                </w:rPrChange>
              </w:rPr>
            </w:pPr>
            <w:ins w:id="7768" w:author="Borja Gonzalez" w:date="2017-09-28T19:30:00Z">
              <w:r w:rsidRPr="0079203F">
                <w:rPr>
                  <w:rFonts w:ascii="Monaco" w:hAnsi="Monaco" w:cs="Monaco"/>
                  <w:sz w:val="20"/>
                  <w:szCs w:val="20"/>
                  <w:lang w:val="es-ES"/>
                  <w:rPrChange w:id="776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770"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77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72" w:author="Rodrigo García" w:date="2017-09-29T10:08:00Z">
                    <w:rPr>
                      <w:rFonts w:ascii="Monaco" w:hAnsi="Monaco" w:cs="Monaco"/>
                      <w:color w:val="000000"/>
                      <w:sz w:val="32"/>
                      <w:szCs w:val="32"/>
                      <w:lang w:val="en-US"/>
                    </w:rPr>
                  </w:rPrChange>
                </w:rPr>
                <w:t>max</w:t>
              </w:r>
              <w:r w:rsidRPr="0079203F">
                <w:rPr>
                  <w:rFonts w:ascii="Monaco" w:hAnsi="Monaco" w:cs="Monaco"/>
                  <w:b/>
                  <w:bCs/>
                  <w:color w:val="000000"/>
                  <w:sz w:val="20"/>
                  <w:szCs w:val="20"/>
                  <w:lang w:val="es-ES"/>
                  <w:rPrChange w:id="777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74" w:author="Rodrigo García" w:date="2017-09-29T10:08:00Z">
                    <w:rPr>
                      <w:rFonts w:ascii="Monaco" w:hAnsi="Monaco" w:cs="Monaco"/>
                      <w:color w:val="000000"/>
                      <w:sz w:val="32"/>
                      <w:szCs w:val="32"/>
                      <w:lang w:val="en-US"/>
                    </w:rPr>
                  </w:rPrChange>
                </w:rPr>
                <w:t>min</w:t>
              </w:r>
              <w:r w:rsidRPr="0079203F">
                <w:rPr>
                  <w:rFonts w:ascii="Monaco" w:hAnsi="Monaco" w:cs="Monaco"/>
                  <w:b/>
                  <w:bCs/>
                  <w:color w:val="000000"/>
                  <w:sz w:val="20"/>
                  <w:szCs w:val="20"/>
                  <w:lang w:val="es-ES"/>
                  <w:rPrChange w:id="777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76" w:author="Rodrigo García" w:date="2017-09-29T10:08:00Z">
                    <w:rPr>
                      <w:rFonts w:ascii="Monaco" w:hAnsi="Monaco" w:cs="Monaco"/>
                      <w:color w:val="000000"/>
                      <w:sz w:val="32"/>
                      <w:szCs w:val="32"/>
                      <w:lang w:val="en-US"/>
                    </w:rPr>
                  </w:rPrChange>
                </w:rPr>
                <w:t>fecha</w:t>
              </w:r>
              <w:r w:rsidRPr="0079203F">
                <w:rPr>
                  <w:rFonts w:ascii="Monaco" w:hAnsi="Monaco" w:cs="Monaco"/>
                  <w:b/>
                  <w:bCs/>
                  <w:color w:val="000000"/>
                  <w:sz w:val="20"/>
                  <w:szCs w:val="20"/>
                  <w:lang w:val="es-ES"/>
                  <w:rPrChange w:id="777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778" w:author="Rodrigo García" w:date="2017-09-29T10:08:00Z">
                    <w:rPr>
                      <w:rFonts w:ascii="Monaco" w:hAnsi="Monaco" w:cs="Monaco"/>
                      <w:color w:val="4E9A06"/>
                      <w:sz w:val="32"/>
                      <w:szCs w:val="32"/>
                      <w:lang w:val="en-US"/>
                    </w:rPr>
                  </w:rPrChange>
                </w:rPr>
                <w:t>"Transversal"</w:t>
              </w:r>
              <w:r w:rsidRPr="0079203F">
                <w:rPr>
                  <w:rFonts w:ascii="Monaco" w:hAnsi="Monaco" w:cs="Monaco"/>
                  <w:b/>
                  <w:bCs/>
                  <w:color w:val="000000"/>
                  <w:sz w:val="20"/>
                  <w:szCs w:val="20"/>
                  <w:lang w:val="es-ES"/>
                  <w:rPrChange w:id="7779"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80" w:author="Rodrigo García" w:date="2017-09-29T10:08:00Z">
                    <w:rPr>
                      <w:rFonts w:ascii="Monaco" w:hAnsi="Monaco" w:cs="Monaco"/>
                      <w:color w:val="000000"/>
                      <w:sz w:val="32"/>
                      <w:szCs w:val="32"/>
                      <w:lang w:val="en-US"/>
                    </w:rPr>
                  </w:rPrChange>
                </w:rPr>
                <w:t>max_max</w:t>
              </w:r>
              <w:r w:rsidRPr="0079203F">
                <w:rPr>
                  <w:rFonts w:ascii="Monaco" w:hAnsi="Monaco" w:cs="Monaco"/>
                  <w:b/>
                  <w:bCs/>
                  <w:color w:val="000000"/>
                  <w:sz w:val="20"/>
                  <w:szCs w:val="20"/>
                  <w:lang w:val="es-ES"/>
                  <w:rPrChange w:id="778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82" w:author="Rodrigo García" w:date="2017-09-29T10:08:00Z">
                    <w:rPr>
                      <w:rFonts w:ascii="Monaco" w:hAnsi="Monaco" w:cs="Monaco"/>
                      <w:color w:val="000000"/>
                      <w:sz w:val="32"/>
                      <w:szCs w:val="32"/>
                      <w:lang w:val="en-US"/>
                    </w:rPr>
                  </w:rPrChange>
                </w:rPr>
                <w:t>max_min</w:t>
              </w:r>
              <w:r w:rsidRPr="0079203F">
                <w:rPr>
                  <w:rFonts w:ascii="Monaco" w:hAnsi="Monaco" w:cs="Monaco"/>
                  <w:b/>
                  <w:bCs/>
                  <w:color w:val="000000"/>
                  <w:sz w:val="20"/>
                  <w:szCs w:val="20"/>
                  <w:lang w:val="es-ES"/>
                  <w:rPrChange w:id="778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84" w:author="Rodrigo García" w:date="2017-09-29T10:08:00Z">
                    <w:rPr>
                      <w:rFonts w:ascii="Monaco" w:hAnsi="Monaco" w:cs="Monaco"/>
                      <w:color w:val="000000"/>
                      <w:sz w:val="32"/>
                      <w:szCs w:val="32"/>
                      <w:lang w:val="en-US"/>
                    </w:rPr>
                  </w:rPrChange>
                </w:rPr>
                <w:t>min_max</w:t>
              </w:r>
              <w:r w:rsidRPr="0079203F">
                <w:rPr>
                  <w:rFonts w:ascii="Monaco" w:hAnsi="Monaco" w:cs="Monaco"/>
                  <w:b/>
                  <w:bCs/>
                  <w:color w:val="000000"/>
                  <w:sz w:val="20"/>
                  <w:szCs w:val="20"/>
                  <w:lang w:val="es-ES"/>
                  <w:rPrChange w:id="7785"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786" w:author="Rodrigo García" w:date="2017-09-29T10:08:00Z">
                    <w:rPr>
                      <w:rFonts w:ascii="Monaco" w:hAnsi="Monaco" w:cs="Monaco"/>
                      <w:color w:val="000000"/>
                      <w:sz w:val="32"/>
                      <w:szCs w:val="32"/>
                      <w:lang w:val="en-US"/>
                    </w:rPr>
                  </w:rPrChange>
                </w:rPr>
                <w:t>min_min</w:t>
              </w:r>
              <w:r w:rsidRPr="0079203F">
                <w:rPr>
                  <w:rFonts w:ascii="Monaco" w:hAnsi="Monaco" w:cs="Monaco"/>
                  <w:b/>
                  <w:bCs/>
                  <w:color w:val="000000"/>
                  <w:sz w:val="20"/>
                  <w:szCs w:val="20"/>
                  <w:lang w:val="es-ES"/>
                  <w:rPrChange w:id="7787"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788" w:author="Rodrigo García" w:date="2017-09-29T10:08:00Z">
                    <w:rPr>
                      <w:rFonts w:ascii="Monaco" w:hAnsi="Monaco" w:cs="Monaco"/>
                      <w:color w:val="4E9A06"/>
                      <w:sz w:val="32"/>
                      <w:szCs w:val="32"/>
                      <w:lang w:val="en-US"/>
                    </w:rPr>
                  </w:rPrChange>
                </w:rPr>
                <w:t>"Rotación derecha"</w:t>
              </w:r>
              <w:r w:rsidRPr="0079203F">
                <w:rPr>
                  <w:rFonts w:ascii="Monaco" w:hAnsi="Monaco" w:cs="Monaco"/>
                  <w:b/>
                  <w:bCs/>
                  <w:color w:val="000000"/>
                  <w:sz w:val="20"/>
                  <w:szCs w:val="20"/>
                  <w:lang w:val="es-ES"/>
                  <w:rPrChange w:id="7789"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790" w:author="Rodrigo García" w:date="2017-09-29T10:08:00Z">
                    <w:rPr>
                      <w:rFonts w:ascii="Monaco" w:hAnsi="Monaco" w:cs="Monaco"/>
                      <w:color w:val="4E9A06"/>
                      <w:sz w:val="32"/>
                      <w:szCs w:val="32"/>
                      <w:lang w:val="en-US"/>
                    </w:rPr>
                  </w:rPrChange>
                </w:rPr>
                <w:t>"Rotación izquierda"</w:t>
              </w:r>
              <w:r w:rsidRPr="0079203F">
                <w:rPr>
                  <w:rFonts w:ascii="Monaco" w:hAnsi="Monaco" w:cs="Monaco"/>
                  <w:b/>
                  <w:bCs/>
                  <w:color w:val="000000"/>
                  <w:sz w:val="20"/>
                  <w:szCs w:val="20"/>
                  <w:lang w:val="es-ES"/>
                  <w:rPrChange w:id="7791"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rsidP="00E066BD">
            <w:pPr>
              <w:keepNext/>
              <w:keepLines/>
              <w:widowControl w:val="0"/>
              <w:autoSpaceDE w:val="0"/>
              <w:autoSpaceDN w:val="0"/>
              <w:adjustRightInd w:val="0"/>
              <w:spacing w:before="200"/>
              <w:outlineLvl w:val="4"/>
              <w:rPr>
                <w:ins w:id="7792" w:author="Borja Gonzalez" w:date="2017-09-28T19:30:00Z"/>
                <w:rFonts w:ascii="Monaco" w:hAnsi="Monaco" w:cs="Monaco"/>
                <w:sz w:val="20"/>
                <w:szCs w:val="20"/>
                <w:lang w:val="en-US"/>
                <w:rPrChange w:id="7793" w:author="Borja Gonzalez" w:date="2017-09-28T19:30:00Z">
                  <w:rPr>
                    <w:ins w:id="7794" w:author="Borja Gonzalez" w:date="2017-09-28T19:30:00Z"/>
                    <w:rFonts w:ascii="Monaco" w:eastAsiaTheme="majorEastAsia" w:hAnsi="Monaco" w:cs="Monaco"/>
                    <w:color w:val="243F60" w:themeColor="accent1" w:themeShade="7F"/>
                    <w:sz w:val="32"/>
                    <w:szCs w:val="32"/>
                    <w:lang w:val="en-US"/>
                  </w:rPr>
                </w:rPrChange>
              </w:rPr>
            </w:pPr>
            <w:ins w:id="7795" w:author="Borja Gonzalez" w:date="2017-09-28T19:30:00Z">
              <w:r w:rsidRPr="0079203F">
                <w:rPr>
                  <w:rFonts w:ascii="Monaco" w:hAnsi="Monaco" w:cs="Monaco"/>
                  <w:sz w:val="20"/>
                  <w:szCs w:val="20"/>
                  <w:lang w:val="es-ES"/>
                  <w:rPrChange w:id="7796" w:author="Rodrigo García" w:date="2017-09-29T10:0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97"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rsidP="00E066BD">
            <w:pPr>
              <w:keepNext/>
              <w:keepLines/>
              <w:widowControl w:val="0"/>
              <w:autoSpaceDE w:val="0"/>
              <w:autoSpaceDN w:val="0"/>
              <w:adjustRightInd w:val="0"/>
              <w:spacing w:before="200"/>
              <w:outlineLvl w:val="4"/>
              <w:rPr>
                <w:ins w:id="7798" w:author="Borja Gonzalez" w:date="2017-09-28T19:30:00Z"/>
                <w:rFonts w:ascii="Monaco" w:hAnsi="Monaco" w:cs="Monaco"/>
                <w:sz w:val="20"/>
                <w:szCs w:val="20"/>
                <w:lang w:val="en-US"/>
                <w:rPrChange w:id="7799" w:author="Borja Gonzalez" w:date="2017-09-28T19:30:00Z">
                  <w:rPr>
                    <w:ins w:id="7800" w:author="Borja Gonzalez" w:date="2017-09-28T19:30:00Z"/>
                    <w:rFonts w:ascii="Monaco" w:eastAsiaTheme="majorEastAsia" w:hAnsi="Monaco" w:cs="Monaco"/>
                    <w:color w:val="243F60" w:themeColor="accent1" w:themeShade="7F"/>
                    <w:sz w:val="32"/>
                    <w:szCs w:val="32"/>
                    <w:lang w:val="en-US"/>
                  </w:rPr>
                </w:rPrChange>
              </w:rPr>
            </w:pPr>
            <w:ins w:id="7801" w:author="Borja Gonzalez" w:date="2017-09-28T19:30:00Z">
              <w:r w:rsidRPr="00E066BD">
                <w:rPr>
                  <w:rFonts w:ascii="Monaco" w:hAnsi="Monaco" w:cs="Monaco"/>
                  <w:sz w:val="20"/>
                  <w:szCs w:val="20"/>
                  <w:lang w:val="en-US"/>
                  <w:rPrChange w:id="780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03"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rsidP="00E066BD">
            <w:pPr>
              <w:widowControl w:val="0"/>
              <w:autoSpaceDE w:val="0"/>
              <w:autoSpaceDN w:val="0"/>
              <w:adjustRightInd w:val="0"/>
              <w:rPr>
                <w:ins w:id="7804" w:author="Borja Gonzalez" w:date="2017-09-28T19:30:00Z"/>
                <w:rFonts w:ascii="Monaco" w:hAnsi="Monaco" w:cs="Monaco"/>
                <w:sz w:val="20"/>
                <w:szCs w:val="20"/>
                <w:lang w:val="en-US"/>
                <w:rPrChange w:id="7805" w:author="Borja Gonzalez" w:date="2017-09-28T19:30:00Z">
                  <w:rPr>
                    <w:ins w:id="7806" w:author="Borja Gonzalez" w:date="2017-09-28T19:30:00Z"/>
                    <w:rFonts w:ascii="Monaco" w:hAnsi="Monaco" w:cs="Monaco"/>
                    <w:sz w:val="32"/>
                    <w:szCs w:val="32"/>
                    <w:lang w:val="en-US"/>
                  </w:rPr>
                </w:rPrChange>
              </w:rPr>
            </w:pPr>
          </w:p>
          <w:p w14:paraId="5BC61592" w14:textId="77777777" w:rsidR="00E066BD" w:rsidRPr="00E066BD" w:rsidRDefault="00E066BD" w:rsidP="00E066BD">
            <w:pPr>
              <w:widowControl w:val="0"/>
              <w:autoSpaceDE w:val="0"/>
              <w:autoSpaceDN w:val="0"/>
              <w:adjustRightInd w:val="0"/>
              <w:rPr>
                <w:ins w:id="7807" w:author="Borja Gonzalez" w:date="2017-09-28T19:30:00Z"/>
                <w:rFonts w:ascii="Monaco" w:hAnsi="Monaco" w:cs="Monaco"/>
                <w:sz w:val="20"/>
                <w:szCs w:val="20"/>
                <w:lang w:val="en-US"/>
                <w:rPrChange w:id="7808" w:author="Borja Gonzalez" w:date="2017-09-28T19:30:00Z">
                  <w:rPr>
                    <w:ins w:id="7809" w:author="Borja Gonzalez" w:date="2017-09-28T19:30:00Z"/>
                    <w:rFonts w:ascii="Monaco" w:hAnsi="Monaco" w:cs="Monaco"/>
                    <w:sz w:val="32"/>
                    <w:szCs w:val="32"/>
                    <w:lang w:val="en-US"/>
                  </w:rPr>
                </w:rPrChange>
              </w:rPr>
            </w:pPr>
            <w:ins w:id="7810" w:author="Borja Gonzalez" w:date="2017-09-28T19:30:00Z">
              <w:r w:rsidRPr="00E066BD">
                <w:rPr>
                  <w:rFonts w:ascii="Monaco" w:hAnsi="Monaco" w:cs="Monaco"/>
                  <w:b/>
                  <w:bCs/>
                  <w:color w:val="000000"/>
                  <w:sz w:val="20"/>
                  <w:szCs w:val="20"/>
                  <w:lang w:val="en-US"/>
                  <w:rPrChange w:id="7811"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812" w:author="Borja Gonzalez" w:date="2017-09-28T19:30:00Z"/>
              </w:rPr>
            </w:pPr>
          </w:p>
        </w:tc>
      </w:tr>
    </w:tbl>
    <w:p w14:paraId="287EEDE6" w14:textId="64550B17" w:rsidR="00AF1C9F" w:rsidRDefault="00AF1C9F" w:rsidP="00BF0FD1"/>
    <w:p w14:paraId="3E4DDA00" w14:textId="37FD32C6" w:rsidR="00E9151D" w:rsidRDefault="00E9151D" w:rsidP="00BF0FD1">
      <w:del w:id="7813" w:author="Borja Gonzalez" w:date="2017-09-28T19:30:00Z">
        <w:r w:rsidDel="00E066BD">
          <w:rPr>
            <w:noProof/>
            <w:lang w:val="en-US"/>
          </w:rPr>
          <w:drawing>
            <wp:inline distT="0" distB="0" distL="0" distR="0" wp14:anchorId="0B9F251D" wp14:editId="07919B51">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del>
    </w:p>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08205A51" w:rsidR="00F55B79" w:rsidRDefault="00F55B79" w:rsidP="00C45289">
      <w:pPr>
        <w:pStyle w:val="ListParagraph"/>
        <w:numPr>
          <w:ilvl w:val="0"/>
          <w:numId w:val="29"/>
        </w:numPr>
      </w:pPr>
      <w:r>
        <w:t xml:space="preserve">Distinguir entre sexos para crear 4 arrays que formarán los </w:t>
      </w:r>
      <w:del w:id="7814" w:author="Rodrigo García" w:date="2017-09-29T10:35:00Z">
        <w:r w:rsidDel="00A31D37">
          <w:delText>limites</w:delText>
        </w:r>
      </w:del>
      <w:ins w:id="7815" w:author="Rodrigo García" w:date="2017-09-29T10:35:00Z">
        <w:r w:rsidR="00A31D37">
          <w:t>límites</w:t>
        </w:r>
      </w:ins>
      <w:r>
        <w:t xml:space="preserve"> de normalidad.</w:t>
      </w:r>
    </w:p>
    <w:p w14:paraId="569FA737" w14:textId="0A871706" w:rsidR="00F55B79" w:rsidRDefault="00F55B79" w:rsidP="00C45289">
      <w:pPr>
        <w:pStyle w:val="ListParagraph"/>
        <w:numPr>
          <w:ilvl w:val="0"/>
          <w:numId w:val="29"/>
        </w:numPr>
      </w:pPr>
      <w:r>
        <w:t xml:space="preserve">Llamar a la función “grafico_evolucion()” y pasar todos los valores </w:t>
      </w:r>
      <w:del w:id="7816" w:author="Rodrigo García" w:date="2017-09-29T10:35:00Z">
        <w:r w:rsidDel="00A31D37">
          <w:delText>extraidos</w:delText>
        </w:r>
      </w:del>
      <w:ins w:id="7817" w:author="Rodrigo García" w:date="2017-09-29T10:35:00Z">
        <w:r w:rsidR="00A31D37">
          <w:t>extraídos</w:t>
        </w:r>
      </w:ins>
      <w:r>
        <w:t xml:space="preserve"> como argumentos de la función.</w:t>
      </w:r>
    </w:p>
    <w:p w14:paraId="3410C93D" w14:textId="77777777" w:rsidR="00F55B79" w:rsidRDefault="00F55B79" w:rsidP="00F55B79"/>
    <w:p w14:paraId="437E05AC" w14:textId="77777777" w:rsidR="00E066BD" w:rsidRDefault="00F55B79" w:rsidP="00F55B79">
      <w:pPr>
        <w:rPr>
          <w:ins w:id="7818" w:author="Borja Gonzalez" w:date="2017-09-28T19:31:00Z"/>
        </w:rPr>
      </w:pPr>
      <w:del w:id="7819" w:author="Borja Gonzalez" w:date="2017-09-28T19:30:00Z">
        <w:r w:rsidDel="00E066BD">
          <w:rPr>
            <w:noProof/>
            <w:lang w:val="en-US"/>
          </w:rPr>
          <w:drawing>
            <wp:inline distT="0" distB="0" distL="0" distR="0" wp14:anchorId="418E180D" wp14:editId="3ABB834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07F7910" w14:textId="77777777" w:rsidTr="00E066BD">
        <w:trPr>
          <w:ins w:id="7820" w:author="Borja Gonzalez" w:date="2017-09-28T19:31:00Z"/>
        </w:trPr>
        <w:tc>
          <w:tcPr>
            <w:tcW w:w="8856" w:type="dxa"/>
          </w:tcPr>
          <w:p w14:paraId="07F0FEB5" w14:textId="77777777" w:rsidR="00E066BD" w:rsidRPr="0079203F" w:rsidRDefault="00E066BD" w:rsidP="00E066BD">
            <w:pPr>
              <w:keepNext/>
              <w:keepLines/>
              <w:widowControl w:val="0"/>
              <w:autoSpaceDE w:val="0"/>
              <w:autoSpaceDN w:val="0"/>
              <w:adjustRightInd w:val="0"/>
              <w:spacing w:before="200"/>
              <w:outlineLvl w:val="4"/>
              <w:rPr>
                <w:ins w:id="7821" w:author="Borja Gonzalez" w:date="2017-09-28T19:31:00Z"/>
                <w:rFonts w:ascii="Monaco" w:hAnsi="Monaco" w:cs="Monaco"/>
                <w:sz w:val="20"/>
                <w:szCs w:val="20"/>
                <w:lang w:val="es-ES"/>
                <w:rPrChange w:id="7822" w:author="Rodrigo García" w:date="2017-09-29T10:08:00Z">
                  <w:rPr>
                    <w:ins w:id="7823" w:author="Borja Gonzalez" w:date="2017-09-28T19:31:00Z"/>
                    <w:rFonts w:ascii="Monaco" w:eastAsiaTheme="majorEastAsia" w:hAnsi="Monaco" w:cs="Monaco"/>
                    <w:color w:val="243F60" w:themeColor="accent1" w:themeShade="7F"/>
                    <w:sz w:val="32"/>
                    <w:szCs w:val="32"/>
                    <w:lang w:val="en-US"/>
                  </w:rPr>
                </w:rPrChange>
              </w:rPr>
            </w:pPr>
            <w:ins w:id="7824" w:author="Borja Gonzalez" w:date="2017-09-28T19:31:00Z">
              <w:r w:rsidRPr="0079203F">
                <w:rPr>
                  <w:rFonts w:ascii="Monaco" w:hAnsi="Monaco" w:cs="Monaco"/>
                  <w:b/>
                  <w:bCs/>
                  <w:color w:val="204A87"/>
                  <w:sz w:val="20"/>
                  <w:szCs w:val="20"/>
                  <w:lang w:val="es-ES"/>
                  <w:rPrChange w:id="7825" w:author="Rodrigo García" w:date="2017-09-29T10:08:00Z">
                    <w:rPr>
                      <w:rFonts w:ascii="Monaco" w:hAnsi="Monaco" w:cs="Monaco"/>
                      <w:b/>
                      <w:bCs/>
                      <w:color w:val="204A87"/>
                      <w:sz w:val="32"/>
                      <w:szCs w:val="32"/>
                      <w:lang w:val="en-US"/>
                    </w:rPr>
                  </w:rPrChange>
                </w:rPr>
                <w:t>function</w:t>
              </w:r>
              <w:r w:rsidRPr="0079203F">
                <w:rPr>
                  <w:rFonts w:ascii="Monaco" w:hAnsi="Monaco" w:cs="Monaco"/>
                  <w:sz w:val="20"/>
                  <w:szCs w:val="20"/>
                  <w:lang w:val="es-ES"/>
                  <w:rPrChange w:id="782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27" w:author="Rodrigo García" w:date="2017-09-29T10:08:00Z">
                    <w:rPr>
                      <w:rFonts w:ascii="Monaco" w:hAnsi="Monaco" w:cs="Monaco"/>
                      <w:color w:val="000000"/>
                      <w:sz w:val="32"/>
                      <w:szCs w:val="32"/>
                      <w:lang w:val="en-US"/>
                    </w:rPr>
                  </w:rPrChange>
                </w:rPr>
                <w:t>grafico_evolucion</w:t>
              </w:r>
              <w:r w:rsidRPr="0079203F">
                <w:rPr>
                  <w:rFonts w:ascii="Monaco" w:hAnsi="Monaco" w:cs="Monaco"/>
                  <w:b/>
                  <w:bCs/>
                  <w:color w:val="000000"/>
                  <w:sz w:val="20"/>
                  <w:szCs w:val="20"/>
                  <w:lang w:val="es-ES"/>
                  <w:rPrChange w:id="7828"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29" w:author="Rodrigo García" w:date="2017-09-29T10:08:00Z">
                    <w:rPr>
                      <w:rFonts w:ascii="Monaco" w:hAnsi="Monaco" w:cs="Monaco"/>
                      <w:color w:val="000000"/>
                      <w:sz w:val="32"/>
                      <w:szCs w:val="32"/>
                      <w:lang w:val="en-US"/>
                    </w:rPr>
                  </w:rPrChange>
                </w:rPr>
                <w:t>maximo</w:t>
              </w:r>
              <w:r w:rsidRPr="0079203F">
                <w:rPr>
                  <w:rFonts w:ascii="Monaco" w:hAnsi="Monaco" w:cs="Monaco"/>
                  <w:b/>
                  <w:bCs/>
                  <w:color w:val="000000"/>
                  <w:sz w:val="20"/>
                  <w:szCs w:val="20"/>
                  <w:lang w:val="es-ES"/>
                  <w:rPrChange w:id="7830"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31"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32" w:author="Rodrigo García" w:date="2017-09-29T10:08:00Z">
                    <w:rPr>
                      <w:rFonts w:ascii="Monaco" w:hAnsi="Monaco" w:cs="Monaco"/>
                      <w:color w:val="000000"/>
                      <w:sz w:val="32"/>
                      <w:szCs w:val="32"/>
                      <w:lang w:val="en-US"/>
                    </w:rPr>
                  </w:rPrChange>
                </w:rPr>
                <w:t>minimo</w:t>
              </w:r>
              <w:r w:rsidRPr="0079203F">
                <w:rPr>
                  <w:rFonts w:ascii="Monaco" w:hAnsi="Monaco" w:cs="Monaco"/>
                  <w:b/>
                  <w:bCs/>
                  <w:color w:val="000000"/>
                  <w:sz w:val="20"/>
                  <w:szCs w:val="20"/>
                  <w:lang w:val="es-ES"/>
                  <w:rPrChange w:id="7833"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34"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35" w:author="Rodrigo García" w:date="2017-09-29T10:08:00Z">
                    <w:rPr>
                      <w:rFonts w:ascii="Monaco" w:hAnsi="Monaco" w:cs="Monaco"/>
                      <w:color w:val="000000"/>
                      <w:sz w:val="32"/>
                      <w:szCs w:val="32"/>
                      <w:lang w:val="en-US"/>
                    </w:rPr>
                  </w:rPrChange>
                </w:rPr>
                <w:t>fechas</w:t>
              </w:r>
              <w:r w:rsidRPr="0079203F">
                <w:rPr>
                  <w:rFonts w:ascii="Monaco" w:hAnsi="Monaco" w:cs="Monaco"/>
                  <w:b/>
                  <w:bCs/>
                  <w:color w:val="000000"/>
                  <w:sz w:val="20"/>
                  <w:szCs w:val="20"/>
                  <w:lang w:val="es-ES"/>
                  <w:rPrChange w:id="7836"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37"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38" w:author="Rodrigo García" w:date="2017-09-29T10:08:00Z">
                    <w:rPr>
                      <w:rFonts w:ascii="Monaco" w:hAnsi="Monaco" w:cs="Monaco"/>
                      <w:color w:val="000000"/>
                      <w:sz w:val="32"/>
                      <w:szCs w:val="32"/>
                      <w:lang w:val="en-US"/>
                    </w:rPr>
                  </w:rPrChange>
                </w:rPr>
                <w:t>x</w:t>
              </w:r>
              <w:r w:rsidRPr="0079203F">
                <w:rPr>
                  <w:rFonts w:ascii="Monaco" w:hAnsi="Monaco" w:cs="Monaco"/>
                  <w:b/>
                  <w:bCs/>
                  <w:color w:val="000000"/>
                  <w:sz w:val="20"/>
                  <w:szCs w:val="20"/>
                  <w:lang w:val="es-ES"/>
                  <w:rPrChange w:id="7839"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40"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41" w:author="Rodrigo García" w:date="2017-09-29T10:08:00Z">
                    <w:rPr>
                      <w:rFonts w:ascii="Monaco" w:hAnsi="Monaco" w:cs="Monaco"/>
                      <w:color w:val="000000"/>
                      <w:sz w:val="32"/>
                      <w:szCs w:val="32"/>
                      <w:lang w:val="en-US"/>
                    </w:rPr>
                  </w:rPrChange>
                </w:rPr>
                <w:t>maximo_max</w:t>
              </w:r>
              <w:r w:rsidRPr="0079203F">
                <w:rPr>
                  <w:rFonts w:ascii="Monaco" w:hAnsi="Monaco" w:cs="Monaco"/>
                  <w:b/>
                  <w:bCs/>
                  <w:color w:val="000000"/>
                  <w:sz w:val="20"/>
                  <w:szCs w:val="20"/>
                  <w:lang w:val="es-ES"/>
                  <w:rPrChange w:id="7842"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43"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44" w:author="Rodrigo García" w:date="2017-09-29T10:08:00Z">
                    <w:rPr>
                      <w:rFonts w:ascii="Monaco" w:hAnsi="Monaco" w:cs="Monaco"/>
                      <w:color w:val="000000"/>
                      <w:sz w:val="32"/>
                      <w:szCs w:val="32"/>
                      <w:lang w:val="en-US"/>
                    </w:rPr>
                  </w:rPrChange>
                </w:rPr>
                <w:t>maximo_min</w:t>
              </w:r>
              <w:r w:rsidRPr="0079203F">
                <w:rPr>
                  <w:rFonts w:ascii="Monaco" w:hAnsi="Monaco" w:cs="Monaco"/>
                  <w:b/>
                  <w:bCs/>
                  <w:color w:val="000000"/>
                  <w:sz w:val="20"/>
                  <w:szCs w:val="20"/>
                  <w:lang w:val="es-ES"/>
                  <w:rPrChange w:id="7845"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46"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47" w:author="Rodrigo García" w:date="2017-09-29T10:08:00Z">
                    <w:rPr>
                      <w:rFonts w:ascii="Monaco" w:hAnsi="Monaco" w:cs="Monaco"/>
                      <w:color w:val="000000"/>
                      <w:sz w:val="32"/>
                      <w:szCs w:val="32"/>
                      <w:lang w:val="en-US"/>
                    </w:rPr>
                  </w:rPrChange>
                </w:rPr>
                <w:t>minimo_max</w:t>
              </w:r>
              <w:r w:rsidRPr="0079203F">
                <w:rPr>
                  <w:rFonts w:ascii="Monaco" w:hAnsi="Monaco" w:cs="Monaco"/>
                  <w:b/>
                  <w:bCs/>
                  <w:color w:val="000000"/>
                  <w:sz w:val="20"/>
                  <w:szCs w:val="20"/>
                  <w:lang w:val="es-ES"/>
                  <w:rPrChange w:id="7848" w:author="Rodrigo García" w:date="2017-09-29T10:08:00Z">
                    <w:rPr>
                      <w:rFonts w:ascii="Monaco" w:hAnsi="Monaco" w:cs="Monaco"/>
                      <w:b/>
                      <w:bCs/>
                      <w:color w:val="000000"/>
                      <w:sz w:val="32"/>
                      <w:szCs w:val="32"/>
                      <w:lang w:val="en-US"/>
                    </w:rPr>
                  </w:rPrChange>
                </w:rPr>
                <w:t>,</w:t>
              </w:r>
              <w:r w:rsidRPr="0079203F">
                <w:rPr>
                  <w:rFonts w:ascii="Monaco" w:hAnsi="Monaco" w:cs="Monaco"/>
                  <w:sz w:val="20"/>
                  <w:szCs w:val="20"/>
                  <w:lang w:val="es-ES"/>
                  <w:rPrChange w:id="784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850" w:author="Rodrigo García" w:date="2017-09-29T10:08:00Z">
                    <w:rPr>
                      <w:rFonts w:ascii="Monaco" w:hAnsi="Monaco" w:cs="Monaco"/>
                      <w:color w:val="000000"/>
                      <w:sz w:val="32"/>
                      <w:szCs w:val="32"/>
                      <w:lang w:val="en-US"/>
                    </w:rPr>
                  </w:rPrChange>
                </w:rPr>
                <w:t>minimo_min</w:t>
              </w:r>
              <w:r w:rsidRPr="0079203F">
                <w:rPr>
                  <w:rFonts w:ascii="Monaco" w:hAnsi="Monaco" w:cs="Monaco"/>
                  <w:b/>
                  <w:bCs/>
                  <w:color w:val="000000"/>
                  <w:sz w:val="20"/>
                  <w:szCs w:val="20"/>
                  <w:lang w:val="es-ES"/>
                  <w:rPrChange w:id="785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52" w:author="Rodrigo García" w:date="2017-09-29T10:08:00Z">
                    <w:rPr>
                      <w:rFonts w:ascii="Monaco" w:hAnsi="Monaco" w:cs="Monaco"/>
                      <w:color w:val="000000"/>
                      <w:sz w:val="32"/>
                      <w:szCs w:val="32"/>
                      <w:lang w:val="en-US"/>
                    </w:rPr>
                  </w:rPrChange>
                </w:rPr>
                <w:t>titulo1</w:t>
              </w:r>
              <w:r w:rsidRPr="0079203F">
                <w:rPr>
                  <w:rFonts w:ascii="Monaco" w:hAnsi="Monaco" w:cs="Monaco"/>
                  <w:b/>
                  <w:bCs/>
                  <w:color w:val="000000"/>
                  <w:sz w:val="20"/>
                  <w:szCs w:val="20"/>
                  <w:lang w:val="es-ES"/>
                  <w:rPrChange w:id="785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854" w:author="Rodrigo García" w:date="2017-09-29T10:08:00Z">
                    <w:rPr>
                      <w:rFonts w:ascii="Monaco" w:hAnsi="Monaco" w:cs="Monaco"/>
                      <w:color w:val="000000"/>
                      <w:sz w:val="32"/>
                      <w:szCs w:val="32"/>
                      <w:lang w:val="en-US"/>
                    </w:rPr>
                  </w:rPrChange>
                </w:rPr>
                <w:t>titulo2</w:t>
              </w:r>
              <w:r w:rsidRPr="0079203F">
                <w:rPr>
                  <w:rFonts w:ascii="Monaco" w:hAnsi="Monaco" w:cs="Monaco"/>
                  <w:b/>
                  <w:bCs/>
                  <w:color w:val="000000"/>
                  <w:sz w:val="20"/>
                  <w:szCs w:val="20"/>
                  <w:lang w:val="es-ES"/>
                  <w:rPrChange w:id="7855"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rsidP="00E066BD">
            <w:pPr>
              <w:keepNext/>
              <w:keepLines/>
              <w:widowControl w:val="0"/>
              <w:autoSpaceDE w:val="0"/>
              <w:autoSpaceDN w:val="0"/>
              <w:adjustRightInd w:val="0"/>
              <w:spacing w:before="200"/>
              <w:outlineLvl w:val="4"/>
              <w:rPr>
                <w:ins w:id="7856" w:author="Borja Gonzalez" w:date="2017-09-28T19:31:00Z"/>
                <w:rFonts w:ascii="Monaco" w:hAnsi="Monaco" w:cs="Monaco"/>
                <w:sz w:val="20"/>
                <w:szCs w:val="20"/>
                <w:lang w:val="en-US"/>
                <w:rPrChange w:id="7857" w:author="Borja Gonzalez" w:date="2017-09-28T19:31:00Z">
                  <w:rPr>
                    <w:ins w:id="7858" w:author="Borja Gonzalez" w:date="2017-09-28T19:31:00Z"/>
                    <w:rFonts w:ascii="Monaco" w:eastAsiaTheme="majorEastAsia" w:hAnsi="Monaco" w:cs="Monaco"/>
                    <w:color w:val="243F60" w:themeColor="accent1" w:themeShade="7F"/>
                    <w:sz w:val="32"/>
                    <w:szCs w:val="32"/>
                    <w:lang w:val="en-US"/>
                  </w:rPr>
                </w:rPrChange>
              </w:rPr>
            </w:pPr>
            <w:ins w:id="7859" w:author="Borja Gonzalez" w:date="2017-09-28T19:31:00Z">
              <w:r w:rsidRPr="0079203F">
                <w:rPr>
                  <w:rFonts w:ascii="Monaco" w:hAnsi="Monaco" w:cs="Monaco"/>
                  <w:sz w:val="20"/>
                  <w:szCs w:val="20"/>
                  <w:lang w:val="es-ES"/>
                  <w:rPrChange w:id="7860" w:author="Rodrigo García" w:date="2017-09-29T10:0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61"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862"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863"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864"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rsidP="00E066BD">
            <w:pPr>
              <w:keepNext/>
              <w:keepLines/>
              <w:widowControl w:val="0"/>
              <w:autoSpaceDE w:val="0"/>
              <w:autoSpaceDN w:val="0"/>
              <w:adjustRightInd w:val="0"/>
              <w:spacing w:before="200"/>
              <w:outlineLvl w:val="4"/>
              <w:rPr>
                <w:ins w:id="7865" w:author="Borja Gonzalez" w:date="2017-09-28T19:31:00Z"/>
                <w:rFonts w:ascii="Monaco" w:hAnsi="Monaco" w:cs="Monaco"/>
                <w:sz w:val="20"/>
                <w:szCs w:val="20"/>
                <w:lang w:val="en-US"/>
                <w:rPrChange w:id="7866" w:author="Borja Gonzalez" w:date="2017-09-28T19:31:00Z">
                  <w:rPr>
                    <w:ins w:id="7867" w:author="Borja Gonzalez" w:date="2017-09-28T19:31:00Z"/>
                    <w:rFonts w:ascii="Monaco" w:eastAsiaTheme="majorEastAsia" w:hAnsi="Monaco" w:cs="Monaco"/>
                    <w:color w:val="243F60" w:themeColor="accent1" w:themeShade="7F"/>
                    <w:sz w:val="32"/>
                    <w:szCs w:val="32"/>
                    <w:lang w:val="en-US"/>
                  </w:rPr>
                </w:rPrChange>
              </w:rPr>
            </w:pPr>
            <w:ins w:id="7868" w:author="Borja Gonzalez" w:date="2017-09-28T19:31:00Z">
              <w:r w:rsidRPr="00E066BD">
                <w:rPr>
                  <w:rFonts w:ascii="Monaco" w:hAnsi="Monaco" w:cs="Monaco"/>
                  <w:sz w:val="20"/>
                  <w:szCs w:val="20"/>
                  <w:lang w:val="en-US"/>
                  <w:rPrChange w:id="786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70"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87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72" w:author="Borja Gonzalez" w:date="2017-09-28T19:31:00Z">
                    <w:rPr>
                      <w:rFonts w:ascii="Monaco" w:hAnsi="Monaco" w:cs="Monaco"/>
                      <w:color w:val="000000"/>
                      <w:sz w:val="32"/>
                      <w:szCs w:val="32"/>
                      <w:lang w:val="en-US"/>
                    </w:rPr>
                  </w:rPrChange>
                </w:rPr>
                <w:t>url</w:t>
              </w:r>
              <w:r w:rsidRPr="00E066BD">
                <w:rPr>
                  <w:rFonts w:ascii="Monaco" w:hAnsi="Monaco" w:cs="Monaco"/>
                  <w:sz w:val="20"/>
                  <w:szCs w:val="20"/>
                  <w:lang w:val="en-US"/>
                  <w:rPrChange w:id="7873"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8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75"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876" w:author="Borja Gonzalez" w:date="2017-09-28T19:31: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787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78" w:author="Borja Gonzalez" w:date="2017-09-28T19:31: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787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80" w:author="Borja Gonzalez" w:date="2017-09-28T19:31: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7881"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rsidP="00E066BD">
            <w:pPr>
              <w:keepNext/>
              <w:keepLines/>
              <w:widowControl w:val="0"/>
              <w:autoSpaceDE w:val="0"/>
              <w:autoSpaceDN w:val="0"/>
              <w:adjustRightInd w:val="0"/>
              <w:spacing w:before="200"/>
              <w:outlineLvl w:val="4"/>
              <w:rPr>
                <w:ins w:id="7882" w:author="Borja Gonzalez" w:date="2017-09-28T19:31:00Z"/>
                <w:rFonts w:ascii="Monaco" w:hAnsi="Monaco" w:cs="Monaco"/>
                <w:sz w:val="20"/>
                <w:szCs w:val="20"/>
                <w:lang w:val="en-US"/>
                <w:rPrChange w:id="7883" w:author="Borja Gonzalez" w:date="2017-09-28T19:31:00Z">
                  <w:rPr>
                    <w:ins w:id="7884" w:author="Borja Gonzalez" w:date="2017-09-28T19:31:00Z"/>
                    <w:rFonts w:ascii="Monaco" w:eastAsiaTheme="majorEastAsia" w:hAnsi="Monaco" w:cs="Monaco"/>
                    <w:color w:val="243F60" w:themeColor="accent1" w:themeShade="7F"/>
                    <w:sz w:val="32"/>
                    <w:szCs w:val="32"/>
                    <w:lang w:val="en-US"/>
                  </w:rPr>
                </w:rPrChange>
              </w:rPr>
            </w:pPr>
            <w:ins w:id="7885" w:author="Borja Gonzalez" w:date="2017-09-28T19:31:00Z">
              <w:r w:rsidRPr="00E066BD">
                <w:rPr>
                  <w:rFonts w:ascii="Monaco" w:hAnsi="Monaco" w:cs="Monaco"/>
                  <w:sz w:val="20"/>
                  <w:szCs w:val="20"/>
                  <w:lang w:val="en-US"/>
                  <w:rPrChange w:id="788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87"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88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89" w:author="Borja Gonzalez" w:date="2017-09-28T19:31:00Z">
                    <w:rPr>
                      <w:rFonts w:ascii="Monaco" w:hAnsi="Monaco" w:cs="Monaco"/>
                      <w:color w:val="000000"/>
                      <w:sz w:val="32"/>
                      <w:szCs w:val="32"/>
                      <w:lang w:val="en-US"/>
                    </w:rPr>
                  </w:rPrChange>
                </w:rPr>
                <w:t>url1</w:t>
              </w:r>
              <w:r w:rsidRPr="00E066BD">
                <w:rPr>
                  <w:rFonts w:ascii="Monaco" w:hAnsi="Monaco" w:cs="Monaco"/>
                  <w:sz w:val="20"/>
                  <w:szCs w:val="20"/>
                  <w:lang w:val="en-US"/>
                  <w:rPrChange w:id="7890"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89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9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93"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89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95"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89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897"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898"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rsidP="00E066BD">
            <w:pPr>
              <w:keepNext/>
              <w:keepLines/>
              <w:widowControl w:val="0"/>
              <w:autoSpaceDE w:val="0"/>
              <w:autoSpaceDN w:val="0"/>
              <w:adjustRightInd w:val="0"/>
              <w:spacing w:before="200"/>
              <w:outlineLvl w:val="4"/>
              <w:rPr>
                <w:ins w:id="7899" w:author="Borja Gonzalez" w:date="2017-09-28T19:31:00Z"/>
                <w:rFonts w:ascii="Monaco" w:hAnsi="Monaco" w:cs="Monaco"/>
                <w:sz w:val="20"/>
                <w:szCs w:val="20"/>
                <w:lang w:val="es-ES"/>
                <w:rPrChange w:id="7900" w:author="Rodrigo García" w:date="2017-09-29T10:08:00Z">
                  <w:rPr>
                    <w:ins w:id="7901" w:author="Borja Gonzalez" w:date="2017-09-28T19:31:00Z"/>
                    <w:rFonts w:ascii="Monaco" w:eastAsiaTheme="majorEastAsia" w:hAnsi="Monaco" w:cs="Monaco"/>
                    <w:color w:val="243F60" w:themeColor="accent1" w:themeShade="7F"/>
                    <w:sz w:val="32"/>
                    <w:szCs w:val="32"/>
                    <w:lang w:val="en-US"/>
                  </w:rPr>
                </w:rPrChange>
              </w:rPr>
            </w:pPr>
            <w:ins w:id="7902" w:author="Borja Gonzalez" w:date="2017-09-28T19:31:00Z">
              <w:r w:rsidRPr="00E066BD">
                <w:rPr>
                  <w:rFonts w:ascii="Monaco" w:hAnsi="Monaco" w:cs="Monaco"/>
                  <w:sz w:val="20"/>
                  <w:szCs w:val="20"/>
                  <w:lang w:val="en-US"/>
                  <w:rPrChange w:id="7903" w:author="Borja Gonzalez" w:date="2017-09-28T19:31: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904"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905"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906" w:author="Rodrigo García" w:date="2017-09-29T10:08:00Z">
                    <w:rPr>
                      <w:rFonts w:ascii="Monaco" w:hAnsi="Monaco" w:cs="Monaco"/>
                      <w:color w:val="000000"/>
                      <w:sz w:val="32"/>
                      <w:szCs w:val="32"/>
                      <w:lang w:val="en-US"/>
                    </w:rPr>
                  </w:rPrChange>
                </w:rPr>
                <w:t>nombre</w:t>
              </w:r>
              <w:r w:rsidRPr="0079203F">
                <w:rPr>
                  <w:rFonts w:ascii="Monaco" w:hAnsi="Monaco" w:cs="Monaco"/>
                  <w:sz w:val="20"/>
                  <w:szCs w:val="20"/>
                  <w:lang w:val="es-ES"/>
                  <w:rPrChange w:id="7907"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908"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909"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910"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7911"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912"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7913"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914"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7915"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916" w:author="Rodrigo García" w:date="2017-09-29T10:08:00Z">
                    <w:rPr>
                      <w:rFonts w:ascii="Monaco" w:hAnsi="Monaco" w:cs="Monaco"/>
                      <w:color w:val="4E9A06"/>
                      <w:sz w:val="32"/>
                      <w:szCs w:val="32"/>
                      <w:lang w:val="en-US"/>
                    </w:rPr>
                  </w:rPrChange>
                </w:rPr>
                <w:t>"var2"</w:t>
              </w:r>
              <w:r w:rsidRPr="0079203F">
                <w:rPr>
                  <w:rFonts w:ascii="Monaco" w:hAnsi="Monaco" w:cs="Monaco"/>
                  <w:b/>
                  <w:bCs/>
                  <w:color w:val="000000"/>
                  <w:sz w:val="20"/>
                  <w:szCs w:val="20"/>
                  <w:lang w:val="es-ES"/>
                  <w:rPrChange w:id="7917"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rsidP="00E066BD">
            <w:pPr>
              <w:keepNext/>
              <w:keepLines/>
              <w:widowControl w:val="0"/>
              <w:autoSpaceDE w:val="0"/>
              <w:autoSpaceDN w:val="0"/>
              <w:adjustRightInd w:val="0"/>
              <w:spacing w:before="200"/>
              <w:outlineLvl w:val="4"/>
              <w:rPr>
                <w:ins w:id="7918" w:author="Borja Gonzalez" w:date="2017-09-28T19:31:00Z"/>
                <w:rFonts w:ascii="Monaco" w:hAnsi="Monaco" w:cs="Monaco"/>
                <w:sz w:val="20"/>
                <w:szCs w:val="20"/>
                <w:lang w:val="es-ES"/>
                <w:rPrChange w:id="7919" w:author="Rodrigo García" w:date="2017-09-29T10:08:00Z">
                  <w:rPr>
                    <w:ins w:id="7920" w:author="Borja Gonzalez" w:date="2017-09-28T19:31:00Z"/>
                    <w:rFonts w:ascii="Monaco" w:eastAsiaTheme="majorEastAsia" w:hAnsi="Monaco" w:cs="Monaco"/>
                    <w:color w:val="243F60" w:themeColor="accent1" w:themeShade="7F"/>
                    <w:sz w:val="32"/>
                    <w:szCs w:val="32"/>
                    <w:lang w:val="en-US"/>
                  </w:rPr>
                </w:rPrChange>
              </w:rPr>
            </w:pPr>
            <w:ins w:id="7921" w:author="Borja Gonzalez" w:date="2017-09-28T19:31:00Z">
              <w:r w:rsidRPr="0079203F">
                <w:rPr>
                  <w:rFonts w:ascii="Monaco" w:hAnsi="Monaco" w:cs="Monaco"/>
                  <w:sz w:val="20"/>
                  <w:szCs w:val="20"/>
                  <w:lang w:val="es-ES"/>
                  <w:rPrChange w:id="7922" w:author="Rodrigo García" w:date="2017-09-29T10:08: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7923" w:author="Rodrigo García" w:date="2017-09-29T10:08:00Z">
                    <w:rPr>
                      <w:rFonts w:ascii="Monaco" w:hAnsi="Monaco" w:cs="Monaco"/>
                      <w:b/>
                      <w:bCs/>
                      <w:color w:val="204A87"/>
                      <w:sz w:val="32"/>
                      <w:szCs w:val="32"/>
                      <w:lang w:val="en-US"/>
                    </w:rPr>
                  </w:rPrChange>
                </w:rPr>
                <w:t>var</w:t>
              </w:r>
              <w:r w:rsidRPr="0079203F">
                <w:rPr>
                  <w:rFonts w:ascii="Monaco" w:hAnsi="Monaco" w:cs="Monaco"/>
                  <w:sz w:val="20"/>
                  <w:szCs w:val="20"/>
                  <w:lang w:val="es-ES"/>
                  <w:rPrChange w:id="7924"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925" w:author="Rodrigo García" w:date="2017-09-29T10:08:00Z">
                    <w:rPr>
                      <w:rFonts w:ascii="Monaco" w:hAnsi="Monaco" w:cs="Monaco"/>
                      <w:color w:val="000000"/>
                      <w:sz w:val="32"/>
                      <w:szCs w:val="32"/>
                      <w:lang w:val="en-US"/>
                    </w:rPr>
                  </w:rPrChange>
                </w:rPr>
                <w:t>apellido</w:t>
              </w:r>
              <w:r w:rsidRPr="0079203F">
                <w:rPr>
                  <w:rFonts w:ascii="Monaco" w:hAnsi="Monaco" w:cs="Monaco"/>
                  <w:sz w:val="20"/>
                  <w:szCs w:val="20"/>
                  <w:lang w:val="es-ES"/>
                  <w:rPrChange w:id="7926" w:author="Rodrigo García" w:date="2017-09-29T10:08:00Z">
                    <w:rPr>
                      <w:rFonts w:ascii="Monaco" w:hAnsi="Monaco" w:cs="Monaco"/>
                      <w:sz w:val="32"/>
                      <w:szCs w:val="32"/>
                      <w:lang w:val="en-US"/>
                    </w:rPr>
                  </w:rPrChange>
                </w:rPr>
                <w:t xml:space="preserve"> </w:t>
              </w:r>
              <w:r w:rsidRPr="0079203F">
                <w:rPr>
                  <w:rFonts w:ascii="Monaco" w:hAnsi="Monaco" w:cs="Monaco"/>
                  <w:b/>
                  <w:bCs/>
                  <w:color w:val="CE5C00"/>
                  <w:sz w:val="20"/>
                  <w:szCs w:val="20"/>
                  <w:lang w:val="es-ES"/>
                  <w:rPrChange w:id="7927" w:author="Rodrigo García" w:date="2017-09-29T10:08:00Z">
                    <w:rPr>
                      <w:rFonts w:ascii="Monaco" w:hAnsi="Monaco" w:cs="Monaco"/>
                      <w:b/>
                      <w:bCs/>
                      <w:color w:val="CE5C00"/>
                      <w:sz w:val="32"/>
                      <w:szCs w:val="32"/>
                      <w:lang w:val="en-US"/>
                    </w:rPr>
                  </w:rPrChange>
                </w:rPr>
                <w:t>=</w:t>
              </w:r>
              <w:r w:rsidRPr="0079203F">
                <w:rPr>
                  <w:rFonts w:ascii="Monaco" w:hAnsi="Monaco" w:cs="Monaco"/>
                  <w:sz w:val="20"/>
                  <w:szCs w:val="20"/>
                  <w:lang w:val="es-ES"/>
                  <w:rPrChange w:id="7928" w:author="Rodrigo García" w:date="2017-09-29T10:08:00Z">
                    <w:rPr>
                      <w:rFonts w:ascii="Monaco" w:hAnsi="Monaco" w:cs="Monaco"/>
                      <w:sz w:val="32"/>
                      <w:szCs w:val="32"/>
                      <w:lang w:val="en-US"/>
                    </w:rPr>
                  </w:rPrChange>
                </w:rPr>
                <w:t xml:space="preserve"> </w:t>
              </w:r>
              <w:r w:rsidRPr="0079203F">
                <w:rPr>
                  <w:rFonts w:ascii="Monaco" w:hAnsi="Monaco" w:cs="Monaco"/>
                  <w:color w:val="000000"/>
                  <w:sz w:val="20"/>
                  <w:szCs w:val="20"/>
                  <w:lang w:val="es-ES"/>
                  <w:rPrChange w:id="7929" w:author="Rodrigo García" w:date="2017-09-29T10:08:00Z">
                    <w:rPr>
                      <w:rFonts w:ascii="Monaco" w:hAnsi="Monaco" w:cs="Monaco"/>
                      <w:color w:val="000000"/>
                      <w:sz w:val="32"/>
                      <w:szCs w:val="32"/>
                      <w:lang w:val="en-US"/>
                    </w:rPr>
                  </w:rPrChange>
                </w:rPr>
                <w:t>url1</w:t>
              </w:r>
              <w:r w:rsidRPr="0079203F">
                <w:rPr>
                  <w:rFonts w:ascii="Monaco" w:hAnsi="Monaco" w:cs="Monaco"/>
                  <w:b/>
                  <w:bCs/>
                  <w:color w:val="000000"/>
                  <w:sz w:val="20"/>
                  <w:szCs w:val="20"/>
                  <w:lang w:val="es-ES"/>
                  <w:rPrChange w:id="7930"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931" w:author="Rodrigo García" w:date="2017-09-29T10:08:00Z">
                    <w:rPr>
                      <w:rFonts w:ascii="Monaco" w:hAnsi="Monaco" w:cs="Monaco"/>
                      <w:color w:val="000000"/>
                      <w:sz w:val="32"/>
                      <w:szCs w:val="32"/>
                      <w:lang w:val="en-US"/>
                    </w:rPr>
                  </w:rPrChange>
                </w:rPr>
                <w:t>searchParams</w:t>
              </w:r>
              <w:r w:rsidRPr="0079203F">
                <w:rPr>
                  <w:rFonts w:ascii="Monaco" w:hAnsi="Monaco" w:cs="Monaco"/>
                  <w:b/>
                  <w:bCs/>
                  <w:color w:val="000000"/>
                  <w:sz w:val="20"/>
                  <w:szCs w:val="20"/>
                  <w:lang w:val="es-ES"/>
                  <w:rPrChange w:id="7932" w:author="Rodrigo García" w:date="2017-09-29T10:08:00Z">
                    <w:rPr>
                      <w:rFonts w:ascii="Monaco" w:hAnsi="Monaco" w:cs="Monaco"/>
                      <w:b/>
                      <w:bCs/>
                      <w:color w:val="000000"/>
                      <w:sz w:val="32"/>
                      <w:szCs w:val="32"/>
                      <w:lang w:val="en-US"/>
                    </w:rPr>
                  </w:rPrChange>
                </w:rPr>
                <w:t>.</w:t>
              </w:r>
              <w:r w:rsidRPr="0079203F">
                <w:rPr>
                  <w:rFonts w:ascii="Monaco" w:hAnsi="Monaco" w:cs="Monaco"/>
                  <w:color w:val="000000"/>
                  <w:sz w:val="20"/>
                  <w:szCs w:val="20"/>
                  <w:lang w:val="es-ES"/>
                  <w:rPrChange w:id="7933" w:author="Rodrigo García" w:date="2017-09-29T10:08:00Z">
                    <w:rPr>
                      <w:rFonts w:ascii="Monaco" w:hAnsi="Monaco" w:cs="Monaco"/>
                      <w:color w:val="000000"/>
                      <w:sz w:val="32"/>
                      <w:szCs w:val="32"/>
                      <w:lang w:val="en-US"/>
                    </w:rPr>
                  </w:rPrChange>
                </w:rPr>
                <w:t>get</w:t>
              </w:r>
              <w:r w:rsidRPr="0079203F">
                <w:rPr>
                  <w:rFonts w:ascii="Monaco" w:hAnsi="Monaco" w:cs="Monaco"/>
                  <w:b/>
                  <w:bCs/>
                  <w:color w:val="000000"/>
                  <w:sz w:val="20"/>
                  <w:szCs w:val="20"/>
                  <w:lang w:val="es-ES"/>
                  <w:rPrChange w:id="7934" w:author="Rodrigo García" w:date="2017-09-29T10:08:00Z">
                    <w:rPr>
                      <w:rFonts w:ascii="Monaco" w:hAnsi="Monaco" w:cs="Monaco"/>
                      <w:b/>
                      <w:bCs/>
                      <w:color w:val="000000"/>
                      <w:sz w:val="32"/>
                      <w:szCs w:val="32"/>
                      <w:lang w:val="en-US"/>
                    </w:rPr>
                  </w:rPrChange>
                </w:rPr>
                <w:t>(</w:t>
              </w:r>
              <w:r w:rsidRPr="0079203F">
                <w:rPr>
                  <w:rFonts w:ascii="Monaco" w:hAnsi="Monaco" w:cs="Monaco"/>
                  <w:color w:val="4E9A06"/>
                  <w:sz w:val="20"/>
                  <w:szCs w:val="20"/>
                  <w:lang w:val="es-ES"/>
                  <w:rPrChange w:id="7935" w:author="Rodrigo García" w:date="2017-09-29T10:08:00Z">
                    <w:rPr>
                      <w:rFonts w:ascii="Monaco" w:hAnsi="Monaco" w:cs="Monaco"/>
                      <w:color w:val="4E9A06"/>
                      <w:sz w:val="32"/>
                      <w:szCs w:val="32"/>
                      <w:lang w:val="en-US"/>
                    </w:rPr>
                  </w:rPrChange>
                </w:rPr>
                <w:t>"var3"</w:t>
              </w:r>
              <w:r w:rsidRPr="0079203F">
                <w:rPr>
                  <w:rFonts w:ascii="Monaco" w:hAnsi="Monaco" w:cs="Monaco"/>
                  <w:b/>
                  <w:bCs/>
                  <w:color w:val="000000"/>
                  <w:sz w:val="20"/>
                  <w:szCs w:val="20"/>
                  <w:lang w:val="es-ES"/>
                  <w:rPrChange w:id="7936"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rsidP="00E066BD">
            <w:pPr>
              <w:keepNext/>
              <w:keepLines/>
              <w:widowControl w:val="0"/>
              <w:autoSpaceDE w:val="0"/>
              <w:autoSpaceDN w:val="0"/>
              <w:adjustRightInd w:val="0"/>
              <w:spacing w:before="200"/>
              <w:outlineLvl w:val="4"/>
              <w:rPr>
                <w:ins w:id="7937" w:author="Borja Gonzalez" w:date="2017-09-28T19:31:00Z"/>
                <w:rFonts w:ascii="Monaco" w:hAnsi="Monaco" w:cs="Monaco"/>
                <w:sz w:val="20"/>
                <w:szCs w:val="20"/>
                <w:lang w:val="en-US"/>
                <w:rPrChange w:id="7938" w:author="Borja Gonzalez" w:date="2017-09-28T19:31:00Z">
                  <w:rPr>
                    <w:ins w:id="7939" w:author="Borja Gonzalez" w:date="2017-09-28T19:31:00Z"/>
                    <w:rFonts w:ascii="Monaco" w:eastAsiaTheme="majorEastAsia" w:hAnsi="Monaco" w:cs="Monaco"/>
                    <w:color w:val="243F60" w:themeColor="accent1" w:themeShade="7F"/>
                    <w:sz w:val="32"/>
                    <w:szCs w:val="32"/>
                    <w:lang w:val="en-US"/>
                  </w:rPr>
                </w:rPrChange>
              </w:rPr>
            </w:pPr>
            <w:ins w:id="7940" w:author="Borja Gonzalez" w:date="2017-09-28T19:31:00Z">
              <w:r w:rsidRPr="0079203F">
                <w:rPr>
                  <w:rFonts w:ascii="Monaco" w:hAnsi="Monaco" w:cs="Monaco"/>
                  <w:sz w:val="20"/>
                  <w:szCs w:val="20"/>
                  <w:lang w:val="es-ES"/>
                  <w:rPrChange w:id="7941" w:author="Rodrigo García" w:date="2017-09-29T10:0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42"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9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4" w:author="Borja Gonzalez" w:date="2017-09-28T19:31:00Z">
                    <w:rPr>
                      <w:rFonts w:ascii="Monaco" w:hAnsi="Monaco" w:cs="Monaco"/>
                      <w:color w:val="000000"/>
                      <w:sz w:val="32"/>
                      <w:szCs w:val="32"/>
                      <w:lang w:val="en-US"/>
                    </w:rPr>
                  </w:rPrChange>
                </w:rPr>
                <w:t>sexo</w:t>
              </w:r>
              <w:r w:rsidRPr="00E066BD">
                <w:rPr>
                  <w:rFonts w:ascii="Monaco" w:hAnsi="Monaco" w:cs="Monaco"/>
                  <w:sz w:val="20"/>
                  <w:szCs w:val="20"/>
                  <w:lang w:val="en-US"/>
                  <w:rPrChange w:id="7945"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94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4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8"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94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50"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95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52"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953"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954" w:author="Borja Gonzalez" w:date="2017-09-28T19:31: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7955"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rsidP="00E066BD">
            <w:pPr>
              <w:widowControl w:val="0"/>
              <w:autoSpaceDE w:val="0"/>
              <w:autoSpaceDN w:val="0"/>
              <w:adjustRightInd w:val="0"/>
              <w:rPr>
                <w:ins w:id="7956" w:author="Borja Gonzalez" w:date="2017-09-28T19:31:00Z"/>
                <w:rFonts w:ascii="Monaco" w:hAnsi="Monaco" w:cs="Monaco"/>
                <w:sz w:val="20"/>
                <w:szCs w:val="20"/>
                <w:lang w:val="en-US"/>
                <w:rPrChange w:id="7957" w:author="Borja Gonzalez" w:date="2017-09-28T19:31:00Z">
                  <w:rPr>
                    <w:ins w:id="7958" w:author="Borja Gonzalez" w:date="2017-09-28T19:31:00Z"/>
                    <w:rFonts w:ascii="Monaco" w:hAnsi="Monaco" w:cs="Monaco"/>
                    <w:sz w:val="32"/>
                    <w:szCs w:val="32"/>
                    <w:lang w:val="en-US"/>
                  </w:rPr>
                </w:rPrChange>
              </w:rPr>
            </w:pPr>
            <w:ins w:id="7959" w:author="Borja Gonzalez" w:date="2017-09-28T19:31:00Z">
              <w:r w:rsidRPr="00E066BD">
                <w:rPr>
                  <w:rFonts w:ascii="Monaco" w:hAnsi="Monaco" w:cs="Monaco"/>
                  <w:sz w:val="20"/>
                  <w:szCs w:val="20"/>
                  <w:lang w:val="en-US"/>
                  <w:rPrChange w:id="796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61" w:author="Borja Gonzalez" w:date="2017-09-28T19:31:00Z">
                    <w:rPr>
                      <w:rFonts w:ascii="Monaco" w:hAnsi="Monaco" w:cs="Monaco"/>
                      <w:b/>
                      <w:bCs/>
                      <w:color w:val="204A87"/>
                      <w:sz w:val="32"/>
                      <w:szCs w:val="32"/>
                      <w:lang w:val="en-US"/>
                    </w:rPr>
                  </w:rPrChange>
                </w:rPr>
                <w:t>const</w:t>
              </w:r>
              <w:r w:rsidRPr="00E066BD">
                <w:rPr>
                  <w:rFonts w:ascii="Monaco" w:hAnsi="Monaco" w:cs="Monaco"/>
                  <w:sz w:val="20"/>
                  <w:szCs w:val="20"/>
                  <w:lang w:val="en-US"/>
                  <w:rPrChange w:id="796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63" w:author="Borja Gonzalez" w:date="2017-09-28T19:31:00Z">
                    <w:rPr>
                      <w:rFonts w:ascii="Monaco" w:hAnsi="Monaco" w:cs="Monaco"/>
                      <w:color w:val="000000"/>
                      <w:sz w:val="32"/>
                      <w:szCs w:val="32"/>
                      <w:lang w:val="en-US"/>
                    </w:rPr>
                  </w:rPrChange>
                </w:rPr>
                <w:t>CHART</w:t>
              </w:r>
              <w:r w:rsidRPr="00E066BD">
                <w:rPr>
                  <w:rFonts w:ascii="Monaco" w:hAnsi="Monaco" w:cs="Monaco"/>
                  <w:sz w:val="20"/>
                  <w:szCs w:val="20"/>
                  <w:lang w:val="en-US"/>
                  <w:rPrChange w:id="7964"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9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66"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967" w:author="Borja Gonzalez" w:date="2017-09-28T19:31: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796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69" w:author="Borja Gonzalez" w:date="2017-09-28T19:31: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7970"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971" w:author="Borja Gonzalez" w:date="2017-09-28T19:31: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7972"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rsidP="00E066BD">
            <w:pPr>
              <w:keepNext/>
              <w:keepLines/>
              <w:widowControl w:val="0"/>
              <w:autoSpaceDE w:val="0"/>
              <w:autoSpaceDN w:val="0"/>
              <w:adjustRightInd w:val="0"/>
              <w:spacing w:before="200"/>
              <w:outlineLvl w:val="4"/>
              <w:rPr>
                <w:ins w:id="7973" w:author="Borja Gonzalez" w:date="2017-09-28T19:31:00Z"/>
                <w:rFonts w:ascii="Monaco" w:hAnsi="Monaco" w:cs="Monaco"/>
                <w:sz w:val="20"/>
                <w:szCs w:val="20"/>
                <w:lang w:val="en-US"/>
                <w:rPrChange w:id="7974" w:author="Borja Gonzalez" w:date="2017-09-28T19:31:00Z">
                  <w:rPr>
                    <w:ins w:id="7975" w:author="Borja Gonzalez" w:date="2017-09-28T19:31:00Z"/>
                    <w:rFonts w:ascii="Monaco" w:eastAsiaTheme="majorEastAsia" w:hAnsi="Monaco" w:cs="Monaco"/>
                    <w:color w:val="243F60" w:themeColor="accent1" w:themeShade="7F"/>
                    <w:sz w:val="32"/>
                    <w:szCs w:val="32"/>
                    <w:lang w:val="en-US"/>
                  </w:rPr>
                </w:rPrChange>
              </w:rPr>
            </w:pPr>
            <w:ins w:id="7976" w:author="Borja Gonzalez" w:date="2017-09-28T19:31:00Z">
              <w:r w:rsidRPr="00E066BD">
                <w:rPr>
                  <w:rFonts w:ascii="Monaco" w:hAnsi="Monaco" w:cs="Monaco"/>
                  <w:sz w:val="20"/>
                  <w:szCs w:val="20"/>
                  <w:lang w:val="en-US"/>
                  <w:rPrChange w:id="797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78" w:author="Borja Gonzalez" w:date="2017-09-28T19:31:00Z">
                    <w:rPr>
                      <w:rFonts w:ascii="Monaco" w:hAnsi="Monaco" w:cs="Monaco"/>
                      <w:b/>
                      <w:bCs/>
                      <w:color w:val="204A87"/>
                      <w:sz w:val="32"/>
                      <w:szCs w:val="32"/>
                      <w:lang w:val="en-US"/>
                    </w:rPr>
                  </w:rPrChange>
                </w:rPr>
                <w:t>if</w:t>
              </w:r>
              <w:r w:rsidRPr="00E066BD">
                <w:rPr>
                  <w:rFonts w:ascii="Monaco" w:hAnsi="Monaco" w:cs="Monaco"/>
                  <w:sz w:val="20"/>
                  <w:szCs w:val="20"/>
                  <w:lang w:val="en-US"/>
                  <w:rPrChange w:id="797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80"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81"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982" w:author="Borja Gonzalez" w:date="2017-09-28T19:31: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7983"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984"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rsidP="00E066BD">
            <w:pPr>
              <w:keepNext/>
              <w:keepLines/>
              <w:widowControl w:val="0"/>
              <w:autoSpaceDE w:val="0"/>
              <w:autoSpaceDN w:val="0"/>
              <w:adjustRightInd w:val="0"/>
              <w:spacing w:before="200"/>
              <w:outlineLvl w:val="4"/>
              <w:rPr>
                <w:ins w:id="7985" w:author="Borja Gonzalez" w:date="2017-09-28T19:31:00Z"/>
                <w:rFonts w:ascii="Monaco" w:hAnsi="Monaco" w:cs="Monaco"/>
                <w:sz w:val="20"/>
                <w:szCs w:val="20"/>
                <w:lang w:val="en-US"/>
                <w:rPrChange w:id="7986" w:author="Borja Gonzalez" w:date="2017-09-28T19:31:00Z">
                  <w:rPr>
                    <w:ins w:id="7987" w:author="Borja Gonzalez" w:date="2017-09-28T19:31:00Z"/>
                    <w:rFonts w:ascii="Monaco" w:eastAsiaTheme="majorEastAsia" w:hAnsi="Monaco" w:cs="Monaco"/>
                    <w:color w:val="243F60" w:themeColor="accent1" w:themeShade="7F"/>
                    <w:sz w:val="32"/>
                    <w:szCs w:val="32"/>
                    <w:lang w:val="en-US"/>
                  </w:rPr>
                </w:rPrChange>
              </w:rPr>
            </w:pPr>
            <w:ins w:id="7988" w:author="Borja Gonzalez" w:date="2017-09-28T19:31:00Z">
              <w:r w:rsidRPr="00E066BD">
                <w:rPr>
                  <w:rFonts w:ascii="Monaco" w:hAnsi="Monaco" w:cs="Monaco"/>
                  <w:sz w:val="20"/>
                  <w:szCs w:val="20"/>
                  <w:lang w:val="en-US"/>
                  <w:rPrChange w:id="79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90" w:author="Borja Gonzalez" w:date="2017-09-28T19:31: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799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992" w:author="Borja Gonzalez" w:date="2017-09-28T19:31: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7993"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rsidP="00E066BD">
            <w:pPr>
              <w:keepNext/>
              <w:keepLines/>
              <w:widowControl w:val="0"/>
              <w:autoSpaceDE w:val="0"/>
              <w:autoSpaceDN w:val="0"/>
              <w:adjustRightInd w:val="0"/>
              <w:spacing w:before="200"/>
              <w:outlineLvl w:val="4"/>
              <w:rPr>
                <w:ins w:id="7994" w:author="Borja Gonzalez" w:date="2017-09-28T19:31:00Z"/>
                <w:rFonts w:ascii="Monaco" w:hAnsi="Monaco" w:cs="Monaco"/>
                <w:sz w:val="20"/>
                <w:szCs w:val="20"/>
                <w:lang w:val="en-US"/>
                <w:rPrChange w:id="7995" w:author="Borja Gonzalez" w:date="2017-09-28T19:31:00Z">
                  <w:rPr>
                    <w:ins w:id="7996" w:author="Borja Gonzalez" w:date="2017-09-28T19:31:00Z"/>
                    <w:rFonts w:ascii="Monaco" w:eastAsiaTheme="majorEastAsia" w:hAnsi="Monaco" w:cs="Monaco"/>
                    <w:color w:val="243F60" w:themeColor="accent1" w:themeShade="7F"/>
                    <w:sz w:val="32"/>
                    <w:szCs w:val="32"/>
                    <w:lang w:val="en-US"/>
                  </w:rPr>
                </w:rPrChange>
              </w:rPr>
            </w:pPr>
            <w:ins w:id="7997" w:author="Borja Gonzalez" w:date="2017-09-28T19:31:00Z">
              <w:r w:rsidRPr="00E066BD">
                <w:rPr>
                  <w:rFonts w:ascii="Monaco" w:hAnsi="Monaco" w:cs="Monaco"/>
                  <w:sz w:val="20"/>
                  <w:szCs w:val="20"/>
                  <w:lang w:val="en-US"/>
                  <w:rPrChange w:id="799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99"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rsidP="00E066BD">
            <w:pPr>
              <w:keepNext/>
              <w:keepLines/>
              <w:widowControl w:val="0"/>
              <w:autoSpaceDE w:val="0"/>
              <w:autoSpaceDN w:val="0"/>
              <w:adjustRightInd w:val="0"/>
              <w:spacing w:before="200"/>
              <w:outlineLvl w:val="4"/>
              <w:rPr>
                <w:ins w:id="8000" w:author="Borja Gonzalez" w:date="2017-09-28T19:31:00Z"/>
                <w:rFonts w:ascii="Monaco" w:hAnsi="Monaco" w:cs="Monaco"/>
                <w:sz w:val="20"/>
                <w:szCs w:val="20"/>
                <w:lang w:val="en-US"/>
                <w:rPrChange w:id="8001" w:author="Borja Gonzalez" w:date="2017-09-28T19:31:00Z">
                  <w:rPr>
                    <w:ins w:id="8002" w:author="Borja Gonzalez" w:date="2017-09-28T19:31:00Z"/>
                    <w:rFonts w:ascii="Monaco" w:eastAsiaTheme="majorEastAsia" w:hAnsi="Monaco" w:cs="Monaco"/>
                    <w:color w:val="243F60" w:themeColor="accent1" w:themeShade="7F"/>
                    <w:sz w:val="32"/>
                    <w:szCs w:val="32"/>
                    <w:lang w:val="en-US"/>
                  </w:rPr>
                </w:rPrChange>
              </w:rPr>
            </w:pPr>
            <w:ins w:id="8003" w:author="Borja Gonzalez" w:date="2017-09-28T19:31:00Z">
              <w:r w:rsidRPr="00E066BD">
                <w:rPr>
                  <w:rFonts w:ascii="Monaco" w:hAnsi="Monaco" w:cs="Monaco"/>
                  <w:sz w:val="20"/>
                  <w:szCs w:val="20"/>
                  <w:lang w:val="en-US"/>
                  <w:rPrChange w:id="800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05" w:author="Borja Gonzalez" w:date="2017-09-28T19:31:00Z">
                    <w:rPr>
                      <w:rFonts w:ascii="Monaco" w:hAnsi="Monaco" w:cs="Monaco"/>
                      <w:color w:val="000000"/>
                      <w:sz w:val="32"/>
                      <w:szCs w:val="32"/>
                      <w:lang w:val="en-US"/>
                    </w:rPr>
                  </w:rPrChange>
                </w:rPr>
                <w:t>lineChart</w:t>
              </w:r>
              <w:r w:rsidRPr="00E066BD">
                <w:rPr>
                  <w:rFonts w:ascii="Monaco" w:hAnsi="Monaco" w:cs="Monaco"/>
                  <w:sz w:val="20"/>
                  <w:szCs w:val="20"/>
                  <w:lang w:val="en-US"/>
                  <w:rPrChange w:id="8006"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00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0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009"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80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11"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8012"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013"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8014"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801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16"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rsidP="00E066BD">
            <w:pPr>
              <w:keepNext/>
              <w:keepLines/>
              <w:widowControl w:val="0"/>
              <w:autoSpaceDE w:val="0"/>
              <w:autoSpaceDN w:val="0"/>
              <w:adjustRightInd w:val="0"/>
              <w:spacing w:before="200"/>
              <w:outlineLvl w:val="4"/>
              <w:rPr>
                <w:ins w:id="8017" w:author="Borja Gonzalez" w:date="2017-09-28T19:31:00Z"/>
                <w:rFonts w:ascii="Monaco" w:hAnsi="Monaco" w:cs="Monaco"/>
                <w:sz w:val="20"/>
                <w:szCs w:val="20"/>
                <w:lang w:val="en-US"/>
                <w:rPrChange w:id="8018" w:author="Borja Gonzalez" w:date="2017-09-28T19:31:00Z">
                  <w:rPr>
                    <w:ins w:id="8019" w:author="Borja Gonzalez" w:date="2017-09-28T19:31:00Z"/>
                    <w:rFonts w:ascii="Monaco" w:eastAsiaTheme="majorEastAsia" w:hAnsi="Monaco" w:cs="Monaco"/>
                    <w:color w:val="243F60" w:themeColor="accent1" w:themeShade="7F"/>
                    <w:sz w:val="32"/>
                    <w:szCs w:val="32"/>
                    <w:lang w:val="en-US"/>
                  </w:rPr>
                </w:rPrChange>
              </w:rPr>
            </w:pPr>
            <w:ins w:id="8020" w:author="Borja Gonzalez" w:date="2017-09-28T19:31:00Z">
              <w:r w:rsidRPr="00E066BD">
                <w:rPr>
                  <w:rFonts w:ascii="Monaco" w:hAnsi="Monaco" w:cs="Monaco"/>
                  <w:sz w:val="20"/>
                  <w:szCs w:val="20"/>
                  <w:lang w:val="en-US"/>
                  <w:rPrChange w:id="80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2" w:author="Borja Gonzalez" w:date="2017-09-28T19:31: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802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2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25" w:author="Borja Gonzalez" w:date="2017-09-28T19:31: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8026"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rsidP="00E066BD">
            <w:pPr>
              <w:keepNext/>
              <w:keepLines/>
              <w:widowControl w:val="0"/>
              <w:autoSpaceDE w:val="0"/>
              <w:autoSpaceDN w:val="0"/>
              <w:adjustRightInd w:val="0"/>
              <w:spacing w:before="200"/>
              <w:outlineLvl w:val="4"/>
              <w:rPr>
                <w:ins w:id="8027" w:author="Borja Gonzalez" w:date="2017-09-28T19:31:00Z"/>
                <w:rFonts w:ascii="Monaco" w:hAnsi="Monaco" w:cs="Monaco"/>
                <w:sz w:val="20"/>
                <w:szCs w:val="20"/>
                <w:lang w:val="es-ES"/>
                <w:rPrChange w:id="8028" w:author="Rodrigo García" w:date="2017-09-29T10:09:00Z">
                  <w:rPr>
                    <w:ins w:id="8029" w:author="Borja Gonzalez" w:date="2017-09-28T19:31:00Z"/>
                    <w:rFonts w:ascii="Monaco" w:eastAsiaTheme="majorEastAsia" w:hAnsi="Monaco" w:cs="Monaco"/>
                    <w:color w:val="243F60" w:themeColor="accent1" w:themeShade="7F"/>
                    <w:sz w:val="32"/>
                    <w:szCs w:val="32"/>
                    <w:lang w:val="en-US"/>
                  </w:rPr>
                </w:rPrChange>
              </w:rPr>
            </w:pPr>
            <w:ins w:id="8030" w:author="Borja Gonzalez" w:date="2017-09-28T19:31:00Z">
              <w:r w:rsidRPr="00E066BD">
                <w:rPr>
                  <w:rFonts w:ascii="Monaco" w:hAnsi="Monaco" w:cs="Monaco"/>
                  <w:sz w:val="20"/>
                  <w:szCs w:val="20"/>
                  <w:lang w:val="en-US"/>
                  <w:rPrChange w:id="8031" w:author="Borja Gonzalez" w:date="2017-09-28T19:3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32"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033"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034"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035"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rsidP="00E066BD">
            <w:pPr>
              <w:keepNext/>
              <w:keepLines/>
              <w:widowControl w:val="0"/>
              <w:autoSpaceDE w:val="0"/>
              <w:autoSpaceDN w:val="0"/>
              <w:adjustRightInd w:val="0"/>
              <w:spacing w:before="200"/>
              <w:outlineLvl w:val="4"/>
              <w:rPr>
                <w:ins w:id="8036" w:author="Borja Gonzalez" w:date="2017-09-28T19:31:00Z"/>
                <w:rFonts w:ascii="Monaco" w:hAnsi="Monaco" w:cs="Monaco"/>
                <w:sz w:val="20"/>
                <w:szCs w:val="20"/>
                <w:lang w:val="es-ES"/>
                <w:rPrChange w:id="8037" w:author="Rodrigo García" w:date="2017-09-29T10:09:00Z">
                  <w:rPr>
                    <w:ins w:id="8038" w:author="Borja Gonzalez" w:date="2017-09-28T19:31:00Z"/>
                    <w:rFonts w:ascii="Monaco" w:eastAsiaTheme="majorEastAsia" w:hAnsi="Monaco" w:cs="Monaco"/>
                    <w:color w:val="243F60" w:themeColor="accent1" w:themeShade="7F"/>
                    <w:sz w:val="32"/>
                    <w:szCs w:val="32"/>
                    <w:lang w:val="en-US"/>
                  </w:rPr>
                </w:rPrChange>
              </w:rPr>
            </w:pPr>
            <w:ins w:id="8039" w:author="Borja Gonzalez" w:date="2017-09-28T19:31:00Z">
              <w:r w:rsidRPr="0079203F">
                <w:rPr>
                  <w:rFonts w:ascii="Monaco" w:hAnsi="Monaco" w:cs="Monaco"/>
                  <w:sz w:val="20"/>
                  <w:szCs w:val="20"/>
                  <w:lang w:val="es-ES"/>
                  <w:rPrChange w:id="804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41" w:author="Rodrigo García" w:date="2017-09-29T10:09:00Z">
                    <w:rPr>
                      <w:rFonts w:ascii="Monaco" w:hAnsi="Monaco" w:cs="Monaco"/>
                      <w:color w:val="000000"/>
                      <w:sz w:val="32"/>
                      <w:szCs w:val="32"/>
                      <w:lang w:val="en-US"/>
                    </w:rPr>
                  </w:rPrChange>
                </w:rPr>
                <w:t>labels</w:t>
              </w:r>
              <w:r w:rsidRPr="0079203F">
                <w:rPr>
                  <w:rFonts w:ascii="Monaco" w:hAnsi="Monaco" w:cs="Monaco"/>
                  <w:b/>
                  <w:bCs/>
                  <w:color w:val="CE5C00"/>
                  <w:sz w:val="20"/>
                  <w:szCs w:val="20"/>
                  <w:lang w:val="es-ES"/>
                  <w:rPrChange w:id="8042"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04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44" w:author="Rodrigo García" w:date="2017-09-29T10:09:00Z">
                    <w:rPr>
                      <w:rFonts w:ascii="Monaco" w:hAnsi="Monaco" w:cs="Monaco"/>
                      <w:color w:val="000000"/>
                      <w:sz w:val="32"/>
                      <w:szCs w:val="32"/>
                      <w:lang w:val="en-US"/>
                    </w:rPr>
                  </w:rPrChange>
                </w:rPr>
                <w:t>fechas</w:t>
              </w:r>
              <w:r w:rsidRPr="0079203F">
                <w:rPr>
                  <w:rFonts w:ascii="Monaco" w:hAnsi="Monaco" w:cs="Monaco"/>
                  <w:b/>
                  <w:bCs/>
                  <w:color w:val="000000"/>
                  <w:sz w:val="20"/>
                  <w:szCs w:val="20"/>
                  <w:lang w:val="es-ES"/>
                  <w:rPrChange w:id="8045"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rsidP="00E066BD">
            <w:pPr>
              <w:keepNext/>
              <w:keepLines/>
              <w:widowControl w:val="0"/>
              <w:autoSpaceDE w:val="0"/>
              <w:autoSpaceDN w:val="0"/>
              <w:adjustRightInd w:val="0"/>
              <w:spacing w:before="200"/>
              <w:outlineLvl w:val="4"/>
              <w:rPr>
                <w:ins w:id="8046" w:author="Borja Gonzalez" w:date="2017-09-28T19:31:00Z"/>
                <w:rFonts w:ascii="Monaco" w:hAnsi="Monaco" w:cs="Monaco"/>
                <w:sz w:val="20"/>
                <w:szCs w:val="20"/>
                <w:lang w:val="es-ES"/>
                <w:rPrChange w:id="8047" w:author="Rodrigo García" w:date="2017-09-29T10:09:00Z">
                  <w:rPr>
                    <w:ins w:id="8048" w:author="Borja Gonzalez" w:date="2017-09-28T19:31:00Z"/>
                    <w:rFonts w:ascii="Monaco" w:eastAsiaTheme="majorEastAsia" w:hAnsi="Monaco" w:cs="Monaco"/>
                    <w:color w:val="243F60" w:themeColor="accent1" w:themeShade="7F"/>
                    <w:sz w:val="32"/>
                    <w:szCs w:val="32"/>
                    <w:lang w:val="en-US"/>
                  </w:rPr>
                </w:rPrChange>
              </w:rPr>
            </w:pPr>
            <w:ins w:id="8049" w:author="Borja Gonzalez" w:date="2017-09-28T19:31:00Z">
              <w:r w:rsidRPr="0079203F">
                <w:rPr>
                  <w:rFonts w:ascii="Monaco" w:hAnsi="Monaco" w:cs="Monaco"/>
                  <w:sz w:val="20"/>
                  <w:szCs w:val="20"/>
                  <w:lang w:val="es-ES"/>
                  <w:rPrChange w:id="805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51" w:author="Rodrigo García" w:date="2017-09-29T10:09:00Z">
                    <w:rPr>
                      <w:rFonts w:ascii="Monaco" w:hAnsi="Monaco" w:cs="Monaco"/>
                      <w:color w:val="000000"/>
                      <w:sz w:val="32"/>
                      <w:szCs w:val="32"/>
                      <w:lang w:val="en-US"/>
                    </w:rPr>
                  </w:rPrChange>
                </w:rPr>
                <w:t>datasets</w:t>
              </w:r>
              <w:r w:rsidRPr="0079203F">
                <w:rPr>
                  <w:rFonts w:ascii="Monaco" w:hAnsi="Monaco" w:cs="Monaco"/>
                  <w:b/>
                  <w:bCs/>
                  <w:color w:val="CE5C00"/>
                  <w:sz w:val="20"/>
                  <w:szCs w:val="20"/>
                  <w:lang w:val="es-ES"/>
                  <w:rPrChange w:id="8052"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053"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054"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rsidP="00E066BD">
            <w:pPr>
              <w:keepNext/>
              <w:keepLines/>
              <w:widowControl w:val="0"/>
              <w:autoSpaceDE w:val="0"/>
              <w:autoSpaceDN w:val="0"/>
              <w:adjustRightInd w:val="0"/>
              <w:spacing w:before="200"/>
              <w:outlineLvl w:val="4"/>
              <w:rPr>
                <w:ins w:id="8055" w:author="Borja Gonzalez" w:date="2017-09-28T19:31:00Z"/>
                <w:rFonts w:ascii="Monaco" w:hAnsi="Monaco" w:cs="Monaco"/>
                <w:sz w:val="20"/>
                <w:szCs w:val="20"/>
                <w:lang w:val="es-ES"/>
                <w:rPrChange w:id="8056" w:author="Rodrigo García" w:date="2017-09-29T10:09:00Z">
                  <w:rPr>
                    <w:ins w:id="8057" w:author="Borja Gonzalez" w:date="2017-09-28T19:31:00Z"/>
                    <w:rFonts w:ascii="Monaco" w:eastAsiaTheme="majorEastAsia" w:hAnsi="Monaco" w:cs="Monaco"/>
                    <w:color w:val="243F60" w:themeColor="accent1" w:themeShade="7F"/>
                    <w:sz w:val="32"/>
                    <w:szCs w:val="32"/>
                    <w:lang w:val="en-US"/>
                  </w:rPr>
                </w:rPrChange>
              </w:rPr>
            </w:pPr>
            <w:ins w:id="8058" w:author="Borja Gonzalez" w:date="2017-09-28T19:31:00Z">
              <w:r w:rsidRPr="0079203F">
                <w:rPr>
                  <w:rFonts w:ascii="Monaco" w:hAnsi="Monaco" w:cs="Monaco"/>
                  <w:sz w:val="20"/>
                  <w:szCs w:val="20"/>
                  <w:lang w:val="es-ES"/>
                  <w:rPrChange w:id="8059"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060"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rsidP="00E066BD">
            <w:pPr>
              <w:keepNext/>
              <w:keepLines/>
              <w:widowControl w:val="0"/>
              <w:autoSpaceDE w:val="0"/>
              <w:autoSpaceDN w:val="0"/>
              <w:adjustRightInd w:val="0"/>
              <w:spacing w:before="200"/>
              <w:outlineLvl w:val="4"/>
              <w:rPr>
                <w:ins w:id="8061" w:author="Borja Gonzalez" w:date="2017-09-28T19:31:00Z"/>
                <w:rFonts w:ascii="Monaco" w:hAnsi="Monaco" w:cs="Monaco"/>
                <w:sz w:val="20"/>
                <w:szCs w:val="20"/>
                <w:lang w:val="es-ES"/>
                <w:rPrChange w:id="8062" w:author="Rodrigo García" w:date="2017-09-29T10:09:00Z">
                  <w:rPr>
                    <w:ins w:id="8063" w:author="Borja Gonzalez" w:date="2017-09-28T19:31:00Z"/>
                    <w:rFonts w:ascii="Monaco" w:eastAsiaTheme="majorEastAsia" w:hAnsi="Monaco" w:cs="Monaco"/>
                    <w:color w:val="243F60" w:themeColor="accent1" w:themeShade="7F"/>
                    <w:sz w:val="32"/>
                    <w:szCs w:val="32"/>
                    <w:lang w:val="en-US"/>
                  </w:rPr>
                </w:rPrChange>
              </w:rPr>
            </w:pPr>
            <w:ins w:id="8064" w:author="Borja Gonzalez" w:date="2017-09-28T19:31:00Z">
              <w:r w:rsidRPr="0079203F">
                <w:rPr>
                  <w:rFonts w:ascii="Monaco" w:hAnsi="Monaco" w:cs="Monaco"/>
                  <w:sz w:val="20"/>
                  <w:szCs w:val="20"/>
                  <w:lang w:val="es-ES"/>
                  <w:rPrChange w:id="8065"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66"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067"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068"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069" w:author="Rodrigo García" w:date="2017-09-29T10:09:00Z">
                    <w:rPr>
                      <w:rFonts w:ascii="Monaco" w:hAnsi="Monaco" w:cs="Monaco"/>
                      <w:color w:val="000000"/>
                      <w:sz w:val="32"/>
                      <w:szCs w:val="32"/>
                      <w:lang w:val="en-US"/>
                    </w:rPr>
                  </w:rPrChange>
                </w:rPr>
                <w:t>titulo1</w:t>
              </w:r>
              <w:r w:rsidRPr="0079203F">
                <w:rPr>
                  <w:rFonts w:ascii="Monaco" w:hAnsi="Monaco" w:cs="Monaco"/>
                  <w:b/>
                  <w:bCs/>
                  <w:color w:val="CE5C00"/>
                  <w:sz w:val="20"/>
                  <w:szCs w:val="20"/>
                  <w:lang w:val="es-ES"/>
                  <w:rPrChange w:id="8070"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071" w:author="Rodrigo García" w:date="2017-09-29T10:09:00Z">
                    <w:rPr>
                      <w:rFonts w:ascii="Monaco" w:hAnsi="Monaco" w:cs="Monaco"/>
                      <w:color w:val="4E9A06"/>
                      <w:sz w:val="32"/>
                      <w:szCs w:val="32"/>
                      <w:lang w:val="en-US"/>
                    </w:rPr>
                  </w:rPrChange>
                </w:rPr>
                <w:t>" max"</w:t>
              </w:r>
              <w:r w:rsidRPr="0079203F">
                <w:rPr>
                  <w:rFonts w:ascii="Monaco" w:hAnsi="Monaco" w:cs="Monaco"/>
                  <w:b/>
                  <w:bCs/>
                  <w:color w:val="000000"/>
                  <w:sz w:val="20"/>
                  <w:szCs w:val="20"/>
                  <w:lang w:val="es-ES"/>
                  <w:rPrChange w:id="8072"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rsidP="00E066BD">
            <w:pPr>
              <w:keepNext/>
              <w:keepLines/>
              <w:widowControl w:val="0"/>
              <w:autoSpaceDE w:val="0"/>
              <w:autoSpaceDN w:val="0"/>
              <w:adjustRightInd w:val="0"/>
              <w:spacing w:before="200"/>
              <w:outlineLvl w:val="4"/>
              <w:rPr>
                <w:ins w:id="8073" w:author="Borja Gonzalez" w:date="2017-09-28T19:31:00Z"/>
                <w:rFonts w:ascii="Monaco" w:hAnsi="Monaco" w:cs="Monaco"/>
                <w:sz w:val="20"/>
                <w:szCs w:val="20"/>
                <w:lang w:val="en-US"/>
                <w:rPrChange w:id="8074" w:author="Borja Gonzalez" w:date="2017-09-28T19:31:00Z">
                  <w:rPr>
                    <w:ins w:id="8075" w:author="Borja Gonzalez" w:date="2017-09-28T19:31:00Z"/>
                    <w:rFonts w:ascii="Monaco" w:eastAsiaTheme="majorEastAsia" w:hAnsi="Monaco" w:cs="Monaco"/>
                    <w:color w:val="243F60" w:themeColor="accent1" w:themeShade="7F"/>
                    <w:sz w:val="32"/>
                    <w:szCs w:val="32"/>
                    <w:lang w:val="en-US"/>
                  </w:rPr>
                </w:rPrChange>
              </w:rPr>
            </w:pPr>
            <w:ins w:id="8076" w:author="Borja Gonzalez" w:date="2017-09-28T19:31:00Z">
              <w:r w:rsidRPr="0079203F">
                <w:rPr>
                  <w:rFonts w:ascii="Monaco" w:hAnsi="Monaco" w:cs="Monaco"/>
                  <w:sz w:val="20"/>
                  <w:szCs w:val="20"/>
                  <w:lang w:val="es-ES"/>
                  <w:rPrChange w:id="8077"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8"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079"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080" w:author="Borja Gonzalez" w:date="2017-09-28T19:31:00Z">
                    <w:rPr>
                      <w:rFonts w:ascii="Monaco" w:hAnsi="Monaco" w:cs="Monaco"/>
                      <w:color w:val="4E9A06"/>
                      <w:sz w:val="32"/>
                      <w:szCs w:val="32"/>
                      <w:lang w:val="en-US"/>
                    </w:rPr>
                  </w:rPrChange>
                </w:rPr>
                <w:t>'end'</w:t>
              </w:r>
              <w:r w:rsidRPr="00E066BD">
                <w:rPr>
                  <w:rFonts w:ascii="Monaco" w:hAnsi="Monaco" w:cs="Monaco"/>
                  <w:b/>
                  <w:bCs/>
                  <w:color w:val="000000"/>
                  <w:sz w:val="20"/>
                  <w:szCs w:val="20"/>
                  <w:lang w:val="en-US"/>
                  <w:rPrChange w:id="8081"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rsidP="00E066BD">
            <w:pPr>
              <w:keepNext/>
              <w:keepLines/>
              <w:widowControl w:val="0"/>
              <w:autoSpaceDE w:val="0"/>
              <w:autoSpaceDN w:val="0"/>
              <w:adjustRightInd w:val="0"/>
              <w:spacing w:before="200"/>
              <w:outlineLvl w:val="4"/>
              <w:rPr>
                <w:ins w:id="8082" w:author="Borja Gonzalez" w:date="2017-09-28T19:31:00Z"/>
                <w:rFonts w:ascii="Monaco" w:hAnsi="Monaco" w:cs="Monaco"/>
                <w:sz w:val="20"/>
                <w:szCs w:val="20"/>
                <w:lang w:val="en-US"/>
                <w:rPrChange w:id="8083" w:author="Borja Gonzalez" w:date="2017-09-28T19:31:00Z">
                  <w:rPr>
                    <w:ins w:id="8084" w:author="Borja Gonzalez" w:date="2017-09-28T19:31:00Z"/>
                    <w:rFonts w:ascii="Monaco" w:eastAsiaTheme="majorEastAsia" w:hAnsi="Monaco" w:cs="Monaco"/>
                    <w:color w:val="243F60" w:themeColor="accent1" w:themeShade="7F"/>
                    <w:sz w:val="32"/>
                    <w:szCs w:val="32"/>
                    <w:lang w:val="en-US"/>
                  </w:rPr>
                </w:rPrChange>
              </w:rPr>
            </w:pPr>
            <w:ins w:id="8085" w:author="Borja Gonzalez" w:date="2017-09-28T19:31:00Z">
              <w:r w:rsidRPr="00E066BD">
                <w:rPr>
                  <w:rFonts w:ascii="Monaco" w:hAnsi="Monaco" w:cs="Monaco"/>
                  <w:sz w:val="20"/>
                  <w:szCs w:val="20"/>
                  <w:lang w:val="en-US"/>
                  <w:rPrChange w:id="808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87"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088"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089"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8090" w:author="Borja Gonzalez" w:date="2017-09-28T19:31:00Z">
                    <w:rPr>
                      <w:rFonts w:ascii="Monaco" w:hAnsi="Monaco" w:cs="Monaco"/>
                      <w:b/>
                      <w:bCs/>
                      <w:color w:val="000000"/>
                      <w:sz w:val="32"/>
                      <w:szCs w:val="32"/>
                      <w:lang w:val="en-US"/>
                    </w:rPr>
                  </w:rPrChange>
                </w:rPr>
                <w:t>,</w:t>
              </w:r>
            </w:ins>
          </w:p>
          <w:p w14:paraId="18C5B713" w14:textId="77777777" w:rsidR="00E066BD" w:rsidRPr="0079203F" w:rsidRDefault="00E066BD" w:rsidP="00E066BD">
            <w:pPr>
              <w:keepNext/>
              <w:keepLines/>
              <w:widowControl w:val="0"/>
              <w:autoSpaceDE w:val="0"/>
              <w:autoSpaceDN w:val="0"/>
              <w:adjustRightInd w:val="0"/>
              <w:spacing w:before="200"/>
              <w:outlineLvl w:val="4"/>
              <w:rPr>
                <w:ins w:id="8091" w:author="Borja Gonzalez" w:date="2017-09-28T19:31:00Z"/>
                <w:rFonts w:ascii="Monaco" w:hAnsi="Monaco" w:cs="Monaco"/>
                <w:sz w:val="20"/>
                <w:szCs w:val="20"/>
                <w:lang w:val="es-ES"/>
                <w:rPrChange w:id="8092" w:author="Rodrigo García" w:date="2017-09-29T10:09:00Z">
                  <w:rPr>
                    <w:ins w:id="8093" w:author="Borja Gonzalez" w:date="2017-09-28T19:31:00Z"/>
                    <w:rFonts w:ascii="Monaco" w:eastAsiaTheme="majorEastAsia" w:hAnsi="Monaco" w:cs="Monaco"/>
                    <w:color w:val="243F60" w:themeColor="accent1" w:themeShade="7F"/>
                    <w:sz w:val="32"/>
                    <w:szCs w:val="32"/>
                    <w:lang w:val="en-US"/>
                  </w:rPr>
                </w:rPrChange>
              </w:rPr>
            </w:pPr>
            <w:ins w:id="8094" w:author="Borja Gonzalez" w:date="2017-09-28T19:31:00Z">
              <w:r w:rsidRPr="00E066BD">
                <w:rPr>
                  <w:rFonts w:ascii="Monaco" w:hAnsi="Monaco" w:cs="Monaco"/>
                  <w:sz w:val="20"/>
                  <w:szCs w:val="20"/>
                  <w:lang w:val="en-US"/>
                  <w:rPrChange w:id="8095" w:author="Borja Gonzalez" w:date="2017-09-28T19:31: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096" w:author="Rodrigo García" w:date="2017-09-29T10:09:00Z">
                    <w:rPr>
                      <w:rFonts w:ascii="Monaco" w:hAnsi="Monaco" w:cs="Monaco"/>
                      <w:b/>
                      <w:bCs/>
                      <w:color w:val="000000"/>
                      <w:sz w:val="32"/>
                      <w:szCs w:val="32"/>
                      <w:lang w:val="en-US"/>
                    </w:rPr>
                  </w:rPrChange>
                </w:rPr>
                <w:t>},</w:t>
              </w:r>
            </w:ins>
          </w:p>
          <w:p w14:paraId="740D1DC7" w14:textId="77777777" w:rsidR="00E066BD" w:rsidRPr="0079203F" w:rsidRDefault="00E066BD" w:rsidP="00E066BD">
            <w:pPr>
              <w:keepNext/>
              <w:keepLines/>
              <w:widowControl w:val="0"/>
              <w:autoSpaceDE w:val="0"/>
              <w:autoSpaceDN w:val="0"/>
              <w:adjustRightInd w:val="0"/>
              <w:spacing w:before="200"/>
              <w:outlineLvl w:val="4"/>
              <w:rPr>
                <w:ins w:id="8097" w:author="Borja Gonzalez" w:date="2017-09-28T19:31:00Z"/>
                <w:rFonts w:ascii="Monaco" w:hAnsi="Monaco" w:cs="Monaco"/>
                <w:sz w:val="20"/>
                <w:szCs w:val="20"/>
                <w:lang w:val="es-ES"/>
                <w:rPrChange w:id="8098" w:author="Rodrigo García" w:date="2017-09-29T10:09:00Z">
                  <w:rPr>
                    <w:ins w:id="8099" w:author="Borja Gonzalez" w:date="2017-09-28T19:31:00Z"/>
                    <w:rFonts w:ascii="Monaco" w:eastAsiaTheme="majorEastAsia" w:hAnsi="Monaco" w:cs="Monaco"/>
                    <w:color w:val="243F60" w:themeColor="accent1" w:themeShade="7F"/>
                    <w:sz w:val="32"/>
                    <w:szCs w:val="32"/>
                    <w:lang w:val="en-US"/>
                  </w:rPr>
                </w:rPrChange>
              </w:rPr>
            </w:pPr>
            <w:ins w:id="8100" w:author="Borja Gonzalez" w:date="2017-09-28T19:31:00Z">
              <w:r w:rsidRPr="0079203F">
                <w:rPr>
                  <w:rFonts w:ascii="Monaco" w:hAnsi="Monaco" w:cs="Monaco"/>
                  <w:sz w:val="20"/>
                  <w:szCs w:val="20"/>
                  <w:lang w:val="es-ES"/>
                  <w:rPrChange w:id="8101"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02"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rsidP="00E066BD">
            <w:pPr>
              <w:keepNext/>
              <w:keepLines/>
              <w:widowControl w:val="0"/>
              <w:autoSpaceDE w:val="0"/>
              <w:autoSpaceDN w:val="0"/>
              <w:adjustRightInd w:val="0"/>
              <w:spacing w:before="200"/>
              <w:outlineLvl w:val="4"/>
              <w:rPr>
                <w:ins w:id="8103" w:author="Borja Gonzalez" w:date="2017-09-28T19:31:00Z"/>
                <w:rFonts w:ascii="Monaco" w:hAnsi="Monaco" w:cs="Monaco"/>
                <w:sz w:val="20"/>
                <w:szCs w:val="20"/>
                <w:lang w:val="es-ES"/>
                <w:rPrChange w:id="8104" w:author="Rodrigo García" w:date="2017-09-29T10:09:00Z">
                  <w:rPr>
                    <w:ins w:id="8105" w:author="Borja Gonzalez" w:date="2017-09-28T19:31:00Z"/>
                    <w:rFonts w:ascii="Monaco" w:eastAsiaTheme="majorEastAsia" w:hAnsi="Monaco" w:cs="Monaco"/>
                    <w:color w:val="243F60" w:themeColor="accent1" w:themeShade="7F"/>
                    <w:sz w:val="32"/>
                    <w:szCs w:val="32"/>
                    <w:lang w:val="en-US"/>
                  </w:rPr>
                </w:rPrChange>
              </w:rPr>
            </w:pPr>
            <w:ins w:id="8106" w:author="Borja Gonzalez" w:date="2017-09-28T19:31:00Z">
              <w:r w:rsidRPr="0079203F">
                <w:rPr>
                  <w:rFonts w:ascii="Monaco" w:hAnsi="Monaco" w:cs="Monaco"/>
                  <w:sz w:val="20"/>
                  <w:szCs w:val="20"/>
                  <w:lang w:val="es-ES"/>
                  <w:rPrChange w:id="8107"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08"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109"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110"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11" w:author="Rodrigo García" w:date="2017-09-29T10:09:00Z">
                    <w:rPr>
                      <w:rFonts w:ascii="Monaco" w:hAnsi="Monaco" w:cs="Monaco"/>
                      <w:color w:val="000000"/>
                      <w:sz w:val="32"/>
                      <w:szCs w:val="32"/>
                      <w:lang w:val="en-US"/>
                    </w:rPr>
                  </w:rPrChange>
                </w:rPr>
                <w:t>titulo1</w:t>
              </w:r>
              <w:r w:rsidRPr="0079203F">
                <w:rPr>
                  <w:rFonts w:ascii="Monaco" w:hAnsi="Monaco" w:cs="Monaco"/>
                  <w:b/>
                  <w:bCs/>
                  <w:color w:val="CE5C00"/>
                  <w:sz w:val="20"/>
                  <w:szCs w:val="20"/>
                  <w:lang w:val="es-ES"/>
                  <w:rPrChange w:id="8112"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113" w:author="Rodrigo García" w:date="2017-09-29T10:09:00Z">
                    <w:rPr>
                      <w:rFonts w:ascii="Monaco" w:hAnsi="Monaco" w:cs="Monaco"/>
                      <w:color w:val="4E9A06"/>
                      <w:sz w:val="32"/>
                      <w:szCs w:val="32"/>
                      <w:lang w:val="en-US"/>
                    </w:rPr>
                  </w:rPrChange>
                </w:rPr>
                <w:t>" min"</w:t>
              </w:r>
              <w:r w:rsidRPr="0079203F">
                <w:rPr>
                  <w:rFonts w:ascii="Monaco" w:hAnsi="Monaco" w:cs="Monaco"/>
                  <w:b/>
                  <w:bCs/>
                  <w:color w:val="000000"/>
                  <w:sz w:val="20"/>
                  <w:szCs w:val="20"/>
                  <w:lang w:val="es-ES"/>
                  <w:rPrChange w:id="8114" w:author="Rodrigo García" w:date="2017-09-29T10:09:00Z">
                    <w:rPr>
                      <w:rFonts w:ascii="Monaco" w:hAnsi="Monaco" w:cs="Monaco"/>
                      <w:b/>
                      <w:bCs/>
                      <w:color w:val="000000"/>
                      <w:sz w:val="32"/>
                      <w:szCs w:val="32"/>
                      <w:lang w:val="en-US"/>
                    </w:rPr>
                  </w:rPrChange>
                </w:rPr>
                <w:t>,</w:t>
              </w:r>
            </w:ins>
          </w:p>
          <w:p w14:paraId="451EA26B" w14:textId="77777777" w:rsidR="00E066BD" w:rsidRPr="0079203F" w:rsidRDefault="00E066BD" w:rsidP="00E066BD">
            <w:pPr>
              <w:keepNext/>
              <w:keepLines/>
              <w:widowControl w:val="0"/>
              <w:autoSpaceDE w:val="0"/>
              <w:autoSpaceDN w:val="0"/>
              <w:adjustRightInd w:val="0"/>
              <w:spacing w:before="200"/>
              <w:outlineLvl w:val="4"/>
              <w:rPr>
                <w:ins w:id="8115" w:author="Borja Gonzalez" w:date="2017-09-28T19:31:00Z"/>
                <w:rFonts w:ascii="Monaco" w:hAnsi="Monaco" w:cs="Monaco"/>
                <w:sz w:val="20"/>
                <w:szCs w:val="20"/>
                <w:lang w:val="es-ES"/>
                <w:rPrChange w:id="8116" w:author="Rodrigo García" w:date="2017-09-29T10:09:00Z">
                  <w:rPr>
                    <w:ins w:id="8117" w:author="Borja Gonzalez" w:date="2017-09-28T19:31:00Z"/>
                    <w:rFonts w:ascii="Monaco" w:eastAsiaTheme="majorEastAsia" w:hAnsi="Monaco" w:cs="Monaco"/>
                    <w:color w:val="243F60" w:themeColor="accent1" w:themeShade="7F"/>
                    <w:sz w:val="32"/>
                    <w:szCs w:val="32"/>
                    <w:lang w:val="en-US"/>
                  </w:rPr>
                </w:rPrChange>
              </w:rPr>
            </w:pPr>
            <w:ins w:id="8118" w:author="Borja Gonzalez" w:date="2017-09-28T19:31:00Z">
              <w:r w:rsidRPr="0079203F">
                <w:rPr>
                  <w:rFonts w:ascii="Monaco" w:hAnsi="Monaco" w:cs="Monaco"/>
                  <w:sz w:val="20"/>
                  <w:szCs w:val="20"/>
                  <w:lang w:val="es-ES"/>
                  <w:rPrChange w:id="8119"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20" w:author="Rodrigo García" w:date="2017-09-29T10:09:00Z">
                    <w:rPr>
                      <w:rFonts w:ascii="Monaco" w:hAnsi="Monaco" w:cs="Monaco"/>
                      <w:color w:val="000000"/>
                      <w:sz w:val="32"/>
                      <w:szCs w:val="32"/>
                      <w:lang w:val="en-US"/>
                    </w:rPr>
                  </w:rPrChange>
                </w:rPr>
                <w:t>fill</w:t>
              </w:r>
              <w:r w:rsidRPr="0079203F">
                <w:rPr>
                  <w:rFonts w:ascii="Monaco" w:hAnsi="Monaco" w:cs="Monaco"/>
                  <w:b/>
                  <w:bCs/>
                  <w:color w:val="CE5C00"/>
                  <w:sz w:val="20"/>
                  <w:szCs w:val="20"/>
                  <w:lang w:val="es-ES"/>
                  <w:rPrChange w:id="8121" w:author="Rodrigo García" w:date="2017-09-29T10:09:00Z">
                    <w:rPr>
                      <w:rFonts w:ascii="Monaco" w:hAnsi="Monaco" w:cs="Monaco"/>
                      <w:b/>
                      <w:bCs/>
                      <w:color w:val="CE5C00"/>
                      <w:sz w:val="32"/>
                      <w:szCs w:val="32"/>
                      <w:lang w:val="en-US"/>
                    </w:rPr>
                  </w:rPrChange>
                </w:rPr>
                <w:t>:</w:t>
              </w:r>
              <w:r w:rsidRPr="0079203F">
                <w:rPr>
                  <w:rFonts w:ascii="Monaco" w:hAnsi="Monaco" w:cs="Monaco"/>
                  <w:b/>
                  <w:bCs/>
                  <w:color w:val="204A87"/>
                  <w:sz w:val="20"/>
                  <w:szCs w:val="20"/>
                  <w:lang w:val="es-ES"/>
                  <w:rPrChange w:id="8122" w:author="Rodrigo García" w:date="2017-09-29T10:09: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8123" w:author="Rodrigo García" w:date="2017-09-29T10:09:00Z">
                    <w:rPr>
                      <w:rFonts w:ascii="Monaco" w:hAnsi="Monaco" w:cs="Monaco"/>
                      <w:b/>
                      <w:bCs/>
                      <w:color w:val="000000"/>
                      <w:sz w:val="32"/>
                      <w:szCs w:val="32"/>
                      <w:lang w:val="en-US"/>
                    </w:rPr>
                  </w:rPrChange>
                </w:rPr>
                <w:t>,</w:t>
              </w:r>
            </w:ins>
          </w:p>
          <w:p w14:paraId="4349B4FE" w14:textId="77777777" w:rsidR="00E066BD" w:rsidRPr="0079203F" w:rsidRDefault="00E066BD" w:rsidP="00E066BD">
            <w:pPr>
              <w:keepNext/>
              <w:keepLines/>
              <w:widowControl w:val="0"/>
              <w:autoSpaceDE w:val="0"/>
              <w:autoSpaceDN w:val="0"/>
              <w:adjustRightInd w:val="0"/>
              <w:spacing w:before="200"/>
              <w:outlineLvl w:val="4"/>
              <w:rPr>
                <w:ins w:id="8124" w:author="Borja Gonzalez" w:date="2017-09-28T19:31:00Z"/>
                <w:rFonts w:ascii="Monaco" w:hAnsi="Monaco" w:cs="Monaco"/>
                <w:sz w:val="20"/>
                <w:szCs w:val="20"/>
                <w:lang w:val="es-ES"/>
                <w:rPrChange w:id="8125" w:author="Rodrigo García" w:date="2017-09-29T10:09:00Z">
                  <w:rPr>
                    <w:ins w:id="8126" w:author="Borja Gonzalez" w:date="2017-09-28T19:31:00Z"/>
                    <w:rFonts w:ascii="Monaco" w:eastAsiaTheme="majorEastAsia" w:hAnsi="Monaco" w:cs="Monaco"/>
                    <w:color w:val="243F60" w:themeColor="accent1" w:themeShade="7F"/>
                    <w:sz w:val="32"/>
                    <w:szCs w:val="32"/>
                    <w:lang w:val="en-US"/>
                  </w:rPr>
                </w:rPrChange>
              </w:rPr>
            </w:pPr>
            <w:ins w:id="8127" w:author="Borja Gonzalez" w:date="2017-09-28T19:31:00Z">
              <w:r w:rsidRPr="0079203F">
                <w:rPr>
                  <w:rFonts w:ascii="Monaco" w:hAnsi="Monaco" w:cs="Monaco"/>
                  <w:sz w:val="20"/>
                  <w:szCs w:val="20"/>
                  <w:lang w:val="es-ES"/>
                  <w:rPrChange w:id="8128"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29"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130" w:author="Rodrigo García" w:date="2017-09-29T10:09: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131" w:author="Rodrigo García" w:date="2017-09-29T10:09:00Z">
                    <w:rPr>
                      <w:rFonts w:ascii="Monaco" w:hAnsi="Monaco" w:cs="Monaco"/>
                      <w:color w:val="000000"/>
                      <w:sz w:val="32"/>
                      <w:szCs w:val="32"/>
                      <w:lang w:val="en-US"/>
                    </w:rPr>
                  </w:rPrChange>
                </w:rPr>
                <w:t>maximo_min</w:t>
              </w:r>
              <w:r w:rsidRPr="0079203F">
                <w:rPr>
                  <w:rFonts w:ascii="Monaco" w:hAnsi="Monaco" w:cs="Monaco"/>
                  <w:b/>
                  <w:bCs/>
                  <w:color w:val="000000"/>
                  <w:sz w:val="20"/>
                  <w:szCs w:val="20"/>
                  <w:lang w:val="es-ES"/>
                  <w:rPrChange w:id="8132" w:author="Rodrigo García" w:date="2017-09-29T10:09:00Z">
                    <w:rPr>
                      <w:rFonts w:ascii="Monaco" w:hAnsi="Monaco" w:cs="Monaco"/>
                      <w:b/>
                      <w:bCs/>
                      <w:color w:val="000000"/>
                      <w:sz w:val="32"/>
                      <w:szCs w:val="32"/>
                      <w:lang w:val="en-US"/>
                    </w:rPr>
                  </w:rPrChange>
                </w:rPr>
                <w:t>,</w:t>
              </w:r>
            </w:ins>
          </w:p>
          <w:p w14:paraId="7DB1511B" w14:textId="77777777" w:rsidR="00E066BD" w:rsidRPr="0079203F" w:rsidRDefault="00E066BD" w:rsidP="00E066BD">
            <w:pPr>
              <w:keepNext/>
              <w:keepLines/>
              <w:widowControl w:val="0"/>
              <w:autoSpaceDE w:val="0"/>
              <w:autoSpaceDN w:val="0"/>
              <w:adjustRightInd w:val="0"/>
              <w:spacing w:before="200"/>
              <w:outlineLvl w:val="4"/>
              <w:rPr>
                <w:ins w:id="8133" w:author="Borja Gonzalez" w:date="2017-09-28T19:31:00Z"/>
                <w:rFonts w:ascii="Monaco" w:hAnsi="Monaco" w:cs="Monaco"/>
                <w:sz w:val="20"/>
                <w:szCs w:val="20"/>
                <w:lang w:val="es-ES"/>
                <w:rPrChange w:id="8134" w:author="Rodrigo García" w:date="2017-09-29T10:09:00Z">
                  <w:rPr>
                    <w:ins w:id="8135" w:author="Borja Gonzalez" w:date="2017-09-28T19:31:00Z"/>
                    <w:rFonts w:ascii="Monaco" w:eastAsiaTheme="majorEastAsia" w:hAnsi="Monaco" w:cs="Monaco"/>
                    <w:color w:val="243F60" w:themeColor="accent1" w:themeShade="7F"/>
                    <w:sz w:val="32"/>
                    <w:szCs w:val="32"/>
                    <w:lang w:val="en-US"/>
                  </w:rPr>
                </w:rPrChange>
              </w:rPr>
            </w:pPr>
            <w:ins w:id="8136" w:author="Borja Gonzalez" w:date="2017-09-28T19:31:00Z">
              <w:r w:rsidRPr="0079203F">
                <w:rPr>
                  <w:rFonts w:ascii="Monaco" w:hAnsi="Monaco" w:cs="Monaco"/>
                  <w:sz w:val="20"/>
                  <w:szCs w:val="20"/>
                  <w:lang w:val="es-ES"/>
                  <w:rPrChange w:id="8137"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38"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rsidP="00E066BD">
            <w:pPr>
              <w:keepNext/>
              <w:keepLines/>
              <w:widowControl w:val="0"/>
              <w:autoSpaceDE w:val="0"/>
              <w:autoSpaceDN w:val="0"/>
              <w:adjustRightInd w:val="0"/>
              <w:spacing w:before="200"/>
              <w:outlineLvl w:val="4"/>
              <w:rPr>
                <w:ins w:id="8139" w:author="Borja Gonzalez" w:date="2017-09-28T19:31:00Z"/>
                <w:rFonts w:ascii="Monaco" w:hAnsi="Monaco" w:cs="Monaco"/>
                <w:sz w:val="20"/>
                <w:szCs w:val="20"/>
                <w:lang w:val="es-ES"/>
                <w:rPrChange w:id="8140" w:author="Rodrigo García" w:date="2017-09-29T10:09:00Z">
                  <w:rPr>
                    <w:ins w:id="8141" w:author="Borja Gonzalez" w:date="2017-09-28T19:31:00Z"/>
                    <w:rFonts w:ascii="Monaco" w:eastAsiaTheme="majorEastAsia" w:hAnsi="Monaco" w:cs="Monaco"/>
                    <w:color w:val="243F60" w:themeColor="accent1" w:themeShade="7F"/>
                    <w:sz w:val="32"/>
                    <w:szCs w:val="32"/>
                    <w:lang w:val="en-US"/>
                  </w:rPr>
                </w:rPrChange>
              </w:rPr>
            </w:pPr>
            <w:ins w:id="8142" w:author="Borja Gonzalez" w:date="2017-09-28T19:31:00Z">
              <w:r w:rsidRPr="0079203F">
                <w:rPr>
                  <w:rFonts w:ascii="Monaco" w:hAnsi="Monaco" w:cs="Monaco"/>
                  <w:sz w:val="20"/>
                  <w:szCs w:val="20"/>
                  <w:lang w:val="es-ES"/>
                  <w:rPrChange w:id="8143"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44"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rsidP="00E066BD">
            <w:pPr>
              <w:keepNext/>
              <w:keepLines/>
              <w:widowControl w:val="0"/>
              <w:autoSpaceDE w:val="0"/>
              <w:autoSpaceDN w:val="0"/>
              <w:adjustRightInd w:val="0"/>
              <w:spacing w:before="200"/>
              <w:outlineLvl w:val="4"/>
              <w:rPr>
                <w:ins w:id="8145" w:author="Borja Gonzalez" w:date="2017-09-28T19:31:00Z"/>
                <w:rFonts w:ascii="Monaco" w:hAnsi="Monaco" w:cs="Monaco"/>
                <w:sz w:val="20"/>
                <w:szCs w:val="20"/>
                <w:lang w:val="es-ES"/>
                <w:rPrChange w:id="8146" w:author="Rodrigo García" w:date="2017-09-29T10:09:00Z">
                  <w:rPr>
                    <w:ins w:id="8147" w:author="Borja Gonzalez" w:date="2017-09-28T19:31:00Z"/>
                    <w:rFonts w:ascii="Monaco" w:eastAsiaTheme="majorEastAsia" w:hAnsi="Monaco" w:cs="Monaco"/>
                    <w:color w:val="243F60" w:themeColor="accent1" w:themeShade="7F"/>
                    <w:sz w:val="32"/>
                    <w:szCs w:val="32"/>
                    <w:lang w:val="en-US"/>
                  </w:rPr>
                </w:rPrChange>
              </w:rPr>
            </w:pPr>
            <w:ins w:id="8148" w:author="Borja Gonzalez" w:date="2017-09-28T19:31:00Z">
              <w:r w:rsidRPr="0079203F">
                <w:rPr>
                  <w:rFonts w:ascii="Monaco" w:hAnsi="Monaco" w:cs="Monaco"/>
                  <w:sz w:val="20"/>
                  <w:szCs w:val="20"/>
                  <w:lang w:val="es-ES"/>
                  <w:rPrChange w:id="8149"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50"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151"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152"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53" w:author="Rodrigo García" w:date="2017-09-29T10:09:00Z">
                    <w:rPr>
                      <w:rFonts w:ascii="Monaco" w:hAnsi="Monaco" w:cs="Monaco"/>
                      <w:color w:val="000000"/>
                      <w:sz w:val="32"/>
                      <w:szCs w:val="32"/>
                      <w:lang w:val="en-US"/>
                    </w:rPr>
                  </w:rPrChange>
                </w:rPr>
                <w:t>titulo2</w:t>
              </w:r>
              <w:r w:rsidRPr="0079203F">
                <w:rPr>
                  <w:rFonts w:ascii="Monaco" w:hAnsi="Monaco" w:cs="Monaco"/>
                  <w:b/>
                  <w:bCs/>
                  <w:color w:val="CE5C00"/>
                  <w:sz w:val="20"/>
                  <w:szCs w:val="20"/>
                  <w:lang w:val="es-ES"/>
                  <w:rPrChange w:id="8154"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155" w:author="Rodrigo García" w:date="2017-09-29T10:09:00Z">
                    <w:rPr>
                      <w:rFonts w:ascii="Monaco" w:hAnsi="Monaco" w:cs="Monaco"/>
                      <w:color w:val="4E9A06"/>
                      <w:sz w:val="32"/>
                      <w:szCs w:val="32"/>
                      <w:lang w:val="en-US"/>
                    </w:rPr>
                  </w:rPrChange>
                </w:rPr>
                <w:t>" max"</w:t>
              </w:r>
              <w:r w:rsidRPr="0079203F">
                <w:rPr>
                  <w:rFonts w:ascii="Monaco" w:hAnsi="Monaco" w:cs="Monaco"/>
                  <w:b/>
                  <w:bCs/>
                  <w:color w:val="000000"/>
                  <w:sz w:val="20"/>
                  <w:szCs w:val="20"/>
                  <w:lang w:val="es-ES"/>
                  <w:rPrChange w:id="8156" w:author="Rodrigo García" w:date="2017-09-29T10:09:00Z">
                    <w:rPr>
                      <w:rFonts w:ascii="Monaco" w:hAnsi="Monaco" w:cs="Monaco"/>
                      <w:b/>
                      <w:bCs/>
                      <w:color w:val="000000"/>
                      <w:sz w:val="32"/>
                      <w:szCs w:val="32"/>
                      <w:lang w:val="en-US"/>
                    </w:rPr>
                  </w:rPrChange>
                </w:rPr>
                <w:t>,</w:t>
              </w:r>
            </w:ins>
          </w:p>
          <w:p w14:paraId="1183B206" w14:textId="77777777" w:rsidR="00E066BD" w:rsidRPr="00E066BD" w:rsidRDefault="00E066BD" w:rsidP="00E066BD">
            <w:pPr>
              <w:keepNext/>
              <w:keepLines/>
              <w:widowControl w:val="0"/>
              <w:autoSpaceDE w:val="0"/>
              <w:autoSpaceDN w:val="0"/>
              <w:adjustRightInd w:val="0"/>
              <w:spacing w:before="200"/>
              <w:outlineLvl w:val="4"/>
              <w:rPr>
                <w:ins w:id="8157" w:author="Borja Gonzalez" w:date="2017-09-28T19:31:00Z"/>
                <w:rFonts w:ascii="Monaco" w:hAnsi="Monaco" w:cs="Monaco"/>
                <w:sz w:val="20"/>
                <w:szCs w:val="20"/>
                <w:lang w:val="en-US"/>
                <w:rPrChange w:id="8158" w:author="Borja Gonzalez" w:date="2017-09-28T19:31:00Z">
                  <w:rPr>
                    <w:ins w:id="8159" w:author="Borja Gonzalez" w:date="2017-09-28T19:31:00Z"/>
                    <w:rFonts w:ascii="Monaco" w:eastAsiaTheme="majorEastAsia" w:hAnsi="Monaco" w:cs="Monaco"/>
                    <w:color w:val="243F60" w:themeColor="accent1" w:themeShade="7F"/>
                    <w:sz w:val="32"/>
                    <w:szCs w:val="32"/>
                    <w:lang w:val="en-US"/>
                  </w:rPr>
                </w:rPrChange>
              </w:rPr>
            </w:pPr>
            <w:ins w:id="8160" w:author="Borja Gonzalez" w:date="2017-09-28T19:31:00Z">
              <w:r w:rsidRPr="0079203F">
                <w:rPr>
                  <w:rFonts w:ascii="Monaco" w:hAnsi="Monaco" w:cs="Monaco"/>
                  <w:sz w:val="20"/>
                  <w:szCs w:val="20"/>
                  <w:lang w:val="es-ES"/>
                  <w:rPrChange w:id="8161"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62"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163"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164" w:author="Borja Gonzalez" w:date="2017-09-28T19:31:00Z">
                    <w:rPr>
                      <w:rFonts w:ascii="Monaco" w:hAnsi="Monaco" w:cs="Monaco"/>
                      <w:color w:val="4E9A06"/>
                      <w:sz w:val="32"/>
                      <w:szCs w:val="32"/>
                      <w:lang w:val="en-US"/>
                    </w:rPr>
                  </w:rPrChange>
                </w:rPr>
                <w:t>'bottom'</w:t>
              </w:r>
              <w:r w:rsidRPr="00E066BD">
                <w:rPr>
                  <w:rFonts w:ascii="Monaco" w:hAnsi="Monaco" w:cs="Monaco"/>
                  <w:b/>
                  <w:bCs/>
                  <w:color w:val="000000"/>
                  <w:sz w:val="20"/>
                  <w:szCs w:val="20"/>
                  <w:lang w:val="en-US"/>
                  <w:rPrChange w:id="8165" w:author="Borja Gonzalez" w:date="2017-09-28T19:31:00Z">
                    <w:rPr>
                      <w:rFonts w:ascii="Monaco" w:hAnsi="Monaco" w:cs="Monaco"/>
                      <w:b/>
                      <w:bCs/>
                      <w:color w:val="000000"/>
                      <w:sz w:val="32"/>
                      <w:szCs w:val="32"/>
                      <w:lang w:val="en-US"/>
                    </w:rPr>
                  </w:rPrChange>
                </w:rPr>
                <w:t>,</w:t>
              </w:r>
            </w:ins>
          </w:p>
          <w:p w14:paraId="045139EC" w14:textId="77777777" w:rsidR="00E066BD" w:rsidRPr="00E066BD" w:rsidRDefault="00E066BD" w:rsidP="00E066BD">
            <w:pPr>
              <w:widowControl w:val="0"/>
              <w:autoSpaceDE w:val="0"/>
              <w:autoSpaceDN w:val="0"/>
              <w:adjustRightInd w:val="0"/>
              <w:rPr>
                <w:ins w:id="8166" w:author="Borja Gonzalez" w:date="2017-09-28T19:31:00Z"/>
                <w:rFonts w:ascii="Monaco" w:hAnsi="Monaco" w:cs="Monaco"/>
                <w:sz w:val="20"/>
                <w:szCs w:val="20"/>
                <w:lang w:val="en-US"/>
                <w:rPrChange w:id="8167" w:author="Borja Gonzalez" w:date="2017-09-28T19:31:00Z">
                  <w:rPr>
                    <w:ins w:id="8168" w:author="Borja Gonzalez" w:date="2017-09-28T19:31:00Z"/>
                    <w:rFonts w:ascii="Monaco" w:hAnsi="Monaco" w:cs="Monaco"/>
                    <w:sz w:val="32"/>
                    <w:szCs w:val="32"/>
                    <w:lang w:val="en-US"/>
                  </w:rPr>
                </w:rPrChange>
              </w:rPr>
            </w:pPr>
            <w:ins w:id="8169" w:author="Borja Gonzalez" w:date="2017-09-28T19:31:00Z">
              <w:r w:rsidRPr="00E066BD">
                <w:rPr>
                  <w:rFonts w:ascii="Monaco" w:hAnsi="Monaco" w:cs="Monaco"/>
                  <w:sz w:val="20"/>
                  <w:szCs w:val="20"/>
                  <w:lang w:val="en-US"/>
                  <w:rPrChange w:id="817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71"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172"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73"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8174" w:author="Borja Gonzalez" w:date="2017-09-28T19:31:00Z">
                    <w:rPr>
                      <w:rFonts w:ascii="Monaco" w:hAnsi="Monaco" w:cs="Monaco"/>
                      <w:b/>
                      <w:bCs/>
                      <w:color w:val="000000"/>
                      <w:sz w:val="32"/>
                      <w:szCs w:val="32"/>
                      <w:lang w:val="en-US"/>
                    </w:rPr>
                  </w:rPrChange>
                </w:rPr>
                <w:t>,</w:t>
              </w:r>
            </w:ins>
          </w:p>
          <w:p w14:paraId="3B27B4E2" w14:textId="77777777" w:rsidR="00E066BD" w:rsidRPr="0079203F" w:rsidRDefault="00E066BD" w:rsidP="00E066BD">
            <w:pPr>
              <w:keepNext/>
              <w:keepLines/>
              <w:widowControl w:val="0"/>
              <w:autoSpaceDE w:val="0"/>
              <w:autoSpaceDN w:val="0"/>
              <w:adjustRightInd w:val="0"/>
              <w:spacing w:before="200"/>
              <w:outlineLvl w:val="4"/>
              <w:rPr>
                <w:ins w:id="8175" w:author="Borja Gonzalez" w:date="2017-09-28T19:31:00Z"/>
                <w:rFonts w:ascii="Monaco" w:hAnsi="Monaco" w:cs="Monaco"/>
                <w:sz w:val="20"/>
                <w:szCs w:val="20"/>
                <w:lang w:val="es-ES"/>
                <w:rPrChange w:id="8176" w:author="Rodrigo García" w:date="2017-09-29T10:09:00Z">
                  <w:rPr>
                    <w:ins w:id="8177" w:author="Borja Gonzalez" w:date="2017-09-28T19:31:00Z"/>
                    <w:rFonts w:ascii="Monaco" w:eastAsiaTheme="majorEastAsia" w:hAnsi="Monaco" w:cs="Monaco"/>
                    <w:color w:val="243F60" w:themeColor="accent1" w:themeShade="7F"/>
                    <w:sz w:val="32"/>
                    <w:szCs w:val="32"/>
                    <w:lang w:val="en-US"/>
                  </w:rPr>
                </w:rPrChange>
              </w:rPr>
            </w:pPr>
            <w:ins w:id="8178" w:author="Borja Gonzalez" w:date="2017-09-28T19:31:00Z">
              <w:r w:rsidRPr="00E066BD">
                <w:rPr>
                  <w:rFonts w:ascii="Monaco" w:hAnsi="Monaco" w:cs="Monaco"/>
                  <w:sz w:val="20"/>
                  <w:szCs w:val="20"/>
                  <w:lang w:val="en-US"/>
                  <w:rPrChange w:id="8179" w:author="Borja Gonzalez" w:date="2017-09-28T19:31: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8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rsidP="00E066BD">
            <w:pPr>
              <w:keepNext/>
              <w:keepLines/>
              <w:widowControl w:val="0"/>
              <w:autoSpaceDE w:val="0"/>
              <w:autoSpaceDN w:val="0"/>
              <w:adjustRightInd w:val="0"/>
              <w:spacing w:before="200"/>
              <w:outlineLvl w:val="4"/>
              <w:rPr>
                <w:ins w:id="8181" w:author="Borja Gonzalez" w:date="2017-09-28T19:31:00Z"/>
                <w:rFonts w:ascii="Monaco" w:hAnsi="Monaco" w:cs="Monaco"/>
                <w:sz w:val="20"/>
                <w:szCs w:val="20"/>
                <w:lang w:val="es-ES"/>
                <w:rPrChange w:id="8182" w:author="Rodrigo García" w:date="2017-09-29T10:09:00Z">
                  <w:rPr>
                    <w:ins w:id="8183" w:author="Borja Gonzalez" w:date="2017-09-28T19:31:00Z"/>
                    <w:rFonts w:ascii="Monaco" w:eastAsiaTheme="majorEastAsia" w:hAnsi="Monaco" w:cs="Monaco"/>
                    <w:color w:val="243F60" w:themeColor="accent1" w:themeShade="7F"/>
                    <w:sz w:val="32"/>
                    <w:szCs w:val="32"/>
                    <w:lang w:val="en-US"/>
                  </w:rPr>
                </w:rPrChange>
              </w:rPr>
            </w:pPr>
            <w:ins w:id="8184" w:author="Borja Gonzalez" w:date="2017-09-28T19:31:00Z">
              <w:r w:rsidRPr="0079203F">
                <w:rPr>
                  <w:rFonts w:ascii="Monaco" w:hAnsi="Monaco" w:cs="Monaco"/>
                  <w:sz w:val="20"/>
                  <w:szCs w:val="20"/>
                  <w:lang w:val="es-ES"/>
                  <w:rPrChange w:id="8185"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186"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rsidP="00E066BD">
            <w:pPr>
              <w:keepNext/>
              <w:keepLines/>
              <w:widowControl w:val="0"/>
              <w:autoSpaceDE w:val="0"/>
              <w:autoSpaceDN w:val="0"/>
              <w:adjustRightInd w:val="0"/>
              <w:spacing w:before="200"/>
              <w:outlineLvl w:val="4"/>
              <w:rPr>
                <w:ins w:id="8187" w:author="Borja Gonzalez" w:date="2017-09-28T19:31:00Z"/>
                <w:rFonts w:ascii="Monaco" w:hAnsi="Monaco" w:cs="Monaco"/>
                <w:sz w:val="20"/>
                <w:szCs w:val="20"/>
                <w:lang w:val="es-ES"/>
                <w:rPrChange w:id="8188" w:author="Rodrigo García" w:date="2017-09-29T10:09:00Z">
                  <w:rPr>
                    <w:ins w:id="8189" w:author="Borja Gonzalez" w:date="2017-09-28T19:31:00Z"/>
                    <w:rFonts w:ascii="Monaco" w:eastAsiaTheme="majorEastAsia" w:hAnsi="Monaco" w:cs="Monaco"/>
                    <w:color w:val="243F60" w:themeColor="accent1" w:themeShade="7F"/>
                    <w:sz w:val="32"/>
                    <w:szCs w:val="32"/>
                    <w:lang w:val="en-US"/>
                  </w:rPr>
                </w:rPrChange>
              </w:rPr>
            </w:pPr>
            <w:ins w:id="8190" w:author="Borja Gonzalez" w:date="2017-09-28T19:31:00Z">
              <w:r w:rsidRPr="0079203F">
                <w:rPr>
                  <w:rFonts w:ascii="Monaco" w:hAnsi="Monaco" w:cs="Monaco"/>
                  <w:sz w:val="20"/>
                  <w:szCs w:val="20"/>
                  <w:lang w:val="es-ES"/>
                  <w:rPrChange w:id="8191"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92"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193"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194"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195" w:author="Rodrigo García" w:date="2017-09-29T10:09:00Z">
                    <w:rPr>
                      <w:rFonts w:ascii="Monaco" w:hAnsi="Monaco" w:cs="Monaco"/>
                      <w:color w:val="000000"/>
                      <w:sz w:val="32"/>
                      <w:szCs w:val="32"/>
                      <w:lang w:val="en-US"/>
                    </w:rPr>
                  </w:rPrChange>
                </w:rPr>
                <w:t>titulo2</w:t>
              </w:r>
              <w:r w:rsidRPr="0079203F">
                <w:rPr>
                  <w:rFonts w:ascii="Monaco" w:hAnsi="Monaco" w:cs="Monaco"/>
                  <w:b/>
                  <w:bCs/>
                  <w:color w:val="CE5C00"/>
                  <w:sz w:val="20"/>
                  <w:szCs w:val="20"/>
                  <w:lang w:val="es-ES"/>
                  <w:rPrChange w:id="8196" w:author="Rodrigo García" w:date="2017-09-29T10:09: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197" w:author="Rodrigo García" w:date="2017-09-29T10:09:00Z">
                    <w:rPr>
                      <w:rFonts w:ascii="Monaco" w:hAnsi="Monaco" w:cs="Monaco"/>
                      <w:color w:val="4E9A06"/>
                      <w:sz w:val="32"/>
                      <w:szCs w:val="32"/>
                      <w:lang w:val="en-US"/>
                    </w:rPr>
                  </w:rPrChange>
                </w:rPr>
                <w:t>" min"</w:t>
              </w:r>
              <w:r w:rsidRPr="0079203F">
                <w:rPr>
                  <w:rFonts w:ascii="Monaco" w:hAnsi="Monaco" w:cs="Monaco"/>
                  <w:b/>
                  <w:bCs/>
                  <w:color w:val="000000"/>
                  <w:sz w:val="20"/>
                  <w:szCs w:val="20"/>
                  <w:lang w:val="es-ES"/>
                  <w:rPrChange w:id="8198" w:author="Rodrigo García" w:date="2017-09-29T10:09:00Z">
                    <w:rPr>
                      <w:rFonts w:ascii="Monaco" w:hAnsi="Monaco" w:cs="Monaco"/>
                      <w:b/>
                      <w:bCs/>
                      <w:color w:val="000000"/>
                      <w:sz w:val="32"/>
                      <w:szCs w:val="32"/>
                      <w:lang w:val="en-US"/>
                    </w:rPr>
                  </w:rPrChange>
                </w:rPr>
                <w:t>,</w:t>
              </w:r>
            </w:ins>
          </w:p>
          <w:p w14:paraId="5CA18FBB" w14:textId="77777777" w:rsidR="00E066BD" w:rsidRPr="0079203F" w:rsidRDefault="00E066BD" w:rsidP="00E066BD">
            <w:pPr>
              <w:keepNext/>
              <w:keepLines/>
              <w:widowControl w:val="0"/>
              <w:autoSpaceDE w:val="0"/>
              <w:autoSpaceDN w:val="0"/>
              <w:adjustRightInd w:val="0"/>
              <w:spacing w:before="200"/>
              <w:outlineLvl w:val="4"/>
              <w:rPr>
                <w:ins w:id="8199" w:author="Borja Gonzalez" w:date="2017-09-28T19:31:00Z"/>
                <w:rFonts w:ascii="Monaco" w:hAnsi="Monaco" w:cs="Monaco"/>
                <w:sz w:val="20"/>
                <w:szCs w:val="20"/>
                <w:lang w:val="es-ES"/>
                <w:rPrChange w:id="8200" w:author="Rodrigo García" w:date="2017-09-29T10:09:00Z">
                  <w:rPr>
                    <w:ins w:id="8201" w:author="Borja Gonzalez" w:date="2017-09-28T19:31:00Z"/>
                    <w:rFonts w:ascii="Monaco" w:eastAsiaTheme="majorEastAsia" w:hAnsi="Monaco" w:cs="Monaco"/>
                    <w:color w:val="243F60" w:themeColor="accent1" w:themeShade="7F"/>
                    <w:sz w:val="32"/>
                    <w:szCs w:val="32"/>
                    <w:lang w:val="en-US"/>
                  </w:rPr>
                </w:rPrChange>
              </w:rPr>
            </w:pPr>
            <w:ins w:id="8202" w:author="Borja Gonzalez" w:date="2017-09-28T19:31:00Z">
              <w:r w:rsidRPr="0079203F">
                <w:rPr>
                  <w:rFonts w:ascii="Monaco" w:hAnsi="Monaco" w:cs="Monaco"/>
                  <w:sz w:val="20"/>
                  <w:szCs w:val="20"/>
                  <w:lang w:val="es-ES"/>
                  <w:rPrChange w:id="820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04" w:author="Rodrigo García" w:date="2017-09-29T10:09:00Z">
                    <w:rPr>
                      <w:rFonts w:ascii="Monaco" w:hAnsi="Monaco" w:cs="Monaco"/>
                      <w:color w:val="000000"/>
                      <w:sz w:val="32"/>
                      <w:szCs w:val="32"/>
                      <w:lang w:val="en-US"/>
                    </w:rPr>
                  </w:rPrChange>
                </w:rPr>
                <w:t>fill</w:t>
              </w:r>
              <w:r w:rsidRPr="0079203F">
                <w:rPr>
                  <w:rFonts w:ascii="Monaco" w:hAnsi="Monaco" w:cs="Monaco"/>
                  <w:b/>
                  <w:bCs/>
                  <w:color w:val="CE5C00"/>
                  <w:sz w:val="20"/>
                  <w:szCs w:val="20"/>
                  <w:lang w:val="es-ES"/>
                  <w:rPrChange w:id="8205" w:author="Rodrigo García" w:date="2017-09-29T10:09:00Z">
                    <w:rPr>
                      <w:rFonts w:ascii="Monaco" w:hAnsi="Monaco" w:cs="Monaco"/>
                      <w:b/>
                      <w:bCs/>
                      <w:color w:val="CE5C00"/>
                      <w:sz w:val="32"/>
                      <w:szCs w:val="32"/>
                      <w:lang w:val="en-US"/>
                    </w:rPr>
                  </w:rPrChange>
                </w:rPr>
                <w:t>:</w:t>
              </w:r>
              <w:r w:rsidRPr="0079203F">
                <w:rPr>
                  <w:rFonts w:ascii="Monaco" w:hAnsi="Monaco" w:cs="Monaco"/>
                  <w:b/>
                  <w:bCs/>
                  <w:color w:val="204A87"/>
                  <w:sz w:val="20"/>
                  <w:szCs w:val="20"/>
                  <w:lang w:val="es-ES"/>
                  <w:rPrChange w:id="8206" w:author="Rodrigo García" w:date="2017-09-29T10:09: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8207" w:author="Rodrigo García" w:date="2017-09-29T10:09:00Z">
                    <w:rPr>
                      <w:rFonts w:ascii="Monaco" w:hAnsi="Monaco" w:cs="Monaco"/>
                      <w:b/>
                      <w:bCs/>
                      <w:color w:val="000000"/>
                      <w:sz w:val="32"/>
                      <w:szCs w:val="32"/>
                      <w:lang w:val="en-US"/>
                    </w:rPr>
                  </w:rPrChange>
                </w:rPr>
                <w:t>,</w:t>
              </w:r>
            </w:ins>
          </w:p>
          <w:p w14:paraId="3D13E940" w14:textId="77777777" w:rsidR="00E066BD" w:rsidRPr="0079203F" w:rsidRDefault="00E066BD" w:rsidP="00E066BD">
            <w:pPr>
              <w:keepNext/>
              <w:keepLines/>
              <w:widowControl w:val="0"/>
              <w:autoSpaceDE w:val="0"/>
              <w:autoSpaceDN w:val="0"/>
              <w:adjustRightInd w:val="0"/>
              <w:spacing w:before="200"/>
              <w:outlineLvl w:val="4"/>
              <w:rPr>
                <w:ins w:id="8208" w:author="Borja Gonzalez" w:date="2017-09-28T19:31:00Z"/>
                <w:rFonts w:ascii="Monaco" w:hAnsi="Monaco" w:cs="Monaco"/>
                <w:sz w:val="20"/>
                <w:szCs w:val="20"/>
                <w:lang w:val="es-ES"/>
                <w:rPrChange w:id="8209" w:author="Rodrigo García" w:date="2017-09-29T10:09:00Z">
                  <w:rPr>
                    <w:ins w:id="8210" w:author="Borja Gonzalez" w:date="2017-09-28T19:31:00Z"/>
                    <w:rFonts w:ascii="Monaco" w:eastAsiaTheme="majorEastAsia" w:hAnsi="Monaco" w:cs="Monaco"/>
                    <w:color w:val="243F60" w:themeColor="accent1" w:themeShade="7F"/>
                    <w:sz w:val="32"/>
                    <w:szCs w:val="32"/>
                    <w:lang w:val="en-US"/>
                  </w:rPr>
                </w:rPrChange>
              </w:rPr>
            </w:pPr>
            <w:ins w:id="8211" w:author="Borja Gonzalez" w:date="2017-09-28T19:31:00Z">
              <w:r w:rsidRPr="0079203F">
                <w:rPr>
                  <w:rFonts w:ascii="Monaco" w:hAnsi="Monaco" w:cs="Monaco"/>
                  <w:sz w:val="20"/>
                  <w:szCs w:val="20"/>
                  <w:lang w:val="es-ES"/>
                  <w:rPrChange w:id="8212"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13" w:author="Rodrigo García" w:date="2017-09-29T10:09:00Z">
                    <w:rPr>
                      <w:rFonts w:ascii="Monaco" w:hAnsi="Monaco" w:cs="Monaco"/>
                      <w:color w:val="000000"/>
                      <w:sz w:val="32"/>
                      <w:szCs w:val="32"/>
                      <w:lang w:val="en-US"/>
                    </w:rPr>
                  </w:rPrChange>
                </w:rPr>
                <w:t>data</w:t>
              </w:r>
              <w:r w:rsidRPr="0079203F">
                <w:rPr>
                  <w:rFonts w:ascii="Monaco" w:hAnsi="Monaco" w:cs="Monaco"/>
                  <w:b/>
                  <w:bCs/>
                  <w:color w:val="CE5C00"/>
                  <w:sz w:val="20"/>
                  <w:szCs w:val="20"/>
                  <w:lang w:val="es-ES"/>
                  <w:rPrChange w:id="8214" w:author="Rodrigo García" w:date="2017-09-29T10:09: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215" w:author="Rodrigo García" w:date="2017-09-29T10:09:00Z">
                    <w:rPr>
                      <w:rFonts w:ascii="Monaco" w:hAnsi="Monaco" w:cs="Monaco"/>
                      <w:color w:val="000000"/>
                      <w:sz w:val="32"/>
                      <w:szCs w:val="32"/>
                      <w:lang w:val="en-US"/>
                    </w:rPr>
                  </w:rPrChange>
                </w:rPr>
                <w:t>minimo_min</w:t>
              </w:r>
              <w:r w:rsidRPr="0079203F">
                <w:rPr>
                  <w:rFonts w:ascii="Monaco" w:hAnsi="Monaco" w:cs="Monaco"/>
                  <w:b/>
                  <w:bCs/>
                  <w:color w:val="000000"/>
                  <w:sz w:val="20"/>
                  <w:szCs w:val="20"/>
                  <w:lang w:val="es-ES"/>
                  <w:rPrChange w:id="8216" w:author="Rodrigo García" w:date="2017-09-29T10:09:00Z">
                    <w:rPr>
                      <w:rFonts w:ascii="Monaco" w:hAnsi="Monaco" w:cs="Monaco"/>
                      <w:b/>
                      <w:bCs/>
                      <w:color w:val="000000"/>
                      <w:sz w:val="32"/>
                      <w:szCs w:val="32"/>
                      <w:lang w:val="en-US"/>
                    </w:rPr>
                  </w:rPrChange>
                </w:rPr>
                <w:t>,</w:t>
              </w:r>
            </w:ins>
          </w:p>
          <w:p w14:paraId="3FE820CE" w14:textId="77777777" w:rsidR="00E066BD" w:rsidRPr="0079203F" w:rsidRDefault="00E066BD" w:rsidP="00E066BD">
            <w:pPr>
              <w:keepNext/>
              <w:keepLines/>
              <w:widowControl w:val="0"/>
              <w:autoSpaceDE w:val="0"/>
              <w:autoSpaceDN w:val="0"/>
              <w:adjustRightInd w:val="0"/>
              <w:spacing w:before="200"/>
              <w:outlineLvl w:val="4"/>
              <w:rPr>
                <w:ins w:id="8217" w:author="Borja Gonzalez" w:date="2017-09-28T19:31:00Z"/>
                <w:rFonts w:ascii="Monaco" w:hAnsi="Monaco" w:cs="Monaco"/>
                <w:sz w:val="20"/>
                <w:szCs w:val="20"/>
                <w:lang w:val="es-ES"/>
                <w:rPrChange w:id="8218" w:author="Rodrigo García" w:date="2017-09-29T10:09:00Z">
                  <w:rPr>
                    <w:ins w:id="8219" w:author="Borja Gonzalez" w:date="2017-09-28T19:31:00Z"/>
                    <w:rFonts w:ascii="Monaco" w:eastAsiaTheme="majorEastAsia" w:hAnsi="Monaco" w:cs="Monaco"/>
                    <w:color w:val="243F60" w:themeColor="accent1" w:themeShade="7F"/>
                    <w:sz w:val="32"/>
                    <w:szCs w:val="32"/>
                    <w:lang w:val="en-US"/>
                  </w:rPr>
                </w:rPrChange>
              </w:rPr>
            </w:pPr>
            <w:ins w:id="8220" w:author="Borja Gonzalez" w:date="2017-09-28T19:31:00Z">
              <w:r w:rsidRPr="0079203F">
                <w:rPr>
                  <w:rFonts w:ascii="Monaco" w:hAnsi="Monaco" w:cs="Monaco"/>
                  <w:sz w:val="20"/>
                  <w:szCs w:val="20"/>
                  <w:lang w:val="es-ES"/>
                  <w:rPrChange w:id="8221"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222" w:author="Rodrigo García" w:date="2017-09-29T10:09:00Z">
                    <w:rPr>
                      <w:rFonts w:ascii="Monaco" w:hAnsi="Monaco" w:cs="Monaco"/>
                      <w:b/>
                      <w:bCs/>
                      <w:color w:val="000000"/>
                      <w:sz w:val="32"/>
                      <w:szCs w:val="32"/>
                      <w:lang w:val="en-US"/>
                    </w:rPr>
                  </w:rPrChange>
                </w:rPr>
                <w:t>},</w:t>
              </w:r>
            </w:ins>
          </w:p>
          <w:p w14:paraId="473F4F89" w14:textId="77777777" w:rsidR="00E066BD" w:rsidRPr="0079203F" w:rsidRDefault="00E066BD" w:rsidP="00E066BD">
            <w:pPr>
              <w:keepNext/>
              <w:keepLines/>
              <w:widowControl w:val="0"/>
              <w:autoSpaceDE w:val="0"/>
              <w:autoSpaceDN w:val="0"/>
              <w:adjustRightInd w:val="0"/>
              <w:spacing w:before="200"/>
              <w:outlineLvl w:val="4"/>
              <w:rPr>
                <w:ins w:id="8223" w:author="Borja Gonzalez" w:date="2017-09-28T19:31:00Z"/>
                <w:rFonts w:ascii="Monaco" w:hAnsi="Monaco" w:cs="Monaco"/>
                <w:sz w:val="20"/>
                <w:szCs w:val="20"/>
                <w:lang w:val="es-ES"/>
                <w:rPrChange w:id="8224" w:author="Rodrigo García" w:date="2017-09-29T10:09:00Z">
                  <w:rPr>
                    <w:ins w:id="8225" w:author="Borja Gonzalez" w:date="2017-09-28T19:31:00Z"/>
                    <w:rFonts w:ascii="Monaco" w:eastAsiaTheme="majorEastAsia" w:hAnsi="Monaco" w:cs="Monaco"/>
                    <w:color w:val="243F60" w:themeColor="accent1" w:themeShade="7F"/>
                    <w:sz w:val="32"/>
                    <w:szCs w:val="32"/>
                    <w:lang w:val="en-US"/>
                  </w:rPr>
                </w:rPrChange>
              </w:rPr>
            </w:pPr>
            <w:ins w:id="8226" w:author="Borja Gonzalez" w:date="2017-09-28T19:31:00Z">
              <w:r w:rsidRPr="0079203F">
                <w:rPr>
                  <w:rFonts w:ascii="Monaco" w:hAnsi="Monaco" w:cs="Monaco"/>
                  <w:sz w:val="20"/>
                  <w:szCs w:val="20"/>
                  <w:lang w:val="es-ES"/>
                  <w:rPrChange w:id="8227" w:author="Rodrigo García" w:date="2017-09-29T10:09: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228" w:author="Rodrigo García" w:date="2017-09-29T10:09:00Z">
                    <w:rPr>
                      <w:rFonts w:ascii="Monaco" w:hAnsi="Monaco" w:cs="Monaco"/>
                      <w:b/>
                      <w:bCs/>
                      <w:color w:val="000000"/>
                      <w:sz w:val="32"/>
                      <w:szCs w:val="32"/>
                      <w:lang w:val="en-US"/>
                    </w:rPr>
                  </w:rPrChange>
                </w:rPr>
                <w:t>{</w:t>
              </w:r>
            </w:ins>
          </w:p>
          <w:p w14:paraId="62DB064C" w14:textId="77777777" w:rsidR="00E066BD" w:rsidRPr="0079203F" w:rsidRDefault="00E066BD" w:rsidP="00E066BD">
            <w:pPr>
              <w:keepNext/>
              <w:keepLines/>
              <w:widowControl w:val="0"/>
              <w:autoSpaceDE w:val="0"/>
              <w:autoSpaceDN w:val="0"/>
              <w:adjustRightInd w:val="0"/>
              <w:spacing w:before="200"/>
              <w:outlineLvl w:val="4"/>
              <w:rPr>
                <w:ins w:id="8229" w:author="Borja Gonzalez" w:date="2017-09-28T19:31:00Z"/>
                <w:rFonts w:ascii="Monaco" w:hAnsi="Monaco" w:cs="Monaco"/>
                <w:sz w:val="20"/>
                <w:szCs w:val="20"/>
                <w:lang w:val="es-ES"/>
                <w:rPrChange w:id="8230" w:author="Rodrigo García" w:date="2017-09-29T10:09:00Z">
                  <w:rPr>
                    <w:ins w:id="8231" w:author="Borja Gonzalez" w:date="2017-09-28T19:31:00Z"/>
                    <w:rFonts w:ascii="Monaco" w:eastAsiaTheme="majorEastAsia" w:hAnsi="Monaco" w:cs="Monaco"/>
                    <w:color w:val="243F60" w:themeColor="accent1" w:themeShade="7F"/>
                    <w:sz w:val="32"/>
                    <w:szCs w:val="32"/>
                    <w:lang w:val="en-US"/>
                  </w:rPr>
                </w:rPrChange>
              </w:rPr>
            </w:pPr>
            <w:ins w:id="8232" w:author="Borja Gonzalez" w:date="2017-09-28T19:31:00Z">
              <w:r w:rsidRPr="0079203F">
                <w:rPr>
                  <w:rFonts w:ascii="Monaco" w:hAnsi="Monaco" w:cs="Monaco"/>
                  <w:sz w:val="20"/>
                  <w:szCs w:val="20"/>
                  <w:lang w:val="es-ES"/>
                  <w:rPrChange w:id="8233"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34" w:author="Rodrigo García" w:date="2017-09-29T10:09:00Z">
                    <w:rPr>
                      <w:rFonts w:ascii="Monaco" w:hAnsi="Monaco" w:cs="Monaco"/>
                      <w:color w:val="000000"/>
                      <w:sz w:val="32"/>
                      <w:szCs w:val="32"/>
                      <w:lang w:val="en-US"/>
                    </w:rPr>
                  </w:rPrChange>
                </w:rPr>
                <w:t>label</w:t>
              </w:r>
              <w:r w:rsidRPr="0079203F">
                <w:rPr>
                  <w:rFonts w:ascii="Monaco" w:hAnsi="Monaco" w:cs="Monaco"/>
                  <w:b/>
                  <w:bCs/>
                  <w:color w:val="CE5C00"/>
                  <w:sz w:val="20"/>
                  <w:szCs w:val="20"/>
                  <w:lang w:val="es-ES"/>
                  <w:rPrChange w:id="8235" w:author="Rodrigo García" w:date="2017-09-29T10:09:00Z">
                    <w:rPr>
                      <w:rFonts w:ascii="Monaco" w:hAnsi="Monaco" w:cs="Monaco"/>
                      <w:b/>
                      <w:bCs/>
                      <w:color w:val="CE5C00"/>
                      <w:sz w:val="32"/>
                      <w:szCs w:val="32"/>
                      <w:lang w:val="en-US"/>
                    </w:rPr>
                  </w:rPrChange>
                </w:rPr>
                <w:t>:</w:t>
              </w:r>
              <w:r w:rsidRPr="0079203F">
                <w:rPr>
                  <w:rFonts w:ascii="Monaco" w:hAnsi="Monaco" w:cs="Monaco"/>
                  <w:sz w:val="20"/>
                  <w:szCs w:val="20"/>
                  <w:lang w:val="es-ES"/>
                  <w:rPrChange w:id="8236" w:author="Rodrigo García" w:date="2017-09-29T10:09: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237" w:author="Rodrigo García" w:date="2017-09-29T10:09:00Z">
                    <w:rPr>
                      <w:rFonts w:ascii="Monaco" w:hAnsi="Monaco" w:cs="Monaco"/>
                      <w:color w:val="000000"/>
                      <w:sz w:val="32"/>
                      <w:szCs w:val="32"/>
                      <w:lang w:val="en-US"/>
                    </w:rPr>
                  </w:rPrChange>
                </w:rPr>
                <w:t>titulo1</w:t>
              </w:r>
              <w:r w:rsidRPr="0079203F">
                <w:rPr>
                  <w:rFonts w:ascii="Monaco" w:hAnsi="Monaco" w:cs="Monaco"/>
                  <w:b/>
                  <w:bCs/>
                  <w:color w:val="000000"/>
                  <w:sz w:val="20"/>
                  <w:szCs w:val="20"/>
                  <w:lang w:val="es-ES"/>
                  <w:rPrChange w:id="8238" w:author="Rodrigo García" w:date="2017-09-29T10:09:00Z">
                    <w:rPr>
                      <w:rFonts w:ascii="Monaco" w:hAnsi="Monaco" w:cs="Monaco"/>
                      <w:b/>
                      <w:bCs/>
                      <w:color w:val="000000"/>
                      <w:sz w:val="32"/>
                      <w:szCs w:val="32"/>
                      <w:lang w:val="en-US"/>
                    </w:rPr>
                  </w:rPrChange>
                </w:rPr>
                <w:t>,</w:t>
              </w:r>
            </w:ins>
          </w:p>
          <w:p w14:paraId="078D6F0C" w14:textId="77777777" w:rsidR="00E066BD" w:rsidRPr="00E066BD" w:rsidRDefault="00E066BD" w:rsidP="00E066BD">
            <w:pPr>
              <w:keepNext/>
              <w:keepLines/>
              <w:widowControl w:val="0"/>
              <w:autoSpaceDE w:val="0"/>
              <w:autoSpaceDN w:val="0"/>
              <w:adjustRightInd w:val="0"/>
              <w:spacing w:before="200"/>
              <w:outlineLvl w:val="4"/>
              <w:rPr>
                <w:ins w:id="8239" w:author="Borja Gonzalez" w:date="2017-09-28T19:31:00Z"/>
                <w:rFonts w:ascii="Monaco" w:hAnsi="Monaco" w:cs="Monaco"/>
                <w:sz w:val="20"/>
                <w:szCs w:val="20"/>
                <w:lang w:val="en-US"/>
                <w:rPrChange w:id="8240" w:author="Borja Gonzalez" w:date="2017-09-28T19:31:00Z">
                  <w:rPr>
                    <w:ins w:id="8241" w:author="Borja Gonzalez" w:date="2017-09-28T19:31:00Z"/>
                    <w:rFonts w:ascii="Monaco" w:eastAsiaTheme="majorEastAsia" w:hAnsi="Monaco" w:cs="Monaco"/>
                    <w:color w:val="243F60" w:themeColor="accent1" w:themeShade="7F"/>
                    <w:sz w:val="32"/>
                    <w:szCs w:val="32"/>
                    <w:lang w:val="en-US"/>
                  </w:rPr>
                </w:rPrChange>
              </w:rPr>
            </w:pPr>
            <w:ins w:id="8242" w:author="Borja Gonzalez" w:date="2017-09-28T19:31:00Z">
              <w:r w:rsidRPr="0079203F">
                <w:rPr>
                  <w:rFonts w:ascii="Monaco" w:hAnsi="Monaco" w:cs="Monaco"/>
                  <w:sz w:val="20"/>
                  <w:szCs w:val="20"/>
                  <w:lang w:val="es-ES"/>
                  <w:rPrChange w:id="8243" w:author="Rodrigo García" w:date="2017-09-29T10:09: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44"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2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4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47"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248"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rsidP="00E066BD">
            <w:pPr>
              <w:keepNext/>
              <w:keepLines/>
              <w:widowControl w:val="0"/>
              <w:autoSpaceDE w:val="0"/>
              <w:autoSpaceDN w:val="0"/>
              <w:adjustRightInd w:val="0"/>
              <w:spacing w:before="200"/>
              <w:outlineLvl w:val="4"/>
              <w:rPr>
                <w:ins w:id="8249" w:author="Borja Gonzalez" w:date="2017-09-28T19:31:00Z"/>
                <w:rFonts w:ascii="Monaco" w:hAnsi="Monaco" w:cs="Monaco"/>
                <w:sz w:val="20"/>
                <w:szCs w:val="20"/>
                <w:lang w:val="en-US"/>
                <w:rPrChange w:id="8250" w:author="Borja Gonzalez" w:date="2017-09-28T19:31:00Z">
                  <w:rPr>
                    <w:ins w:id="8251" w:author="Borja Gonzalez" w:date="2017-09-28T19:31:00Z"/>
                    <w:rFonts w:ascii="Monaco" w:eastAsiaTheme="majorEastAsia" w:hAnsi="Monaco" w:cs="Monaco"/>
                    <w:color w:val="243F60" w:themeColor="accent1" w:themeShade="7F"/>
                    <w:sz w:val="32"/>
                    <w:szCs w:val="32"/>
                    <w:lang w:val="en-US"/>
                  </w:rPr>
                </w:rPrChange>
              </w:rPr>
            </w:pPr>
            <w:ins w:id="8252" w:author="Borja Gonzalez" w:date="2017-09-28T19:31:00Z">
              <w:r w:rsidRPr="00E066BD">
                <w:rPr>
                  <w:rFonts w:ascii="Monaco" w:hAnsi="Monaco" w:cs="Monaco"/>
                  <w:sz w:val="20"/>
                  <w:szCs w:val="20"/>
                  <w:lang w:val="en-US"/>
                  <w:rPrChange w:id="82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54"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825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5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57"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8258"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rsidP="00E066BD">
            <w:pPr>
              <w:keepNext/>
              <w:keepLines/>
              <w:widowControl w:val="0"/>
              <w:autoSpaceDE w:val="0"/>
              <w:autoSpaceDN w:val="0"/>
              <w:adjustRightInd w:val="0"/>
              <w:spacing w:before="200"/>
              <w:outlineLvl w:val="4"/>
              <w:rPr>
                <w:ins w:id="8259" w:author="Borja Gonzalez" w:date="2017-09-28T19:31:00Z"/>
                <w:rFonts w:ascii="Monaco" w:hAnsi="Monaco" w:cs="Monaco"/>
                <w:sz w:val="20"/>
                <w:szCs w:val="20"/>
                <w:lang w:val="en-US"/>
                <w:rPrChange w:id="8260" w:author="Borja Gonzalez" w:date="2017-09-28T19:31:00Z">
                  <w:rPr>
                    <w:ins w:id="8261" w:author="Borja Gonzalez" w:date="2017-09-28T19:31:00Z"/>
                    <w:rFonts w:ascii="Monaco" w:eastAsiaTheme="majorEastAsia" w:hAnsi="Monaco" w:cs="Monaco"/>
                    <w:color w:val="243F60" w:themeColor="accent1" w:themeShade="7F"/>
                    <w:sz w:val="32"/>
                    <w:szCs w:val="32"/>
                    <w:lang w:val="en-US"/>
                  </w:rPr>
                </w:rPrChange>
              </w:rPr>
            </w:pPr>
            <w:ins w:id="8262" w:author="Borja Gonzalez" w:date="2017-09-28T19:31:00Z">
              <w:r w:rsidRPr="00E066BD">
                <w:rPr>
                  <w:rFonts w:ascii="Monaco" w:hAnsi="Monaco" w:cs="Monaco"/>
                  <w:sz w:val="20"/>
                  <w:szCs w:val="20"/>
                  <w:lang w:val="en-US"/>
                  <w:rPrChange w:id="82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64"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82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6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267" w:author="Borja Gonzalez" w:date="2017-09-28T19:31:00Z">
                    <w:rPr>
                      <w:rFonts w:ascii="Monaco" w:hAnsi="Monaco" w:cs="Monaco"/>
                      <w:color w:val="4E9A06"/>
                      <w:sz w:val="32"/>
                      <w:szCs w:val="32"/>
                      <w:lang w:val="en-US"/>
                    </w:rPr>
                  </w:rPrChange>
                </w:rPr>
                <w:t>"rgba(247,70,74,0.4)"</w:t>
              </w:r>
              <w:r w:rsidRPr="00E066BD">
                <w:rPr>
                  <w:rFonts w:ascii="Monaco" w:hAnsi="Monaco" w:cs="Monaco"/>
                  <w:b/>
                  <w:bCs/>
                  <w:color w:val="000000"/>
                  <w:sz w:val="20"/>
                  <w:szCs w:val="20"/>
                  <w:lang w:val="en-US"/>
                  <w:rPrChange w:id="8268"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rsidP="00E066BD">
            <w:pPr>
              <w:keepNext/>
              <w:keepLines/>
              <w:widowControl w:val="0"/>
              <w:autoSpaceDE w:val="0"/>
              <w:autoSpaceDN w:val="0"/>
              <w:adjustRightInd w:val="0"/>
              <w:spacing w:before="200"/>
              <w:outlineLvl w:val="4"/>
              <w:rPr>
                <w:ins w:id="8269" w:author="Borja Gonzalez" w:date="2017-09-28T19:31:00Z"/>
                <w:rFonts w:ascii="Monaco" w:hAnsi="Monaco" w:cs="Monaco"/>
                <w:sz w:val="20"/>
                <w:szCs w:val="20"/>
                <w:lang w:val="en-US"/>
                <w:rPrChange w:id="8270" w:author="Borja Gonzalez" w:date="2017-09-28T19:31:00Z">
                  <w:rPr>
                    <w:ins w:id="8271" w:author="Borja Gonzalez" w:date="2017-09-28T19:31:00Z"/>
                    <w:rFonts w:ascii="Monaco" w:eastAsiaTheme="majorEastAsia" w:hAnsi="Monaco" w:cs="Monaco"/>
                    <w:color w:val="243F60" w:themeColor="accent1" w:themeShade="7F"/>
                    <w:sz w:val="32"/>
                    <w:szCs w:val="32"/>
                    <w:lang w:val="en-US"/>
                  </w:rPr>
                </w:rPrChange>
              </w:rPr>
            </w:pPr>
            <w:ins w:id="8272" w:author="Borja Gonzalez" w:date="2017-09-28T19:31:00Z">
              <w:r w:rsidRPr="00E066BD">
                <w:rPr>
                  <w:rFonts w:ascii="Monaco" w:hAnsi="Monaco" w:cs="Monaco"/>
                  <w:sz w:val="20"/>
                  <w:szCs w:val="20"/>
                  <w:lang w:val="en-US"/>
                  <w:rPrChange w:id="82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74"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82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7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277"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278"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rsidP="00E066BD">
            <w:pPr>
              <w:keepNext/>
              <w:keepLines/>
              <w:widowControl w:val="0"/>
              <w:autoSpaceDE w:val="0"/>
              <w:autoSpaceDN w:val="0"/>
              <w:adjustRightInd w:val="0"/>
              <w:spacing w:before="200"/>
              <w:outlineLvl w:val="4"/>
              <w:rPr>
                <w:ins w:id="8279" w:author="Borja Gonzalez" w:date="2017-09-28T19:31:00Z"/>
                <w:rFonts w:ascii="Monaco" w:hAnsi="Monaco" w:cs="Monaco"/>
                <w:sz w:val="20"/>
                <w:szCs w:val="20"/>
                <w:lang w:val="en-US"/>
                <w:rPrChange w:id="8280" w:author="Borja Gonzalez" w:date="2017-09-28T19:31:00Z">
                  <w:rPr>
                    <w:ins w:id="8281" w:author="Borja Gonzalez" w:date="2017-09-28T19:31:00Z"/>
                    <w:rFonts w:ascii="Monaco" w:eastAsiaTheme="majorEastAsia" w:hAnsi="Monaco" w:cs="Monaco"/>
                    <w:color w:val="243F60" w:themeColor="accent1" w:themeShade="7F"/>
                    <w:sz w:val="32"/>
                    <w:szCs w:val="32"/>
                    <w:lang w:val="en-US"/>
                  </w:rPr>
                </w:rPrChange>
              </w:rPr>
            </w:pPr>
            <w:ins w:id="8282" w:author="Borja Gonzalez" w:date="2017-09-28T19:31:00Z">
              <w:r w:rsidRPr="00E066BD">
                <w:rPr>
                  <w:rFonts w:ascii="Monaco" w:hAnsi="Monaco" w:cs="Monaco"/>
                  <w:sz w:val="20"/>
                  <w:szCs w:val="20"/>
                  <w:lang w:val="en-US"/>
                  <w:rPrChange w:id="828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84"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828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8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287"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8288"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rsidP="00E066BD">
            <w:pPr>
              <w:keepNext/>
              <w:keepLines/>
              <w:widowControl w:val="0"/>
              <w:autoSpaceDE w:val="0"/>
              <w:autoSpaceDN w:val="0"/>
              <w:adjustRightInd w:val="0"/>
              <w:spacing w:before="200"/>
              <w:outlineLvl w:val="4"/>
              <w:rPr>
                <w:ins w:id="8289" w:author="Borja Gonzalez" w:date="2017-09-28T19:31:00Z"/>
                <w:rFonts w:ascii="Monaco" w:hAnsi="Monaco" w:cs="Monaco"/>
                <w:sz w:val="20"/>
                <w:szCs w:val="20"/>
                <w:lang w:val="en-US"/>
                <w:rPrChange w:id="8290" w:author="Borja Gonzalez" w:date="2017-09-28T19:31:00Z">
                  <w:rPr>
                    <w:ins w:id="8291" w:author="Borja Gonzalez" w:date="2017-09-28T19:31:00Z"/>
                    <w:rFonts w:ascii="Monaco" w:eastAsiaTheme="majorEastAsia" w:hAnsi="Monaco" w:cs="Monaco"/>
                    <w:color w:val="243F60" w:themeColor="accent1" w:themeShade="7F"/>
                    <w:sz w:val="32"/>
                    <w:szCs w:val="32"/>
                    <w:lang w:val="en-US"/>
                  </w:rPr>
                </w:rPrChange>
              </w:rPr>
            </w:pPr>
            <w:ins w:id="8292" w:author="Borja Gonzalez" w:date="2017-09-28T19:31:00Z">
              <w:r w:rsidRPr="00E066BD">
                <w:rPr>
                  <w:rFonts w:ascii="Monaco" w:hAnsi="Monaco" w:cs="Monaco"/>
                  <w:sz w:val="20"/>
                  <w:szCs w:val="20"/>
                  <w:lang w:val="en-US"/>
                  <w:rPrChange w:id="82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94"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829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9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97"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rsidP="00E066BD">
            <w:pPr>
              <w:keepNext/>
              <w:keepLines/>
              <w:widowControl w:val="0"/>
              <w:autoSpaceDE w:val="0"/>
              <w:autoSpaceDN w:val="0"/>
              <w:adjustRightInd w:val="0"/>
              <w:spacing w:before="200"/>
              <w:outlineLvl w:val="4"/>
              <w:rPr>
                <w:ins w:id="8298" w:author="Borja Gonzalez" w:date="2017-09-28T19:31:00Z"/>
                <w:rFonts w:ascii="Monaco" w:hAnsi="Monaco" w:cs="Monaco"/>
                <w:sz w:val="20"/>
                <w:szCs w:val="20"/>
                <w:lang w:val="en-US"/>
                <w:rPrChange w:id="8299" w:author="Borja Gonzalez" w:date="2017-09-28T19:31:00Z">
                  <w:rPr>
                    <w:ins w:id="8300" w:author="Borja Gonzalez" w:date="2017-09-28T19:31:00Z"/>
                    <w:rFonts w:ascii="Monaco" w:eastAsiaTheme="majorEastAsia" w:hAnsi="Monaco" w:cs="Monaco"/>
                    <w:color w:val="243F60" w:themeColor="accent1" w:themeShade="7F"/>
                    <w:sz w:val="32"/>
                    <w:szCs w:val="32"/>
                    <w:lang w:val="en-US"/>
                  </w:rPr>
                </w:rPrChange>
              </w:rPr>
            </w:pPr>
            <w:ins w:id="8301" w:author="Borja Gonzalez" w:date="2017-09-28T19:31:00Z">
              <w:r w:rsidRPr="00E066BD">
                <w:rPr>
                  <w:rFonts w:ascii="Monaco" w:hAnsi="Monaco" w:cs="Monaco"/>
                  <w:sz w:val="20"/>
                  <w:szCs w:val="20"/>
                  <w:lang w:val="en-US"/>
                  <w:rPrChange w:id="83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03"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30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0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06"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307"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rsidP="00E066BD">
            <w:pPr>
              <w:keepNext/>
              <w:keepLines/>
              <w:widowControl w:val="0"/>
              <w:autoSpaceDE w:val="0"/>
              <w:autoSpaceDN w:val="0"/>
              <w:adjustRightInd w:val="0"/>
              <w:spacing w:before="200"/>
              <w:outlineLvl w:val="4"/>
              <w:rPr>
                <w:ins w:id="8308" w:author="Borja Gonzalez" w:date="2017-09-28T19:31:00Z"/>
                <w:rFonts w:ascii="Monaco" w:hAnsi="Monaco" w:cs="Monaco"/>
                <w:sz w:val="20"/>
                <w:szCs w:val="20"/>
                <w:lang w:val="en-US"/>
                <w:rPrChange w:id="8309" w:author="Borja Gonzalez" w:date="2017-09-28T19:31:00Z">
                  <w:rPr>
                    <w:ins w:id="8310" w:author="Borja Gonzalez" w:date="2017-09-28T19:31:00Z"/>
                    <w:rFonts w:ascii="Monaco" w:eastAsiaTheme="majorEastAsia" w:hAnsi="Monaco" w:cs="Monaco"/>
                    <w:color w:val="243F60" w:themeColor="accent1" w:themeShade="7F"/>
                    <w:sz w:val="32"/>
                    <w:szCs w:val="32"/>
                    <w:lang w:val="en-US"/>
                  </w:rPr>
                </w:rPrChange>
              </w:rPr>
            </w:pPr>
            <w:ins w:id="8311" w:author="Borja Gonzalez" w:date="2017-09-28T19:31:00Z">
              <w:r w:rsidRPr="00E066BD">
                <w:rPr>
                  <w:rFonts w:ascii="Monaco" w:hAnsi="Monaco" w:cs="Monaco"/>
                  <w:sz w:val="20"/>
                  <w:szCs w:val="20"/>
                  <w:lang w:val="en-US"/>
                  <w:rPrChange w:id="83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13"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31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1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16"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317"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rsidP="00E066BD">
            <w:pPr>
              <w:keepNext/>
              <w:keepLines/>
              <w:widowControl w:val="0"/>
              <w:autoSpaceDE w:val="0"/>
              <w:autoSpaceDN w:val="0"/>
              <w:adjustRightInd w:val="0"/>
              <w:spacing w:before="200"/>
              <w:outlineLvl w:val="4"/>
              <w:rPr>
                <w:ins w:id="8318" w:author="Borja Gonzalez" w:date="2017-09-28T19:31:00Z"/>
                <w:rFonts w:ascii="Monaco" w:hAnsi="Monaco" w:cs="Monaco"/>
                <w:sz w:val="20"/>
                <w:szCs w:val="20"/>
                <w:lang w:val="en-US"/>
                <w:rPrChange w:id="8319" w:author="Borja Gonzalez" w:date="2017-09-28T19:31:00Z">
                  <w:rPr>
                    <w:ins w:id="8320" w:author="Borja Gonzalez" w:date="2017-09-28T19:31:00Z"/>
                    <w:rFonts w:ascii="Monaco" w:eastAsiaTheme="majorEastAsia" w:hAnsi="Monaco" w:cs="Monaco"/>
                    <w:color w:val="243F60" w:themeColor="accent1" w:themeShade="7F"/>
                    <w:sz w:val="32"/>
                    <w:szCs w:val="32"/>
                    <w:lang w:val="en-US"/>
                  </w:rPr>
                </w:rPrChange>
              </w:rPr>
            </w:pPr>
            <w:ins w:id="8321" w:author="Borja Gonzalez" w:date="2017-09-28T19:31:00Z">
              <w:r w:rsidRPr="00E066BD">
                <w:rPr>
                  <w:rFonts w:ascii="Monaco" w:hAnsi="Monaco" w:cs="Monaco"/>
                  <w:sz w:val="20"/>
                  <w:szCs w:val="20"/>
                  <w:lang w:val="en-US"/>
                  <w:rPrChange w:id="832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23"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32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2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26"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327"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rsidP="00E066BD">
            <w:pPr>
              <w:keepNext/>
              <w:keepLines/>
              <w:widowControl w:val="0"/>
              <w:autoSpaceDE w:val="0"/>
              <w:autoSpaceDN w:val="0"/>
              <w:adjustRightInd w:val="0"/>
              <w:spacing w:before="200"/>
              <w:outlineLvl w:val="4"/>
              <w:rPr>
                <w:ins w:id="8328" w:author="Borja Gonzalez" w:date="2017-09-28T19:31:00Z"/>
                <w:rFonts w:ascii="Monaco" w:hAnsi="Monaco" w:cs="Monaco"/>
                <w:sz w:val="20"/>
                <w:szCs w:val="20"/>
                <w:lang w:val="en-US"/>
                <w:rPrChange w:id="8329" w:author="Borja Gonzalez" w:date="2017-09-28T19:31:00Z">
                  <w:rPr>
                    <w:ins w:id="8330" w:author="Borja Gonzalez" w:date="2017-09-28T19:31:00Z"/>
                    <w:rFonts w:ascii="Monaco" w:eastAsiaTheme="majorEastAsia" w:hAnsi="Monaco" w:cs="Monaco"/>
                    <w:color w:val="243F60" w:themeColor="accent1" w:themeShade="7F"/>
                    <w:sz w:val="32"/>
                    <w:szCs w:val="32"/>
                    <w:lang w:val="en-US"/>
                  </w:rPr>
                </w:rPrChange>
              </w:rPr>
            </w:pPr>
            <w:ins w:id="8331" w:author="Borja Gonzalez" w:date="2017-09-28T19:31:00Z">
              <w:r w:rsidRPr="00E066BD">
                <w:rPr>
                  <w:rFonts w:ascii="Monaco" w:hAnsi="Monaco" w:cs="Monaco"/>
                  <w:sz w:val="20"/>
                  <w:szCs w:val="20"/>
                  <w:lang w:val="en-US"/>
                  <w:rPrChange w:id="833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33"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33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3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36"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337"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rsidP="00E066BD">
            <w:pPr>
              <w:keepNext/>
              <w:keepLines/>
              <w:widowControl w:val="0"/>
              <w:autoSpaceDE w:val="0"/>
              <w:autoSpaceDN w:val="0"/>
              <w:adjustRightInd w:val="0"/>
              <w:spacing w:before="200"/>
              <w:outlineLvl w:val="4"/>
              <w:rPr>
                <w:ins w:id="8338" w:author="Borja Gonzalez" w:date="2017-09-28T19:31:00Z"/>
                <w:rFonts w:ascii="Monaco" w:hAnsi="Monaco" w:cs="Monaco"/>
                <w:sz w:val="20"/>
                <w:szCs w:val="20"/>
                <w:lang w:val="en-US"/>
                <w:rPrChange w:id="8339" w:author="Borja Gonzalez" w:date="2017-09-28T19:31:00Z">
                  <w:rPr>
                    <w:ins w:id="8340" w:author="Borja Gonzalez" w:date="2017-09-28T19:31:00Z"/>
                    <w:rFonts w:ascii="Monaco" w:eastAsiaTheme="majorEastAsia" w:hAnsi="Monaco" w:cs="Monaco"/>
                    <w:color w:val="243F60" w:themeColor="accent1" w:themeShade="7F"/>
                    <w:sz w:val="32"/>
                    <w:szCs w:val="32"/>
                    <w:lang w:val="en-US"/>
                  </w:rPr>
                </w:rPrChange>
              </w:rPr>
            </w:pPr>
            <w:ins w:id="8341" w:author="Borja Gonzalez" w:date="2017-09-28T19:31:00Z">
              <w:r w:rsidRPr="00E066BD">
                <w:rPr>
                  <w:rFonts w:ascii="Monaco" w:hAnsi="Monaco" w:cs="Monaco"/>
                  <w:sz w:val="20"/>
                  <w:szCs w:val="20"/>
                  <w:lang w:val="en-US"/>
                  <w:rPrChange w:id="834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43"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34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4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46"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347"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rsidP="00E066BD">
            <w:pPr>
              <w:keepNext/>
              <w:keepLines/>
              <w:widowControl w:val="0"/>
              <w:autoSpaceDE w:val="0"/>
              <w:autoSpaceDN w:val="0"/>
              <w:adjustRightInd w:val="0"/>
              <w:spacing w:before="200"/>
              <w:outlineLvl w:val="4"/>
              <w:rPr>
                <w:ins w:id="8348" w:author="Borja Gonzalez" w:date="2017-09-28T19:31:00Z"/>
                <w:rFonts w:ascii="Monaco" w:hAnsi="Monaco" w:cs="Monaco"/>
                <w:sz w:val="20"/>
                <w:szCs w:val="20"/>
                <w:lang w:val="en-US"/>
                <w:rPrChange w:id="8349" w:author="Borja Gonzalez" w:date="2017-09-28T19:31:00Z">
                  <w:rPr>
                    <w:ins w:id="8350" w:author="Borja Gonzalez" w:date="2017-09-28T19:31:00Z"/>
                    <w:rFonts w:ascii="Monaco" w:eastAsiaTheme="majorEastAsia" w:hAnsi="Monaco" w:cs="Monaco"/>
                    <w:color w:val="243F60" w:themeColor="accent1" w:themeShade="7F"/>
                    <w:sz w:val="32"/>
                    <w:szCs w:val="32"/>
                    <w:lang w:val="en-US"/>
                  </w:rPr>
                </w:rPrChange>
              </w:rPr>
            </w:pPr>
            <w:ins w:id="8351" w:author="Borja Gonzalez" w:date="2017-09-28T19:31:00Z">
              <w:r w:rsidRPr="00E066BD">
                <w:rPr>
                  <w:rFonts w:ascii="Monaco" w:hAnsi="Monaco" w:cs="Monaco"/>
                  <w:sz w:val="20"/>
                  <w:szCs w:val="20"/>
                  <w:lang w:val="en-US"/>
                  <w:rPrChange w:id="835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53"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3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5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56"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357"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rsidP="00E066BD">
            <w:pPr>
              <w:keepNext/>
              <w:keepLines/>
              <w:widowControl w:val="0"/>
              <w:autoSpaceDE w:val="0"/>
              <w:autoSpaceDN w:val="0"/>
              <w:adjustRightInd w:val="0"/>
              <w:spacing w:before="200"/>
              <w:outlineLvl w:val="4"/>
              <w:rPr>
                <w:ins w:id="8358" w:author="Borja Gonzalez" w:date="2017-09-28T19:31:00Z"/>
                <w:rFonts w:ascii="Monaco" w:hAnsi="Monaco" w:cs="Monaco"/>
                <w:sz w:val="20"/>
                <w:szCs w:val="20"/>
                <w:lang w:val="en-US"/>
                <w:rPrChange w:id="8359" w:author="Borja Gonzalez" w:date="2017-09-28T19:31:00Z">
                  <w:rPr>
                    <w:ins w:id="8360" w:author="Borja Gonzalez" w:date="2017-09-28T19:31:00Z"/>
                    <w:rFonts w:ascii="Monaco" w:eastAsiaTheme="majorEastAsia" w:hAnsi="Monaco" w:cs="Monaco"/>
                    <w:color w:val="243F60" w:themeColor="accent1" w:themeShade="7F"/>
                    <w:sz w:val="32"/>
                    <w:szCs w:val="32"/>
                    <w:lang w:val="en-US"/>
                  </w:rPr>
                </w:rPrChange>
              </w:rPr>
            </w:pPr>
            <w:ins w:id="8361" w:author="Borja Gonzalez" w:date="2017-09-28T19:31:00Z">
              <w:r w:rsidRPr="00E066BD">
                <w:rPr>
                  <w:rFonts w:ascii="Monaco" w:hAnsi="Monaco" w:cs="Monaco"/>
                  <w:sz w:val="20"/>
                  <w:szCs w:val="20"/>
                  <w:lang w:val="en-US"/>
                  <w:rPrChange w:id="836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63"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36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6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66"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8367"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rsidP="00E066BD">
            <w:pPr>
              <w:keepNext/>
              <w:keepLines/>
              <w:widowControl w:val="0"/>
              <w:autoSpaceDE w:val="0"/>
              <w:autoSpaceDN w:val="0"/>
              <w:adjustRightInd w:val="0"/>
              <w:spacing w:before="200"/>
              <w:outlineLvl w:val="4"/>
              <w:rPr>
                <w:ins w:id="8368" w:author="Borja Gonzalez" w:date="2017-09-28T19:31:00Z"/>
                <w:rFonts w:ascii="Monaco" w:hAnsi="Monaco" w:cs="Monaco"/>
                <w:sz w:val="20"/>
                <w:szCs w:val="20"/>
                <w:lang w:val="en-US"/>
                <w:rPrChange w:id="8369" w:author="Borja Gonzalez" w:date="2017-09-28T19:31:00Z">
                  <w:rPr>
                    <w:ins w:id="8370" w:author="Borja Gonzalez" w:date="2017-09-28T19:31:00Z"/>
                    <w:rFonts w:ascii="Monaco" w:eastAsiaTheme="majorEastAsia" w:hAnsi="Monaco" w:cs="Monaco"/>
                    <w:color w:val="243F60" w:themeColor="accent1" w:themeShade="7F"/>
                    <w:sz w:val="32"/>
                    <w:szCs w:val="32"/>
                    <w:lang w:val="en-US"/>
                  </w:rPr>
                </w:rPrChange>
              </w:rPr>
            </w:pPr>
            <w:ins w:id="8371" w:author="Borja Gonzalez" w:date="2017-09-28T19:31:00Z">
              <w:r w:rsidRPr="00E066BD">
                <w:rPr>
                  <w:rFonts w:ascii="Monaco" w:hAnsi="Monaco" w:cs="Monaco"/>
                  <w:sz w:val="20"/>
                  <w:szCs w:val="20"/>
                  <w:lang w:val="en-US"/>
                  <w:rPrChange w:id="83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73"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3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7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376"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377"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rsidP="00E066BD">
            <w:pPr>
              <w:keepNext/>
              <w:keepLines/>
              <w:widowControl w:val="0"/>
              <w:autoSpaceDE w:val="0"/>
              <w:autoSpaceDN w:val="0"/>
              <w:adjustRightInd w:val="0"/>
              <w:spacing w:before="200"/>
              <w:outlineLvl w:val="4"/>
              <w:rPr>
                <w:ins w:id="8378" w:author="Borja Gonzalez" w:date="2017-09-28T19:31:00Z"/>
                <w:rFonts w:ascii="Monaco" w:hAnsi="Monaco" w:cs="Monaco"/>
                <w:sz w:val="20"/>
                <w:szCs w:val="20"/>
                <w:lang w:val="en-US"/>
                <w:rPrChange w:id="8379" w:author="Borja Gonzalez" w:date="2017-09-28T19:31:00Z">
                  <w:rPr>
                    <w:ins w:id="8380" w:author="Borja Gonzalez" w:date="2017-09-28T19:31:00Z"/>
                    <w:rFonts w:ascii="Monaco" w:eastAsiaTheme="majorEastAsia" w:hAnsi="Monaco" w:cs="Monaco"/>
                    <w:color w:val="243F60" w:themeColor="accent1" w:themeShade="7F"/>
                    <w:sz w:val="32"/>
                    <w:szCs w:val="32"/>
                    <w:lang w:val="en-US"/>
                  </w:rPr>
                </w:rPrChange>
              </w:rPr>
            </w:pPr>
            <w:ins w:id="8381" w:author="Borja Gonzalez" w:date="2017-09-28T19:31:00Z">
              <w:r w:rsidRPr="00E066BD">
                <w:rPr>
                  <w:rFonts w:ascii="Monaco" w:hAnsi="Monaco" w:cs="Monaco"/>
                  <w:sz w:val="20"/>
                  <w:szCs w:val="20"/>
                  <w:lang w:val="en-US"/>
                  <w:rPrChange w:id="838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83"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38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8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86"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387"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rsidP="00E066BD">
            <w:pPr>
              <w:keepNext/>
              <w:keepLines/>
              <w:widowControl w:val="0"/>
              <w:autoSpaceDE w:val="0"/>
              <w:autoSpaceDN w:val="0"/>
              <w:adjustRightInd w:val="0"/>
              <w:spacing w:before="200"/>
              <w:outlineLvl w:val="4"/>
              <w:rPr>
                <w:ins w:id="8388" w:author="Borja Gonzalez" w:date="2017-09-28T19:31:00Z"/>
                <w:rFonts w:ascii="Monaco" w:hAnsi="Monaco" w:cs="Monaco"/>
                <w:sz w:val="20"/>
                <w:szCs w:val="20"/>
                <w:lang w:val="en-US"/>
                <w:rPrChange w:id="8389" w:author="Borja Gonzalez" w:date="2017-09-28T19:31:00Z">
                  <w:rPr>
                    <w:ins w:id="8390" w:author="Borja Gonzalez" w:date="2017-09-28T19:31:00Z"/>
                    <w:rFonts w:ascii="Monaco" w:eastAsiaTheme="majorEastAsia" w:hAnsi="Monaco" w:cs="Monaco"/>
                    <w:color w:val="243F60" w:themeColor="accent1" w:themeShade="7F"/>
                    <w:sz w:val="32"/>
                    <w:szCs w:val="32"/>
                    <w:lang w:val="en-US"/>
                  </w:rPr>
                </w:rPrChange>
              </w:rPr>
            </w:pPr>
            <w:ins w:id="8391" w:author="Borja Gonzalez" w:date="2017-09-28T19:31:00Z">
              <w:r w:rsidRPr="00E066BD">
                <w:rPr>
                  <w:rFonts w:ascii="Monaco" w:hAnsi="Monaco" w:cs="Monaco"/>
                  <w:sz w:val="20"/>
                  <w:szCs w:val="20"/>
                  <w:lang w:val="en-US"/>
                  <w:rPrChange w:id="839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93"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39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9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96"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397"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rsidP="00E066BD">
            <w:pPr>
              <w:keepNext/>
              <w:keepLines/>
              <w:widowControl w:val="0"/>
              <w:autoSpaceDE w:val="0"/>
              <w:autoSpaceDN w:val="0"/>
              <w:adjustRightInd w:val="0"/>
              <w:spacing w:before="200"/>
              <w:outlineLvl w:val="4"/>
              <w:rPr>
                <w:ins w:id="8398" w:author="Borja Gonzalez" w:date="2017-09-28T19:31:00Z"/>
                <w:rFonts w:ascii="Monaco" w:hAnsi="Monaco" w:cs="Monaco"/>
                <w:sz w:val="20"/>
                <w:szCs w:val="20"/>
                <w:lang w:val="en-US"/>
                <w:rPrChange w:id="8399" w:author="Borja Gonzalez" w:date="2017-09-28T19:31:00Z">
                  <w:rPr>
                    <w:ins w:id="8400" w:author="Borja Gonzalez" w:date="2017-09-28T19:31:00Z"/>
                    <w:rFonts w:ascii="Monaco" w:eastAsiaTheme="majorEastAsia" w:hAnsi="Monaco" w:cs="Monaco"/>
                    <w:color w:val="243F60" w:themeColor="accent1" w:themeShade="7F"/>
                    <w:sz w:val="32"/>
                    <w:szCs w:val="32"/>
                    <w:lang w:val="en-US"/>
                  </w:rPr>
                </w:rPrChange>
              </w:rPr>
            </w:pPr>
            <w:ins w:id="8401" w:author="Borja Gonzalez" w:date="2017-09-28T19:31:00Z">
              <w:r w:rsidRPr="00E066BD">
                <w:rPr>
                  <w:rFonts w:ascii="Monaco" w:hAnsi="Monaco" w:cs="Monaco"/>
                  <w:sz w:val="20"/>
                  <w:szCs w:val="20"/>
                  <w:lang w:val="en-US"/>
                  <w:rPrChange w:id="84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03"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40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0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406"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407"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rsidP="00E066BD">
            <w:pPr>
              <w:keepNext/>
              <w:keepLines/>
              <w:widowControl w:val="0"/>
              <w:autoSpaceDE w:val="0"/>
              <w:autoSpaceDN w:val="0"/>
              <w:adjustRightInd w:val="0"/>
              <w:spacing w:before="200"/>
              <w:outlineLvl w:val="4"/>
              <w:rPr>
                <w:ins w:id="8408" w:author="Borja Gonzalez" w:date="2017-09-28T19:31:00Z"/>
                <w:rFonts w:ascii="Monaco" w:hAnsi="Monaco" w:cs="Monaco"/>
                <w:sz w:val="20"/>
                <w:szCs w:val="20"/>
                <w:lang w:val="en-US"/>
                <w:rPrChange w:id="8409" w:author="Borja Gonzalez" w:date="2017-09-28T19:31:00Z">
                  <w:rPr>
                    <w:ins w:id="8410" w:author="Borja Gonzalez" w:date="2017-09-28T19:31:00Z"/>
                    <w:rFonts w:ascii="Monaco" w:eastAsiaTheme="majorEastAsia" w:hAnsi="Monaco" w:cs="Monaco"/>
                    <w:color w:val="243F60" w:themeColor="accent1" w:themeShade="7F"/>
                    <w:sz w:val="32"/>
                    <w:szCs w:val="32"/>
                    <w:lang w:val="en-US"/>
                  </w:rPr>
                </w:rPrChange>
              </w:rPr>
            </w:pPr>
            <w:ins w:id="8411" w:author="Borja Gonzalez" w:date="2017-09-28T19:31:00Z">
              <w:r w:rsidRPr="00E066BD">
                <w:rPr>
                  <w:rFonts w:ascii="Monaco" w:hAnsi="Monaco" w:cs="Monaco"/>
                  <w:sz w:val="20"/>
                  <w:szCs w:val="20"/>
                  <w:lang w:val="en-US"/>
                  <w:rPrChange w:id="84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13"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41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1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16"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8417"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rsidP="00E066BD">
            <w:pPr>
              <w:keepNext/>
              <w:keepLines/>
              <w:widowControl w:val="0"/>
              <w:autoSpaceDE w:val="0"/>
              <w:autoSpaceDN w:val="0"/>
              <w:adjustRightInd w:val="0"/>
              <w:spacing w:before="200"/>
              <w:outlineLvl w:val="4"/>
              <w:rPr>
                <w:ins w:id="8418" w:author="Borja Gonzalez" w:date="2017-09-28T19:31:00Z"/>
                <w:rFonts w:ascii="Monaco" w:hAnsi="Monaco" w:cs="Monaco"/>
                <w:sz w:val="20"/>
                <w:szCs w:val="20"/>
                <w:lang w:val="en-US"/>
                <w:rPrChange w:id="8419" w:author="Borja Gonzalez" w:date="2017-09-28T19:31:00Z">
                  <w:rPr>
                    <w:ins w:id="8420" w:author="Borja Gonzalez" w:date="2017-09-28T19:31:00Z"/>
                    <w:rFonts w:ascii="Monaco" w:eastAsiaTheme="majorEastAsia" w:hAnsi="Monaco" w:cs="Monaco"/>
                    <w:color w:val="243F60" w:themeColor="accent1" w:themeShade="7F"/>
                    <w:sz w:val="32"/>
                    <w:szCs w:val="32"/>
                    <w:lang w:val="en-US"/>
                  </w:rPr>
                </w:rPrChange>
              </w:rPr>
            </w:pPr>
            <w:ins w:id="8421" w:author="Borja Gonzalez" w:date="2017-09-28T19:31:00Z">
              <w:r w:rsidRPr="00E066BD">
                <w:rPr>
                  <w:rFonts w:ascii="Monaco" w:hAnsi="Monaco" w:cs="Monaco"/>
                  <w:sz w:val="20"/>
                  <w:szCs w:val="20"/>
                  <w:lang w:val="en-US"/>
                  <w:rPrChange w:id="842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23"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42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2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426"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427"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rsidP="00E066BD">
            <w:pPr>
              <w:keepNext/>
              <w:keepLines/>
              <w:widowControl w:val="0"/>
              <w:autoSpaceDE w:val="0"/>
              <w:autoSpaceDN w:val="0"/>
              <w:adjustRightInd w:val="0"/>
              <w:spacing w:before="200"/>
              <w:outlineLvl w:val="4"/>
              <w:rPr>
                <w:ins w:id="8428" w:author="Borja Gonzalez" w:date="2017-09-28T19:31:00Z"/>
                <w:rFonts w:ascii="Monaco" w:hAnsi="Monaco" w:cs="Monaco"/>
                <w:sz w:val="20"/>
                <w:szCs w:val="20"/>
                <w:lang w:val="en-US"/>
                <w:rPrChange w:id="8429" w:author="Borja Gonzalez" w:date="2017-09-28T19:31:00Z">
                  <w:rPr>
                    <w:ins w:id="8430" w:author="Borja Gonzalez" w:date="2017-09-28T19:31:00Z"/>
                    <w:rFonts w:ascii="Monaco" w:eastAsiaTheme="majorEastAsia" w:hAnsi="Monaco" w:cs="Monaco"/>
                    <w:color w:val="243F60" w:themeColor="accent1" w:themeShade="7F"/>
                    <w:sz w:val="32"/>
                    <w:szCs w:val="32"/>
                    <w:lang w:val="en-US"/>
                  </w:rPr>
                </w:rPrChange>
              </w:rPr>
            </w:pPr>
            <w:ins w:id="8431" w:author="Borja Gonzalez" w:date="2017-09-28T19:31:00Z">
              <w:r w:rsidRPr="00E066BD">
                <w:rPr>
                  <w:rFonts w:ascii="Monaco" w:hAnsi="Monaco" w:cs="Monaco"/>
                  <w:sz w:val="20"/>
                  <w:szCs w:val="20"/>
                  <w:lang w:val="en-US"/>
                  <w:rPrChange w:id="843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433"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rsidP="00E066BD">
            <w:pPr>
              <w:keepNext/>
              <w:keepLines/>
              <w:widowControl w:val="0"/>
              <w:autoSpaceDE w:val="0"/>
              <w:autoSpaceDN w:val="0"/>
              <w:adjustRightInd w:val="0"/>
              <w:spacing w:before="200"/>
              <w:outlineLvl w:val="4"/>
              <w:rPr>
                <w:ins w:id="8434" w:author="Borja Gonzalez" w:date="2017-09-28T19:31:00Z"/>
                <w:rFonts w:ascii="Monaco" w:hAnsi="Monaco" w:cs="Monaco"/>
                <w:sz w:val="20"/>
                <w:szCs w:val="20"/>
                <w:lang w:val="en-US"/>
                <w:rPrChange w:id="8435" w:author="Borja Gonzalez" w:date="2017-09-28T19:31:00Z">
                  <w:rPr>
                    <w:ins w:id="8436" w:author="Borja Gonzalez" w:date="2017-09-28T19:31:00Z"/>
                    <w:rFonts w:ascii="Monaco" w:eastAsiaTheme="majorEastAsia" w:hAnsi="Monaco" w:cs="Monaco"/>
                    <w:color w:val="243F60" w:themeColor="accent1" w:themeShade="7F"/>
                    <w:sz w:val="32"/>
                    <w:szCs w:val="32"/>
                    <w:lang w:val="en-US"/>
                  </w:rPr>
                </w:rPrChange>
              </w:rPr>
            </w:pPr>
            <w:ins w:id="8437" w:author="Borja Gonzalez" w:date="2017-09-28T19:31:00Z">
              <w:r w:rsidRPr="00E066BD">
                <w:rPr>
                  <w:rFonts w:ascii="Monaco" w:hAnsi="Monaco" w:cs="Monaco"/>
                  <w:sz w:val="20"/>
                  <w:szCs w:val="20"/>
                  <w:lang w:val="en-US"/>
                  <w:rPrChange w:id="843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439"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rsidP="00E066BD">
            <w:pPr>
              <w:keepNext/>
              <w:keepLines/>
              <w:widowControl w:val="0"/>
              <w:autoSpaceDE w:val="0"/>
              <w:autoSpaceDN w:val="0"/>
              <w:adjustRightInd w:val="0"/>
              <w:spacing w:before="200"/>
              <w:outlineLvl w:val="4"/>
              <w:rPr>
                <w:ins w:id="8440" w:author="Borja Gonzalez" w:date="2017-09-28T19:31:00Z"/>
                <w:rFonts w:ascii="Monaco" w:hAnsi="Monaco" w:cs="Monaco"/>
                <w:sz w:val="20"/>
                <w:szCs w:val="20"/>
                <w:lang w:val="en-US"/>
                <w:rPrChange w:id="8441" w:author="Borja Gonzalez" w:date="2017-09-28T19:31:00Z">
                  <w:rPr>
                    <w:ins w:id="8442" w:author="Borja Gonzalez" w:date="2017-09-28T19:31:00Z"/>
                    <w:rFonts w:ascii="Monaco" w:eastAsiaTheme="majorEastAsia" w:hAnsi="Monaco" w:cs="Monaco"/>
                    <w:color w:val="243F60" w:themeColor="accent1" w:themeShade="7F"/>
                    <w:sz w:val="32"/>
                    <w:szCs w:val="32"/>
                    <w:lang w:val="en-US"/>
                  </w:rPr>
                </w:rPrChange>
              </w:rPr>
            </w:pPr>
            <w:ins w:id="8443" w:author="Borja Gonzalez" w:date="2017-09-28T19:31:00Z">
              <w:r w:rsidRPr="00E066BD">
                <w:rPr>
                  <w:rFonts w:ascii="Monaco" w:hAnsi="Monaco" w:cs="Monaco"/>
                  <w:sz w:val="20"/>
                  <w:szCs w:val="20"/>
                  <w:lang w:val="en-US"/>
                  <w:rPrChange w:id="844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45"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844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4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48"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8449"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rsidP="00E066BD">
            <w:pPr>
              <w:keepNext/>
              <w:keepLines/>
              <w:widowControl w:val="0"/>
              <w:autoSpaceDE w:val="0"/>
              <w:autoSpaceDN w:val="0"/>
              <w:adjustRightInd w:val="0"/>
              <w:spacing w:before="200"/>
              <w:outlineLvl w:val="4"/>
              <w:rPr>
                <w:ins w:id="8450" w:author="Borja Gonzalez" w:date="2017-09-28T19:31:00Z"/>
                <w:rFonts w:ascii="Monaco" w:hAnsi="Monaco" w:cs="Monaco"/>
                <w:sz w:val="20"/>
                <w:szCs w:val="20"/>
                <w:lang w:val="en-US"/>
                <w:rPrChange w:id="8451" w:author="Borja Gonzalez" w:date="2017-09-28T19:31:00Z">
                  <w:rPr>
                    <w:ins w:id="8452" w:author="Borja Gonzalez" w:date="2017-09-28T19:31:00Z"/>
                    <w:rFonts w:ascii="Monaco" w:eastAsiaTheme="majorEastAsia" w:hAnsi="Monaco" w:cs="Monaco"/>
                    <w:color w:val="243F60" w:themeColor="accent1" w:themeShade="7F"/>
                    <w:sz w:val="32"/>
                    <w:szCs w:val="32"/>
                    <w:lang w:val="en-US"/>
                  </w:rPr>
                </w:rPrChange>
              </w:rPr>
            </w:pPr>
            <w:ins w:id="8453" w:author="Borja Gonzalez" w:date="2017-09-28T19:31:00Z">
              <w:r w:rsidRPr="00E066BD">
                <w:rPr>
                  <w:rFonts w:ascii="Monaco" w:hAnsi="Monaco" w:cs="Monaco"/>
                  <w:sz w:val="20"/>
                  <w:szCs w:val="20"/>
                  <w:lang w:val="en-US"/>
                  <w:rPrChange w:id="84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55"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45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5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458"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459"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rsidP="00E066BD">
            <w:pPr>
              <w:keepNext/>
              <w:keepLines/>
              <w:widowControl w:val="0"/>
              <w:autoSpaceDE w:val="0"/>
              <w:autoSpaceDN w:val="0"/>
              <w:adjustRightInd w:val="0"/>
              <w:spacing w:before="200"/>
              <w:outlineLvl w:val="4"/>
              <w:rPr>
                <w:ins w:id="8460" w:author="Borja Gonzalez" w:date="2017-09-28T19:31:00Z"/>
                <w:rFonts w:ascii="Monaco" w:hAnsi="Monaco" w:cs="Monaco"/>
                <w:sz w:val="20"/>
                <w:szCs w:val="20"/>
                <w:lang w:val="en-US"/>
                <w:rPrChange w:id="8461" w:author="Borja Gonzalez" w:date="2017-09-28T19:31:00Z">
                  <w:rPr>
                    <w:ins w:id="8462" w:author="Borja Gonzalez" w:date="2017-09-28T19:31:00Z"/>
                    <w:rFonts w:ascii="Monaco" w:eastAsiaTheme="majorEastAsia" w:hAnsi="Monaco" w:cs="Monaco"/>
                    <w:color w:val="243F60" w:themeColor="accent1" w:themeShade="7F"/>
                    <w:sz w:val="32"/>
                    <w:szCs w:val="32"/>
                    <w:lang w:val="en-US"/>
                  </w:rPr>
                </w:rPrChange>
              </w:rPr>
            </w:pPr>
            <w:ins w:id="8463" w:author="Borja Gonzalez" w:date="2017-09-28T19:31:00Z">
              <w:r w:rsidRPr="00E066BD">
                <w:rPr>
                  <w:rFonts w:ascii="Monaco" w:hAnsi="Monaco" w:cs="Monaco"/>
                  <w:sz w:val="20"/>
                  <w:szCs w:val="20"/>
                  <w:lang w:val="en-US"/>
                  <w:rPrChange w:id="846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65"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846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67"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468"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8469"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rsidP="00E066BD">
            <w:pPr>
              <w:keepNext/>
              <w:keepLines/>
              <w:widowControl w:val="0"/>
              <w:autoSpaceDE w:val="0"/>
              <w:autoSpaceDN w:val="0"/>
              <w:adjustRightInd w:val="0"/>
              <w:spacing w:before="200"/>
              <w:outlineLvl w:val="4"/>
              <w:rPr>
                <w:ins w:id="8470" w:author="Borja Gonzalez" w:date="2017-09-28T19:31:00Z"/>
                <w:rFonts w:ascii="Monaco" w:hAnsi="Monaco" w:cs="Monaco"/>
                <w:sz w:val="20"/>
                <w:szCs w:val="20"/>
                <w:lang w:val="en-US"/>
                <w:rPrChange w:id="8471" w:author="Borja Gonzalez" w:date="2017-09-28T19:31:00Z">
                  <w:rPr>
                    <w:ins w:id="8472" w:author="Borja Gonzalez" w:date="2017-09-28T19:31:00Z"/>
                    <w:rFonts w:ascii="Monaco" w:eastAsiaTheme="majorEastAsia" w:hAnsi="Monaco" w:cs="Monaco"/>
                    <w:color w:val="243F60" w:themeColor="accent1" w:themeShade="7F"/>
                    <w:sz w:val="32"/>
                    <w:szCs w:val="32"/>
                    <w:lang w:val="en-US"/>
                  </w:rPr>
                </w:rPrChange>
              </w:rPr>
            </w:pPr>
            <w:ins w:id="8473" w:author="Borja Gonzalez" w:date="2017-09-28T19:31:00Z">
              <w:r w:rsidRPr="00E066BD">
                <w:rPr>
                  <w:rFonts w:ascii="Monaco" w:hAnsi="Monaco" w:cs="Monaco"/>
                  <w:sz w:val="20"/>
                  <w:szCs w:val="20"/>
                  <w:lang w:val="en-US"/>
                  <w:rPrChange w:id="847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75"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847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7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478" w:author="Borja Gonzalez" w:date="2017-09-28T19:31: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8479"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rsidP="00E066BD">
            <w:pPr>
              <w:keepNext/>
              <w:keepLines/>
              <w:widowControl w:val="0"/>
              <w:autoSpaceDE w:val="0"/>
              <w:autoSpaceDN w:val="0"/>
              <w:adjustRightInd w:val="0"/>
              <w:spacing w:before="200"/>
              <w:outlineLvl w:val="4"/>
              <w:rPr>
                <w:ins w:id="8480" w:author="Borja Gonzalez" w:date="2017-09-28T19:31:00Z"/>
                <w:rFonts w:ascii="Monaco" w:hAnsi="Monaco" w:cs="Monaco"/>
                <w:sz w:val="20"/>
                <w:szCs w:val="20"/>
                <w:lang w:val="en-US"/>
                <w:rPrChange w:id="8481" w:author="Borja Gonzalez" w:date="2017-09-28T19:31:00Z">
                  <w:rPr>
                    <w:ins w:id="8482" w:author="Borja Gonzalez" w:date="2017-09-28T19:31:00Z"/>
                    <w:rFonts w:ascii="Monaco" w:eastAsiaTheme="majorEastAsia" w:hAnsi="Monaco" w:cs="Monaco"/>
                    <w:color w:val="243F60" w:themeColor="accent1" w:themeShade="7F"/>
                    <w:sz w:val="32"/>
                    <w:szCs w:val="32"/>
                    <w:lang w:val="en-US"/>
                  </w:rPr>
                </w:rPrChange>
              </w:rPr>
            </w:pPr>
            <w:ins w:id="8483" w:author="Borja Gonzalez" w:date="2017-09-28T19:31:00Z">
              <w:r w:rsidRPr="00E066BD">
                <w:rPr>
                  <w:rFonts w:ascii="Monaco" w:hAnsi="Monaco" w:cs="Monaco"/>
                  <w:sz w:val="20"/>
                  <w:szCs w:val="20"/>
                  <w:lang w:val="en-US"/>
                  <w:rPrChange w:id="848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85"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848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8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488"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489"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rsidP="00E066BD">
            <w:pPr>
              <w:keepNext/>
              <w:keepLines/>
              <w:widowControl w:val="0"/>
              <w:autoSpaceDE w:val="0"/>
              <w:autoSpaceDN w:val="0"/>
              <w:adjustRightInd w:val="0"/>
              <w:spacing w:before="200"/>
              <w:outlineLvl w:val="4"/>
              <w:rPr>
                <w:ins w:id="8490" w:author="Borja Gonzalez" w:date="2017-09-28T19:31:00Z"/>
                <w:rFonts w:ascii="Monaco" w:hAnsi="Monaco" w:cs="Monaco"/>
                <w:sz w:val="20"/>
                <w:szCs w:val="20"/>
                <w:lang w:val="en-US"/>
                <w:rPrChange w:id="8491" w:author="Borja Gonzalez" w:date="2017-09-28T19:31:00Z">
                  <w:rPr>
                    <w:ins w:id="8492" w:author="Borja Gonzalez" w:date="2017-09-28T19:31:00Z"/>
                    <w:rFonts w:ascii="Monaco" w:eastAsiaTheme="majorEastAsia" w:hAnsi="Monaco" w:cs="Monaco"/>
                    <w:color w:val="243F60" w:themeColor="accent1" w:themeShade="7F"/>
                    <w:sz w:val="32"/>
                    <w:szCs w:val="32"/>
                    <w:lang w:val="en-US"/>
                  </w:rPr>
                </w:rPrChange>
              </w:rPr>
            </w:pPr>
            <w:ins w:id="8493" w:author="Borja Gonzalez" w:date="2017-09-28T19:31:00Z">
              <w:r w:rsidRPr="00E066BD">
                <w:rPr>
                  <w:rFonts w:ascii="Monaco" w:hAnsi="Monaco" w:cs="Monaco"/>
                  <w:sz w:val="20"/>
                  <w:szCs w:val="20"/>
                  <w:lang w:val="en-US"/>
                  <w:rPrChange w:id="849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95"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849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497"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498"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8499"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rsidP="00E066BD">
            <w:pPr>
              <w:keepNext/>
              <w:keepLines/>
              <w:widowControl w:val="0"/>
              <w:autoSpaceDE w:val="0"/>
              <w:autoSpaceDN w:val="0"/>
              <w:adjustRightInd w:val="0"/>
              <w:spacing w:before="200"/>
              <w:outlineLvl w:val="4"/>
              <w:rPr>
                <w:ins w:id="8500" w:author="Borja Gonzalez" w:date="2017-09-28T19:31:00Z"/>
                <w:rFonts w:ascii="Monaco" w:hAnsi="Monaco" w:cs="Monaco"/>
                <w:sz w:val="20"/>
                <w:szCs w:val="20"/>
                <w:lang w:val="en-US"/>
                <w:rPrChange w:id="8501" w:author="Borja Gonzalez" w:date="2017-09-28T19:31:00Z">
                  <w:rPr>
                    <w:ins w:id="8502" w:author="Borja Gonzalez" w:date="2017-09-28T19:31:00Z"/>
                    <w:rFonts w:ascii="Monaco" w:eastAsiaTheme="majorEastAsia" w:hAnsi="Monaco" w:cs="Monaco"/>
                    <w:color w:val="243F60" w:themeColor="accent1" w:themeShade="7F"/>
                    <w:sz w:val="32"/>
                    <w:szCs w:val="32"/>
                    <w:lang w:val="en-US"/>
                  </w:rPr>
                </w:rPrChange>
              </w:rPr>
            </w:pPr>
            <w:ins w:id="8503" w:author="Borja Gonzalez" w:date="2017-09-28T19:31:00Z">
              <w:r w:rsidRPr="00E066BD">
                <w:rPr>
                  <w:rFonts w:ascii="Monaco" w:hAnsi="Monaco" w:cs="Monaco"/>
                  <w:sz w:val="20"/>
                  <w:szCs w:val="20"/>
                  <w:lang w:val="en-US"/>
                  <w:rPrChange w:id="850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05"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850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0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508"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rsidP="00E066BD">
            <w:pPr>
              <w:keepNext/>
              <w:keepLines/>
              <w:widowControl w:val="0"/>
              <w:autoSpaceDE w:val="0"/>
              <w:autoSpaceDN w:val="0"/>
              <w:adjustRightInd w:val="0"/>
              <w:spacing w:before="200"/>
              <w:outlineLvl w:val="4"/>
              <w:rPr>
                <w:ins w:id="8509" w:author="Borja Gonzalez" w:date="2017-09-28T19:31:00Z"/>
                <w:rFonts w:ascii="Monaco" w:hAnsi="Monaco" w:cs="Monaco"/>
                <w:sz w:val="20"/>
                <w:szCs w:val="20"/>
                <w:lang w:val="en-US"/>
                <w:rPrChange w:id="8510" w:author="Borja Gonzalez" w:date="2017-09-28T19:31:00Z">
                  <w:rPr>
                    <w:ins w:id="8511" w:author="Borja Gonzalez" w:date="2017-09-28T19:31:00Z"/>
                    <w:rFonts w:ascii="Monaco" w:eastAsiaTheme="majorEastAsia" w:hAnsi="Monaco" w:cs="Monaco"/>
                    <w:color w:val="243F60" w:themeColor="accent1" w:themeShade="7F"/>
                    <w:sz w:val="32"/>
                    <w:szCs w:val="32"/>
                    <w:lang w:val="en-US"/>
                  </w:rPr>
                </w:rPrChange>
              </w:rPr>
            </w:pPr>
            <w:ins w:id="8512" w:author="Borja Gonzalez" w:date="2017-09-28T19:31:00Z">
              <w:r w:rsidRPr="00E066BD">
                <w:rPr>
                  <w:rFonts w:ascii="Monaco" w:hAnsi="Monaco" w:cs="Monaco"/>
                  <w:sz w:val="20"/>
                  <w:szCs w:val="20"/>
                  <w:lang w:val="en-US"/>
                  <w:rPrChange w:id="851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14"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5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1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517"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518"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rsidP="00E066BD">
            <w:pPr>
              <w:keepNext/>
              <w:keepLines/>
              <w:widowControl w:val="0"/>
              <w:autoSpaceDE w:val="0"/>
              <w:autoSpaceDN w:val="0"/>
              <w:adjustRightInd w:val="0"/>
              <w:spacing w:before="200"/>
              <w:outlineLvl w:val="4"/>
              <w:rPr>
                <w:ins w:id="8519" w:author="Borja Gonzalez" w:date="2017-09-28T19:31:00Z"/>
                <w:rFonts w:ascii="Monaco" w:hAnsi="Monaco" w:cs="Monaco"/>
                <w:sz w:val="20"/>
                <w:szCs w:val="20"/>
                <w:lang w:val="en-US"/>
                <w:rPrChange w:id="8520" w:author="Borja Gonzalez" w:date="2017-09-28T19:31:00Z">
                  <w:rPr>
                    <w:ins w:id="8521" w:author="Borja Gonzalez" w:date="2017-09-28T19:31:00Z"/>
                    <w:rFonts w:ascii="Monaco" w:eastAsiaTheme="majorEastAsia" w:hAnsi="Monaco" w:cs="Monaco"/>
                    <w:color w:val="243F60" w:themeColor="accent1" w:themeShade="7F"/>
                    <w:sz w:val="32"/>
                    <w:szCs w:val="32"/>
                    <w:lang w:val="en-US"/>
                  </w:rPr>
                </w:rPrChange>
              </w:rPr>
            </w:pPr>
            <w:ins w:id="8522" w:author="Borja Gonzalez" w:date="2017-09-28T19:31:00Z">
              <w:r w:rsidRPr="00E066BD">
                <w:rPr>
                  <w:rFonts w:ascii="Monaco" w:hAnsi="Monaco" w:cs="Monaco"/>
                  <w:sz w:val="20"/>
                  <w:szCs w:val="20"/>
                  <w:lang w:val="en-US"/>
                  <w:rPrChange w:id="85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24"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52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2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527"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528"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rsidP="00E066BD">
            <w:pPr>
              <w:keepNext/>
              <w:keepLines/>
              <w:widowControl w:val="0"/>
              <w:autoSpaceDE w:val="0"/>
              <w:autoSpaceDN w:val="0"/>
              <w:adjustRightInd w:val="0"/>
              <w:spacing w:before="200"/>
              <w:outlineLvl w:val="4"/>
              <w:rPr>
                <w:ins w:id="8529" w:author="Borja Gonzalez" w:date="2017-09-28T19:31:00Z"/>
                <w:rFonts w:ascii="Monaco" w:hAnsi="Monaco" w:cs="Monaco"/>
                <w:sz w:val="20"/>
                <w:szCs w:val="20"/>
                <w:lang w:val="en-US"/>
                <w:rPrChange w:id="8530" w:author="Borja Gonzalez" w:date="2017-09-28T19:31:00Z">
                  <w:rPr>
                    <w:ins w:id="8531" w:author="Borja Gonzalez" w:date="2017-09-28T19:31:00Z"/>
                    <w:rFonts w:ascii="Monaco" w:eastAsiaTheme="majorEastAsia" w:hAnsi="Monaco" w:cs="Monaco"/>
                    <w:color w:val="243F60" w:themeColor="accent1" w:themeShade="7F"/>
                    <w:sz w:val="32"/>
                    <w:szCs w:val="32"/>
                    <w:lang w:val="en-US"/>
                  </w:rPr>
                </w:rPrChange>
              </w:rPr>
            </w:pPr>
            <w:ins w:id="8532" w:author="Borja Gonzalez" w:date="2017-09-28T19:31:00Z">
              <w:r w:rsidRPr="00E066BD">
                <w:rPr>
                  <w:rFonts w:ascii="Monaco" w:hAnsi="Monaco" w:cs="Monaco"/>
                  <w:sz w:val="20"/>
                  <w:szCs w:val="20"/>
                  <w:lang w:val="en-US"/>
                  <w:rPrChange w:id="85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34"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5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3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537"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538"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rsidP="00E066BD">
            <w:pPr>
              <w:keepNext/>
              <w:keepLines/>
              <w:widowControl w:val="0"/>
              <w:autoSpaceDE w:val="0"/>
              <w:autoSpaceDN w:val="0"/>
              <w:adjustRightInd w:val="0"/>
              <w:spacing w:before="200"/>
              <w:outlineLvl w:val="4"/>
              <w:rPr>
                <w:ins w:id="8539" w:author="Borja Gonzalez" w:date="2017-09-28T19:31:00Z"/>
                <w:rFonts w:ascii="Monaco" w:hAnsi="Monaco" w:cs="Monaco"/>
                <w:sz w:val="20"/>
                <w:szCs w:val="20"/>
                <w:lang w:val="en-US"/>
                <w:rPrChange w:id="8540" w:author="Borja Gonzalez" w:date="2017-09-28T19:31:00Z">
                  <w:rPr>
                    <w:ins w:id="8541" w:author="Borja Gonzalez" w:date="2017-09-28T19:31:00Z"/>
                    <w:rFonts w:ascii="Monaco" w:eastAsiaTheme="majorEastAsia" w:hAnsi="Monaco" w:cs="Monaco"/>
                    <w:color w:val="243F60" w:themeColor="accent1" w:themeShade="7F"/>
                    <w:sz w:val="32"/>
                    <w:szCs w:val="32"/>
                    <w:lang w:val="en-US"/>
                  </w:rPr>
                </w:rPrChange>
              </w:rPr>
            </w:pPr>
            <w:ins w:id="8542" w:author="Borja Gonzalez" w:date="2017-09-28T19:31:00Z">
              <w:r w:rsidRPr="00E066BD">
                <w:rPr>
                  <w:rFonts w:ascii="Monaco" w:hAnsi="Monaco" w:cs="Monaco"/>
                  <w:sz w:val="20"/>
                  <w:szCs w:val="20"/>
                  <w:lang w:val="en-US"/>
                  <w:rPrChange w:id="85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44"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5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4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547"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548"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rsidP="00E066BD">
            <w:pPr>
              <w:keepNext/>
              <w:keepLines/>
              <w:widowControl w:val="0"/>
              <w:autoSpaceDE w:val="0"/>
              <w:autoSpaceDN w:val="0"/>
              <w:adjustRightInd w:val="0"/>
              <w:spacing w:before="200"/>
              <w:outlineLvl w:val="4"/>
              <w:rPr>
                <w:ins w:id="8549" w:author="Borja Gonzalez" w:date="2017-09-28T19:31:00Z"/>
                <w:rFonts w:ascii="Monaco" w:hAnsi="Monaco" w:cs="Monaco"/>
                <w:sz w:val="20"/>
                <w:szCs w:val="20"/>
                <w:lang w:val="en-US"/>
                <w:rPrChange w:id="8550" w:author="Borja Gonzalez" w:date="2017-09-28T19:31:00Z">
                  <w:rPr>
                    <w:ins w:id="8551" w:author="Borja Gonzalez" w:date="2017-09-28T19:31:00Z"/>
                    <w:rFonts w:ascii="Monaco" w:eastAsiaTheme="majorEastAsia" w:hAnsi="Monaco" w:cs="Monaco"/>
                    <w:color w:val="243F60" w:themeColor="accent1" w:themeShade="7F"/>
                    <w:sz w:val="32"/>
                    <w:szCs w:val="32"/>
                    <w:lang w:val="en-US"/>
                  </w:rPr>
                </w:rPrChange>
              </w:rPr>
            </w:pPr>
            <w:ins w:id="8552" w:author="Borja Gonzalez" w:date="2017-09-28T19:31:00Z">
              <w:r w:rsidRPr="00E066BD">
                <w:rPr>
                  <w:rFonts w:ascii="Monaco" w:hAnsi="Monaco" w:cs="Monaco"/>
                  <w:sz w:val="20"/>
                  <w:szCs w:val="20"/>
                  <w:lang w:val="en-US"/>
                  <w:rPrChange w:id="85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54"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55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5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557"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558"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rsidP="00E066BD">
            <w:pPr>
              <w:widowControl w:val="0"/>
              <w:autoSpaceDE w:val="0"/>
              <w:autoSpaceDN w:val="0"/>
              <w:adjustRightInd w:val="0"/>
              <w:rPr>
                <w:ins w:id="8559" w:author="Borja Gonzalez" w:date="2017-09-28T19:31:00Z"/>
                <w:rFonts w:ascii="Monaco" w:hAnsi="Monaco" w:cs="Monaco"/>
                <w:sz w:val="20"/>
                <w:szCs w:val="20"/>
                <w:lang w:val="en-US"/>
                <w:rPrChange w:id="8560" w:author="Borja Gonzalez" w:date="2017-09-28T19:31:00Z">
                  <w:rPr>
                    <w:ins w:id="8561" w:author="Borja Gonzalez" w:date="2017-09-28T19:31:00Z"/>
                    <w:rFonts w:ascii="Monaco" w:hAnsi="Monaco" w:cs="Monaco"/>
                    <w:sz w:val="32"/>
                    <w:szCs w:val="32"/>
                    <w:lang w:val="en-US"/>
                  </w:rPr>
                </w:rPrChange>
              </w:rPr>
            </w:pPr>
            <w:ins w:id="8562" w:author="Borja Gonzalez" w:date="2017-09-28T19:31:00Z">
              <w:r w:rsidRPr="00E066BD">
                <w:rPr>
                  <w:rFonts w:ascii="Monaco" w:hAnsi="Monaco" w:cs="Monaco"/>
                  <w:sz w:val="20"/>
                  <w:szCs w:val="20"/>
                  <w:lang w:val="en-US"/>
                  <w:rPrChange w:id="85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64"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5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6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567"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568"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rsidP="00E066BD">
            <w:pPr>
              <w:keepNext/>
              <w:keepLines/>
              <w:widowControl w:val="0"/>
              <w:autoSpaceDE w:val="0"/>
              <w:autoSpaceDN w:val="0"/>
              <w:adjustRightInd w:val="0"/>
              <w:spacing w:before="200"/>
              <w:outlineLvl w:val="4"/>
              <w:rPr>
                <w:ins w:id="8569" w:author="Borja Gonzalez" w:date="2017-09-28T19:31:00Z"/>
                <w:rFonts w:ascii="Monaco" w:hAnsi="Monaco" w:cs="Monaco"/>
                <w:sz w:val="20"/>
                <w:szCs w:val="20"/>
                <w:lang w:val="en-US"/>
                <w:rPrChange w:id="8570" w:author="Borja Gonzalez" w:date="2017-09-28T19:31:00Z">
                  <w:rPr>
                    <w:ins w:id="8571" w:author="Borja Gonzalez" w:date="2017-09-28T19:31:00Z"/>
                    <w:rFonts w:ascii="Monaco" w:eastAsiaTheme="majorEastAsia" w:hAnsi="Monaco" w:cs="Monaco"/>
                    <w:color w:val="243F60" w:themeColor="accent1" w:themeShade="7F"/>
                    <w:sz w:val="32"/>
                    <w:szCs w:val="32"/>
                    <w:lang w:val="en-US"/>
                  </w:rPr>
                </w:rPrChange>
              </w:rPr>
            </w:pPr>
            <w:ins w:id="8572" w:author="Borja Gonzalez" w:date="2017-09-28T19:31:00Z">
              <w:r w:rsidRPr="00E066BD">
                <w:rPr>
                  <w:rFonts w:ascii="Monaco" w:hAnsi="Monaco" w:cs="Monaco"/>
                  <w:sz w:val="20"/>
                  <w:szCs w:val="20"/>
                  <w:lang w:val="en-US"/>
                  <w:rPrChange w:id="85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74"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5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7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577"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578"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rsidP="00E066BD">
            <w:pPr>
              <w:keepNext/>
              <w:keepLines/>
              <w:widowControl w:val="0"/>
              <w:autoSpaceDE w:val="0"/>
              <w:autoSpaceDN w:val="0"/>
              <w:adjustRightInd w:val="0"/>
              <w:spacing w:before="200"/>
              <w:outlineLvl w:val="4"/>
              <w:rPr>
                <w:ins w:id="8579" w:author="Borja Gonzalez" w:date="2017-09-28T19:31:00Z"/>
                <w:rFonts w:ascii="Monaco" w:hAnsi="Monaco" w:cs="Monaco"/>
                <w:sz w:val="20"/>
                <w:szCs w:val="20"/>
                <w:lang w:val="en-US"/>
                <w:rPrChange w:id="8580" w:author="Borja Gonzalez" w:date="2017-09-28T19:31:00Z">
                  <w:rPr>
                    <w:ins w:id="8581" w:author="Borja Gonzalez" w:date="2017-09-28T19:31:00Z"/>
                    <w:rFonts w:ascii="Monaco" w:eastAsiaTheme="majorEastAsia" w:hAnsi="Monaco" w:cs="Monaco"/>
                    <w:color w:val="243F60" w:themeColor="accent1" w:themeShade="7F"/>
                    <w:sz w:val="32"/>
                    <w:szCs w:val="32"/>
                    <w:lang w:val="en-US"/>
                  </w:rPr>
                </w:rPrChange>
              </w:rPr>
            </w:pPr>
            <w:ins w:id="8582" w:author="Borja Gonzalez" w:date="2017-09-28T19:31:00Z">
              <w:r w:rsidRPr="00E066BD">
                <w:rPr>
                  <w:rFonts w:ascii="Monaco" w:hAnsi="Monaco" w:cs="Monaco"/>
                  <w:sz w:val="20"/>
                  <w:szCs w:val="20"/>
                  <w:lang w:val="en-US"/>
                  <w:rPrChange w:id="858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84"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58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86"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587"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588"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rsidP="00E066BD">
            <w:pPr>
              <w:keepNext/>
              <w:keepLines/>
              <w:widowControl w:val="0"/>
              <w:autoSpaceDE w:val="0"/>
              <w:autoSpaceDN w:val="0"/>
              <w:adjustRightInd w:val="0"/>
              <w:spacing w:before="200"/>
              <w:outlineLvl w:val="4"/>
              <w:rPr>
                <w:ins w:id="8589" w:author="Borja Gonzalez" w:date="2017-09-28T19:31:00Z"/>
                <w:rFonts w:ascii="Monaco" w:hAnsi="Monaco" w:cs="Monaco"/>
                <w:sz w:val="20"/>
                <w:szCs w:val="20"/>
                <w:lang w:val="en-US"/>
                <w:rPrChange w:id="8590" w:author="Borja Gonzalez" w:date="2017-09-28T19:31:00Z">
                  <w:rPr>
                    <w:ins w:id="8591" w:author="Borja Gonzalez" w:date="2017-09-28T19:31:00Z"/>
                    <w:rFonts w:ascii="Monaco" w:eastAsiaTheme="majorEastAsia" w:hAnsi="Monaco" w:cs="Monaco"/>
                    <w:color w:val="243F60" w:themeColor="accent1" w:themeShade="7F"/>
                    <w:sz w:val="32"/>
                    <w:szCs w:val="32"/>
                    <w:lang w:val="en-US"/>
                  </w:rPr>
                </w:rPrChange>
              </w:rPr>
            </w:pPr>
            <w:ins w:id="8592" w:author="Borja Gonzalez" w:date="2017-09-28T19:31:00Z">
              <w:r w:rsidRPr="00E066BD">
                <w:rPr>
                  <w:rFonts w:ascii="Monaco" w:hAnsi="Monaco" w:cs="Monaco"/>
                  <w:sz w:val="20"/>
                  <w:szCs w:val="20"/>
                  <w:lang w:val="en-US"/>
                  <w:rPrChange w:id="85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594"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59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59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597"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598"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rsidP="00E066BD">
            <w:pPr>
              <w:keepNext/>
              <w:keepLines/>
              <w:widowControl w:val="0"/>
              <w:autoSpaceDE w:val="0"/>
              <w:autoSpaceDN w:val="0"/>
              <w:adjustRightInd w:val="0"/>
              <w:spacing w:before="200"/>
              <w:outlineLvl w:val="4"/>
              <w:rPr>
                <w:ins w:id="8599" w:author="Borja Gonzalez" w:date="2017-09-28T19:31:00Z"/>
                <w:rFonts w:ascii="Monaco" w:hAnsi="Monaco" w:cs="Monaco"/>
                <w:sz w:val="20"/>
                <w:szCs w:val="20"/>
                <w:lang w:val="en-US"/>
                <w:rPrChange w:id="8600" w:author="Borja Gonzalez" w:date="2017-09-28T19:31:00Z">
                  <w:rPr>
                    <w:ins w:id="8601" w:author="Borja Gonzalez" w:date="2017-09-28T19:31:00Z"/>
                    <w:rFonts w:ascii="Monaco" w:eastAsiaTheme="majorEastAsia" w:hAnsi="Monaco" w:cs="Monaco"/>
                    <w:color w:val="243F60" w:themeColor="accent1" w:themeShade="7F"/>
                    <w:sz w:val="32"/>
                    <w:szCs w:val="32"/>
                    <w:lang w:val="en-US"/>
                  </w:rPr>
                </w:rPrChange>
              </w:rPr>
            </w:pPr>
            <w:ins w:id="8602" w:author="Borja Gonzalez" w:date="2017-09-28T19:31:00Z">
              <w:r w:rsidRPr="00E066BD">
                <w:rPr>
                  <w:rFonts w:ascii="Monaco" w:hAnsi="Monaco" w:cs="Monaco"/>
                  <w:sz w:val="20"/>
                  <w:szCs w:val="20"/>
                  <w:lang w:val="en-US"/>
                  <w:rPrChange w:id="860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04"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60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0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607"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608"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rsidP="00E066BD">
            <w:pPr>
              <w:widowControl w:val="0"/>
              <w:autoSpaceDE w:val="0"/>
              <w:autoSpaceDN w:val="0"/>
              <w:adjustRightInd w:val="0"/>
              <w:rPr>
                <w:ins w:id="8609" w:author="Borja Gonzalez" w:date="2017-09-28T19:31:00Z"/>
                <w:rFonts w:ascii="Monaco" w:hAnsi="Monaco" w:cs="Monaco"/>
                <w:sz w:val="20"/>
                <w:szCs w:val="20"/>
                <w:lang w:val="en-US"/>
                <w:rPrChange w:id="8610" w:author="Borja Gonzalez" w:date="2017-09-28T19:31:00Z">
                  <w:rPr>
                    <w:ins w:id="8611" w:author="Borja Gonzalez" w:date="2017-09-28T19:31:00Z"/>
                    <w:rFonts w:ascii="Monaco" w:hAnsi="Monaco" w:cs="Monaco"/>
                    <w:sz w:val="32"/>
                    <w:szCs w:val="32"/>
                    <w:lang w:val="en-US"/>
                  </w:rPr>
                </w:rPrChange>
              </w:rPr>
            </w:pPr>
            <w:ins w:id="8612" w:author="Borja Gonzalez" w:date="2017-09-28T19:31:00Z">
              <w:r w:rsidRPr="00E066BD">
                <w:rPr>
                  <w:rFonts w:ascii="Monaco" w:hAnsi="Monaco" w:cs="Monaco"/>
                  <w:sz w:val="20"/>
                  <w:szCs w:val="20"/>
                  <w:lang w:val="en-US"/>
                  <w:rPrChange w:id="861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14"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6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16"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617"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618"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rsidP="00E066BD">
            <w:pPr>
              <w:keepNext/>
              <w:keepLines/>
              <w:widowControl w:val="0"/>
              <w:autoSpaceDE w:val="0"/>
              <w:autoSpaceDN w:val="0"/>
              <w:adjustRightInd w:val="0"/>
              <w:spacing w:before="200"/>
              <w:outlineLvl w:val="4"/>
              <w:rPr>
                <w:ins w:id="8619" w:author="Borja Gonzalez" w:date="2017-09-28T19:31:00Z"/>
                <w:rFonts w:ascii="Monaco" w:hAnsi="Monaco" w:cs="Monaco"/>
                <w:sz w:val="20"/>
                <w:szCs w:val="20"/>
                <w:lang w:val="en-US"/>
                <w:rPrChange w:id="8620" w:author="Borja Gonzalez" w:date="2017-09-28T19:31:00Z">
                  <w:rPr>
                    <w:ins w:id="8621" w:author="Borja Gonzalez" w:date="2017-09-28T19:31:00Z"/>
                    <w:rFonts w:ascii="Monaco" w:eastAsiaTheme="majorEastAsia" w:hAnsi="Monaco" w:cs="Monaco"/>
                    <w:color w:val="243F60" w:themeColor="accent1" w:themeShade="7F"/>
                    <w:sz w:val="32"/>
                    <w:szCs w:val="32"/>
                    <w:lang w:val="en-US"/>
                  </w:rPr>
                </w:rPrChange>
              </w:rPr>
            </w:pPr>
            <w:ins w:id="8622" w:author="Borja Gonzalez" w:date="2017-09-28T19:31:00Z">
              <w:r w:rsidRPr="00E066BD">
                <w:rPr>
                  <w:rFonts w:ascii="Monaco" w:hAnsi="Monaco" w:cs="Monaco"/>
                  <w:sz w:val="20"/>
                  <w:szCs w:val="20"/>
                  <w:lang w:val="en-US"/>
                  <w:rPrChange w:id="86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24"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62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27"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8628"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rsidP="00E066BD">
            <w:pPr>
              <w:keepNext/>
              <w:keepLines/>
              <w:widowControl w:val="0"/>
              <w:autoSpaceDE w:val="0"/>
              <w:autoSpaceDN w:val="0"/>
              <w:adjustRightInd w:val="0"/>
              <w:spacing w:before="200"/>
              <w:outlineLvl w:val="4"/>
              <w:rPr>
                <w:ins w:id="8629" w:author="Borja Gonzalez" w:date="2017-09-28T19:31:00Z"/>
                <w:rFonts w:ascii="Monaco" w:hAnsi="Monaco" w:cs="Monaco"/>
                <w:sz w:val="20"/>
                <w:szCs w:val="20"/>
                <w:lang w:val="en-US"/>
                <w:rPrChange w:id="8630" w:author="Borja Gonzalez" w:date="2017-09-28T19:31:00Z">
                  <w:rPr>
                    <w:ins w:id="8631" w:author="Borja Gonzalez" w:date="2017-09-28T19:31:00Z"/>
                    <w:rFonts w:ascii="Monaco" w:eastAsiaTheme="majorEastAsia" w:hAnsi="Monaco" w:cs="Monaco"/>
                    <w:color w:val="243F60" w:themeColor="accent1" w:themeShade="7F"/>
                    <w:sz w:val="32"/>
                    <w:szCs w:val="32"/>
                    <w:lang w:val="en-US"/>
                  </w:rPr>
                </w:rPrChange>
              </w:rPr>
            </w:pPr>
            <w:ins w:id="8632" w:author="Borja Gonzalez" w:date="2017-09-28T19:31:00Z">
              <w:r w:rsidRPr="00E066BD">
                <w:rPr>
                  <w:rFonts w:ascii="Monaco" w:hAnsi="Monaco" w:cs="Monaco"/>
                  <w:sz w:val="20"/>
                  <w:szCs w:val="20"/>
                  <w:lang w:val="en-US"/>
                  <w:rPrChange w:id="863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634"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6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3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637"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638" w:author="Borja Gonzalez" w:date="2017-09-28T19:31:00Z">
                    <w:rPr>
                      <w:rFonts w:ascii="Monaco" w:hAnsi="Monaco" w:cs="Monaco"/>
                      <w:b/>
                      <w:bCs/>
                      <w:color w:val="000000"/>
                      <w:sz w:val="32"/>
                      <w:szCs w:val="32"/>
                      <w:lang w:val="en-US"/>
                    </w:rPr>
                  </w:rPrChange>
                </w:rPr>
                <w:t>,</w:t>
              </w:r>
            </w:ins>
          </w:p>
          <w:p w14:paraId="00DB9C97" w14:textId="77777777" w:rsidR="00E066BD" w:rsidRPr="00E066BD" w:rsidRDefault="00E066BD" w:rsidP="00E066BD">
            <w:pPr>
              <w:keepNext/>
              <w:keepLines/>
              <w:widowControl w:val="0"/>
              <w:autoSpaceDE w:val="0"/>
              <w:autoSpaceDN w:val="0"/>
              <w:adjustRightInd w:val="0"/>
              <w:spacing w:before="200"/>
              <w:outlineLvl w:val="4"/>
              <w:rPr>
                <w:ins w:id="8639" w:author="Borja Gonzalez" w:date="2017-09-28T19:31:00Z"/>
                <w:rFonts w:ascii="Monaco" w:hAnsi="Monaco" w:cs="Monaco"/>
                <w:sz w:val="20"/>
                <w:szCs w:val="20"/>
                <w:lang w:val="en-US"/>
                <w:rPrChange w:id="8640" w:author="Borja Gonzalez" w:date="2017-09-28T19:31:00Z">
                  <w:rPr>
                    <w:ins w:id="8641" w:author="Borja Gonzalez" w:date="2017-09-28T19:31:00Z"/>
                    <w:rFonts w:ascii="Monaco" w:eastAsiaTheme="majorEastAsia" w:hAnsi="Monaco" w:cs="Monaco"/>
                    <w:color w:val="243F60" w:themeColor="accent1" w:themeShade="7F"/>
                    <w:sz w:val="32"/>
                    <w:szCs w:val="32"/>
                    <w:lang w:val="en-US"/>
                  </w:rPr>
                </w:rPrChange>
              </w:rPr>
            </w:pPr>
            <w:ins w:id="8642" w:author="Borja Gonzalez" w:date="2017-09-28T19:31:00Z">
              <w:r w:rsidRPr="00E066BD">
                <w:rPr>
                  <w:rFonts w:ascii="Monaco" w:hAnsi="Monaco" w:cs="Monaco"/>
                  <w:sz w:val="20"/>
                  <w:szCs w:val="20"/>
                  <w:lang w:val="en-US"/>
                  <w:rPrChange w:id="864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644" w:author="Borja Gonzalez" w:date="2017-09-28T19:31:00Z">
                    <w:rPr>
                      <w:rFonts w:ascii="Monaco" w:hAnsi="Monaco" w:cs="Monaco"/>
                      <w:b/>
                      <w:bCs/>
                      <w:color w:val="000000"/>
                      <w:sz w:val="32"/>
                      <w:szCs w:val="32"/>
                      <w:lang w:val="en-US"/>
                    </w:rPr>
                  </w:rPrChange>
                </w:rPr>
                <w:t>},</w:t>
              </w:r>
            </w:ins>
          </w:p>
          <w:p w14:paraId="04130A4D" w14:textId="77777777" w:rsidR="00E066BD" w:rsidRPr="00E066BD" w:rsidRDefault="00E066BD" w:rsidP="00E066BD">
            <w:pPr>
              <w:keepNext/>
              <w:keepLines/>
              <w:widowControl w:val="0"/>
              <w:autoSpaceDE w:val="0"/>
              <w:autoSpaceDN w:val="0"/>
              <w:adjustRightInd w:val="0"/>
              <w:spacing w:before="200"/>
              <w:outlineLvl w:val="4"/>
              <w:rPr>
                <w:ins w:id="8645" w:author="Borja Gonzalez" w:date="2017-09-28T19:31:00Z"/>
                <w:rFonts w:ascii="Monaco" w:hAnsi="Monaco" w:cs="Monaco"/>
                <w:sz w:val="20"/>
                <w:szCs w:val="20"/>
                <w:lang w:val="en-US"/>
                <w:rPrChange w:id="8646" w:author="Borja Gonzalez" w:date="2017-09-28T19:31:00Z">
                  <w:rPr>
                    <w:ins w:id="8647" w:author="Borja Gonzalez" w:date="2017-09-28T19:31:00Z"/>
                    <w:rFonts w:ascii="Monaco" w:eastAsiaTheme="majorEastAsia" w:hAnsi="Monaco" w:cs="Monaco"/>
                    <w:color w:val="243F60" w:themeColor="accent1" w:themeShade="7F"/>
                    <w:sz w:val="32"/>
                    <w:szCs w:val="32"/>
                    <w:lang w:val="en-US"/>
                  </w:rPr>
                </w:rPrChange>
              </w:rPr>
            </w:pPr>
            <w:ins w:id="8648" w:author="Borja Gonzalez" w:date="2017-09-28T19:31:00Z">
              <w:r w:rsidRPr="00E066BD">
                <w:rPr>
                  <w:rFonts w:ascii="Monaco" w:hAnsi="Monaco" w:cs="Monaco"/>
                  <w:sz w:val="20"/>
                  <w:szCs w:val="20"/>
                  <w:lang w:val="en-US"/>
                  <w:rPrChange w:id="864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650" w:author="Borja Gonzalez" w:date="2017-09-28T19:31:00Z">
                    <w:rPr>
                      <w:rFonts w:ascii="Monaco" w:hAnsi="Monaco" w:cs="Monaco"/>
                      <w:b/>
                      <w:bCs/>
                      <w:color w:val="000000"/>
                      <w:sz w:val="32"/>
                      <w:szCs w:val="32"/>
                      <w:lang w:val="en-US"/>
                    </w:rPr>
                  </w:rPrChange>
                </w:rPr>
                <w:t>]</w:t>
              </w:r>
            </w:ins>
          </w:p>
          <w:p w14:paraId="697EDD59" w14:textId="77777777" w:rsidR="00E066BD" w:rsidRPr="00E066BD" w:rsidRDefault="00E066BD" w:rsidP="00E066BD">
            <w:pPr>
              <w:keepNext/>
              <w:keepLines/>
              <w:widowControl w:val="0"/>
              <w:autoSpaceDE w:val="0"/>
              <w:autoSpaceDN w:val="0"/>
              <w:adjustRightInd w:val="0"/>
              <w:spacing w:before="200"/>
              <w:outlineLvl w:val="4"/>
              <w:rPr>
                <w:ins w:id="8651" w:author="Borja Gonzalez" w:date="2017-09-28T19:31:00Z"/>
                <w:rFonts w:ascii="Monaco" w:hAnsi="Monaco" w:cs="Monaco"/>
                <w:sz w:val="20"/>
                <w:szCs w:val="20"/>
                <w:lang w:val="en-US"/>
                <w:rPrChange w:id="8652" w:author="Borja Gonzalez" w:date="2017-09-28T19:31:00Z">
                  <w:rPr>
                    <w:ins w:id="8653" w:author="Borja Gonzalez" w:date="2017-09-28T19:31:00Z"/>
                    <w:rFonts w:ascii="Monaco" w:eastAsiaTheme="majorEastAsia" w:hAnsi="Monaco" w:cs="Monaco"/>
                    <w:color w:val="243F60" w:themeColor="accent1" w:themeShade="7F"/>
                    <w:sz w:val="32"/>
                    <w:szCs w:val="32"/>
                    <w:lang w:val="en-US"/>
                  </w:rPr>
                </w:rPrChange>
              </w:rPr>
            </w:pPr>
            <w:ins w:id="8654" w:author="Borja Gonzalez" w:date="2017-09-28T19:31:00Z">
              <w:r w:rsidRPr="00E066BD">
                <w:rPr>
                  <w:rFonts w:ascii="Monaco" w:hAnsi="Monaco" w:cs="Monaco"/>
                  <w:b/>
                  <w:bCs/>
                  <w:color w:val="000000"/>
                  <w:sz w:val="20"/>
                  <w:szCs w:val="20"/>
                  <w:lang w:val="en-US"/>
                  <w:rPrChange w:id="865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656" w:author="Borja Gonzalez" w:date="2017-09-28T19:31: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865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65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659" w:author="Borja Gonzalez" w:date="2017-09-28T19:31:00Z">
                    <w:rPr>
                      <w:rFonts w:ascii="Monaco" w:hAnsi="Monaco" w:cs="Monaco"/>
                      <w:b/>
                      <w:bCs/>
                      <w:color w:val="000000"/>
                      <w:sz w:val="32"/>
                      <w:szCs w:val="32"/>
                      <w:lang w:val="en-US"/>
                    </w:rPr>
                  </w:rPrChange>
                </w:rPr>
                <w:t>{</w:t>
              </w:r>
            </w:ins>
          </w:p>
          <w:p w14:paraId="42FE9F91" w14:textId="77777777" w:rsidR="00E066BD" w:rsidRPr="0079203F" w:rsidRDefault="00E066BD" w:rsidP="00E066BD">
            <w:pPr>
              <w:keepNext/>
              <w:keepLines/>
              <w:widowControl w:val="0"/>
              <w:autoSpaceDE w:val="0"/>
              <w:autoSpaceDN w:val="0"/>
              <w:adjustRightInd w:val="0"/>
              <w:spacing w:before="200"/>
              <w:outlineLvl w:val="4"/>
              <w:rPr>
                <w:ins w:id="8660" w:author="Borja Gonzalez" w:date="2017-09-28T19:31:00Z"/>
                <w:rFonts w:ascii="Monaco" w:hAnsi="Monaco" w:cs="Monaco"/>
                <w:sz w:val="20"/>
                <w:szCs w:val="20"/>
                <w:lang w:val="es-ES"/>
                <w:rPrChange w:id="8661" w:author="Rodrigo García" w:date="2017-09-29T10:10:00Z">
                  <w:rPr>
                    <w:ins w:id="8662" w:author="Borja Gonzalez" w:date="2017-09-28T19:31:00Z"/>
                    <w:rFonts w:ascii="Monaco" w:eastAsiaTheme="majorEastAsia" w:hAnsi="Monaco" w:cs="Monaco"/>
                    <w:color w:val="243F60" w:themeColor="accent1" w:themeShade="7F"/>
                    <w:sz w:val="32"/>
                    <w:szCs w:val="32"/>
                    <w:lang w:val="en-US"/>
                  </w:rPr>
                </w:rPrChange>
              </w:rPr>
            </w:pPr>
            <w:ins w:id="8663" w:author="Borja Gonzalez" w:date="2017-09-28T19:31:00Z">
              <w:r w:rsidRPr="00E066BD">
                <w:rPr>
                  <w:rFonts w:ascii="Monaco" w:hAnsi="Monaco" w:cs="Monaco"/>
                  <w:sz w:val="20"/>
                  <w:szCs w:val="20"/>
                  <w:lang w:val="en-US"/>
                  <w:rPrChange w:id="8664" w:author="Borja Gonzalez" w:date="2017-09-28T19:31: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665" w:author="Rodrigo García" w:date="2017-09-29T10:10:00Z">
                    <w:rPr>
                      <w:rFonts w:ascii="Monaco" w:hAnsi="Monaco" w:cs="Monaco"/>
                      <w:color w:val="000000"/>
                      <w:sz w:val="32"/>
                      <w:szCs w:val="32"/>
                      <w:lang w:val="en-US"/>
                    </w:rPr>
                  </w:rPrChange>
                </w:rPr>
                <w:t>title</w:t>
              </w:r>
              <w:r w:rsidRPr="0079203F">
                <w:rPr>
                  <w:rFonts w:ascii="Monaco" w:hAnsi="Monaco" w:cs="Monaco"/>
                  <w:b/>
                  <w:bCs/>
                  <w:color w:val="CE5C00"/>
                  <w:sz w:val="20"/>
                  <w:szCs w:val="20"/>
                  <w:lang w:val="es-ES"/>
                  <w:rPrChange w:id="8666"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8667" w:author="Rodrigo García" w:date="2017-09-29T10:10:00Z">
                    <w:rPr>
                      <w:rFonts w:ascii="Monaco" w:hAnsi="Monaco" w:cs="Monaco"/>
                      <w:sz w:val="32"/>
                      <w:szCs w:val="32"/>
                      <w:lang w:val="en-US"/>
                    </w:rPr>
                  </w:rPrChange>
                </w:rPr>
                <w:t xml:space="preserve"> </w:t>
              </w:r>
              <w:r w:rsidRPr="0079203F">
                <w:rPr>
                  <w:rFonts w:ascii="Monaco" w:hAnsi="Monaco" w:cs="Monaco"/>
                  <w:b/>
                  <w:bCs/>
                  <w:color w:val="000000"/>
                  <w:sz w:val="20"/>
                  <w:szCs w:val="20"/>
                  <w:lang w:val="es-ES"/>
                  <w:rPrChange w:id="8668"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rsidP="00E066BD">
            <w:pPr>
              <w:keepNext/>
              <w:keepLines/>
              <w:widowControl w:val="0"/>
              <w:autoSpaceDE w:val="0"/>
              <w:autoSpaceDN w:val="0"/>
              <w:adjustRightInd w:val="0"/>
              <w:spacing w:before="200"/>
              <w:outlineLvl w:val="4"/>
              <w:rPr>
                <w:ins w:id="8669" w:author="Borja Gonzalez" w:date="2017-09-28T19:31:00Z"/>
                <w:rFonts w:ascii="Monaco" w:hAnsi="Monaco" w:cs="Monaco"/>
                <w:sz w:val="20"/>
                <w:szCs w:val="20"/>
                <w:lang w:val="es-ES"/>
                <w:rPrChange w:id="8670" w:author="Rodrigo García" w:date="2017-09-29T10:10:00Z">
                  <w:rPr>
                    <w:ins w:id="8671" w:author="Borja Gonzalez" w:date="2017-09-28T19:31:00Z"/>
                    <w:rFonts w:ascii="Monaco" w:eastAsiaTheme="majorEastAsia" w:hAnsi="Monaco" w:cs="Monaco"/>
                    <w:color w:val="243F60" w:themeColor="accent1" w:themeShade="7F"/>
                    <w:sz w:val="32"/>
                    <w:szCs w:val="32"/>
                    <w:lang w:val="en-US"/>
                  </w:rPr>
                </w:rPrChange>
              </w:rPr>
            </w:pPr>
            <w:ins w:id="8672" w:author="Borja Gonzalez" w:date="2017-09-28T19:31:00Z">
              <w:r w:rsidRPr="0079203F">
                <w:rPr>
                  <w:rFonts w:ascii="Monaco" w:hAnsi="Monaco" w:cs="Monaco"/>
                  <w:sz w:val="20"/>
                  <w:szCs w:val="20"/>
                  <w:lang w:val="es-ES"/>
                  <w:rPrChange w:id="8673" w:author="Rodrigo García" w:date="2017-09-29T10: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674" w:author="Rodrigo García" w:date="2017-09-29T10:10:00Z">
                    <w:rPr>
                      <w:rFonts w:ascii="Monaco" w:hAnsi="Monaco" w:cs="Monaco"/>
                      <w:color w:val="000000"/>
                      <w:sz w:val="32"/>
                      <w:szCs w:val="32"/>
                      <w:lang w:val="en-US"/>
                    </w:rPr>
                  </w:rPrChange>
                </w:rPr>
                <w:t>display</w:t>
              </w:r>
              <w:r w:rsidRPr="0079203F">
                <w:rPr>
                  <w:rFonts w:ascii="Monaco" w:hAnsi="Monaco" w:cs="Monaco"/>
                  <w:b/>
                  <w:bCs/>
                  <w:color w:val="CE5C00"/>
                  <w:sz w:val="20"/>
                  <w:szCs w:val="20"/>
                  <w:lang w:val="es-ES"/>
                  <w:rPrChange w:id="8675"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8676" w:author="Rodrigo García" w:date="2017-09-29T10:10:00Z">
                    <w:rPr>
                      <w:rFonts w:ascii="Monaco" w:hAnsi="Monaco" w:cs="Monaco"/>
                      <w:sz w:val="32"/>
                      <w:szCs w:val="32"/>
                      <w:lang w:val="en-US"/>
                    </w:rPr>
                  </w:rPrChange>
                </w:rPr>
                <w:t xml:space="preserve"> </w:t>
              </w:r>
              <w:r w:rsidRPr="0079203F">
                <w:rPr>
                  <w:rFonts w:ascii="Monaco" w:hAnsi="Monaco" w:cs="Monaco"/>
                  <w:b/>
                  <w:bCs/>
                  <w:color w:val="204A87"/>
                  <w:sz w:val="20"/>
                  <w:szCs w:val="20"/>
                  <w:lang w:val="es-ES"/>
                  <w:rPrChange w:id="8677" w:author="Rodrigo García" w:date="2017-09-29T10:10:00Z">
                    <w:rPr>
                      <w:rFonts w:ascii="Monaco" w:hAnsi="Monaco" w:cs="Monaco"/>
                      <w:b/>
                      <w:bCs/>
                      <w:color w:val="204A87"/>
                      <w:sz w:val="32"/>
                      <w:szCs w:val="32"/>
                      <w:lang w:val="en-US"/>
                    </w:rPr>
                  </w:rPrChange>
                </w:rPr>
                <w:t>true</w:t>
              </w:r>
              <w:r w:rsidRPr="0079203F">
                <w:rPr>
                  <w:rFonts w:ascii="Monaco" w:hAnsi="Monaco" w:cs="Monaco"/>
                  <w:b/>
                  <w:bCs/>
                  <w:color w:val="000000"/>
                  <w:sz w:val="20"/>
                  <w:szCs w:val="20"/>
                  <w:lang w:val="es-ES"/>
                  <w:rPrChange w:id="8678"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rsidP="00E066BD">
            <w:pPr>
              <w:keepNext/>
              <w:keepLines/>
              <w:widowControl w:val="0"/>
              <w:autoSpaceDE w:val="0"/>
              <w:autoSpaceDN w:val="0"/>
              <w:adjustRightInd w:val="0"/>
              <w:spacing w:before="200"/>
              <w:outlineLvl w:val="4"/>
              <w:rPr>
                <w:ins w:id="8679" w:author="Borja Gonzalez" w:date="2017-09-28T19:31:00Z"/>
                <w:rFonts w:ascii="Monaco" w:hAnsi="Monaco" w:cs="Monaco"/>
                <w:sz w:val="20"/>
                <w:szCs w:val="20"/>
                <w:lang w:val="es-ES"/>
                <w:rPrChange w:id="8680" w:author="Rodrigo García" w:date="2017-09-29T10:10:00Z">
                  <w:rPr>
                    <w:ins w:id="8681" w:author="Borja Gonzalez" w:date="2017-09-28T19:31:00Z"/>
                    <w:rFonts w:ascii="Monaco" w:eastAsiaTheme="majorEastAsia" w:hAnsi="Monaco" w:cs="Monaco"/>
                    <w:color w:val="243F60" w:themeColor="accent1" w:themeShade="7F"/>
                    <w:sz w:val="32"/>
                    <w:szCs w:val="32"/>
                    <w:lang w:val="en-US"/>
                  </w:rPr>
                </w:rPrChange>
              </w:rPr>
            </w:pPr>
            <w:ins w:id="8682" w:author="Borja Gonzalez" w:date="2017-09-28T19:31:00Z">
              <w:r w:rsidRPr="0079203F">
                <w:rPr>
                  <w:rFonts w:ascii="Monaco" w:hAnsi="Monaco" w:cs="Monaco"/>
                  <w:sz w:val="20"/>
                  <w:szCs w:val="20"/>
                  <w:lang w:val="es-ES"/>
                  <w:rPrChange w:id="8683" w:author="Rodrigo García" w:date="2017-09-29T10:10:00Z">
                    <w:rPr>
                      <w:rFonts w:ascii="Monaco" w:hAnsi="Monaco" w:cs="Monaco"/>
                      <w:sz w:val="32"/>
                      <w:szCs w:val="32"/>
                      <w:lang w:val="en-US"/>
                    </w:rPr>
                  </w:rPrChange>
                </w:rPr>
                <w:t xml:space="preserve">            </w:t>
              </w:r>
              <w:r w:rsidRPr="0079203F">
                <w:rPr>
                  <w:rFonts w:ascii="Monaco" w:hAnsi="Monaco" w:cs="Monaco"/>
                  <w:color w:val="000000"/>
                  <w:sz w:val="20"/>
                  <w:szCs w:val="20"/>
                  <w:lang w:val="es-ES"/>
                  <w:rPrChange w:id="8684" w:author="Rodrigo García" w:date="2017-09-29T10:10:00Z">
                    <w:rPr>
                      <w:rFonts w:ascii="Monaco" w:hAnsi="Monaco" w:cs="Monaco"/>
                      <w:color w:val="000000"/>
                      <w:sz w:val="32"/>
                      <w:szCs w:val="32"/>
                      <w:lang w:val="en-US"/>
                    </w:rPr>
                  </w:rPrChange>
                </w:rPr>
                <w:t>text</w:t>
              </w:r>
              <w:r w:rsidRPr="0079203F">
                <w:rPr>
                  <w:rFonts w:ascii="Monaco" w:hAnsi="Monaco" w:cs="Monaco"/>
                  <w:b/>
                  <w:bCs/>
                  <w:color w:val="CE5C00"/>
                  <w:sz w:val="20"/>
                  <w:szCs w:val="20"/>
                  <w:lang w:val="es-ES"/>
                  <w:rPrChange w:id="8685" w:author="Rodrigo García" w:date="2017-09-29T10:10:00Z">
                    <w:rPr>
                      <w:rFonts w:ascii="Monaco" w:hAnsi="Monaco" w:cs="Monaco"/>
                      <w:b/>
                      <w:bCs/>
                      <w:color w:val="CE5C00"/>
                      <w:sz w:val="32"/>
                      <w:szCs w:val="32"/>
                      <w:lang w:val="en-US"/>
                    </w:rPr>
                  </w:rPrChange>
                </w:rPr>
                <w:t>:</w:t>
              </w:r>
              <w:r w:rsidRPr="0079203F">
                <w:rPr>
                  <w:rFonts w:ascii="Monaco" w:hAnsi="Monaco" w:cs="Monaco"/>
                  <w:sz w:val="20"/>
                  <w:szCs w:val="20"/>
                  <w:lang w:val="es-ES"/>
                  <w:rPrChange w:id="8686" w:author="Rodrigo García" w:date="2017-09-29T10:10:00Z">
                    <w:rPr>
                      <w:rFonts w:ascii="Monaco" w:hAnsi="Monaco" w:cs="Monaco"/>
                      <w:sz w:val="32"/>
                      <w:szCs w:val="32"/>
                      <w:lang w:val="en-US"/>
                    </w:rPr>
                  </w:rPrChange>
                </w:rPr>
                <w:t xml:space="preserve"> </w:t>
              </w:r>
              <w:r w:rsidRPr="0079203F">
                <w:rPr>
                  <w:rFonts w:ascii="Monaco" w:hAnsi="Monaco" w:cs="Monaco"/>
                  <w:color w:val="4E9A06"/>
                  <w:sz w:val="20"/>
                  <w:szCs w:val="20"/>
                  <w:lang w:val="es-ES"/>
                  <w:rPrChange w:id="8687" w:author="Rodrigo García" w:date="2017-09-29T10:10:00Z">
                    <w:rPr>
                      <w:rFonts w:ascii="Monaco" w:hAnsi="Monaco" w:cs="Monaco"/>
                      <w:color w:val="4E9A06"/>
                      <w:sz w:val="32"/>
                      <w:szCs w:val="32"/>
                      <w:lang w:val="en-US"/>
                    </w:rPr>
                  </w:rPrChange>
                </w:rPr>
                <w:t>"Evolucion en el plano "</w:t>
              </w:r>
              <w:r w:rsidRPr="0079203F">
                <w:rPr>
                  <w:rFonts w:ascii="Monaco" w:hAnsi="Monaco" w:cs="Monaco"/>
                  <w:b/>
                  <w:bCs/>
                  <w:color w:val="CE5C00"/>
                  <w:sz w:val="20"/>
                  <w:szCs w:val="20"/>
                  <w:lang w:val="es-ES"/>
                  <w:rPrChange w:id="8688"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689" w:author="Rodrigo García" w:date="2017-09-29T10:10:00Z">
                    <w:rPr>
                      <w:rFonts w:ascii="Monaco" w:hAnsi="Monaco" w:cs="Monaco"/>
                      <w:color w:val="000000"/>
                      <w:sz w:val="32"/>
                      <w:szCs w:val="32"/>
                      <w:lang w:val="en-US"/>
                    </w:rPr>
                  </w:rPrChange>
                </w:rPr>
                <w:t>x</w:t>
              </w:r>
              <w:r w:rsidRPr="0079203F">
                <w:rPr>
                  <w:rFonts w:ascii="Monaco" w:hAnsi="Monaco" w:cs="Monaco"/>
                  <w:b/>
                  <w:bCs/>
                  <w:color w:val="CE5C00"/>
                  <w:sz w:val="20"/>
                  <w:szCs w:val="20"/>
                  <w:lang w:val="es-ES"/>
                  <w:rPrChange w:id="8690" w:author="Rodrigo García" w:date="2017-09-29T10:10: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691" w:author="Rodrigo García" w:date="2017-09-29T10:10:00Z">
                    <w:rPr>
                      <w:rFonts w:ascii="Monaco" w:hAnsi="Monaco" w:cs="Monaco"/>
                      <w:color w:val="4E9A06"/>
                      <w:sz w:val="32"/>
                      <w:szCs w:val="32"/>
                      <w:lang w:val="en-US"/>
                    </w:rPr>
                  </w:rPrChange>
                </w:rPr>
                <w:t>" de "</w:t>
              </w:r>
              <w:r w:rsidRPr="0079203F">
                <w:rPr>
                  <w:rFonts w:ascii="Monaco" w:hAnsi="Monaco" w:cs="Monaco"/>
                  <w:b/>
                  <w:bCs/>
                  <w:color w:val="CE5C00"/>
                  <w:sz w:val="20"/>
                  <w:szCs w:val="20"/>
                  <w:lang w:val="es-ES"/>
                  <w:rPrChange w:id="8692"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693" w:author="Rodrigo García" w:date="2017-09-29T10:10:00Z">
                    <w:rPr>
                      <w:rFonts w:ascii="Monaco" w:hAnsi="Monaco" w:cs="Monaco"/>
                      <w:color w:val="000000"/>
                      <w:sz w:val="32"/>
                      <w:szCs w:val="32"/>
                      <w:lang w:val="en-US"/>
                    </w:rPr>
                  </w:rPrChange>
                </w:rPr>
                <w:t>nombre</w:t>
              </w:r>
              <w:r w:rsidRPr="0079203F">
                <w:rPr>
                  <w:rFonts w:ascii="Monaco" w:hAnsi="Monaco" w:cs="Monaco"/>
                  <w:b/>
                  <w:bCs/>
                  <w:color w:val="CE5C00"/>
                  <w:sz w:val="20"/>
                  <w:szCs w:val="20"/>
                  <w:lang w:val="es-ES"/>
                  <w:rPrChange w:id="8694" w:author="Rodrigo García" w:date="2017-09-29T10:10:00Z">
                    <w:rPr>
                      <w:rFonts w:ascii="Monaco" w:hAnsi="Monaco" w:cs="Monaco"/>
                      <w:b/>
                      <w:bCs/>
                      <w:color w:val="CE5C00"/>
                      <w:sz w:val="32"/>
                      <w:szCs w:val="32"/>
                      <w:lang w:val="en-US"/>
                    </w:rPr>
                  </w:rPrChange>
                </w:rPr>
                <w:t>+</w:t>
              </w:r>
              <w:r w:rsidRPr="0079203F">
                <w:rPr>
                  <w:rFonts w:ascii="Monaco" w:hAnsi="Monaco" w:cs="Monaco"/>
                  <w:color w:val="4E9A06"/>
                  <w:sz w:val="20"/>
                  <w:szCs w:val="20"/>
                  <w:lang w:val="es-ES"/>
                  <w:rPrChange w:id="8695" w:author="Rodrigo García" w:date="2017-09-29T10:10:00Z">
                    <w:rPr>
                      <w:rFonts w:ascii="Monaco" w:hAnsi="Monaco" w:cs="Monaco"/>
                      <w:color w:val="4E9A06"/>
                      <w:sz w:val="32"/>
                      <w:szCs w:val="32"/>
                      <w:lang w:val="en-US"/>
                    </w:rPr>
                  </w:rPrChange>
                </w:rPr>
                <w:t>" "</w:t>
              </w:r>
              <w:r w:rsidRPr="0079203F">
                <w:rPr>
                  <w:rFonts w:ascii="Monaco" w:hAnsi="Monaco" w:cs="Monaco"/>
                  <w:b/>
                  <w:bCs/>
                  <w:color w:val="CE5C00"/>
                  <w:sz w:val="20"/>
                  <w:szCs w:val="20"/>
                  <w:lang w:val="es-ES"/>
                  <w:rPrChange w:id="8696" w:author="Rodrigo García" w:date="2017-09-29T10:10:00Z">
                    <w:rPr>
                      <w:rFonts w:ascii="Monaco" w:hAnsi="Monaco" w:cs="Monaco"/>
                      <w:b/>
                      <w:bCs/>
                      <w:color w:val="CE5C00"/>
                      <w:sz w:val="32"/>
                      <w:szCs w:val="32"/>
                      <w:lang w:val="en-US"/>
                    </w:rPr>
                  </w:rPrChange>
                </w:rPr>
                <w:t>+</w:t>
              </w:r>
              <w:r w:rsidRPr="0079203F">
                <w:rPr>
                  <w:rFonts w:ascii="Monaco" w:hAnsi="Monaco" w:cs="Monaco"/>
                  <w:color w:val="000000"/>
                  <w:sz w:val="20"/>
                  <w:szCs w:val="20"/>
                  <w:lang w:val="es-ES"/>
                  <w:rPrChange w:id="8697"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rsidP="00E066BD">
            <w:pPr>
              <w:keepNext/>
              <w:keepLines/>
              <w:widowControl w:val="0"/>
              <w:autoSpaceDE w:val="0"/>
              <w:autoSpaceDN w:val="0"/>
              <w:adjustRightInd w:val="0"/>
              <w:spacing w:before="200"/>
              <w:outlineLvl w:val="4"/>
              <w:rPr>
                <w:ins w:id="8698" w:author="Borja Gonzalez" w:date="2017-09-28T19:31:00Z"/>
                <w:rFonts w:ascii="Monaco" w:hAnsi="Monaco" w:cs="Monaco"/>
                <w:sz w:val="20"/>
                <w:szCs w:val="20"/>
                <w:lang w:val="en-US"/>
                <w:rPrChange w:id="8699" w:author="Borja Gonzalez" w:date="2017-09-28T19:31:00Z">
                  <w:rPr>
                    <w:ins w:id="8700" w:author="Borja Gonzalez" w:date="2017-09-28T19:31:00Z"/>
                    <w:rFonts w:ascii="Monaco" w:eastAsiaTheme="majorEastAsia" w:hAnsi="Monaco" w:cs="Monaco"/>
                    <w:color w:val="243F60" w:themeColor="accent1" w:themeShade="7F"/>
                    <w:sz w:val="32"/>
                    <w:szCs w:val="32"/>
                    <w:lang w:val="en-US"/>
                  </w:rPr>
                </w:rPrChange>
              </w:rPr>
            </w:pPr>
            <w:ins w:id="8701" w:author="Borja Gonzalez" w:date="2017-09-28T19:31:00Z">
              <w:r w:rsidRPr="0079203F">
                <w:rPr>
                  <w:rFonts w:ascii="Monaco" w:hAnsi="Monaco" w:cs="Monaco"/>
                  <w:sz w:val="20"/>
                  <w:szCs w:val="20"/>
                  <w:lang w:val="es-ES"/>
                  <w:rPrChange w:id="8702" w:author="Rodrigo García" w:date="2017-09-29T10:1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03"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rsidP="00E066BD">
            <w:pPr>
              <w:keepNext/>
              <w:keepLines/>
              <w:widowControl w:val="0"/>
              <w:autoSpaceDE w:val="0"/>
              <w:autoSpaceDN w:val="0"/>
              <w:adjustRightInd w:val="0"/>
              <w:spacing w:before="200"/>
              <w:outlineLvl w:val="4"/>
              <w:rPr>
                <w:ins w:id="8704" w:author="Borja Gonzalez" w:date="2017-09-28T19:31:00Z"/>
                <w:rFonts w:ascii="Monaco" w:hAnsi="Monaco" w:cs="Monaco"/>
                <w:sz w:val="20"/>
                <w:szCs w:val="20"/>
                <w:lang w:val="en-US"/>
                <w:rPrChange w:id="8705" w:author="Borja Gonzalez" w:date="2017-09-28T19:31:00Z">
                  <w:rPr>
                    <w:ins w:id="8706" w:author="Borja Gonzalez" w:date="2017-09-28T19:31:00Z"/>
                    <w:rFonts w:ascii="Monaco" w:eastAsiaTheme="majorEastAsia" w:hAnsi="Monaco" w:cs="Monaco"/>
                    <w:color w:val="243F60" w:themeColor="accent1" w:themeShade="7F"/>
                    <w:sz w:val="32"/>
                    <w:szCs w:val="32"/>
                    <w:lang w:val="en-US"/>
                  </w:rPr>
                </w:rPrChange>
              </w:rPr>
            </w:pPr>
            <w:ins w:id="8707" w:author="Borja Gonzalez" w:date="2017-09-28T19:31:00Z">
              <w:r w:rsidRPr="00E066BD">
                <w:rPr>
                  <w:rFonts w:ascii="Monaco" w:hAnsi="Monaco" w:cs="Monaco"/>
                  <w:sz w:val="20"/>
                  <w:szCs w:val="20"/>
                  <w:lang w:val="en-US"/>
                  <w:rPrChange w:id="870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09" w:author="Borja Gonzalez" w:date="2017-09-28T19:31: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871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1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12"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rsidP="00E066BD">
            <w:pPr>
              <w:keepNext/>
              <w:keepLines/>
              <w:widowControl w:val="0"/>
              <w:autoSpaceDE w:val="0"/>
              <w:autoSpaceDN w:val="0"/>
              <w:adjustRightInd w:val="0"/>
              <w:spacing w:before="200"/>
              <w:outlineLvl w:val="4"/>
              <w:rPr>
                <w:ins w:id="8713" w:author="Borja Gonzalez" w:date="2017-09-28T19:31:00Z"/>
                <w:rFonts w:ascii="Monaco" w:hAnsi="Monaco" w:cs="Monaco"/>
                <w:sz w:val="20"/>
                <w:szCs w:val="20"/>
                <w:lang w:val="en-US"/>
                <w:rPrChange w:id="8714" w:author="Borja Gonzalez" w:date="2017-09-28T19:31:00Z">
                  <w:rPr>
                    <w:ins w:id="8715" w:author="Borja Gonzalez" w:date="2017-09-28T19:31:00Z"/>
                    <w:rFonts w:ascii="Monaco" w:eastAsiaTheme="majorEastAsia" w:hAnsi="Monaco" w:cs="Monaco"/>
                    <w:color w:val="243F60" w:themeColor="accent1" w:themeShade="7F"/>
                    <w:sz w:val="32"/>
                    <w:szCs w:val="32"/>
                    <w:lang w:val="en-US"/>
                  </w:rPr>
                </w:rPrChange>
              </w:rPr>
            </w:pPr>
            <w:ins w:id="8716" w:author="Borja Gonzalez" w:date="2017-09-28T19:31:00Z">
              <w:r w:rsidRPr="00E066BD">
                <w:rPr>
                  <w:rFonts w:ascii="Monaco" w:hAnsi="Monaco" w:cs="Monaco"/>
                  <w:sz w:val="20"/>
                  <w:szCs w:val="20"/>
                  <w:lang w:val="en-US"/>
                  <w:rPrChange w:id="871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18" w:author="Borja Gonzalez" w:date="2017-09-28T19:31: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871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2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21"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rsidP="00E066BD">
            <w:pPr>
              <w:keepNext/>
              <w:keepLines/>
              <w:widowControl w:val="0"/>
              <w:autoSpaceDE w:val="0"/>
              <w:autoSpaceDN w:val="0"/>
              <w:adjustRightInd w:val="0"/>
              <w:spacing w:before="200"/>
              <w:outlineLvl w:val="4"/>
              <w:rPr>
                <w:ins w:id="8722" w:author="Borja Gonzalez" w:date="2017-09-28T19:31:00Z"/>
                <w:rFonts w:ascii="Monaco" w:hAnsi="Monaco" w:cs="Monaco"/>
                <w:sz w:val="20"/>
                <w:szCs w:val="20"/>
                <w:lang w:val="en-US"/>
                <w:rPrChange w:id="8723" w:author="Borja Gonzalez" w:date="2017-09-28T19:31:00Z">
                  <w:rPr>
                    <w:ins w:id="8724" w:author="Borja Gonzalez" w:date="2017-09-28T19:31:00Z"/>
                    <w:rFonts w:ascii="Monaco" w:eastAsiaTheme="majorEastAsia" w:hAnsi="Monaco" w:cs="Monaco"/>
                    <w:color w:val="243F60" w:themeColor="accent1" w:themeShade="7F"/>
                    <w:sz w:val="32"/>
                    <w:szCs w:val="32"/>
                    <w:lang w:val="en-US"/>
                  </w:rPr>
                </w:rPrChange>
              </w:rPr>
            </w:pPr>
            <w:ins w:id="8725" w:author="Borja Gonzalez" w:date="2017-09-28T19:31:00Z">
              <w:r w:rsidRPr="00E066BD">
                <w:rPr>
                  <w:rFonts w:ascii="Monaco" w:hAnsi="Monaco" w:cs="Monaco"/>
                  <w:sz w:val="20"/>
                  <w:szCs w:val="20"/>
                  <w:lang w:val="en-US"/>
                  <w:rPrChange w:id="87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27" w:author="Borja Gonzalez" w:date="2017-09-28T19:31: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872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2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30"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rsidP="00E066BD">
            <w:pPr>
              <w:keepNext/>
              <w:keepLines/>
              <w:widowControl w:val="0"/>
              <w:autoSpaceDE w:val="0"/>
              <w:autoSpaceDN w:val="0"/>
              <w:adjustRightInd w:val="0"/>
              <w:spacing w:before="200"/>
              <w:outlineLvl w:val="4"/>
              <w:rPr>
                <w:ins w:id="8731" w:author="Borja Gonzalez" w:date="2017-09-28T19:31:00Z"/>
                <w:rFonts w:ascii="Monaco" w:hAnsi="Monaco" w:cs="Monaco"/>
                <w:sz w:val="20"/>
                <w:szCs w:val="20"/>
                <w:lang w:val="en-US"/>
                <w:rPrChange w:id="8732" w:author="Borja Gonzalez" w:date="2017-09-28T19:31:00Z">
                  <w:rPr>
                    <w:ins w:id="8733" w:author="Borja Gonzalez" w:date="2017-09-28T19:31:00Z"/>
                    <w:rFonts w:ascii="Monaco" w:eastAsiaTheme="majorEastAsia" w:hAnsi="Monaco" w:cs="Monaco"/>
                    <w:color w:val="243F60" w:themeColor="accent1" w:themeShade="7F"/>
                    <w:sz w:val="32"/>
                    <w:szCs w:val="32"/>
                    <w:lang w:val="en-US"/>
                  </w:rPr>
                </w:rPrChange>
              </w:rPr>
            </w:pPr>
            <w:ins w:id="8734" w:author="Borja Gonzalez" w:date="2017-09-28T19:31:00Z">
              <w:r w:rsidRPr="00E066BD">
                <w:rPr>
                  <w:rFonts w:ascii="Monaco" w:hAnsi="Monaco" w:cs="Monaco"/>
                  <w:sz w:val="20"/>
                  <w:szCs w:val="20"/>
                  <w:lang w:val="en-US"/>
                  <w:rPrChange w:id="873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36" w:author="Borja Gonzalez" w:date="2017-09-28T19:31: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873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3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739"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740"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rsidP="00E066BD">
            <w:pPr>
              <w:keepNext/>
              <w:keepLines/>
              <w:widowControl w:val="0"/>
              <w:autoSpaceDE w:val="0"/>
              <w:autoSpaceDN w:val="0"/>
              <w:adjustRightInd w:val="0"/>
              <w:spacing w:before="200"/>
              <w:outlineLvl w:val="4"/>
              <w:rPr>
                <w:ins w:id="8741" w:author="Borja Gonzalez" w:date="2017-09-28T19:31:00Z"/>
                <w:rFonts w:ascii="Monaco" w:hAnsi="Monaco" w:cs="Monaco"/>
                <w:sz w:val="20"/>
                <w:szCs w:val="20"/>
                <w:lang w:val="en-US"/>
                <w:rPrChange w:id="8742" w:author="Borja Gonzalez" w:date="2017-09-28T19:31:00Z">
                  <w:rPr>
                    <w:ins w:id="8743" w:author="Borja Gonzalez" w:date="2017-09-28T19:31:00Z"/>
                    <w:rFonts w:ascii="Monaco" w:eastAsiaTheme="majorEastAsia" w:hAnsi="Monaco" w:cs="Monaco"/>
                    <w:color w:val="243F60" w:themeColor="accent1" w:themeShade="7F"/>
                    <w:sz w:val="32"/>
                    <w:szCs w:val="32"/>
                    <w:lang w:val="en-US"/>
                  </w:rPr>
                </w:rPrChange>
              </w:rPr>
            </w:pPr>
            <w:ins w:id="8744" w:author="Borja Gonzalez" w:date="2017-09-28T19:31:00Z">
              <w:r w:rsidRPr="00E066BD">
                <w:rPr>
                  <w:rFonts w:ascii="Monaco" w:hAnsi="Monaco" w:cs="Monaco"/>
                  <w:sz w:val="20"/>
                  <w:szCs w:val="20"/>
                  <w:lang w:val="en-US"/>
                  <w:rPrChange w:id="874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46" w:author="Borja Gonzalez" w:date="2017-09-28T19:31:00Z">
                    <w:rPr>
                      <w:rFonts w:ascii="Monaco" w:hAnsi="Monaco" w:cs="Monaco"/>
                      <w:color w:val="000000"/>
                      <w:sz w:val="32"/>
                      <w:szCs w:val="32"/>
                      <w:lang w:val="en-US"/>
                    </w:rPr>
                  </w:rPrChange>
                </w:rPr>
                <w:t>min</w:t>
              </w:r>
              <w:r w:rsidRPr="00E066BD">
                <w:rPr>
                  <w:rFonts w:ascii="Monaco" w:hAnsi="Monaco" w:cs="Monaco"/>
                  <w:b/>
                  <w:bCs/>
                  <w:color w:val="CE5C00"/>
                  <w:sz w:val="20"/>
                  <w:szCs w:val="20"/>
                  <w:lang w:val="en-US"/>
                  <w:rPrChange w:id="874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48"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749"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750" w:author="Borja Gonzalez" w:date="2017-09-28T19:31:00Z">
                    <w:rPr>
                      <w:rFonts w:ascii="Monaco" w:hAnsi="Monaco" w:cs="Monaco"/>
                      <w:b/>
                      <w:bCs/>
                      <w:color w:val="0000CF"/>
                      <w:sz w:val="32"/>
                      <w:szCs w:val="32"/>
                      <w:lang w:val="en-US"/>
                    </w:rPr>
                  </w:rPrChange>
                </w:rPr>
                <w:t>90</w:t>
              </w:r>
              <w:r w:rsidRPr="00E066BD">
                <w:rPr>
                  <w:rFonts w:ascii="Monaco" w:hAnsi="Monaco" w:cs="Monaco"/>
                  <w:b/>
                  <w:bCs/>
                  <w:color w:val="000000"/>
                  <w:sz w:val="20"/>
                  <w:szCs w:val="20"/>
                  <w:lang w:val="en-US"/>
                  <w:rPrChange w:id="8751"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rsidP="00E066BD">
            <w:pPr>
              <w:keepNext/>
              <w:keepLines/>
              <w:widowControl w:val="0"/>
              <w:autoSpaceDE w:val="0"/>
              <w:autoSpaceDN w:val="0"/>
              <w:adjustRightInd w:val="0"/>
              <w:spacing w:before="200"/>
              <w:outlineLvl w:val="4"/>
              <w:rPr>
                <w:ins w:id="8752" w:author="Borja Gonzalez" w:date="2017-09-28T19:31:00Z"/>
                <w:rFonts w:ascii="Monaco" w:hAnsi="Monaco" w:cs="Monaco"/>
                <w:sz w:val="20"/>
                <w:szCs w:val="20"/>
                <w:lang w:val="en-US"/>
                <w:rPrChange w:id="8753" w:author="Borja Gonzalez" w:date="2017-09-28T19:31:00Z">
                  <w:rPr>
                    <w:ins w:id="8754" w:author="Borja Gonzalez" w:date="2017-09-28T19:31:00Z"/>
                    <w:rFonts w:ascii="Monaco" w:eastAsiaTheme="majorEastAsia" w:hAnsi="Monaco" w:cs="Monaco"/>
                    <w:color w:val="243F60" w:themeColor="accent1" w:themeShade="7F"/>
                    <w:sz w:val="32"/>
                    <w:szCs w:val="32"/>
                    <w:lang w:val="en-US"/>
                  </w:rPr>
                </w:rPrChange>
              </w:rPr>
            </w:pPr>
            <w:ins w:id="8755" w:author="Borja Gonzalez" w:date="2017-09-28T19:31:00Z">
              <w:r w:rsidRPr="00E066BD">
                <w:rPr>
                  <w:rFonts w:ascii="Monaco" w:hAnsi="Monaco" w:cs="Monaco"/>
                  <w:sz w:val="20"/>
                  <w:szCs w:val="20"/>
                  <w:lang w:val="en-US"/>
                  <w:rPrChange w:id="875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57" w:author="Borja Gonzalez" w:date="2017-09-28T19:31:00Z">
                    <w:rPr>
                      <w:rFonts w:ascii="Monaco" w:hAnsi="Monaco" w:cs="Monaco"/>
                      <w:color w:val="000000"/>
                      <w:sz w:val="32"/>
                      <w:szCs w:val="32"/>
                      <w:lang w:val="en-US"/>
                    </w:rPr>
                  </w:rPrChange>
                </w:rPr>
                <w:t>max</w:t>
              </w:r>
              <w:r w:rsidRPr="00E066BD">
                <w:rPr>
                  <w:rFonts w:ascii="Monaco" w:hAnsi="Monaco" w:cs="Monaco"/>
                  <w:b/>
                  <w:bCs/>
                  <w:color w:val="CE5C00"/>
                  <w:sz w:val="20"/>
                  <w:szCs w:val="20"/>
                  <w:lang w:val="en-US"/>
                  <w:rPrChange w:id="875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59"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760"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rsidP="00E066BD">
            <w:pPr>
              <w:keepNext/>
              <w:keepLines/>
              <w:widowControl w:val="0"/>
              <w:autoSpaceDE w:val="0"/>
              <w:autoSpaceDN w:val="0"/>
              <w:adjustRightInd w:val="0"/>
              <w:spacing w:before="200"/>
              <w:outlineLvl w:val="4"/>
              <w:rPr>
                <w:ins w:id="8761" w:author="Borja Gonzalez" w:date="2017-09-28T19:31:00Z"/>
                <w:rFonts w:ascii="Monaco" w:hAnsi="Monaco" w:cs="Monaco"/>
                <w:sz w:val="20"/>
                <w:szCs w:val="20"/>
                <w:lang w:val="en-US"/>
                <w:rPrChange w:id="8762" w:author="Borja Gonzalez" w:date="2017-09-28T19:31:00Z">
                  <w:rPr>
                    <w:ins w:id="8763" w:author="Borja Gonzalez" w:date="2017-09-28T19:31:00Z"/>
                    <w:rFonts w:ascii="Monaco" w:eastAsiaTheme="majorEastAsia" w:hAnsi="Monaco" w:cs="Monaco"/>
                    <w:color w:val="243F60" w:themeColor="accent1" w:themeShade="7F"/>
                    <w:sz w:val="32"/>
                    <w:szCs w:val="32"/>
                    <w:lang w:val="en-US"/>
                  </w:rPr>
                </w:rPrChange>
              </w:rPr>
            </w:pPr>
            <w:ins w:id="8764" w:author="Borja Gonzalez" w:date="2017-09-28T19:31:00Z">
              <w:r w:rsidRPr="00E066BD">
                <w:rPr>
                  <w:rFonts w:ascii="Monaco" w:hAnsi="Monaco" w:cs="Monaco"/>
                  <w:sz w:val="20"/>
                  <w:szCs w:val="20"/>
                  <w:lang w:val="en-US"/>
                  <w:rPrChange w:id="876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66"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rsidP="00E066BD">
            <w:pPr>
              <w:keepNext/>
              <w:keepLines/>
              <w:widowControl w:val="0"/>
              <w:autoSpaceDE w:val="0"/>
              <w:autoSpaceDN w:val="0"/>
              <w:adjustRightInd w:val="0"/>
              <w:spacing w:before="200"/>
              <w:outlineLvl w:val="4"/>
              <w:rPr>
                <w:ins w:id="8767" w:author="Borja Gonzalez" w:date="2017-09-28T19:31:00Z"/>
                <w:rFonts w:ascii="Monaco" w:hAnsi="Monaco" w:cs="Monaco"/>
                <w:sz w:val="20"/>
                <w:szCs w:val="20"/>
                <w:lang w:val="en-US"/>
                <w:rPrChange w:id="8768" w:author="Borja Gonzalez" w:date="2017-09-28T19:31:00Z">
                  <w:rPr>
                    <w:ins w:id="8769" w:author="Borja Gonzalez" w:date="2017-09-28T19:31:00Z"/>
                    <w:rFonts w:ascii="Monaco" w:eastAsiaTheme="majorEastAsia" w:hAnsi="Monaco" w:cs="Monaco"/>
                    <w:color w:val="243F60" w:themeColor="accent1" w:themeShade="7F"/>
                    <w:sz w:val="32"/>
                    <w:szCs w:val="32"/>
                    <w:lang w:val="en-US"/>
                  </w:rPr>
                </w:rPrChange>
              </w:rPr>
            </w:pPr>
            <w:ins w:id="8770" w:author="Borja Gonzalez" w:date="2017-09-28T19:31:00Z">
              <w:r w:rsidRPr="00E066BD">
                <w:rPr>
                  <w:rFonts w:ascii="Monaco" w:hAnsi="Monaco" w:cs="Monaco"/>
                  <w:sz w:val="20"/>
                  <w:szCs w:val="20"/>
                  <w:lang w:val="en-US"/>
                  <w:rPrChange w:id="877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72" w:author="Borja Gonzalez" w:date="2017-09-28T19:31:00Z">
                    <w:rPr>
                      <w:rFonts w:ascii="Monaco" w:hAnsi="Monaco" w:cs="Monaco"/>
                      <w:color w:val="000000"/>
                      <w:sz w:val="32"/>
                      <w:szCs w:val="32"/>
                      <w:lang w:val="en-US"/>
                    </w:rPr>
                  </w:rPrChange>
                </w:rPr>
                <w:t>gridLines</w:t>
              </w:r>
              <w:r w:rsidRPr="00E066BD">
                <w:rPr>
                  <w:rFonts w:ascii="Monaco" w:hAnsi="Monaco" w:cs="Monaco"/>
                  <w:b/>
                  <w:bCs/>
                  <w:color w:val="CE5C00"/>
                  <w:sz w:val="20"/>
                  <w:szCs w:val="20"/>
                  <w:lang w:val="en-US"/>
                  <w:rPrChange w:id="87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7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75"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rsidP="00E066BD">
            <w:pPr>
              <w:keepNext/>
              <w:keepLines/>
              <w:widowControl w:val="0"/>
              <w:autoSpaceDE w:val="0"/>
              <w:autoSpaceDN w:val="0"/>
              <w:adjustRightInd w:val="0"/>
              <w:spacing w:before="200"/>
              <w:outlineLvl w:val="4"/>
              <w:rPr>
                <w:ins w:id="8776" w:author="Borja Gonzalez" w:date="2017-09-28T19:31:00Z"/>
                <w:rFonts w:ascii="Monaco" w:hAnsi="Monaco" w:cs="Monaco"/>
                <w:sz w:val="20"/>
                <w:szCs w:val="20"/>
                <w:lang w:val="en-US"/>
                <w:rPrChange w:id="8777" w:author="Borja Gonzalez" w:date="2017-09-28T19:31:00Z">
                  <w:rPr>
                    <w:ins w:id="8778" w:author="Borja Gonzalez" w:date="2017-09-28T19:31:00Z"/>
                    <w:rFonts w:ascii="Monaco" w:eastAsiaTheme="majorEastAsia" w:hAnsi="Monaco" w:cs="Monaco"/>
                    <w:color w:val="243F60" w:themeColor="accent1" w:themeShade="7F"/>
                    <w:sz w:val="32"/>
                    <w:szCs w:val="32"/>
                    <w:lang w:val="en-US"/>
                  </w:rPr>
                </w:rPrChange>
              </w:rPr>
            </w:pPr>
            <w:ins w:id="8779" w:author="Borja Gonzalez" w:date="2017-09-28T19:31:00Z">
              <w:r w:rsidRPr="00E066BD">
                <w:rPr>
                  <w:rFonts w:ascii="Monaco" w:hAnsi="Monaco" w:cs="Monaco"/>
                  <w:sz w:val="20"/>
                  <w:szCs w:val="20"/>
                  <w:lang w:val="en-US"/>
                  <w:rPrChange w:id="878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781" w:author="Borja Gonzalez" w:date="2017-09-28T19:31:00Z">
                    <w:rPr>
                      <w:rFonts w:ascii="Monaco" w:hAnsi="Monaco" w:cs="Monaco"/>
                      <w:color w:val="000000"/>
                      <w:sz w:val="32"/>
                      <w:szCs w:val="32"/>
                      <w:lang w:val="en-US"/>
                    </w:rPr>
                  </w:rPrChange>
                </w:rPr>
                <w:t>drawBorder</w:t>
              </w:r>
              <w:r w:rsidRPr="00E066BD">
                <w:rPr>
                  <w:rFonts w:ascii="Monaco" w:hAnsi="Monaco" w:cs="Monaco"/>
                  <w:b/>
                  <w:bCs/>
                  <w:color w:val="CE5C00"/>
                  <w:sz w:val="20"/>
                  <w:szCs w:val="20"/>
                  <w:lang w:val="en-US"/>
                  <w:rPrChange w:id="878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78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784"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785"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rsidP="00E066BD">
            <w:pPr>
              <w:widowControl w:val="0"/>
              <w:autoSpaceDE w:val="0"/>
              <w:autoSpaceDN w:val="0"/>
              <w:adjustRightInd w:val="0"/>
              <w:rPr>
                <w:ins w:id="8786" w:author="Borja Gonzalez" w:date="2017-09-28T19:31:00Z"/>
                <w:rFonts w:ascii="Monaco" w:hAnsi="Monaco" w:cs="Monaco"/>
                <w:sz w:val="20"/>
                <w:szCs w:val="20"/>
                <w:lang w:val="en-US"/>
                <w:rPrChange w:id="8787" w:author="Borja Gonzalez" w:date="2017-09-28T19:31:00Z">
                  <w:rPr>
                    <w:ins w:id="8788" w:author="Borja Gonzalez" w:date="2017-09-28T19:31:00Z"/>
                    <w:rFonts w:ascii="Monaco" w:hAnsi="Monaco" w:cs="Monaco"/>
                    <w:sz w:val="32"/>
                    <w:szCs w:val="32"/>
                    <w:lang w:val="en-US"/>
                  </w:rPr>
                </w:rPrChange>
              </w:rPr>
            </w:pPr>
            <w:ins w:id="8789" w:author="Borja Gonzalez" w:date="2017-09-28T19:31:00Z">
              <w:r w:rsidRPr="00E066BD">
                <w:rPr>
                  <w:rFonts w:ascii="Monaco" w:hAnsi="Monaco" w:cs="Monaco"/>
                  <w:sz w:val="20"/>
                  <w:szCs w:val="20"/>
                  <w:lang w:val="en-US"/>
                  <w:rPrChange w:id="879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91"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rsidP="00E066BD">
            <w:pPr>
              <w:keepNext/>
              <w:keepLines/>
              <w:widowControl w:val="0"/>
              <w:autoSpaceDE w:val="0"/>
              <w:autoSpaceDN w:val="0"/>
              <w:adjustRightInd w:val="0"/>
              <w:spacing w:before="200"/>
              <w:outlineLvl w:val="4"/>
              <w:rPr>
                <w:ins w:id="8792" w:author="Borja Gonzalez" w:date="2017-09-28T19:31:00Z"/>
                <w:rFonts w:ascii="Monaco" w:hAnsi="Monaco" w:cs="Monaco"/>
                <w:sz w:val="20"/>
                <w:szCs w:val="20"/>
                <w:lang w:val="en-US"/>
                <w:rPrChange w:id="8793" w:author="Borja Gonzalez" w:date="2017-09-28T19:31:00Z">
                  <w:rPr>
                    <w:ins w:id="8794" w:author="Borja Gonzalez" w:date="2017-09-28T19:31:00Z"/>
                    <w:rFonts w:ascii="Monaco" w:eastAsiaTheme="majorEastAsia" w:hAnsi="Monaco" w:cs="Monaco"/>
                    <w:color w:val="243F60" w:themeColor="accent1" w:themeShade="7F"/>
                    <w:sz w:val="32"/>
                    <w:szCs w:val="32"/>
                    <w:lang w:val="en-US"/>
                  </w:rPr>
                </w:rPrChange>
              </w:rPr>
            </w:pPr>
            <w:ins w:id="8795" w:author="Borja Gonzalez" w:date="2017-09-28T19:31:00Z">
              <w:r w:rsidRPr="00E066BD">
                <w:rPr>
                  <w:rFonts w:ascii="Monaco" w:hAnsi="Monaco" w:cs="Monaco"/>
                  <w:sz w:val="20"/>
                  <w:szCs w:val="20"/>
                  <w:lang w:val="en-US"/>
                  <w:rPrChange w:id="879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797"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rsidP="00E066BD">
            <w:pPr>
              <w:keepNext/>
              <w:keepLines/>
              <w:widowControl w:val="0"/>
              <w:autoSpaceDE w:val="0"/>
              <w:autoSpaceDN w:val="0"/>
              <w:adjustRightInd w:val="0"/>
              <w:spacing w:before="200"/>
              <w:outlineLvl w:val="4"/>
              <w:rPr>
                <w:ins w:id="8798" w:author="Borja Gonzalez" w:date="2017-09-28T19:31:00Z"/>
                <w:rFonts w:ascii="Monaco" w:hAnsi="Monaco" w:cs="Monaco"/>
                <w:sz w:val="20"/>
                <w:szCs w:val="20"/>
                <w:lang w:val="en-US"/>
                <w:rPrChange w:id="8799" w:author="Borja Gonzalez" w:date="2017-09-28T19:31:00Z">
                  <w:rPr>
                    <w:ins w:id="8800" w:author="Borja Gonzalez" w:date="2017-09-28T19:31:00Z"/>
                    <w:rFonts w:ascii="Monaco" w:eastAsiaTheme="majorEastAsia" w:hAnsi="Monaco" w:cs="Monaco"/>
                    <w:color w:val="243F60" w:themeColor="accent1" w:themeShade="7F"/>
                    <w:sz w:val="32"/>
                    <w:szCs w:val="32"/>
                    <w:lang w:val="en-US"/>
                  </w:rPr>
                </w:rPrChange>
              </w:rPr>
            </w:pPr>
            <w:ins w:id="8801" w:author="Borja Gonzalez" w:date="2017-09-28T19:31:00Z">
              <w:r w:rsidRPr="00E066BD">
                <w:rPr>
                  <w:rFonts w:ascii="Monaco" w:hAnsi="Monaco" w:cs="Monaco"/>
                  <w:sz w:val="20"/>
                  <w:szCs w:val="20"/>
                  <w:lang w:val="en-US"/>
                  <w:rPrChange w:id="880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803"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rsidP="00E066BD">
            <w:pPr>
              <w:keepNext/>
              <w:keepLines/>
              <w:widowControl w:val="0"/>
              <w:autoSpaceDE w:val="0"/>
              <w:autoSpaceDN w:val="0"/>
              <w:adjustRightInd w:val="0"/>
              <w:spacing w:before="200"/>
              <w:outlineLvl w:val="4"/>
              <w:rPr>
                <w:ins w:id="8804" w:author="Borja Gonzalez" w:date="2017-09-28T19:31:00Z"/>
                <w:rFonts w:ascii="Monaco" w:hAnsi="Monaco" w:cs="Monaco"/>
                <w:sz w:val="20"/>
                <w:szCs w:val="20"/>
                <w:lang w:val="en-US"/>
                <w:rPrChange w:id="8805" w:author="Borja Gonzalez" w:date="2017-09-28T19:31:00Z">
                  <w:rPr>
                    <w:ins w:id="8806" w:author="Borja Gonzalez" w:date="2017-09-28T19:31:00Z"/>
                    <w:rFonts w:ascii="Monaco" w:eastAsiaTheme="majorEastAsia" w:hAnsi="Monaco" w:cs="Monaco"/>
                    <w:color w:val="243F60" w:themeColor="accent1" w:themeShade="7F"/>
                    <w:sz w:val="32"/>
                    <w:szCs w:val="32"/>
                    <w:lang w:val="en-US"/>
                  </w:rPr>
                </w:rPrChange>
              </w:rPr>
            </w:pPr>
            <w:ins w:id="8807" w:author="Borja Gonzalez" w:date="2017-09-28T19:31:00Z">
              <w:r w:rsidRPr="00E066BD">
                <w:rPr>
                  <w:rFonts w:ascii="Monaco" w:hAnsi="Monaco" w:cs="Monaco"/>
                  <w:b/>
                  <w:bCs/>
                  <w:color w:val="000000"/>
                  <w:sz w:val="20"/>
                  <w:szCs w:val="20"/>
                  <w:lang w:val="en-US"/>
                  <w:rPrChange w:id="8808"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rsidP="00E066BD">
            <w:pPr>
              <w:keepNext/>
              <w:keepLines/>
              <w:widowControl w:val="0"/>
              <w:autoSpaceDE w:val="0"/>
              <w:autoSpaceDN w:val="0"/>
              <w:adjustRightInd w:val="0"/>
              <w:spacing w:before="200"/>
              <w:outlineLvl w:val="4"/>
              <w:rPr>
                <w:ins w:id="8809" w:author="Borja Gonzalez" w:date="2017-09-28T19:31:00Z"/>
                <w:rFonts w:ascii="Monaco" w:hAnsi="Monaco" w:cs="Monaco"/>
                <w:sz w:val="20"/>
                <w:szCs w:val="20"/>
                <w:lang w:val="en-US"/>
                <w:rPrChange w:id="8810" w:author="Borja Gonzalez" w:date="2017-09-28T19:31:00Z">
                  <w:rPr>
                    <w:ins w:id="8811" w:author="Borja Gonzalez" w:date="2017-09-28T19:31:00Z"/>
                    <w:rFonts w:ascii="Monaco" w:eastAsiaTheme="majorEastAsia" w:hAnsi="Monaco" w:cs="Monaco"/>
                    <w:color w:val="243F60" w:themeColor="accent1" w:themeShade="7F"/>
                    <w:sz w:val="32"/>
                    <w:szCs w:val="32"/>
                    <w:lang w:val="en-US"/>
                  </w:rPr>
                </w:rPrChange>
              </w:rPr>
            </w:pPr>
            <w:ins w:id="8812" w:author="Borja Gonzalez" w:date="2017-09-28T19:31:00Z">
              <w:r w:rsidRPr="00E066BD">
                <w:rPr>
                  <w:rFonts w:ascii="Monaco" w:hAnsi="Monaco" w:cs="Monaco"/>
                  <w:b/>
                  <w:bCs/>
                  <w:color w:val="000000"/>
                  <w:sz w:val="20"/>
                  <w:szCs w:val="20"/>
                  <w:lang w:val="en-US"/>
                  <w:rPrChange w:id="8813"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rsidP="00E066BD">
            <w:pPr>
              <w:widowControl w:val="0"/>
              <w:autoSpaceDE w:val="0"/>
              <w:autoSpaceDN w:val="0"/>
              <w:adjustRightInd w:val="0"/>
              <w:rPr>
                <w:ins w:id="8814" w:author="Borja Gonzalez" w:date="2017-09-28T19:31:00Z"/>
                <w:rFonts w:ascii="Monaco" w:hAnsi="Monaco" w:cs="Monaco"/>
                <w:sz w:val="20"/>
                <w:szCs w:val="20"/>
                <w:lang w:val="en-US"/>
                <w:rPrChange w:id="8815" w:author="Borja Gonzalez" w:date="2017-09-28T19:31:00Z">
                  <w:rPr>
                    <w:ins w:id="8816" w:author="Borja Gonzalez" w:date="2017-09-28T19:31:00Z"/>
                    <w:rFonts w:ascii="Monaco" w:hAnsi="Monaco" w:cs="Monaco"/>
                    <w:sz w:val="32"/>
                    <w:szCs w:val="32"/>
                    <w:lang w:val="en-US"/>
                  </w:rPr>
                </w:rPrChange>
              </w:rPr>
            </w:pPr>
            <w:ins w:id="8817" w:author="Borja Gonzalez" w:date="2017-09-28T19:31:00Z">
              <w:r w:rsidRPr="00E066BD">
                <w:rPr>
                  <w:rFonts w:ascii="Monaco" w:hAnsi="Monaco" w:cs="Monaco"/>
                  <w:b/>
                  <w:bCs/>
                  <w:color w:val="000000"/>
                  <w:sz w:val="20"/>
                  <w:szCs w:val="20"/>
                  <w:lang w:val="en-US"/>
                  <w:rPrChange w:id="8818"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819" w:author="Borja Gonzalez" w:date="2017-09-28T19:31:00Z"/>
              </w:rPr>
            </w:pPr>
          </w:p>
        </w:tc>
      </w:tr>
    </w:tbl>
    <w:p w14:paraId="117B2AE0" w14:textId="46A8597E" w:rsidR="00F55B79" w:rsidRDefault="00F55B79" w:rsidP="00F55B79"/>
    <w:p w14:paraId="46F1C7B0" w14:textId="60750C8A" w:rsidR="00F55B79" w:rsidRDefault="00F55B79" w:rsidP="00F55B79">
      <w:del w:id="8820" w:author="Borja Gonzalez" w:date="2017-09-28T19:30:00Z">
        <w:r w:rsidDel="00E066BD">
          <w:rPr>
            <w:noProof/>
            <w:lang w:val="en-US"/>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821" w:author="Borja Gonzalez" w:date="2017-09-28T19:30:00Z">
        <w:r w:rsidDel="00E066BD">
          <w:rPr>
            <w:noProof/>
            <w:lang w:val="en-US"/>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822" w:author="Borja Gonzalez" w:date="2017-09-28T19:30:00Z">
        <w:r w:rsidDel="00E066BD">
          <w:rPr>
            <w:noProof/>
            <w:lang w:val="en-US"/>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823"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8824" w:author="Borja Gonzalez" w:date="2017-09-27T14:57:00Z">
          <w:pPr>
            <w:pStyle w:val="ListParagraph"/>
            <w:numPr>
              <w:numId w:val="8"/>
            </w:numPr>
            <w:ind w:hanging="360"/>
          </w:pPr>
        </w:pPrChange>
      </w:pPr>
    </w:p>
    <w:p w14:paraId="07306EDA" w14:textId="694E5E58" w:rsidR="004C0379" w:rsidRDefault="004C0379">
      <w:pPr>
        <w:pPrChange w:id="8825"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8826" w:author="Borja Gonzalez" w:date="2017-09-27T15:00:00Z">
          <w:pPr>
            <w:pStyle w:val="Heading4"/>
          </w:pPr>
        </w:pPrChange>
      </w:pPr>
    </w:p>
    <w:p w14:paraId="1E92992E" w14:textId="77777777" w:rsidR="00E066BD" w:rsidRPr="004C0379" w:rsidRDefault="004C0379">
      <w:pPr>
        <w:rPr>
          <w:ins w:id="8827" w:author="Borja Gonzalez" w:date="2017-09-28T19:32:00Z"/>
        </w:rPr>
      </w:pPr>
      <w:del w:id="8828" w:author="Borja Gonzalez" w:date="2017-09-28T19:31:00Z">
        <w:r w:rsidRPr="00C45289" w:rsidDel="00E066BD">
          <w:rPr>
            <w:noProof/>
            <w:lang w:val="en-US"/>
            <w:rPrChange w:id="8829" w:author="Unknown">
              <w:rPr>
                <w:rFonts w:asciiTheme="majorHAnsi" w:eastAsiaTheme="majorEastAsia" w:hAnsiTheme="majorHAnsi" w:cstheme="majorBidi"/>
                <w:b/>
                <w:bCs/>
                <w:i/>
                <w:iCs/>
                <w:noProof/>
                <w:color w:val="4F81BD" w:themeColor="accent1"/>
                <w:lang w:val="en-US"/>
              </w:rPr>
            </w:rPrChange>
          </w:rPr>
          <w:drawing>
            <wp:inline distT="0" distB="0" distL="0" distR="0" wp14:anchorId="698AF584" wp14:editId="1AC2BA38">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739DFB11" w14:textId="77777777" w:rsidTr="00E066BD">
        <w:trPr>
          <w:ins w:id="8830"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831" w:author="Borja Gonzalez" w:date="2017-09-28T19:33:00Z"/>
                <w:rFonts w:ascii="Monaco" w:hAnsi="Monaco" w:cs="Monaco"/>
                <w:noProof/>
                <w:sz w:val="20"/>
                <w:szCs w:val="20"/>
                <w:lang w:val="en-US"/>
              </w:rPr>
            </w:pPr>
            <w:ins w:id="8832"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widowControl w:val="0"/>
              <w:autoSpaceDE w:val="0"/>
              <w:autoSpaceDN w:val="0"/>
              <w:adjustRightInd w:val="0"/>
              <w:rPr>
                <w:ins w:id="8833" w:author="Borja Gonzalez" w:date="2017-09-28T19:33:00Z"/>
                <w:rFonts w:ascii="Monaco" w:hAnsi="Monaco" w:cs="Monaco"/>
                <w:b/>
                <w:bCs/>
                <w:noProof/>
                <w:color w:val="000000"/>
                <w:sz w:val="20"/>
                <w:szCs w:val="20"/>
                <w:lang w:val="es-ES"/>
                <w:rPrChange w:id="8834" w:author="Rodrigo García" w:date="2017-09-29T10:10:00Z">
                  <w:rPr>
                    <w:ins w:id="8835" w:author="Borja Gonzalez" w:date="2017-09-28T19:33:00Z"/>
                    <w:rFonts w:ascii="Monaco" w:hAnsi="Monaco" w:cs="Monaco"/>
                    <w:b/>
                    <w:bCs/>
                    <w:noProof/>
                    <w:color w:val="000000"/>
                    <w:sz w:val="20"/>
                    <w:szCs w:val="20"/>
                    <w:lang w:val="en-US"/>
                  </w:rPr>
                </w:rPrChange>
              </w:rPr>
            </w:pPr>
            <w:ins w:id="8836"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8837" w:author="Rodrigo García" w:date="2017-09-29T10:10:00Z">
                    <w:rPr>
                      <w:rFonts w:ascii="Monaco" w:hAnsi="Monaco" w:cs="Monaco"/>
                      <w:noProof/>
                      <w:color w:val="000000"/>
                      <w:sz w:val="20"/>
                      <w:szCs w:val="20"/>
                      <w:lang w:val="en-US"/>
                    </w:rPr>
                  </w:rPrChange>
                </w:rPr>
                <w:t>datos</w:t>
              </w:r>
              <w:r w:rsidRPr="0079203F">
                <w:rPr>
                  <w:rFonts w:ascii="Monaco" w:hAnsi="Monaco" w:cs="Monaco"/>
                  <w:noProof/>
                  <w:sz w:val="20"/>
                  <w:szCs w:val="20"/>
                  <w:lang w:val="es-ES"/>
                  <w:rPrChange w:id="8838" w:author="Rodrigo García" w:date="2017-09-29T10:10:00Z">
                    <w:rPr>
                      <w:rFonts w:ascii="Monaco" w:hAnsi="Monaco" w:cs="Monaco"/>
                      <w:noProof/>
                      <w:sz w:val="20"/>
                      <w:szCs w:val="20"/>
                      <w:lang w:val="en-US"/>
                    </w:rPr>
                  </w:rPrChange>
                </w:rPr>
                <w:t xml:space="preserve"> </w:t>
              </w:r>
              <w:r w:rsidRPr="0079203F">
                <w:rPr>
                  <w:rFonts w:ascii="Monaco" w:hAnsi="Monaco" w:cs="Monaco"/>
                  <w:b/>
                  <w:bCs/>
                  <w:noProof/>
                  <w:color w:val="CE5C00"/>
                  <w:sz w:val="20"/>
                  <w:szCs w:val="20"/>
                  <w:lang w:val="es-ES"/>
                  <w:rPrChange w:id="8839" w:author="Rodrigo García" w:date="2017-09-29T10:10:00Z">
                    <w:rPr>
                      <w:rFonts w:ascii="Monaco" w:hAnsi="Monaco" w:cs="Monaco"/>
                      <w:b/>
                      <w:bCs/>
                      <w:noProof/>
                      <w:color w:val="CE5C00"/>
                      <w:sz w:val="20"/>
                      <w:szCs w:val="20"/>
                      <w:lang w:val="en-US"/>
                    </w:rPr>
                  </w:rPrChange>
                </w:rPr>
                <w:t>=</w:t>
              </w:r>
              <w:r w:rsidRPr="0079203F">
                <w:rPr>
                  <w:rFonts w:ascii="Monaco" w:hAnsi="Monaco" w:cs="Monaco"/>
                  <w:noProof/>
                  <w:sz w:val="20"/>
                  <w:szCs w:val="20"/>
                  <w:lang w:val="es-ES"/>
                  <w:rPrChange w:id="8840" w:author="Rodrigo García" w:date="2017-09-29T10:10:00Z">
                    <w:rPr>
                      <w:rFonts w:ascii="Monaco" w:hAnsi="Monaco" w:cs="Monaco"/>
                      <w:noProof/>
                      <w:sz w:val="20"/>
                      <w:szCs w:val="20"/>
                      <w:lang w:val="en-US"/>
                    </w:rPr>
                  </w:rPrChange>
                </w:rPr>
                <w:t xml:space="preserve"> </w:t>
              </w:r>
              <w:r w:rsidRPr="0079203F">
                <w:rPr>
                  <w:rFonts w:ascii="Monaco" w:hAnsi="Monaco" w:cs="Monaco"/>
                  <w:noProof/>
                  <w:color w:val="000000"/>
                  <w:sz w:val="20"/>
                  <w:szCs w:val="20"/>
                  <w:lang w:val="es-ES"/>
                  <w:rPrChange w:id="8841" w:author="Rodrigo García" w:date="2017-09-29T10:10:00Z">
                    <w:rPr>
                      <w:rFonts w:ascii="Monaco" w:hAnsi="Monaco" w:cs="Monaco"/>
                      <w:noProof/>
                      <w:color w:val="000000"/>
                      <w:sz w:val="20"/>
                      <w:szCs w:val="20"/>
                      <w:lang w:val="en-US"/>
                    </w:rPr>
                  </w:rPrChange>
                </w:rPr>
                <w:t>JSON</w:t>
              </w:r>
              <w:r w:rsidRPr="0079203F">
                <w:rPr>
                  <w:rFonts w:ascii="Monaco" w:hAnsi="Monaco" w:cs="Monaco"/>
                  <w:b/>
                  <w:bCs/>
                  <w:noProof/>
                  <w:color w:val="000000"/>
                  <w:sz w:val="20"/>
                  <w:szCs w:val="20"/>
                  <w:lang w:val="es-ES"/>
                  <w:rPrChange w:id="8842" w:author="Rodrigo García" w:date="2017-09-29T10:10: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8843" w:author="Rodrigo García" w:date="2017-09-29T10:10:00Z">
                    <w:rPr>
                      <w:rFonts w:ascii="Monaco" w:hAnsi="Monaco" w:cs="Monaco"/>
                      <w:noProof/>
                      <w:color w:val="000000"/>
                      <w:sz w:val="20"/>
                      <w:szCs w:val="20"/>
                      <w:lang w:val="en-US"/>
                    </w:rPr>
                  </w:rPrChange>
                </w:rPr>
                <w:t>parse</w:t>
              </w:r>
              <w:r w:rsidRPr="0079203F">
                <w:rPr>
                  <w:rFonts w:ascii="Monaco" w:hAnsi="Monaco" w:cs="Monaco"/>
                  <w:b/>
                  <w:bCs/>
                  <w:noProof/>
                  <w:color w:val="000000"/>
                  <w:sz w:val="20"/>
                  <w:szCs w:val="20"/>
                  <w:lang w:val="es-ES"/>
                  <w:rPrChange w:id="8844" w:author="Rodrigo García" w:date="2017-09-29T10:10:00Z">
                    <w:rPr>
                      <w:rFonts w:ascii="Monaco" w:hAnsi="Monaco" w:cs="Monaco"/>
                      <w:b/>
                      <w:bCs/>
                      <w:noProof/>
                      <w:color w:val="000000"/>
                      <w:sz w:val="20"/>
                      <w:szCs w:val="20"/>
                      <w:lang w:val="en-US"/>
                    </w:rPr>
                  </w:rPrChange>
                </w:rPr>
                <w:t>(</w:t>
              </w:r>
              <w:r w:rsidRPr="0079203F">
                <w:rPr>
                  <w:rFonts w:ascii="Monaco" w:hAnsi="Monaco" w:cs="Monaco"/>
                  <w:noProof/>
                  <w:color w:val="000000"/>
                  <w:sz w:val="20"/>
                  <w:szCs w:val="20"/>
                  <w:lang w:val="es-ES"/>
                  <w:rPrChange w:id="8845" w:author="Rodrigo García" w:date="2017-09-29T10:10:00Z">
                    <w:rPr>
                      <w:rFonts w:ascii="Monaco" w:hAnsi="Monaco" w:cs="Monaco"/>
                      <w:noProof/>
                      <w:color w:val="000000"/>
                      <w:sz w:val="20"/>
                      <w:szCs w:val="20"/>
                      <w:lang w:val="en-US"/>
                    </w:rPr>
                  </w:rPrChange>
                </w:rPr>
                <w:t>info</w:t>
              </w:r>
              <w:r w:rsidRPr="0079203F">
                <w:rPr>
                  <w:rFonts w:ascii="Monaco" w:hAnsi="Monaco" w:cs="Monaco"/>
                  <w:b/>
                  <w:bCs/>
                  <w:noProof/>
                  <w:color w:val="000000"/>
                  <w:sz w:val="20"/>
                  <w:szCs w:val="20"/>
                  <w:lang w:val="es-ES"/>
                  <w:rPrChange w:id="8846" w:author="Rodrigo García" w:date="2017-09-29T10:10:00Z">
                    <w:rPr>
                      <w:rFonts w:ascii="Monaco" w:hAnsi="Monaco" w:cs="Monaco"/>
                      <w:b/>
                      <w:b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8847" w:author="Borja Gonzalez" w:date="2017-09-28T19:33:00Z"/>
                <w:rFonts w:ascii="Monaco" w:hAnsi="Monaco" w:cs="Monaco"/>
                <w:b/>
                <w:bCs/>
                <w:color w:val="204A87"/>
                <w:sz w:val="20"/>
                <w:szCs w:val="20"/>
                <w:lang w:val="es-ES"/>
                <w:rPrChange w:id="8848" w:author="Rodrigo García" w:date="2017-09-29T10:10:00Z">
                  <w:rPr>
                    <w:ins w:id="8849"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8850" w:author="Borja Gonzalez" w:date="2017-09-28T19:32:00Z"/>
                <w:rFonts w:ascii="Monaco" w:hAnsi="Monaco" w:cs="Monaco"/>
                <w:sz w:val="20"/>
                <w:szCs w:val="20"/>
                <w:lang w:val="es-ES"/>
                <w:rPrChange w:id="8851" w:author="Rodrigo García" w:date="2017-09-29T10:10:00Z">
                  <w:rPr>
                    <w:ins w:id="8852" w:author="Borja Gonzalez" w:date="2017-09-28T19:32:00Z"/>
                    <w:rFonts w:ascii="Monaco" w:eastAsiaTheme="majorEastAsia" w:hAnsi="Monaco" w:cs="Monaco"/>
                    <w:color w:val="243F60" w:themeColor="accent1" w:themeShade="7F"/>
                    <w:sz w:val="32"/>
                    <w:szCs w:val="32"/>
                    <w:lang w:val="en-US"/>
                  </w:rPr>
                </w:rPrChange>
              </w:rPr>
            </w:pPr>
            <w:ins w:id="8853" w:author="Borja Gonzalez" w:date="2017-09-28T19:32:00Z">
              <w:r w:rsidRPr="0079203F">
                <w:rPr>
                  <w:rFonts w:ascii="Monaco" w:hAnsi="Monaco" w:cs="Monaco"/>
                  <w:b/>
                  <w:bCs/>
                  <w:color w:val="204A87"/>
                  <w:sz w:val="20"/>
                  <w:szCs w:val="20"/>
                  <w:lang w:val="es-ES"/>
                  <w:rPrChange w:id="8854"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885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56"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85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58"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885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860"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8861"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8862" w:author="Borja Gonzalez" w:date="2017-09-28T19:32:00Z"/>
                <w:rFonts w:ascii="Monaco" w:hAnsi="Monaco" w:cs="Monaco"/>
                <w:sz w:val="20"/>
                <w:szCs w:val="20"/>
                <w:lang w:val="es-ES"/>
                <w:rPrChange w:id="8863" w:author="Rodrigo García" w:date="2017-09-29T10:10:00Z">
                  <w:rPr>
                    <w:ins w:id="8864" w:author="Borja Gonzalez" w:date="2017-09-28T19:32:00Z"/>
                    <w:rFonts w:ascii="Monaco" w:eastAsiaTheme="majorEastAsia" w:hAnsi="Monaco" w:cs="Monaco"/>
                    <w:color w:val="243F60" w:themeColor="accent1" w:themeShade="7F"/>
                    <w:sz w:val="32"/>
                    <w:szCs w:val="32"/>
                    <w:lang w:val="en-US"/>
                  </w:rPr>
                </w:rPrChange>
              </w:rPr>
            </w:pPr>
            <w:ins w:id="8865" w:author="Borja Gonzalez" w:date="2017-09-28T19:32:00Z">
              <w:r w:rsidRPr="0079203F">
                <w:rPr>
                  <w:rFonts w:ascii="Monaco" w:hAnsi="Monaco" w:cs="Monaco"/>
                  <w:sz w:val="20"/>
                  <w:szCs w:val="20"/>
                  <w:lang w:val="es-ES"/>
                  <w:rPrChange w:id="8866"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867"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86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69"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8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871"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8872"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8873"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87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75"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8876"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877" w:author="Borja Gonzalez" w:date="2017-09-28T19:32:00Z"/>
                <w:rFonts w:ascii="Monaco" w:hAnsi="Monaco" w:cs="Monaco"/>
                <w:sz w:val="20"/>
                <w:szCs w:val="20"/>
                <w:lang w:val="en-US"/>
                <w:rPrChange w:id="8878" w:author="Borja Gonzalez" w:date="2017-09-28T19:32:00Z">
                  <w:rPr>
                    <w:ins w:id="8879" w:author="Borja Gonzalez" w:date="2017-09-28T19:32:00Z"/>
                    <w:rFonts w:ascii="Monaco" w:eastAsiaTheme="majorEastAsia" w:hAnsi="Monaco" w:cs="Monaco"/>
                    <w:color w:val="243F60" w:themeColor="accent1" w:themeShade="7F"/>
                    <w:sz w:val="32"/>
                    <w:szCs w:val="32"/>
                    <w:lang w:val="en-US"/>
                  </w:rPr>
                </w:rPrChange>
              </w:rPr>
            </w:pPr>
            <w:ins w:id="8880" w:author="Borja Gonzalez" w:date="2017-09-28T19:32:00Z">
              <w:r w:rsidRPr="0079203F">
                <w:rPr>
                  <w:rFonts w:ascii="Monaco" w:hAnsi="Monaco" w:cs="Monaco"/>
                  <w:sz w:val="20"/>
                  <w:szCs w:val="20"/>
                  <w:lang w:val="es-ES"/>
                  <w:rPrChange w:id="8881"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882"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88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84"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88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88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88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88"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88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890"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889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892"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893"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894" w:author="Borja Gonzalez" w:date="2017-09-28T19:32:00Z"/>
                <w:rFonts w:ascii="Monaco" w:hAnsi="Monaco" w:cs="Monaco"/>
                <w:sz w:val="20"/>
                <w:szCs w:val="20"/>
                <w:lang w:val="en-US"/>
                <w:rPrChange w:id="8895" w:author="Borja Gonzalez" w:date="2017-09-28T19:32:00Z">
                  <w:rPr>
                    <w:ins w:id="8896"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897" w:author="Borja Gonzalez" w:date="2017-09-28T19:32:00Z"/>
                <w:rFonts w:ascii="Monaco" w:hAnsi="Monaco" w:cs="Monaco"/>
                <w:sz w:val="20"/>
                <w:szCs w:val="20"/>
                <w:lang w:val="en-US"/>
                <w:rPrChange w:id="8898" w:author="Borja Gonzalez" w:date="2017-09-28T19:32:00Z">
                  <w:rPr>
                    <w:ins w:id="8899" w:author="Borja Gonzalez" w:date="2017-09-28T19:32:00Z"/>
                    <w:rFonts w:ascii="Monaco" w:eastAsiaTheme="majorEastAsia" w:hAnsi="Monaco" w:cs="Monaco"/>
                    <w:color w:val="243F60" w:themeColor="accent1" w:themeShade="7F"/>
                    <w:sz w:val="32"/>
                    <w:szCs w:val="32"/>
                    <w:lang w:val="en-US"/>
                  </w:rPr>
                </w:rPrChange>
              </w:rPr>
            </w:pPr>
            <w:ins w:id="8900" w:author="Borja Gonzalez" w:date="2017-09-28T19:32:00Z">
              <w:r w:rsidRPr="00E066BD">
                <w:rPr>
                  <w:rFonts w:ascii="Monaco" w:hAnsi="Monaco" w:cs="Monaco"/>
                  <w:sz w:val="20"/>
                  <w:szCs w:val="20"/>
                  <w:lang w:val="en-US"/>
                  <w:rPrChange w:id="890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902"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0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04"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90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0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0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908"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90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10"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91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12"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91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14"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915"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8916" w:author="Borja Gonzalez" w:date="2017-09-28T19:32:00Z"/>
                <w:rFonts w:ascii="Monaco" w:hAnsi="Monaco" w:cs="Monaco"/>
                <w:sz w:val="20"/>
                <w:szCs w:val="20"/>
                <w:lang w:val="es-ES"/>
                <w:rPrChange w:id="8917" w:author="Rodrigo García" w:date="2017-09-29T10:10:00Z">
                  <w:rPr>
                    <w:ins w:id="8918" w:author="Borja Gonzalez" w:date="2017-09-28T19:32:00Z"/>
                    <w:rFonts w:ascii="Monaco" w:eastAsiaTheme="majorEastAsia" w:hAnsi="Monaco" w:cs="Monaco"/>
                    <w:color w:val="243F60" w:themeColor="accent1" w:themeShade="7F"/>
                    <w:sz w:val="32"/>
                    <w:szCs w:val="32"/>
                    <w:lang w:val="en-US"/>
                  </w:rPr>
                </w:rPrChange>
              </w:rPr>
            </w:pPr>
            <w:ins w:id="8919" w:author="Borja Gonzalez" w:date="2017-09-28T19:32:00Z">
              <w:r w:rsidRPr="00E066BD">
                <w:rPr>
                  <w:rFonts w:ascii="Monaco" w:hAnsi="Monaco" w:cs="Monaco"/>
                  <w:sz w:val="20"/>
                  <w:szCs w:val="20"/>
                  <w:lang w:val="en-US"/>
                  <w:rPrChange w:id="8920"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21"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23"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2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25"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92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27"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92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92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30"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8931"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932" w:author="Borja Gonzalez" w:date="2017-09-28T19:32:00Z"/>
                <w:rFonts w:ascii="Monaco" w:hAnsi="Monaco" w:cs="Monaco"/>
                <w:sz w:val="20"/>
                <w:szCs w:val="20"/>
                <w:lang w:val="en-US"/>
                <w:rPrChange w:id="8933" w:author="Borja Gonzalez" w:date="2017-09-28T19:32:00Z">
                  <w:rPr>
                    <w:ins w:id="8934" w:author="Borja Gonzalez" w:date="2017-09-28T19:32:00Z"/>
                    <w:rFonts w:ascii="Monaco" w:eastAsiaTheme="majorEastAsia" w:hAnsi="Monaco" w:cs="Monaco"/>
                    <w:color w:val="243F60" w:themeColor="accent1" w:themeShade="7F"/>
                    <w:sz w:val="32"/>
                    <w:szCs w:val="32"/>
                    <w:lang w:val="en-US"/>
                  </w:rPr>
                </w:rPrChange>
              </w:rPr>
            </w:pPr>
            <w:ins w:id="8935" w:author="Borja Gonzalez" w:date="2017-09-28T19:32:00Z">
              <w:r w:rsidRPr="00E066BD">
                <w:rPr>
                  <w:rFonts w:ascii="Monaco" w:hAnsi="Monaco" w:cs="Monaco"/>
                  <w:b/>
                  <w:bCs/>
                  <w:color w:val="204A87"/>
                  <w:sz w:val="20"/>
                  <w:szCs w:val="20"/>
                  <w:lang w:val="en-US"/>
                  <w:rPrChange w:id="893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3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38"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93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4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4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4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94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44"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894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946"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94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948"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94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50"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95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952"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953"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954" w:author="Borja Gonzalez" w:date="2017-09-28T19:32:00Z"/>
                <w:rFonts w:ascii="Monaco" w:hAnsi="Monaco" w:cs="Monaco"/>
                <w:sz w:val="20"/>
                <w:szCs w:val="20"/>
                <w:lang w:val="en-US"/>
                <w:rPrChange w:id="8955" w:author="Borja Gonzalez" w:date="2017-09-28T19:32:00Z">
                  <w:rPr>
                    <w:ins w:id="8956"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8957" w:author="Borja Gonzalez" w:date="2017-09-28T19:32:00Z"/>
                <w:rFonts w:ascii="Monaco" w:hAnsi="Monaco" w:cs="Monaco"/>
                <w:sz w:val="20"/>
                <w:szCs w:val="20"/>
                <w:lang w:val="es-ES"/>
                <w:rPrChange w:id="8958" w:author="Rodrigo García" w:date="2017-09-29T10:10:00Z">
                  <w:rPr>
                    <w:ins w:id="8959" w:author="Borja Gonzalez" w:date="2017-09-28T19:32:00Z"/>
                    <w:rFonts w:ascii="Monaco" w:eastAsiaTheme="majorEastAsia" w:hAnsi="Monaco" w:cs="Monaco"/>
                    <w:color w:val="243F60" w:themeColor="accent1" w:themeShade="7F"/>
                    <w:sz w:val="32"/>
                    <w:szCs w:val="32"/>
                    <w:lang w:val="en-US"/>
                  </w:rPr>
                </w:rPrChange>
              </w:rPr>
            </w:pPr>
            <w:ins w:id="8960" w:author="Borja Gonzalez" w:date="2017-09-28T19:32:00Z">
              <w:r w:rsidRPr="00E066BD">
                <w:rPr>
                  <w:rFonts w:ascii="Monaco" w:hAnsi="Monaco" w:cs="Monaco"/>
                  <w:sz w:val="20"/>
                  <w:szCs w:val="20"/>
                  <w:lang w:val="en-US"/>
                  <w:rPrChange w:id="8961"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62"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896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64"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896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66"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896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68"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8969"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8970" w:author="Borja Gonzalez" w:date="2017-09-28T19:32:00Z"/>
                <w:rFonts w:ascii="Monaco" w:hAnsi="Monaco" w:cs="Monaco"/>
                <w:sz w:val="20"/>
                <w:szCs w:val="20"/>
                <w:lang w:val="es-ES"/>
                <w:rPrChange w:id="8971" w:author="Rodrigo García" w:date="2017-09-29T10:10:00Z">
                  <w:rPr>
                    <w:ins w:id="8972" w:author="Borja Gonzalez" w:date="2017-09-28T19:32:00Z"/>
                    <w:rFonts w:ascii="Monaco" w:eastAsiaTheme="majorEastAsia" w:hAnsi="Monaco" w:cs="Monaco"/>
                    <w:color w:val="243F60" w:themeColor="accent1" w:themeShade="7F"/>
                    <w:sz w:val="32"/>
                    <w:szCs w:val="32"/>
                    <w:lang w:val="en-US"/>
                  </w:rPr>
                </w:rPrChange>
              </w:rPr>
            </w:pPr>
            <w:ins w:id="8973" w:author="Borja Gonzalez" w:date="2017-09-28T19:32:00Z">
              <w:r w:rsidRPr="0079203F">
                <w:rPr>
                  <w:rFonts w:ascii="Monaco" w:hAnsi="Monaco" w:cs="Monaco"/>
                  <w:sz w:val="20"/>
                  <w:szCs w:val="20"/>
                  <w:lang w:val="es-ES"/>
                  <w:rPrChange w:id="8974"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75"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897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77"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8978"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8979" w:author="Borja Gonzalez" w:date="2017-09-28T19:32:00Z"/>
                <w:rFonts w:ascii="Monaco" w:hAnsi="Monaco" w:cs="Monaco"/>
                <w:sz w:val="20"/>
                <w:szCs w:val="20"/>
                <w:lang w:val="es-ES"/>
                <w:rPrChange w:id="8980" w:author="Rodrigo García" w:date="2017-09-29T10:10:00Z">
                  <w:rPr>
                    <w:ins w:id="8981" w:author="Borja Gonzalez" w:date="2017-09-28T19:32:00Z"/>
                    <w:rFonts w:ascii="Monaco" w:eastAsiaTheme="majorEastAsia" w:hAnsi="Monaco" w:cs="Monaco"/>
                    <w:color w:val="243F60" w:themeColor="accent1" w:themeShade="7F"/>
                    <w:sz w:val="32"/>
                    <w:szCs w:val="32"/>
                    <w:lang w:val="en-US"/>
                  </w:rPr>
                </w:rPrChange>
              </w:rPr>
            </w:pPr>
            <w:ins w:id="8982" w:author="Borja Gonzalez" w:date="2017-09-28T19:32:00Z">
              <w:r w:rsidRPr="0079203F">
                <w:rPr>
                  <w:rFonts w:ascii="Monaco" w:hAnsi="Monaco" w:cs="Monaco"/>
                  <w:sz w:val="20"/>
                  <w:szCs w:val="20"/>
                  <w:lang w:val="es-ES"/>
                  <w:rPrChange w:id="8983"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84"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8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86"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8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88"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98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90"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99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992"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93"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8994"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995" w:author="Borja Gonzalez" w:date="2017-09-28T19:32:00Z"/>
                <w:rFonts w:ascii="Monaco" w:hAnsi="Monaco" w:cs="Monaco"/>
                <w:sz w:val="32"/>
                <w:szCs w:val="32"/>
                <w:lang w:val="en-US"/>
              </w:rPr>
            </w:pPr>
            <w:ins w:id="8996" w:author="Borja Gonzalez" w:date="2017-09-28T19:32:00Z">
              <w:r w:rsidRPr="00E066BD">
                <w:rPr>
                  <w:rFonts w:ascii="Monaco" w:hAnsi="Monaco" w:cs="Monaco"/>
                  <w:b/>
                  <w:bCs/>
                  <w:color w:val="000000"/>
                  <w:sz w:val="20"/>
                  <w:szCs w:val="20"/>
                  <w:lang w:val="en-US"/>
                  <w:rPrChange w:id="8997"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8998" w:author="Borja Gonzalez" w:date="2017-09-28T19:32:00Z"/>
              </w:rPr>
            </w:pPr>
          </w:p>
        </w:tc>
      </w:tr>
    </w:tbl>
    <w:p w14:paraId="10015F17" w14:textId="3B6EA3E7" w:rsidR="004C0379" w:rsidRPr="004C0379" w:rsidRDefault="004C0379">
      <w:pPr>
        <w:pPrChange w:id="8999" w:author="Borja Gonzalez" w:date="2017-09-27T15:00:00Z">
          <w:pPr>
            <w:pStyle w:val="Heading4"/>
          </w:pPr>
        </w:pPrChange>
      </w:pPr>
    </w:p>
    <w:p w14:paraId="22C50C7D" w14:textId="77777777" w:rsidR="00D32ACC" w:rsidRDefault="00D32ACC" w:rsidP="00D32ACC"/>
    <w:p w14:paraId="0574D3AF" w14:textId="10E7981F" w:rsidR="00E9151D" w:rsidRDefault="004C0379" w:rsidP="00BF0FD1">
      <w:del w:id="9000" w:author="Borja Gonzalez" w:date="2017-09-28T19:31:00Z">
        <w:r w:rsidRPr="00C45289" w:rsidDel="00E066BD">
          <w:rPr>
            <w:noProof/>
            <w:lang w:val="en-US"/>
            <w:rPrChange w:id="9001" w:author="Unknown">
              <w:rPr>
                <w:rFonts w:asciiTheme="majorHAnsi" w:eastAsiaTheme="majorEastAsia" w:hAnsiTheme="majorHAnsi" w:cstheme="majorBidi"/>
                <w:b/>
                <w:bCs/>
                <w:i/>
                <w:iCs/>
                <w:noProof/>
                <w:color w:val="4F81BD" w:themeColor="accent1"/>
                <w:lang w:val="en-US"/>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9002" w:name="_Toc368246727"/>
      <w:r w:rsidRPr="00F452C7">
        <w:t xml:space="preserve">5.  </w:t>
      </w:r>
      <w:r w:rsidR="00D51A6F" w:rsidRPr="00F452C7">
        <w:t>Pruebas</w:t>
      </w:r>
      <w:bookmarkEnd w:id="9002"/>
    </w:p>
    <w:p w14:paraId="297B451B" w14:textId="77777777" w:rsidR="009E54AB" w:rsidRPr="003970D7" w:rsidRDefault="009E54AB" w:rsidP="009E54AB"/>
    <w:p w14:paraId="003B926D" w14:textId="0580D99C"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del w:id="9003" w:author="Rodrigo García" w:date="2017-09-29T10:37:00Z">
        <w:r w:rsidRPr="00F452C7" w:rsidDel="00A31D37">
          <w:delText xml:space="preserve">Para </w:delText>
        </w:r>
        <w:r w:rsidR="00F452C7" w:rsidRPr="00F452C7" w:rsidDel="00A31D37">
          <w:delText>realizar</w:delText>
        </w:r>
        <w:r w:rsidRPr="00F452C7" w:rsidDel="00A31D37">
          <w:delText xml:space="preserve"> pruebas </w:delText>
        </w:r>
      </w:del>
      <w:del w:id="9004" w:author="Rodrigo García" w:date="2017-09-29T10:36:00Z">
        <w:r w:rsidR="007E5FBE" w:rsidDel="00A31D37">
          <w:delText xml:space="preserve">de funcionamiento </w:delText>
        </w:r>
      </w:del>
      <w:del w:id="9005" w:author="Rodrigo García" w:date="2017-09-29T10:37:00Z">
        <w:r w:rsidR="007E5FBE" w:rsidDel="00A31D37">
          <w:delText xml:space="preserve">sobre </w:delText>
        </w:r>
      </w:del>
      <w:del w:id="9006" w:author="Rodrigo García" w:date="2017-09-29T10:36:00Z">
        <w:r w:rsidR="007E5FBE" w:rsidDel="00A31D37">
          <w:delText xml:space="preserve">esta </w:delText>
        </w:r>
      </w:del>
      <w:del w:id="9007" w:author="Rodrigo García" w:date="2017-09-29T10:37:00Z">
        <w:r w:rsidR="007E5FBE" w:rsidDel="00A31D37">
          <w:delText>aplicación web existen</w:delText>
        </w:r>
        <w:r w:rsidRPr="00F452C7" w:rsidDel="00A31D37">
          <w:delText xml:space="preserve"> varias opciones </w:delText>
        </w:r>
      </w:del>
      <w:del w:id="9008" w:author="Rodrigo García" w:date="2017-09-29T10:36:00Z">
        <w:r w:rsidRPr="00F452C7" w:rsidDel="00A31D37">
          <w:delText xml:space="preserve">como pueden ser la escritura de valores por pantalla, el uso de herramientas de log </w:delText>
        </w:r>
      </w:del>
      <w:del w:id="9009" w:author="Rodrigo García" w:date="2017-09-29T10:37:00Z">
        <w:r w:rsidRPr="00F452C7" w:rsidDel="00A31D37">
          <w:delText>y la utilización de depuradores</w:delText>
        </w:r>
      </w:del>
      <w:ins w:id="9010" w:author="Rodrigo García" w:date="2017-09-29T10:37:00Z">
        <w:r w:rsidR="00A31D37">
          <w:t xml:space="preserve">Para ello hemos llevado a cabo una serie de pruebas de sistema que aseguran que se cumplen todos los requisitos funcionales enumerados en el capítulo </w:t>
        </w:r>
        <w:commentRangeStart w:id="9011"/>
        <w:r w:rsidR="00A31D37">
          <w:t>XX</w:t>
        </w:r>
        <w:commentRangeEnd w:id="9011"/>
        <w:r w:rsidR="00A31D37">
          <w:rPr>
            <w:rStyle w:val="CommentReference"/>
          </w:rPr>
          <w:commentReference w:id="9011"/>
        </w:r>
      </w:ins>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Heading2"/>
      </w:pPr>
      <w:bookmarkStart w:id="9012" w:name="_Toc368246728"/>
      <w:r w:rsidRPr="00F452C7">
        <w:t xml:space="preserve">5.1.  Pruebas </w:t>
      </w:r>
      <w:r w:rsidR="002449ED">
        <w:t>de sistema</w:t>
      </w:r>
      <w:bookmarkEnd w:id="9012"/>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013"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Heading3"/>
      </w:pPr>
      <w:bookmarkStart w:id="9014" w:name="_Toc368246729"/>
      <w:r w:rsidRPr="00F452C7">
        <w:t>5.1.</w:t>
      </w:r>
      <w:ins w:id="9015" w:author="Borja Gonzalez" w:date="2017-09-28T19:36:00Z">
        <w:r w:rsidR="004426CE">
          <w:t>1</w:t>
        </w:r>
      </w:ins>
      <w:del w:id="9016" w:author="Borja Gonzalez" w:date="2017-09-28T19:36:00Z">
        <w:r w:rsidRPr="00F452C7" w:rsidDel="004426CE">
          <w:delText>2</w:delText>
        </w:r>
      </w:del>
      <w:r w:rsidRPr="00F452C7">
        <w:t>.  Obtener paciente</w:t>
      </w:r>
      <w:r w:rsidR="004E6EDB">
        <w:t>s</w:t>
      </w:r>
      <w:bookmarkEnd w:id="9014"/>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017" w:author="Borja Gonzalez" w:date="2017-09-28T22:06:00Z"/>
        </w:rPr>
      </w:pPr>
      <w:del w:id="9018" w:author="Borja Gonzalez" w:date="2017-09-28T22:06:00Z">
        <w:r w:rsidRPr="00F452C7" w:rsidDel="002D3B74">
          <w:rPr>
            <w:noProof/>
            <w:lang w:val="en-US"/>
            <w:rPrChange w:id="9019" w:author="Unknown">
              <w:rPr>
                <w:rFonts w:asciiTheme="majorHAnsi" w:eastAsiaTheme="majorEastAsia" w:hAnsiTheme="majorHAnsi" w:cstheme="majorBidi"/>
                <w:b/>
                <w:bCs/>
                <w:i/>
                <w:iCs/>
                <w:noProof/>
                <w:color w:val="4F81BD" w:themeColor="accent1"/>
                <w:lang w:val="en-US"/>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eGrid"/>
        <w:tblW w:w="0" w:type="auto"/>
        <w:tblLook w:val="04A0" w:firstRow="1" w:lastRow="0" w:firstColumn="1" w:lastColumn="0" w:noHBand="0" w:noVBand="1"/>
      </w:tblPr>
      <w:tblGrid>
        <w:gridCol w:w="8856"/>
      </w:tblGrid>
      <w:tr w:rsidR="002D3B74" w14:paraId="1F08B2EA" w14:textId="77777777" w:rsidTr="002D3B74">
        <w:trPr>
          <w:ins w:id="9020" w:author="Borja Gonzalez" w:date="2017-09-28T22:06:00Z"/>
        </w:trPr>
        <w:tc>
          <w:tcPr>
            <w:tcW w:w="8856" w:type="dxa"/>
          </w:tcPr>
          <w:p w14:paraId="40392423" w14:textId="77777777" w:rsidR="002D3B74" w:rsidRDefault="002D3B74" w:rsidP="002D3B74">
            <w:pPr>
              <w:rPr>
                <w:ins w:id="9021" w:author="Borja Gonzalez" w:date="2017-09-28T22:06:00Z"/>
              </w:rPr>
            </w:pPr>
            <w:ins w:id="9022" w:author="Borja Gonzalez" w:date="2017-09-28T22:06:00Z">
              <w:r>
                <w:t>Navigated to http://192.168.1.33:8124/pacientes.html</w:t>
              </w:r>
            </w:ins>
          </w:p>
          <w:p w14:paraId="6B2C2D4D" w14:textId="77777777" w:rsidR="002D3B74" w:rsidRDefault="002D3B74" w:rsidP="002D3B74">
            <w:pPr>
              <w:rPr>
                <w:ins w:id="9023" w:author="Borja Gonzalez" w:date="2017-09-28T22:06:00Z"/>
              </w:rPr>
            </w:pPr>
            <w:ins w:id="9024" w:author="Borja Gonzalez" w:date="2017-09-28T22:06:00Z">
              <w:r>
                <w:t>22:05:34.084 VM88 pacientes_node.js:28 Conexíon establecida con el servidor</w:t>
              </w:r>
            </w:ins>
          </w:p>
          <w:p w14:paraId="18D2D3F8" w14:textId="77777777" w:rsidR="002D3B74" w:rsidRDefault="002D3B74" w:rsidP="002D3B74">
            <w:pPr>
              <w:rPr>
                <w:ins w:id="9025" w:author="Borja Gonzalez" w:date="2017-09-28T22:06:00Z"/>
              </w:rPr>
            </w:pPr>
            <w:ins w:id="9026" w:author="Borja Gonzalez" w:date="2017-09-28T22:06:00Z">
              <w:r>
                <w:t>22:05:34.087 VM88 pacientes_node.js:39 Solicitud de listado de pacientes enviada</w:t>
              </w:r>
            </w:ins>
          </w:p>
          <w:p w14:paraId="6B1A8145" w14:textId="77777777" w:rsidR="002D3B74" w:rsidRDefault="002D3B74" w:rsidP="002D3B74">
            <w:pPr>
              <w:rPr>
                <w:ins w:id="9027" w:author="Borja Gonzalez" w:date="2017-09-28T22:06:00Z"/>
              </w:rPr>
            </w:pPr>
            <w:ins w:id="9028" w:author="Borja Gonzalez" w:date="2017-09-28T22:06:00Z">
              <w:r>
                <w:t>22:05:34.294 VM88 pacientes_node.js:41 Lista de pacientes recibida</w:t>
              </w:r>
            </w:ins>
          </w:p>
          <w:p w14:paraId="4AAE6294" w14:textId="72DE2C66" w:rsidR="002D3B74" w:rsidRDefault="002D3B74" w:rsidP="002D3B74">
            <w:pPr>
              <w:rPr>
                <w:ins w:id="9029" w:author="Borja Gonzalez" w:date="2017-09-28T22:06:00Z"/>
              </w:rPr>
            </w:pPr>
            <w:ins w:id="9030"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eGrid"/>
        <w:tblW w:w="0" w:type="auto"/>
        <w:tblLook w:val="04A0" w:firstRow="1" w:lastRow="0" w:firstColumn="1" w:lastColumn="0" w:noHBand="0" w:noVBand="1"/>
      </w:tblPr>
      <w:tblGrid>
        <w:gridCol w:w="8856"/>
      </w:tblGrid>
      <w:tr w:rsidR="002D3B74" w14:paraId="2ECB7295" w14:textId="77777777" w:rsidTr="002D3B74">
        <w:trPr>
          <w:ins w:id="9031" w:author="Borja Gonzalez" w:date="2017-09-28T22:07:00Z"/>
        </w:trPr>
        <w:tc>
          <w:tcPr>
            <w:tcW w:w="8856" w:type="dxa"/>
          </w:tcPr>
          <w:p w14:paraId="487B625B" w14:textId="77777777" w:rsidR="002D3B74" w:rsidRPr="0079203F"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32" w:author="Borja Gonzalez" w:date="2017-09-28T22:07:00Z"/>
                <w:rFonts w:ascii="Menlo Regular" w:hAnsi="Menlo Regular" w:cs="Menlo Regular"/>
                <w:color w:val="000000"/>
                <w:sz w:val="22"/>
                <w:szCs w:val="22"/>
                <w:lang w:val="es-ES"/>
                <w:rPrChange w:id="9033" w:author="Rodrigo García" w:date="2017-09-29T10:10:00Z">
                  <w:rPr>
                    <w:ins w:id="9034" w:author="Borja Gonzalez" w:date="2017-09-28T22:07:00Z"/>
                    <w:rFonts w:ascii="Menlo Regular" w:hAnsi="Menlo Regular" w:cs="Menlo Regular"/>
                    <w:color w:val="000000"/>
                    <w:sz w:val="22"/>
                    <w:szCs w:val="22"/>
                    <w:lang w:val="en-US"/>
                  </w:rPr>
                </w:rPrChange>
              </w:rPr>
            </w:pPr>
            <w:ins w:id="9035" w:author="Borja Gonzalez" w:date="2017-09-28T22:07:00Z">
              <w:r w:rsidRPr="0079203F">
                <w:rPr>
                  <w:rFonts w:ascii="Menlo Regular" w:hAnsi="Menlo Regular" w:cs="Menlo Regular"/>
                  <w:color w:val="000000"/>
                  <w:sz w:val="22"/>
                  <w:szCs w:val="22"/>
                  <w:lang w:val="es-ES"/>
                  <w:rPrChange w:id="9036" w:author="Rodrigo García" w:date="2017-09-29T10:10:00Z">
                    <w:rPr>
                      <w:rFonts w:ascii="Menlo Regular" w:hAnsi="Menlo Regular" w:cs="Menlo Regular"/>
                      <w:color w:val="000000"/>
                      <w:sz w:val="22"/>
                      <w:szCs w:val="22"/>
                      <w:lang w:val="en-US"/>
                    </w:rPr>
                  </w:rPrChange>
                </w:rPr>
                <w:t>22:05:34:094 Conexión establecida con el cliente</w:t>
              </w:r>
            </w:ins>
          </w:p>
          <w:p w14:paraId="40790836" w14:textId="77777777" w:rsidR="002D3B74" w:rsidRPr="0079203F"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37" w:author="Borja Gonzalez" w:date="2017-09-28T22:07:00Z"/>
                <w:rFonts w:ascii="Menlo Regular" w:hAnsi="Menlo Regular" w:cs="Menlo Regular"/>
                <w:color w:val="000000"/>
                <w:sz w:val="22"/>
                <w:szCs w:val="22"/>
                <w:lang w:val="es-ES"/>
                <w:rPrChange w:id="9038" w:author="Rodrigo García" w:date="2017-09-29T10:10:00Z">
                  <w:rPr>
                    <w:ins w:id="9039" w:author="Borja Gonzalez" w:date="2017-09-28T22:07:00Z"/>
                    <w:rFonts w:ascii="Menlo Regular" w:hAnsi="Menlo Regular" w:cs="Menlo Regular"/>
                    <w:color w:val="000000"/>
                    <w:sz w:val="22"/>
                    <w:szCs w:val="22"/>
                    <w:lang w:val="en-US"/>
                  </w:rPr>
                </w:rPrChange>
              </w:rPr>
            </w:pPr>
            <w:ins w:id="9040" w:author="Borja Gonzalez" w:date="2017-09-28T22:07:00Z">
              <w:r w:rsidRPr="0079203F">
                <w:rPr>
                  <w:rFonts w:ascii="Menlo Regular" w:hAnsi="Menlo Regular" w:cs="Menlo Regular"/>
                  <w:color w:val="000000"/>
                  <w:sz w:val="22"/>
                  <w:szCs w:val="22"/>
                  <w:lang w:val="es-ES"/>
                  <w:rPrChange w:id="9041" w:author="Rodrigo García" w:date="2017-09-29T10:10:00Z">
                    <w:rPr>
                      <w:rFonts w:ascii="Menlo Regular" w:hAnsi="Menlo Regular" w:cs="Menlo Regular"/>
                      <w:color w:val="000000"/>
                      <w:sz w:val="22"/>
                      <w:szCs w:val="22"/>
                      <w:lang w:val="en-US"/>
                    </w:rPr>
                  </w:rPrChange>
                </w:rPr>
                <w:t>22:05:34:099 Conexión establecida con el cliente</w:t>
              </w:r>
            </w:ins>
          </w:p>
          <w:p w14:paraId="7E3CE092" w14:textId="77777777" w:rsidR="002D3B74" w:rsidRPr="0079203F"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2" w:author="Borja Gonzalez" w:date="2017-09-28T22:07:00Z"/>
                <w:rFonts w:ascii="Menlo Regular" w:hAnsi="Menlo Regular" w:cs="Menlo Regular"/>
                <w:color w:val="000000"/>
                <w:sz w:val="22"/>
                <w:szCs w:val="22"/>
                <w:lang w:val="es-ES"/>
                <w:rPrChange w:id="9043" w:author="Rodrigo García" w:date="2017-09-29T10:10:00Z">
                  <w:rPr>
                    <w:ins w:id="9044" w:author="Borja Gonzalez" w:date="2017-09-28T22:07:00Z"/>
                    <w:rFonts w:ascii="Menlo Regular" w:hAnsi="Menlo Regular" w:cs="Menlo Regular"/>
                    <w:color w:val="000000"/>
                    <w:sz w:val="22"/>
                    <w:szCs w:val="22"/>
                    <w:lang w:val="en-US"/>
                  </w:rPr>
                </w:rPrChange>
              </w:rPr>
            </w:pPr>
            <w:ins w:id="9045" w:author="Borja Gonzalez" w:date="2017-09-28T22:07:00Z">
              <w:r w:rsidRPr="0079203F">
                <w:rPr>
                  <w:rFonts w:ascii="Menlo Regular" w:hAnsi="Menlo Regular" w:cs="Menlo Regular"/>
                  <w:color w:val="000000"/>
                  <w:sz w:val="22"/>
                  <w:szCs w:val="22"/>
                  <w:lang w:val="es-ES"/>
                  <w:rPrChange w:id="9046" w:author="Rodrigo García" w:date="2017-09-29T10:10:00Z">
                    <w:rPr>
                      <w:rFonts w:ascii="Menlo Regular" w:hAnsi="Menlo Regular" w:cs="Menlo Regular"/>
                      <w:color w:val="000000"/>
                      <w:sz w:val="22"/>
                      <w:szCs w:val="22"/>
                      <w:lang w:val="en-US"/>
                    </w:rPr>
                  </w:rPrChange>
                </w:rPr>
                <w:t>22:05:34:136 Petición del cliente: Pacientes</w:t>
              </w:r>
            </w:ins>
          </w:p>
          <w:p w14:paraId="008042E5" w14:textId="77777777" w:rsidR="002D3B74" w:rsidRPr="0079203F"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7" w:author="Borja Gonzalez" w:date="2017-09-28T22:07:00Z"/>
                <w:rFonts w:ascii="Menlo Regular" w:hAnsi="Menlo Regular" w:cs="Menlo Regular"/>
                <w:color w:val="000000"/>
                <w:sz w:val="22"/>
                <w:szCs w:val="22"/>
                <w:lang w:val="es-ES"/>
                <w:rPrChange w:id="9048" w:author="Rodrigo García" w:date="2017-09-29T10:10:00Z">
                  <w:rPr>
                    <w:ins w:id="9049" w:author="Borja Gonzalez" w:date="2017-09-28T22:07:00Z"/>
                    <w:rFonts w:ascii="Menlo Regular" w:hAnsi="Menlo Regular" w:cs="Menlo Regular"/>
                    <w:color w:val="000000"/>
                    <w:sz w:val="22"/>
                    <w:szCs w:val="22"/>
                    <w:lang w:val="en-US"/>
                  </w:rPr>
                </w:rPrChange>
              </w:rPr>
            </w:pPr>
            <w:ins w:id="9050" w:author="Borja Gonzalez" w:date="2017-09-28T22:07:00Z">
              <w:r w:rsidRPr="0079203F">
                <w:rPr>
                  <w:rFonts w:ascii="Menlo Regular" w:hAnsi="Menlo Regular" w:cs="Menlo Regular"/>
                  <w:color w:val="000000"/>
                  <w:sz w:val="22"/>
                  <w:szCs w:val="22"/>
                  <w:lang w:val="es-ES"/>
                  <w:rPrChange w:id="9051" w:author="Rodrigo García" w:date="2017-09-29T10:10:00Z">
                    <w:rPr>
                      <w:rFonts w:ascii="Menlo Regular" w:hAnsi="Menlo Regular" w:cs="Menlo Regular"/>
                      <w:color w:val="000000"/>
                      <w:sz w:val="22"/>
                      <w:szCs w:val="22"/>
                      <w:lang w:val="en-US"/>
                    </w:rPr>
                  </w:rPrChange>
                </w:rPr>
                <w:t>22:05:34:177 Base de datos abierta</w:t>
              </w:r>
            </w:ins>
          </w:p>
          <w:p w14:paraId="5392F66D" w14:textId="77777777" w:rsidR="002D3B74" w:rsidRPr="0079203F"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2" w:author="Borja Gonzalez" w:date="2017-09-28T22:07:00Z"/>
                <w:rFonts w:ascii="Menlo Regular" w:hAnsi="Menlo Regular" w:cs="Menlo Regular"/>
                <w:color w:val="000000"/>
                <w:sz w:val="22"/>
                <w:szCs w:val="22"/>
                <w:lang w:val="es-ES"/>
                <w:rPrChange w:id="9053" w:author="Rodrigo García" w:date="2017-09-29T10:11:00Z">
                  <w:rPr>
                    <w:ins w:id="9054" w:author="Borja Gonzalez" w:date="2017-09-28T22:07:00Z"/>
                    <w:rFonts w:ascii="Menlo Regular" w:hAnsi="Menlo Regular" w:cs="Menlo Regular"/>
                    <w:color w:val="000000"/>
                    <w:sz w:val="22"/>
                    <w:szCs w:val="22"/>
                    <w:lang w:val="en-US"/>
                  </w:rPr>
                </w:rPrChange>
              </w:rPr>
            </w:pPr>
            <w:ins w:id="9055" w:author="Borja Gonzalez" w:date="2017-09-28T22:07:00Z">
              <w:r w:rsidRPr="0079203F">
                <w:rPr>
                  <w:rFonts w:ascii="Menlo Regular" w:hAnsi="Menlo Regular" w:cs="Menlo Regular"/>
                  <w:color w:val="000000"/>
                  <w:sz w:val="22"/>
                  <w:szCs w:val="22"/>
                  <w:lang w:val="es-ES"/>
                  <w:rPrChange w:id="9056" w:author="Rodrigo García" w:date="2017-09-29T10:11:00Z">
                    <w:rPr>
                      <w:rFonts w:ascii="Menlo Regular" w:hAnsi="Menlo Regular" w:cs="Menlo Regular"/>
                      <w:color w:val="000000"/>
                      <w:sz w:val="22"/>
                      <w:szCs w:val="22"/>
                      <w:lang w:val="en-US"/>
                    </w:rPr>
                  </w:rPrChange>
                </w:rPr>
                <w:t>22:05:34:286 Listado de pacientes enviado al cliente</w:t>
              </w:r>
            </w:ins>
          </w:p>
          <w:p w14:paraId="007BF750" w14:textId="48048605" w:rsidR="002D3B74" w:rsidRDefault="002D3B74" w:rsidP="002D3B74">
            <w:pPr>
              <w:rPr>
                <w:ins w:id="9057" w:author="Borja Gonzalez" w:date="2017-09-28T22:07:00Z"/>
              </w:rPr>
            </w:pPr>
            <w:ins w:id="9058" w:author="Borja Gonzalez" w:date="2017-09-28T22:07:00Z">
              <w:r>
                <w:rPr>
                  <w:rFonts w:ascii="Menlo Regular" w:hAnsi="Menlo Regular" w:cs="Menlo Regular"/>
                  <w:color w:val="000000"/>
                  <w:sz w:val="22"/>
                  <w:szCs w:val="22"/>
                  <w:lang w:val="en-US"/>
                </w:rPr>
                <w:t>22:05:34:292 Base de datos cerrada</w:t>
              </w:r>
            </w:ins>
          </w:p>
        </w:tc>
      </w:tr>
    </w:tbl>
    <w:p w14:paraId="7948EA0E" w14:textId="77777777" w:rsidR="004E6EDB" w:rsidRDefault="004E6EDB" w:rsidP="009E54AB"/>
    <w:p w14:paraId="7D4824BA" w14:textId="77777777" w:rsidR="004E6EDB" w:rsidDel="009550DF" w:rsidRDefault="004E6EDB" w:rsidP="009E54AB">
      <w:pPr>
        <w:rPr>
          <w:del w:id="9059" w:author="Borja Gonzalez" w:date="2017-09-28T22:07:00Z"/>
        </w:rPr>
      </w:pPr>
    </w:p>
    <w:p w14:paraId="53B5E755" w14:textId="586C674D" w:rsidR="004E6EDB" w:rsidDel="009550DF" w:rsidRDefault="004E6EDB" w:rsidP="009E54AB">
      <w:pPr>
        <w:rPr>
          <w:del w:id="9060" w:author="Borja Gonzalez" w:date="2017-09-28T22:07:00Z"/>
        </w:rPr>
      </w:pPr>
    </w:p>
    <w:p w14:paraId="15785FDA" w14:textId="51C3D5C7" w:rsidR="007821BE" w:rsidRPr="003970D7" w:rsidDel="009550DF" w:rsidRDefault="007821BE" w:rsidP="007821BE">
      <w:pPr>
        <w:rPr>
          <w:del w:id="9061" w:author="Borja Gonzalez" w:date="2017-09-28T22:07:00Z"/>
          <w:u w:val="single"/>
        </w:rPr>
      </w:pPr>
      <w:del w:id="9062" w:author="Borja Gonzalez" w:date="2017-09-28T22:07:00Z">
        <w:r w:rsidRPr="003970D7" w:rsidDel="009550DF">
          <w:rPr>
            <w:u w:val="single"/>
          </w:rPr>
          <w:delText>Terminal (Servidor):</w:delText>
        </w:r>
      </w:del>
    </w:p>
    <w:p w14:paraId="1E2A16B3" w14:textId="60ED2735" w:rsidR="007821BE" w:rsidRPr="00F452C7" w:rsidDel="009550DF" w:rsidRDefault="007821BE" w:rsidP="009E54AB">
      <w:pPr>
        <w:rPr>
          <w:del w:id="9063" w:author="Borja Gonzalez" w:date="2017-09-28T22:07:00Z"/>
        </w:rPr>
      </w:pPr>
    </w:p>
    <w:p w14:paraId="72FA09EE" w14:textId="41A5C40F" w:rsidR="009E54AB" w:rsidRPr="00F452C7" w:rsidDel="009550DF" w:rsidRDefault="007238C2" w:rsidP="009E54AB">
      <w:pPr>
        <w:rPr>
          <w:del w:id="9064" w:author="Borja Gonzalez" w:date="2017-09-28T22:07:00Z"/>
        </w:rPr>
      </w:pPr>
      <w:del w:id="9065" w:author="Borja Gonzalez" w:date="2017-09-28T22:07:00Z">
        <w:r w:rsidRPr="00F452C7" w:rsidDel="009550DF">
          <w:rPr>
            <w:noProof/>
            <w:lang w:val="en-US"/>
            <w:rPrChange w:id="9066" w:author="Unknown">
              <w:rPr>
                <w:rFonts w:asciiTheme="majorHAnsi" w:eastAsiaTheme="majorEastAsia" w:hAnsiTheme="majorHAnsi" w:cstheme="majorBidi"/>
                <w:b/>
                <w:bCs/>
                <w:i/>
                <w:iCs/>
                <w:noProof/>
                <w:color w:val="4F81BD" w:themeColor="accent1"/>
                <w:lang w:val="en-US"/>
              </w:rPr>
            </w:rPrChange>
          </w:rPr>
          <w:drawing>
            <wp:inline distT="0" distB="0" distL="0" distR="0" wp14:anchorId="68B6581D" wp14:editId="0F5F5C81">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del>
    </w:p>
    <w:p w14:paraId="2E236A12" w14:textId="0505F606" w:rsidR="0096101D" w:rsidRPr="00F452C7" w:rsidDel="009550DF" w:rsidRDefault="0096101D" w:rsidP="009E54AB">
      <w:pPr>
        <w:rPr>
          <w:del w:id="9067" w:author="Borja Gonzalez" w:date="2017-09-28T22:07:00Z"/>
        </w:rPr>
      </w:pPr>
    </w:p>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068" w:author="Rodrigo García" w:date="2017-09-29T10:38:00Z">
        <w:r w:rsidRPr="00F452C7" w:rsidDel="007321A0">
          <w:delText>Para empezar</w:delText>
        </w:r>
      </w:del>
      <w:ins w:id="9069" w:author="Rodrigo García" w:date="2017-09-29T10:38:00Z">
        <w:r w:rsidR="007321A0">
          <w:t>En primer lugar</w:t>
        </w:r>
      </w:ins>
      <w:r w:rsidRPr="00F452C7">
        <w:t xml:space="preserve">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Heading3"/>
      </w:pPr>
      <w:bookmarkStart w:id="9070" w:name="_Toc368246730"/>
      <w:r w:rsidRPr="00F452C7">
        <w:t>5.1.</w:t>
      </w:r>
      <w:ins w:id="9071" w:author="Borja Gonzalez" w:date="2017-09-28T19:36:00Z">
        <w:r w:rsidR="004426CE">
          <w:t>2</w:t>
        </w:r>
      </w:ins>
      <w:del w:id="9072" w:author="Borja Gonzalez" w:date="2017-09-28T19:36:00Z">
        <w:r w:rsidRPr="00F452C7" w:rsidDel="004426CE">
          <w:delText>3</w:delText>
        </w:r>
      </w:del>
      <w:r w:rsidRPr="00F452C7">
        <w:t xml:space="preserve">.  Añadir </w:t>
      </w:r>
      <w:r w:rsidR="008C3871">
        <w:t xml:space="preserve">un </w:t>
      </w:r>
      <w:r w:rsidRPr="00F452C7">
        <w:t>paciente</w:t>
      </w:r>
      <w:bookmarkEnd w:id="9070"/>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77777777" w:rsidR="009550DF" w:rsidRPr="00F452C7" w:rsidRDefault="0096101D" w:rsidP="00F452C7">
      <w:pPr>
        <w:rPr>
          <w:ins w:id="9073" w:author="Borja Gonzalez" w:date="2017-09-28T22:09:00Z"/>
        </w:rPr>
      </w:pPr>
      <w:del w:id="9074" w:author="Borja Gonzalez" w:date="2017-09-28T22:09:00Z">
        <w:r w:rsidRPr="00F452C7" w:rsidDel="009550DF">
          <w:rPr>
            <w:noProof/>
            <w:lang w:val="en-US"/>
            <w:rPrChange w:id="9075" w:author="Unknown">
              <w:rPr>
                <w:rFonts w:asciiTheme="majorHAnsi" w:eastAsiaTheme="majorEastAsia" w:hAnsiTheme="majorHAnsi" w:cstheme="majorBidi"/>
                <w:b/>
                <w:bCs/>
                <w:i/>
                <w:iCs/>
                <w:noProof/>
                <w:color w:val="4F81BD" w:themeColor="accent1"/>
                <w:lang w:val="en-US"/>
              </w:rPr>
            </w:rPrChange>
          </w:rPr>
          <w:drawing>
            <wp:inline distT="0" distB="0" distL="0" distR="0" wp14:anchorId="6E217CC7" wp14:editId="0A0979DF">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7C69E3B8" w14:textId="77777777" w:rsidTr="009550DF">
        <w:trPr>
          <w:ins w:id="9076" w:author="Borja Gonzalez" w:date="2017-09-28T22:09:00Z"/>
        </w:trPr>
        <w:tc>
          <w:tcPr>
            <w:tcW w:w="8856" w:type="dxa"/>
          </w:tcPr>
          <w:p w14:paraId="341313B3" w14:textId="77777777" w:rsidR="009550DF" w:rsidRDefault="009550DF" w:rsidP="009550DF">
            <w:pPr>
              <w:rPr>
                <w:ins w:id="9077" w:author="Borja Gonzalez" w:date="2017-09-28T22:09:00Z"/>
              </w:rPr>
            </w:pPr>
            <w:ins w:id="9078" w:author="Borja Gonzalez" w:date="2017-09-28T22:09:00Z">
              <w:r>
                <w:t>22:08:24.928 Navigated to http://192.168.1.33:8124/pacientes.html</w:t>
              </w:r>
            </w:ins>
          </w:p>
          <w:p w14:paraId="5AE7949D" w14:textId="77777777" w:rsidR="009550DF" w:rsidRDefault="009550DF" w:rsidP="009550DF">
            <w:pPr>
              <w:rPr>
                <w:ins w:id="9079" w:author="Borja Gonzalez" w:date="2017-09-28T22:09:00Z"/>
              </w:rPr>
            </w:pPr>
            <w:ins w:id="9080" w:author="Borja Gonzalez" w:date="2017-09-28T22:09:00Z">
              <w:r>
                <w:t>22:08:25.452 VM88 pacientes_node.js:28 Conexíon establecida con el servidor</w:t>
              </w:r>
            </w:ins>
          </w:p>
          <w:p w14:paraId="013D3C08" w14:textId="77777777" w:rsidR="009550DF" w:rsidRDefault="009550DF" w:rsidP="009550DF">
            <w:pPr>
              <w:rPr>
                <w:ins w:id="9081" w:author="Borja Gonzalez" w:date="2017-09-28T22:09:00Z"/>
              </w:rPr>
            </w:pPr>
            <w:ins w:id="9082" w:author="Borja Gonzalez" w:date="2017-09-28T22:09:00Z">
              <w:r>
                <w:t>22:08:25.457 VM88 pacientes_node.js:39 Solicitud de listado de pacientes enviada</w:t>
              </w:r>
            </w:ins>
          </w:p>
          <w:p w14:paraId="2534AF16" w14:textId="77777777" w:rsidR="009550DF" w:rsidRDefault="009550DF" w:rsidP="009550DF">
            <w:pPr>
              <w:rPr>
                <w:ins w:id="9083" w:author="Borja Gonzalez" w:date="2017-09-28T22:09:00Z"/>
              </w:rPr>
            </w:pPr>
            <w:ins w:id="9084" w:author="Borja Gonzalez" w:date="2017-09-28T22:09:00Z">
              <w:r>
                <w:t>22:08:25.673 VM88 pacientes_node.js:41 Lista de pacientes recibida</w:t>
              </w:r>
            </w:ins>
          </w:p>
          <w:p w14:paraId="712DB0F6" w14:textId="77777777" w:rsidR="009550DF" w:rsidRDefault="009550DF" w:rsidP="009550DF">
            <w:pPr>
              <w:rPr>
                <w:ins w:id="9085" w:author="Borja Gonzalez" w:date="2017-09-28T22:09:00Z"/>
              </w:rPr>
            </w:pPr>
            <w:ins w:id="9086" w:author="Borja Gonzalez" w:date="2017-09-28T22:09:00Z">
              <w:r>
                <w:t>22:08:25.675 pacientes.html:45 Lista de pacientes disponible en el navegador</w:t>
              </w:r>
            </w:ins>
          </w:p>
          <w:p w14:paraId="00EACE23" w14:textId="77777777" w:rsidR="009550DF" w:rsidRDefault="009550DF" w:rsidP="009550DF">
            <w:pPr>
              <w:rPr>
                <w:ins w:id="9087" w:author="Borja Gonzalez" w:date="2017-09-28T22:09:00Z"/>
              </w:rPr>
            </w:pPr>
            <w:ins w:id="9088" w:author="Borja Gonzalez" w:date="2017-09-28T22:09:00Z">
              <w:r>
                <w:t>22:08:52.862 VM88 pacientes_node.js:8 Conexíon establecida con el servidor</w:t>
              </w:r>
            </w:ins>
          </w:p>
          <w:p w14:paraId="4AF2BADA" w14:textId="77777777" w:rsidR="009550DF" w:rsidRDefault="009550DF" w:rsidP="009550DF">
            <w:pPr>
              <w:rPr>
                <w:ins w:id="9089" w:author="Borja Gonzalez" w:date="2017-09-28T22:09:00Z"/>
              </w:rPr>
            </w:pPr>
            <w:ins w:id="9090" w:author="Borja Gonzalez" w:date="2017-09-28T22:09:00Z">
              <w:r>
                <w:t>22:08:52.864 VM88 pacientes_node.js:22 Solicitud para añadir paciente: (María Constancia) enviada</w:t>
              </w:r>
            </w:ins>
          </w:p>
          <w:p w14:paraId="5CF7287E" w14:textId="77777777" w:rsidR="009550DF" w:rsidRDefault="009550DF" w:rsidP="009550DF">
            <w:pPr>
              <w:rPr>
                <w:ins w:id="9091" w:author="Borja Gonzalez" w:date="2017-09-28T22:09:00Z"/>
              </w:rPr>
            </w:pPr>
            <w:ins w:id="9092" w:author="Borja Gonzalez" w:date="2017-09-28T22:09:00Z">
              <w:r>
                <w:t>22:08:52.993 Navigated to http://192.168.1.33:8124/pacientes.html</w:t>
              </w:r>
            </w:ins>
          </w:p>
          <w:p w14:paraId="10D95347" w14:textId="77777777" w:rsidR="009550DF" w:rsidRDefault="009550DF" w:rsidP="009550DF">
            <w:pPr>
              <w:rPr>
                <w:ins w:id="9093" w:author="Borja Gonzalez" w:date="2017-09-28T22:09:00Z"/>
              </w:rPr>
            </w:pPr>
            <w:ins w:id="9094" w:author="Borja Gonzalez" w:date="2017-09-28T22:09:00Z">
              <w:r>
                <w:t>22:08:53.446 pacientes_node.js:28 Conexíon establecida con el servidor</w:t>
              </w:r>
            </w:ins>
          </w:p>
          <w:p w14:paraId="7C5C74AD" w14:textId="77777777" w:rsidR="009550DF" w:rsidRDefault="009550DF" w:rsidP="009550DF">
            <w:pPr>
              <w:rPr>
                <w:ins w:id="9095" w:author="Borja Gonzalez" w:date="2017-09-28T22:09:00Z"/>
              </w:rPr>
            </w:pPr>
            <w:ins w:id="9096" w:author="Borja Gonzalez" w:date="2017-09-28T22:09:00Z">
              <w:r>
                <w:t>22:08:53.451 pacientes_node.js:39 Solicitud de listado de pacientes enviada</w:t>
              </w:r>
            </w:ins>
          </w:p>
          <w:p w14:paraId="01F4FF4C" w14:textId="77777777" w:rsidR="009550DF" w:rsidRDefault="009550DF" w:rsidP="009550DF">
            <w:pPr>
              <w:rPr>
                <w:ins w:id="9097" w:author="Borja Gonzalez" w:date="2017-09-28T22:09:00Z"/>
              </w:rPr>
            </w:pPr>
            <w:ins w:id="9098" w:author="Borja Gonzalez" w:date="2017-09-28T22:09:00Z">
              <w:r>
                <w:t>22:08:53.551 pacientes_node.js:41 Lista de pacientes recibida</w:t>
              </w:r>
            </w:ins>
          </w:p>
          <w:p w14:paraId="334F1874" w14:textId="2EF2B032" w:rsidR="009550DF" w:rsidRDefault="009550DF" w:rsidP="009550DF">
            <w:pPr>
              <w:rPr>
                <w:ins w:id="9099" w:author="Borja Gonzalez" w:date="2017-09-28T22:09:00Z"/>
              </w:rPr>
            </w:pPr>
            <w:ins w:id="9100"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77777777" w:rsidR="009550DF" w:rsidRPr="00F452C7" w:rsidRDefault="0096101D" w:rsidP="009E54AB">
      <w:pPr>
        <w:rPr>
          <w:ins w:id="9101" w:author="Borja Gonzalez" w:date="2017-09-28T22:09:00Z"/>
        </w:rPr>
      </w:pPr>
      <w:del w:id="9102" w:author="Borja Gonzalez" w:date="2017-09-28T22:09:00Z">
        <w:r w:rsidRPr="00F452C7" w:rsidDel="009550DF">
          <w:rPr>
            <w:noProof/>
            <w:lang w:val="en-US"/>
            <w:rPrChange w:id="9103" w:author="Unknown">
              <w:rPr>
                <w:rFonts w:asciiTheme="majorHAnsi" w:eastAsiaTheme="majorEastAsia" w:hAnsiTheme="majorHAnsi" w:cstheme="majorBidi"/>
                <w:b/>
                <w:bCs/>
                <w:i/>
                <w:iCs/>
                <w:noProof/>
                <w:color w:val="4F81BD" w:themeColor="accent1"/>
                <w:lang w:val="en-US"/>
              </w:rPr>
            </w:rPrChange>
          </w:rPr>
          <w:drawing>
            <wp:inline distT="0" distB="0" distL="0" distR="0" wp14:anchorId="7355B84E" wp14:editId="1A872B90">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27564E5E" w14:textId="77777777" w:rsidTr="009550DF">
        <w:trPr>
          <w:ins w:id="9104" w:author="Borja Gonzalez" w:date="2017-09-28T22:09:00Z"/>
        </w:trPr>
        <w:tc>
          <w:tcPr>
            <w:tcW w:w="8856" w:type="dxa"/>
          </w:tcPr>
          <w:p w14:paraId="2C4FAEFB"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05" w:author="Borja Gonzalez" w:date="2017-09-28T22:09:00Z"/>
                <w:rFonts w:ascii="Menlo Regular" w:hAnsi="Menlo Regular" w:cs="Menlo Regular"/>
                <w:color w:val="000000"/>
                <w:sz w:val="22"/>
                <w:szCs w:val="22"/>
                <w:lang w:val="es-ES"/>
                <w:rPrChange w:id="9106" w:author="Rodrigo García" w:date="2017-09-29T10:11:00Z">
                  <w:rPr>
                    <w:ins w:id="9107" w:author="Borja Gonzalez" w:date="2017-09-28T22:09:00Z"/>
                    <w:rFonts w:ascii="Menlo Regular" w:hAnsi="Menlo Regular" w:cs="Menlo Regular"/>
                    <w:color w:val="000000"/>
                    <w:sz w:val="22"/>
                    <w:szCs w:val="22"/>
                    <w:lang w:val="en-US"/>
                  </w:rPr>
                </w:rPrChange>
              </w:rPr>
            </w:pPr>
            <w:ins w:id="9108" w:author="Borja Gonzalez" w:date="2017-09-28T22:09:00Z">
              <w:r w:rsidRPr="0079203F">
                <w:rPr>
                  <w:rFonts w:ascii="Menlo Regular" w:hAnsi="Menlo Regular" w:cs="Menlo Regular"/>
                  <w:color w:val="000000"/>
                  <w:sz w:val="22"/>
                  <w:szCs w:val="22"/>
                  <w:lang w:val="es-ES"/>
                  <w:rPrChange w:id="9109" w:author="Rodrigo García" w:date="2017-09-29T10:11:00Z">
                    <w:rPr>
                      <w:rFonts w:ascii="Menlo Regular" w:hAnsi="Menlo Regular" w:cs="Menlo Regular"/>
                      <w:color w:val="000000"/>
                      <w:sz w:val="22"/>
                      <w:szCs w:val="22"/>
                      <w:lang w:val="en-US"/>
                    </w:rPr>
                  </w:rPrChange>
                </w:rPr>
                <w:t>22:08:25:463 Conexión establecida con el cliente</w:t>
              </w:r>
            </w:ins>
          </w:p>
          <w:p w14:paraId="07F89772"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10" w:author="Borja Gonzalez" w:date="2017-09-28T22:09:00Z"/>
                <w:rFonts w:ascii="Menlo Regular" w:hAnsi="Menlo Regular" w:cs="Menlo Regular"/>
                <w:color w:val="000000"/>
                <w:sz w:val="22"/>
                <w:szCs w:val="22"/>
                <w:lang w:val="es-ES"/>
                <w:rPrChange w:id="9111" w:author="Rodrigo García" w:date="2017-09-29T10:11:00Z">
                  <w:rPr>
                    <w:ins w:id="9112" w:author="Borja Gonzalez" w:date="2017-09-28T22:09:00Z"/>
                    <w:rFonts w:ascii="Menlo Regular" w:hAnsi="Menlo Regular" w:cs="Menlo Regular"/>
                    <w:color w:val="000000"/>
                    <w:sz w:val="22"/>
                    <w:szCs w:val="22"/>
                    <w:lang w:val="en-US"/>
                  </w:rPr>
                </w:rPrChange>
              </w:rPr>
            </w:pPr>
            <w:ins w:id="9113" w:author="Borja Gonzalez" w:date="2017-09-28T22:09:00Z">
              <w:r w:rsidRPr="0079203F">
                <w:rPr>
                  <w:rFonts w:ascii="Menlo Regular" w:hAnsi="Menlo Regular" w:cs="Menlo Regular"/>
                  <w:color w:val="000000"/>
                  <w:sz w:val="22"/>
                  <w:szCs w:val="22"/>
                  <w:lang w:val="es-ES"/>
                  <w:rPrChange w:id="9114" w:author="Rodrigo García" w:date="2017-09-29T10:11:00Z">
                    <w:rPr>
                      <w:rFonts w:ascii="Menlo Regular" w:hAnsi="Menlo Regular" w:cs="Menlo Regular"/>
                      <w:color w:val="000000"/>
                      <w:sz w:val="22"/>
                      <w:szCs w:val="22"/>
                      <w:lang w:val="en-US"/>
                    </w:rPr>
                  </w:rPrChange>
                </w:rPr>
                <w:t>22:08:25:466 Conexión establecida con el cliente</w:t>
              </w:r>
            </w:ins>
          </w:p>
          <w:p w14:paraId="66D6B618"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15" w:author="Borja Gonzalez" w:date="2017-09-28T22:09:00Z"/>
                <w:rFonts w:ascii="Menlo Regular" w:hAnsi="Menlo Regular" w:cs="Menlo Regular"/>
                <w:color w:val="000000"/>
                <w:sz w:val="22"/>
                <w:szCs w:val="22"/>
                <w:lang w:val="es-ES"/>
                <w:rPrChange w:id="9116" w:author="Rodrigo García" w:date="2017-09-29T10:11:00Z">
                  <w:rPr>
                    <w:ins w:id="9117" w:author="Borja Gonzalez" w:date="2017-09-28T22:09:00Z"/>
                    <w:rFonts w:ascii="Menlo Regular" w:hAnsi="Menlo Regular" w:cs="Menlo Regular"/>
                    <w:color w:val="000000"/>
                    <w:sz w:val="22"/>
                    <w:szCs w:val="22"/>
                    <w:lang w:val="en-US"/>
                  </w:rPr>
                </w:rPrChange>
              </w:rPr>
            </w:pPr>
            <w:ins w:id="9118" w:author="Borja Gonzalez" w:date="2017-09-28T22:09:00Z">
              <w:r w:rsidRPr="0079203F">
                <w:rPr>
                  <w:rFonts w:ascii="Menlo Regular" w:hAnsi="Menlo Regular" w:cs="Menlo Regular"/>
                  <w:color w:val="000000"/>
                  <w:sz w:val="22"/>
                  <w:szCs w:val="22"/>
                  <w:lang w:val="es-ES"/>
                  <w:rPrChange w:id="9119" w:author="Rodrigo García" w:date="2017-09-29T10:11:00Z">
                    <w:rPr>
                      <w:rFonts w:ascii="Menlo Regular" w:hAnsi="Menlo Regular" w:cs="Menlo Regular"/>
                      <w:color w:val="000000"/>
                      <w:sz w:val="22"/>
                      <w:szCs w:val="22"/>
                      <w:lang w:val="en-US"/>
                    </w:rPr>
                  </w:rPrChange>
                </w:rPr>
                <w:t>22:08:25:511 Petición del cliente: Pacientes</w:t>
              </w:r>
            </w:ins>
          </w:p>
          <w:p w14:paraId="5614B413"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20" w:author="Borja Gonzalez" w:date="2017-09-28T22:09:00Z"/>
                <w:rFonts w:ascii="Menlo Regular" w:hAnsi="Menlo Regular" w:cs="Menlo Regular"/>
                <w:color w:val="000000"/>
                <w:sz w:val="22"/>
                <w:szCs w:val="22"/>
                <w:lang w:val="es-ES"/>
                <w:rPrChange w:id="9121" w:author="Rodrigo García" w:date="2017-09-29T10:11:00Z">
                  <w:rPr>
                    <w:ins w:id="9122" w:author="Borja Gonzalez" w:date="2017-09-28T22:09:00Z"/>
                    <w:rFonts w:ascii="Menlo Regular" w:hAnsi="Menlo Regular" w:cs="Menlo Regular"/>
                    <w:color w:val="000000"/>
                    <w:sz w:val="22"/>
                    <w:szCs w:val="22"/>
                    <w:lang w:val="en-US"/>
                  </w:rPr>
                </w:rPrChange>
              </w:rPr>
            </w:pPr>
            <w:ins w:id="9123" w:author="Borja Gonzalez" w:date="2017-09-28T22:09:00Z">
              <w:r w:rsidRPr="0079203F">
                <w:rPr>
                  <w:rFonts w:ascii="Menlo Regular" w:hAnsi="Menlo Regular" w:cs="Menlo Regular"/>
                  <w:color w:val="000000"/>
                  <w:sz w:val="22"/>
                  <w:szCs w:val="22"/>
                  <w:lang w:val="es-ES"/>
                  <w:rPrChange w:id="9124" w:author="Rodrigo García" w:date="2017-09-29T10:11:00Z">
                    <w:rPr>
                      <w:rFonts w:ascii="Menlo Regular" w:hAnsi="Menlo Regular" w:cs="Menlo Regular"/>
                      <w:color w:val="000000"/>
                      <w:sz w:val="22"/>
                      <w:szCs w:val="22"/>
                      <w:lang w:val="en-US"/>
                    </w:rPr>
                  </w:rPrChange>
                </w:rPr>
                <w:t>22:08:25:552 Base de datos abierta</w:t>
              </w:r>
            </w:ins>
          </w:p>
          <w:p w14:paraId="734D1251"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25" w:author="Borja Gonzalez" w:date="2017-09-28T22:09:00Z"/>
                <w:rFonts w:ascii="Menlo Regular" w:hAnsi="Menlo Regular" w:cs="Menlo Regular"/>
                <w:color w:val="000000"/>
                <w:sz w:val="22"/>
                <w:szCs w:val="22"/>
                <w:lang w:val="es-ES"/>
                <w:rPrChange w:id="9126" w:author="Rodrigo García" w:date="2017-09-29T10:11:00Z">
                  <w:rPr>
                    <w:ins w:id="9127" w:author="Borja Gonzalez" w:date="2017-09-28T22:09:00Z"/>
                    <w:rFonts w:ascii="Menlo Regular" w:hAnsi="Menlo Regular" w:cs="Menlo Regular"/>
                    <w:color w:val="000000"/>
                    <w:sz w:val="22"/>
                    <w:szCs w:val="22"/>
                    <w:lang w:val="en-US"/>
                  </w:rPr>
                </w:rPrChange>
              </w:rPr>
            </w:pPr>
            <w:ins w:id="9128" w:author="Borja Gonzalez" w:date="2017-09-28T22:09:00Z">
              <w:r w:rsidRPr="0079203F">
                <w:rPr>
                  <w:rFonts w:ascii="Menlo Regular" w:hAnsi="Menlo Regular" w:cs="Menlo Regular"/>
                  <w:color w:val="000000"/>
                  <w:sz w:val="22"/>
                  <w:szCs w:val="22"/>
                  <w:lang w:val="es-ES"/>
                  <w:rPrChange w:id="9129" w:author="Rodrigo García" w:date="2017-09-29T10:11:00Z">
                    <w:rPr>
                      <w:rFonts w:ascii="Menlo Regular" w:hAnsi="Menlo Regular" w:cs="Menlo Regular"/>
                      <w:color w:val="000000"/>
                      <w:sz w:val="22"/>
                      <w:szCs w:val="22"/>
                      <w:lang w:val="en-US"/>
                    </w:rPr>
                  </w:rPrChange>
                </w:rPr>
                <w:t>22:08:25:665 Listado de pacientes enviado al cliente</w:t>
              </w:r>
            </w:ins>
          </w:p>
          <w:p w14:paraId="6EC4B053"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0" w:author="Borja Gonzalez" w:date="2017-09-28T22:09:00Z"/>
                <w:rFonts w:ascii="Menlo Regular" w:hAnsi="Menlo Regular" w:cs="Menlo Regular"/>
                <w:color w:val="000000"/>
                <w:sz w:val="22"/>
                <w:szCs w:val="22"/>
                <w:lang w:val="es-ES"/>
                <w:rPrChange w:id="9131" w:author="Rodrigo García" w:date="2017-09-29T10:11:00Z">
                  <w:rPr>
                    <w:ins w:id="9132" w:author="Borja Gonzalez" w:date="2017-09-28T22:09:00Z"/>
                    <w:rFonts w:ascii="Menlo Regular" w:hAnsi="Menlo Regular" w:cs="Menlo Regular"/>
                    <w:color w:val="000000"/>
                    <w:sz w:val="22"/>
                    <w:szCs w:val="22"/>
                    <w:lang w:val="en-US"/>
                  </w:rPr>
                </w:rPrChange>
              </w:rPr>
            </w:pPr>
            <w:ins w:id="9133" w:author="Borja Gonzalez" w:date="2017-09-28T22:09:00Z">
              <w:r w:rsidRPr="0079203F">
                <w:rPr>
                  <w:rFonts w:ascii="Menlo Regular" w:hAnsi="Menlo Regular" w:cs="Menlo Regular"/>
                  <w:color w:val="000000"/>
                  <w:sz w:val="22"/>
                  <w:szCs w:val="22"/>
                  <w:lang w:val="es-ES"/>
                  <w:rPrChange w:id="9134" w:author="Rodrigo García" w:date="2017-09-29T10:11:00Z">
                    <w:rPr>
                      <w:rFonts w:ascii="Menlo Regular" w:hAnsi="Menlo Regular" w:cs="Menlo Regular"/>
                      <w:color w:val="000000"/>
                      <w:sz w:val="22"/>
                      <w:szCs w:val="22"/>
                      <w:lang w:val="en-US"/>
                    </w:rPr>
                  </w:rPrChange>
                </w:rPr>
                <w:t>22:08:25:671 Base de datos cerrada</w:t>
              </w:r>
            </w:ins>
          </w:p>
          <w:p w14:paraId="0AAD4695"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5" w:author="Borja Gonzalez" w:date="2017-09-28T22:09:00Z"/>
                <w:rFonts w:ascii="Menlo Regular" w:hAnsi="Menlo Regular" w:cs="Menlo Regular"/>
                <w:color w:val="000000"/>
                <w:sz w:val="22"/>
                <w:szCs w:val="22"/>
                <w:lang w:val="es-ES"/>
                <w:rPrChange w:id="9136" w:author="Rodrigo García" w:date="2017-09-29T10:11:00Z">
                  <w:rPr>
                    <w:ins w:id="9137" w:author="Borja Gonzalez" w:date="2017-09-28T22:09:00Z"/>
                    <w:rFonts w:ascii="Menlo Regular" w:hAnsi="Menlo Regular" w:cs="Menlo Regular"/>
                    <w:color w:val="000000"/>
                    <w:sz w:val="22"/>
                    <w:szCs w:val="22"/>
                    <w:lang w:val="en-US"/>
                  </w:rPr>
                </w:rPrChange>
              </w:rPr>
            </w:pPr>
            <w:ins w:id="9138" w:author="Borja Gonzalez" w:date="2017-09-28T22:09:00Z">
              <w:r w:rsidRPr="0079203F">
                <w:rPr>
                  <w:rFonts w:ascii="Menlo Regular" w:hAnsi="Menlo Regular" w:cs="Menlo Regular"/>
                  <w:color w:val="000000"/>
                  <w:sz w:val="22"/>
                  <w:szCs w:val="22"/>
                  <w:lang w:val="es-ES"/>
                  <w:rPrChange w:id="9139" w:author="Rodrigo García" w:date="2017-09-29T10:11:00Z">
                    <w:rPr>
                      <w:rFonts w:ascii="Menlo Regular" w:hAnsi="Menlo Regular" w:cs="Menlo Regular"/>
                      <w:color w:val="000000"/>
                      <w:sz w:val="22"/>
                      <w:szCs w:val="22"/>
                      <w:lang w:val="en-US"/>
                    </w:rPr>
                  </w:rPrChange>
                </w:rPr>
                <w:t>22:08:52:868 Conexión establecida con el cliente</w:t>
              </w:r>
            </w:ins>
          </w:p>
          <w:p w14:paraId="3479814B"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0" w:author="Borja Gonzalez" w:date="2017-09-28T22:09:00Z"/>
                <w:rFonts w:ascii="Menlo Regular" w:hAnsi="Menlo Regular" w:cs="Menlo Regular"/>
                <w:color w:val="000000"/>
                <w:sz w:val="22"/>
                <w:szCs w:val="22"/>
                <w:lang w:val="es-ES"/>
                <w:rPrChange w:id="9141" w:author="Rodrigo García" w:date="2017-09-29T10:11:00Z">
                  <w:rPr>
                    <w:ins w:id="9142" w:author="Borja Gonzalez" w:date="2017-09-28T22:09:00Z"/>
                    <w:rFonts w:ascii="Menlo Regular" w:hAnsi="Menlo Regular" w:cs="Menlo Regular"/>
                    <w:color w:val="000000"/>
                    <w:sz w:val="22"/>
                    <w:szCs w:val="22"/>
                    <w:lang w:val="en-US"/>
                  </w:rPr>
                </w:rPrChange>
              </w:rPr>
            </w:pPr>
            <w:ins w:id="9143" w:author="Borja Gonzalez" w:date="2017-09-28T22:09:00Z">
              <w:r w:rsidRPr="0079203F">
                <w:rPr>
                  <w:rFonts w:ascii="Menlo Regular" w:hAnsi="Menlo Regular" w:cs="Menlo Regular"/>
                  <w:color w:val="000000"/>
                  <w:sz w:val="22"/>
                  <w:szCs w:val="22"/>
                  <w:lang w:val="es-ES"/>
                  <w:rPrChange w:id="9144" w:author="Rodrigo García" w:date="2017-09-29T10:11:00Z">
                    <w:rPr>
                      <w:rFonts w:ascii="Menlo Regular" w:hAnsi="Menlo Regular" w:cs="Menlo Regular"/>
                      <w:color w:val="000000"/>
                      <w:sz w:val="22"/>
                      <w:szCs w:val="22"/>
                      <w:lang w:val="en-US"/>
                    </w:rPr>
                  </w:rPrChange>
                </w:rPr>
                <w:t>22:08:52:884 Petición del cliente: Añadir paciente</w:t>
              </w:r>
            </w:ins>
          </w:p>
          <w:p w14:paraId="3461F8CE"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5" w:author="Borja Gonzalez" w:date="2017-09-28T22:09:00Z"/>
                <w:rFonts w:ascii="Menlo Regular" w:hAnsi="Menlo Regular" w:cs="Menlo Regular"/>
                <w:color w:val="000000"/>
                <w:sz w:val="22"/>
                <w:szCs w:val="22"/>
                <w:lang w:val="es-ES"/>
                <w:rPrChange w:id="9146" w:author="Rodrigo García" w:date="2017-09-29T10:11:00Z">
                  <w:rPr>
                    <w:ins w:id="9147" w:author="Borja Gonzalez" w:date="2017-09-28T22:09:00Z"/>
                    <w:rFonts w:ascii="Menlo Regular" w:hAnsi="Menlo Regular" w:cs="Menlo Regular"/>
                    <w:color w:val="000000"/>
                    <w:sz w:val="22"/>
                    <w:szCs w:val="22"/>
                    <w:lang w:val="en-US"/>
                  </w:rPr>
                </w:rPrChange>
              </w:rPr>
            </w:pPr>
            <w:ins w:id="9148" w:author="Borja Gonzalez" w:date="2017-09-28T22:09:00Z">
              <w:r w:rsidRPr="0079203F">
                <w:rPr>
                  <w:rFonts w:ascii="Menlo Regular" w:hAnsi="Menlo Regular" w:cs="Menlo Regular"/>
                  <w:color w:val="000000"/>
                  <w:sz w:val="22"/>
                  <w:szCs w:val="22"/>
                  <w:lang w:val="es-ES"/>
                  <w:rPrChange w:id="9149" w:author="Rodrigo García" w:date="2017-09-29T10:11:00Z">
                    <w:rPr>
                      <w:rFonts w:ascii="Menlo Regular" w:hAnsi="Menlo Regular" w:cs="Menlo Regular"/>
                      <w:color w:val="000000"/>
                      <w:sz w:val="22"/>
                      <w:szCs w:val="22"/>
                      <w:lang w:val="en-US"/>
                    </w:rPr>
                  </w:rPrChange>
                </w:rPr>
                <w:t>22:08:52:884 Paciente a añadir: María Constancia</w:t>
              </w:r>
            </w:ins>
          </w:p>
          <w:p w14:paraId="2D92D985"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50" w:author="Borja Gonzalez" w:date="2017-09-28T22:09:00Z"/>
                <w:rFonts w:ascii="Menlo Regular" w:hAnsi="Menlo Regular" w:cs="Menlo Regular"/>
                <w:color w:val="000000"/>
                <w:sz w:val="22"/>
                <w:szCs w:val="22"/>
                <w:lang w:val="es-ES"/>
                <w:rPrChange w:id="9151" w:author="Rodrigo García" w:date="2017-09-29T10:11:00Z">
                  <w:rPr>
                    <w:ins w:id="9152" w:author="Borja Gonzalez" w:date="2017-09-28T22:09:00Z"/>
                    <w:rFonts w:ascii="Menlo Regular" w:hAnsi="Menlo Regular" w:cs="Menlo Regular"/>
                    <w:color w:val="000000"/>
                    <w:sz w:val="22"/>
                    <w:szCs w:val="22"/>
                    <w:lang w:val="en-US"/>
                  </w:rPr>
                </w:rPrChange>
              </w:rPr>
            </w:pPr>
            <w:ins w:id="9153" w:author="Borja Gonzalez" w:date="2017-09-28T22:09:00Z">
              <w:r w:rsidRPr="0079203F">
                <w:rPr>
                  <w:rFonts w:ascii="Menlo Regular" w:hAnsi="Menlo Regular" w:cs="Menlo Regular"/>
                  <w:color w:val="000000"/>
                  <w:sz w:val="22"/>
                  <w:szCs w:val="22"/>
                  <w:lang w:val="es-ES"/>
                  <w:rPrChange w:id="9154" w:author="Rodrigo García" w:date="2017-09-29T10:11:00Z">
                    <w:rPr>
                      <w:rFonts w:ascii="Menlo Regular" w:hAnsi="Menlo Regular" w:cs="Menlo Regular"/>
                      <w:color w:val="000000"/>
                      <w:sz w:val="22"/>
                      <w:szCs w:val="22"/>
                      <w:lang w:val="en-US"/>
                    </w:rPr>
                  </w:rPrChange>
                </w:rPr>
                <w:t>22:08:52:887 Base de datos abierta</w:t>
              </w:r>
            </w:ins>
          </w:p>
          <w:p w14:paraId="75AF7F42"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55" w:author="Borja Gonzalez" w:date="2017-09-28T22:09:00Z"/>
                <w:rFonts w:ascii="Menlo Regular" w:hAnsi="Menlo Regular" w:cs="Menlo Regular"/>
                <w:color w:val="000000"/>
                <w:sz w:val="22"/>
                <w:szCs w:val="22"/>
                <w:lang w:val="es-ES"/>
                <w:rPrChange w:id="9156" w:author="Rodrigo García" w:date="2017-09-29T10:11:00Z">
                  <w:rPr>
                    <w:ins w:id="9157" w:author="Borja Gonzalez" w:date="2017-09-28T22:09:00Z"/>
                    <w:rFonts w:ascii="Menlo Regular" w:hAnsi="Menlo Regular" w:cs="Menlo Regular"/>
                    <w:color w:val="000000"/>
                    <w:sz w:val="22"/>
                    <w:szCs w:val="22"/>
                    <w:lang w:val="en-US"/>
                  </w:rPr>
                </w:rPrChange>
              </w:rPr>
            </w:pPr>
            <w:ins w:id="9158" w:author="Borja Gonzalez" w:date="2017-09-28T22:09:00Z">
              <w:r w:rsidRPr="0079203F">
                <w:rPr>
                  <w:rFonts w:ascii="Menlo Regular" w:hAnsi="Menlo Regular" w:cs="Menlo Regular"/>
                  <w:color w:val="000000"/>
                  <w:sz w:val="22"/>
                  <w:szCs w:val="22"/>
                  <w:lang w:val="es-ES"/>
                  <w:rPrChange w:id="9159" w:author="Rodrigo García" w:date="2017-09-29T10:11:00Z">
                    <w:rPr>
                      <w:rFonts w:ascii="Menlo Regular" w:hAnsi="Menlo Regular" w:cs="Menlo Regular"/>
                      <w:color w:val="000000"/>
                      <w:sz w:val="22"/>
                      <w:szCs w:val="22"/>
                      <w:lang w:val="en-US"/>
                    </w:rPr>
                  </w:rPrChange>
                </w:rPr>
                <w:t>22:08:52:935 Se ha añadido al paciente María Constancia a la base de datos</w:t>
              </w:r>
            </w:ins>
          </w:p>
          <w:p w14:paraId="68B1ECCD"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60" w:author="Borja Gonzalez" w:date="2017-09-28T22:09:00Z"/>
                <w:rFonts w:ascii="Menlo Regular" w:hAnsi="Menlo Regular" w:cs="Menlo Regular"/>
                <w:color w:val="000000"/>
                <w:sz w:val="22"/>
                <w:szCs w:val="22"/>
                <w:lang w:val="es-ES"/>
                <w:rPrChange w:id="9161" w:author="Rodrigo García" w:date="2017-09-29T10:11:00Z">
                  <w:rPr>
                    <w:ins w:id="9162" w:author="Borja Gonzalez" w:date="2017-09-28T22:09:00Z"/>
                    <w:rFonts w:ascii="Menlo Regular" w:hAnsi="Menlo Regular" w:cs="Menlo Regular"/>
                    <w:color w:val="000000"/>
                    <w:sz w:val="22"/>
                    <w:szCs w:val="22"/>
                    <w:lang w:val="en-US"/>
                  </w:rPr>
                </w:rPrChange>
              </w:rPr>
            </w:pPr>
            <w:ins w:id="9163" w:author="Borja Gonzalez" w:date="2017-09-28T22:09:00Z">
              <w:r w:rsidRPr="0079203F">
                <w:rPr>
                  <w:rFonts w:ascii="Menlo Regular" w:hAnsi="Menlo Regular" w:cs="Menlo Regular"/>
                  <w:color w:val="000000"/>
                  <w:sz w:val="22"/>
                  <w:szCs w:val="22"/>
                  <w:lang w:val="es-ES"/>
                  <w:rPrChange w:id="9164" w:author="Rodrigo García" w:date="2017-09-29T10:11:00Z">
                    <w:rPr>
                      <w:rFonts w:ascii="Menlo Regular" w:hAnsi="Menlo Regular" w:cs="Menlo Regular"/>
                      <w:color w:val="000000"/>
                      <w:sz w:val="22"/>
                      <w:szCs w:val="22"/>
                      <w:lang w:val="en-US"/>
                    </w:rPr>
                  </w:rPrChange>
                </w:rPr>
                <w:t>22:08:52:941 Base de datos cerrada</w:t>
              </w:r>
            </w:ins>
          </w:p>
          <w:p w14:paraId="0CD66EFC"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65" w:author="Borja Gonzalez" w:date="2017-09-28T22:09:00Z"/>
                <w:rFonts w:ascii="Menlo Regular" w:hAnsi="Menlo Regular" w:cs="Menlo Regular"/>
                <w:color w:val="000000"/>
                <w:sz w:val="22"/>
                <w:szCs w:val="22"/>
                <w:lang w:val="es-ES"/>
                <w:rPrChange w:id="9166" w:author="Rodrigo García" w:date="2017-09-29T10:11:00Z">
                  <w:rPr>
                    <w:ins w:id="9167" w:author="Borja Gonzalez" w:date="2017-09-28T22:09:00Z"/>
                    <w:rFonts w:ascii="Menlo Regular" w:hAnsi="Menlo Regular" w:cs="Menlo Regular"/>
                    <w:color w:val="000000"/>
                    <w:sz w:val="22"/>
                    <w:szCs w:val="22"/>
                    <w:lang w:val="en-US"/>
                  </w:rPr>
                </w:rPrChange>
              </w:rPr>
            </w:pPr>
            <w:ins w:id="9168" w:author="Borja Gonzalez" w:date="2017-09-28T22:09:00Z">
              <w:r w:rsidRPr="0079203F">
                <w:rPr>
                  <w:rFonts w:ascii="Menlo Regular" w:hAnsi="Menlo Regular" w:cs="Menlo Regular"/>
                  <w:color w:val="000000"/>
                  <w:sz w:val="22"/>
                  <w:szCs w:val="22"/>
                  <w:lang w:val="es-ES"/>
                  <w:rPrChange w:id="9169" w:author="Rodrigo García" w:date="2017-09-29T10:11:00Z">
                    <w:rPr>
                      <w:rFonts w:ascii="Menlo Regular" w:hAnsi="Menlo Regular" w:cs="Menlo Regular"/>
                      <w:color w:val="000000"/>
                      <w:sz w:val="22"/>
                      <w:szCs w:val="22"/>
                      <w:lang w:val="en-US"/>
                    </w:rPr>
                  </w:rPrChange>
                </w:rPr>
                <w:t>22:08:53:446 Conexión establecida con el cliente</w:t>
              </w:r>
            </w:ins>
          </w:p>
          <w:p w14:paraId="196C6C5A"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70" w:author="Borja Gonzalez" w:date="2017-09-28T22:09:00Z"/>
                <w:rFonts w:ascii="Menlo Regular" w:hAnsi="Menlo Regular" w:cs="Menlo Regular"/>
                <w:color w:val="000000"/>
                <w:sz w:val="22"/>
                <w:szCs w:val="22"/>
                <w:lang w:val="es-ES"/>
                <w:rPrChange w:id="9171" w:author="Rodrigo García" w:date="2017-09-29T10:11:00Z">
                  <w:rPr>
                    <w:ins w:id="9172" w:author="Borja Gonzalez" w:date="2017-09-28T22:09:00Z"/>
                    <w:rFonts w:ascii="Menlo Regular" w:hAnsi="Menlo Regular" w:cs="Menlo Regular"/>
                    <w:color w:val="000000"/>
                    <w:sz w:val="22"/>
                    <w:szCs w:val="22"/>
                    <w:lang w:val="en-US"/>
                  </w:rPr>
                </w:rPrChange>
              </w:rPr>
            </w:pPr>
            <w:ins w:id="9173" w:author="Borja Gonzalez" w:date="2017-09-28T22:09:00Z">
              <w:r w:rsidRPr="0079203F">
                <w:rPr>
                  <w:rFonts w:ascii="Menlo Regular" w:hAnsi="Menlo Regular" w:cs="Menlo Regular"/>
                  <w:color w:val="000000"/>
                  <w:sz w:val="22"/>
                  <w:szCs w:val="22"/>
                  <w:lang w:val="es-ES"/>
                  <w:rPrChange w:id="9174" w:author="Rodrigo García" w:date="2017-09-29T10:11:00Z">
                    <w:rPr>
                      <w:rFonts w:ascii="Menlo Regular" w:hAnsi="Menlo Regular" w:cs="Menlo Regular"/>
                      <w:color w:val="000000"/>
                      <w:sz w:val="22"/>
                      <w:szCs w:val="22"/>
                      <w:lang w:val="en-US"/>
                    </w:rPr>
                  </w:rPrChange>
                </w:rPr>
                <w:t>22:08:53:450 Conexión establecida con el cliente</w:t>
              </w:r>
            </w:ins>
          </w:p>
          <w:p w14:paraId="6F857203"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75" w:author="Borja Gonzalez" w:date="2017-09-28T22:09:00Z"/>
                <w:rFonts w:ascii="Menlo Regular" w:hAnsi="Menlo Regular" w:cs="Menlo Regular"/>
                <w:color w:val="000000"/>
                <w:sz w:val="22"/>
                <w:szCs w:val="22"/>
                <w:lang w:val="es-ES"/>
                <w:rPrChange w:id="9176" w:author="Rodrigo García" w:date="2017-09-29T10:11:00Z">
                  <w:rPr>
                    <w:ins w:id="9177" w:author="Borja Gonzalez" w:date="2017-09-28T22:09:00Z"/>
                    <w:rFonts w:ascii="Menlo Regular" w:hAnsi="Menlo Regular" w:cs="Menlo Regular"/>
                    <w:color w:val="000000"/>
                    <w:sz w:val="22"/>
                    <w:szCs w:val="22"/>
                    <w:lang w:val="en-US"/>
                  </w:rPr>
                </w:rPrChange>
              </w:rPr>
            </w:pPr>
            <w:ins w:id="9178" w:author="Borja Gonzalez" w:date="2017-09-28T22:09:00Z">
              <w:r w:rsidRPr="0079203F">
                <w:rPr>
                  <w:rFonts w:ascii="Menlo Regular" w:hAnsi="Menlo Regular" w:cs="Menlo Regular"/>
                  <w:color w:val="000000"/>
                  <w:sz w:val="22"/>
                  <w:szCs w:val="22"/>
                  <w:lang w:val="es-ES"/>
                  <w:rPrChange w:id="9179" w:author="Rodrigo García" w:date="2017-09-29T10:11:00Z">
                    <w:rPr>
                      <w:rFonts w:ascii="Menlo Regular" w:hAnsi="Menlo Regular" w:cs="Menlo Regular"/>
                      <w:color w:val="000000"/>
                      <w:sz w:val="22"/>
                      <w:szCs w:val="22"/>
                      <w:lang w:val="en-US"/>
                    </w:rPr>
                  </w:rPrChange>
                </w:rPr>
                <w:t>22:08:53:517 Petición del cliente: Pacientes</w:t>
              </w:r>
            </w:ins>
          </w:p>
          <w:p w14:paraId="6D73DB91"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80" w:author="Borja Gonzalez" w:date="2017-09-28T22:09:00Z"/>
                <w:rFonts w:ascii="Menlo Regular" w:hAnsi="Menlo Regular" w:cs="Menlo Regular"/>
                <w:color w:val="000000"/>
                <w:sz w:val="22"/>
                <w:szCs w:val="22"/>
                <w:lang w:val="es-ES"/>
                <w:rPrChange w:id="9181" w:author="Rodrigo García" w:date="2017-09-29T10:11:00Z">
                  <w:rPr>
                    <w:ins w:id="9182" w:author="Borja Gonzalez" w:date="2017-09-28T22:09:00Z"/>
                    <w:rFonts w:ascii="Menlo Regular" w:hAnsi="Menlo Regular" w:cs="Menlo Regular"/>
                    <w:color w:val="000000"/>
                    <w:sz w:val="22"/>
                    <w:szCs w:val="22"/>
                    <w:lang w:val="en-US"/>
                  </w:rPr>
                </w:rPrChange>
              </w:rPr>
            </w:pPr>
            <w:ins w:id="9183" w:author="Borja Gonzalez" w:date="2017-09-28T22:09:00Z">
              <w:r w:rsidRPr="0079203F">
                <w:rPr>
                  <w:rFonts w:ascii="Menlo Regular" w:hAnsi="Menlo Regular" w:cs="Menlo Regular"/>
                  <w:color w:val="000000"/>
                  <w:sz w:val="22"/>
                  <w:szCs w:val="22"/>
                  <w:lang w:val="es-ES"/>
                  <w:rPrChange w:id="9184" w:author="Rodrigo García" w:date="2017-09-29T10:11:00Z">
                    <w:rPr>
                      <w:rFonts w:ascii="Menlo Regular" w:hAnsi="Menlo Regular" w:cs="Menlo Regular"/>
                      <w:color w:val="000000"/>
                      <w:sz w:val="22"/>
                      <w:szCs w:val="22"/>
                      <w:lang w:val="en-US"/>
                    </w:rPr>
                  </w:rPrChange>
                </w:rPr>
                <w:t>22:08:53:522 Base de datos abierta</w:t>
              </w:r>
            </w:ins>
          </w:p>
          <w:p w14:paraId="10BB3AE5"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85" w:author="Borja Gonzalez" w:date="2017-09-28T22:09:00Z"/>
                <w:rFonts w:ascii="Menlo Regular" w:hAnsi="Menlo Regular" w:cs="Menlo Regular"/>
                <w:color w:val="000000"/>
                <w:sz w:val="22"/>
                <w:szCs w:val="22"/>
                <w:lang w:val="es-ES"/>
                <w:rPrChange w:id="9186" w:author="Rodrigo García" w:date="2017-09-29T10:11:00Z">
                  <w:rPr>
                    <w:ins w:id="9187" w:author="Borja Gonzalez" w:date="2017-09-28T22:09:00Z"/>
                    <w:rFonts w:ascii="Menlo Regular" w:hAnsi="Menlo Regular" w:cs="Menlo Regular"/>
                    <w:color w:val="000000"/>
                    <w:sz w:val="22"/>
                    <w:szCs w:val="22"/>
                    <w:lang w:val="en-US"/>
                  </w:rPr>
                </w:rPrChange>
              </w:rPr>
            </w:pPr>
            <w:ins w:id="9188" w:author="Borja Gonzalez" w:date="2017-09-28T22:09:00Z">
              <w:r w:rsidRPr="0079203F">
                <w:rPr>
                  <w:rFonts w:ascii="Menlo Regular" w:hAnsi="Menlo Regular" w:cs="Menlo Regular"/>
                  <w:color w:val="000000"/>
                  <w:sz w:val="22"/>
                  <w:szCs w:val="22"/>
                  <w:lang w:val="es-ES"/>
                  <w:rPrChange w:id="9189" w:author="Rodrigo García" w:date="2017-09-29T10:11:00Z">
                    <w:rPr>
                      <w:rFonts w:ascii="Menlo Regular" w:hAnsi="Menlo Regular" w:cs="Menlo Regular"/>
                      <w:color w:val="000000"/>
                      <w:sz w:val="22"/>
                      <w:szCs w:val="22"/>
                      <w:lang w:val="en-US"/>
                    </w:rPr>
                  </w:rPrChange>
                </w:rPr>
                <w:t>22:08:53:536 Listado de pacientes enviado al cliente</w:t>
              </w:r>
            </w:ins>
          </w:p>
          <w:p w14:paraId="4AD34DA3" w14:textId="79CF2859" w:rsidR="009550DF" w:rsidRDefault="009550DF" w:rsidP="009550DF">
            <w:pPr>
              <w:rPr>
                <w:ins w:id="9190" w:author="Borja Gonzalez" w:date="2017-09-28T22:09:00Z"/>
              </w:rPr>
            </w:pPr>
            <w:ins w:id="9191" w:author="Borja Gonzalez" w:date="2017-09-28T22:09:00Z">
              <w:r>
                <w:rPr>
                  <w:rFonts w:ascii="Menlo Regular" w:hAnsi="Menlo Regular" w:cs="Menlo Regular"/>
                  <w:color w:val="000000"/>
                  <w:sz w:val="22"/>
                  <w:szCs w:val="22"/>
                  <w:lang w:val="en-US"/>
                </w:rPr>
                <w:t>22:08:53:537 Base de datos cerrada</w:t>
              </w:r>
            </w:ins>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Heading3"/>
      </w:pPr>
      <w:bookmarkStart w:id="9192" w:name="_Toc368246731"/>
      <w:r>
        <w:t>5.1.</w:t>
      </w:r>
      <w:ins w:id="9193" w:author="Borja Gonzalez" w:date="2017-09-28T19:36:00Z">
        <w:r w:rsidR="004426CE">
          <w:t>3</w:t>
        </w:r>
      </w:ins>
      <w:del w:id="9194" w:author="Borja Gonzalez" w:date="2017-09-28T19:36:00Z">
        <w:r w:rsidDel="004426CE">
          <w:delText>4</w:delText>
        </w:r>
      </w:del>
      <w:r>
        <w:t>.  Borrar un</w:t>
      </w:r>
      <w:r w:rsidRPr="00F452C7">
        <w:t xml:space="preserve"> paciente</w:t>
      </w:r>
      <w:bookmarkEnd w:id="919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eGrid"/>
        <w:tblW w:w="0" w:type="auto"/>
        <w:tblLook w:val="04A0" w:firstRow="1" w:lastRow="0" w:firstColumn="1" w:lastColumn="0" w:noHBand="0" w:noVBand="1"/>
      </w:tblPr>
      <w:tblGrid>
        <w:gridCol w:w="8856"/>
      </w:tblGrid>
      <w:tr w:rsidR="009550DF" w14:paraId="62B10222" w14:textId="77777777" w:rsidTr="009550DF">
        <w:trPr>
          <w:ins w:id="9195" w:author="Borja Gonzalez" w:date="2017-09-28T22:10:00Z"/>
        </w:trPr>
        <w:tc>
          <w:tcPr>
            <w:tcW w:w="8856" w:type="dxa"/>
          </w:tcPr>
          <w:p w14:paraId="4E35CFAB" w14:textId="77777777" w:rsidR="009550DF" w:rsidRDefault="009550DF" w:rsidP="009550DF">
            <w:pPr>
              <w:rPr>
                <w:ins w:id="9196" w:author="Borja Gonzalez" w:date="2017-09-28T22:10:00Z"/>
              </w:rPr>
            </w:pPr>
            <w:ins w:id="9197" w:author="Borja Gonzalez" w:date="2017-09-28T22:10:00Z">
              <w:r>
                <w:t>Navigated to http://192.168.1.33:8124/pacientes.html</w:t>
              </w:r>
            </w:ins>
          </w:p>
          <w:p w14:paraId="016CA9AB" w14:textId="0B8DAD66" w:rsidR="009550DF" w:rsidRDefault="009550DF" w:rsidP="009550DF">
            <w:pPr>
              <w:rPr>
                <w:ins w:id="9198" w:author="Borja Gonzalez" w:date="2017-09-28T22:10:00Z"/>
              </w:rPr>
            </w:pPr>
            <w:ins w:id="9199" w:author="Borja Gonzalez" w:date="2017-09-28T22:10:00Z">
              <w:r>
                <w:t xml:space="preserve">22:10:15.257 VM88 pacientes_node.js:28 </w:t>
              </w:r>
            </w:ins>
            <w:ins w:id="9200" w:author="Borja Gonzalez" w:date="2017-09-28T22:11:00Z">
              <w:r>
                <w:t>Conexión</w:t>
              </w:r>
            </w:ins>
            <w:ins w:id="9201" w:author="Borja Gonzalez" w:date="2017-09-28T22:10:00Z">
              <w:r>
                <w:t xml:space="preserve"> establecida con el servidor</w:t>
              </w:r>
            </w:ins>
          </w:p>
          <w:p w14:paraId="40B5B0BB" w14:textId="77777777" w:rsidR="009550DF" w:rsidRDefault="009550DF" w:rsidP="009550DF">
            <w:pPr>
              <w:rPr>
                <w:ins w:id="9202" w:author="Borja Gonzalez" w:date="2017-09-28T22:10:00Z"/>
              </w:rPr>
            </w:pPr>
            <w:ins w:id="9203" w:author="Borja Gonzalez" w:date="2017-09-28T22:10:00Z">
              <w:r>
                <w:t>22:10:15.261 VM88 pacientes_node.js:39 Solicitud de listado de pacientes enviada</w:t>
              </w:r>
            </w:ins>
          </w:p>
          <w:p w14:paraId="1549C4D6" w14:textId="77777777" w:rsidR="009550DF" w:rsidRDefault="009550DF" w:rsidP="009550DF">
            <w:pPr>
              <w:rPr>
                <w:ins w:id="9204" w:author="Borja Gonzalez" w:date="2017-09-28T22:10:00Z"/>
              </w:rPr>
            </w:pPr>
            <w:ins w:id="9205" w:author="Borja Gonzalez" w:date="2017-09-28T22:10:00Z">
              <w:r>
                <w:t>22:10:15.467 VM88 pacientes_node.js:41 Lista de pacientes recibida</w:t>
              </w:r>
            </w:ins>
          </w:p>
          <w:p w14:paraId="4A110EF2" w14:textId="77777777" w:rsidR="009550DF" w:rsidRDefault="009550DF" w:rsidP="009550DF">
            <w:pPr>
              <w:rPr>
                <w:ins w:id="9206" w:author="Borja Gonzalez" w:date="2017-09-28T22:10:00Z"/>
              </w:rPr>
            </w:pPr>
            <w:ins w:id="9207" w:author="Borja Gonzalez" w:date="2017-09-28T22:10:00Z">
              <w:r>
                <w:t>22:10:15.469 pacientes.html:45 Lista de pacientes disponible en el navegador</w:t>
              </w:r>
            </w:ins>
          </w:p>
          <w:p w14:paraId="0B774584" w14:textId="3A2C0D1C" w:rsidR="009550DF" w:rsidRDefault="009550DF" w:rsidP="009550DF">
            <w:pPr>
              <w:rPr>
                <w:ins w:id="9208" w:author="Borja Gonzalez" w:date="2017-09-28T22:10:00Z"/>
              </w:rPr>
            </w:pPr>
            <w:ins w:id="9209" w:author="Borja Gonzalez" w:date="2017-09-28T22:10:00Z">
              <w:r>
                <w:t>22:10:18.368 VM88 pacientes_node.js:52 Conexión establecida con el servidor</w:t>
              </w:r>
            </w:ins>
          </w:p>
          <w:p w14:paraId="79B28622" w14:textId="77777777" w:rsidR="009550DF" w:rsidRDefault="009550DF" w:rsidP="009550DF">
            <w:pPr>
              <w:rPr>
                <w:ins w:id="9210" w:author="Borja Gonzalez" w:date="2017-09-28T22:10:00Z"/>
              </w:rPr>
            </w:pPr>
            <w:ins w:id="9211" w:author="Borja Gonzalez" w:date="2017-09-28T22:10:00Z">
              <w:r>
                <w:t>22:10:18.368 VM88 pacientes_node.js:65 Solicitud para borrar paciente: (María) enviada</w:t>
              </w:r>
            </w:ins>
          </w:p>
          <w:p w14:paraId="50D0B47F" w14:textId="77777777" w:rsidR="009550DF" w:rsidRDefault="009550DF" w:rsidP="009550DF">
            <w:pPr>
              <w:rPr>
                <w:ins w:id="9212" w:author="Borja Gonzalez" w:date="2017-09-28T22:10:00Z"/>
              </w:rPr>
            </w:pPr>
            <w:ins w:id="9213" w:author="Borja Gonzalez" w:date="2017-09-28T22:10:00Z">
              <w:r>
                <w:t>22:10:18.628 Navigated to http://192.168.1.33:8124/pacientes.html</w:t>
              </w:r>
            </w:ins>
          </w:p>
          <w:p w14:paraId="71A94693" w14:textId="59B4FE1C" w:rsidR="009550DF" w:rsidRDefault="009550DF" w:rsidP="009550DF">
            <w:pPr>
              <w:rPr>
                <w:ins w:id="9214" w:author="Borja Gonzalez" w:date="2017-09-28T22:10:00Z"/>
              </w:rPr>
            </w:pPr>
            <w:ins w:id="9215" w:author="Borja Gonzalez" w:date="2017-09-28T22:10:00Z">
              <w:r>
                <w:t>22:10:19.088 pacientes_node.js:28 Conexión establecida con el servidor</w:t>
              </w:r>
            </w:ins>
          </w:p>
          <w:p w14:paraId="06055876" w14:textId="77777777" w:rsidR="009550DF" w:rsidRDefault="009550DF" w:rsidP="009550DF">
            <w:pPr>
              <w:rPr>
                <w:ins w:id="9216" w:author="Borja Gonzalez" w:date="2017-09-28T22:10:00Z"/>
              </w:rPr>
            </w:pPr>
            <w:ins w:id="9217" w:author="Borja Gonzalez" w:date="2017-09-28T22:10:00Z">
              <w:r>
                <w:t>22:10:19.093 pacientes_node.js:39 Solicitud de listado de pacientes enviada</w:t>
              </w:r>
            </w:ins>
          </w:p>
          <w:p w14:paraId="161F5F71" w14:textId="77777777" w:rsidR="009550DF" w:rsidRDefault="009550DF" w:rsidP="009550DF">
            <w:pPr>
              <w:rPr>
                <w:ins w:id="9218" w:author="Borja Gonzalez" w:date="2017-09-28T22:10:00Z"/>
              </w:rPr>
            </w:pPr>
            <w:ins w:id="9219" w:author="Borja Gonzalez" w:date="2017-09-28T22:10:00Z">
              <w:r>
                <w:t>22:10:19.206 pacientes_node.js:41 Lista de pacientes recibida</w:t>
              </w:r>
            </w:ins>
          </w:p>
          <w:p w14:paraId="4ED1D3A3" w14:textId="4C9D2AD9" w:rsidR="009550DF" w:rsidRDefault="009550DF" w:rsidP="009550DF">
            <w:pPr>
              <w:rPr>
                <w:ins w:id="9220" w:author="Borja Gonzalez" w:date="2017-09-28T22:10:00Z"/>
              </w:rPr>
            </w:pPr>
            <w:ins w:id="9221" w:author="Borja Gonzalez" w:date="2017-09-28T22:10:00Z">
              <w:r>
                <w:t>22:10:19.208 pacientes.html:45 Lista de pacientes disponible en el navegador</w:t>
              </w:r>
            </w:ins>
          </w:p>
        </w:tc>
      </w:tr>
    </w:tbl>
    <w:p w14:paraId="2B19CDF5" w14:textId="46A8367B" w:rsidR="003970D7" w:rsidRPr="003970D7" w:rsidRDefault="003970D7" w:rsidP="003970D7">
      <w:commentRangeStart w:id="9222"/>
      <w:del w:id="9223" w:author="Borja Gonzalez" w:date="2017-09-28T22:10:00Z">
        <w:r w:rsidDel="009550DF">
          <w:rPr>
            <w:noProof/>
            <w:lang w:val="en-US"/>
            <w:rPrChange w:id="9224" w:author="Unknown">
              <w:rPr>
                <w:rFonts w:asciiTheme="majorHAnsi" w:eastAsiaTheme="majorEastAsia" w:hAnsiTheme="majorHAnsi" w:cstheme="majorBidi"/>
                <w:b/>
                <w:bCs/>
                <w:i/>
                <w:iCs/>
                <w:noProof/>
                <w:color w:val="4F81BD" w:themeColor="accent1"/>
                <w:lang w:val="en-US"/>
              </w:rPr>
            </w:rPrChange>
          </w:rPr>
          <w:drawing>
            <wp:inline distT="0" distB="0" distL="0" distR="0" wp14:anchorId="121A39C1" wp14:editId="3E3EF489">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del>
      <w:commentRangeEnd w:id="9222"/>
      <w:r w:rsidR="006F2221">
        <w:rPr>
          <w:rStyle w:val="CommentReference"/>
        </w:rPr>
        <w:commentReference w:id="9222"/>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7777777" w:rsidR="009550DF" w:rsidRDefault="003970D7" w:rsidP="009E54AB">
      <w:pPr>
        <w:rPr>
          <w:ins w:id="9225" w:author="Borja Gonzalez" w:date="2017-09-28T22:12:00Z"/>
        </w:rPr>
      </w:pPr>
      <w:del w:id="9226" w:author="Borja Gonzalez" w:date="2017-09-28T22:11:00Z">
        <w:r w:rsidDel="009550DF">
          <w:rPr>
            <w:noProof/>
            <w:lang w:val="en-US"/>
            <w:rPrChange w:id="9227" w:author="Unknown">
              <w:rPr>
                <w:rFonts w:asciiTheme="majorHAnsi" w:eastAsiaTheme="majorEastAsia" w:hAnsiTheme="majorHAnsi" w:cstheme="majorBidi"/>
                <w:b/>
                <w:bCs/>
                <w:i/>
                <w:iCs/>
                <w:noProof/>
                <w:color w:val="4F81BD" w:themeColor="accent1"/>
                <w:lang w:val="en-US"/>
              </w:rPr>
            </w:rPrChange>
          </w:rPr>
          <w:drawing>
            <wp:inline distT="0" distB="0" distL="0" distR="0" wp14:anchorId="423B3776" wp14:editId="4328A47A">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0640C6BA" w14:textId="77777777" w:rsidTr="009550DF">
        <w:trPr>
          <w:ins w:id="9228" w:author="Borja Gonzalez" w:date="2017-09-28T22:12:00Z"/>
        </w:trPr>
        <w:tc>
          <w:tcPr>
            <w:tcW w:w="8856" w:type="dxa"/>
          </w:tcPr>
          <w:p w14:paraId="15A5FDAE"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9" w:author="Borja Gonzalez" w:date="2017-09-28T22:12:00Z"/>
                <w:rFonts w:ascii="Menlo Regular" w:hAnsi="Menlo Regular" w:cs="Menlo Regular"/>
                <w:color w:val="000000"/>
                <w:sz w:val="22"/>
                <w:szCs w:val="22"/>
                <w:lang w:val="es-ES"/>
                <w:rPrChange w:id="9230" w:author="Rodrigo García" w:date="2017-09-29T10:11:00Z">
                  <w:rPr>
                    <w:ins w:id="9231" w:author="Borja Gonzalez" w:date="2017-09-28T22:12:00Z"/>
                    <w:rFonts w:ascii="Menlo Regular" w:hAnsi="Menlo Regular" w:cs="Menlo Regular"/>
                    <w:color w:val="000000"/>
                    <w:sz w:val="22"/>
                    <w:szCs w:val="22"/>
                    <w:lang w:val="en-US"/>
                  </w:rPr>
                </w:rPrChange>
              </w:rPr>
            </w:pPr>
            <w:ins w:id="9232" w:author="Borja Gonzalez" w:date="2017-09-28T22:12:00Z">
              <w:r w:rsidRPr="0079203F">
                <w:rPr>
                  <w:rFonts w:ascii="Menlo Regular" w:hAnsi="Menlo Regular" w:cs="Menlo Regular"/>
                  <w:color w:val="000000"/>
                  <w:sz w:val="22"/>
                  <w:szCs w:val="22"/>
                  <w:lang w:val="es-ES"/>
                  <w:rPrChange w:id="9233" w:author="Rodrigo García" w:date="2017-09-29T10:11:00Z">
                    <w:rPr>
                      <w:rFonts w:ascii="Menlo Regular" w:hAnsi="Menlo Regular" w:cs="Menlo Regular"/>
                      <w:color w:val="000000"/>
                      <w:sz w:val="22"/>
                      <w:szCs w:val="22"/>
                      <w:lang w:val="en-US"/>
                    </w:rPr>
                  </w:rPrChange>
                </w:rPr>
                <w:t>22:10:15:269 Conexión establecida con el cliente</w:t>
              </w:r>
            </w:ins>
          </w:p>
          <w:p w14:paraId="1C01CA4A"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34" w:author="Borja Gonzalez" w:date="2017-09-28T22:12:00Z"/>
                <w:rFonts w:ascii="Menlo Regular" w:hAnsi="Menlo Regular" w:cs="Menlo Regular"/>
                <w:color w:val="000000"/>
                <w:sz w:val="22"/>
                <w:szCs w:val="22"/>
                <w:lang w:val="es-ES"/>
                <w:rPrChange w:id="9235" w:author="Rodrigo García" w:date="2017-09-29T10:11:00Z">
                  <w:rPr>
                    <w:ins w:id="9236" w:author="Borja Gonzalez" w:date="2017-09-28T22:12:00Z"/>
                    <w:rFonts w:ascii="Menlo Regular" w:hAnsi="Menlo Regular" w:cs="Menlo Regular"/>
                    <w:color w:val="000000"/>
                    <w:sz w:val="22"/>
                    <w:szCs w:val="22"/>
                    <w:lang w:val="en-US"/>
                  </w:rPr>
                </w:rPrChange>
              </w:rPr>
            </w:pPr>
            <w:ins w:id="9237" w:author="Borja Gonzalez" w:date="2017-09-28T22:12:00Z">
              <w:r w:rsidRPr="0079203F">
                <w:rPr>
                  <w:rFonts w:ascii="Menlo Regular" w:hAnsi="Menlo Regular" w:cs="Menlo Regular"/>
                  <w:color w:val="000000"/>
                  <w:sz w:val="22"/>
                  <w:szCs w:val="22"/>
                  <w:lang w:val="es-ES"/>
                  <w:rPrChange w:id="9238" w:author="Rodrigo García" w:date="2017-09-29T10:11:00Z">
                    <w:rPr>
                      <w:rFonts w:ascii="Menlo Regular" w:hAnsi="Menlo Regular" w:cs="Menlo Regular"/>
                      <w:color w:val="000000"/>
                      <w:sz w:val="22"/>
                      <w:szCs w:val="22"/>
                      <w:lang w:val="en-US"/>
                    </w:rPr>
                  </w:rPrChange>
                </w:rPr>
                <w:t>22:10:15:272 Conexión establecida con el cliente</w:t>
              </w:r>
            </w:ins>
          </w:p>
          <w:p w14:paraId="0BBA36B4"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39" w:author="Borja Gonzalez" w:date="2017-09-28T22:12:00Z"/>
                <w:rFonts w:ascii="Menlo Regular" w:hAnsi="Menlo Regular" w:cs="Menlo Regular"/>
                <w:color w:val="000000"/>
                <w:sz w:val="22"/>
                <w:szCs w:val="22"/>
                <w:lang w:val="es-ES"/>
                <w:rPrChange w:id="9240" w:author="Rodrigo García" w:date="2017-09-29T10:11:00Z">
                  <w:rPr>
                    <w:ins w:id="9241" w:author="Borja Gonzalez" w:date="2017-09-28T22:12:00Z"/>
                    <w:rFonts w:ascii="Menlo Regular" w:hAnsi="Menlo Regular" w:cs="Menlo Regular"/>
                    <w:color w:val="000000"/>
                    <w:sz w:val="22"/>
                    <w:szCs w:val="22"/>
                    <w:lang w:val="en-US"/>
                  </w:rPr>
                </w:rPrChange>
              </w:rPr>
            </w:pPr>
            <w:ins w:id="9242" w:author="Borja Gonzalez" w:date="2017-09-28T22:12:00Z">
              <w:r w:rsidRPr="0079203F">
                <w:rPr>
                  <w:rFonts w:ascii="Menlo Regular" w:hAnsi="Menlo Regular" w:cs="Menlo Regular"/>
                  <w:color w:val="000000"/>
                  <w:sz w:val="22"/>
                  <w:szCs w:val="22"/>
                  <w:lang w:val="es-ES"/>
                  <w:rPrChange w:id="9243" w:author="Rodrigo García" w:date="2017-09-29T10:11:00Z">
                    <w:rPr>
                      <w:rFonts w:ascii="Menlo Regular" w:hAnsi="Menlo Regular" w:cs="Menlo Regular"/>
                      <w:color w:val="000000"/>
                      <w:sz w:val="22"/>
                      <w:szCs w:val="22"/>
                      <w:lang w:val="en-US"/>
                    </w:rPr>
                  </w:rPrChange>
                </w:rPr>
                <w:t>22:10:15:310 Petición del cliente: Pacientes</w:t>
              </w:r>
            </w:ins>
          </w:p>
          <w:p w14:paraId="01D14540"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44" w:author="Borja Gonzalez" w:date="2017-09-28T22:12:00Z"/>
                <w:rFonts w:ascii="Menlo Regular" w:hAnsi="Menlo Regular" w:cs="Menlo Regular"/>
                <w:color w:val="000000"/>
                <w:sz w:val="22"/>
                <w:szCs w:val="22"/>
                <w:lang w:val="es-ES"/>
                <w:rPrChange w:id="9245" w:author="Rodrigo García" w:date="2017-09-29T10:11:00Z">
                  <w:rPr>
                    <w:ins w:id="9246" w:author="Borja Gonzalez" w:date="2017-09-28T22:12:00Z"/>
                    <w:rFonts w:ascii="Menlo Regular" w:hAnsi="Menlo Regular" w:cs="Menlo Regular"/>
                    <w:color w:val="000000"/>
                    <w:sz w:val="22"/>
                    <w:szCs w:val="22"/>
                    <w:lang w:val="en-US"/>
                  </w:rPr>
                </w:rPrChange>
              </w:rPr>
            </w:pPr>
            <w:ins w:id="9247" w:author="Borja Gonzalez" w:date="2017-09-28T22:12:00Z">
              <w:r w:rsidRPr="0079203F">
                <w:rPr>
                  <w:rFonts w:ascii="Menlo Regular" w:hAnsi="Menlo Regular" w:cs="Menlo Regular"/>
                  <w:color w:val="000000"/>
                  <w:sz w:val="22"/>
                  <w:szCs w:val="22"/>
                  <w:lang w:val="es-ES"/>
                  <w:rPrChange w:id="9248" w:author="Rodrigo García" w:date="2017-09-29T10:11:00Z">
                    <w:rPr>
                      <w:rFonts w:ascii="Menlo Regular" w:hAnsi="Menlo Regular" w:cs="Menlo Regular"/>
                      <w:color w:val="000000"/>
                      <w:sz w:val="22"/>
                      <w:szCs w:val="22"/>
                      <w:lang w:val="en-US"/>
                    </w:rPr>
                  </w:rPrChange>
                </w:rPr>
                <w:t>22:10:15:353 Base de datos abierta</w:t>
              </w:r>
            </w:ins>
          </w:p>
          <w:p w14:paraId="545A6205"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49" w:author="Borja Gonzalez" w:date="2017-09-28T22:12:00Z"/>
                <w:rFonts w:ascii="Menlo Regular" w:hAnsi="Menlo Regular" w:cs="Menlo Regular"/>
                <w:color w:val="000000"/>
                <w:sz w:val="22"/>
                <w:szCs w:val="22"/>
                <w:lang w:val="es-ES"/>
                <w:rPrChange w:id="9250" w:author="Rodrigo García" w:date="2017-09-29T10:11:00Z">
                  <w:rPr>
                    <w:ins w:id="9251" w:author="Borja Gonzalez" w:date="2017-09-28T22:12:00Z"/>
                    <w:rFonts w:ascii="Menlo Regular" w:hAnsi="Menlo Regular" w:cs="Menlo Regular"/>
                    <w:color w:val="000000"/>
                    <w:sz w:val="22"/>
                    <w:szCs w:val="22"/>
                    <w:lang w:val="en-US"/>
                  </w:rPr>
                </w:rPrChange>
              </w:rPr>
            </w:pPr>
            <w:ins w:id="9252" w:author="Borja Gonzalez" w:date="2017-09-28T22:12:00Z">
              <w:r w:rsidRPr="0079203F">
                <w:rPr>
                  <w:rFonts w:ascii="Menlo Regular" w:hAnsi="Menlo Regular" w:cs="Menlo Regular"/>
                  <w:color w:val="000000"/>
                  <w:sz w:val="22"/>
                  <w:szCs w:val="22"/>
                  <w:lang w:val="es-ES"/>
                  <w:rPrChange w:id="9253" w:author="Rodrigo García" w:date="2017-09-29T10:11:00Z">
                    <w:rPr>
                      <w:rFonts w:ascii="Menlo Regular" w:hAnsi="Menlo Regular" w:cs="Menlo Regular"/>
                      <w:color w:val="000000"/>
                      <w:sz w:val="22"/>
                      <w:szCs w:val="22"/>
                      <w:lang w:val="en-US"/>
                    </w:rPr>
                  </w:rPrChange>
                </w:rPr>
                <w:t>22:10:15:459 Listado de pacientes enviado al cliente</w:t>
              </w:r>
            </w:ins>
          </w:p>
          <w:p w14:paraId="2A6F3562"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54" w:author="Borja Gonzalez" w:date="2017-09-28T22:12:00Z"/>
                <w:rFonts w:ascii="Menlo Regular" w:hAnsi="Menlo Regular" w:cs="Menlo Regular"/>
                <w:color w:val="000000"/>
                <w:sz w:val="22"/>
                <w:szCs w:val="22"/>
                <w:lang w:val="es-ES"/>
                <w:rPrChange w:id="9255" w:author="Rodrigo García" w:date="2017-09-29T10:12:00Z">
                  <w:rPr>
                    <w:ins w:id="9256" w:author="Borja Gonzalez" w:date="2017-09-28T22:12:00Z"/>
                    <w:rFonts w:ascii="Menlo Regular" w:hAnsi="Menlo Regular" w:cs="Menlo Regular"/>
                    <w:color w:val="000000"/>
                    <w:sz w:val="22"/>
                    <w:szCs w:val="22"/>
                    <w:lang w:val="en-US"/>
                  </w:rPr>
                </w:rPrChange>
              </w:rPr>
            </w:pPr>
            <w:ins w:id="9257" w:author="Borja Gonzalez" w:date="2017-09-28T22:12:00Z">
              <w:r w:rsidRPr="0079203F">
                <w:rPr>
                  <w:rFonts w:ascii="Menlo Regular" w:hAnsi="Menlo Regular" w:cs="Menlo Regular"/>
                  <w:color w:val="000000"/>
                  <w:sz w:val="22"/>
                  <w:szCs w:val="22"/>
                  <w:lang w:val="es-ES"/>
                  <w:rPrChange w:id="9258" w:author="Rodrigo García" w:date="2017-09-29T10:12:00Z">
                    <w:rPr>
                      <w:rFonts w:ascii="Menlo Regular" w:hAnsi="Menlo Regular" w:cs="Menlo Regular"/>
                      <w:color w:val="000000"/>
                      <w:sz w:val="22"/>
                      <w:szCs w:val="22"/>
                      <w:lang w:val="en-US"/>
                    </w:rPr>
                  </w:rPrChange>
                </w:rPr>
                <w:t>22:10:15:465 Base de datos cerrada</w:t>
              </w:r>
            </w:ins>
          </w:p>
          <w:p w14:paraId="075FB9BC"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59" w:author="Borja Gonzalez" w:date="2017-09-28T22:12:00Z"/>
                <w:rFonts w:ascii="Menlo Regular" w:hAnsi="Menlo Regular" w:cs="Menlo Regular"/>
                <w:color w:val="000000"/>
                <w:sz w:val="22"/>
                <w:szCs w:val="22"/>
                <w:lang w:val="es-ES"/>
                <w:rPrChange w:id="9260" w:author="Rodrigo García" w:date="2017-09-29T10:12:00Z">
                  <w:rPr>
                    <w:ins w:id="9261" w:author="Borja Gonzalez" w:date="2017-09-28T22:12:00Z"/>
                    <w:rFonts w:ascii="Menlo Regular" w:hAnsi="Menlo Regular" w:cs="Menlo Regular"/>
                    <w:color w:val="000000"/>
                    <w:sz w:val="22"/>
                    <w:szCs w:val="22"/>
                    <w:lang w:val="en-US"/>
                  </w:rPr>
                </w:rPrChange>
              </w:rPr>
            </w:pPr>
            <w:ins w:id="9262" w:author="Borja Gonzalez" w:date="2017-09-28T22:12:00Z">
              <w:r w:rsidRPr="0079203F">
                <w:rPr>
                  <w:rFonts w:ascii="Menlo Regular" w:hAnsi="Menlo Regular" w:cs="Menlo Regular"/>
                  <w:color w:val="000000"/>
                  <w:sz w:val="22"/>
                  <w:szCs w:val="22"/>
                  <w:lang w:val="es-ES"/>
                  <w:rPrChange w:id="9263" w:author="Rodrigo García" w:date="2017-09-29T10:12:00Z">
                    <w:rPr>
                      <w:rFonts w:ascii="Menlo Regular" w:hAnsi="Menlo Regular" w:cs="Menlo Regular"/>
                      <w:color w:val="000000"/>
                      <w:sz w:val="22"/>
                      <w:szCs w:val="22"/>
                      <w:lang w:val="en-US"/>
                    </w:rPr>
                  </w:rPrChange>
                </w:rPr>
                <w:t>22:10:18:371 Conexión establecida con el cliente</w:t>
              </w:r>
            </w:ins>
          </w:p>
          <w:p w14:paraId="7E651F8F"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64" w:author="Borja Gonzalez" w:date="2017-09-28T22:12:00Z"/>
                <w:rFonts w:ascii="Menlo Regular" w:hAnsi="Menlo Regular" w:cs="Menlo Regular"/>
                <w:color w:val="000000"/>
                <w:sz w:val="22"/>
                <w:szCs w:val="22"/>
                <w:lang w:val="es-ES"/>
                <w:rPrChange w:id="9265" w:author="Rodrigo García" w:date="2017-09-29T10:12:00Z">
                  <w:rPr>
                    <w:ins w:id="9266" w:author="Borja Gonzalez" w:date="2017-09-28T22:12:00Z"/>
                    <w:rFonts w:ascii="Menlo Regular" w:hAnsi="Menlo Regular" w:cs="Menlo Regular"/>
                    <w:color w:val="000000"/>
                    <w:sz w:val="22"/>
                    <w:szCs w:val="22"/>
                    <w:lang w:val="en-US"/>
                  </w:rPr>
                </w:rPrChange>
              </w:rPr>
            </w:pPr>
            <w:ins w:id="9267" w:author="Borja Gonzalez" w:date="2017-09-28T22:12:00Z">
              <w:r w:rsidRPr="0079203F">
                <w:rPr>
                  <w:rFonts w:ascii="Menlo Regular" w:hAnsi="Menlo Regular" w:cs="Menlo Regular"/>
                  <w:color w:val="000000"/>
                  <w:sz w:val="22"/>
                  <w:szCs w:val="22"/>
                  <w:lang w:val="es-ES"/>
                  <w:rPrChange w:id="9268" w:author="Rodrigo García" w:date="2017-09-29T10:12:00Z">
                    <w:rPr>
                      <w:rFonts w:ascii="Menlo Regular" w:hAnsi="Menlo Regular" w:cs="Menlo Regular"/>
                      <w:color w:val="000000"/>
                      <w:sz w:val="22"/>
                      <w:szCs w:val="22"/>
                      <w:lang w:val="en-US"/>
                    </w:rPr>
                  </w:rPrChange>
                </w:rPr>
                <w:t>22:10:18:376 Petición del cliente: Borrar paciente</w:t>
              </w:r>
            </w:ins>
          </w:p>
          <w:p w14:paraId="0878AEFB"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69" w:author="Borja Gonzalez" w:date="2017-09-28T22:12:00Z"/>
                <w:rFonts w:ascii="Menlo Regular" w:hAnsi="Menlo Regular" w:cs="Menlo Regular"/>
                <w:color w:val="000000"/>
                <w:sz w:val="22"/>
                <w:szCs w:val="22"/>
                <w:lang w:val="es-ES"/>
                <w:rPrChange w:id="9270" w:author="Rodrigo García" w:date="2017-09-29T10:12:00Z">
                  <w:rPr>
                    <w:ins w:id="9271" w:author="Borja Gonzalez" w:date="2017-09-28T22:12:00Z"/>
                    <w:rFonts w:ascii="Menlo Regular" w:hAnsi="Menlo Regular" w:cs="Menlo Regular"/>
                    <w:color w:val="000000"/>
                    <w:sz w:val="22"/>
                    <w:szCs w:val="22"/>
                    <w:lang w:val="en-US"/>
                  </w:rPr>
                </w:rPrChange>
              </w:rPr>
            </w:pPr>
            <w:ins w:id="9272" w:author="Borja Gonzalez" w:date="2017-09-28T22:12:00Z">
              <w:r w:rsidRPr="0079203F">
                <w:rPr>
                  <w:rFonts w:ascii="Menlo Regular" w:hAnsi="Menlo Regular" w:cs="Menlo Regular"/>
                  <w:color w:val="000000"/>
                  <w:sz w:val="22"/>
                  <w:szCs w:val="22"/>
                  <w:lang w:val="es-ES"/>
                  <w:rPrChange w:id="9273" w:author="Rodrigo García" w:date="2017-09-29T10:12:00Z">
                    <w:rPr>
                      <w:rFonts w:ascii="Menlo Regular" w:hAnsi="Menlo Regular" w:cs="Menlo Regular"/>
                      <w:color w:val="000000"/>
                      <w:sz w:val="22"/>
                      <w:szCs w:val="22"/>
                      <w:lang w:val="en-US"/>
                    </w:rPr>
                  </w:rPrChange>
                </w:rPr>
                <w:t>22:10:18:378 Base de datos abierta</w:t>
              </w:r>
            </w:ins>
          </w:p>
          <w:p w14:paraId="18DD9ABE"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74" w:author="Borja Gonzalez" w:date="2017-09-28T22:12:00Z"/>
                <w:rFonts w:ascii="Menlo Regular" w:hAnsi="Menlo Regular" w:cs="Menlo Regular"/>
                <w:color w:val="000000"/>
                <w:sz w:val="22"/>
                <w:szCs w:val="22"/>
                <w:lang w:val="es-ES"/>
                <w:rPrChange w:id="9275" w:author="Rodrigo García" w:date="2017-09-29T10:12:00Z">
                  <w:rPr>
                    <w:ins w:id="9276" w:author="Borja Gonzalez" w:date="2017-09-28T22:12:00Z"/>
                    <w:rFonts w:ascii="Menlo Regular" w:hAnsi="Menlo Regular" w:cs="Menlo Regular"/>
                    <w:color w:val="000000"/>
                    <w:sz w:val="22"/>
                    <w:szCs w:val="22"/>
                    <w:lang w:val="en-US"/>
                  </w:rPr>
                </w:rPrChange>
              </w:rPr>
            </w:pPr>
            <w:ins w:id="9277" w:author="Borja Gonzalez" w:date="2017-09-28T22:12:00Z">
              <w:r w:rsidRPr="0079203F">
                <w:rPr>
                  <w:rFonts w:ascii="Menlo Regular" w:hAnsi="Menlo Regular" w:cs="Menlo Regular"/>
                  <w:color w:val="000000"/>
                  <w:sz w:val="22"/>
                  <w:szCs w:val="22"/>
                  <w:lang w:val="es-ES"/>
                  <w:rPrChange w:id="9278" w:author="Rodrigo García" w:date="2017-09-29T10:12:00Z">
                    <w:rPr>
                      <w:rFonts w:ascii="Menlo Regular" w:hAnsi="Menlo Regular" w:cs="Menlo Regular"/>
                      <w:color w:val="000000"/>
                      <w:sz w:val="22"/>
                      <w:szCs w:val="22"/>
                      <w:lang w:val="en-US"/>
                    </w:rPr>
                  </w:rPrChange>
                </w:rPr>
                <w:t>22:10:18:428 Paciente María y sus datos asociados eliminados de la base de datos</w:t>
              </w:r>
            </w:ins>
          </w:p>
          <w:p w14:paraId="08863069"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79" w:author="Borja Gonzalez" w:date="2017-09-28T22:12:00Z"/>
                <w:rFonts w:ascii="Menlo Regular" w:hAnsi="Menlo Regular" w:cs="Menlo Regular"/>
                <w:color w:val="000000"/>
                <w:sz w:val="22"/>
                <w:szCs w:val="22"/>
                <w:lang w:val="es-ES"/>
                <w:rPrChange w:id="9280" w:author="Rodrigo García" w:date="2017-09-29T10:12:00Z">
                  <w:rPr>
                    <w:ins w:id="9281" w:author="Borja Gonzalez" w:date="2017-09-28T22:12:00Z"/>
                    <w:rFonts w:ascii="Menlo Regular" w:hAnsi="Menlo Regular" w:cs="Menlo Regular"/>
                    <w:color w:val="000000"/>
                    <w:sz w:val="22"/>
                    <w:szCs w:val="22"/>
                    <w:lang w:val="en-US"/>
                  </w:rPr>
                </w:rPrChange>
              </w:rPr>
            </w:pPr>
            <w:ins w:id="9282" w:author="Borja Gonzalez" w:date="2017-09-28T22:12:00Z">
              <w:r w:rsidRPr="0079203F">
                <w:rPr>
                  <w:rFonts w:ascii="Menlo Regular" w:hAnsi="Menlo Regular" w:cs="Menlo Regular"/>
                  <w:color w:val="000000"/>
                  <w:sz w:val="22"/>
                  <w:szCs w:val="22"/>
                  <w:lang w:val="es-ES"/>
                  <w:rPrChange w:id="9283" w:author="Rodrigo García" w:date="2017-09-29T10:12:00Z">
                    <w:rPr>
                      <w:rFonts w:ascii="Menlo Regular" w:hAnsi="Menlo Regular" w:cs="Menlo Regular"/>
                      <w:color w:val="000000"/>
                      <w:sz w:val="22"/>
                      <w:szCs w:val="22"/>
                      <w:lang w:val="en-US"/>
                    </w:rPr>
                  </w:rPrChange>
                </w:rPr>
                <w:t>22:10:18:429 Base de datos cerrada</w:t>
              </w:r>
            </w:ins>
          </w:p>
          <w:p w14:paraId="1EFBE744"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84" w:author="Borja Gonzalez" w:date="2017-09-28T22:12:00Z"/>
                <w:rFonts w:ascii="Menlo Regular" w:hAnsi="Menlo Regular" w:cs="Menlo Regular"/>
                <w:color w:val="000000"/>
                <w:sz w:val="22"/>
                <w:szCs w:val="22"/>
                <w:lang w:val="es-ES"/>
                <w:rPrChange w:id="9285" w:author="Rodrigo García" w:date="2017-09-29T10:12:00Z">
                  <w:rPr>
                    <w:ins w:id="9286" w:author="Borja Gonzalez" w:date="2017-09-28T22:12:00Z"/>
                    <w:rFonts w:ascii="Menlo Regular" w:hAnsi="Menlo Regular" w:cs="Menlo Regular"/>
                    <w:color w:val="000000"/>
                    <w:sz w:val="22"/>
                    <w:szCs w:val="22"/>
                    <w:lang w:val="en-US"/>
                  </w:rPr>
                </w:rPrChange>
              </w:rPr>
            </w:pPr>
            <w:ins w:id="9287" w:author="Borja Gonzalez" w:date="2017-09-28T22:12:00Z">
              <w:r w:rsidRPr="0079203F">
                <w:rPr>
                  <w:rFonts w:ascii="Menlo Regular" w:hAnsi="Menlo Regular" w:cs="Menlo Regular"/>
                  <w:color w:val="000000"/>
                  <w:sz w:val="22"/>
                  <w:szCs w:val="22"/>
                  <w:lang w:val="es-ES"/>
                  <w:rPrChange w:id="9288" w:author="Rodrigo García" w:date="2017-09-29T10:12:00Z">
                    <w:rPr>
                      <w:rFonts w:ascii="Menlo Regular" w:hAnsi="Menlo Regular" w:cs="Menlo Regular"/>
                      <w:color w:val="000000"/>
                      <w:sz w:val="22"/>
                      <w:szCs w:val="22"/>
                      <w:lang w:val="en-US"/>
                    </w:rPr>
                  </w:rPrChange>
                </w:rPr>
                <w:t>22:10:19:088 Conexión establecida con el cliente</w:t>
              </w:r>
            </w:ins>
          </w:p>
          <w:p w14:paraId="40E3DB3E"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89" w:author="Borja Gonzalez" w:date="2017-09-28T22:12:00Z"/>
                <w:rFonts w:ascii="Menlo Regular" w:hAnsi="Menlo Regular" w:cs="Menlo Regular"/>
                <w:color w:val="000000"/>
                <w:sz w:val="22"/>
                <w:szCs w:val="22"/>
                <w:lang w:val="es-ES"/>
                <w:rPrChange w:id="9290" w:author="Rodrigo García" w:date="2017-09-29T10:12:00Z">
                  <w:rPr>
                    <w:ins w:id="9291" w:author="Borja Gonzalez" w:date="2017-09-28T22:12:00Z"/>
                    <w:rFonts w:ascii="Menlo Regular" w:hAnsi="Menlo Regular" w:cs="Menlo Regular"/>
                    <w:color w:val="000000"/>
                    <w:sz w:val="22"/>
                    <w:szCs w:val="22"/>
                    <w:lang w:val="en-US"/>
                  </w:rPr>
                </w:rPrChange>
              </w:rPr>
            </w:pPr>
            <w:ins w:id="9292" w:author="Borja Gonzalez" w:date="2017-09-28T22:12:00Z">
              <w:r w:rsidRPr="0079203F">
                <w:rPr>
                  <w:rFonts w:ascii="Menlo Regular" w:hAnsi="Menlo Regular" w:cs="Menlo Regular"/>
                  <w:color w:val="000000"/>
                  <w:sz w:val="22"/>
                  <w:szCs w:val="22"/>
                  <w:lang w:val="es-ES"/>
                  <w:rPrChange w:id="9293" w:author="Rodrigo García" w:date="2017-09-29T10:12:00Z">
                    <w:rPr>
                      <w:rFonts w:ascii="Menlo Regular" w:hAnsi="Menlo Regular" w:cs="Menlo Regular"/>
                      <w:color w:val="000000"/>
                      <w:sz w:val="22"/>
                      <w:szCs w:val="22"/>
                      <w:lang w:val="en-US"/>
                    </w:rPr>
                  </w:rPrChange>
                </w:rPr>
                <w:t>22:10:19:090 Conexión establecida con el cliente</w:t>
              </w:r>
            </w:ins>
          </w:p>
          <w:p w14:paraId="005EB491"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94" w:author="Borja Gonzalez" w:date="2017-09-28T22:12:00Z"/>
                <w:rFonts w:ascii="Menlo Regular" w:hAnsi="Menlo Regular" w:cs="Menlo Regular"/>
                <w:color w:val="000000"/>
                <w:sz w:val="22"/>
                <w:szCs w:val="22"/>
                <w:lang w:val="es-ES"/>
                <w:rPrChange w:id="9295" w:author="Rodrigo García" w:date="2017-09-29T10:12:00Z">
                  <w:rPr>
                    <w:ins w:id="9296" w:author="Borja Gonzalez" w:date="2017-09-28T22:12:00Z"/>
                    <w:rFonts w:ascii="Menlo Regular" w:hAnsi="Menlo Regular" w:cs="Menlo Regular"/>
                    <w:color w:val="000000"/>
                    <w:sz w:val="22"/>
                    <w:szCs w:val="22"/>
                    <w:lang w:val="en-US"/>
                  </w:rPr>
                </w:rPrChange>
              </w:rPr>
            </w:pPr>
            <w:ins w:id="9297" w:author="Borja Gonzalez" w:date="2017-09-28T22:12:00Z">
              <w:r w:rsidRPr="0079203F">
                <w:rPr>
                  <w:rFonts w:ascii="Menlo Regular" w:hAnsi="Menlo Regular" w:cs="Menlo Regular"/>
                  <w:color w:val="000000"/>
                  <w:sz w:val="22"/>
                  <w:szCs w:val="22"/>
                  <w:lang w:val="es-ES"/>
                  <w:rPrChange w:id="9298" w:author="Rodrigo García" w:date="2017-09-29T10:12:00Z">
                    <w:rPr>
                      <w:rFonts w:ascii="Menlo Regular" w:hAnsi="Menlo Regular" w:cs="Menlo Regular"/>
                      <w:color w:val="000000"/>
                      <w:sz w:val="22"/>
                      <w:szCs w:val="22"/>
                      <w:lang w:val="en-US"/>
                    </w:rPr>
                  </w:rPrChange>
                </w:rPr>
                <w:t>22:10:19:163 Petición del cliente: Pacientes</w:t>
              </w:r>
            </w:ins>
          </w:p>
          <w:p w14:paraId="4C41C663"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99" w:author="Borja Gonzalez" w:date="2017-09-28T22:12:00Z"/>
                <w:rFonts w:ascii="Menlo Regular" w:hAnsi="Menlo Regular" w:cs="Menlo Regular"/>
                <w:color w:val="000000"/>
                <w:sz w:val="22"/>
                <w:szCs w:val="22"/>
                <w:lang w:val="es-ES"/>
                <w:rPrChange w:id="9300" w:author="Rodrigo García" w:date="2017-09-29T10:12:00Z">
                  <w:rPr>
                    <w:ins w:id="9301" w:author="Borja Gonzalez" w:date="2017-09-28T22:12:00Z"/>
                    <w:rFonts w:ascii="Menlo Regular" w:hAnsi="Menlo Regular" w:cs="Menlo Regular"/>
                    <w:color w:val="000000"/>
                    <w:sz w:val="22"/>
                    <w:szCs w:val="22"/>
                    <w:lang w:val="en-US"/>
                  </w:rPr>
                </w:rPrChange>
              </w:rPr>
            </w:pPr>
            <w:ins w:id="9302" w:author="Borja Gonzalez" w:date="2017-09-28T22:12:00Z">
              <w:r w:rsidRPr="0079203F">
                <w:rPr>
                  <w:rFonts w:ascii="Menlo Regular" w:hAnsi="Menlo Regular" w:cs="Menlo Regular"/>
                  <w:color w:val="000000"/>
                  <w:sz w:val="22"/>
                  <w:szCs w:val="22"/>
                  <w:lang w:val="es-ES"/>
                  <w:rPrChange w:id="9303" w:author="Rodrigo García" w:date="2017-09-29T10:12:00Z">
                    <w:rPr>
                      <w:rFonts w:ascii="Menlo Regular" w:hAnsi="Menlo Regular" w:cs="Menlo Regular"/>
                      <w:color w:val="000000"/>
                      <w:sz w:val="22"/>
                      <w:szCs w:val="22"/>
                      <w:lang w:val="en-US"/>
                    </w:rPr>
                  </w:rPrChange>
                </w:rPr>
                <w:t>22:10:19:167 Base de datos abierta</w:t>
              </w:r>
            </w:ins>
          </w:p>
          <w:p w14:paraId="1264A826" w14:textId="77777777" w:rsidR="009550DF" w:rsidRPr="0079203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04" w:author="Borja Gonzalez" w:date="2017-09-28T22:12:00Z"/>
                <w:rFonts w:ascii="Menlo Regular" w:hAnsi="Menlo Regular" w:cs="Menlo Regular"/>
                <w:color w:val="000000"/>
                <w:sz w:val="22"/>
                <w:szCs w:val="22"/>
                <w:lang w:val="es-ES"/>
                <w:rPrChange w:id="9305" w:author="Rodrigo García" w:date="2017-09-29T10:12:00Z">
                  <w:rPr>
                    <w:ins w:id="9306" w:author="Borja Gonzalez" w:date="2017-09-28T22:12:00Z"/>
                    <w:rFonts w:ascii="Menlo Regular" w:hAnsi="Menlo Regular" w:cs="Menlo Regular"/>
                    <w:color w:val="000000"/>
                    <w:sz w:val="22"/>
                    <w:szCs w:val="22"/>
                    <w:lang w:val="en-US"/>
                  </w:rPr>
                </w:rPrChange>
              </w:rPr>
            </w:pPr>
            <w:ins w:id="9307" w:author="Borja Gonzalez" w:date="2017-09-28T22:12:00Z">
              <w:r w:rsidRPr="0079203F">
                <w:rPr>
                  <w:rFonts w:ascii="Menlo Regular" w:hAnsi="Menlo Regular" w:cs="Menlo Regular"/>
                  <w:color w:val="000000"/>
                  <w:sz w:val="22"/>
                  <w:szCs w:val="22"/>
                  <w:lang w:val="es-ES"/>
                  <w:rPrChange w:id="9308" w:author="Rodrigo García" w:date="2017-09-29T10:12:00Z">
                    <w:rPr>
                      <w:rFonts w:ascii="Menlo Regular" w:hAnsi="Menlo Regular" w:cs="Menlo Regular"/>
                      <w:color w:val="000000"/>
                      <w:sz w:val="22"/>
                      <w:szCs w:val="22"/>
                      <w:lang w:val="en-US"/>
                    </w:rPr>
                  </w:rPrChange>
                </w:rPr>
                <w:t>22:10:19:179 Listado de pacientes enviado al cliente</w:t>
              </w:r>
            </w:ins>
          </w:p>
          <w:p w14:paraId="3644BE2E" w14:textId="3A93760C" w:rsidR="009550DF" w:rsidRDefault="009550DF" w:rsidP="009550DF">
            <w:pPr>
              <w:rPr>
                <w:ins w:id="9309" w:author="Borja Gonzalez" w:date="2017-09-28T22:12:00Z"/>
              </w:rPr>
            </w:pPr>
            <w:ins w:id="9310" w:author="Borja Gonzalez" w:date="2017-09-28T22:12:00Z">
              <w:r>
                <w:rPr>
                  <w:rFonts w:ascii="Menlo Regular" w:hAnsi="Menlo Regular" w:cs="Menlo Regular"/>
                  <w:color w:val="000000"/>
                  <w:sz w:val="22"/>
                  <w:szCs w:val="22"/>
                  <w:lang w:val="en-US"/>
                </w:rPr>
                <w:t>22:10:19:180 Base de datos cerrada</w:t>
              </w:r>
            </w:ins>
          </w:p>
        </w:tc>
      </w:tr>
    </w:tbl>
    <w:p w14:paraId="645D561C" w14:textId="093AC06E" w:rsidR="003970D7" w:rsidRDefault="003970D7" w:rsidP="009E54AB">
      <w:pPr>
        <w:rPr>
          <w:ins w:id="9311" w:author="Borja Gonzalez" w:date="2017-09-23T10:29:00Z"/>
        </w:rPr>
      </w:pPr>
    </w:p>
    <w:p w14:paraId="159BE38F" w14:textId="77777777" w:rsidR="003970D7" w:rsidRDefault="003970D7" w:rsidP="009E54AB">
      <w:pPr>
        <w:rPr>
          <w:ins w:id="9312" w:author="Borja Gonzalez" w:date="2017-09-23T10:29:00Z"/>
        </w:rPr>
      </w:pPr>
    </w:p>
    <w:p w14:paraId="1875A6F7" w14:textId="0051D344" w:rsidR="003970D7" w:rsidRDefault="003970D7" w:rsidP="009E54AB">
      <w:pPr>
        <w:rPr>
          <w:ins w:id="9313" w:author="Rodrigo García" w:date="2017-09-24T21:08:00Z"/>
        </w:rPr>
      </w:pPr>
      <w:ins w:id="9314"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9315"/>
        <w:r>
          <w:t>actualizado</w:t>
        </w:r>
      </w:ins>
      <w:commentRangeEnd w:id="9315"/>
      <w:r w:rsidR="00E0405A">
        <w:rPr>
          <w:rStyle w:val="CommentReference"/>
        </w:rPr>
        <w:commentReference w:id="9315"/>
      </w:r>
      <w:ins w:id="9316" w:author="Borja Gonzalez" w:date="2017-09-23T10:29:00Z">
        <w:r>
          <w:t xml:space="preserve">). </w:t>
        </w:r>
      </w:ins>
    </w:p>
    <w:p w14:paraId="5E228050" w14:textId="77777777" w:rsidR="00E0405A" w:rsidRDefault="00E0405A" w:rsidP="009E54AB">
      <w:pPr>
        <w:rPr>
          <w:ins w:id="9317" w:author="Borja Gonzalez" w:date="2017-09-28T19:35:00Z"/>
        </w:rPr>
      </w:pPr>
    </w:p>
    <w:p w14:paraId="0A7E1F85" w14:textId="50DB1059" w:rsidR="004426CE" w:rsidRDefault="004426CE">
      <w:pPr>
        <w:pStyle w:val="Heading3"/>
        <w:pPrChange w:id="9318" w:author="Borja Gonzalez" w:date="2017-09-28T19:36:00Z">
          <w:pPr/>
        </w:pPrChange>
      </w:pPr>
      <w:ins w:id="9319" w:author="Borja Gonzalez" w:date="2017-09-28T19:36:00Z">
        <w:r>
          <w:t xml:space="preserve">5.1.4.  </w:t>
        </w:r>
      </w:ins>
      <w:ins w:id="9320" w:author="Borja Gonzalez" w:date="2017-09-28T19:42:00Z">
        <w:r w:rsidR="00286EBB">
          <w:t>Obtener datos de un paciente</w:t>
        </w:r>
      </w:ins>
    </w:p>
    <w:p w14:paraId="403386AA" w14:textId="77777777" w:rsidR="00200A24" w:rsidRDefault="00200A24" w:rsidP="009E54AB">
      <w:pPr>
        <w:rPr>
          <w:ins w:id="9321" w:author="Borja Gonzalez" w:date="2017-09-28T19:36:00Z"/>
        </w:rPr>
      </w:pPr>
    </w:p>
    <w:p w14:paraId="2D994EF9" w14:textId="7DABC7F9" w:rsidR="004C78E1" w:rsidRDefault="00286EBB" w:rsidP="009E54AB">
      <w:pPr>
        <w:rPr>
          <w:ins w:id="9322" w:author="Borja Gonzalez" w:date="2017-09-28T20:12:00Z"/>
          <w:u w:val="single"/>
        </w:rPr>
      </w:pPr>
      <w:ins w:id="9323" w:author="Borja Gonzalez" w:date="2017-09-28T19:42:00Z">
        <w:r>
          <w:rPr>
            <w:u w:val="single"/>
          </w:rPr>
          <w:t xml:space="preserve">Consola del </w:t>
        </w:r>
        <w:commentRangeStart w:id="9324"/>
        <w:r>
          <w:rPr>
            <w:u w:val="single"/>
          </w:rPr>
          <w:t>navegador</w:t>
        </w:r>
      </w:ins>
      <w:commentRangeEnd w:id="9324"/>
      <w:r w:rsidR="007321A0">
        <w:rPr>
          <w:rStyle w:val="CommentReference"/>
        </w:rPr>
        <w:commentReference w:id="9324"/>
      </w:r>
      <w:ins w:id="9325" w:author="Borja Gonzalez" w:date="2017-09-28T19:42:00Z">
        <w:r>
          <w:rPr>
            <w:u w:val="single"/>
          </w:rPr>
          <w:t>:</w:t>
        </w:r>
      </w:ins>
    </w:p>
    <w:p w14:paraId="1F704C24" w14:textId="77777777" w:rsidR="00986B0A" w:rsidRDefault="00986B0A" w:rsidP="009E54AB">
      <w:pPr>
        <w:rPr>
          <w:ins w:id="9326" w:author="Borja Gonzalez" w:date="2017-09-28T19:42:00Z"/>
          <w:u w:val="single"/>
        </w:rPr>
      </w:pPr>
    </w:p>
    <w:tbl>
      <w:tblPr>
        <w:tblStyle w:val="TableGrid"/>
        <w:tblW w:w="0" w:type="auto"/>
        <w:tblLook w:val="04A0" w:firstRow="1" w:lastRow="0" w:firstColumn="1" w:lastColumn="0" w:noHBand="0" w:noVBand="1"/>
      </w:tblPr>
      <w:tblGrid>
        <w:gridCol w:w="8856"/>
      </w:tblGrid>
      <w:tr w:rsidR="00986B0A" w14:paraId="621DAE87" w14:textId="77777777" w:rsidTr="00986B0A">
        <w:trPr>
          <w:ins w:id="9327" w:author="Borja Gonzalez" w:date="2017-09-28T20:10:00Z"/>
        </w:trPr>
        <w:tc>
          <w:tcPr>
            <w:tcW w:w="8856" w:type="dxa"/>
          </w:tcPr>
          <w:p w14:paraId="1074FABA" w14:textId="77777777" w:rsidR="00986B0A" w:rsidRPr="00986B0A" w:rsidRDefault="00986B0A" w:rsidP="00986B0A">
            <w:pPr>
              <w:rPr>
                <w:ins w:id="9328" w:author="Borja Gonzalez" w:date="2017-09-28T20:10:00Z"/>
                <w:u w:val="single"/>
              </w:rPr>
            </w:pPr>
            <w:ins w:id="9329" w:author="Borja Gonzalez" w:date="2017-09-28T20:10:00Z">
              <w:r w:rsidRPr="00986B0A">
                <w:rPr>
                  <w:u w:val="single"/>
                </w:rPr>
                <w:t>Navigated to http://192.168.1.33:8124/pacientes.html</w:t>
              </w:r>
            </w:ins>
          </w:p>
          <w:p w14:paraId="72C379F3" w14:textId="5B3C01F9" w:rsidR="00986B0A" w:rsidRPr="00986B0A" w:rsidRDefault="00986B0A" w:rsidP="00986B0A">
            <w:pPr>
              <w:rPr>
                <w:ins w:id="9330" w:author="Borja Gonzalez" w:date="2017-09-28T20:10:00Z"/>
                <w:u w:val="single"/>
              </w:rPr>
            </w:pPr>
            <w:ins w:id="9331" w:author="Borja Gonzalez" w:date="2017-09-28T20:10:00Z">
              <w:r w:rsidRPr="00986B0A">
                <w:rPr>
                  <w:u w:val="single"/>
                </w:rPr>
                <w:t xml:space="preserve">20:08:50.370 VM96 pacientes_node.js:28 </w:t>
              </w:r>
            </w:ins>
            <w:ins w:id="9332" w:author="Borja Gonzalez" w:date="2017-09-28T22:11:00Z">
              <w:r w:rsidR="009550DF" w:rsidRPr="00986B0A">
                <w:rPr>
                  <w:u w:val="single"/>
                </w:rPr>
                <w:t>Conexión</w:t>
              </w:r>
            </w:ins>
            <w:ins w:id="9333" w:author="Borja Gonzalez" w:date="2017-09-28T20:10:00Z">
              <w:r w:rsidRPr="00986B0A">
                <w:rPr>
                  <w:u w:val="single"/>
                </w:rPr>
                <w:t xml:space="preserve"> establecida con el servidor</w:t>
              </w:r>
            </w:ins>
          </w:p>
          <w:p w14:paraId="502A4AF3" w14:textId="77777777" w:rsidR="00986B0A" w:rsidRPr="00986B0A" w:rsidRDefault="00986B0A" w:rsidP="00986B0A">
            <w:pPr>
              <w:rPr>
                <w:ins w:id="9334" w:author="Borja Gonzalez" w:date="2017-09-28T20:10:00Z"/>
                <w:u w:val="single"/>
              </w:rPr>
            </w:pPr>
            <w:ins w:id="9335" w:author="Borja Gonzalez" w:date="2017-09-28T20:10:00Z">
              <w:r w:rsidRPr="00986B0A">
                <w:rPr>
                  <w:u w:val="single"/>
                </w:rPr>
                <w:t>20:08:50.379 VM96 pacientes_node.js:39 Solicitud de listado de pacientes enviada</w:t>
              </w:r>
            </w:ins>
          </w:p>
          <w:p w14:paraId="018A26DF" w14:textId="77777777" w:rsidR="00986B0A" w:rsidRPr="00986B0A" w:rsidRDefault="00986B0A" w:rsidP="00986B0A">
            <w:pPr>
              <w:rPr>
                <w:ins w:id="9336" w:author="Borja Gonzalez" w:date="2017-09-28T20:10:00Z"/>
                <w:u w:val="single"/>
              </w:rPr>
            </w:pPr>
            <w:ins w:id="9337" w:author="Borja Gonzalez" w:date="2017-09-28T20:10:00Z">
              <w:r w:rsidRPr="00986B0A">
                <w:rPr>
                  <w:u w:val="single"/>
                </w:rPr>
                <w:t>20:08:50.603 VM96 pacientes_node.js:41 Lista de pacientes recibida</w:t>
              </w:r>
            </w:ins>
          </w:p>
          <w:p w14:paraId="2C01DD47" w14:textId="77777777" w:rsidR="00986B0A" w:rsidRPr="00986B0A" w:rsidRDefault="00986B0A" w:rsidP="00986B0A">
            <w:pPr>
              <w:rPr>
                <w:ins w:id="9338" w:author="Borja Gonzalez" w:date="2017-09-28T20:10:00Z"/>
                <w:u w:val="single"/>
              </w:rPr>
            </w:pPr>
            <w:ins w:id="9339" w:author="Borja Gonzalez" w:date="2017-09-28T20:10:00Z">
              <w:r w:rsidRPr="00986B0A">
                <w:rPr>
                  <w:u w:val="single"/>
                </w:rPr>
                <w:t>20:08:50.605 pacientes.html:45 Lista de pacientes disponible en el navegador</w:t>
              </w:r>
            </w:ins>
          </w:p>
          <w:p w14:paraId="5E92C356" w14:textId="77777777" w:rsidR="00986B0A" w:rsidRPr="0079203F" w:rsidRDefault="00986B0A" w:rsidP="00986B0A">
            <w:pPr>
              <w:rPr>
                <w:ins w:id="9340" w:author="Borja Gonzalez" w:date="2017-09-28T20:10:00Z"/>
                <w:u w:val="single"/>
                <w:lang w:val="en-US"/>
                <w:rPrChange w:id="9341" w:author="Rodrigo García" w:date="2017-09-29T10:12:00Z">
                  <w:rPr>
                    <w:ins w:id="9342" w:author="Borja Gonzalez" w:date="2017-09-28T20:10:00Z"/>
                    <w:u w:val="single"/>
                  </w:rPr>
                </w:rPrChange>
              </w:rPr>
            </w:pPr>
            <w:ins w:id="9343" w:author="Borja Gonzalez" w:date="2017-09-28T20:10:00Z">
              <w:r w:rsidRPr="0079203F">
                <w:rPr>
                  <w:u w:val="single"/>
                  <w:lang w:val="en-US"/>
                  <w:rPrChange w:id="9344" w:author="Rodrigo García" w:date="2017-09-29T10:12:00Z">
                    <w:rPr>
                      <w:u w:val="single"/>
                    </w:rPr>
                  </w:rPrChange>
                </w:rPr>
                <w:t>20:08:51.517 Navigated to http://192.168.1.33:8124/evolucion.html?var1=1&amp;var2=Borja&amp;var3=Gonzalez&amp;var4=h</w:t>
              </w:r>
            </w:ins>
          </w:p>
          <w:p w14:paraId="3F5C97B7" w14:textId="1C1C83A5" w:rsidR="00986B0A" w:rsidRPr="00986B0A" w:rsidRDefault="00986B0A" w:rsidP="00986B0A">
            <w:pPr>
              <w:rPr>
                <w:ins w:id="9345" w:author="Borja Gonzalez" w:date="2017-09-28T20:10:00Z"/>
                <w:u w:val="single"/>
              </w:rPr>
            </w:pPr>
            <w:ins w:id="9346" w:author="Borja Gonzalez" w:date="2017-09-28T20:10:00Z">
              <w:r w:rsidRPr="00986B0A">
                <w:rPr>
                  <w:u w:val="single"/>
                </w:rPr>
                <w:t xml:space="preserve">20:08:51.933 evolucion_node.js:8 </w:t>
              </w:r>
            </w:ins>
            <w:ins w:id="9347" w:author="Borja Gonzalez" w:date="2017-09-28T22:11:00Z">
              <w:r w:rsidR="009550DF" w:rsidRPr="00986B0A">
                <w:rPr>
                  <w:u w:val="single"/>
                </w:rPr>
                <w:t>Conexión</w:t>
              </w:r>
            </w:ins>
            <w:ins w:id="9348" w:author="Borja Gonzalez" w:date="2017-09-28T20:10:00Z">
              <w:r w:rsidRPr="00986B0A">
                <w:rPr>
                  <w:u w:val="single"/>
                </w:rPr>
                <w:t xml:space="preserve"> establecida con el servidor</w:t>
              </w:r>
            </w:ins>
          </w:p>
          <w:p w14:paraId="5E3524FD" w14:textId="77777777" w:rsidR="00986B0A" w:rsidRPr="00986B0A" w:rsidRDefault="00986B0A" w:rsidP="00986B0A">
            <w:pPr>
              <w:rPr>
                <w:ins w:id="9349" w:author="Borja Gonzalez" w:date="2017-09-28T20:10:00Z"/>
                <w:u w:val="single"/>
              </w:rPr>
            </w:pPr>
            <w:ins w:id="9350" w:author="Borja Gonzalez" w:date="2017-09-28T20:10:00Z">
              <w:r w:rsidRPr="00986B0A">
                <w:rPr>
                  <w:u w:val="single"/>
                </w:rPr>
                <w:t>20:08:51.937 evolucion_node.js:21 Solicitud de listado de movimientos de Borja enviada</w:t>
              </w:r>
            </w:ins>
          </w:p>
          <w:p w14:paraId="37D8F220" w14:textId="77777777" w:rsidR="00986B0A" w:rsidRPr="00986B0A" w:rsidRDefault="00986B0A" w:rsidP="00986B0A">
            <w:pPr>
              <w:rPr>
                <w:ins w:id="9351" w:author="Borja Gonzalez" w:date="2017-09-28T20:10:00Z"/>
                <w:u w:val="single"/>
              </w:rPr>
            </w:pPr>
            <w:ins w:id="9352" w:author="Borja Gonzalez" w:date="2017-09-28T20:10:00Z">
              <w:r w:rsidRPr="00986B0A">
                <w:rPr>
                  <w:u w:val="single"/>
                </w:rPr>
                <w:t>20:08:52.194 evolucion_node.js:23 Lista de movimientos de Borja recibida</w:t>
              </w:r>
            </w:ins>
          </w:p>
          <w:p w14:paraId="280BA74B" w14:textId="18CD84E7" w:rsidR="00986B0A" w:rsidRDefault="00986B0A" w:rsidP="00986B0A">
            <w:pPr>
              <w:rPr>
                <w:ins w:id="9353" w:author="Borja Gonzalez" w:date="2017-09-28T20:10:00Z"/>
                <w:u w:val="single"/>
              </w:rPr>
            </w:pPr>
            <w:ins w:id="9354" w:author="Borja Gonzalez" w:date="2017-09-28T20:10:00Z">
              <w:r w:rsidRPr="00986B0A">
                <w:rPr>
                  <w:u w:val="single"/>
                </w:rPr>
                <w:t>20:08:52.200 evolucion.html?var1=1&amp;var2=Borja&amp;var3=Gonzalez&amp;var4=h:114 Lista de movimietos de Borja Gonzalez disponible en el navegador</w:t>
              </w:r>
            </w:ins>
          </w:p>
        </w:tc>
      </w:tr>
    </w:tbl>
    <w:p w14:paraId="68C18F0A" w14:textId="77777777" w:rsidR="00286EBB" w:rsidRDefault="00286EBB" w:rsidP="009E54AB">
      <w:pPr>
        <w:rPr>
          <w:ins w:id="9355" w:author="Borja Gonzalez" w:date="2017-09-28T19:43:00Z"/>
          <w:u w:val="single"/>
        </w:rPr>
      </w:pPr>
    </w:p>
    <w:p w14:paraId="42238C13" w14:textId="30180EF1" w:rsidR="00286EBB" w:rsidRDefault="00986B0A" w:rsidP="009E54AB">
      <w:pPr>
        <w:rPr>
          <w:ins w:id="9356" w:author="Borja Gonzalez" w:date="2017-09-28T20:13:00Z"/>
          <w:u w:val="single"/>
        </w:rPr>
      </w:pPr>
      <w:ins w:id="9357" w:author="Borja Gonzalez" w:date="2017-09-28T20:13:00Z">
        <w:r>
          <w:rPr>
            <w:u w:val="single"/>
          </w:rPr>
          <w:t>Terminal (Servidor):</w:t>
        </w:r>
      </w:ins>
    </w:p>
    <w:p w14:paraId="36889064" w14:textId="77777777" w:rsidR="00986B0A" w:rsidRDefault="00986B0A" w:rsidP="009E54AB">
      <w:pPr>
        <w:rPr>
          <w:ins w:id="9358" w:author="Borja Gonzalez" w:date="2017-09-28T20:14:00Z"/>
          <w:u w:val="single"/>
        </w:rPr>
      </w:pPr>
    </w:p>
    <w:p w14:paraId="1F7F7396" w14:textId="77777777" w:rsidR="00986B0A" w:rsidRPr="00286EBB" w:rsidRDefault="00986B0A" w:rsidP="009E54AB">
      <w:pPr>
        <w:rPr>
          <w:ins w:id="9359" w:author="Borja Gonzalez" w:date="2017-09-28T20:14:00Z"/>
          <w:u w:val="single"/>
        </w:rPr>
      </w:pPr>
    </w:p>
    <w:tbl>
      <w:tblPr>
        <w:tblStyle w:val="TableGrid"/>
        <w:tblW w:w="0" w:type="auto"/>
        <w:tblLook w:val="04A0" w:firstRow="1" w:lastRow="0" w:firstColumn="1" w:lastColumn="0" w:noHBand="0" w:noVBand="1"/>
      </w:tblPr>
      <w:tblGrid>
        <w:gridCol w:w="8856"/>
      </w:tblGrid>
      <w:tr w:rsidR="00986B0A" w14:paraId="0A680291" w14:textId="77777777" w:rsidTr="00986B0A">
        <w:trPr>
          <w:ins w:id="9360" w:author="Borja Gonzalez" w:date="2017-09-28T20:14:00Z"/>
        </w:trPr>
        <w:tc>
          <w:tcPr>
            <w:tcW w:w="8856" w:type="dxa"/>
          </w:tcPr>
          <w:p w14:paraId="52C4C2A8"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61" w:author="Borja Gonzalez" w:date="2017-09-28T20:14:00Z"/>
                <w:rFonts w:ascii="Menlo Regular" w:hAnsi="Menlo Regular" w:cs="Menlo Regular"/>
                <w:color w:val="000000"/>
                <w:sz w:val="22"/>
                <w:szCs w:val="22"/>
                <w:lang w:val="es-ES"/>
                <w:rPrChange w:id="9362" w:author="Rodrigo García" w:date="2017-09-29T10:12:00Z">
                  <w:rPr>
                    <w:ins w:id="9363" w:author="Borja Gonzalez" w:date="2017-09-28T20:14:00Z"/>
                    <w:rFonts w:ascii="Menlo Regular" w:hAnsi="Menlo Regular" w:cs="Menlo Regular"/>
                    <w:color w:val="000000"/>
                    <w:sz w:val="22"/>
                    <w:szCs w:val="22"/>
                    <w:lang w:val="en-US"/>
                  </w:rPr>
                </w:rPrChange>
              </w:rPr>
            </w:pPr>
            <w:ins w:id="9364" w:author="Borja Gonzalez" w:date="2017-09-28T20:14:00Z">
              <w:r w:rsidRPr="0079203F">
                <w:rPr>
                  <w:rFonts w:ascii="Menlo Regular" w:hAnsi="Menlo Regular" w:cs="Menlo Regular"/>
                  <w:color w:val="000000"/>
                  <w:sz w:val="22"/>
                  <w:szCs w:val="22"/>
                  <w:lang w:val="es-ES"/>
                  <w:rPrChange w:id="9365" w:author="Rodrigo García" w:date="2017-09-29T10:12:00Z">
                    <w:rPr>
                      <w:rFonts w:ascii="Menlo Regular" w:hAnsi="Menlo Regular" w:cs="Menlo Regular"/>
                      <w:color w:val="000000"/>
                      <w:sz w:val="22"/>
                      <w:szCs w:val="22"/>
                      <w:lang w:val="en-US"/>
                    </w:rPr>
                  </w:rPrChange>
                </w:rPr>
                <w:t>20:08:50:382 Conexión establecida con el cliente</w:t>
              </w:r>
            </w:ins>
          </w:p>
          <w:p w14:paraId="616C8A16"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66" w:author="Borja Gonzalez" w:date="2017-09-28T20:14:00Z"/>
                <w:rFonts w:ascii="Menlo Regular" w:hAnsi="Menlo Regular" w:cs="Menlo Regular"/>
                <w:color w:val="000000"/>
                <w:sz w:val="22"/>
                <w:szCs w:val="22"/>
                <w:lang w:val="es-ES"/>
                <w:rPrChange w:id="9367" w:author="Rodrigo García" w:date="2017-09-29T10:12:00Z">
                  <w:rPr>
                    <w:ins w:id="9368" w:author="Borja Gonzalez" w:date="2017-09-28T20:14:00Z"/>
                    <w:rFonts w:ascii="Menlo Regular" w:hAnsi="Menlo Regular" w:cs="Menlo Regular"/>
                    <w:color w:val="000000"/>
                    <w:sz w:val="22"/>
                    <w:szCs w:val="22"/>
                    <w:lang w:val="en-US"/>
                  </w:rPr>
                </w:rPrChange>
              </w:rPr>
            </w:pPr>
            <w:ins w:id="9369" w:author="Borja Gonzalez" w:date="2017-09-28T20:14:00Z">
              <w:r w:rsidRPr="0079203F">
                <w:rPr>
                  <w:rFonts w:ascii="Menlo Regular" w:hAnsi="Menlo Regular" w:cs="Menlo Regular"/>
                  <w:color w:val="000000"/>
                  <w:sz w:val="22"/>
                  <w:szCs w:val="22"/>
                  <w:lang w:val="es-ES"/>
                  <w:rPrChange w:id="9370" w:author="Rodrigo García" w:date="2017-09-29T10:12:00Z">
                    <w:rPr>
                      <w:rFonts w:ascii="Menlo Regular" w:hAnsi="Menlo Regular" w:cs="Menlo Regular"/>
                      <w:color w:val="000000"/>
                      <w:sz w:val="22"/>
                      <w:szCs w:val="22"/>
                      <w:lang w:val="en-US"/>
                    </w:rPr>
                  </w:rPrChange>
                </w:rPr>
                <w:t>20:08:50:386 Conexión establecida con el cliente</w:t>
              </w:r>
            </w:ins>
          </w:p>
          <w:p w14:paraId="1BFA4CC7"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71" w:author="Borja Gonzalez" w:date="2017-09-28T20:14:00Z"/>
                <w:rFonts w:ascii="Menlo Regular" w:hAnsi="Menlo Regular" w:cs="Menlo Regular"/>
                <w:color w:val="000000"/>
                <w:sz w:val="22"/>
                <w:szCs w:val="22"/>
                <w:lang w:val="es-ES"/>
                <w:rPrChange w:id="9372" w:author="Rodrigo García" w:date="2017-09-29T10:13:00Z">
                  <w:rPr>
                    <w:ins w:id="9373" w:author="Borja Gonzalez" w:date="2017-09-28T20:14:00Z"/>
                    <w:rFonts w:ascii="Menlo Regular" w:hAnsi="Menlo Regular" w:cs="Menlo Regular"/>
                    <w:color w:val="000000"/>
                    <w:sz w:val="22"/>
                    <w:szCs w:val="22"/>
                    <w:lang w:val="en-US"/>
                  </w:rPr>
                </w:rPrChange>
              </w:rPr>
            </w:pPr>
            <w:ins w:id="9374" w:author="Borja Gonzalez" w:date="2017-09-28T20:14:00Z">
              <w:r w:rsidRPr="0079203F">
                <w:rPr>
                  <w:rFonts w:ascii="Menlo Regular" w:hAnsi="Menlo Regular" w:cs="Menlo Regular"/>
                  <w:color w:val="000000"/>
                  <w:sz w:val="22"/>
                  <w:szCs w:val="22"/>
                  <w:lang w:val="es-ES"/>
                  <w:rPrChange w:id="9375" w:author="Rodrigo García" w:date="2017-09-29T10:13:00Z">
                    <w:rPr>
                      <w:rFonts w:ascii="Menlo Regular" w:hAnsi="Menlo Regular" w:cs="Menlo Regular"/>
                      <w:color w:val="000000"/>
                      <w:sz w:val="22"/>
                      <w:szCs w:val="22"/>
                      <w:lang w:val="en-US"/>
                    </w:rPr>
                  </w:rPrChange>
                </w:rPr>
                <w:t>20:08:50:435 Petición del cliente: Pacientes</w:t>
              </w:r>
            </w:ins>
          </w:p>
          <w:p w14:paraId="6C603F83"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76" w:author="Borja Gonzalez" w:date="2017-09-28T20:14:00Z"/>
                <w:rFonts w:ascii="Menlo Regular" w:hAnsi="Menlo Regular" w:cs="Menlo Regular"/>
                <w:color w:val="000000"/>
                <w:sz w:val="22"/>
                <w:szCs w:val="22"/>
                <w:lang w:val="es-ES"/>
                <w:rPrChange w:id="9377" w:author="Rodrigo García" w:date="2017-09-29T10:13:00Z">
                  <w:rPr>
                    <w:ins w:id="9378" w:author="Borja Gonzalez" w:date="2017-09-28T20:14:00Z"/>
                    <w:rFonts w:ascii="Menlo Regular" w:hAnsi="Menlo Regular" w:cs="Menlo Regular"/>
                    <w:color w:val="000000"/>
                    <w:sz w:val="22"/>
                    <w:szCs w:val="22"/>
                    <w:lang w:val="en-US"/>
                  </w:rPr>
                </w:rPrChange>
              </w:rPr>
            </w:pPr>
            <w:ins w:id="9379" w:author="Borja Gonzalez" w:date="2017-09-28T20:14:00Z">
              <w:r w:rsidRPr="0079203F">
                <w:rPr>
                  <w:rFonts w:ascii="Menlo Regular" w:hAnsi="Menlo Regular" w:cs="Menlo Regular"/>
                  <w:color w:val="000000"/>
                  <w:sz w:val="22"/>
                  <w:szCs w:val="22"/>
                  <w:lang w:val="es-ES"/>
                  <w:rPrChange w:id="9380" w:author="Rodrigo García" w:date="2017-09-29T10:13:00Z">
                    <w:rPr>
                      <w:rFonts w:ascii="Menlo Regular" w:hAnsi="Menlo Regular" w:cs="Menlo Regular"/>
                      <w:color w:val="000000"/>
                      <w:sz w:val="22"/>
                      <w:szCs w:val="22"/>
                      <w:lang w:val="en-US"/>
                    </w:rPr>
                  </w:rPrChange>
                </w:rPr>
                <w:t>20:08:50:479 Base de datos abierta</w:t>
              </w:r>
            </w:ins>
          </w:p>
          <w:p w14:paraId="437180E5"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81" w:author="Borja Gonzalez" w:date="2017-09-28T20:14:00Z"/>
                <w:rFonts w:ascii="Menlo Regular" w:hAnsi="Menlo Regular" w:cs="Menlo Regular"/>
                <w:color w:val="000000"/>
                <w:sz w:val="22"/>
                <w:szCs w:val="22"/>
                <w:lang w:val="es-ES"/>
                <w:rPrChange w:id="9382" w:author="Rodrigo García" w:date="2017-09-29T10:13:00Z">
                  <w:rPr>
                    <w:ins w:id="9383" w:author="Borja Gonzalez" w:date="2017-09-28T20:14:00Z"/>
                    <w:rFonts w:ascii="Menlo Regular" w:hAnsi="Menlo Regular" w:cs="Menlo Regular"/>
                    <w:color w:val="000000"/>
                    <w:sz w:val="22"/>
                    <w:szCs w:val="22"/>
                    <w:lang w:val="en-US"/>
                  </w:rPr>
                </w:rPrChange>
              </w:rPr>
            </w:pPr>
            <w:ins w:id="9384" w:author="Borja Gonzalez" w:date="2017-09-28T20:14:00Z">
              <w:r w:rsidRPr="0079203F">
                <w:rPr>
                  <w:rFonts w:ascii="Menlo Regular" w:hAnsi="Menlo Regular" w:cs="Menlo Regular"/>
                  <w:color w:val="000000"/>
                  <w:sz w:val="22"/>
                  <w:szCs w:val="22"/>
                  <w:lang w:val="es-ES"/>
                  <w:rPrChange w:id="9385" w:author="Rodrigo García" w:date="2017-09-29T10:13:00Z">
                    <w:rPr>
                      <w:rFonts w:ascii="Menlo Regular" w:hAnsi="Menlo Regular" w:cs="Menlo Regular"/>
                      <w:color w:val="000000"/>
                      <w:sz w:val="22"/>
                      <w:szCs w:val="22"/>
                      <w:lang w:val="en-US"/>
                    </w:rPr>
                  </w:rPrChange>
                </w:rPr>
                <w:t>20:08:50:594 Listado de pacientes enviado al cliente</w:t>
              </w:r>
            </w:ins>
          </w:p>
          <w:p w14:paraId="746AB837"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86" w:author="Borja Gonzalez" w:date="2017-09-28T20:14:00Z"/>
                <w:rFonts w:ascii="Menlo Regular" w:hAnsi="Menlo Regular" w:cs="Menlo Regular"/>
                <w:color w:val="000000"/>
                <w:sz w:val="22"/>
                <w:szCs w:val="22"/>
                <w:lang w:val="es-ES"/>
                <w:rPrChange w:id="9387" w:author="Rodrigo García" w:date="2017-09-29T10:13:00Z">
                  <w:rPr>
                    <w:ins w:id="9388" w:author="Borja Gonzalez" w:date="2017-09-28T20:14:00Z"/>
                    <w:rFonts w:ascii="Menlo Regular" w:hAnsi="Menlo Regular" w:cs="Menlo Regular"/>
                    <w:color w:val="000000"/>
                    <w:sz w:val="22"/>
                    <w:szCs w:val="22"/>
                    <w:lang w:val="en-US"/>
                  </w:rPr>
                </w:rPrChange>
              </w:rPr>
            </w:pPr>
            <w:ins w:id="9389" w:author="Borja Gonzalez" w:date="2017-09-28T20:14:00Z">
              <w:r w:rsidRPr="0079203F">
                <w:rPr>
                  <w:rFonts w:ascii="Menlo Regular" w:hAnsi="Menlo Regular" w:cs="Menlo Regular"/>
                  <w:color w:val="000000"/>
                  <w:sz w:val="22"/>
                  <w:szCs w:val="22"/>
                  <w:lang w:val="es-ES"/>
                  <w:rPrChange w:id="9390" w:author="Rodrigo García" w:date="2017-09-29T10:13:00Z">
                    <w:rPr>
                      <w:rFonts w:ascii="Menlo Regular" w:hAnsi="Menlo Regular" w:cs="Menlo Regular"/>
                      <w:color w:val="000000"/>
                      <w:sz w:val="22"/>
                      <w:szCs w:val="22"/>
                      <w:lang w:val="en-US"/>
                    </w:rPr>
                  </w:rPrChange>
                </w:rPr>
                <w:t>20:08:50:600 Base de datos cerrada</w:t>
              </w:r>
            </w:ins>
          </w:p>
          <w:p w14:paraId="3D2A0CD1"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91" w:author="Borja Gonzalez" w:date="2017-09-28T20:14:00Z"/>
                <w:rFonts w:ascii="Menlo Regular" w:hAnsi="Menlo Regular" w:cs="Menlo Regular"/>
                <w:color w:val="000000"/>
                <w:sz w:val="22"/>
                <w:szCs w:val="22"/>
                <w:lang w:val="es-ES"/>
                <w:rPrChange w:id="9392" w:author="Rodrigo García" w:date="2017-09-29T10:13:00Z">
                  <w:rPr>
                    <w:ins w:id="9393" w:author="Borja Gonzalez" w:date="2017-09-28T20:14:00Z"/>
                    <w:rFonts w:ascii="Menlo Regular" w:hAnsi="Menlo Regular" w:cs="Menlo Regular"/>
                    <w:color w:val="000000"/>
                    <w:sz w:val="22"/>
                    <w:szCs w:val="22"/>
                    <w:lang w:val="en-US"/>
                  </w:rPr>
                </w:rPrChange>
              </w:rPr>
            </w:pPr>
            <w:ins w:id="9394" w:author="Borja Gonzalez" w:date="2017-09-28T20:14:00Z">
              <w:r w:rsidRPr="0079203F">
                <w:rPr>
                  <w:rFonts w:ascii="Menlo Regular" w:hAnsi="Menlo Regular" w:cs="Menlo Regular"/>
                  <w:color w:val="000000"/>
                  <w:sz w:val="22"/>
                  <w:szCs w:val="22"/>
                  <w:lang w:val="es-ES"/>
                  <w:rPrChange w:id="9395" w:author="Rodrigo García" w:date="2017-09-29T10:13:00Z">
                    <w:rPr>
                      <w:rFonts w:ascii="Menlo Regular" w:hAnsi="Menlo Regular" w:cs="Menlo Regular"/>
                      <w:color w:val="000000"/>
                      <w:sz w:val="22"/>
                      <w:szCs w:val="22"/>
                      <w:lang w:val="en-US"/>
                    </w:rPr>
                  </w:rPrChange>
                </w:rPr>
                <w:t>20:08:51:561 Conexión establecida con el cliente</w:t>
              </w:r>
            </w:ins>
          </w:p>
          <w:p w14:paraId="113A8B11"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396" w:author="Borja Gonzalez" w:date="2017-09-28T20:14:00Z"/>
                <w:rFonts w:ascii="Menlo Regular" w:hAnsi="Menlo Regular" w:cs="Menlo Regular"/>
                <w:color w:val="000000"/>
                <w:sz w:val="22"/>
                <w:szCs w:val="22"/>
                <w:lang w:val="es-ES"/>
                <w:rPrChange w:id="9397" w:author="Rodrigo García" w:date="2017-09-29T10:13:00Z">
                  <w:rPr>
                    <w:ins w:id="9398" w:author="Borja Gonzalez" w:date="2017-09-28T20:14:00Z"/>
                    <w:rFonts w:ascii="Menlo Regular" w:hAnsi="Menlo Regular" w:cs="Menlo Regular"/>
                    <w:color w:val="000000"/>
                    <w:sz w:val="22"/>
                    <w:szCs w:val="22"/>
                    <w:lang w:val="en-US"/>
                  </w:rPr>
                </w:rPrChange>
              </w:rPr>
            </w:pPr>
            <w:ins w:id="9399" w:author="Borja Gonzalez" w:date="2017-09-28T20:14:00Z">
              <w:r w:rsidRPr="0079203F">
                <w:rPr>
                  <w:rFonts w:ascii="Menlo Regular" w:hAnsi="Menlo Regular" w:cs="Menlo Regular"/>
                  <w:color w:val="000000"/>
                  <w:sz w:val="22"/>
                  <w:szCs w:val="22"/>
                  <w:lang w:val="es-ES"/>
                  <w:rPrChange w:id="9400" w:author="Rodrigo García" w:date="2017-09-29T10:13:00Z">
                    <w:rPr>
                      <w:rFonts w:ascii="Menlo Regular" w:hAnsi="Menlo Regular" w:cs="Menlo Regular"/>
                      <w:color w:val="000000"/>
                      <w:sz w:val="22"/>
                      <w:szCs w:val="22"/>
                      <w:lang w:val="en-US"/>
                    </w:rPr>
                  </w:rPrChange>
                </w:rPr>
                <w:t>20:08:51:936 Conexión establecida con el cliente</w:t>
              </w:r>
            </w:ins>
          </w:p>
          <w:p w14:paraId="0DF5B630"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01" w:author="Borja Gonzalez" w:date="2017-09-28T20:14:00Z"/>
                <w:rFonts w:ascii="Menlo Regular" w:hAnsi="Menlo Regular" w:cs="Menlo Regular"/>
                <w:color w:val="000000"/>
                <w:sz w:val="22"/>
                <w:szCs w:val="22"/>
                <w:lang w:val="es-ES"/>
                <w:rPrChange w:id="9402" w:author="Rodrigo García" w:date="2017-09-29T10:13:00Z">
                  <w:rPr>
                    <w:ins w:id="9403" w:author="Borja Gonzalez" w:date="2017-09-28T20:14:00Z"/>
                    <w:rFonts w:ascii="Menlo Regular" w:hAnsi="Menlo Regular" w:cs="Menlo Regular"/>
                    <w:color w:val="000000"/>
                    <w:sz w:val="22"/>
                    <w:szCs w:val="22"/>
                    <w:lang w:val="en-US"/>
                  </w:rPr>
                </w:rPrChange>
              </w:rPr>
            </w:pPr>
            <w:ins w:id="9404" w:author="Borja Gonzalez" w:date="2017-09-28T20:14:00Z">
              <w:r w:rsidRPr="0079203F">
                <w:rPr>
                  <w:rFonts w:ascii="Menlo Regular" w:hAnsi="Menlo Regular" w:cs="Menlo Regular"/>
                  <w:color w:val="000000"/>
                  <w:sz w:val="22"/>
                  <w:szCs w:val="22"/>
                  <w:lang w:val="es-ES"/>
                  <w:rPrChange w:id="9405" w:author="Rodrigo García" w:date="2017-09-29T10:13:00Z">
                    <w:rPr>
                      <w:rFonts w:ascii="Menlo Regular" w:hAnsi="Menlo Regular" w:cs="Menlo Regular"/>
                      <w:color w:val="000000"/>
                      <w:sz w:val="22"/>
                      <w:szCs w:val="22"/>
                      <w:lang w:val="en-US"/>
                    </w:rPr>
                  </w:rPrChange>
                </w:rPr>
                <w:t>20:08:52:019 Petición del cliente: Datos paciente</w:t>
              </w:r>
            </w:ins>
          </w:p>
          <w:p w14:paraId="265B0CF5"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06" w:author="Borja Gonzalez" w:date="2017-09-28T20:14:00Z"/>
                <w:rFonts w:ascii="Menlo Regular" w:hAnsi="Menlo Regular" w:cs="Menlo Regular"/>
                <w:color w:val="000000"/>
                <w:sz w:val="22"/>
                <w:szCs w:val="22"/>
                <w:lang w:val="es-ES"/>
                <w:rPrChange w:id="9407" w:author="Rodrigo García" w:date="2017-09-29T10:13:00Z">
                  <w:rPr>
                    <w:ins w:id="9408" w:author="Borja Gonzalez" w:date="2017-09-28T20:14:00Z"/>
                    <w:rFonts w:ascii="Menlo Regular" w:hAnsi="Menlo Regular" w:cs="Menlo Regular"/>
                    <w:color w:val="000000"/>
                    <w:sz w:val="22"/>
                    <w:szCs w:val="22"/>
                    <w:lang w:val="en-US"/>
                  </w:rPr>
                </w:rPrChange>
              </w:rPr>
            </w:pPr>
            <w:ins w:id="9409" w:author="Borja Gonzalez" w:date="2017-09-28T20:14:00Z">
              <w:r w:rsidRPr="0079203F">
                <w:rPr>
                  <w:rFonts w:ascii="Menlo Regular" w:hAnsi="Menlo Regular" w:cs="Menlo Regular"/>
                  <w:color w:val="000000"/>
                  <w:sz w:val="22"/>
                  <w:szCs w:val="22"/>
                  <w:lang w:val="es-ES"/>
                  <w:rPrChange w:id="9410" w:author="Rodrigo García" w:date="2017-09-29T10:13:00Z">
                    <w:rPr>
                      <w:rFonts w:ascii="Menlo Regular" w:hAnsi="Menlo Regular" w:cs="Menlo Regular"/>
                      <w:color w:val="000000"/>
                      <w:sz w:val="22"/>
                      <w:szCs w:val="22"/>
                      <w:lang w:val="en-US"/>
                    </w:rPr>
                  </w:rPrChange>
                </w:rPr>
                <w:t>20:08:52:022 Base de datos abierta</w:t>
              </w:r>
            </w:ins>
          </w:p>
          <w:p w14:paraId="0E0CCB5A" w14:textId="77777777" w:rsidR="00986B0A" w:rsidRPr="0079203F"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11" w:author="Borja Gonzalez" w:date="2017-09-28T20:14:00Z"/>
                <w:rFonts w:ascii="Menlo Regular" w:hAnsi="Menlo Regular" w:cs="Menlo Regular"/>
                <w:color w:val="000000"/>
                <w:sz w:val="22"/>
                <w:szCs w:val="22"/>
                <w:lang w:val="es-ES"/>
                <w:rPrChange w:id="9412" w:author="Rodrigo García" w:date="2017-09-29T10:13:00Z">
                  <w:rPr>
                    <w:ins w:id="9413" w:author="Borja Gonzalez" w:date="2017-09-28T20:14:00Z"/>
                    <w:rFonts w:ascii="Menlo Regular" w:hAnsi="Menlo Regular" w:cs="Menlo Regular"/>
                    <w:color w:val="000000"/>
                    <w:sz w:val="22"/>
                    <w:szCs w:val="22"/>
                    <w:lang w:val="en-US"/>
                  </w:rPr>
                </w:rPrChange>
              </w:rPr>
            </w:pPr>
            <w:ins w:id="9414" w:author="Borja Gonzalez" w:date="2017-09-28T20:14:00Z">
              <w:r w:rsidRPr="0079203F">
                <w:rPr>
                  <w:rFonts w:ascii="Menlo Regular" w:hAnsi="Menlo Regular" w:cs="Menlo Regular"/>
                  <w:color w:val="000000"/>
                  <w:sz w:val="22"/>
                  <w:szCs w:val="22"/>
                  <w:lang w:val="es-ES"/>
                  <w:rPrChange w:id="9415" w:author="Rodrigo García" w:date="2017-09-29T10:13:00Z">
                    <w:rPr>
                      <w:rFonts w:ascii="Menlo Regular" w:hAnsi="Menlo Regular" w:cs="Menlo Regular"/>
                      <w:color w:val="000000"/>
                      <w:sz w:val="22"/>
                      <w:szCs w:val="22"/>
                      <w:lang w:val="en-US"/>
                    </w:rPr>
                  </w:rPrChange>
                </w:rPr>
                <w:t>20:08:52:145 Listado de movimientos de Borja enviado al cliente</w:t>
              </w:r>
            </w:ins>
          </w:p>
          <w:p w14:paraId="5023D9D1" w14:textId="1BE205F4" w:rsidR="00986B0A" w:rsidRDefault="00986B0A" w:rsidP="00986B0A">
            <w:pPr>
              <w:rPr>
                <w:ins w:id="9416" w:author="Borja Gonzalez" w:date="2017-09-28T20:14:00Z"/>
                <w:u w:val="single"/>
              </w:rPr>
            </w:pPr>
            <w:ins w:id="9417" w:author="Borja Gonzalez" w:date="2017-09-28T20:14:00Z">
              <w:r>
                <w:rPr>
                  <w:rFonts w:ascii="Menlo Regular" w:hAnsi="Menlo Regular" w:cs="Menlo Regular"/>
                  <w:color w:val="000000"/>
                  <w:sz w:val="22"/>
                  <w:szCs w:val="22"/>
                  <w:lang w:val="en-US"/>
                </w:rPr>
                <w:t>20:08:52:148 Base de datos cerrada</w:t>
              </w:r>
            </w:ins>
          </w:p>
        </w:tc>
      </w:tr>
    </w:tbl>
    <w:p w14:paraId="2601F963" w14:textId="34C90988" w:rsidR="00986B0A" w:rsidRDefault="00986B0A" w:rsidP="009E54AB">
      <w:pPr>
        <w:rPr>
          <w:ins w:id="9418" w:author="Borja Gonzalez" w:date="2017-09-28T20:18:00Z"/>
          <w:u w:val="single"/>
        </w:rPr>
      </w:pPr>
    </w:p>
    <w:p w14:paraId="365B9CA5" w14:textId="77777777" w:rsidR="000A493D" w:rsidRDefault="000A493D" w:rsidP="009E54AB">
      <w:pPr>
        <w:rPr>
          <w:ins w:id="9419" w:author="Borja Gonzalez" w:date="2017-09-28T20:47:00Z"/>
          <w:u w:val="single"/>
        </w:rPr>
      </w:pPr>
    </w:p>
    <w:p w14:paraId="62F92DA3" w14:textId="40263D91" w:rsidR="00F93CA9" w:rsidRDefault="00F93CA9">
      <w:pPr>
        <w:pStyle w:val="Heading3"/>
        <w:rPr>
          <w:ins w:id="9420" w:author="Borja Gonzalez" w:date="2017-09-28T20:48:00Z"/>
        </w:rPr>
        <w:pPrChange w:id="9421" w:author="Borja Gonzalez" w:date="2017-09-28T20:48:00Z">
          <w:pPr/>
        </w:pPrChange>
      </w:pPr>
      <w:ins w:id="9422" w:author="Borja Gonzalez" w:date="2017-09-28T20:47:00Z">
        <w:r>
          <w:t xml:space="preserve">5.1.5.  </w:t>
        </w:r>
      </w:ins>
      <w:ins w:id="9423" w:author="Borja Gonzalez" w:date="2017-09-28T20:48:00Z">
        <w:r>
          <w:t>Obtener datos de movimiento de un paciente</w:t>
        </w:r>
      </w:ins>
    </w:p>
    <w:p w14:paraId="1614BEB7" w14:textId="77777777" w:rsidR="00F93CA9" w:rsidRDefault="00F93CA9">
      <w:pPr>
        <w:rPr>
          <w:ins w:id="9424" w:author="Borja Gonzalez" w:date="2017-09-28T20:48:00Z"/>
        </w:rPr>
      </w:pPr>
    </w:p>
    <w:p w14:paraId="155E7BBC" w14:textId="77777777" w:rsidR="00F93CA9" w:rsidRDefault="00F93CA9" w:rsidP="00F93CA9">
      <w:pPr>
        <w:rPr>
          <w:ins w:id="9425" w:author="Borja Gonzalez" w:date="2017-09-28T20:50:00Z"/>
          <w:u w:val="single"/>
        </w:rPr>
      </w:pPr>
      <w:ins w:id="9426" w:author="Borja Gonzalez" w:date="2017-09-28T20:48:00Z">
        <w:r>
          <w:rPr>
            <w:u w:val="single"/>
          </w:rPr>
          <w:t>Consola del navegador:</w:t>
        </w:r>
      </w:ins>
    </w:p>
    <w:p w14:paraId="65D90B34" w14:textId="77777777" w:rsidR="00F93CA9" w:rsidRDefault="00F93CA9" w:rsidP="00F93CA9">
      <w:pPr>
        <w:rPr>
          <w:ins w:id="9427" w:author="Borja Gonzalez" w:date="2017-09-28T20:50:00Z"/>
          <w:u w:val="single"/>
        </w:rPr>
      </w:pPr>
    </w:p>
    <w:p w14:paraId="1377846D" w14:textId="77777777" w:rsidR="00F93CA9" w:rsidRDefault="00F93CA9" w:rsidP="00F93CA9">
      <w:pPr>
        <w:rPr>
          <w:ins w:id="9428" w:author="Borja Gonzalez" w:date="2017-09-28T20:50:00Z"/>
          <w:u w:val="single"/>
        </w:rPr>
      </w:pPr>
    </w:p>
    <w:tbl>
      <w:tblPr>
        <w:tblStyle w:val="TableGrid"/>
        <w:tblW w:w="0" w:type="auto"/>
        <w:tblLook w:val="04A0" w:firstRow="1" w:lastRow="0" w:firstColumn="1" w:lastColumn="0" w:noHBand="0" w:noVBand="1"/>
      </w:tblPr>
      <w:tblGrid>
        <w:gridCol w:w="8856"/>
      </w:tblGrid>
      <w:tr w:rsidR="00F93CA9" w14:paraId="2A119263" w14:textId="77777777" w:rsidTr="00F93CA9">
        <w:trPr>
          <w:ins w:id="9429" w:author="Borja Gonzalez" w:date="2017-09-28T20:50:00Z"/>
        </w:trPr>
        <w:tc>
          <w:tcPr>
            <w:tcW w:w="8856" w:type="dxa"/>
          </w:tcPr>
          <w:p w14:paraId="751FC4FD" w14:textId="77777777" w:rsidR="00F93CA9" w:rsidRPr="00F93CA9" w:rsidRDefault="00F93CA9" w:rsidP="00F93CA9">
            <w:pPr>
              <w:rPr>
                <w:ins w:id="9430" w:author="Borja Gonzalez" w:date="2017-09-28T20:50:00Z"/>
                <w:u w:val="single"/>
              </w:rPr>
            </w:pPr>
            <w:ins w:id="9431" w:author="Borja Gonzalez" w:date="2017-09-28T20:50:00Z">
              <w:r w:rsidRPr="00F93CA9">
                <w:rPr>
                  <w:u w:val="single"/>
                </w:rPr>
                <w:t>20:49:22.115 Navigated to http://192.168.1.33:8124/pacientes.html</w:t>
              </w:r>
            </w:ins>
          </w:p>
          <w:p w14:paraId="5ED51425" w14:textId="0229E79E" w:rsidR="00F93CA9" w:rsidRPr="00F93CA9" w:rsidRDefault="00F93CA9" w:rsidP="00F93CA9">
            <w:pPr>
              <w:rPr>
                <w:ins w:id="9432" w:author="Borja Gonzalez" w:date="2017-09-28T20:50:00Z"/>
                <w:u w:val="single"/>
              </w:rPr>
            </w:pPr>
            <w:ins w:id="9433" w:author="Borja Gonzalez" w:date="2017-09-28T20:50:00Z">
              <w:r w:rsidRPr="00F93CA9">
                <w:rPr>
                  <w:u w:val="single"/>
                </w:rPr>
                <w:t xml:space="preserve">20:49:22.634 VM196 pacientes_node.js:28 </w:t>
              </w:r>
            </w:ins>
            <w:ins w:id="9434" w:author="Borja Gonzalez" w:date="2017-09-28T22:12:00Z">
              <w:r w:rsidR="009550DF" w:rsidRPr="00F93CA9">
                <w:rPr>
                  <w:u w:val="single"/>
                </w:rPr>
                <w:t>Conexión</w:t>
              </w:r>
            </w:ins>
            <w:ins w:id="9435" w:author="Borja Gonzalez" w:date="2017-09-28T20:50:00Z">
              <w:r w:rsidRPr="00F93CA9">
                <w:rPr>
                  <w:u w:val="single"/>
                </w:rPr>
                <w:t xml:space="preserve"> establecida con el servidor</w:t>
              </w:r>
            </w:ins>
          </w:p>
          <w:p w14:paraId="2F72C18F" w14:textId="77777777" w:rsidR="00F93CA9" w:rsidRPr="00F93CA9" w:rsidRDefault="00F93CA9" w:rsidP="00F93CA9">
            <w:pPr>
              <w:rPr>
                <w:ins w:id="9436" w:author="Borja Gonzalez" w:date="2017-09-28T20:50:00Z"/>
                <w:u w:val="single"/>
              </w:rPr>
            </w:pPr>
            <w:ins w:id="9437" w:author="Borja Gonzalez" w:date="2017-09-28T20:50:00Z">
              <w:r w:rsidRPr="00F93CA9">
                <w:rPr>
                  <w:u w:val="single"/>
                </w:rPr>
                <w:t>20:49:22.638 VM196 pacientes_node.js:39 Solicitud de listado de pacientes enviada</w:t>
              </w:r>
            </w:ins>
          </w:p>
          <w:p w14:paraId="607856ED" w14:textId="77777777" w:rsidR="00F93CA9" w:rsidRPr="00F93CA9" w:rsidRDefault="00F93CA9" w:rsidP="00F93CA9">
            <w:pPr>
              <w:rPr>
                <w:ins w:id="9438" w:author="Borja Gonzalez" w:date="2017-09-28T20:50:00Z"/>
                <w:u w:val="single"/>
              </w:rPr>
            </w:pPr>
            <w:ins w:id="9439" w:author="Borja Gonzalez" w:date="2017-09-28T20:50:00Z">
              <w:r w:rsidRPr="00F93CA9">
                <w:rPr>
                  <w:u w:val="single"/>
                </w:rPr>
                <w:t>20:49:22.847 VM196 pacientes_node.js:41 Lista de pacientes recibida</w:t>
              </w:r>
            </w:ins>
          </w:p>
          <w:p w14:paraId="03ABA2FC" w14:textId="77777777" w:rsidR="00F93CA9" w:rsidRPr="00F93CA9" w:rsidRDefault="00F93CA9" w:rsidP="00F93CA9">
            <w:pPr>
              <w:rPr>
                <w:ins w:id="9440" w:author="Borja Gonzalez" w:date="2017-09-28T20:50:00Z"/>
                <w:u w:val="single"/>
              </w:rPr>
            </w:pPr>
            <w:ins w:id="9441" w:author="Borja Gonzalez" w:date="2017-09-28T20:50:00Z">
              <w:r w:rsidRPr="00F93CA9">
                <w:rPr>
                  <w:u w:val="single"/>
                </w:rPr>
                <w:t>20:49:22.848 pacientes.html:45 Lista de pacientes disponible en el navegador</w:t>
              </w:r>
            </w:ins>
          </w:p>
          <w:p w14:paraId="6A984BB3" w14:textId="77777777" w:rsidR="00F93CA9" w:rsidRPr="0079203F" w:rsidRDefault="00F93CA9" w:rsidP="00F93CA9">
            <w:pPr>
              <w:rPr>
                <w:ins w:id="9442" w:author="Borja Gonzalez" w:date="2017-09-28T20:50:00Z"/>
                <w:u w:val="single"/>
                <w:lang w:val="en-US"/>
                <w:rPrChange w:id="9443" w:author="Rodrigo García" w:date="2017-09-29T10:13:00Z">
                  <w:rPr>
                    <w:ins w:id="9444" w:author="Borja Gonzalez" w:date="2017-09-28T20:50:00Z"/>
                    <w:u w:val="single"/>
                  </w:rPr>
                </w:rPrChange>
              </w:rPr>
            </w:pPr>
            <w:ins w:id="9445" w:author="Borja Gonzalez" w:date="2017-09-28T20:50:00Z">
              <w:r w:rsidRPr="0079203F">
                <w:rPr>
                  <w:u w:val="single"/>
                  <w:lang w:val="en-US"/>
                  <w:rPrChange w:id="9446" w:author="Rodrigo García" w:date="2017-09-29T10:13:00Z">
                    <w:rPr>
                      <w:u w:val="single"/>
                    </w:rPr>
                  </w:rPrChange>
                </w:rPr>
                <w:t>20:49:27.368 Navigated to http://192.168.1.33:8124/evolucion.html?var1=3&amp;var2=Javier&amp;var3=Perez&amp;var4=h</w:t>
              </w:r>
            </w:ins>
          </w:p>
          <w:p w14:paraId="6F9D0E08" w14:textId="667B1AD0" w:rsidR="00F93CA9" w:rsidRPr="00F93CA9" w:rsidRDefault="00F93CA9" w:rsidP="00F93CA9">
            <w:pPr>
              <w:rPr>
                <w:ins w:id="9447" w:author="Borja Gonzalez" w:date="2017-09-28T20:50:00Z"/>
                <w:u w:val="single"/>
              </w:rPr>
            </w:pPr>
            <w:ins w:id="9448" w:author="Borja Gonzalez" w:date="2017-09-28T20:50:00Z">
              <w:r w:rsidRPr="00F93CA9">
                <w:rPr>
                  <w:u w:val="single"/>
                </w:rPr>
                <w:t xml:space="preserve">20:49:27.810 evolucion_node.js:8 </w:t>
              </w:r>
            </w:ins>
            <w:ins w:id="9449" w:author="Borja Gonzalez" w:date="2017-09-28T22:11:00Z">
              <w:r w:rsidR="009550DF" w:rsidRPr="00F93CA9">
                <w:rPr>
                  <w:u w:val="single"/>
                </w:rPr>
                <w:t>Conexión</w:t>
              </w:r>
            </w:ins>
            <w:ins w:id="9450" w:author="Borja Gonzalez" w:date="2017-09-28T20:50:00Z">
              <w:r w:rsidRPr="00F93CA9">
                <w:rPr>
                  <w:u w:val="single"/>
                </w:rPr>
                <w:t xml:space="preserve"> establecida con el servidor</w:t>
              </w:r>
            </w:ins>
          </w:p>
          <w:p w14:paraId="77303A58" w14:textId="77777777" w:rsidR="00F93CA9" w:rsidRPr="00F93CA9" w:rsidRDefault="00F93CA9" w:rsidP="00F93CA9">
            <w:pPr>
              <w:rPr>
                <w:ins w:id="9451" w:author="Borja Gonzalez" w:date="2017-09-28T20:50:00Z"/>
                <w:u w:val="single"/>
              </w:rPr>
            </w:pPr>
            <w:ins w:id="9452" w:author="Borja Gonzalez" w:date="2017-09-28T20:50:00Z">
              <w:r w:rsidRPr="00F93CA9">
                <w:rPr>
                  <w:u w:val="single"/>
                </w:rPr>
                <w:t>20:49:27.813 evolucion_node.js:21 Solicitud de listado de movimientos de Javier enviada</w:t>
              </w:r>
            </w:ins>
          </w:p>
          <w:p w14:paraId="103B4279" w14:textId="77777777" w:rsidR="00F93CA9" w:rsidRPr="00F93CA9" w:rsidRDefault="00F93CA9" w:rsidP="00F93CA9">
            <w:pPr>
              <w:rPr>
                <w:ins w:id="9453" w:author="Borja Gonzalez" w:date="2017-09-28T20:50:00Z"/>
                <w:u w:val="single"/>
              </w:rPr>
            </w:pPr>
            <w:ins w:id="9454" w:author="Borja Gonzalez" w:date="2017-09-28T20:50:00Z">
              <w:r w:rsidRPr="00F93CA9">
                <w:rPr>
                  <w:u w:val="single"/>
                </w:rPr>
                <w:t>20:49:27.981 evolucion_node.js:23 Lista de movimientos de Javier recibida</w:t>
              </w:r>
            </w:ins>
          </w:p>
          <w:p w14:paraId="46A1038A" w14:textId="4C71E337" w:rsidR="00F93CA9" w:rsidRDefault="00F93CA9" w:rsidP="00F93CA9">
            <w:pPr>
              <w:rPr>
                <w:ins w:id="9455" w:author="Borja Gonzalez" w:date="2017-09-28T20:50:00Z"/>
                <w:u w:val="single"/>
              </w:rPr>
            </w:pPr>
            <w:ins w:id="9456" w:author="Borja Gonzalez" w:date="2017-09-28T20:50:00Z">
              <w:r w:rsidRPr="00F93CA9">
                <w:rPr>
                  <w:u w:val="single"/>
                </w:rPr>
                <w:t>20:49:27.983 evolucion.html?var1=3&amp;var2=Javier&amp;var3=Perez&amp;var4=h:114 Lista de movimietos de Javier Perez disponible en el navegador</w:t>
              </w:r>
            </w:ins>
          </w:p>
        </w:tc>
      </w:tr>
    </w:tbl>
    <w:p w14:paraId="528FAF91" w14:textId="6D4F3A2B" w:rsidR="00F93CA9" w:rsidRDefault="00F93CA9" w:rsidP="00F93CA9">
      <w:pPr>
        <w:rPr>
          <w:ins w:id="9457" w:author="Borja Gonzalez" w:date="2017-09-28T20:48:00Z"/>
          <w:u w:val="single"/>
        </w:rPr>
      </w:pPr>
    </w:p>
    <w:p w14:paraId="59799850" w14:textId="77777777" w:rsidR="00F93CA9" w:rsidRDefault="00F93CA9" w:rsidP="00F93CA9">
      <w:pPr>
        <w:rPr>
          <w:ins w:id="9458" w:author="Borja Gonzalez" w:date="2017-09-28T20:48:00Z"/>
          <w:u w:val="single"/>
        </w:rPr>
      </w:pPr>
    </w:p>
    <w:p w14:paraId="1283D041" w14:textId="77777777" w:rsidR="00F93CA9" w:rsidRDefault="00F93CA9" w:rsidP="00F93CA9">
      <w:pPr>
        <w:rPr>
          <w:ins w:id="9459" w:author="Borja Gonzalez" w:date="2017-09-28T20:51:00Z"/>
          <w:u w:val="single"/>
        </w:rPr>
      </w:pPr>
      <w:ins w:id="9460" w:author="Borja Gonzalez" w:date="2017-09-28T20:48:00Z">
        <w:r>
          <w:rPr>
            <w:u w:val="single"/>
          </w:rPr>
          <w:t>Terminal (Servidor):</w:t>
        </w:r>
      </w:ins>
    </w:p>
    <w:p w14:paraId="08C3912A" w14:textId="77777777" w:rsidR="00F93CA9" w:rsidRDefault="00F93CA9" w:rsidP="00F93CA9">
      <w:pPr>
        <w:rPr>
          <w:ins w:id="9461" w:author="Borja Gonzalez" w:date="2017-09-28T20:51:00Z"/>
          <w:u w:val="single"/>
        </w:rPr>
      </w:pPr>
    </w:p>
    <w:tbl>
      <w:tblPr>
        <w:tblStyle w:val="TableGrid"/>
        <w:tblW w:w="0" w:type="auto"/>
        <w:tblLook w:val="04A0" w:firstRow="1" w:lastRow="0" w:firstColumn="1" w:lastColumn="0" w:noHBand="0" w:noVBand="1"/>
      </w:tblPr>
      <w:tblGrid>
        <w:gridCol w:w="8856"/>
      </w:tblGrid>
      <w:tr w:rsidR="00F93CA9" w14:paraId="418BA2DD" w14:textId="77777777" w:rsidTr="00F93CA9">
        <w:trPr>
          <w:ins w:id="9462" w:author="Borja Gonzalez" w:date="2017-09-28T20:51:00Z"/>
        </w:trPr>
        <w:tc>
          <w:tcPr>
            <w:tcW w:w="8856" w:type="dxa"/>
          </w:tcPr>
          <w:p w14:paraId="5ED150AE"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63" w:author="Borja Gonzalez" w:date="2017-09-28T20:51:00Z"/>
                <w:rFonts w:ascii="Menlo Regular" w:hAnsi="Menlo Regular" w:cs="Menlo Regular"/>
                <w:color w:val="000000"/>
                <w:sz w:val="22"/>
                <w:szCs w:val="22"/>
                <w:lang w:val="es-ES"/>
                <w:rPrChange w:id="9464" w:author="Rodrigo García" w:date="2017-09-29T10:13:00Z">
                  <w:rPr>
                    <w:ins w:id="9465" w:author="Borja Gonzalez" w:date="2017-09-28T20:51:00Z"/>
                    <w:rFonts w:ascii="Menlo Regular" w:hAnsi="Menlo Regular" w:cs="Menlo Regular"/>
                    <w:color w:val="000000"/>
                    <w:sz w:val="22"/>
                    <w:szCs w:val="22"/>
                    <w:lang w:val="en-US"/>
                  </w:rPr>
                </w:rPrChange>
              </w:rPr>
            </w:pPr>
            <w:ins w:id="9466" w:author="Borja Gonzalez" w:date="2017-09-28T20:51:00Z">
              <w:r w:rsidRPr="0079203F">
                <w:rPr>
                  <w:rFonts w:ascii="Menlo Regular" w:hAnsi="Menlo Regular" w:cs="Menlo Regular"/>
                  <w:color w:val="000000"/>
                  <w:sz w:val="22"/>
                  <w:szCs w:val="22"/>
                  <w:lang w:val="es-ES"/>
                  <w:rPrChange w:id="9467" w:author="Rodrigo García" w:date="2017-09-29T10:13:00Z">
                    <w:rPr>
                      <w:rFonts w:ascii="Menlo Regular" w:hAnsi="Menlo Regular" w:cs="Menlo Regular"/>
                      <w:color w:val="000000"/>
                      <w:sz w:val="22"/>
                      <w:szCs w:val="22"/>
                      <w:lang w:val="en-US"/>
                    </w:rPr>
                  </w:rPrChange>
                </w:rPr>
                <w:t>20:49:22:647 Conexión establecida con el cliente</w:t>
              </w:r>
            </w:ins>
          </w:p>
          <w:p w14:paraId="1F10FEC7"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68" w:author="Borja Gonzalez" w:date="2017-09-28T20:51:00Z"/>
                <w:rFonts w:ascii="Menlo Regular" w:hAnsi="Menlo Regular" w:cs="Menlo Regular"/>
                <w:color w:val="000000"/>
                <w:sz w:val="22"/>
                <w:szCs w:val="22"/>
                <w:lang w:val="es-ES"/>
                <w:rPrChange w:id="9469" w:author="Rodrigo García" w:date="2017-09-29T10:13:00Z">
                  <w:rPr>
                    <w:ins w:id="9470" w:author="Borja Gonzalez" w:date="2017-09-28T20:51:00Z"/>
                    <w:rFonts w:ascii="Menlo Regular" w:hAnsi="Menlo Regular" w:cs="Menlo Regular"/>
                    <w:color w:val="000000"/>
                    <w:sz w:val="22"/>
                    <w:szCs w:val="22"/>
                    <w:lang w:val="en-US"/>
                  </w:rPr>
                </w:rPrChange>
              </w:rPr>
            </w:pPr>
            <w:ins w:id="9471" w:author="Borja Gonzalez" w:date="2017-09-28T20:51:00Z">
              <w:r w:rsidRPr="0079203F">
                <w:rPr>
                  <w:rFonts w:ascii="Menlo Regular" w:hAnsi="Menlo Regular" w:cs="Menlo Regular"/>
                  <w:color w:val="000000"/>
                  <w:sz w:val="22"/>
                  <w:szCs w:val="22"/>
                  <w:lang w:val="es-ES"/>
                  <w:rPrChange w:id="9472" w:author="Rodrigo García" w:date="2017-09-29T10:13:00Z">
                    <w:rPr>
                      <w:rFonts w:ascii="Menlo Regular" w:hAnsi="Menlo Regular" w:cs="Menlo Regular"/>
                      <w:color w:val="000000"/>
                      <w:sz w:val="22"/>
                      <w:szCs w:val="22"/>
                      <w:lang w:val="en-US"/>
                    </w:rPr>
                  </w:rPrChange>
                </w:rPr>
                <w:t>20:49:22:650 Conexión establecida con el cliente</w:t>
              </w:r>
            </w:ins>
          </w:p>
          <w:p w14:paraId="6A0ACA6B"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73" w:author="Borja Gonzalez" w:date="2017-09-28T20:51:00Z"/>
                <w:rFonts w:ascii="Menlo Regular" w:hAnsi="Menlo Regular" w:cs="Menlo Regular"/>
                <w:color w:val="000000"/>
                <w:sz w:val="22"/>
                <w:szCs w:val="22"/>
                <w:lang w:val="es-ES"/>
                <w:rPrChange w:id="9474" w:author="Rodrigo García" w:date="2017-09-29T10:14:00Z">
                  <w:rPr>
                    <w:ins w:id="9475" w:author="Borja Gonzalez" w:date="2017-09-28T20:51:00Z"/>
                    <w:rFonts w:ascii="Menlo Regular" w:hAnsi="Menlo Regular" w:cs="Menlo Regular"/>
                    <w:color w:val="000000"/>
                    <w:sz w:val="22"/>
                    <w:szCs w:val="22"/>
                    <w:lang w:val="en-US"/>
                  </w:rPr>
                </w:rPrChange>
              </w:rPr>
            </w:pPr>
            <w:ins w:id="9476" w:author="Borja Gonzalez" w:date="2017-09-28T20:51:00Z">
              <w:r w:rsidRPr="0079203F">
                <w:rPr>
                  <w:rFonts w:ascii="Menlo Regular" w:hAnsi="Menlo Regular" w:cs="Menlo Regular"/>
                  <w:color w:val="000000"/>
                  <w:sz w:val="22"/>
                  <w:szCs w:val="22"/>
                  <w:lang w:val="es-ES"/>
                  <w:rPrChange w:id="9477" w:author="Rodrigo García" w:date="2017-09-29T10:14:00Z">
                    <w:rPr>
                      <w:rFonts w:ascii="Menlo Regular" w:hAnsi="Menlo Regular" w:cs="Menlo Regular"/>
                      <w:color w:val="000000"/>
                      <w:sz w:val="22"/>
                      <w:szCs w:val="22"/>
                      <w:lang w:val="en-US"/>
                    </w:rPr>
                  </w:rPrChange>
                </w:rPr>
                <w:t>20:49:22:688 Petición del cliente: Pacientes</w:t>
              </w:r>
            </w:ins>
          </w:p>
          <w:p w14:paraId="3B045891"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78" w:author="Borja Gonzalez" w:date="2017-09-28T20:51:00Z"/>
                <w:rFonts w:ascii="Menlo Regular" w:hAnsi="Menlo Regular" w:cs="Menlo Regular"/>
                <w:color w:val="000000"/>
                <w:sz w:val="22"/>
                <w:szCs w:val="22"/>
                <w:lang w:val="es-ES"/>
                <w:rPrChange w:id="9479" w:author="Rodrigo García" w:date="2017-09-29T10:14:00Z">
                  <w:rPr>
                    <w:ins w:id="9480" w:author="Borja Gonzalez" w:date="2017-09-28T20:51:00Z"/>
                    <w:rFonts w:ascii="Menlo Regular" w:hAnsi="Menlo Regular" w:cs="Menlo Regular"/>
                    <w:color w:val="000000"/>
                    <w:sz w:val="22"/>
                    <w:szCs w:val="22"/>
                    <w:lang w:val="en-US"/>
                  </w:rPr>
                </w:rPrChange>
              </w:rPr>
            </w:pPr>
            <w:ins w:id="9481" w:author="Borja Gonzalez" w:date="2017-09-28T20:51:00Z">
              <w:r w:rsidRPr="0079203F">
                <w:rPr>
                  <w:rFonts w:ascii="Menlo Regular" w:hAnsi="Menlo Regular" w:cs="Menlo Regular"/>
                  <w:color w:val="000000"/>
                  <w:sz w:val="22"/>
                  <w:szCs w:val="22"/>
                  <w:lang w:val="es-ES"/>
                  <w:rPrChange w:id="9482" w:author="Rodrigo García" w:date="2017-09-29T10:14:00Z">
                    <w:rPr>
                      <w:rFonts w:ascii="Menlo Regular" w:hAnsi="Menlo Regular" w:cs="Menlo Regular"/>
                      <w:color w:val="000000"/>
                      <w:sz w:val="22"/>
                      <w:szCs w:val="22"/>
                      <w:lang w:val="en-US"/>
                    </w:rPr>
                  </w:rPrChange>
                </w:rPr>
                <w:t>20:49:22:727 Base de datos abierta</w:t>
              </w:r>
            </w:ins>
          </w:p>
          <w:p w14:paraId="30C68985"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83" w:author="Borja Gonzalez" w:date="2017-09-28T20:51:00Z"/>
                <w:rFonts w:ascii="Menlo Regular" w:hAnsi="Menlo Regular" w:cs="Menlo Regular"/>
                <w:color w:val="000000"/>
                <w:sz w:val="22"/>
                <w:szCs w:val="22"/>
                <w:lang w:val="es-ES"/>
                <w:rPrChange w:id="9484" w:author="Rodrigo García" w:date="2017-09-29T10:14:00Z">
                  <w:rPr>
                    <w:ins w:id="9485" w:author="Borja Gonzalez" w:date="2017-09-28T20:51:00Z"/>
                    <w:rFonts w:ascii="Menlo Regular" w:hAnsi="Menlo Regular" w:cs="Menlo Regular"/>
                    <w:color w:val="000000"/>
                    <w:sz w:val="22"/>
                    <w:szCs w:val="22"/>
                    <w:lang w:val="en-US"/>
                  </w:rPr>
                </w:rPrChange>
              </w:rPr>
            </w:pPr>
            <w:ins w:id="9486" w:author="Borja Gonzalez" w:date="2017-09-28T20:51:00Z">
              <w:r w:rsidRPr="0079203F">
                <w:rPr>
                  <w:rFonts w:ascii="Menlo Regular" w:hAnsi="Menlo Regular" w:cs="Menlo Regular"/>
                  <w:color w:val="000000"/>
                  <w:sz w:val="22"/>
                  <w:szCs w:val="22"/>
                  <w:lang w:val="es-ES"/>
                  <w:rPrChange w:id="9487" w:author="Rodrigo García" w:date="2017-09-29T10:14:00Z">
                    <w:rPr>
                      <w:rFonts w:ascii="Menlo Regular" w:hAnsi="Menlo Regular" w:cs="Menlo Regular"/>
                      <w:color w:val="000000"/>
                      <w:sz w:val="22"/>
                      <w:szCs w:val="22"/>
                      <w:lang w:val="en-US"/>
                    </w:rPr>
                  </w:rPrChange>
                </w:rPr>
                <w:t>20:49:22:838 Listado de pacientes enviado al cliente</w:t>
              </w:r>
            </w:ins>
          </w:p>
          <w:p w14:paraId="4B967ACC"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88" w:author="Borja Gonzalez" w:date="2017-09-28T20:51:00Z"/>
                <w:rFonts w:ascii="Menlo Regular" w:hAnsi="Menlo Regular" w:cs="Menlo Regular"/>
                <w:color w:val="000000"/>
                <w:sz w:val="22"/>
                <w:szCs w:val="22"/>
                <w:lang w:val="es-ES"/>
                <w:rPrChange w:id="9489" w:author="Rodrigo García" w:date="2017-09-29T10:14:00Z">
                  <w:rPr>
                    <w:ins w:id="9490" w:author="Borja Gonzalez" w:date="2017-09-28T20:51:00Z"/>
                    <w:rFonts w:ascii="Menlo Regular" w:hAnsi="Menlo Regular" w:cs="Menlo Regular"/>
                    <w:color w:val="000000"/>
                    <w:sz w:val="22"/>
                    <w:szCs w:val="22"/>
                    <w:lang w:val="en-US"/>
                  </w:rPr>
                </w:rPrChange>
              </w:rPr>
            </w:pPr>
            <w:ins w:id="9491" w:author="Borja Gonzalez" w:date="2017-09-28T20:51:00Z">
              <w:r w:rsidRPr="0079203F">
                <w:rPr>
                  <w:rFonts w:ascii="Menlo Regular" w:hAnsi="Menlo Regular" w:cs="Menlo Regular"/>
                  <w:color w:val="000000"/>
                  <w:sz w:val="22"/>
                  <w:szCs w:val="22"/>
                  <w:lang w:val="es-ES"/>
                  <w:rPrChange w:id="9492" w:author="Rodrigo García" w:date="2017-09-29T10:14:00Z">
                    <w:rPr>
                      <w:rFonts w:ascii="Menlo Regular" w:hAnsi="Menlo Regular" w:cs="Menlo Regular"/>
                      <w:color w:val="000000"/>
                      <w:sz w:val="22"/>
                      <w:szCs w:val="22"/>
                      <w:lang w:val="en-US"/>
                    </w:rPr>
                  </w:rPrChange>
                </w:rPr>
                <w:t>20:49:22:843 Base de datos cerrada</w:t>
              </w:r>
            </w:ins>
          </w:p>
          <w:p w14:paraId="66F1C8E3"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93" w:author="Borja Gonzalez" w:date="2017-09-28T20:51:00Z"/>
                <w:rFonts w:ascii="Menlo Regular" w:hAnsi="Menlo Regular" w:cs="Menlo Regular"/>
                <w:color w:val="000000"/>
                <w:sz w:val="22"/>
                <w:szCs w:val="22"/>
                <w:lang w:val="es-ES"/>
                <w:rPrChange w:id="9494" w:author="Rodrigo García" w:date="2017-09-29T10:14:00Z">
                  <w:rPr>
                    <w:ins w:id="9495" w:author="Borja Gonzalez" w:date="2017-09-28T20:51:00Z"/>
                    <w:rFonts w:ascii="Menlo Regular" w:hAnsi="Menlo Regular" w:cs="Menlo Regular"/>
                    <w:color w:val="000000"/>
                    <w:sz w:val="22"/>
                    <w:szCs w:val="22"/>
                    <w:lang w:val="en-US"/>
                  </w:rPr>
                </w:rPrChange>
              </w:rPr>
            </w:pPr>
            <w:ins w:id="9496" w:author="Borja Gonzalez" w:date="2017-09-28T20:51:00Z">
              <w:r w:rsidRPr="0079203F">
                <w:rPr>
                  <w:rFonts w:ascii="Menlo Regular" w:hAnsi="Menlo Regular" w:cs="Menlo Regular"/>
                  <w:color w:val="000000"/>
                  <w:sz w:val="22"/>
                  <w:szCs w:val="22"/>
                  <w:lang w:val="es-ES"/>
                  <w:rPrChange w:id="9497" w:author="Rodrigo García" w:date="2017-09-29T10:14:00Z">
                    <w:rPr>
                      <w:rFonts w:ascii="Menlo Regular" w:hAnsi="Menlo Regular" w:cs="Menlo Regular"/>
                      <w:color w:val="000000"/>
                      <w:sz w:val="22"/>
                      <w:szCs w:val="22"/>
                      <w:lang w:val="en-US"/>
                    </w:rPr>
                  </w:rPrChange>
                </w:rPr>
                <w:t>20:49:27:418 Conexión establecida con el cliente</w:t>
              </w:r>
            </w:ins>
          </w:p>
          <w:p w14:paraId="64B49211"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498" w:author="Borja Gonzalez" w:date="2017-09-28T20:51:00Z"/>
                <w:rFonts w:ascii="Menlo Regular" w:hAnsi="Menlo Regular" w:cs="Menlo Regular"/>
                <w:color w:val="000000"/>
                <w:sz w:val="22"/>
                <w:szCs w:val="22"/>
                <w:lang w:val="es-ES"/>
                <w:rPrChange w:id="9499" w:author="Rodrigo García" w:date="2017-09-29T10:14:00Z">
                  <w:rPr>
                    <w:ins w:id="9500" w:author="Borja Gonzalez" w:date="2017-09-28T20:51:00Z"/>
                    <w:rFonts w:ascii="Menlo Regular" w:hAnsi="Menlo Regular" w:cs="Menlo Regular"/>
                    <w:color w:val="000000"/>
                    <w:sz w:val="22"/>
                    <w:szCs w:val="22"/>
                    <w:lang w:val="en-US"/>
                  </w:rPr>
                </w:rPrChange>
              </w:rPr>
            </w:pPr>
            <w:ins w:id="9501" w:author="Borja Gonzalez" w:date="2017-09-28T20:51:00Z">
              <w:r w:rsidRPr="0079203F">
                <w:rPr>
                  <w:rFonts w:ascii="Menlo Regular" w:hAnsi="Menlo Regular" w:cs="Menlo Regular"/>
                  <w:color w:val="000000"/>
                  <w:sz w:val="22"/>
                  <w:szCs w:val="22"/>
                  <w:lang w:val="es-ES"/>
                  <w:rPrChange w:id="9502" w:author="Rodrigo García" w:date="2017-09-29T10:14:00Z">
                    <w:rPr>
                      <w:rFonts w:ascii="Menlo Regular" w:hAnsi="Menlo Regular" w:cs="Menlo Regular"/>
                      <w:color w:val="000000"/>
                      <w:sz w:val="22"/>
                      <w:szCs w:val="22"/>
                      <w:lang w:val="en-US"/>
                    </w:rPr>
                  </w:rPrChange>
                </w:rPr>
                <w:t>20:49:27:813 Conexión establecida con el cliente</w:t>
              </w:r>
            </w:ins>
          </w:p>
          <w:p w14:paraId="7E547BB3"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03" w:author="Borja Gonzalez" w:date="2017-09-28T20:51:00Z"/>
                <w:rFonts w:ascii="Menlo Regular" w:hAnsi="Menlo Regular" w:cs="Menlo Regular"/>
                <w:color w:val="000000"/>
                <w:sz w:val="22"/>
                <w:szCs w:val="22"/>
                <w:lang w:val="es-ES"/>
                <w:rPrChange w:id="9504" w:author="Rodrigo García" w:date="2017-09-29T10:14:00Z">
                  <w:rPr>
                    <w:ins w:id="9505" w:author="Borja Gonzalez" w:date="2017-09-28T20:51:00Z"/>
                    <w:rFonts w:ascii="Menlo Regular" w:hAnsi="Menlo Regular" w:cs="Menlo Regular"/>
                    <w:color w:val="000000"/>
                    <w:sz w:val="22"/>
                    <w:szCs w:val="22"/>
                    <w:lang w:val="en-US"/>
                  </w:rPr>
                </w:rPrChange>
              </w:rPr>
            </w:pPr>
            <w:ins w:id="9506" w:author="Borja Gonzalez" w:date="2017-09-28T20:51:00Z">
              <w:r w:rsidRPr="0079203F">
                <w:rPr>
                  <w:rFonts w:ascii="Menlo Regular" w:hAnsi="Menlo Regular" w:cs="Menlo Regular"/>
                  <w:color w:val="000000"/>
                  <w:sz w:val="22"/>
                  <w:szCs w:val="22"/>
                  <w:lang w:val="es-ES"/>
                  <w:rPrChange w:id="9507" w:author="Rodrigo García" w:date="2017-09-29T10:14:00Z">
                    <w:rPr>
                      <w:rFonts w:ascii="Menlo Regular" w:hAnsi="Menlo Regular" w:cs="Menlo Regular"/>
                      <w:color w:val="000000"/>
                      <w:sz w:val="22"/>
                      <w:szCs w:val="22"/>
                      <w:lang w:val="en-US"/>
                    </w:rPr>
                  </w:rPrChange>
                </w:rPr>
                <w:t>20:49:27:894 Petición del cliente: Datos paciente</w:t>
              </w:r>
            </w:ins>
          </w:p>
          <w:p w14:paraId="0A1A86F4"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08" w:author="Borja Gonzalez" w:date="2017-09-28T20:51:00Z"/>
                <w:rFonts w:ascii="Menlo Regular" w:hAnsi="Menlo Regular" w:cs="Menlo Regular"/>
                <w:color w:val="000000"/>
                <w:sz w:val="22"/>
                <w:szCs w:val="22"/>
                <w:lang w:val="es-ES"/>
                <w:rPrChange w:id="9509" w:author="Rodrigo García" w:date="2017-09-29T10:14:00Z">
                  <w:rPr>
                    <w:ins w:id="9510" w:author="Borja Gonzalez" w:date="2017-09-28T20:51:00Z"/>
                    <w:rFonts w:ascii="Menlo Regular" w:hAnsi="Menlo Regular" w:cs="Menlo Regular"/>
                    <w:color w:val="000000"/>
                    <w:sz w:val="22"/>
                    <w:szCs w:val="22"/>
                    <w:lang w:val="en-US"/>
                  </w:rPr>
                </w:rPrChange>
              </w:rPr>
            </w:pPr>
            <w:ins w:id="9511" w:author="Borja Gonzalez" w:date="2017-09-28T20:51:00Z">
              <w:r w:rsidRPr="0079203F">
                <w:rPr>
                  <w:rFonts w:ascii="Menlo Regular" w:hAnsi="Menlo Regular" w:cs="Menlo Regular"/>
                  <w:color w:val="000000"/>
                  <w:sz w:val="22"/>
                  <w:szCs w:val="22"/>
                  <w:lang w:val="es-ES"/>
                  <w:rPrChange w:id="9512" w:author="Rodrigo García" w:date="2017-09-29T10:14:00Z">
                    <w:rPr>
                      <w:rFonts w:ascii="Menlo Regular" w:hAnsi="Menlo Regular" w:cs="Menlo Regular"/>
                      <w:color w:val="000000"/>
                      <w:sz w:val="22"/>
                      <w:szCs w:val="22"/>
                      <w:lang w:val="en-US"/>
                    </w:rPr>
                  </w:rPrChange>
                </w:rPr>
                <w:t>20:49:27:897 Base de datos abierta</w:t>
              </w:r>
            </w:ins>
          </w:p>
          <w:p w14:paraId="36B7FB1C" w14:textId="77777777" w:rsidR="00F93CA9" w:rsidRPr="0079203F"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13" w:author="Borja Gonzalez" w:date="2017-09-28T20:51:00Z"/>
                <w:rFonts w:ascii="Menlo Regular" w:hAnsi="Menlo Regular" w:cs="Menlo Regular"/>
                <w:color w:val="000000"/>
                <w:sz w:val="22"/>
                <w:szCs w:val="22"/>
                <w:lang w:val="es-ES"/>
                <w:rPrChange w:id="9514" w:author="Rodrigo García" w:date="2017-09-29T10:14:00Z">
                  <w:rPr>
                    <w:ins w:id="9515" w:author="Borja Gonzalez" w:date="2017-09-28T20:51:00Z"/>
                    <w:rFonts w:ascii="Menlo Regular" w:hAnsi="Menlo Regular" w:cs="Menlo Regular"/>
                    <w:color w:val="000000"/>
                    <w:sz w:val="22"/>
                    <w:szCs w:val="22"/>
                    <w:lang w:val="en-US"/>
                  </w:rPr>
                </w:rPrChange>
              </w:rPr>
            </w:pPr>
            <w:ins w:id="9516" w:author="Borja Gonzalez" w:date="2017-09-28T20:51:00Z">
              <w:r w:rsidRPr="0079203F">
                <w:rPr>
                  <w:rFonts w:ascii="Menlo Regular" w:hAnsi="Menlo Regular" w:cs="Menlo Regular"/>
                  <w:color w:val="000000"/>
                  <w:sz w:val="22"/>
                  <w:szCs w:val="22"/>
                  <w:lang w:val="es-ES"/>
                  <w:rPrChange w:id="9517" w:author="Rodrigo García" w:date="2017-09-29T10:14:00Z">
                    <w:rPr>
                      <w:rFonts w:ascii="Menlo Regular" w:hAnsi="Menlo Regular" w:cs="Menlo Regular"/>
                      <w:color w:val="000000"/>
                      <w:sz w:val="22"/>
                      <w:szCs w:val="22"/>
                      <w:lang w:val="en-US"/>
                    </w:rPr>
                  </w:rPrChange>
                </w:rPr>
                <w:t>20:49:27:965 Listado de movimientos de Javier enviado al cliente</w:t>
              </w:r>
            </w:ins>
          </w:p>
          <w:p w14:paraId="0CF58212" w14:textId="4B292B0D" w:rsidR="00F93CA9" w:rsidRDefault="00F93CA9" w:rsidP="00F93CA9">
            <w:pPr>
              <w:rPr>
                <w:ins w:id="9518" w:author="Borja Gonzalez" w:date="2017-09-28T20:51:00Z"/>
                <w:u w:val="single"/>
              </w:rPr>
            </w:pPr>
            <w:ins w:id="9519" w:author="Borja Gonzalez" w:date="2017-09-28T20:51:00Z">
              <w:r>
                <w:rPr>
                  <w:rFonts w:ascii="Menlo Regular" w:hAnsi="Menlo Regular" w:cs="Menlo Regular"/>
                  <w:color w:val="000000"/>
                  <w:sz w:val="22"/>
                  <w:szCs w:val="22"/>
                  <w:lang w:val="en-US"/>
                </w:rPr>
                <w:t>20:49:27:966 Base de datos cerrada</w:t>
              </w:r>
            </w:ins>
          </w:p>
        </w:tc>
      </w:tr>
    </w:tbl>
    <w:p w14:paraId="51A4B64C" w14:textId="77777777" w:rsidR="00F93CA9" w:rsidRDefault="00F93CA9" w:rsidP="00F93CA9">
      <w:pPr>
        <w:rPr>
          <w:ins w:id="9520" w:author="Borja Gonzalez" w:date="2017-09-28T20:48:00Z"/>
          <w:u w:val="single"/>
        </w:rPr>
      </w:pPr>
    </w:p>
    <w:p w14:paraId="28D51B44" w14:textId="77777777" w:rsidR="00F93CA9" w:rsidRDefault="00F93CA9" w:rsidP="00F93CA9">
      <w:pPr>
        <w:rPr>
          <w:ins w:id="9521" w:author="Borja Gonzalez" w:date="2017-09-28T20:48:00Z"/>
          <w:u w:val="single"/>
        </w:rPr>
      </w:pPr>
    </w:p>
    <w:p w14:paraId="7395349D" w14:textId="1F60E335" w:rsidR="000A493D" w:rsidRDefault="00F93CA9">
      <w:pPr>
        <w:pStyle w:val="Heading3"/>
        <w:rPr>
          <w:ins w:id="9522" w:author="Borja Gonzalez" w:date="2017-09-28T20:19:00Z"/>
        </w:rPr>
        <w:pPrChange w:id="9523" w:author="Borja Gonzalez" w:date="2017-09-28T20:19:00Z">
          <w:pPr/>
        </w:pPrChange>
      </w:pPr>
      <w:ins w:id="9524" w:author="Borja Gonzalez" w:date="2017-09-28T20:18:00Z">
        <w:r>
          <w:t>5.1.6</w:t>
        </w:r>
        <w:r w:rsidR="000A493D">
          <w:t>.  Añadir datos de movimiento</w:t>
        </w:r>
      </w:ins>
    </w:p>
    <w:p w14:paraId="228A9069" w14:textId="77777777" w:rsidR="000A493D" w:rsidRPr="000A493D" w:rsidRDefault="000A493D">
      <w:pPr>
        <w:rPr>
          <w:ins w:id="9525" w:author="Borja Gonzalez" w:date="2017-09-28T20:18:00Z"/>
        </w:rPr>
      </w:pPr>
    </w:p>
    <w:p w14:paraId="154DB2CB" w14:textId="77777777" w:rsidR="000A493D" w:rsidRDefault="000A493D" w:rsidP="000A493D">
      <w:pPr>
        <w:rPr>
          <w:ins w:id="9526" w:author="Borja Gonzalez" w:date="2017-09-28T20:47:00Z"/>
          <w:u w:val="single"/>
        </w:rPr>
      </w:pPr>
      <w:ins w:id="9527" w:author="Borja Gonzalez" w:date="2017-09-28T20:19:00Z">
        <w:r>
          <w:rPr>
            <w:u w:val="single"/>
          </w:rPr>
          <w:t>Consola del navegador:</w:t>
        </w:r>
      </w:ins>
    </w:p>
    <w:p w14:paraId="1155D6D4" w14:textId="77777777" w:rsidR="002024F2" w:rsidRDefault="002024F2" w:rsidP="000A493D">
      <w:pPr>
        <w:rPr>
          <w:ins w:id="9528" w:author="Borja Gonzalez" w:date="2017-09-28T20:19:00Z"/>
          <w:u w:val="single"/>
        </w:rPr>
      </w:pPr>
    </w:p>
    <w:tbl>
      <w:tblPr>
        <w:tblStyle w:val="TableGrid"/>
        <w:tblW w:w="0" w:type="auto"/>
        <w:tblLook w:val="04A0" w:firstRow="1" w:lastRow="0" w:firstColumn="1" w:lastColumn="0" w:noHBand="0" w:noVBand="1"/>
      </w:tblPr>
      <w:tblGrid>
        <w:gridCol w:w="8856"/>
      </w:tblGrid>
      <w:tr w:rsidR="00C85A45" w14:paraId="6E286261" w14:textId="77777777" w:rsidTr="00C85A45">
        <w:trPr>
          <w:ins w:id="9529" w:author="Borja Gonzalez" w:date="2017-09-28T20:46:00Z"/>
        </w:trPr>
        <w:tc>
          <w:tcPr>
            <w:tcW w:w="8856" w:type="dxa"/>
          </w:tcPr>
          <w:p w14:paraId="17F685A1" w14:textId="77777777" w:rsidR="00C85A45" w:rsidRPr="00C85A45" w:rsidRDefault="00C85A45" w:rsidP="00C85A45">
            <w:pPr>
              <w:rPr>
                <w:ins w:id="9530" w:author="Borja Gonzalez" w:date="2017-09-28T20:46:00Z"/>
                <w:u w:val="single"/>
              </w:rPr>
            </w:pPr>
            <w:ins w:id="9531" w:author="Borja Gonzalez" w:date="2017-09-28T20:46:00Z">
              <w:r w:rsidRPr="00C85A45">
                <w:rPr>
                  <w:u w:val="single"/>
                </w:rPr>
                <w:t>20:45:28.743 Navigated to http://192.168.1.33:8124/pacientes.html</w:t>
              </w:r>
            </w:ins>
          </w:p>
          <w:p w14:paraId="67713F1D" w14:textId="41CE3ACC" w:rsidR="00C85A45" w:rsidRPr="00C85A45" w:rsidRDefault="00C85A45" w:rsidP="00C85A45">
            <w:pPr>
              <w:rPr>
                <w:ins w:id="9532" w:author="Borja Gonzalez" w:date="2017-09-28T20:46:00Z"/>
                <w:u w:val="single"/>
              </w:rPr>
            </w:pPr>
            <w:ins w:id="9533" w:author="Borja Gonzalez" w:date="2017-09-28T20:46:00Z">
              <w:r w:rsidRPr="00C85A45">
                <w:rPr>
                  <w:u w:val="single"/>
                </w:rPr>
                <w:t xml:space="preserve">20:45:29.264 VM112 pacientes_node.js:28 </w:t>
              </w:r>
            </w:ins>
            <w:ins w:id="9534" w:author="Borja Gonzalez" w:date="2017-09-28T22:11:00Z">
              <w:r w:rsidR="009550DF" w:rsidRPr="00C85A45">
                <w:rPr>
                  <w:u w:val="single"/>
                </w:rPr>
                <w:t>Conexión</w:t>
              </w:r>
            </w:ins>
            <w:ins w:id="9535" w:author="Borja Gonzalez" w:date="2017-09-28T20:46:00Z">
              <w:r w:rsidRPr="00C85A45">
                <w:rPr>
                  <w:u w:val="single"/>
                </w:rPr>
                <w:t xml:space="preserve"> establecida con el servidor</w:t>
              </w:r>
            </w:ins>
          </w:p>
          <w:p w14:paraId="7E8F1C44" w14:textId="77777777" w:rsidR="00C85A45" w:rsidRPr="00C85A45" w:rsidRDefault="00C85A45" w:rsidP="00C85A45">
            <w:pPr>
              <w:rPr>
                <w:ins w:id="9536" w:author="Borja Gonzalez" w:date="2017-09-28T20:46:00Z"/>
                <w:u w:val="single"/>
              </w:rPr>
            </w:pPr>
            <w:ins w:id="9537" w:author="Borja Gonzalez" w:date="2017-09-28T20:46:00Z">
              <w:r w:rsidRPr="00C85A45">
                <w:rPr>
                  <w:u w:val="single"/>
                </w:rPr>
                <w:t>20:45:29.270 VM112 pacientes_node.js:39 Solicitud de listado de pacientes enviada</w:t>
              </w:r>
            </w:ins>
          </w:p>
          <w:p w14:paraId="533C49A6" w14:textId="77777777" w:rsidR="00C85A45" w:rsidRPr="00C85A45" w:rsidRDefault="00C85A45" w:rsidP="00C85A45">
            <w:pPr>
              <w:rPr>
                <w:ins w:id="9538" w:author="Borja Gonzalez" w:date="2017-09-28T20:46:00Z"/>
                <w:u w:val="single"/>
              </w:rPr>
            </w:pPr>
            <w:ins w:id="9539" w:author="Borja Gonzalez" w:date="2017-09-28T20:46:00Z">
              <w:r w:rsidRPr="00C85A45">
                <w:rPr>
                  <w:u w:val="single"/>
                </w:rPr>
                <w:t>20:45:29.480 VM112 pacientes_node.js:41 Lista de pacientes recibida</w:t>
              </w:r>
            </w:ins>
          </w:p>
          <w:p w14:paraId="4AE24357" w14:textId="77777777" w:rsidR="00C85A45" w:rsidRPr="00C85A45" w:rsidRDefault="00C85A45" w:rsidP="00C85A45">
            <w:pPr>
              <w:rPr>
                <w:ins w:id="9540" w:author="Borja Gonzalez" w:date="2017-09-28T20:46:00Z"/>
                <w:u w:val="single"/>
              </w:rPr>
            </w:pPr>
            <w:ins w:id="9541" w:author="Borja Gonzalez" w:date="2017-09-28T20:46:00Z">
              <w:r w:rsidRPr="00C85A45">
                <w:rPr>
                  <w:u w:val="single"/>
                </w:rPr>
                <w:t>20:45:29.482 pacientes.html:45 Lista de pacientes disponible en el navegador</w:t>
              </w:r>
            </w:ins>
          </w:p>
          <w:p w14:paraId="653E38DE" w14:textId="77777777" w:rsidR="00C85A45" w:rsidRPr="0079203F" w:rsidRDefault="00C85A45" w:rsidP="00C85A45">
            <w:pPr>
              <w:rPr>
                <w:ins w:id="9542" w:author="Borja Gonzalez" w:date="2017-09-28T20:46:00Z"/>
                <w:u w:val="single"/>
                <w:lang w:val="en-US"/>
                <w:rPrChange w:id="9543" w:author="Rodrigo García" w:date="2017-09-29T10:14:00Z">
                  <w:rPr>
                    <w:ins w:id="9544" w:author="Borja Gonzalez" w:date="2017-09-28T20:46:00Z"/>
                    <w:u w:val="single"/>
                  </w:rPr>
                </w:rPrChange>
              </w:rPr>
            </w:pPr>
            <w:ins w:id="9545" w:author="Borja Gonzalez" w:date="2017-09-28T20:46:00Z">
              <w:r w:rsidRPr="0079203F">
                <w:rPr>
                  <w:u w:val="single"/>
                  <w:lang w:val="en-US"/>
                  <w:rPrChange w:id="9546" w:author="Rodrigo García" w:date="2017-09-29T10:14:00Z">
                    <w:rPr>
                      <w:u w:val="single"/>
                    </w:rPr>
                  </w:rPrChange>
                </w:rPr>
                <w:t>20:45:30.954 Navigated to http://192.168.1.33:8124/evolucion.html?var1=3&amp;var2=Javier&amp;var3=Perez&amp;var4=h</w:t>
              </w:r>
            </w:ins>
          </w:p>
          <w:p w14:paraId="1F189BCE" w14:textId="77777777" w:rsidR="00C85A45" w:rsidRPr="00C85A45" w:rsidRDefault="00C85A45" w:rsidP="00C85A45">
            <w:pPr>
              <w:rPr>
                <w:ins w:id="9547" w:author="Borja Gonzalez" w:date="2017-09-28T20:46:00Z"/>
                <w:u w:val="single"/>
              </w:rPr>
            </w:pPr>
            <w:ins w:id="9548" w:author="Borja Gonzalez" w:date="2017-09-28T20:46:00Z">
              <w:r w:rsidRPr="00C85A45">
                <w:rPr>
                  <w:u w:val="single"/>
                </w:rPr>
                <w:t>20:45:31.380 evolucion_node.js:8 Conexíon establecida con el servidor</w:t>
              </w:r>
            </w:ins>
          </w:p>
          <w:p w14:paraId="0E1DEAAE" w14:textId="77777777" w:rsidR="00C85A45" w:rsidRPr="00C85A45" w:rsidRDefault="00C85A45" w:rsidP="00C85A45">
            <w:pPr>
              <w:rPr>
                <w:ins w:id="9549" w:author="Borja Gonzalez" w:date="2017-09-28T20:46:00Z"/>
                <w:u w:val="single"/>
              </w:rPr>
            </w:pPr>
            <w:ins w:id="9550" w:author="Borja Gonzalez" w:date="2017-09-28T20:46:00Z">
              <w:r w:rsidRPr="00C85A45">
                <w:rPr>
                  <w:u w:val="single"/>
                </w:rPr>
                <w:t>20:45:31.383 evolucion_node.js:21 Solicitud de listado de movimientos de Javier enviada</w:t>
              </w:r>
            </w:ins>
          </w:p>
          <w:p w14:paraId="2CC0DB92" w14:textId="77777777" w:rsidR="00C85A45" w:rsidRPr="00C85A45" w:rsidRDefault="00C85A45" w:rsidP="00C85A45">
            <w:pPr>
              <w:rPr>
                <w:ins w:id="9551" w:author="Borja Gonzalez" w:date="2017-09-28T20:46:00Z"/>
                <w:u w:val="single"/>
              </w:rPr>
            </w:pPr>
            <w:ins w:id="9552" w:author="Borja Gonzalez" w:date="2017-09-28T20:46:00Z">
              <w:r w:rsidRPr="00C85A45">
                <w:rPr>
                  <w:u w:val="single"/>
                </w:rPr>
                <w:t>20:45:31.551 evolucion_node.js:23 Lista de movimientos de Javier recibida</w:t>
              </w:r>
            </w:ins>
          </w:p>
          <w:p w14:paraId="4B1134EE" w14:textId="7DB43904" w:rsidR="00C85A45" w:rsidRDefault="00C85A45" w:rsidP="00C85A45">
            <w:pPr>
              <w:rPr>
                <w:ins w:id="9553" w:author="Borja Gonzalez" w:date="2017-09-28T20:46:00Z"/>
                <w:u w:val="single"/>
              </w:rPr>
            </w:pPr>
            <w:ins w:id="9554" w:author="Borja Gonzalez" w:date="2017-09-28T20:46:00Z">
              <w:r w:rsidRPr="00C85A45">
                <w:rPr>
                  <w:u w:val="single"/>
                </w:rPr>
                <w:t>20:45:31.553 evolucion.html?var1=3&amp;var2=Javier&amp;var3=Perez&amp;var4=h:114 Lista de movimietos de Javier Perez disponible en el navegador</w:t>
              </w:r>
            </w:ins>
          </w:p>
        </w:tc>
      </w:tr>
    </w:tbl>
    <w:p w14:paraId="4955FC99" w14:textId="77777777" w:rsidR="000A493D" w:rsidRDefault="000A493D" w:rsidP="000A493D">
      <w:pPr>
        <w:rPr>
          <w:ins w:id="9555" w:author="Borja Gonzalez" w:date="2017-09-28T20:19:00Z"/>
          <w:u w:val="single"/>
        </w:rPr>
      </w:pPr>
    </w:p>
    <w:p w14:paraId="6912482D" w14:textId="7E5D99DE" w:rsidR="002024F2" w:rsidRDefault="000A493D" w:rsidP="000A493D">
      <w:pPr>
        <w:rPr>
          <w:ins w:id="9556" w:author="Borja Gonzalez" w:date="2017-09-28T20:19:00Z"/>
          <w:u w:val="single"/>
        </w:rPr>
      </w:pPr>
      <w:ins w:id="9557" w:author="Borja Gonzalez" w:date="2017-09-28T20:19:00Z">
        <w:r>
          <w:rPr>
            <w:u w:val="single"/>
          </w:rPr>
          <w:t>Terminal (Servidor):</w:t>
        </w:r>
      </w:ins>
    </w:p>
    <w:tbl>
      <w:tblPr>
        <w:tblStyle w:val="TableGrid"/>
        <w:tblW w:w="0" w:type="auto"/>
        <w:tblLook w:val="04A0" w:firstRow="1" w:lastRow="0" w:firstColumn="1" w:lastColumn="0" w:noHBand="0" w:noVBand="1"/>
        <w:tblPrChange w:id="9558" w:author="Borja Gonzalez" w:date="2017-09-28T20:47:00Z">
          <w:tblPr>
            <w:tblStyle w:val="TableGrid"/>
            <w:tblW w:w="0" w:type="auto"/>
            <w:tblLook w:val="04A0" w:firstRow="1" w:lastRow="0" w:firstColumn="1" w:lastColumn="0" w:noHBand="0" w:noVBand="1"/>
          </w:tblPr>
        </w:tblPrChange>
      </w:tblPr>
      <w:tblGrid>
        <w:gridCol w:w="8856"/>
        <w:tblGridChange w:id="9559">
          <w:tblGrid>
            <w:gridCol w:w="8856"/>
          </w:tblGrid>
        </w:tblGridChange>
      </w:tblGrid>
      <w:tr w:rsidR="00C85A45" w14:paraId="2ECDD73F" w14:textId="77777777" w:rsidTr="002024F2">
        <w:trPr>
          <w:trHeight w:val="3246"/>
          <w:ins w:id="9560" w:author="Borja Gonzalez" w:date="2017-09-28T20:46:00Z"/>
        </w:trPr>
        <w:tc>
          <w:tcPr>
            <w:tcW w:w="8856" w:type="dxa"/>
            <w:tcPrChange w:id="9561" w:author="Borja Gonzalez" w:date="2017-09-28T20:47:00Z">
              <w:tcPr>
                <w:tcW w:w="8856" w:type="dxa"/>
              </w:tcPr>
            </w:tcPrChange>
          </w:tcPr>
          <w:p w14:paraId="03EE01D5"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62" w:author="Borja Gonzalez" w:date="2017-09-28T20:46:00Z"/>
                <w:rFonts w:ascii="Menlo Regular" w:hAnsi="Menlo Regular" w:cs="Menlo Regular"/>
                <w:color w:val="000000"/>
                <w:sz w:val="22"/>
                <w:szCs w:val="22"/>
                <w:lang w:val="es-ES"/>
                <w:rPrChange w:id="9563" w:author="Rodrigo García" w:date="2017-09-29T10:14:00Z">
                  <w:rPr>
                    <w:ins w:id="9564" w:author="Borja Gonzalez" w:date="2017-09-28T20:46:00Z"/>
                    <w:rFonts w:ascii="Menlo Regular" w:hAnsi="Menlo Regular" w:cs="Menlo Regular"/>
                    <w:color w:val="000000"/>
                    <w:sz w:val="22"/>
                    <w:szCs w:val="22"/>
                    <w:lang w:val="en-US"/>
                  </w:rPr>
                </w:rPrChange>
              </w:rPr>
            </w:pPr>
            <w:ins w:id="9565" w:author="Borja Gonzalez" w:date="2017-09-28T20:46:00Z">
              <w:r w:rsidRPr="0079203F">
                <w:rPr>
                  <w:rFonts w:ascii="Menlo Regular" w:hAnsi="Menlo Regular" w:cs="Menlo Regular"/>
                  <w:color w:val="000000"/>
                  <w:sz w:val="22"/>
                  <w:szCs w:val="22"/>
                  <w:lang w:val="es-ES"/>
                  <w:rPrChange w:id="9566" w:author="Rodrigo García" w:date="2017-09-29T10:14:00Z">
                    <w:rPr>
                      <w:rFonts w:ascii="Menlo Regular" w:hAnsi="Menlo Regular" w:cs="Menlo Regular"/>
                      <w:color w:val="000000"/>
                      <w:sz w:val="22"/>
                      <w:szCs w:val="22"/>
                      <w:lang w:val="en-US"/>
                    </w:rPr>
                  </w:rPrChange>
                </w:rPr>
                <w:t>20:45:29:276 Conexión establecida con el cliente</w:t>
              </w:r>
            </w:ins>
          </w:p>
          <w:p w14:paraId="5CC8FA5B"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67" w:author="Borja Gonzalez" w:date="2017-09-28T20:46:00Z"/>
                <w:rFonts w:ascii="Menlo Regular" w:hAnsi="Menlo Regular" w:cs="Menlo Regular"/>
                <w:color w:val="000000"/>
                <w:sz w:val="22"/>
                <w:szCs w:val="22"/>
                <w:lang w:val="es-ES"/>
                <w:rPrChange w:id="9568" w:author="Rodrigo García" w:date="2017-09-29T10:14:00Z">
                  <w:rPr>
                    <w:ins w:id="9569" w:author="Borja Gonzalez" w:date="2017-09-28T20:46:00Z"/>
                    <w:rFonts w:ascii="Menlo Regular" w:hAnsi="Menlo Regular" w:cs="Menlo Regular"/>
                    <w:color w:val="000000"/>
                    <w:sz w:val="22"/>
                    <w:szCs w:val="22"/>
                    <w:lang w:val="en-US"/>
                  </w:rPr>
                </w:rPrChange>
              </w:rPr>
            </w:pPr>
            <w:ins w:id="9570" w:author="Borja Gonzalez" w:date="2017-09-28T20:46:00Z">
              <w:r w:rsidRPr="0079203F">
                <w:rPr>
                  <w:rFonts w:ascii="Menlo Regular" w:hAnsi="Menlo Regular" w:cs="Menlo Regular"/>
                  <w:color w:val="000000"/>
                  <w:sz w:val="22"/>
                  <w:szCs w:val="22"/>
                  <w:lang w:val="es-ES"/>
                  <w:rPrChange w:id="9571" w:author="Rodrigo García" w:date="2017-09-29T10:14:00Z">
                    <w:rPr>
                      <w:rFonts w:ascii="Menlo Regular" w:hAnsi="Menlo Regular" w:cs="Menlo Regular"/>
                      <w:color w:val="000000"/>
                      <w:sz w:val="22"/>
                      <w:szCs w:val="22"/>
                      <w:lang w:val="en-US"/>
                    </w:rPr>
                  </w:rPrChange>
                </w:rPr>
                <w:t>20:45:29:279 Conexión establecida con el cliente</w:t>
              </w:r>
            </w:ins>
          </w:p>
          <w:p w14:paraId="253954D2"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72" w:author="Borja Gonzalez" w:date="2017-09-28T20:46:00Z"/>
                <w:rFonts w:ascii="Menlo Regular" w:hAnsi="Menlo Regular" w:cs="Menlo Regular"/>
                <w:color w:val="000000"/>
                <w:sz w:val="22"/>
                <w:szCs w:val="22"/>
                <w:lang w:val="es-ES"/>
                <w:rPrChange w:id="9573" w:author="Rodrigo García" w:date="2017-09-29T10:14:00Z">
                  <w:rPr>
                    <w:ins w:id="9574" w:author="Borja Gonzalez" w:date="2017-09-28T20:46:00Z"/>
                    <w:rFonts w:ascii="Menlo Regular" w:hAnsi="Menlo Regular" w:cs="Menlo Regular"/>
                    <w:color w:val="000000"/>
                    <w:sz w:val="22"/>
                    <w:szCs w:val="22"/>
                    <w:lang w:val="en-US"/>
                  </w:rPr>
                </w:rPrChange>
              </w:rPr>
            </w:pPr>
            <w:ins w:id="9575" w:author="Borja Gonzalez" w:date="2017-09-28T20:46:00Z">
              <w:r w:rsidRPr="0079203F">
                <w:rPr>
                  <w:rFonts w:ascii="Menlo Regular" w:hAnsi="Menlo Regular" w:cs="Menlo Regular"/>
                  <w:color w:val="000000"/>
                  <w:sz w:val="22"/>
                  <w:szCs w:val="22"/>
                  <w:lang w:val="es-ES"/>
                  <w:rPrChange w:id="9576" w:author="Rodrigo García" w:date="2017-09-29T10:14:00Z">
                    <w:rPr>
                      <w:rFonts w:ascii="Menlo Regular" w:hAnsi="Menlo Regular" w:cs="Menlo Regular"/>
                      <w:color w:val="000000"/>
                      <w:sz w:val="22"/>
                      <w:szCs w:val="22"/>
                      <w:lang w:val="en-US"/>
                    </w:rPr>
                  </w:rPrChange>
                </w:rPr>
                <w:t>20:45:29:322 Petición del cliente: Pacientes</w:t>
              </w:r>
            </w:ins>
          </w:p>
          <w:p w14:paraId="2377B503"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77" w:author="Borja Gonzalez" w:date="2017-09-28T20:46:00Z"/>
                <w:rFonts w:ascii="Menlo Regular" w:hAnsi="Menlo Regular" w:cs="Menlo Regular"/>
                <w:color w:val="000000"/>
                <w:sz w:val="22"/>
                <w:szCs w:val="22"/>
                <w:lang w:val="es-ES"/>
                <w:rPrChange w:id="9578" w:author="Rodrigo García" w:date="2017-09-29T10:14:00Z">
                  <w:rPr>
                    <w:ins w:id="9579" w:author="Borja Gonzalez" w:date="2017-09-28T20:46:00Z"/>
                    <w:rFonts w:ascii="Menlo Regular" w:hAnsi="Menlo Regular" w:cs="Menlo Regular"/>
                    <w:color w:val="000000"/>
                    <w:sz w:val="22"/>
                    <w:szCs w:val="22"/>
                    <w:lang w:val="en-US"/>
                  </w:rPr>
                </w:rPrChange>
              </w:rPr>
            </w:pPr>
            <w:ins w:id="9580" w:author="Borja Gonzalez" w:date="2017-09-28T20:46:00Z">
              <w:r w:rsidRPr="0079203F">
                <w:rPr>
                  <w:rFonts w:ascii="Menlo Regular" w:hAnsi="Menlo Regular" w:cs="Menlo Regular"/>
                  <w:color w:val="000000"/>
                  <w:sz w:val="22"/>
                  <w:szCs w:val="22"/>
                  <w:lang w:val="es-ES"/>
                  <w:rPrChange w:id="9581" w:author="Rodrigo García" w:date="2017-09-29T10:14:00Z">
                    <w:rPr>
                      <w:rFonts w:ascii="Menlo Regular" w:hAnsi="Menlo Regular" w:cs="Menlo Regular"/>
                      <w:color w:val="000000"/>
                      <w:sz w:val="22"/>
                      <w:szCs w:val="22"/>
                      <w:lang w:val="en-US"/>
                    </w:rPr>
                  </w:rPrChange>
                </w:rPr>
                <w:t>20:45:29:362 Base de datos abierta</w:t>
              </w:r>
            </w:ins>
          </w:p>
          <w:p w14:paraId="4267FAD3"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82" w:author="Borja Gonzalez" w:date="2017-09-28T20:46:00Z"/>
                <w:rFonts w:ascii="Menlo Regular" w:hAnsi="Menlo Regular" w:cs="Menlo Regular"/>
                <w:color w:val="000000"/>
                <w:sz w:val="22"/>
                <w:szCs w:val="22"/>
                <w:lang w:val="es-ES"/>
                <w:rPrChange w:id="9583" w:author="Rodrigo García" w:date="2017-09-29T10:14:00Z">
                  <w:rPr>
                    <w:ins w:id="9584" w:author="Borja Gonzalez" w:date="2017-09-28T20:46:00Z"/>
                    <w:rFonts w:ascii="Menlo Regular" w:hAnsi="Menlo Regular" w:cs="Menlo Regular"/>
                    <w:color w:val="000000"/>
                    <w:sz w:val="22"/>
                    <w:szCs w:val="22"/>
                    <w:lang w:val="en-US"/>
                  </w:rPr>
                </w:rPrChange>
              </w:rPr>
            </w:pPr>
            <w:ins w:id="9585" w:author="Borja Gonzalez" w:date="2017-09-28T20:46:00Z">
              <w:r w:rsidRPr="0079203F">
                <w:rPr>
                  <w:rFonts w:ascii="Menlo Regular" w:hAnsi="Menlo Regular" w:cs="Menlo Regular"/>
                  <w:color w:val="000000"/>
                  <w:sz w:val="22"/>
                  <w:szCs w:val="22"/>
                  <w:lang w:val="es-ES"/>
                  <w:rPrChange w:id="9586" w:author="Rodrigo García" w:date="2017-09-29T10:14:00Z">
                    <w:rPr>
                      <w:rFonts w:ascii="Menlo Regular" w:hAnsi="Menlo Regular" w:cs="Menlo Regular"/>
                      <w:color w:val="000000"/>
                      <w:sz w:val="22"/>
                      <w:szCs w:val="22"/>
                      <w:lang w:val="en-US"/>
                    </w:rPr>
                  </w:rPrChange>
                </w:rPr>
                <w:t>20:45:29:472 Listado de pacientes enviado al cliente</w:t>
              </w:r>
            </w:ins>
          </w:p>
          <w:p w14:paraId="2A0E361D"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87" w:author="Borja Gonzalez" w:date="2017-09-28T20:46:00Z"/>
                <w:rFonts w:ascii="Menlo Regular" w:hAnsi="Menlo Regular" w:cs="Menlo Regular"/>
                <w:color w:val="000000"/>
                <w:sz w:val="22"/>
                <w:szCs w:val="22"/>
                <w:lang w:val="es-ES"/>
                <w:rPrChange w:id="9588" w:author="Rodrigo García" w:date="2017-09-29T10:14:00Z">
                  <w:rPr>
                    <w:ins w:id="9589" w:author="Borja Gonzalez" w:date="2017-09-28T20:46:00Z"/>
                    <w:rFonts w:ascii="Menlo Regular" w:hAnsi="Menlo Regular" w:cs="Menlo Regular"/>
                    <w:color w:val="000000"/>
                    <w:sz w:val="22"/>
                    <w:szCs w:val="22"/>
                    <w:lang w:val="en-US"/>
                  </w:rPr>
                </w:rPrChange>
              </w:rPr>
            </w:pPr>
            <w:ins w:id="9590" w:author="Borja Gonzalez" w:date="2017-09-28T20:46:00Z">
              <w:r w:rsidRPr="0079203F">
                <w:rPr>
                  <w:rFonts w:ascii="Menlo Regular" w:hAnsi="Menlo Regular" w:cs="Menlo Regular"/>
                  <w:color w:val="000000"/>
                  <w:sz w:val="22"/>
                  <w:szCs w:val="22"/>
                  <w:lang w:val="es-ES"/>
                  <w:rPrChange w:id="9591" w:author="Rodrigo García" w:date="2017-09-29T10:14:00Z">
                    <w:rPr>
                      <w:rFonts w:ascii="Menlo Regular" w:hAnsi="Menlo Regular" w:cs="Menlo Regular"/>
                      <w:color w:val="000000"/>
                      <w:sz w:val="22"/>
                      <w:szCs w:val="22"/>
                      <w:lang w:val="en-US"/>
                    </w:rPr>
                  </w:rPrChange>
                </w:rPr>
                <w:t>20:45:29:478 Base de datos cerrada</w:t>
              </w:r>
            </w:ins>
          </w:p>
          <w:p w14:paraId="7E3EB89E"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92" w:author="Borja Gonzalez" w:date="2017-09-28T20:46:00Z"/>
                <w:rFonts w:ascii="Menlo Regular" w:hAnsi="Menlo Regular" w:cs="Menlo Regular"/>
                <w:color w:val="000000"/>
                <w:sz w:val="22"/>
                <w:szCs w:val="22"/>
                <w:lang w:val="es-ES"/>
                <w:rPrChange w:id="9593" w:author="Rodrigo García" w:date="2017-09-29T10:14:00Z">
                  <w:rPr>
                    <w:ins w:id="9594" w:author="Borja Gonzalez" w:date="2017-09-28T20:46:00Z"/>
                    <w:rFonts w:ascii="Menlo Regular" w:hAnsi="Menlo Regular" w:cs="Menlo Regular"/>
                    <w:color w:val="000000"/>
                    <w:sz w:val="22"/>
                    <w:szCs w:val="22"/>
                    <w:lang w:val="en-US"/>
                  </w:rPr>
                </w:rPrChange>
              </w:rPr>
            </w:pPr>
            <w:ins w:id="9595" w:author="Borja Gonzalez" w:date="2017-09-28T20:46:00Z">
              <w:r w:rsidRPr="0079203F">
                <w:rPr>
                  <w:rFonts w:ascii="Menlo Regular" w:hAnsi="Menlo Regular" w:cs="Menlo Regular"/>
                  <w:color w:val="000000"/>
                  <w:sz w:val="22"/>
                  <w:szCs w:val="22"/>
                  <w:lang w:val="es-ES"/>
                  <w:rPrChange w:id="9596" w:author="Rodrigo García" w:date="2017-09-29T10:14:00Z">
                    <w:rPr>
                      <w:rFonts w:ascii="Menlo Regular" w:hAnsi="Menlo Regular" w:cs="Menlo Regular"/>
                      <w:color w:val="000000"/>
                      <w:sz w:val="22"/>
                      <w:szCs w:val="22"/>
                      <w:lang w:val="en-US"/>
                    </w:rPr>
                  </w:rPrChange>
                </w:rPr>
                <w:t>20:45:31:003 Conexión establecida con el cliente</w:t>
              </w:r>
            </w:ins>
          </w:p>
          <w:p w14:paraId="473D8D8B"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597" w:author="Borja Gonzalez" w:date="2017-09-28T20:46:00Z"/>
                <w:rFonts w:ascii="Menlo Regular" w:hAnsi="Menlo Regular" w:cs="Menlo Regular"/>
                <w:color w:val="000000"/>
                <w:sz w:val="22"/>
                <w:szCs w:val="22"/>
                <w:lang w:val="es-ES"/>
                <w:rPrChange w:id="9598" w:author="Rodrigo García" w:date="2017-09-29T10:14:00Z">
                  <w:rPr>
                    <w:ins w:id="9599" w:author="Borja Gonzalez" w:date="2017-09-28T20:46:00Z"/>
                    <w:rFonts w:ascii="Menlo Regular" w:hAnsi="Menlo Regular" w:cs="Menlo Regular"/>
                    <w:color w:val="000000"/>
                    <w:sz w:val="22"/>
                    <w:szCs w:val="22"/>
                    <w:lang w:val="en-US"/>
                  </w:rPr>
                </w:rPrChange>
              </w:rPr>
            </w:pPr>
            <w:ins w:id="9600" w:author="Borja Gonzalez" w:date="2017-09-28T20:46:00Z">
              <w:r w:rsidRPr="0079203F">
                <w:rPr>
                  <w:rFonts w:ascii="Menlo Regular" w:hAnsi="Menlo Regular" w:cs="Menlo Regular"/>
                  <w:color w:val="000000"/>
                  <w:sz w:val="22"/>
                  <w:szCs w:val="22"/>
                  <w:lang w:val="es-ES"/>
                  <w:rPrChange w:id="9601" w:author="Rodrigo García" w:date="2017-09-29T10:14:00Z">
                    <w:rPr>
                      <w:rFonts w:ascii="Menlo Regular" w:hAnsi="Menlo Regular" w:cs="Menlo Regular"/>
                      <w:color w:val="000000"/>
                      <w:sz w:val="22"/>
                      <w:szCs w:val="22"/>
                      <w:lang w:val="en-US"/>
                    </w:rPr>
                  </w:rPrChange>
                </w:rPr>
                <w:t>20:45:31:382 Conexión establecida con el cliente</w:t>
              </w:r>
            </w:ins>
          </w:p>
          <w:p w14:paraId="1F6BE8FC"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02" w:author="Borja Gonzalez" w:date="2017-09-28T20:46:00Z"/>
                <w:rFonts w:ascii="Menlo Regular" w:hAnsi="Menlo Regular" w:cs="Menlo Regular"/>
                <w:color w:val="000000"/>
                <w:sz w:val="22"/>
                <w:szCs w:val="22"/>
                <w:lang w:val="es-ES"/>
                <w:rPrChange w:id="9603" w:author="Rodrigo García" w:date="2017-09-29T10:14:00Z">
                  <w:rPr>
                    <w:ins w:id="9604" w:author="Borja Gonzalez" w:date="2017-09-28T20:46:00Z"/>
                    <w:rFonts w:ascii="Menlo Regular" w:hAnsi="Menlo Regular" w:cs="Menlo Regular"/>
                    <w:color w:val="000000"/>
                    <w:sz w:val="22"/>
                    <w:szCs w:val="22"/>
                    <w:lang w:val="en-US"/>
                  </w:rPr>
                </w:rPrChange>
              </w:rPr>
            </w:pPr>
            <w:ins w:id="9605" w:author="Borja Gonzalez" w:date="2017-09-28T20:46:00Z">
              <w:r w:rsidRPr="0079203F">
                <w:rPr>
                  <w:rFonts w:ascii="Menlo Regular" w:hAnsi="Menlo Regular" w:cs="Menlo Regular"/>
                  <w:color w:val="000000"/>
                  <w:sz w:val="22"/>
                  <w:szCs w:val="22"/>
                  <w:lang w:val="es-ES"/>
                  <w:rPrChange w:id="9606" w:author="Rodrigo García" w:date="2017-09-29T10:14:00Z">
                    <w:rPr>
                      <w:rFonts w:ascii="Menlo Regular" w:hAnsi="Menlo Regular" w:cs="Menlo Regular"/>
                      <w:color w:val="000000"/>
                      <w:sz w:val="22"/>
                      <w:szCs w:val="22"/>
                      <w:lang w:val="en-US"/>
                    </w:rPr>
                  </w:rPrChange>
                </w:rPr>
                <w:t>20:45:31:463 Petición del cliente: Datos paciente</w:t>
              </w:r>
            </w:ins>
          </w:p>
          <w:p w14:paraId="09D5DD13"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07" w:author="Borja Gonzalez" w:date="2017-09-28T20:46:00Z"/>
                <w:rFonts w:ascii="Menlo Regular" w:hAnsi="Menlo Regular" w:cs="Menlo Regular"/>
                <w:color w:val="000000"/>
                <w:sz w:val="22"/>
                <w:szCs w:val="22"/>
                <w:lang w:val="es-ES"/>
                <w:rPrChange w:id="9608" w:author="Rodrigo García" w:date="2017-09-29T10:14:00Z">
                  <w:rPr>
                    <w:ins w:id="9609" w:author="Borja Gonzalez" w:date="2017-09-28T20:46:00Z"/>
                    <w:rFonts w:ascii="Menlo Regular" w:hAnsi="Menlo Regular" w:cs="Menlo Regular"/>
                    <w:color w:val="000000"/>
                    <w:sz w:val="22"/>
                    <w:szCs w:val="22"/>
                    <w:lang w:val="en-US"/>
                  </w:rPr>
                </w:rPrChange>
              </w:rPr>
            </w:pPr>
            <w:ins w:id="9610" w:author="Borja Gonzalez" w:date="2017-09-28T20:46:00Z">
              <w:r w:rsidRPr="0079203F">
                <w:rPr>
                  <w:rFonts w:ascii="Menlo Regular" w:hAnsi="Menlo Regular" w:cs="Menlo Regular"/>
                  <w:color w:val="000000"/>
                  <w:sz w:val="22"/>
                  <w:szCs w:val="22"/>
                  <w:lang w:val="es-ES"/>
                  <w:rPrChange w:id="9611" w:author="Rodrigo García" w:date="2017-09-29T10:14:00Z">
                    <w:rPr>
                      <w:rFonts w:ascii="Menlo Regular" w:hAnsi="Menlo Regular" w:cs="Menlo Regular"/>
                      <w:color w:val="000000"/>
                      <w:sz w:val="22"/>
                      <w:szCs w:val="22"/>
                      <w:lang w:val="en-US"/>
                    </w:rPr>
                  </w:rPrChange>
                </w:rPr>
                <w:t>20:45:31:466 Base de datos abierta</w:t>
              </w:r>
            </w:ins>
          </w:p>
          <w:p w14:paraId="6C8EC6FD" w14:textId="77777777" w:rsidR="002024F2" w:rsidRPr="0079203F"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12" w:author="Borja Gonzalez" w:date="2017-09-28T20:46:00Z"/>
                <w:rFonts w:ascii="Menlo Regular" w:hAnsi="Menlo Regular" w:cs="Menlo Regular"/>
                <w:color w:val="000000"/>
                <w:sz w:val="22"/>
                <w:szCs w:val="22"/>
                <w:lang w:val="es-ES"/>
                <w:rPrChange w:id="9613" w:author="Rodrigo García" w:date="2017-09-29T10:14:00Z">
                  <w:rPr>
                    <w:ins w:id="9614" w:author="Borja Gonzalez" w:date="2017-09-28T20:46:00Z"/>
                    <w:rFonts w:ascii="Menlo Regular" w:hAnsi="Menlo Regular" w:cs="Menlo Regular"/>
                    <w:color w:val="000000"/>
                    <w:sz w:val="22"/>
                    <w:szCs w:val="22"/>
                    <w:lang w:val="en-US"/>
                  </w:rPr>
                </w:rPrChange>
              </w:rPr>
            </w:pPr>
            <w:ins w:id="9615" w:author="Borja Gonzalez" w:date="2017-09-28T20:46:00Z">
              <w:r w:rsidRPr="0079203F">
                <w:rPr>
                  <w:rFonts w:ascii="Menlo Regular" w:hAnsi="Menlo Regular" w:cs="Menlo Regular"/>
                  <w:color w:val="000000"/>
                  <w:sz w:val="22"/>
                  <w:szCs w:val="22"/>
                  <w:lang w:val="es-ES"/>
                  <w:rPrChange w:id="9616" w:author="Rodrigo García" w:date="2017-09-29T10:14:00Z">
                    <w:rPr>
                      <w:rFonts w:ascii="Menlo Regular" w:hAnsi="Menlo Regular" w:cs="Menlo Regular"/>
                      <w:color w:val="000000"/>
                      <w:sz w:val="22"/>
                      <w:szCs w:val="22"/>
                      <w:lang w:val="en-US"/>
                    </w:rPr>
                  </w:rPrChange>
                </w:rPr>
                <w:t>20:45:31:536 Listado de movimientos de Javier enviado al cliente</w:t>
              </w:r>
            </w:ins>
          </w:p>
          <w:p w14:paraId="3AE99A36" w14:textId="7D67C74D" w:rsidR="00C85A45" w:rsidRPr="002024F2" w:rsidRDefault="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17" w:author="Borja Gonzalez" w:date="2017-09-28T20:46:00Z"/>
                <w:rFonts w:ascii="Menlo Regular" w:hAnsi="Menlo Regular" w:cs="Menlo Regular"/>
                <w:color w:val="000000"/>
                <w:sz w:val="22"/>
                <w:szCs w:val="22"/>
                <w:lang w:val="en-US"/>
                <w:rPrChange w:id="9618" w:author="Borja Gonzalez" w:date="2017-09-28T20:47:00Z">
                  <w:rPr>
                    <w:ins w:id="9619" w:author="Borja Gonzalez" w:date="2017-09-28T20:46:00Z"/>
                  </w:rPr>
                </w:rPrChange>
              </w:rPr>
              <w:pPrChange w:id="9620" w:author="Borja Gonzalez" w:date="2017-09-28T20:47:00Z">
                <w:pPr>
                  <w:pStyle w:val="Heading3"/>
                </w:pPr>
              </w:pPrChange>
            </w:pPr>
            <w:ins w:id="9621" w:author="Borja Gonzalez" w:date="2017-09-28T20:46:00Z">
              <w:r>
                <w:rPr>
                  <w:rFonts w:ascii="Menlo Regular" w:hAnsi="Menlo Regular" w:cs="Menlo Regular"/>
                  <w:color w:val="000000"/>
                  <w:sz w:val="22"/>
                  <w:szCs w:val="22"/>
                  <w:lang w:val="en-US"/>
                </w:rPr>
                <w:t>20:45:31:537 Base de datos cerrada</w:t>
              </w:r>
            </w:ins>
          </w:p>
        </w:tc>
      </w:tr>
    </w:tbl>
    <w:p w14:paraId="3E106099" w14:textId="77777777" w:rsidR="000A493D" w:rsidRDefault="000A493D">
      <w:pPr>
        <w:pStyle w:val="Heading3"/>
        <w:rPr>
          <w:ins w:id="9622" w:author="Borja Gonzalez" w:date="2017-09-28T20:52:00Z"/>
        </w:rPr>
        <w:pPrChange w:id="9623" w:author="Borja Gonzalez" w:date="2017-09-28T20:19:00Z">
          <w:pPr/>
        </w:pPrChange>
      </w:pPr>
    </w:p>
    <w:p w14:paraId="67E4DD13" w14:textId="32E58AFF" w:rsidR="00A601FD" w:rsidRDefault="00A601FD">
      <w:pPr>
        <w:pStyle w:val="Heading3"/>
        <w:rPr>
          <w:ins w:id="9624" w:author="Borja Gonzalez" w:date="2017-09-28T20:53:00Z"/>
        </w:rPr>
        <w:pPrChange w:id="9625" w:author="Borja Gonzalez" w:date="2017-09-28T20:53:00Z">
          <w:pPr/>
        </w:pPrChange>
      </w:pPr>
      <w:ins w:id="9626" w:author="Borja Gonzalez" w:date="2017-09-28T20:52:00Z">
        <w:r>
          <w:t>5.1.7.  Borrar una sesión de movimientos</w:t>
        </w:r>
      </w:ins>
    </w:p>
    <w:p w14:paraId="06898D8F" w14:textId="77777777" w:rsidR="00A601FD" w:rsidRDefault="00A601FD">
      <w:pPr>
        <w:rPr>
          <w:ins w:id="9627" w:author="Borja Gonzalez" w:date="2017-09-28T20:53:00Z"/>
        </w:rPr>
      </w:pPr>
    </w:p>
    <w:p w14:paraId="10B68A47" w14:textId="77777777" w:rsidR="00A601FD" w:rsidRDefault="00A601FD" w:rsidP="00A601FD">
      <w:pPr>
        <w:rPr>
          <w:ins w:id="9628" w:author="Borja Gonzalez" w:date="2017-09-28T21:54:00Z"/>
          <w:u w:val="single"/>
        </w:rPr>
      </w:pPr>
      <w:ins w:id="9629" w:author="Borja Gonzalez" w:date="2017-09-28T20:53:00Z">
        <w:r>
          <w:rPr>
            <w:u w:val="single"/>
          </w:rPr>
          <w:t>Consola del navegador:</w:t>
        </w:r>
      </w:ins>
    </w:p>
    <w:p w14:paraId="1A429AF5" w14:textId="77777777" w:rsidR="005A0AB6" w:rsidRDefault="005A0AB6" w:rsidP="00A601FD">
      <w:pPr>
        <w:rPr>
          <w:ins w:id="9630" w:author="Borja Gonzalez" w:date="2017-09-28T21:54:00Z"/>
          <w:u w:val="single"/>
        </w:rPr>
      </w:pPr>
    </w:p>
    <w:tbl>
      <w:tblPr>
        <w:tblStyle w:val="TableGrid"/>
        <w:tblW w:w="0" w:type="auto"/>
        <w:tblLook w:val="04A0" w:firstRow="1" w:lastRow="0" w:firstColumn="1" w:lastColumn="0" w:noHBand="0" w:noVBand="1"/>
      </w:tblPr>
      <w:tblGrid>
        <w:gridCol w:w="8856"/>
      </w:tblGrid>
      <w:tr w:rsidR="005A0AB6" w14:paraId="5480B655" w14:textId="77777777" w:rsidTr="005A0AB6">
        <w:trPr>
          <w:ins w:id="9631" w:author="Borja Gonzalez" w:date="2017-09-28T21:54:00Z"/>
        </w:trPr>
        <w:tc>
          <w:tcPr>
            <w:tcW w:w="8856" w:type="dxa"/>
          </w:tcPr>
          <w:p w14:paraId="50B4750C" w14:textId="77777777" w:rsidR="005A0AB6" w:rsidRPr="005A0AB6" w:rsidRDefault="005A0AB6" w:rsidP="005A0AB6">
            <w:pPr>
              <w:rPr>
                <w:ins w:id="9632" w:author="Borja Gonzalez" w:date="2017-09-28T21:54:00Z"/>
                <w:u w:val="single"/>
              </w:rPr>
            </w:pPr>
            <w:ins w:id="9633" w:author="Borja Gonzalez" w:date="2017-09-28T21:54:00Z">
              <w:r w:rsidRPr="005A0AB6">
                <w:rPr>
                  <w:u w:val="single"/>
                </w:rPr>
                <w:t>21:54:16.374 Navigated to http://192.168.1.33:8124/pacientes.html</w:t>
              </w:r>
            </w:ins>
          </w:p>
          <w:p w14:paraId="35FB1D29" w14:textId="582AECA7" w:rsidR="005A0AB6" w:rsidRPr="005A0AB6" w:rsidRDefault="005A0AB6" w:rsidP="005A0AB6">
            <w:pPr>
              <w:rPr>
                <w:ins w:id="9634" w:author="Borja Gonzalez" w:date="2017-09-28T21:54:00Z"/>
                <w:u w:val="single"/>
              </w:rPr>
            </w:pPr>
            <w:ins w:id="9635" w:author="Borja Gonzalez" w:date="2017-09-28T21:54:00Z">
              <w:r w:rsidRPr="005A0AB6">
                <w:rPr>
                  <w:u w:val="single"/>
                </w:rPr>
                <w:t xml:space="preserve">21:54:16.867 VM90 pacientes_node.js:28 </w:t>
              </w:r>
            </w:ins>
            <w:ins w:id="9636" w:author="Borja Gonzalez" w:date="2017-09-28T22:12:00Z">
              <w:r w:rsidR="009550DF" w:rsidRPr="005A0AB6">
                <w:rPr>
                  <w:u w:val="single"/>
                </w:rPr>
                <w:t>Conexión</w:t>
              </w:r>
            </w:ins>
            <w:ins w:id="9637" w:author="Borja Gonzalez" w:date="2017-09-28T21:54:00Z">
              <w:r w:rsidRPr="005A0AB6">
                <w:rPr>
                  <w:u w:val="single"/>
                </w:rPr>
                <w:t xml:space="preserve"> establecida con el servidor</w:t>
              </w:r>
            </w:ins>
          </w:p>
          <w:p w14:paraId="7D9A7287" w14:textId="77777777" w:rsidR="005A0AB6" w:rsidRPr="005A0AB6" w:rsidRDefault="005A0AB6" w:rsidP="005A0AB6">
            <w:pPr>
              <w:rPr>
                <w:ins w:id="9638" w:author="Borja Gonzalez" w:date="2017-09-28T21:54:00Z"/>
                <w:u w:val="single"/>
              </w:rPr>
            </w:pPr>
            <w:ins w:id="9639" w:author="Borja Gonzalez" w:date="2017-09-28T21:54:00Z">
              <w:r w:rsidRPr="005A0AB6">
                <w:rPr>
                  <w:u w:val="single"/>
                </w:rPr>
                <w:t>21:54:16.874 VM90 pacientes_node.js:39 Solicitud de listado de pacientes enviada</w:t>
              </w:r>
            </w:ins>
          </w:p>
          <w:p w14:paraId="29288D92" w14:textId="77777777" w:rsidR="005A0AB6" w:rsidRPr="005A0AB6" w:rsidRDefault="005A0AB6" w:rsidP="005A0AB6">
            <w:pPr>
              <w:rPr>
                <w:ins w:id="9640" w:author="Borja Gonzalez" w:date="2017-09-28T21:54:00Z"/>
                <w:u w:val="single"/>
              </w:rPr>
            </w:pPr>
            <w:ins w:id="9641" w:author="Borja Gonzalez" w:date="2017-09-28T21:54:00Z">
              <w:r w:rsidRPr="005A0AB6">
                <w:rPr>
                  <w:u w:val="single"/>
                </w:rPr>
                <w:t>21:54:17.082 VM90 pacientes_node.js:41 Lista de pacientes recibida</w:t>
              </w:r>
            </w:ins>
          </w:p>
          <w:p w14:paraId="13CBDC81" w14:textId="77777777" w:rsidR="005A0AB6" w:rsidRPr="005A0AB6" w:rsidRDefault="005A0AB6" w:rsidP="005A0AB6">
            <w:pPr>
              <w:rPr>
                <w:ins w:id="9642" w:author="Borja Gonzalez" w:date="2017-09-28T21:54:00Z"/>
                <w:u w:val="single"/>
              </w:rPr>
            </w:pPr>
            <w:ins w:id="9643" w:author="Borja Gonzalez" w:date="2017-09-28T21:54:00Z">
              <w:r w:rsidRPr="005A0AB6">
                <w:rPr>
                  <w:u w:val="single"/>
                </w:rPr>
                <w:t>21:54:17.084 pacientes.html:45 Lista de pacientes disponible en el navegador</w:t>
              </w:r>
            </w:ins>
          </w:p>
          <w:p w14:paraId="0ED6F8C3" w14:textId="77777777" w:rsidR="005A0AB6" w:rsidRPr="0079203F" w:rsidRDefault="005A0AB6" w:rsidP="005A0AB6">
            <w:pPr>
              <w:rPr>
                <w:ins w:id="9644" w:author="Borja Gonzalez" w:date="2017-09-28T21:54:00Z"/>
                <w:u w:val="single"/>
                <w:lang w:val="en-US"/>
                <w:rPrChange w:id="9645" w:author="Rodrigo García" w:date="2017-09-29T10:14:00Z">
                  <w:rPr>
                    <w:ins w:id="9646" w:author="Borja Gonzalez" w:date="2017-09-28T21:54:00Z"/>
                    <w:u w:val="single"/>
                  </w:rPr>
                </w:rPrChange>
              </w:rPr>
            </w:pPr>
            <w:ins w:id="9647" w:author="Borja Gonzalez" w:date="2017-09-28T21:54:00Z">
              <w:r w:rsidRPr="0079203F">
                <w:rPr>
                  <w:u w:val="single"/>
                  <w:lang w:val="en-US"/>
                  <w:rPrChange w:id="9648" w:author="Rodrigo García" w:date="2017-09-29T10:14:00Z">
                    <w:rPr>
                      <w:u w:val="single"/>
                    </w:rPr>
                  </w:rPrChange>
                </w:rPr>
                <w:t>21:54:19.187 Navigated to http://192.168.1.33:8124/evolucion.html?var1=3&amp;var2=Javier&amp;var3=Perez&amp;var4=h</w:t>
              </w:r>
            </w:ins>
          </w:p>
          <w:p w14:paraId="681217A5" w14:textId="17597EA6" w:rsidR="005A0AB6" w:rsidRPr="005A0AB6" w:rsidRDefault="005A0AB6" w:rsidP="005A0AB6">
            <w:pPr>
              <w:rPr>
                <w:ins w:id="9649" w:author="Borja Gonzalez" w:date="2017-09-28T21:54:00Z"/>
                <w:u w:val="single"/>
              </w:rPr>
            </w:pPr>
            <w:ins w:id="9650" w:author="Borja Gonzalez" w:date="2017-09-28T21:54:00Z">
              <w:r w:rsidRPr="005A0AB6">
                <w:rPr>
                  <w:u w:val="single"/>
                </w:rPr>
                <w:t xml:space="preserve">21:54:19.609 VM118 evolucion_node.js:8 </w:t>
              </w:r>
            </w:ins>
            <w:ins w:id="9651" w:author="Borja Gonzalez" w:date="2017-09-28T22:12:00Z">
              <w:r w:rsidR="009550DF" w:rsidRPr="005A0AB6">
                <w:rPr>
                  <w:u w:val="single"/>
                </w:rPr>
                <w:t>Conexión</w:t>
              </w:r>
            </w:ins>
            <w:ins w:id="9652" w:author="Borja Gonzalez" w:date="2017-09-28T21:54:00Z">
              <w:r w:rsidRPr="005A0AB6">
                <w:rPr>
                  <w:u w:val="single"/>
                </w:rPr>
                <w:t xml:space="preserve"> establecida con el servidor</w:t>
              </w:r>
            </w:ins>
          </w:p>
          <w:p w14:paraId="192207BC" w14:textId="77777777" w:rsidR="005A0AB6" w:rsidRPr="005A0AB6" w:rsidRDefault="005A0AB6" w:rsidP="005A0AB6">
            <w:pPr>
              <w:rPr>
                <w:ins w:id="9653" w:author="Borja Gonzalez" w:date="2017-09-28T21:54:00Z"/>
                <w:u w:val="single"/>
              </w:rPr>
            </w:pPr>
            <w:ins w:id="9654" w:author="Borja Gonzalez" w:date="2017-09-28T21:54:00Z">
              <w:r w:rsidRPr="005A0AB6">
                <w:rPr>
                  <w:u w:val="single"/>
                </w:rPr>
                <w:t>21:54:19.615 VM118 evolucion_node.js:21 Solicitud de listado de movimientos de Javier enviada</w:t>
              </w:r>
            </w:ins>
          </w:p>
          <w:p w14:paraId="498F7543" w14:textId="77777777" w:rsidR="005A0AB6" w:rsidRPr="005A0AB6" w:rsidRDefault="005A0AB6" w:rsidP="005A0AB6">
            <w:pPr>
              <w:rPr>
                <w:ins w:id="9655" w:author="Borja Gonzalez" w:date="2017-09-28T21:54:00Z"/>
                <w:u w:val="single"/>
              </w:rPr>
            </w:pPr>
            <w:ins w:id="9656" w:author="Borja Gonzalez" w:date="2017-09-28T21:54:00Z">
              <w:r w:rsidRPr="005A0AB6">
                <w:rPr>
                  <w:u w:val="single"/>
                </w:rPr>
                <w:t>21:54:19.786 VM118 evolucion_node.js:23 Lista de movimientos de Javier recibida</w:t>
              </w:r>
            </w:ins>
          </w:p>
          <w:p w14:paraId="1F926D80" w14:textId="77777777" w:rsidR="005A0AB6" w:rsidRPr="005A0AB6" w:rsidRDefault="005A0AB6" w:rsidP="005A0AB6">
            <w:pPr>
              <w:rPr>
                <w:ins w:id="9657" w:author="Borja Gonzalez" w:date="2017-09-28T21:54:00Z"/>
                <w:u w:val="single"/>
              </w:rPr>
            </w:pPr>
            <w:ins w:id="9658" w:author="Borja Gonzalez" w:date="2017-09-28T21:54:00Z">
              <w:r w:rsidRPr="005A0AB6">
                <w:rPr>
                  <w:u w:val="single"/>
                </w:rPr>
                <w:t>21:54:19.789 evolucion.html?var1=3&amp;var2=Javier&amp;var3=Perez&amp;var4=h:114 Lista de movimietos de Javier Perez disponible en el navegador</w:t>
              </w:r>
            </w:ins>
          </w:p>
          <w:p w14:paraId="4F7F7907" w14:textId="75F88A4D" w:rsidR="005A0AB6" w:rsidRPr="005A0AB6" w:rsidRDefault="005A0AB6" w:rsidP="005A0AB6">
            <w:pPr>
              <w:rPr>
                <w:ins w:id="9659" w:author="Borja Gonzalez" w:date="2017-09-28T21:54:00Z"/>
                <w:u w:val="single"/>
              </w:rPr>
            </w:pPr>
            <w:ins w:id="9660" w:author="Borja Gonzalez" w:date="2017-09-28T21:54:00Z">
              <w:r w:rsidRPr="005A0AB6">
                <w:rPr>
                  <w:u w:val="single"/>
                </w:rPr>
                <w:t xml:space="preserve">21:54:23.016 VM118 evolucion_node.js:353 </w:t>
              </w:r>
            </w:ins>
            <w:ins w:id="9661" w:author="Borja Gonzalez" w:date="2017-09-28T22:12:00Z">
              <w:r w:rsidR="009550DF" w:rsidRPr="005A0AB6">
                <w:rPr>
                  <w:u w:val="single"/>
                </w:rPr>
                <w:t>Conexión</w:t>
              </w:r>
            </w:ins>
            <w:ins w:id="9662" w:author="Borja Gonzalez" w:date="2017-09-28T21:54:00Z">
              <w:r w:rsidRPr="005A0AB6">
                <w:rPr>
                  <w:u w:val="single"/>
                </w:rPr>
                <w:t xml:space="preserve"> establecida con el servidor</w:t>
              </w:r>
            </w:ins>
          </w:p>
          <w:p w14:paraId="6852DDDA" w14:textId="77777777" w:rsidR="005A0AB6" w:rsidRPr="005A0AB6" w:rsidRDefault="005A0AB6" w:rsidP="005A0AB6">
            <w:pPr>
              <w:rPr>
                <w:ins w:id="9663" w:author="Borja Gonzalez" w:date="2017-09-28T21:54:00Z"/>
                <w:u w:val="single"/>
              </w:rPr>
            </w:pPr>
            <w:ins w:id="9664" w:author="Borja Gonzalez" w:date="2017-09-28T21:54:00Z">
              <w:r w:rsidRPr="005A0AB6">
                <w:rPr>
                  <w:u w:val="single"/>
                </w:rPr>
                <w:t>21:54:23.017 VM118 evolucion_node.js:367 Solicitud para borrar datos de Javier enviada</w:t>
              </w:r>
            </w:ins>
          </w:p>
          <w:p w14:paraId="4E15EC01" w14:textId="77777777" w:rsidR="005A0AB6" w:rsidRPr="0079203F" w:rsidRDefault="005A0AB6" w:rsidP="005A0AB6">
            <w:pPr>
              <w:rPr>
                <w:ins w:id="9665" w:author="Borja Gonzalez" w:date="2017-09-28T21:54:00Z"/>
                <w:u w:val="single"/>
                <w:lang w:val="en-US"/>
                <w:rPrChange w:id="9666" w:author="Rodrigo García" w:date="2017-09-29T10:15:00Z">
                  <w:rPr>
                    <w:ins w:id="9667" w:author="Borja Gonzalez" w:date="2017-09-28T21:54:00Z"/>
                    <w:u w:val="single"/>
                  </w:rPr>
                </w:rPrChange>
              </w:rPr>
            </w:pPr>
            <w:ins w:id="9668" w:author="Borja Gonzalez" w:date="2017-09-28T21:54:00Z">
              <w:r w:rsidRPr="0079203F">
                <w:rPr>
                  <w:u w:val="single"/>
                  <w:lang w:val="en-US"/>
                  <w:rPrChange w:id="9669" w:author="Rodrigo García" w:date="2017-09-29T10:15:00Z">
                    <w:rPr>
                      <w:u w:val="single"/>
                    </w:rPr>
                  </w:rPrChange>
                </w:rPr>
                <w:t>21:54:23.300 Navigated to http://192.168.1.33:8124/evolucion.html?var1=3&amp;var2=Javier&amp;var3=Perez&amp;var4=h</w:t>
              </w:r>
            </w:ins>
          </w:p>
          <w:p w14:paraId="3A0BCD36" w14:textId="2A215BE0" w:rsidR="005A0AB6" w:rsidRPr="005A0AB6" w:rsidRDefault="005A0AB6" w:rsidP="005A0AB6">
            <w:pPr>
              <w:rPr>
                <w:ins w:id="9670" w:author="Borja Gonzalez" w:date="2017-09-28T21:54:00Z"/>
                <w:u w:val="single"/>
              </w:rPr>
            </w:pPr>
            <w:ins w:id="9671" w:author="Borja Gonzalez" w:date="2017-09-28T21:54:00Z">
              <w:r w:rsidRPr="005A0AB6">
                <w:rPr>
                  <w:u w:val="single"/>
                </w:rPr>
                <w:t xml:space="preserve">21:54:23.779 evolucion_node.js:8 </w:t>
              </w:r>
            </w:ins>
            <w:ins w:id="9672" w:author="Borja Gonzalez" w:date="2017-09-28T22:12:00Z">
              <w:r w:rsidR="009550DF" w:rsidRPr="005A0AB6">
                <w:rPr>
                  <w:u w:val="single"/>
                </w:rPr>
                <w:t>Conexión</w:t>
              </w:r>
            </w:ins>
            <w:ins w:id="9673" w:author="Borja Gonzalez" w:date="2017-09-28T21:54:00Z">
              <w:r w:rsidRPr="005A0AB6">
                <w:rPr>
                  <w:u w:val="single"/>
                </w:rPr>
                <w:t xml:space="preserve"> establecida con el servidor</w:t>
              </w:r>
            </w:ins>
          </w:p>
          <w:p w14:paraId="71CC6B34" w14:textId="77777777" w:rsidR="005A0AB6" w:rsidRPr="005A0AB6" w:rsidRDefault="005A0AB6" w:rsidP="005A0AB6">
            <w:pPr>
              <w:rPr>
                <w:ins w:id="9674" w:author="Borja Gonzalez" w:date="2017-09-28T21:54:00Z"/>
                <w:u w:val="single"/>
              </w:rPr>
            </w:pPr>
            <w:ins w:id="9675" w:author="Borja Gonzalez" w:date="2017-09-28T21:54:00Z">
              <w:r w:rsidRPr="005A0AB6">
                <w:rPr>
                  <w:u w:val="single"/>
                </w:rPr>
                <w:t>21:54:23.785 evolucion_node.js:21 Solicitud de listado de movimientos de Javier enviada</w:t>
              </w:r>
            </w:ins>
          </w:p>
          <w:p w14:paraId="28515D9A" w14:textId="4A399AE2" w:rsidR="005A0AB6" w:rsidRDefault="005A0AB6" w:rsidP="005A0AB6">
            <w:pPr>
              <w:rPr>
                <w:ins w:id="9676" w:author="Borja Gonzalez" w:date="2017-09-28T21:54:00Z"/>
                <w:u w:val="single"/>
              </w:rPr>
            </w:pPr>
            <w:ins w:id="9677" w:author="Borja Gonzalez" w:date="2017-09-28T21:54:00Z">
              <w:r w:rsidRPr="005A0AB6">
                <w:rPr>
                  <w:u w:val="single"/>
                </w:rPr>
                <w:t>21:54:23.902 evolucion_node.js:23 Lista de movimientos de Javier recibida</w:t>
              </w:r>
            </w:ins>
          </w:p>
        </w:tc>
      </w:tr>
    </w:tbl>
    <w:p w14:paraId="083F75BC" w14:textId="77777777" w:rsidR="005A0AB6" w:rsidRDefault="005A0AB6" w:rsidP="00A601FD">
      <w:pPr>
        <w:rPr>
          <w:ins w:id="9678" w:author="Borja Gonzalez" w:date="2017-09-28T20:53:00Z"/>
          <w:u w:val="single"/>
        </w:rPr>
      </w:pPr>
    </w:p>
    <w:p w14:paraId="42C43CD5" w14:textId="77777777" w:rsidR="00A601FD" w:rsidRDefault="00A601FD" w:rsidP="00A601FD">
      <w:pPr>
        <w:rPr>
          <w:ins w:id="9679" w:author="Borja Gonzalez" w:date="2017-09-28T20:53:00Z"/>
          <w:u w:val="single"/>
        </w:rPr>
      </w:pPr>
    </w:p>
    <w:p w14:paraId="3151B35E" w14:textId="77777777" w:rsidR="00A601FD" w:rsidRDefault="00A601FD" w:rsidP="00A601FD">
      <w:pPr>
        <w:rPr>
          <w:ins w:id="9680" w:author="Borja Gonzalez" w:date="2017-09-28T21:55:00Z"/>
          <w:u w:val="single"/>
        </w:rPr>
      </w:pPr>
      <w:ins w:id="9681" w:author="Borja Gonzalez" w:date="2017-09-28T20:53:00Z">
        <w:r>
          <w:rPr>
            <w:u w:val="single"/>
          </w:rPr>
          <w:t>Terminal (Servidor):</w:t>
        </w:r>
      </w:ins>
    </w:p>
    <w:p w14:paraId="1EF7A6A5" w14:textId="77777777" w:rsidR="005A0AB6" w:rsidRDefault="005A0AB6" w:rsidP="00A601FD">
      <w:pPr>
        <w:rPr>
          <w:ins w:id="9682" w:author="Borja Gonzalez" w:date="2017-09-28T21:55:00Z"/>
          <w:u w:val="single"/>
        </w:rPr>
      </w:pPr>
    </w:p>
    <w:tbl>
      <w:tblPr>
        <w:tblStyle w:val="TableGrid"/>
        <w:tblW w:w="0" w:type="auto"/>
        <w:tblLook w:val="04A0" w:firstRow="1" w:lastRow="0" w:firstColumn="1" w:lastColumn="0" w:noHBand="0" w:noVBand="1"/>
      </w:tblPr>
      <w:tblGrid>
        <w:gridCol w:w="8856"/>
      </w:tblGrid>
      <w:tr w:rsidR="005A0AB6" w14:paraId="2AABC53C" w14:textId="77777777" w:rsidTr="005A0AB6">
        <w:trPr>
          <w:ins w:id="9683" w:author="Borja Gonzalez" w:date="2017-09-28T21:55:00Z"/>
        </w:trPr>
        <w:tc>
          <w:tcPr>
            <w:tcW w:w="8856" w:type="dxa"/>
          </w:tcPr>
          <w:p w14:paraId="10E4BDFA"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84" w:author="Borja Gonzalez" w:date="2017-09-28T21:55:00Z"/>
                <w:rFonts w:ascii="Menlo Regular" w:hAnsi="Menlo Regular" w:cs="Menlo Regular"/>
                <w:color w:val="000000"/>
                <w:sz w:val="22"/>
                <w:szCs w:val="22"/>
                <w:lang w:val="es-ES"/>
                <w:rPrChange w:id="9685" w:author="Rodrigo García" w:date="2017-09-29T10:15:00Z">
                  <w:rPr>
                    <w:ins w:id="9686" w:author="Borja Gonzalez" w:date="2017-09-28T21:55:00Z"/>
                    <w:rFonts w:ascii="Menlo Regular" w:hAnsi="Menlo Regular" w:cs="Menlo Regular"/>
                    <w:color w:val="000000"/>
                    <w:sz w:val="22"/>
                    <w:szCs w:val="22"/>
                    <w:lang w:val="en-US"/>
                  </w:rPr>
                </w:rPrChange>
              </w:rPr>
            </w:pPr>
            <w:ins w:id="9687" w:author="Borja Gonzalez" w:date="2017-09-28T21:55:00Z">
              <w:r w:rsidRPr="0079203F">
                <w:rPr>
                  <w:rFonts w:ascii="Menlo Regular" w:hAnsi="Menlo Regular" w:cs="Menlo Regular"/>
                  <w:color w:val="000000"/>
                  <w:sz w:val="22"/>
                  <w:szCs w:val="22"/>
                  <w:lang w:val="es-ES"/>
                  <w:rPrChange w:id="9688" w:author="Rodrigo García" w:date="2017-09-29T10:15:00Z">
                    <w:rPr>
                      <w:rFonts w:ascii="Menlo Regular" w:hAnsi="Menlo Regular" w:cs="Menlo Regular"/>
                      <w:color w:val="000000"/>
                      <w:sz w:val="22"/>
                      <w:szCs w:val="22"/>
                      <w:lang w:val="en-US"/>
                    </w:rPr>
                  </w:rPrChange>
                </w:rPr>
                <w:t>21:54:16:878 Conexión establecida con el cliente</w:t>
              </w:r>
            </w:ins>
          </w:p>
          <w:p w14:paraId="3258DC5D"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89" w:author="Borja Gonzalez" w:date="2017-09-28T21:55:00Z"/>
                <w:rFonts w:ascii="Menlo Regular" w:hAnsi="Menlo Regular" w:cs="Menlo Regular"/>
                <w:color w:val="000000"/>
                <w:sz w:val="22"/>
                <w:szCs w:val="22"/>
                <w:lang w:val="es-ES"/>
                <w:rPrChange w:id="9690" w:author="Rodrigo García" w:date="2017-09-29T10:15:00Z">
                  <w:rPr>
                    <w:ins w:id="9691" w:author="Borja Gonzalez" w:date="2017-09-28T21:55:00Z"/>
                    <w:rFonts w:ascii="Menlo Regular" w:hAnsi="Menlo Regular" w:cs="Menlo Regular"/>
                    <w:color w:val="000000"/>
                    <w:sz w:val="22"/>
                    <w:szCs w:val="22"/>
                    <w:lang w:val="en-US"/>
                  </w:rPr>
                </w:rPrChange>
              </w:rPr>
            </w:pPr>
            <w:ins w:id="9692" w:author="Borja Gonzalez" w:date="2017-09-28T21:55:00Z">
              <w:r w:rsidRPr="0079203F">
                <w:rPr>
                  <w:rFonts w:ascii="Menlo Regular" w:hAnsi="Menlo Regular" w:cs="Menlo Regular"/>
                  <w:color w:val="000000"/>
                  <w:sz w:val="22"/>
                  <w:szCs w:val="22"/>
                  <w:lang w:val="es-ES"/>
                  <w:rPrChange w:id="9693" w:author="Rodrigo García" w:date="2017-09-29T10:15:00Z">
                    <w:rPr>
                      <w:rFonts w:ascii="Menlo Regular" w:hAnsi="Menlo Regular" w:cs="Menlo Regular"/>
                      <w:color w:val="000000"/>
                      <w:sz w:val="22"/>
                      <w:szCs w:val="22"/>
                      <w:lang w:val="en-US"/>
                    </w:rPr>
                  </w:rPrChange>
                </w:rPr>
                <w:t>21:54:16:882 Conexión establecida con el cliente</w:t>
              </w:r>
            </w:ins>
          </w:p>
          <w:p w14:paraId="160AACA3"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94" w:author="Borja Gonzalez" w:date="2017-09-28T21:55:00Z"/>
                <w:rFonts w:ascii="Menlo Regular" w:hAnsi="Menlo Regular" w:cs="Menlo Regular"/>
                <w:color w:val="000000"/>
                <w:sz w:val="22"/>
                <w:szCs w:val="22"/>
                <w:lang w:val="es-ES"/>
                <w:rPrChange w:id="9695" w:author="Rodrigo García" w:date="2017-09-29T10:15:00Z">
                  <w:rPr>
                    <w:ins w:id="9696" w:author="Borja Gonzalez" w:date="2017-09-28T21:55:00Z"/>
                    <w:rFonts w:ascii="Menlo Regular" w:hAnsi="Menlo Regular" w:cs="Menlo Regular"/>
                    <w:color w:val="000000"/>
                    <w:sz w:val="22"/>
                    <w:szCs w:val="22"/>
                    <w:lang w:val="en-US"/>
                  </w:rPr>
                </w:rPrChange>
              </w:rPr>
            </w:pPr>
            <w:ins w:id="9697" w:author="Borja Gonzalez" w:date="2017-09-28T21:55:00Z">
              <w:r w:rsidRPr="0079203F">
                <w:rPr>
                  <w:rFonts w:ascii="Menlo Regular" w:hAnsi="Menlo Regular" w:cs="Menlo Regular"/>
                  <w:color w:val="000000"/>
                  <w:sz w:val="22"/>
                  <w:szCs w:val="22"/>
                  <w:lang w:val="es-ES"/>
                  <w:rPrChange w:id="9698" w:author="Rodrigo García" w:date="2017-09-29T10:15:00Z">
                    <w:rPr>
                      <w:rFonts w:ascii="Menlo Regular" w:hAnsi="Menlo Regular" w:cs="Menlo Regular"/>
                      <w:color w:val="000000"/>
                      <w:sz w:val="22"/>
                      <w:szCs w:val="22"/>
                      <w:lang w:val="en-US"/>
                    </w:rPr>
                  </w:rPrChange>
                </w:rPr>
                <w:t>21:54:16:927 Petición del cliente: Pacientes</w:t>
              </w:r>
            </w:ins>
          </w:p>
          <w:p w14:paraId="328D9C51"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699" w:author="Borja Gonzalez" w:date="2017-09-28T21:55:00Z"/>
                <w:rFonts w:ascii="Menlo Regular" w:hAnsi="Menlo Regular" w:cs="Menlo Regular"/>
                <w:color w:val="000000"/>
                <w:sz w:val="22"/>
                <w:szCs w:val="22"/>
                <w:lang w:val="es-ES"/>
                <w:rPrChange w:id="9700" w:author="Rodrigo García" w:date="2017-09-29T10:15:00Z">
                  <w:rPr>
                    <w:ins w:id="9701" w:author="Borja Gonzalez" w:date="2017-09-28T21:55:00Z"/>
                    <w:rFonts w:ascii="Menlo Regular" w:hAnsi="Menlo Regular" w:cs="Menlo Regular"/>
                    <w:color w:val="000000"/>
                    <w:sz w:val="22"/>
                    <w:szCs w:val="22"/>
                    <w:lang w:val="en-US"/>
                  </w:rPr>
                </w:rPrChange>
              </w:rPr>
            </w:pPr>
            <w:ins w:id="9702" w:author="Borja Gonzalez" w:date="2017-09-28T21:55:00Z">
              <w:r w:rsidRPr="0079203F">
                <w:rPr>
                  <w:rFonts w:ascii="Menlo Regular" w:hAnsi="Menlo Regular" w:cs="Menlo Regular"/>
                  <w:color w:val="000000"/>
                  <w:sz w:val="22"/>
                  <w:szCs w:val="22"/>
                  <w:lang w:val="es-ES"/>
                  <w:rPrChange w:id="9703" w:author="Rodrigo García" w:date="2017-09-29T10:15:00Z">
                    <w:rPr>
                      <w:rFonts w:ascii="Menlo Regular" w:hAnsi="Menlo Regular" w:cs="Menlo Regular"/>
                      <w:color w:val="000000"/>
                      <w:sz w:val="22"/>
                      <w:szCs w:val="22"/>
                      <w:lang w:val="en-US"/>
                    </w:rPr>
                  </w:rPrChange>
                </w:rPr>
                <w:t>21:54:16:968 Base de datos abierta</w:t>
              </w:r>
            </w:ins>
          </w:p>
          <w:p w14:paraId="7DB2A49E"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04" w:author="Borja Gonzalez" w:date="2017-09-28T21:55:00Z"/>
                <w:rFonts w:ascii="Menlo Regular" w:hAnsi="Menlo Regular" w:cs="Menlo Regular"/>
                <w:color w:val="000000"/>
                <w:sz w:val="22"/>
                <w:szCs w:val="22"/>
                <w:lang w:val="es-ES"/>
                <w:rPrChange w:id="9705" w:author="Rodrigo García" w:date="2017-09-29T10:15:00Z">
                  <w:rPr>
                    <w:ins w:id="9706" w:author="Borja Gonzalez" w:date="2017-09-28T21:55:00Z"/>
                    <w:rFonts w:ascii="Menlo Regular" w:hAnsi="Menlo Regular" w:cs="Menlo Regular"/>
                    <w:color w:val="000000"/>
                    <w:sz w:val="22"/>
                    <w:szCs w:val="22"/>
                    <w:lang w:val="en-US"/>
                  </w:rPr>
                </w:rPrChange>
              </w:rPr>
            </w:pPr>
            <w:ins w:id="9707" w:author="Borja Gonzalez" w:date="2017-09-28T21:55:00Z">
              <w:r w:rsidRPr="0079203F">
                <w:rPr>
                  <w:rFonts w:ascii="Menlo Regular" w:hAnsi="Menlo Regular" w:cs="Menlo Regular"/>
                  <w:color w:val="000000"/>
                  <w:sz w:val="22"/>
                  <w:szCs w:val="22"/>
                  <w:lang w:val="es-ES"/>
                  <w:rPrChange w:id="9708" w:author="Rodrigo García" w:date="2017-09-29T10:15:00Z">
                    <w:rPr>
                      <w:rFonts w:ascii="Menlo Regular" w:hAnsi="Menlo Regular" w:cs="Menlo Regular"/>
                      <w:color w:val="000000"/>
                      <w:sz w:val="22"/>
                      <w:szCs w:val="22"/>
                      <w:lang w:val="en-US"/>
                    </w:rPr>
                  </w:rPrChange>
                </w:rPr>
                <w:t>21:54:17:073 Listado de pacientes enviado al cliente</w:t>
              </w:r>
            </w:ins>
          </w:p>
          <w:p w14:paraId="49622F65"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09" w:author="Borja Gonzalez" w:date="2017-09-28T21:55:00Z"/>
                <w:rFonts w:ascii="Menlo Regular" w:hAnsi="Menlo Regular" w:cs="Menlo Regular"/>
                <w:color w:val="000000"/>
                <w:sz w:val="22"/>
                <w:szCs w:val="22"/>
                <w:lang w:val="es-ES"/>
                <w:rPrChange w:id="9710" w:author="Rodrigo García" w:date="2017-09-29T10:15:00Z">
                  <w:rPr>
                    <w:ins w:id="9711" w:author="Borja Gonzalez" w:date="2017-09-28T21:55:00Z"/>
                    <w:rFonts w:ascii="Menlo Regular" w:hAnsi="Menlo Regular" w:cs="Menlo Regular"/>
                    <w:color w:val="000000"/>
                    <w:sz w:val="22"/>
                    <w:szCs w:val="22"/>
                    <w:lang w:val="en-US"/>
                  </w:rPr>
                </w:rPrChange>
              </w:rPr>
            </w:pPr>
            <w:ins w:id="9712" w:author="Borja Gonzalez" w:date="2017-09-28T21:55:00Z">
              <w:r w:rsidRPr="0079203F">
                <w:rPr>
                  <w:rFonts w:ascii="Menlo Regular" w:hAnsi="Menlo Regular" w:cs="Menlo Regular"/>
                  <w:color w:val="000000"/>
                  <w:sz w:val="22"/>
                  <w:szCs w:val="22"/>
                  <w:lang w:val="es-ES"/>
                  <w:rPrChange w:id="9713" w:author="Rodrigo García" w:date="2017-09-29T10:15:00Z">
                    <w:rPr>
                      <w:rFonts w:ascii="Menlo Regular" w:hAnsi="Menlo Regular" w:cs="Menlo Regular"/>
                      <w:color w:val="000000"/>
                      <w:sz w:val="22"/>
                      <w:szCs w:val="22"/>
                      <w:lang w:val="en-US"/>
                    </w:rPr>
                  </w:rPrChange>
                </w:rPr>
                <w:t>21:54:17:079 Base de datos cerrada</w:t>
              </w:r>
            </w:ins>
          </w:p>
          <w:p w14:paraId="56C1020B"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14" w:author="Borja Gonzalez" w:date="2017-09-28T21:55:00Z"/>
                <w:rFonts w:ascii="Menlo Regular" w:hAnsi="Menlo Regular" w:cs="Menlo Regular"/>
                <w:color w:val="000000"/>
                <w:sz w:val="22"/>
                <w:szCs w:val="22"/>
                <w:lang w:val="es-ES"/>
                <w:rPrChange w:id="9715" w:author="Rodrigo García" w:date="2017-09-29T10:15:00Z">
                  <w:rPr>
                    <w:ins w:id="9716" w:author="Borja Gonzalez" w:date="2017-09-28T21:55:00Z"/>
                    <w:rFonts w:ascii="Menlo Regular" w:hAnsi="Menlo Regular" w:cs="Menlo Regular"/>
                    <w:color w:val="000000"/>
                    <w:sz w:val="22"/>
                    <w:szCs w:val="22"/>
                    <w:lang w:val="en-US"/>
                  </w:rPr>
                </w:rPrChange>
              </w:rPr>
            </w:pPr>
            <w:ins w:id="9717" w:author="Borja Gonzalez" w:date="2017-09-28T21:55:00Z">
              <w:r w:rsidRPr="0079203F">
                <w:rPr>
                  <w:rFonts w:ascii="Menlo Regular" w:hAnsi="Menlo Regular" w:cs="Menlo Regular"/>
                  <w:color w:val="000000"/>
                  <w:sz w:val="22"/>
                  <w:szCs w:val="22"/>
                  <w:lang w:val="es-ES"/>
                  <w:rPrChange w:id="9718" w:author="Rodrigo García" w:date="2017-09-29T10:15:00Z">
                    <w:rPr>
                      <w:rFonts w:ascii="Menlo Regular" w:hAnsi="Menlo Regular" w:cs="Menlo Regular"/>
                      <w:color w:val="000000"/>
                      <w:sz w:val="22"/>
                      <w:szCs w:val="22"/>
                      <w:lang w:val="en-US"/>
                    </w:rPr>
                  </w:rPrChange>
                </w:rPr>
                <w:t>21:54:19:240 Conexión establecida con el cliente</w:t>
              </w:r>
            </w:ins>
          </w:p>
          <w:p w14:paraId="45783D5B"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19" w:author="Borja Gonzalez" w:date="2017-09-28T21:55:00Z"/>
                <w:rFonts w:ascii="Menlo Regular" w:hAnsi="Menlo Regular" w:cs="Menlo Regular"/>
                <w:color w:val="000000"/>
                <w:sz w:val="22"/>
                <w:szCs w:val="22"/>
                <w:lang w:val="es-ES"/>
                <w:rPrChange w:id="9720" w:author="Rodrigo García" w:date="2017-09-29T10:15:00Z">
                  <w:rPr>
                    <w:ins w:id="9721" w:author="Borja Gonzalez" w:date="2017-09-28T21:55:00Z"/>
                    <w:rFonts w:ascii="Menlo Regular" w:hAnsi="Menlo Regular" w:cs="Menlo Regular"/>
                    <w:color w:val="000000"/>
                    <w:sz w:val="22"/>
                    <w:szCs w:val="22"/>
                    <w:lang w:val="en-US"/>
                  </w:rPr>
                </w:rPrChange>
              </w:rPr>
            </w:pPr>
            <w:ins w:id="9722" w:author="Borja Gonzalez" w:date="2017-09-28T21:55:00Z">
              <w:r w:rsidRPr="0079203F">
                <w:rPr>
                  <w:rFonts w:ascii="Menlo Regular" w:hAnsi="Menlo Regular" w:cs="Menlo Regular"/>
                  <w:color w:val="000000"/>
                  <w:sz w:val="22"/>
                  <w:szCs w:val="22"/>
                  <w:lang w:val="es-ES"/>
                  <w:rPrChange w:id="9723" w:author="Rodrigo García" w:date="2017-09-29T10:15:00Z">
                    <w:rPr>
                      <w:rFonts w:ascii="Menlo Regular" w:hAnsi="Menlo Regular" w:cs="Menlo Regular"/>
                      <w:color w:val="000000"/>
                      <w:sz w:val="22"/>
                      <w:szCs w:val="22"/>
                      <w:lang w:val="en-US"/>
                    </w:rPr>
                  </w:rPrChange>
                </w:rPr>
                <w:t>21:54:19:611 Conexión establecida con el cliente</w:t>
              </w:r>
            </w:ins>
          </w:p>
          <w:p w14:paraId="30D6B256"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24" w:author="Borja Gonzalez" w:date="2017-09-28T21:55:00Z"/>
                <w:rFonts w:ascii="Menlo Regular" w:hAnsi="Menlo Regular" w:cs="Menlo Regular"/>
                <w:color w:val="000000"/>
                <w:sz w:val="22"/>
                <w:szCs w:val="22"/>
                <w:lang w:val="es-ES"/>
                <w:rPrChange w:id="9725" w:author="Rodrigo García" w:date="2017-09-29T10:15:00Z">
                  <w:rPr>
                    <w:ins w:id="9726" w:author="Borja Gonzalez" w:date="2017-09-28T21:55:00Z"/>
                    <w:rFonts w:ascii="Menlo Regular" w:hAnsi="Menlo Regular" w:cs="Menlo Regular"/>
                    <w:color w:val="000000"/>
                    <w:sz w:val="22"/>
                    <w:szCs w:val="22"/>
                    <w:lang w:val="en-US"/>
                  </w:rPr>
                </w:rPrChange>
              </w:rPr>
            </w:pPr>
            <w:ins w:id="9727" w:author="Borja Gonzalez" w:date="2017-09-28T21:55:00Z">
              <w:r w:rsidRPr="0079203F">
                <w:rPr>
                  <w:rFonts w:ascii="Menlo Regular" w:hAnsi="Menlo Regular" w:cs="Menlo Regular"/>
                  <w:color w:val="000000"/>
                  <w:sz w:val="22"/>
                  <w:szCs w:val="22"/>
                  <w:lang w:val="es-ES"/>
                  <w:rPrChange w:id="9728" w:author="Rodrigo García" w:date="2017-09-29T10:15:00Z">
                    <w:rPr>
                      <w:rFonts w:ascii="Menlo Regular" w:hAnsi="Menlo Regular" w:cs="Menlo Regular"/>
                      <w:color w:val="000000"/>
                      <w:sz w:val="22"/>
                      <w:szCs w:val="22"/>
                      <w:lang w:val="en-US"/>
                    </w:rPr>
                  </w:rPrChange>
                </w:rPr>
                <w:t>21:54:19:696 Petición del cliente: Datos paciente</w:t>
              </w:r>
            </w:ins>
          </w:p>
          <w:p w14:paraId="378464C2"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29" w:author="Borja Gonzalez" w:date="2017-09-28T21:55:00Z"/>
                <w:rFonts w:ascii="Menlo Regular" w:hAnsi="Menlo Regular" w:cs="Menlo Regular"/>
                <w:color w:val="000000"/>
                <w:sz w:val="22"/>
                <w:szCs w:val="22"/>
                <w:lang w:val="es-ES"/>
                <w:rPrChange w:id="9730" w:author="Rodrigo García" w:date="2017-09-29T10:15:00Z">
                  <w:rPr>
                    <w:ins w:id="9731" w:author="Borja Gonzalez" w:date="2017-09-28T21:55:00Z"/>
                    <w:rFonts w:ascii="Menlo Regular" w:hAnsi="Menlo Regular" w:cs="Menlo Regular"/>
                    <w:color w:val="000000"/>
                    <w:sz w:val="22"/>
                    <w:szCs w:val="22"/>
                    <w:lang w:val="en-US"/>
                  </w:rPr>
                </w:rPrChange>
              </w:rPr>
            </w:pPr>
            <w:ins w:id="9732" w:author="Borja Gonzalez" w:date="2017-09-28T21:55:00Z">
              <w:r w:rsidRPr="0079203F">
                <w:rPr>
                  <w:rFonts w:ascii="Menlo Regular" w:hAnsi="Menlo Regular" w:cs="Menlo Regular"/>
                  <w:color w:val="000000"/>
                  <w:sz w:val="22"/>
                  <w:szCs w:val="22"/>
                  <w:lang w:val="es-ES"/>
                  <w:rPrChange w:id="9733" w:author="Rodrigo García" w:date="2017-09-29T10:15:00Z">
                    <w:rPr>
                      <w:rFonts w:ascii="Menlo Regular" w:hAnsi="Menlo Regular" w:cs="Menlo Regular"/>
                      <w:color w:val="000000"/>
                      <w:sz w:val="22"/>
                      <w:szCs w:val="22"/>
                      <w:lang w:val="en-US"/>
                    </w:rPr>
                  </w:rPrChange>
                </w:rPr>
                <w:t>21:54:19:698 Base de datos abierta</w:t>
              </w:r>
            </w:ins>
          </w:p>
          <w:p w14:paraId="6D1A464F"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34" w:author="Borja Gonzalez" w:date="2017-09-28T21:55:00Z"/>
                <w:rFonts w:ascii="Menlo Regular" w:hAnsi="Menlo Regular" w:cs="Menlo Regular"/>
                <w:color w:val="000000"/>
                <w:sz w:val="22"/>
                <w:szCs w:val="22"/>
                <w:lang w:val="es-ES"/>
                <w:rPrChange w:id="9735" w:author="Rodrigo García" w:date="2017-09-29T10:15:00Z">
                  <w:rPr>
                    <w:ins w:id="9736" w:author="Borja Gonzalez" w:date="2017-09-28T21:55:00Z"/>
                    <w:rFonts w:ascii="Menlo Regular" w:hAnsi="Menlo Regular" w:cs="Menlo Regular"/>
                    <w:color w:val="000000"/>
                    <w:sz w:val="22"/>
                    <w:szCs w:val="22"/>
                    <w:lang w:val="en-US"/>
                  </w:rPr>
                </w:rPrChange>
              </w:rPr>
            </w:pPr>
            <w:ins w:id="9737" w:author="Borja Gonzalez" w:date="2017-09-28T21:55:00Z">
              <w:r w:rsidRPr="0079203F">
                <w:rPr>
                  <w:rFonts w:ascii="Menlo Regular" w:hAnsi="Menlo Regular" w:cs="Menlo Regular"/>
                  <w:color w:val="000000"/>
                  <w:sz w:val="22"/>
                  <w:szCs w:val="22"/>
                  <w:lang w:val="es-ES"/>
                  <w:rPrChange w:id="9738" w:author="Rodrigo García" w:date="2017-09-29T10:15:00Z">
                    <w:rPr>
                      <w:rFonts w:ascii="Menlo Regular" w:hAnsi="Menlo Regular" w:cs="Menlo Regular"/>
                      <w:color w:val="000000"/>
                      <w:sz w:val="22"/>
                      <w:szCs w:val="22"/>
                      <w:lang w:val="en-US"/>
                    </w:rPr>
                  </w:rPrChange>
                </w:rPr>
                <w:t>21:54:19:770 Listado de movimientos de Javier enviado al cliente</w:t>
              </w:r>
            </w:ins>
          </w:p>
          <w:p w14:paraId="24082AC1"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39" w:author="Borja Gonzalez" w:date="2017-09-28T21:55:00Z"/>
                <w:rFonts w:ascii="Menlo Regular" w:hAnsi="Menlo Regular" w:cs="Menlo Regular"/>
                <w:color w:val="000000"/>
                <w:sz w:val="22"/>
                <w:szCs w:val="22"/>
                <w:lang w:val="es-ES"/>
                <w:rPrChange w:id="9740" w:author="Rodrigo García" w:date="2017-09-29T10:15:00Z">
                  <w:rPr>
                    <w:ins w:id="9741" w:author="Borja Gonzalez" w:date="2017-09-28T21:55:00Z"/>
                    <w:rFonts w:ascii="Menlo Regular" w:hAnsi="Menlo Regular" w:cs="Menlo Regular"/>
                    <w:color w:val="000000"/>
                    <w:sz w:val="22"/>
                    <w:szCs w:val="22"/>
                    <w:lang w:val="en-US"/>
                  </w:rPr>
                </w:rPrChange>
              </w:rPr>
            </w:pPr>
            <w:ins w:id="9742" w:author="Borja Gonzalez" w:date="2017-09-28T21:55:00Z">
              <w:r w:rsidRPr="0079203F">
                <w:rPr>
                  <w:rFonts w:ascii="Menlo Regular" w:hAnsi="Menlo Regular" w:cs="Menlo Regular"/>
                  <w:color w:val="000000"/>
                  <w:sz w:val="22"/>
                  <w:szCs w:val="22"/>
                  <w:lang w:val="es-ES"/>
                  <w:rPrChange w:id="9743" w:author="Rodrigo García" w:date="2017-09-29T10:15:00Z">
                    <w:rPr>
                      <w:rFonts w:ascii="Menlo Regular" w:hAnsi="Menlo Regular" w:cs="Menlo Regular"/>
                      <w:color w:val="000000"/>
                      <w:sz w:val="22"/>
                      <w:szCs w:val="22"/>
                      <w:lang w:val="en-US"/>
                    </w:rPr>
                  </w:rPrChange>
                </w:rPr>
                <w:t>21:54:19:771 Base de datos cerrada</w:t>
              </w:r>
            </w:ins>
          </w:p>
          <w:p w14:paraId="685CF0DF"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44" w:author="Borja Gonzalez" w:date="2017-09-28T21:55:00Z"/>
                <w:rFonts w:ascii="Menlo Regular" w:hAnsi="Menlo Regular" w:cs="Menlo Regular"/>
                <w:color w:val="000000"/>
                <w:sz w:val="22"/>
                <w:szCs w:val="22"/>
                <w:lang w:val="es-ES"/>
                <w:rPrChange w:id="9745" w:author="Rodrigo García" w:date="2017-09-29T10:15:00Z">
                  <w:rPr>
                    <w:ins w:id="9746" w:author="Borja Gonzalez" w:date="2017-09-28T21:55:00Z"/>
                    <w:rFonts w:ascii="Menlo Regular" w:hAnsi="Menlo Regular" w:cs="Menlo Regular"/>
                    <w:color w:val="000000"/>
                    <w:sz w:val="22"/>
                    <w:szCs w:val="22"/>
                    <w:lang w:val="en-US"/>
                  </w:rPr>
                </w:rPrChange>
              </w:rPr>
            </w:pPr>
            <w:ins w:id="9747" w:author="Borja Gonzalez" w:date="2017-09-28T21:55:00Z">
              <w:r w:rsidRPr="0079203F">
                <w:rPr>
                  <w:rFonts w:ascii="Menlo Regular" w:hAnsi="Menlo Regular" w:cs="Menlo Regular"/>
                  <w:color w:val="000000"/>
                  <w:sz w:val="22"/>
                  <w:szCs w:val="22"/>
                  <w:lang w:val="es-ES"/>
                  <w:rPrChange w:id="9748" w:author="Rodrigo García" w:date="2017-09-29T10:15:00Z">
                    <w:rPr>
                      <w:rFonts w:ascii="Menlo Regular" w:hAnsi="Menlo Regular" w:cs="Menlo Regular"/>
                      <w:color w:val="000000"/>
                      <w:sz w:val="22"/>
                      <w:szCs w:val="22"/>
                      <w:lang w:val="en-US"/>
                    </w:rPr>
                  </w:rPrChange>
                </w:rPr>
                <w:t>21:54:23:021 Conexión establecida con el cliente</w:t>
              </w:r>
            </w:ins>
          </w:p>
          <w:p w14:paraId="50919525"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49" w:author="Borja Gonzalez" w:date="2017-09-28T21:55:00Z"/>
                <w:rFonts w:ascii="Menlo Regular" w:hAnsi="Menlo Regular" w:cs="Menlo Regular"/>
                <w:color w:val="000000"/>
                <w:sz w:val="22"/>
                <w:szCs w:val="22"/>
                <w:lang w:val="es-ES"/>
                <w:rPrChange w:id="9750" w:author="Rodrigo García" w:date="2017-09-29T10:15:00Z">
                  <w:rPr>
                    <w:ins w:id="9751" w:author="Borja Gonzalez" w:date="2017-09-28T21:55:00Z"/>
                    <w:rFonts w:ascii="Menlo Regular" w:hAnsi="Menlo Regular" w:cs="Menlo Regular"/>
                    <w:color w:val="000000"/>
                    <w:sz w:val="22"/>
                    <w:szCs w:val="22"/>
                    <w:lang w:val="en-US"/>
                  </w:rPr>
                </w:rPrChange>
              </w:rPr>
            </w:pPr>
            <w:ins w:id="9752" w:author="Borja Gonzalez" w:date="2017-09-28T21:55:00Z">
              <w:r w:rsidRPr="0079203F">
                <w:rPr>
                  <w:rFonts w:ascii="Menlo Regular" w:hAnsi="Menlo Regular" w:cs="Menlo Regular"/>
                  <w:color w:val="000000"/>
                  <w:sz w:val="22"/>
                  <w:szCs w:val="22"/>
                  <w:lang w:val="es-ES"/>
                  <w:rPrChange w:id="9753" w:author="Rodrigo García" w:date="2017-09-29T10:15:00Z">
                    <w:rPr>
                      <w:rFonts w:ascii="Menlo Regular" w:hAnsi="Menlo Regular" w:cs="Menlo Regular"/>
                      <w:color w:val="000000"/>
                      <w:sz w:val="22"/>
                      <w:szCs w:val="22"/>
                      <w:lang w:val="en-US"/>
                    </w:rPr>
                  </w:rPrChange>
                </w:rPr>
                <w:t>21:54:23:032 Petición del cliente: Borrar datos de paciente</w:t>
              </w:r>
            </w:ins>
          </w:p>
          <w:p w14:paraId="7C138920"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54" w:author="Borja Gonzalez" w:date="2017-09-28T21:55:00Z"/>
                <w:rFonts w:ascii="Menlo Regular" w:hAnsi="Menlo Regular" w:cs="Menlo Regular"/>
                <w:color w:val="000000"/>
                <w:sz w:val="22"/>
                <w:szCs w:val="22"/>
                <w:lang w:val="es-ES"/>
                <w:rPrChange w:id="9755" w:author="Rodrigo García" w:date="2017-09-29T10:15:00Z">
                  <w:rPr>
                    <w:ins w:id="9756" w:author="Borja Gonzalez" w:date="2017-09-28T21:55:00Z"/>
                    <w:rFonts w:ascii="Menlo Regular" w:hAnsi="Menlo Regular" w:cs="Menlo Regular"/>
                    <w:color w:val="000000"/>
                    <w:sz w:val="22"/>
                    <w:szCs w:val="22"/>
                    <w:lang w:val="en-US"/>
                  </w:rPr>
                </w:rPrChange>
              </w:rPr>
            </w:pPr>
            <w:ins w:id="9757" w:author="Borja Gonzalez" w:date="2017-09-28T21:55:00Z">
              <w:r w:rsidRPr="0079203F">
                <w:rPr>
                  <w:rFonts w:ascii="Menlo Regular" w:hAnsi="Menlo Regular" w:cs="Menlo Regular"/>
                  <w:color w:val="000000"/>
                  <w:sz w:val="22"/>
                  <w:szCs w:val="22"/>
                  <w:lang w:val="es-ES"/>
                  <w:rPrChange w:id="9758" w:author="Rodrigo García" w:date="2017-09-29T10:15:00Z">
                    <w:rPr>
                      <w:rFonts w:ascii="Menlo Regular" w:hAnsi="Menlo Regular" w:cs="Menlo Regular"/>
                      <w:color w:val="000000"/>
                      <w:sz w:val="22"/>
                      <w:szCs w:val="22"/>
                      <w:lang w:val="en-US"/>
                    </w:rPr>
                  </w:rPrChange>
                </w:rPr>
                <w:t>21:54:23:035 Base de datos abierta</w:t>
              </w:r>
            </w:ins>
          </w:p>
          <w:p w14:paraId="148084EB"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59" w:author="Borja Gonzalez" w:date="2017-09-28T21:55:00Z"/>
                <w:rFonts w:ascii="Menlo Regular" w:hAnsi="Menlo Regular" w:cs="Menlo Regular"/>
                <w:color w:val="000000"/>
                <w:sz w:val="22"/>
                <w:szCs w:val="22"/>
                <w:lang w:val="es-ES"/>
                <w:rPrChange w:id="9760" w:author="Rodrigo García" w:date="2017-09-29T10:15:00Z">
                  <w:rPr>
                    <w:ins w:id="9761" w:author="Borja Gonzalez" w:date="2017-09-28T21:55:00Z"/>
                    <w:rFonts w:ascii="Menlo Regular" w:hAnsi="Menlo Regular" w:cs="Menlo Regular"/>
                    <w:color w:val="000000"/>
                    <w:sz w:val="22"/>
                    <w:szCs w:val="22"/>
                    <w:lang w:val="en-US"/>
                  </w:rPr>
                </w:rPrChange>
              </w:rPr>
            </w:pPr>
            <w:ins w:id="9762" w:author="Borja Gonzalez" w:date="2017-09-28T21:55:00Z">
              <w:r w:rsidRPr="0079203F">
                <w:rPr>
                  <w:rFonts w:ascii="Menlo Regular" w:hAnsi="Menlo Regular" w:cs="Menlo Regular"/>
                  <w:color w:val="000000"/>
                  <w:sz w:val="22"/>
                  <w:szCs w:val="22"/>
                  <w:lang w:val="es-ES"/>
                  <w:rPrChange w:id="9763" w:author="Rodrigo García" w:date="2017-09-29T10:15:00Z">
                    <w:rPr>
                      <w:rFonts w:ascii="Menlo Regular" w:hAnsi="Menlo Regular" w:cs="Menlo Regular"/>
                      <w:color w:val="000000"/>
                      <w:sz w:val="22"/>
                      <w:szCs w:val="22"/>
                      <w:lang w:val="en-US"/>
                    </w:rPr>
                  </w:rPrChange>
                </w:rPr>
                <w:t>21:54:23:076Datos de moviento del paciente Javier borrados</w:t>
              </w:r>
            </w:ins>
          </w:p>
          <w:p w14:paraId="2177DB41"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64" w:author="Borja Gonzalez" w:date="2017-09-28T21:55:00Z"/>
                <w:rFonts w:ascii="Menlo Regular" w:hAnsi="Menlo Regular" w:cs="Menlo Regular"/>
                <w:color w:val="000000"/>
                <w:sz w:val="22"/>
                <w:szCs w:val="22"/>
                <w:lang w:val="es-ES"/>
                <w:rPrChange w:id="9765" w:author="Rodrigo García" w:date="2017-09-29T10:15:00Z">
                  <w:rPr>
                    <w:ins w:id="9766" w:author="Borja Gonzalez" w:date="2017-09-28T21:55:00Z"/>
                    <w:rFonts w:ascii="Menlo Regular" w:hAnsi="Menlo Regular" w:cs="Menlo Regular"/>
                    <w:color w:val="000000"/>
                    <w:sz w:val="22"/>
                    <w:szCs w:val="22"/>
                    <w:lang w:val="en-US"/>
                  </w:rPr>
                </w:rPrChange>
              </w:rPr>
            </w:pPr>
            <w:ins w:id="9767" w:author="Borja Gonzalez" w:date="2017-09-28T21:55:00Z">
              <w:r w:rsidRPr="0079203F">
                <w:rPr>
                  <w:rFonts w:ascii="Menlo Regular" w:hAnsi="Menlo Regular" w:cs="Menlo Regular"/>
                  <w:color w:val="000000"/>
                  <w:sz w:val="22"/>
                  <w:szCs w:val="22"/>
                  <w:lang w:val="es-ES"/>
                  <w:rPrChange w:id="9768" w:author="Rodrigo García" w:date="2017-09-29T10:15:00Z">
                    <w:rPr>
                      <w:rFonts w:ascii="Menlo Regular" w:hAnsi="Menlo Regular" w:cs="Menlo Regular"/>
                      <w:color w:val="000000"/>
                      <w:sz w:val="22"/>
                      <w:szCs w:val="22"/>
                      <w:lang w:val="en-US"/>
                    </w:rPr>
                  </w:rPrChange>
                </w:rPr>
                <w:t>21:54:23:077 Base de datos cerrada</w:t>
              </w:r>
            </w:ins>
          </w:p>
          <w:p w14:paraId="0E2302B7"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69" w:author="Borja Gonzalez" w:date="2017-09-28T21:55:00Z"/>
                <w:rFonts w:ascii="Menlo Regular" w:hAnsi="Menlo Regular" w:cs="Menlo Regular"/>
                <w:color w:val="000000"/>
                <w:sz w:val="22"/>
                <w:szCs w:val="22"/>
                <w:lang w:val="es-ES"/>
                <w:rPrChange w:id="9770" w:author="Rodrigo García" w:date="2017-09-29T10:15:00Z">
                  <w:rPr>
                    <w:ins w:id="9771" w:author="Borja Gonzalez" w:date="2017-09-28T21:55:00Z"/>
                    <w:rFonts w:ascii="Menlo Regular" w:hAnsi="Menlo Regular" w:cs="Menlo Regular"/>
                    <w:color w:val="000000"/>
                    <w:sz w:val="22"/>
                    <w:szCs w:val="22"/>
                    <w:lang w:val="en-US"/>
                  </w:rPr>
                </w:rPrChange>
              </w:rPr>
            </w:pPr>
            <w:ins w:id="9772" w:author="Borja Gonzalez" w:date="2017-09-28T21:55:00Z">
              <w:r w:rsidRPr="0079203F">
                <w:rPr>
                  <w:rFonts w:ascii="Menlo Regular" w:hAnsi="Menlo Regular" w:cs="Menlo Regular"/>
                  <w:color w:val="000000"/>
                  <w:sz w:val="22"/>
                  <w:szCs w:val="22"/>
                  <w:lang w:val="es-ES"/>
                  <w:rPrChange w:id="9773" w:author="Rodrigo García" w:date="2017-09-29T10:15:00Z">
                    <w:rPr>
                      <w:rFonts w:ascii="Menlo Regular" w:hAnsi="Menlo Regular" w:cs="Menlo Regular"/>
                      <w:color w:val="000000"/>
                      <w:sz w:val="22"/>
                      <w:szCs w:val="22"/>
                      <w:lang w:val="en-US"/>
                    </w:rPr>
                  </w:rPrChange>
                </w:rPr>
                <w:t>21:54:23:390 Conexión establecida con el cliente</w:t>
              </w:r>
            </w:ins>
          </w:p>
          <w:p w14:paraId="702BDF80"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74" w:author="Borja Gonzalez" w:date="2017-09-28T21:55:00Z"/>
                <w:rFonts w:ascii="Menlo Regular" w:hAnsi="Menlo Regular" w:cs="Menlo Regular"/>
                <w:color w:val="000000"/>
                <w:sz w:val="22"/>
                <w:szCs w:val="22"/>
                <w:lang w:val="es-ES"/>
                <w:rPrChange w:id="9775" w:author="Rodrigo García" w:date="2017-09-29T10:15:00Z">
                  <w:rPr>
                    <w:ins w:id="9776" w:author="Borja Gonzalez" w:date="2017-09-28T21:55:00Z"/>
                    <w:rFonts w:ascii="Menlo Regular" w:hAnsi="Menlo Regular" w:cs="Menlo Regular"/>
                    <w:color w:val="000000"/>
                    <w:sz w:val="22"/>
                    <w:szCs w:val="22"/>
                    <w:lang w:val="en-US"/>
                  </w:rPr>
                </w:rPrChange>
              </w:rPr>
            </w:pPr>
            <w:ins w:id="9777" w:author="Borja Gonzalez" w:date="2017-09-28T21:55:00Z">
              <w:r w:rsidRPr="0079203F">
                <w:rPr>
                  <w:rFonts w:ascii="Menlo Regular" w:hAnsi="Menlo Regular" w:cs="Menlo Regular"/>
                  <w:color w:val="000000"/>
                  <w:sz w:val="22"/>
                  <w:szCs w:val="22"/>
                  <w:lang w:val="es-ES"/>
                  <w:rPrChange w:id="9778" w:author="Rodrigo García" w:date="2017-09-29T10:15:00Z">
                    <w:rPr>
                      <w:rFonts w:ascii="Menlo Regular" w:hAnsi="Menlo Regular" w:cs="Menlo Regular"/>
                      <w:color w:val="000000"/>
                      <w:sz w:val="22"/>
                      <w:szCs w:val="22"/>
                      <w:lang w:val="en-US"/>
                    </w:rPr>
                  </w:rPrChange>
                </w:rPr>
                <w:t>21:54:23:782 Conexión establecida con el cliente</w:t>
              </w:r>
            </w:ins>
          </w:p>
          <w:p w14:paraId="5E2A141B"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79" w:author="Borja Gonzalez" w:date="2017-09-28T21:55:00Z"/>
                <w:rFonts w:ascii="Menlo Regular" w:hAnsi="Menlo Regular" w:cs="Menlo Regular"/>
                <w:color w:val="000000"/>
                <w:sz w:val="22"/>
                <w:szCs w:val="22"/>
                <w:lang w:val="es-ES"/>
                <w:rPrChange w:id="9780" w:author="Rodrigo García" w:date="2017-09-29T10:15:00Z">
                  <w:rPr>
                    <w:ins w:id="9781" w:author="Borja Gonzalez" w:date="2017-09-28T21:55:00Z"/>
                    <w:rFonts w:ascii="Menlo Regular" w:hAnsi="Menlo Regular" w:cs="Menlo Regular"/>
                    <w:color w:val="000000"/>
                    <w:sz w:val="22"/>
                    <w:szCs w:val="22"/>
                    <w:lang w:val="en-US"/>
                  </w:rPr>
                </w:rPrChange>
              </w:rPr>
            </w:pPr>
            <w:ins w:id="9782" w:author="Borja Gonzalez" w:date="2017-09-28T21:55:00Z">
              <w:r w:rsidRPr="0079203F">
                <w:rPr>
                  <w:rFonts w:ascii="Menlo Regular" w:hAnsi="Menlo Regular" w:cs="Menlo Regular"/>
                  <w:color w:val="000000"/>
                  <w:sz w:val="22"/>
                  <w:szCs w:val="22"/>
                  <w:lang w:val="es-ES"/>
                  <w:rPrChange w:id="9783" w:author="Rodrigo García" w:date="2017-09-29T10:15:00Z">
                    <w:rPr>
                      <w:rFonts w:ascii="Menlo Regular" w:hAnsi="Menlo Regular" w:cs="Menlo Regular"/>
                      <w:color w:val="000000"/>
                      <w:sz w:val="22"/>
                      <w:szCs w:val="22"/>
                      <w:lang w:val="en-US"/>
                    </w:rPr>
                  </w:rPrChange>
                </w:rPr>
                <w:t>21:54:23:869 Petición del cliente: Datos paciente</w:t>
              </w:r>
            </w:ins>
          </w:p>
          <w:p w14:paraId="0F522B26"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84" w:author="Borja Gonzalez" w:date="2017-09-28T21:55:00Z"/>
                <w:rFonts w:ascii="Menlo Regular" w:hAnsi="Menlo Regular" w:cs="Menlo Regular"/>
                <w:color w:val="000000"/>
                <w:sz w:val="22"/>
                <w:szCs w:val="22"/>
                <w:lang w:val="es-ES"/>
                <w:rPrChange w:id="9785" w:author="Rodrigo García" w:date="2017-09-29T10:15:00Z">
                  <w:rPr>
                    <w:ins w:id="9786" w:author="Borja Gonzalez" w:date="2017-09-28T21:55:00Z"/>
                    <w:rFonts w:ascii="Menlo Regular" w:hAnsi="Menlo Regular" w:cs="Menlo Regular"/>
                    <w:color w:val="000000"/>
                    <w:sz w:val="22"/>
                    <w:szCs w:val="22"/>
                    <w:lang w:val="en-US"/>
                  </w:rPr>
                </w:rPrChange>
              </w:rPr>
            </w:pPr>
            <w:ins w:id="9787" w:author="Borja Gonzalez" w:date="2017-09-28T21:55:00Z">
              <w:r w:rsidRPr="0079203F">
                <w:rPr>
                  <w:rFonts w:ascii="Menlo Regular" w:hAnsi="Menlo Regular" w:cs="Menlo Regular"/>
                  <w:color w:val="000000"/>
                  <w:sz w:val="22"/>
                  <w:szCs w:val="22"/>
                  <w:lang w:val="es-ES"/>
                  <w:rPrChange w:id="9788" w:author="Rodrigo García" w:date="2017-09-29T10:15:00Z">
                    <w:rPr>
                      <w:rFonts w:ascii="Menlo Regular" w:hAnsi="Menlo Regular" w:cs="Menlo Regular"/>
                      <w:color w:val="000000"/>
                      <w:sz w:val="22"/>
                      <w:szCs w:val="22"/>
                      <w:lang w:val="en-US"/>
                    </w:rPr>
                  </w:rPrChange>
                </w:rPr>
                <w:t>21:54:23:877 Base de datos abierta</w:t>
              </w:r>
            </w:ins>
          </w:p>
          <w:p w14:paraId="5E4E1463" w14:textId="77777777" w:rsidR="005A0AB6" w:rsidRPr="0079203F"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789" w:author="Borja Gonzalez" w:date="2017-09-28T21:55:00Z"/>
                <w:rFonts w:ascii="Menlo Regular" w:hAnsi="Menlo Regular" w:cs="Menlo Regular"/>
                <w:color w:val="000000"/>
                <w:sz w:val="22"/>
                <w:szCs w:val="22"/>
                <w:lang w:val="es-ES"/>
                <w:rPrChange w:id="9790" w:author="Rodrigo García" w:date="2017-09-29T10:15:00Z">
                  <w:rPr>
                    <w:ins w:id="9791" w:author="Borja Gonzalez" w:date="2017-09-28T21:55:00Z"/>
                    <w:rFonts w:ascii="Menlo Regular" w:hAnsi="Menlo Regular" w:cs="Menlo Regular"/>
                    <w:color w:val="000000"/>
                    <w:sz w:val="22"/>
                    <w:szCs w:val="22"/>
                    <w:lang w:val="en-US"/>
                  </w:rPr>
                </w:rPrChange>
              </w:rPr>
            </w:pPr>
            <w:ins w:id="9792" w:author="Borja Gonzalez" w:date="2017-09-28T21:55:00Z">
              <w:r w:rsidRPr="0079203F">
                <w:rPr>
                  <w:rFonts w:ascii="Menlo Regular" w:hAnsi="Menlo Regular" w:cs="Menlo Regular"/>
                  <w:color w:val="000000"/>
                  <w:sz w:val="22"/>
                  <w:szCs w:val="22"/>
                  <w:lang w:val="es-ES"/>
                  <w:rPrChange w:id="9793" w:author="Rodrigo García" w:date="2017-09-29T10:15:00Z">
                    <w:rPr>
                      <w:rFonts w:ascii="Menlo Regular" w:hAnsi="Menlo Regular" w:cs="Menlo Regular"/>
                      <w:color w:val="000000"/>
                      <w:sz w:val="22"/>
                      <w:szCs w:val="22"/>
                      <w:lang w:val="en-US"/>
                    </w:rPr>
                  </w:rPrChange>
                </w:rPr>
                <w:t>21:54:23:898 Listado de movimientos de Javier enviado al cliente</w:t>
              </w:r>
            </w:ins>
          </w:p>
          <w:p w14:paraId="38E0FF37" w14:textId="74711405" w:rsidR="005A0AB6" w:rsidRDefault="005A0AB6" w:rsidP="005A0AB6">
            <w:pPr>
              <w:rPr>
                <w:ins w:id="9794" w:author="Borja Gonzalez" w:date="2017-09-28T21:55:00Z"/>
                <w:u w:val="single"/>
              </w:rPr>
            </w:pPr>
            <w:ins w:id="9795" w:author="Borja Gonzalez" w:date="2017-09-28T21:55:00Z">
              <w:r>
                <w:rPr>
                  <w:rFonts w:ascii="Menlo Regular" w:hAnsi="Menlo Regular" w:cs="Menlo Regular"/>
                  <w:color w:val="000000"/>
                  <w:sz w:val="22"/>
                  <w:szCs w:val="22"/>
                  <w:lang w:val="en-US"/>
                </w:rPr>
                <w:t>21:54:23:899 Base de datos cerrada</w:t>
              </w:r>
            </w:ins>
          </w:p>
        </w:tc>
      </w:tr>
    </w:tbl>
    <w:p w14:paraId="1DC0D9EA" w14:textId="77777777" w:rsidR="005A0AB6" w:rsidRDefault="005A0AB6" w:rsidP="00A601FD">
      <w:pPr>
        <w:rPr>
          <w:ins w:id="9796" w:author="Borja Gonzalez" w:date="2017-09-28T20:53:00Z"/>
          <w:u w:val="single"/>
        </w:rPr>
      </w:pPr>
    </w:p>
    <w:p w14:paraId="7D5E9A48" w14:textId="77777777" w:rsidR="00A601FD" w:rsidRDefault="00A601FD" w:rsidP="00A601FD">
      <w:pPr>
        <w:rPr>
          <w:ins w:id="9797" w:author="Borja Gonzalez" w:date="2017-09-28T21:55:00Z"/>
          <w:u w:val="single"/>
        </w:rPr>
      </w:pPr>
    </w:p>
    <w:p w14:paraId="3119FFE6" w14:textId="758CFC8B" w:rsidR="005A0AB6" w:rsidRDefault="005A0AB6">
      <w:pPr>
        <w:pStyle w:val="Heading3"/>
        <w:rPr>
          <w:ins w:id="9798" w:author="Borja Gonzalez" w:date="2017-09-28T21:56:00Z"/>
        </w:rPr>
        <w:pPrChange w:id="9799" w:author="Borja Gonzalez" w:date="2017-09-28T21:56:00Z">
          <w:pPr/>
        </w:pPrChange>
      </w:pPr>
      <w:ins w:id="9800" w:author="Borja Gonzalez" w:date="2017-09-28T21:55:00Z">
        <w:r>
          <w:t>5.1.8. Mostrar un grá</w:t>
        </w:r>
      </w:ins>
      <w:ins w:id="9801" w:author="Borja Gonzalez" w:date="2017-09-28T21:56:00Z">
        <w:r>
          <w:t>fico de un movimiento</w:t>
        </w:r>
      </w:ins>
    </w:p>
    <w:p w14:paraId="3CC1548F" w14:textId="77777777" w:rsidR="005A0AB6" w:rsidRDefault="005A0AB6">
      <w:pPr>
        <w:rPr>
          <w:ins w:id="9802" w:author="Borja Gonzalez" w:date="2017-09-28T21:56:00Z"/>
        </w:rPr>
      </w:pPr>
    </w:p>
    <w:p w14:paraId="0B2CD9F0" w14:textId="77777777" w:rsidR="005A0AB6" w:rsidRDefault="005A0AB6" w:rsidP="005A0AB6">
      <w:pPr>
        <w:rPr>
          <w:ins w:id="9803" w:author="Borja Gonzalez" w:date="2017-09-28T21:59:00Z"/>
          <w:u w:val="single"/>
        </w:rPr>
      </w:pPr>
      <w:ins w:id="9804" w:author="Borja Gonzalez" w:date="2017-09-28T21:56:00Z">
        <w:r>
          <w:rPr>
            <w:u w:val="single"/>
          </w:rPr>
          <w:t>Consola del navegador:</w:t>
        </w:r>
      </w:ins>
    </w:p>
    <w:p w14:paraId="1B17235D" w14:textId="77777777" w:rsidR="002D3B74" w:rsidRDefault="002D3B74" w:rsidP="005A0AB6">
      <w:pPr>
        <w:rPr>
          <w:ins w:id="9805" w:author="Borja Gonzalez" w:date="2017-09-28T21:59:00Z"/>
          <w:u w:val="single"/>
        </w:rPr>
      </w:pPr>
    </w:p>
    <w:p w14:paraId="5D61362E" w14:textId="77777777" w:rsidR="002D3B74" w:rsidRDefault="002D3B74" w:rsidP="005A0AB6">
      <w:pPr>
        <w:rPr>
          <w:ins w:id="9806"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C57E0D" w14:textId="77777777" w:rsidTr="002D3B74">
        <w:trPr>
          <w:ins w:id="9807" w:author="Borja Gonzalez" w:date="2017-09-28T22:00:00Z"/>
        </w:trPr>
        <w:tc>
          <w:tcPr>
            <w:tcW w:w="8856" w:type="dxa"/>
          </w:tcPr>
          <w:p w14:paraId="05436230" w14:textId="77777777" w:rsidR="002D3B74" w:rsidRPr="002D3B74" w:rsidRDefault="002D3B74" w:rsidP="002D3B74">
            <w:pPr>
              <w:rPr>
                <w:ins w:id="9808" w:author="Borja Gonzalez" w:date="2017-09-28T22:00:00Z"/>
                <w:u w:val="single"/>
              </w:rPr>
            </w:pPr>
            <w:ins w:id="9809" w:author="Borja Gonzalez" w:date="2017-09-28T22:00:00Z">
              <w:r w:rsidRPr="002D3B74">
                <w:rPr>
                  <w:u w:val="single"/>
                </w:rPr>
                <w:t>21:59:03.602 Navigated to http://192.168.1.33:8124/pacientes.html</w:t>
              </w:r>
            </w:ins>
          </w:p>
          <w:p w14:paraId="051A7D92" w14:textId="7408F1A1" w:rsidR="002D3B74" w:rsidRPr="002D3B74" w:rsidRDefault="002D3B74" w:rsidP="002D3B74">
            <w:pPr>
              <w:rPr>
                <w:ins w:id="9810" w:author="Borja Gonzalez" w:date="2017-09-28T22:00:00Z"/>
                <w:u w:val="single"/>
              </w:rPr>
            </w:pPr>
            <w:ins w:id="9811" w:author="Borja Gonzalez" w:date="2017-09-28T22:00:00Z">
              <w:r w:rsidRPr="002D3B74">
                <w:rPr>
                  <w:u w:val="single"/>
                </w:rPr>
                <w:t xml:space="preserve">21:59:04.096 VM86 pacientes_node.js:28 </w:t>
              </w:r>
            </w:ins>
            <w:ins w:id="9812" w:author="Borja Gonzalez" w:date="2017-09-28T22:12:00Z">
              <w:r w:rsidR="009550DF" w:rsidRPr="002D3B74">
                <w:rPr>
                  <w:u w:val="single"/>
                </w:rPr>
                <w:t>Conexión</w:t>
              </w:r>
            </w:ins>
            <w:ins w:id="9813" w:author="Borja Gonzalez" w:date="2017-09-28T22:00:00Z">
              <w:r w:rsidRPr="002D3B74">
                <w:rPr>
                  <w:u w:val="single"/>
                </w:rPr>
                <w:t xml:space="preserve"> establecida con el servidor</w:t>
              </w:r>
            </w:ins>
          </w:p>
          <w:p w14:paraId="644FEB01" w14:textId="77777777" w:rsidR="002D3B74" w:rsidRPr="002D3B74" w:rsidRDefault="002D3B74" w:rsidP="002D3B74">
            <w:pPr>
              <w:rPr>
                <w:ins w:id="9814" w:author="Borja Gonzalez" w:date="2017-09-28T22:00:00Z"/>
                <w:u w:val="single"/>
              </w:rPr>
            </w:pPr>
            <w:ins w:id="9815" w:author="Borja Gonzalez" w:date="2017-09-28T22:00:00Z">
              <w:r w:rsidRPr="002D3B74">
                <w:rPr>
                  <w:u w:val="single"/>
                </w:rPr>
                <w:t>21:59:04.100 VM86 pacientes_node.js:39 Solicitud de listado de pacientes enviada</w:t>
              </w:r>
            </w:ins>
          </w:p>
          <w:p w14:paraId="68F78291" w14:textId="77777777" w:rsidR="002D3B74" w:rsidRPr="002D3B74" w:rsidRDefault="002D3B74" w:rsidP="002D3B74">
            <w:pPr>
              <w:rPr>
                <w:ins w:id="9816" w:author="Borja Gonzalez" w:date="2017-09-28T22:00:00Z"/>
                <w:u w:val="single"/>
              </w:rPr>
            </w:pPr>
            <w:ins w:id="9817" w:author="Borja Gonzalez" w:date="2017-09-28T22:00:00Z">
              <w:r w:rsidRPr="002D3B74">
                <w:rPr>
                  <w:u w:val="single"/>
                </w:rPr>
                <w:t>21:59:04.313 VM86 pacientes_node.js:41 Lista de pacientes recibida</w:t>
              </w:r>
            </w:ins>
          </w:p>
          <w:p w14:paraId="7A58E284" w14:textId="77777777" w:rsidR="002D3B74" w:rsidRPr="002D3B74" w:rsidRDefault="002D3B74" w:rsidP="002D3B74">
            <w:pPr>
              <w:rPr>
                <w:ins w:id="9818" w:author="Borja Gonzalez" w:date="2017-09-28T22:00:00Z"/>
                <w:u w:val="single"/>
              </w:rPr>
            </w:pPr>
            <w:ins w:id="9819" w:author="Borja Gonzalez" w:date="2017-09-28T22:00:00Z">
              <w:r w:rsidRPr="002D3B74">
                <w:rPr>
                  <w:u w:val="single"/>
                </w:rPr>
                <w:t>21:59:04.315 pacientes.html:45 Lista de pacientes disponible en el navegador</w:t>
              </w:r>
            </w:ins>
          </w:p>
          <w:p w14:paraId="3EF6ED18" w14:textId="77777777" w:rsidR="002D3B74" w:rsidRPr="0079203F" w:rsidRDefault="002D3B74" w:rsidP="002D3B74">
            <w:pPr>
              <w:rPr>
                <w:ins w:id="9820" w:author="Borja Gonzalez" w:date="2017-09-28T22:00:00Z"/>
                <w:u w:val="single"/>
                <w:lang w:val="en-US"/>
                <w:rPrChange w:id="9821" w:author="Rodrigo García" w:date="2017-09-29T10:15:00Z">
                  <w:rPr>
                    <w:ins w:id="9822" w:author="Borja Gonzalez" w:date="2017-09-28T22:00:00Z"/>
                    <w:u w:val="single"/>
                  </w:rPr>
                </w:rPrChange>
              </w:rPr>
            </w:pPr>
            <w:ins w:id="9823" w:author="Borja Gonzalez" w:date="2017-09-28T22:00:00Z">
              <w:r w:rsidRPr="0079203F">
                <w:rPr>
                  <w:u w:val="single"/>
                  <w:lang w:val="en-US"/>
                  <w:rPrChange w:id="9824" w:author="Rodrigo García" w:date="2017-09-29T10:15:00Z">
                    <w:rPr>
                      <w:u w:val="single"/>
                    </w:rPr>
                  </w:rPrChange>
                </w:rPr>
                <w:t>21:59:06.035 Navigated to http://192.168.1.33:8124/evolucion.html?var1=1&amp;var2=Borja&amp;var3=Gonzalez&amp;var4=h</w:t>
              </w:r>
            </w:ins>
          </w:p>
          <w:p w14:paraId="21F29766" w14:textId="7D6D5B98" w:rsidR="002D3B74" w:rsidRPr="002D3B74" w:rsidRDefault="002D3B74" w:rsidP="002D3B74">
            <w:pPr>
              <w:rPr>
                <w:ins w:id="9825" w:author="Borja Gonzalez" w:date="2017-09-28T22:00:00Z"/>
                <w:u w:val="single"/>
              </w:rPr>
            </w:pPr>
            <w:ins w:id="9826" w:author="Borja Gonzalez" w:date="2017-09-28T22:00:00Z">
              <w:r w:rsidRPr="002D3B74">
                <w:rPr>
                  <w:u w:val="single"/>
                </w:rPr>
                <w:t xml:space="preserve">21:59:06.456 evolucion_node.js:8 </w:t>
              </w:r>
            </w:ins>
            <w:ins w:id="9827" w:author="Borja Gonzalez" w:date="2017-09-28T22:12:00Z">
              <w:r w:rsidR="009550DF" w:rsidRPr="002D3B74">
                <w:rPr>
                  <w:u w:val="single"/>
                </w:rPr>
                <w:t>Conexión</w:t>
              </w:r>
            </w:ins>
            <w:ins w:id="9828" w:author="Borja Gonzalez" w:date="2017-09-28T22:00:00Z">
              <w:r w:rsidRPr="002D3B74">
                <w:rPr>
                  <w:u w:val="single"/>
                </w:rPr>
                <w:t xml:space="preserve"> establecida con el servidor</w:t>
              </w:r>
            </w:ins>
          </w:p>
          <w:p w14:paraId="72A6EA2F" w14:textId="77777777" w:rsidR="002D3B74" w:rsidRPr="002D3B74" w:rsidRDefault="002D3B74" w:rsidP="002D3B74">
            <w:pPr>
              <w:rPr>
                <w:ins w:id="9829" w:author="Borja Gonzalez" w:date="2017-09-28T22:00:00Z"/>
                <w:u w:val="single"/>
              </w:rPr>
            </w:pPr>
            <w:ins w:id="9830" w:author="Borja Gonzalez" w:date="2017-09-28T22:00:00Z">
              <w:r w:rsidRPr="002D3B74">
                <w:rPr>
                  <w:u w:val="single"/>
                </w:rPr>
                <w:t>21:59:06.460 evolucion_node.js:21 Solicitud de listado de movimientos de Borja enviada</w:t>
              </w:r>
            </w:ins>
          </w:p>
          <w:p w14:paraId="08730DE1" w14:textId="77777777" w:rsidR="002D3B74" w:rsidRPr="002D3B74" w:rsidRDefault="002D3B74" w:rsidP="002D3B74">
            <w:pPr>
              <w:rPr>
                <w:ins w:id="9831" w:author="Borja Gonzalez" w:date="2017-09-28T22:00:00Z"/>
                <w:u w:val="single"/>
              </w:rPr>
            </w:pPr>
            <w:ins w:id="9832" w:author="Borja Gonzalez" w:date="2017-09-28T22:00:00Z">
              <w:r w:rsidRPr="002D3B74">
                <w:rPr>
                  <w:u w:val="single"/>
                </w:rPr>
                <w:t>21:59:06.708 evolucion_node.js:23 Lista de movimientos de Borja recibida</w:t>
              </w:r>
            </w:ins>
          </w:p>
          <w:p w14:paraId="40E82D81" w14:textId="77777777" w:rsidR="002D3B74" w:rsidRPr="002D3B74" w:rsidRDefault="002D3B74" w:rsidP="002D3B74">
            <w:pPr>
              <w:rPr>
                <w:ins w:id="9833" w:author="Borja Gonzalez" w:date="2017-09-28T22:00:00Z"/>
                <w:u w:val="single"/>
              </w:rPr>
            </w:pPr>
            <w:ins w:id="9834" w:author="Borja Gonzalez" w:date="2017-09-28T22:00:00Z">
              <w:r w:rsidRPr="002D3B74">
                <w:rPr>
                  <w:u w:val="single"/>
                </w:rPr>
                <w:t>21:59:06.715 evolucion.html?var1=1&amp;var2=Borja&amp;var3=Gonzalez&amp;var4=h:114 Lista de movimietos de Borja Gonzalez disponible en el navegador</w:t>
              </w:r>
            </w:ins>
          </w:p>
          <w:p w14:paraId="3F5A42E7" w14:textId="2626939E" w:rsidR="002D3B74" w:rsidRDefault="002D3B74" w:rsidP="002D3B74">
            <w:pPr>
              <w:rPr>
                <w:ins w:id="9835" w:author="Borja Gonzalez" w:date="2017-09-28T22:00:00Z"/>
                <w:u w:val="single"/>
              </w:rPr>
            </w:pPr>
            <w:ins w:id="9836" w:author="Borja Gonzalez" w:date="2017-09-28T22:00:00Z">
              <w:r w:rsidRPr="002D3B74">
                <w:rPr>
                  <w:u w:val="single"/>
                </w:rPr>
                <w:t>21:59:09.157 evolucion_node.js:88 Gráfico de movimiento en el plano Transversal de Borja Gonzalez disponible en el navegador</w:t>
              </w:r>
            </w:ins>
          </w:p>
        </w:tc>
      </w:tr>
    </w:tbl>
    <w:p w14:paraId="61B47323" w14:textId="62B1E313" w:rsidR="002D3B74" w:rsidRDefault="002D3B74" w:rsidP="005A0AB6">
      <w:pPr>
        <w:rPr>
          <w:ins w:id="9837" w:author="Borja Gonzalez" w:date="2017-09-28T21:56:00Z"/>
          <w:u w:val="single"/>
        </w:rPr>
      </w:pPr>
    </w:p>
    <w:p w14:paraId="32EC450A" w14:textId="77777777" w:rsidR="005A0AB6" w:rsidRPr="005A0AB6" w:rsidRDefault="005A0AB6">
      <w:pPr>
        <w:rPr>
          <w:ins w:id="9838" w:author="Borja Gonzalez" w:date="2017-09-28T20:53:00Z"/>
        </w:rPr>
      </w:pPr>
    </w:p>
    <w:p w14:paraId="7D89F94A" w14:textId="77777777" w:rsidR="005A0AB6" w:rsidRDefault="005A0AB6" w:rsidP="005A0AB6">
      <w:pPr>
        <w:rPr>
          <w:ins w:id="9839" w:author="Borja Gonzalez" w:date="2017-09-28T22:00:00Z"/>
          <w:u w:val="single"/>
        </w:rPr>
      </w:pPr>
      <w:ins w:id="9840" w:author="Borja Gonzalez" w:date="2017-09-28T21:56:00Z">
        <w:r>
          <w:rPr>
            <w:u w:val="single"/>
          </w:rPr>
          <w:t>Terminal (Servidor):</w:t>
        </w:r>
      </w:ins>
    </w:p>
    <w:p w14:paraId="30F9E180" w14:textId="77777777" w:rsidR="002D3B74" w:rsidRDefault="002D3B74" w:rsidP="005A0AB6">
      <w:pPr>
        <w:rPr>
          <w:ins w:id="9841"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864B47" w14:textId="77777777" w:rsidTr="002D3B74">
        <w:trPr>
          <w:ins w:id="9842" w:author="Borja Gonzalez" w:date="2017-09-28T22:00:00Z"/>
        </w:trPr>
        <w:tc>
          <w:tcPr>
            <w:tcW w:w="8856" w:type="dxa"/>
          </w:tcPr>
          <w:p w14:paraId="16EF1515"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43" w:author="Borja Gonzalez" w:date="2017-09-28T22:00:00Z"/>
                <w:rFonts w:ascii="Menlo Regular" w:hAnsi="Menlo Regular" w:cs="Menlo Regular"/>
                <w:color w:val="000000"/>
                <w:sz w:val="22"/>
                <w:szCs w:val="22"/>
                <w:lang w:val="es-ES"/>
                <w:rPrChange w:id="9844" w:author="Rodrigo García" w:date="2017-09-29T10:17:00Z">
                  <w:rPr>
                    <w:ins w:id="9845" w:author="Borja Gonzalez" w:date="2017-09-28T22:00:00Z"/>
                    <w:rFonts w:ascii="Menlo Regular" w:hAnsi="Menlo Regular" w:cs="Menlo Regular"/>
                    <w:color w:val="000000"/>
                    <w:sz w:val="22"/>
                    <w:szCs w:val="22"/>
                    <w:lang w:val="en-US"/>
                  </w:rPr>
                </w:rPrChange>
              </w:rPr>
            </w:pPr>
            <w:ins w:id="9846" w:author="Borja Gonzalez" w:date="2017-09-28T22:00:00Z">
              <w:r w:rsidRPr="00044CA7">
                <w:rPr>
                  <w:rFonts w:ascii="Menlo Regular" w:hAnsi="Menlo Regular" w:cs="Menlo Regular"/>
                  <w:color w:val="000000"/>
                  <w:sz w:val="22"/>
                  <w:szCs w:val="22"/>
                  <w:lang w:val="es-ES"/>
                  <w:rPrChange w:id="9847" w:author="Rodrigo García" w:date="2017-09-29T10:17:00Z">
                    <w:rPr>
                      <w:rFonts w:ascii="Menlo Regular" w:hAnsi="Menlo Regular" w:cs="Menlo Regular"/>
                      <w:color w:val="000000"/>
                      <w:sz w:val="22"/>
                      <w:szCs w:val="22"/>
                      <w:lang w:val="en-US"/>
                    </w:rPr>
                  </w:rPrChange>
                </w:rPr>
                <w:t>21:59:04:108 Conexión establecida con el cliente</w:t>
              </w:r>
            </w:ins>
          </w:p>
          <w:p w14:paraId="6D087C46"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48" w:author="Borja Gonzalez" w:date="2017-09-28T22:00:00Z"/>
                <w:rFonts w:ascii="Menlo Regular" w:hAnsi="Menlo Regular" w:cs="Menlo Regular"/>
                <w:color w:val="000000"/>
                <w:sz w:val="22"/>
                <w:szCs w:val="22"/>
                <w:lang w:val="es-ES"/>
                <w:rPrChange w:id="9849" w:author="Rodrigo García" w:date="2017-09-29T10:17:00Z">
                  <w:rPr>
                    <w:ins w:id="9850" w:author="Borja Gonzalez" w:date="2017-09-28T22:00:00Z"/>
                    <w:rFonts w:ascii="Menlo Regular" w:hAnsi="Menlo Regular" w:cs="Menlo Regular"/>
                    <w:color w:val="000000"/>
                    <w:sz w:val="22"/>
                    <w:szCs w:val="22"/>
                    <w:lang w:val="en-US"/>
                  </w:rPr>
                </w:rPrChange>
              </w:rPr>
            </w:pPr>
            <w:ins w:id="9851" w:author="Borja Gonzalez" w:date="2017-09-28T22:00:00Z">
              <w:r w:rsidRPr="00044CA7">
                <w:rPr>
                  <w:rFonts w:ascii="Menlo Regular" w:hAnsi="Menlo Regular" w:cs="Menlo Regular"/>
                  <w:color w:val="000000"/>
                  <w:sz w:val="22"/>
                  <w:szCs w:val="22"/>
                  <w:lang w:val="es-ES"/>
                  <w:rPrChange w:id="9852" w:author="Rodrigo García" w:date="2017-09-29T10:17:00Z">
                    <w:rPr>
                      <w:rFonts w:ascii="Menlo Regular" w:hAnsi="Menlo Regular" w:cs="Menlo Regular"/>
                      <w:color w:val="000000"/>
                      <w:sz w:val="22"/>
                      <w:szCs w:val="22"/>
                      <w:lang w:val="en-US"/>
                    </w:rPr>
                  </w:rPrChange>
                </w:rPr>
                <w:t>21:59:04:112 Conexión establecida con el cliente</w:t>
              </w:r>
            </w:ins>
          </w:p>
          <w:p w14:paraId="79948BB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53" w:author="Borja Gonzalez" w:date="2017-09-28T22:00:00Z"/>
                <w:rFonts w:ascii="Menlo Regular" w:hAnsi="Menlo Regular" w:cs="Menlo Regular"/>
                <w:color w:val="000000"/>
                <w:sz w:val="22"/>
                <w:szCs w:val="22"/>
                <w:lang w:val="es-ES"/>
                <w:rPrChange w:id="9854" w:author="Rodrigo García" w:date="2017-09-29T10:17:00Z">
                  <w:rPr>
                    <w:ins w:id="9855" w:author="Borja Gonzalez" w:date="2017-09-28T22:00:00Z"/>
                    <w:rFonts w:ascii="Menlo Regular" w:hAnsi="Menlo Regular" w:cs="Menlo Regular"/>
                    <w:color w:val="000000"/>
                    <w:sz w:val="22"/>
                    <w:szCs w:val="22"/>
                    <w:lang w:val="en-US"/>
                  </w:rPr>
                </w:rPrChange>
              </w:rPr>
            </w:pPr>
            <w:ins w:id="9856" w:author="Borja Gonzalez" w:date="2017-09-28T22:00:00Z">
              <w:r w:rsidRPr="00044CA7">
                <w:rPr>
                  <w:rFonts w:ascii="Menlo Regular" w:hAnsi="Menlo Regular" w:cs="Menlo Regular"/>
                  <w:color w:val="000000"/>
                  <w:sz w:val="22"/>
                  <w:szCs w:val="22"/>
                  <w:lang w:val="es-ES"/>
                  <w:rPrChange w:id="9857" w:author="Rodrigo García" w:date="2017-09-29T10:17:00Z">
                    <w:rPr>
                      <w:rFonts w:ascii="Menlo Regular" w:hAnsi="Menlo Regular" w:cs="Menlo Regular"/>
                      <w:color w:val="000000"/>
                      <w:sz w:val="22"/>
                      <w:szCs w:val="22"/>
                      <w:lang w:val="en-US"/>
                    </w:rPr>
                  </w:rPrChange>
                </w:rPr>
                <w:t>21:59:04:148 Petición del cliente: Pacientes</w:t>
              </w:r>
            </w:ins>
          </w:p>
          <w:p w14:paraId="52C159F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58" w:author="Borja Gonzalez" w:date="2017-09-28T22:00:00Z"/>
                <w:rFonts w:ascii="Menlo Regular" w:hAnsi="Menlo Regular" w:cs="Menlo Regular"/>
                <w:color w:val="000000"/>
                <w:sz w:val="22"/>
                <w:szCs w:val="22"/>
                <w:lang w:val="es-ES"/>
                <w:rPrChange w:id="9859" w:author="Rodrigo García" w:date="2017-09-29T10:17:00Z">
                  <w:rPr>
                    <w:ins w:id="9860" w:author="Borja Gonzalez" w:date="2017-09-28T22:00:00Z"/>
                    <w:rFonts w:ascii="Menlo Regular" w:hAnsi="Menlo Regular" w:cs="Menlo Regular"/>
                    <w:color w:val="000000"/>
                    <w:sz w:val="22"/>
                    <w:szCs w:val="22"/>
                    <w:lang w:val="en-US"/>
                  </w:rPr>
                </w:rPrChange>
              </w:rPr>
            </w:pPr>
            <w:ins w:id="9861" w:author="Borja Gonzalez" w:date="2017-09-28T22:00:00Z">
              <w:r w:rsidRPr="00044CA7">
                <w:rPr>
                  <w:rFonts w:ascii="Menlo Regular" w:hAnsi="Menlo Regular" w:cs="Menlo Regular"/>
                  <w:color w:val="000000"/>
                  <w:sz w:val="22"/>
                  <w:szCs w:val="22"/>
                  <w:lang w:val="es-ES"/>
                  <w:rPrChange w:id="9862" w:author="Rodrigo García" w:date="2017-09-29T10:17:00Z">
                    <w:rPr>
                      <w:rFonts w:ascii="Menlo Regular" w:hAnsi="Menlo Regular" w:cs="Menlo Regular"/>
                      <w:color w:val="000000"/>
                      <w:sz w:val="22"/>
                      <w:szCs w:val="22"/>
                      <w:lang w:val="en-US"/>
                    </w:rPr>
                  </w:rPrChange>
                </w:rPr>
                <w:t>21:59:04:194 Base de datos abierta</w:t>
              </w:r>
            </w:ins>
          </w:p>
          <w:p w14:paraId="5EA5ABF4"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63" w:author="Borja Gonzalez" w:date="2017-09-28T22:00:00Z"/>
                <w:rFonts w:ascii="Menlo Regular" w:hAnsi="Menlo Regular" w:cs="Menlo Regular"/>
                <w:color w:val="000000"/>
                <w:sz w:val="22"/>
                <w:szCs w:val="22"/>
                <w:lang w:val="es-ES"/>
                <w:rPrChange w:id="9864" w:author="Rodrigo García" w:date="2017-09-29T10:17:00Z">
                  <w:rPr>
                    <w:ins w:id="9865" w:author="Borja Gonzalez" w:date="2017-09-28T22:00:00Z"/>
                    <w:rFonts w:ascii="Menlo Regular" w:hAnsi="Menlo Regular" w:cs="Menlo Regular"/>
                    <w:color w:val="000000"/>
                    <w:sz w:val="22"/>
                    <w:szCs w:val="22"/>
                    <w:lang w:val="en-US"/>
                  </w:rPr>
                </w:rPrChange>
              </w:rPr>
            </w:pPr>
            <w:ins w:id="9866" w:author="Borja Gonzalez" w:date="2017-09-28T22:00:00Z">
              <w:r w:rsidRPr="00044CA7">
                <w:rPr>
                  <w:rFonts w:ascii="Menlo Regular" w:hAnsi="Menlo Regular" w:cs="Menlo Regular"/>
                  <w:color w:val="000000"/>
                  <w:sz w:val="22"/>
                  <w:szCs w:val="22"/>
                  <w:lang w:val="es-ES"/>
                  <w:rPrChange w:id="9867" w:author="Rodrigo García" w:date="2017-09-29T10:17:00Z">
                    <w:rPr>
                      <w:rFonts w:ascii="Menlo Regular" w:hAnsi="Menlo Regular" w:cs="Menlo Regular"/>
                      <w:color w:val="000000"/>
                      <w:sz w:val="22"/>
                      <w:szCs w:val="22"/>
                      <w:lang w:val="en-US"/>
                    </w:rPr>
                  </w:rPrChange>
                </w:rPr>
                <w:t>21:59:04:305 Listado de pacientes enviado al cliente</w:t>
              </w:r>
            </w:ins>
          </w:p>
          <w:p w14:paraId="14C28B35"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68" w:author="Borja Gonzalez" w:date="2017-09-28T22:00:00Z"/>
                <w:rFonts w:ascii="Menlo Regular" w:hAnsi="Menlo Regular" w:cs="Menlo Regular"/>
                <w:color w:val="000000"/>
                <w:sz w:val="22"/>
                <w:szCs w:val="22"/>
                <w:lang w:val="es-ES"/>
                <w:rPrChange w:id="9869" w:author="Rodrigo García" w:date="2017-09-29T10:17:00Z">
                  <w:rPr>
                    <w:ins w:id="9870" w:author="Borja Gonzalez" w:date="2017-09-28T22:00:00Z"/>
                    <w:rFonts w:ascii="Menlo Regular" w:hAnsi="Menlo Regular" w:cs="Menlo Regular"/>
                    <w:color w:val="000000"/>
                    <w:sz w:val="22"/>
                    <w:szCs w:val="22"/>
                    <w:lang w:val="en-US"/>
                  </w:rPr>
                </w:rPrChange>
              </w:rPr>
            </w:pPr>
            <w:ins w:id="9871" w:author="Borja Gonzalez" w:date="2017-09-28T22:00:00Z">
              <w:r w:rsidRPr="00044CA7">
                <w:rPr>
                  <w:rFonts w:ascii="Menlo Regular" w:hAnsi="Menlo Regular" w:cs="Menlo Regular"/>
                  <w:color w:val="000000"/>
                  <w:sz w:val="22"/>
                  <w:szCs w:val="22"/>
                  <w:lang w:val="es-ES"/>
                  <w:rPrChange w:id="9872" w:author="Rodrigo García" w:date="2017-09-29T10:17:00Z">
                    <w:rPr>
                      <w:rFonts w:ascii="Menlo Regular" w:hAnsi="Menlo Regular" w:cs="Menlo Regular"/>
                      <w:color w:val="000000"/>
                      <w:sz w:val="22"/>
                      <w:szCs w:val="22"/>
                      <w:lang w:val="en-US"/>
                    </w:rPr>
                  </w:rPrChange>
                </w:rPr>
                <w:t>21:59:04:311 Base de datos cerrada</w:t>
              </w:r>
            </w:ins>
          </w:p>
          <w:p w14:paraId="06632263"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73" w:author="Borja Gonzalez" w:date="2017-09-28T22:00:00Z"/>
                <w:rFonts w:ascii="Menlo Regular" w:hAnsi="Menlo Regular" w:cs="Menlo Regular"/>
                <w:color w:val="000000"/>
                <w:sz w:val="22"/>
                <w:szCs w:val="22"/>
                <w:lang w:val="es-ES"/>
                <w:rPrChange w:id="9874" w:author="Rodrigo García" w:date="2017-09-29T10:17:00Z">
                  <w:rPr>
                    <w:ins w:id="9875" w:author="Borja Gonzalez" w:date="2017-09-28T22:00:00Z"/>
                    <w:rFonts w:ascii="Menlo Regular" w:hAnsi="Menlo Regular" w:cs="Menlo Regular"/>
                    <w:color w:val="000000"/>
                    <w:sz w:val="22"/>
                    <w:szCs w:val="22"/>
                    <w:lang w:val="en-US"/>
                  </w:rPr>
                </w:rPrChange>
              </w:rPr>
            </w:pPr>
            <w:ins w:id="9876" w:author="Borja Gonzalez" w:date="2017-09-28T22:00:00Z">
              <w:r w:rsidRPr="00044CA7">
                <w:rPr>
                  <w:rFonts w:ascii="Menlo Regular" w:hAnsi="Menlo Regular" w:cs="Menlo Regular"/>
                  <w:color w:val="000000"/>
                  <w:sz w:val="22"/>
                  <w:szCs w:val="22"/>
                  <w:lang w:val="es-ES"/>
                  <w:rPrChange w:id="9877" w:author="Rodrigo García" w:date="2017-09-29T10:17:00Z">
                    <w:rPr>
                      <w:rFonts w:ascii="Menlo Regular" w:hAnsi="Menlo Regular" w:cs="Menlo Regular"/>
                      <w:color w:val="000000"/>
                      <w:sz w:val="22"/>
                      <w:szCs w:val="22"/>
                      <w:lang w:val="en-US"/>
                    </w:rPr>
                  </w:rPrChange>
                </w:rPr>
                <w:t>21:59:06:084 Conexión establecida con el cliente</w:t>
              </w:r>
            </w:ins>
          </w:p>
          <w:p w14:paraId="242AD0EF"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78" w:author="Borja Gonzalez" w:date="2017-09-28T22:00:00Z"/>
                <w:rFonts w:ascii="Menlo Regular" w:hAnsi="Menlo Regular" w:cs="Menlo Regular"/>
                <w:color w:val="000000"/>
                <w:sz w:val="22"/>
                <w:szCs w:val="22"/>
                <w:lang w:val="es-ES"/>
                <w:rPrChange w:id="9879" w:author="Rodrigo García" w:date="2017-09-29T10:17:00Z">
                  <w:rPr>
                    <w:ins w:id="9880" w:author="Borja Gonzalez" w:date="2017-09-28T22:00:00Z"/>
                    <w:rFonts w:ascii="Menlo Regular" w:hAnsi="Menlo Regular" w:cs="Menlo Regular"/>
                    <w:color w:val="000000"/>
                    <w:sz w:val="22"/>
                    <w:szCs w:val="22"/>
                    <w:lang w:val="en-US"/>
                  </w:rPr>
                </w:rPrChange>
              </w:rPr>
            </w:pPr>
            <w:ins w:id="9881" w:author="Borja Gonzalez" w:date="2017-09-28T22:00:00Z">
              <w:r w:rsidRPr="00044CA7">
                <w:rPr>
                  <w:rFonts w:ascii="Menlo Regular" w:hAnsi="Menlo Regular" w:cs="Menlo Regular"/>
                  <w:color w:val="000000"/>
                  <w:sz w:val="22"/>
                  <w:szCs w:val="22"/>
                  <w:lang w:val="es-ES"/>
                  <w:rPrChange w:id="9882" w:author="Rodrigo García" w:date="2017-09-29T10:17:00Z">
                    <w:rPr>
                      <w:rFonts w:ascii="Menlo Regular" w:hAnsi="Menlo Regular" w:cs="Menlo Regular"/>
                      <w:color w:val="000000"/>
                      <w:sz w:val="22"/>
                      <w:szCs w:val="22"/>
                      <w:lang w:val="en-US"/>
                    </w:rPr>
                  </w:rPrChange>
                </w:rPr>
                <w:t>21:59:06:458 Conexión establecida con el cliente</w:t>
              </w:r>
            </w:ins>
          </w:p>
          <w:p w14:paraId="199E37AB"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83" w:author="Borja Gonzalez" w:date="2017-09-28T22:00:00Z"/>
                <w:rFonts w:ascii="Menlo Regular" w:hAnsi="Menlo Regular" w:cs="Menlo Regular"/>
                <w:color w:val="000000"/>
                <w:sz w:val="22"/>
                <w:szCs w:val="22"/>
                <w:lang w:val="es-ES"/>
                <w:rPrChange w:id="9884" w:author="Rodrigo García" w:date="2017-09-29T10:17:00Z">
                  <w:rPr>
                    <w:ins w:id="9885" w:author="Borja Gonzalez" w:date="2017-09-28T22:00:00Z"/>
                    <w:rFonts w:ascii="Menlo Regular" w:hAnsi="Menlo Regular" w:cs="Menlo Regular"/>
                    <w:color w:val="000000"/>
                    <w:sz w:val="22"/>
                    <w:szCs w:val="22"/>
                    <w:lang w:val="en-US"/>
                  </w:rPr>
                </w:rPrChange>
              </w:rPr>
            </w:pPr>
            <w:ins w:id="9886" w:author="Borja Gonzalez" w:date="2017-09-28T22:00:00Z">
              <w:r w:rsidRPr="00044CA7">
                <w:rPr>
                  <w:rFonts w:ascii="Menlo Regular" w:hAnsi="Menlo Regular" w:cs="Menlo Regular"/>
                  <w:color w:val="000000"/>
                  <w:sz w:val="22"/>
                  <w:szCs w:val="22"/>
                  <w:lang w:val="es-ES"/>
                  <w:rPrChange w:id="9887" w:author="Rodrigo García" w:date="2017-09-29T10:17:00Z">
                    <w:rPr>
                      <w:rFonts w:ascii="Menlo Regular" w:hAnsi="Menlo Regular" w:cs="Menlo Regular"/>
                      <w:color w:val="000000"/>
                      <w:sz w:val="22"/>
                      <w:szCs w:val="22"/>
                      <w:lang w:val="en-US"/>
                    </w:rPr>
                  </w:rPrChange>
                </w:rPr>
                <w:t>21:59:06:541 Petición del cliente: Datos paciente</w:t>
              </w:r>
            </w:ins>
          </w:p>
          <w:p w14:paraId="65CA629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88" w:author="Borja Gonzalez" w:date="2017-09-28T22:00:00Z"/>
                <w:rFonts w:ascii="Menlo Regular" w:hAnsi="Menlo Regular" w:cs="Menlo Regular"/>
                <w:color w:val="000000"/>
                <w:sz w:val="22"/>
                <w:szCs w:val="22"/>
                <w:lang w:val="es-ES"/>
                <w:rPrChange w:id="9889" w:author="Rodrigo García" w:date="2017-09-29T10:17:00Z">
                  <w:rPr>
                    <w:ins w:id="9890" w:author="Borja Gonzalez" w:date="2017-09-28T22:00:00Z"/>
                    <w:rFonts w:ascii="Menlo Regular" w:hAnsi="Menlo Regular" w:cs="Menlo Regular"/>
                    <w:color w:val="000000"/>
                    <w:sz w:val="22"/>
                    <w:szCs w:val="22"/>
                    <w:lang w:val="en-US"/>
                  </w:rPr>
                </w:rPrChange>
              </w:rPr>
            </w:pPr>
            <w:ins w:id="9891" w:author="Borja Gonzalez" w:date="2017-09-28T22:00:00Z">
              <w:r w:rsidRPr="00044CA7">
                <w:rPr>
                  <w:rFonts w:ascii="Menlo Regular" w:hAnsi="Menlo Regular" w:cs="Menlo Regular"/>
                  <w:color w:val="000000"/>
                  <w:sz w:val="22"/>
                  <w:szCs w:val="22"/>
                  <w:lang w:val="es-ES"/>
                  <w:rPrChange w:id="9892" w:author="Rodrigo García" w:date="2017-09-29T10:17:00Z">
                    <w:rPr>
                      <w:rFonts w:ascii="Menlo Regular" w:hAnsi="Menlo Regular" w:cs="Menlo Regular"/>
                      <w:color w:val="000000"/>
                      <w:sz w:val="22"/>
                      <w:szCs w:val="22"/>
                      <w:lang w:val="en-US"/>
                    </w:rPr>
                  </w:rPrChange>
                </w:rPr>
                <w:t>21:59:06:543 Base de datos abierta</w:t>
              </w:r>
            </w:ins>
          </w:p>
          <w:p w14:paraId="203592B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893" w:author="Borja Gonzalez" w:date="2017-09-28T22:00:00Z"/>
                <w:rFonts w:ascii="Menlo Regular" w:hAnsi="Menlo Regular" w:cs="Menlo Regular"/>
                <w:color w:val="000000"/>
                <w:sz w:val="22"/>
                <w:szCs w:val="22"/>
                <w:lang w:val="es-ES"/>
                <w:rPrChange w:id="9894" w:author="Rodrigo García" w:date="2017-09-29T10:17:00Z">
                  <w:rPr>
                    <w:ins w:id="9895" w:author="Borja Gonzalez" w:date="2017-09-28T22:00:00Z"/>
                    <w:rFonts w:ascii="Menlo Regular" w:hAnsi="Menlo Regular" w:cs="Menlo Regular"/>
                    <w:color w:val="000000"/>
                    <w:sz w:val="22"/>
                    <w:szCs w:val="22"/>
                    <w:lang w:val="en-US"/>
                  </w:rPr>
                </w:rPrChange>
              </w:rPr>
            </w:pPr>
            <w:ins w:id="9896" w:author="Borja Gonzalez" w:date="2017-09-28T22:00:00Z">
              <w:r w:rsidRPr="00044CA7">
                <w:rPr>
                  <w:rFonts w:ascii="Menlo Regular" w:hAnsi="Menlo Regular" w:cs="Menlo Regular"/>
                  <w:color w:val="000000"/>
                  <w:sz w:val="22"/>
                  <w:szCs w:val="22"/>
                  <w:lang w:val="es-ES"/>
                  <w:rPrChange w:id="9897" w:author="Rodrigo García" w:date="2017-09-29T10:17:00Z">
                    <w:rPr>
                      <w:rFonts w:ascii="Menlo Regular" w:hAnsi="Menlo Regular" w:cs="Menlo Regular"/>
                      <w:color w:val="000000"/>
                      <w:sz w:val="22"/>
                      <w:szCs w:val="22"/>
                      <w:lang w:val="en-US"/>
                    </w:rPr>
                  </w:rPrChange>
                </w:rPr>
                <w:t>21:59:06:658 Listado de movimientos de Borja enviado al cliente</w:t>
              </w:r>
            </w:ins>
          </w:p>
          <w:p w14:paraId="628E34A3" w14:textId="424AA8CF" w:rsidR="002D3B74" w:rsidRDefault="002D3B74" w:rsidP="002D3B74">
            <w:pPr>
              <w:rPr>
                <w:ins w:id="9898" w:author="Borja Gonzalez" w:date="2017-09-28T22:00:00Z"/>
                <w:u w:val="single"/>
              </w:rPr>
            </w:pPr>
            <w:ins w:id="9899" w:author="Borja Gonzalez" w:date="2017-09-28T22:00:00Z">
              <w:r>
                <w:rPr>
                  <w:rFonts w:ascii="Menlo Regular" w:hAnsi="Menlo Regular" w:cs="Menlo Regular"/>
                  <w:color w:val="000000"/>
                  <w:sz w:val="22"/>
                  <w:szCs w:val="22"/>
                  <w:lang w:val="en-US"/>
                </w:rPr>
                <w:t>21:59:06:661 Base de datos cerrada</w:t>
              </w:r>
            </w:ins>
          </w:p>
        </w:tc>
      </w:tr>
    </w:tbl>
    <w:p w14:paraId="7D4CC1D0" w14:textId="77777777" w:rsidR="002D3B74" w:rsidRDefault="002D3B74" w:rsidP="005A0AB6">
      <w:pPr>
        <w:rPr>
          <w:ins w:id="9900" w:author="Borja Gonzalez" w:date="2017-09-28T21:56:00Z"/>
          <w:u w:val="single"/>
        </w:rPr>
      </w:pPr>
    </w:p>
    <w:p w14:paraId="7304DCAB" w14:textId="6966A2C0" w:rsidR="002D3B74" w:rsidRDefault="002D3B74" w:rsidP="002D3B74">
      <w:pPr>
        <w:pStyle w:val="Heading3"/>
        <w:rPr>
          <w:ins w:id="9901" w:author="Borja Gonzalez" w:date="2017-09-28T22:00:00Z"/>
        </w:rPr>
      </w:pPr>
      <w:ins w:id="9902" w:author="Borja Gonzalez" w:date="2017-09-28T22:00:00Z">
        <w:r>
          <w:t>5.1.8. Mostrar un gráfico de evolución de un movimiento</w:t>
        </w:r>
      </w:ins>
    </w:p>
    <w:p w14:paraId="1645D985" w14:textId="77777777" w:rsidR="00A601FD" w:rsidRDefault="00A601FD">
      <w:pPr>
        <w:rPr>
          <w:ins w:id="9903" w:author="Borja Gonzalez" w:date="2017-09-28T22:00:00Z"/>
        </w:rPr>
      </w:pPr>
    </w:p>
    <w:p w14:paraId="08DE1901" w14:textId="77777777" w:rsidR="002D3B74" w:rsidRDefault="002D3B74" w:rsidP="002D3B74">
      <w:pPr>
        <w:rPr>
          <w:ins w:id="9904" w:author="Borja Gonzalez" w:date="2017-09-28T22:00:00Z"/>
          <w:u w:val="single"/>
        </w:rPr>
      </w:pPr>
      <w:ins w:id="9905" w:author="Borja Gonzalez" w:date="2017-09-28T22:00:00Z">
        <w:r>
          <w:rPr>
            <w:u w:val="single"/>
          </w:rPr>
          <w:t>Consola del navegador:</w:t>
        </w:r>
      </w:ins>
    </w:p>
    <w:p w14:paraId="0D86D676" w14:textId="77777777" w:rsidR="002D3B74" w:rsidRDefault="002D3B74">
      <w:pPr>
        <w:rPr>
          <w:ins w:id="9906" w:author="Borja Gonzalez" w:date="2017-09-28T22:01:00Z"/>
        </w:rPr>
      </w:pPr>
    </w:p>
    <w:tbl>
      <w:tblPr>
        <w:tblStyle w:val="TableGrid"/>
        <w:tblW w:w="0" w:type="auto"/>
        <w:tblLook w:val="04A0" w:firstRow="1" w:lastRow="0" w:firstColumn="1" w:lastColumn="0" w:noHBand="0" w:noVBand="1"/>
      </w:tblPr>
      <w:tblGrid>
        <w:gridCol w:w="8856"/>
      </w:tblGrid>
      <w:tr w:rsidR="002D3B74" w14:paraId="2EBC6A91" w14:textId="77777777" w:rsidTr="002D3B74">
        <w:trPr>
          <w:ins w:id="9907" w:author="Borja Gonzalez" w:date="2017-09-28T22:05:00Z"/>
        </w:trPr>
        <w:tc>
          <w:tcPr>
            <w:tcW w:w="8856" w:type="dxa"/>
          </w:tcPr>
          <w:p w14:paraId="3AD7A47E" w14:textId="77777777" w:rsidR="002D3B74" w:rsidRDefault="002D3B74" w:rsidP="002D3B74">
            <w:pPr>
              <w:rPr>
                <w:ins w:id="9908" w:author="Borja Gonzalez" w:date="2017-09-28T22:05:00Z"/>
              </w:rPr>
            </w:pPr>
            <w:ins w:id="9909" w:author="Borja Gonzalez" w:date="2017-09-28T22:05:00Z">
              <w:r>
                <w:t>22:05:33.586 Navigated to http://192.168.1.33:8124/pacientes.html</w:t>
              </w:r>
            </w:ins>
          </w:p>
          <w:p w14:paraId="7DCE3A8E" w14:textId="62FF5B90" w:rsidR="002D3B74" w:rsidRDefault="002D3B74" w:rsidP="002D3B74">
            <w:pPr>
              <w:rPr>
                <w:ins w:id="9910" w:author="Borja Gonzalez" w:date="2017-09-28T22:05:00Z"/>
              </w:rPr>
            </w:pPr>
            <w:ins w:id="9911" w:author="Borja Gonzalez" w:date="2017-09-28T22:05:00Z">
              <w:r>
                <w:t xml:space="preserve">22:05:34.084 VM88 pacientes_node.js:28 </w:t>
              </w:r>
            </w:ins>
            <w:ins w:id="9912" w:author="Borja Gonzalez" w:date="2017-09-28T22:12:00Z">
              <w:r w:rsidR="009550DF">
                <w:t>Conexión</w:t>
              </w:r>
            </w:ins>
            <w:ins w:id="9913" w:author="Borja Gonzalez" w:date="2017-09-28T22:05:00Z">
              <w:r>
                <w:t xml:space="preserve"> establecida con el servidor</w:t>
              </w:r>
            </w:ins>
          </w:p>
          <w:p w14:paraId="6BA9500C" w14:textId="77777777" w:rsidR="002D3B74" w:rsidRDefault="002D3B74" w:rsidP="002D3B74">
            <w:pPr>
              <w:rPr>
                <w:ins w:id="9914" w:author="Borja Gonzalez" w:date="2017-09-28T22:05:00Z"/>
              </w:rPr>
            </w:pPr>
            <w:ins w:id="9915" w:author="Borja Gonzalez" w:date="2017-09-28T22:05:00Z">
              <w:r>
                <w:t>22:05:34.087 VM88 pacientes_node.js:39 Solicitud de listado de pacientes enviada</w:t>
              </w:r>
            </w:ins>
          </w:p>
          <w:p w14:paraId="5970BCF1" w14:textId="77777777" w:rsidR="002D3B74" w:rsidRDefault="002D3B74" w:rsidP="002D3B74">
            <w:pPr>
              <w:rPr>
                <w:ins w:id="9916" w:author="Borja Gonzalez" w:date="2017-09-28T22:05:00Z"/>
              </w:rPr>
            </w:pPr>
            <w:ins w:id="9917" w:author="Borja Gonzalez" w:date="2017-09-28T22:05:00Z">
              <w:r>
                <w:t>22:05:34.294 VM88 pacientes_node.js:41 Lista de pacientes recibida</w:t>
              </w:r>
            </w:ins>
          </w:p>
          <w:p w14:paraId="550D48A2" w14:textId="77777777" w:rsidR="002D3B74" w:rsidRDefault="002D3B74" w:rsidP="002D3B74">
            <w:pPr>
              <w:rPr>
                <w:ins w:id="9918" w:author="Borja Gonzalez" w:date="2017-09-28T22:05:00Z"/>
              </w:rPr>
            </w:pPr>
            <w:ins w:id="9919" w:author="Borja Gonzalez" w:date="2017-09-28T22:05:00Z">
              <w:r>
                <w:t>22:05:34.296 pacientes.html:45 Lista de pacientes disponible en el navegador</w:t>
              </w:r>
            </w:ins>
          </w:p>
          <w:p w14:paraId="79A85BF2" w14:textId="77777777" w:rsidR="002D3B74" w:rsidRPr="00044CA7" w:rsidRDefault="002D3B74" w:rsidP="002D3B74">
            <w:pPr>
              <w:rPr>
                <w:ins w:id="9920" w:author="Borja Gonzalez" w:date="2017-09-28T22:05:00Z"/>
                <w:lang w:val="en-US"/>
                <w:rPrChange w:id="9921" w:author="Rodrigo García" w:date="2017-09-29T10:17:00Z">
                  <w:rPr>
                    <w:ins w:id="9922" w:author="Borja Gonzalez" w:date="2017-09-28T22:05:00Z"/>
                  </w:rPr>
                </w:rPrChange>
              </w:rPr>
            </w:pPr>
            <w:ins w:id="9923" w:author="Borja Gonzalez" w:date="2017-09-28T22:05:00Z">
              <w:r w:rsidRPr="00044CA7">
                <w:rPr>
                  <w:lang w:val="en-US"/>
                  <w:rPrChange w:id="9924" w:author="Rodrigo García" w:date="2017-09-29T10:17:00Z">
                    <w:rPr/>
                  </w:rPrChange>
                </w:rPr>
                <w:t>22:05:35.582 Navigated to http://192.168.1.33:8124/evolucion.html?var1=1&amp;var2=Borja&amp;var3=Gonzalez&amp;var4=h</w:t>
              </w:r>
            </w:ins>
          </w:p>
          <w:p w14:paraId="4ADC3EBC" w14:textId="3B2E14F7" w:rsidR="002D3B74" w:rsidRDefault="002D3B74" w:rsidP="002D3B74">
            <w:pPr>
              <w:rPr>
                <w:ins w:id="9925" w:author="Borja Gonzalez" w:date="2017-09-28T22:05:00Z"/>
              </w:rPr>
            </w:pPr>
            <w:ins w:id="9926" w:author="Borja Gonzalez" w:date="2017-09-28T22:05:00Z">
              <w:r>
                <w:t xml:space="preserve">22:05:36.006 evolucion_node.js:8 </w:t>
              </w:r>
            </w:ins>
            <w:ins w:id="9927" w:author="Borja Gonzalez" w:date="2017-09-28T22:12:00Z">
              <w:r w:rsidR="009550DF">
                <w:t>Conexión</w:t>
              </w:r>
            </w:ins>
            <w:ins w:id="9928" w:author="Borja Gonzalez" w:date="2017-09-28T22:05:00Z">
              <w:r>
                <w:t xml:space="preserve"> establecida con el servidor</w:t>
              </w:r>
            </w:ins>
          </w:p>
          <w:p w14:paraId="7E5F9AD2" w14:textId="77777777" w:rsidR="002D3B74" w:rsidRDefault="002D3B74" w:rsidP="002D3B74">
            <w:pPr>
              <w:rPr>
                <w:ins w:id="9929" w:author="Borja Gonzalez" w:date="2017-09-28T22:05:00Z"/>
              </w:rPr>
            </w:pPr>
            <w:ins w:id="9930" w:author="Borja Gonzalez" w:date="2017-09-28T22:05:00Z">
              <w:r>
                <w:t>22:05:36.009 evolucion_node.js:21 Solicitud de listado de movimientos de Borja enviada</w:t>
              </w:r>
            </w:ins>
          </w:p>
          <w:p w14:paraId="34C3530A" w14:textId="77777777" w:rsidR="002D3B74" w:rsidRDefault="002D3B74" w:rsidP="002D3B74">
            <w:pPr>
              <w:rPr>
                <w:ins w:id="9931" w:author="Borja Gonzalez" w:date="2017-09-28T22:05:00Z"/>
              </w:rPr>
            </w:pPr>
            <w:ins w:id="9932" w:author="Borja Gonzalez" w:date="2017-09-28T22:05:00Z">
              <w:r>
                <w:t>22:05:36.257 evolucion_node.js:23 Lista de movimientos de Borja recibida</w:t>
              </w:r>
            </w:ins>
          </w:p>
          <w:p w14:paraId="44557E13" w14:textId="77777777" w:rsidR="002D3B74" w:rsidRDefault="002D3B74" w:rsidP="002D3B74">
            <w:pPr>
              <w:rPr>
                <w:ins w:id="9933" w:author="Borja Gonzalez" w:date="2017-09-28T22:05:00Z"/>
              </w:rPr>
            </w:pPr>
            <w:ins w:id="9934" w:author="Borja Gonzalez" w:date="2017-09-28T22:05:00Z">
              <w:r>
                <w:t>22:05:36.264 evolucion.html?var1=1&amp;var2=Borja&amp;var3=Gonzalez&amp;var4=h:114 Lista de movimietos de Borja Gonzalez disponible en el navegador</w:t>
              </w:r>
            </w:ins>
          </w:p>
          <w:p w14:paraId="1ED277C5" w14:textId="4C026412" w:rsidR="002D3B74" w:rsidRDefault="002D3B74" w:rsidP="002D3B74">
            <w:pPr>
              <w:rPr>
                <w:ins w:id="9935" w:author="Borja Gonzalez" w:date="2017-09-28T22:05:00Z"/>
              </w:rPr>
            </w:pPr>
            <w:ins w:id="9936" w:author="Borja Gonzalez" w:date="2017-09-28T22:05:00Z">
              <w:r>
                <w:t xml:space="preserve">22:05:39.533 evolucion_node.js:150 </w:t>
              </w:r>
            </w:ins>
            <w:ins w:id="9937" w:author="Borja Gonzalez" w:date="2017-09-28T22:12:00Z">
              <w:r w:rsidR="009550DF">
                <w:t>Conexión</w:t>
              </w:r>
            </w:ins>
            <w:ins w:id="9938" w:author="Borja Gonzalez" w:date="2017-09-28T22:05:00Z">
              <w:r>
                <w:t xml:space="preserve"> establecida con el servidor</w:t>
              </w:r>
            </w:ins>
          </w:p>
          <w:p w14:paraId="0B498461" w14:textId="77777777" w:rsidR="002D3B74" w:rsidRDefault="002D3B74" w:rsidP="002D3B74">
            <w:pPr>
              <w:rPr>
                <w:ins w:id="9939" w:author="Borja Gonzalez" w:date="2017-09-28T22:05:00Z"/>
              </w:rPr>
            </w:pPr>
            <w:ins w:id="9940" w:author="Borja Gonzalez" w:date="2017-09-28T22:05:00Z">
              <w:r>
                <w:t>22:05:39.534 evolucion_node.js:164 Solicitud de datos de evolución de Borja enviada</w:t>
              </w:r>
            </w:ins>
          </w:p>
          <w:p w14:paraId="1E683F7A" w14:textId="77777777" w:rsidR="002D3B74" w:rsidRDefault="002D3B74" w:rsidP="002D3B74">
            <w:pPr>
              <w:rPr>
                <w:ins w:id="9941" w:author="Borja Gonzalez" w:date="2017-09-28T22:05:00Z"/>
              </w:rPr>
            </w:pPr>
            <w:ins w:id="9942" w:author="Borja Gonzalez" w:date="2017-09-28T22:05:00Z">
              <w:r>
                <w:t>22:05:39.667 evolucion_node.js:166 Datos de evolución de Borja recibidos</w:t>
              </w:r>
            </w:ins>
          </w:p>
          <w:p w14:paraId="301EF57C" w14:textId="2057F4AD" w:rsidR="002D3B74" w:rsidRDefault="002D3B74" w:rsidP="002D3B74">
            <w:pPr>
              <w:rPr>
                <w:ins w:id="9943" w:author="Borja Gonzalez" w:date="2017-09-28T22:05:00Z"/>
              </w:rPr>
            </w:pPr>
            <w:ins w:id="9944" w:author="Borja Gonzalez" w:date="2017-09-28T22:05:00Z">
              <w:r>
                <w:t>22:05:39.750 evolucion_node.js:345 Gráfico de Evolución en el plano Transversal de Borja Gonzalez disponible en el navegador</w:t>
              </w:r>
            </w:ins>
          </w:p>
        </w:tc>
      </w:tr>
    </w:tbl>
    <w:p w14:paraId="6CD060AE" w14:textId="77777777" w:rsidR="002D3B74" w:rsidRDefault="002D3B74">
      <w:pPr>
        <w:rPr>
          <w:ins w:id="9945" w:author="Borja Gonzalez" w:date="2017-09-28T22:01:00Z"/>
        </w:rPr>
      </w:pPr>
    </w:p>
    <w:p w14:paraId="2A1DAC88" w14:textId="77777777" w:rsidR="002D3B74" w:rsidRDefault="002D3B74" w:rsidP="002D3B74">
      <w:pPr>
        <w:rPr>
          <w:ins w:id="9946" w:author="Borja Gonzalez" w:date="2017-09-28T22:01:00Z"/>
          <w:u w:val="single"/>
        </w:rPr>
      </w:pPr>
      <w:ins w:id="9947" w:author="Borja Gonzalez" w:date="2017-09-28T22:01:00Z">
        <w:r>
          <w:rPr>
            <w:u w:val="single"/>
          </w:rPr>
          <w:t>Terminal (Servidor):</w:t>
        </w:r>
      </w:ins>
    </w:p>
    <w:p w14:paraId="1119E973" w14:textId="77777777" w:rsidR="002D3B74" w:rsidRDefault="002D3B74">
      <w:pPr>
        <w:rPr>
          <w:ins w:id="9948" w:author="Borja Gonzalez" w:date="2017-09-28T22:05:00Z"/>
        </w:rPr>
      </w:pPr>
    </w:p>
    <w:p w14:paraId="132370CC" w14:textId="77777777" w:rsidR="002D3B74" w:rsidRPr="00A601FD" w:rsidRDefault="002D3B74" w:rsidP="00A601FD">
      <w:pPr>
        <w:rPr>
          <w:ins w:id="9949" w:author="Borja Gonzalez" w:date="2017-09-28T22:05:00Z"/>
        </w:rPr>
      </w:pPr>
    </w:p>
    <w:tbl>
      <w:tblPr>
        <w:tblStyle w:val="TableGrid"/>
        <w:tblW w:w="0" w:type="auto"/>
        <w:tblLook w:val="04A0" w:firstRow="1" w:lastRow="0" w:firstColumn="1" w:lastColumn="0" w:noHBand="0" w:noVBand="1"/>
      </w:tblPr>
      <w:tblGrid>
        <w:gridCol w:w="8856"/>
      </w:tblGrid>
      <w:tr w:rsidR="002D3B74" w14:paraId="6D14B744" w14:textId="77777777" w:rsidTr="002D3B74">
        <w:trPr>
          <w:ins w:id="9950" w:author="Borja Gonzalez" w:date="2017-09-28T22:05:00Z"/>
        </w:trPr>
        <w:tc>
          <w:tcPr>
            <w:tcW w:w="8856" w:type="dxa"/>
          </w:tcPr>
          <w:p w14:paraId="1D390DEC"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51" w:author="Borja Gonzalez" w:date="2017-09-28T22:06:00Z"/>
                <w:rFonts w:ascii="Menlo Regular" w:hAnsi="Menlo Regular" w:cs="Menlo Regular"/>
                <w:color w:val="000000"/>
                <w:sz w:val="22"/>
                <w:szCs w:val="22"/>
                <w:lang w:val="es-ES"/>
                <w:rPrChange w:id="9952" w:author="Rodrigo García" w:date="2017-09-29T10:17:00Z">
                  <w:rPr>
                    <w:ins w:id="9953" w:author="Borja Gonzalez" w:date="2017-09-28T22:06:00Z"/>
                    <w:rFonts w:ascii="Menlo Regular" w:hAnsi="Menlo Regular" w:cs="Menlo Regular"/>
                    <w:color w:val="000000"/>
                    <w:sz w:val="22"/>
                    <w:szCs w:val="22"/>
                    <w:lang w:val="en-US"/>
                  </w:rPr>
                </w:rPrChange>
              </w:rPr>
            </w:pPr>
            <w:ins w:id="9954" w:author="Borja Gonzalez" w:date="2017-09-28T22:06:00Z">
              <w:r w:rsidRPr="00044CA7">
                <w:rPr>
                  <w:rFonts w:ascii="Menlo Regular" w:hAnsi="Menlo Regular" w:cs="Menlo Regular"/>
                  <w:color w:val="000000"/>
                  <w:sz w:val="22"/>
                  <w:szCs w:val="22"/>
                  <w:lang w:val="es-ES"/>
                  <w:rPrChange w:id="9955" w:author="Rodrigo García" w:date="2017-09-29T10:17:00Z">
                    <w:rPr>
                      <w:rFonts w:ascii="Menlo Regular" w:hAnsi="Menlo Regular" w:cs="Menlo Regular"/>
                      <w:color w:val="000000"/>
                      <w:sz w:val="22"/>
                      <w:szCs w:val="22"/>
                      <w:lang w:val="en-US"/>
                    </w:rPr>
                  </w:rPrChange>
                </w:rPr>
                <w:t>22:05:34:094 Conexión establecida con el cliente</w:t>
              </w:r>
            </w:ins>
          </w:p>
          <w:p w14:paraId="30D7DFB7"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56" w:author="Borja Gonzalez" w:date="2017-09-28T22:06:00Z"/>
                <w:rFonts w:ascii="Menlo Regular" w:hAnsi="Menlo Regular" w:cs="Menlo Regular"/>
                <w:color w:val="000000"/>
                <w:sz w:val="22"/>
                <w:szCs w:val="22"/>
                <w:lang w:val="es-ES"/>
                <w:rPrChange w:id="9957" w:author="Rodrigo García" w:date="2017-09-29T10:17:00Z">
                  <w:rPr>
                    <w:ins w:id="9958" w:author="Borja Gonzalez" w:date="2017-09-28T22:06:00Z"/>
                    <w:rFonts w:ascii="Menlo Regular" w:hAnsi="Menlo Regular" w:cs="Menlo Regular"/>
                    <w:color w:val="000000"/>
                    <w:sz w:val="22"/>
                    <w:szCs w:val="22"/>
                    <w:lang w:val="en-US"/>
                  </w:rPr>
                </w:rPrChange>
              </w:rPr>
            </w:pPr>
            <w:ins w:id="9959" w:author="Borja Gonzalez" w:date="2017-09-28T22:06:00Z">
              <w:r w:rsidRPr="00044CA7">
                <w:rPr>
                  <w:rFonts w:ascii="Menlo Regular" w:hAnsi="Menlo Regular" w:cs="Menlo Regular"/>
                  <w:color w:val="000000"/>
                  <w:sz w:val="22"/>
                  <w:szCs w:val="22"/>
                  <w:lang w:val="es-ES"/>
                  <w:rPrChange w:id="9960" w:author="Rodrigo García" w:date="2017-09-29T10:17:00Z">
                    <w:rPr>
                      <w:rFonts w:ascii="Menlo Regular" w:hAnsi="Menlo Regular" w:cs="Menlo Regular"/>
                      <w:color w:val="000000"/>
                      <w:sz w:val="22"/>
                      <w:szCs w:val="22"/>
                      <w:lang w:val="en-US"/>
                    </w:rPr>
                  </w:rPrChange>
                </w:rPr>
                <w:t>22:05:34:099 Conexión establecida con el cliente</w:t>
              </w:r>
            </w:ins>
          </w:p>
          <w:p w14:paraId="64AE462C"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61" w:author="Borja Gonzalez" w:date="2017-09-28T22:06:00Z"/>
                <w:rFonts w:ascii="Menlo Regular" w:hAnsi="Menlo Regular" w:cs="Menlo Regular"/>
                <w:color w:val="000000"/>
                <w:sz w:val="22"/>
                <w:szCs w:val="22"/>
                <w:lang w:val="es-ES"/>
                <w:rPrChange w:id="9962" w:author="Rodrigo García" w:date="2017-09-29T10:17:00Z">
                  <w:rPr>
                    <w:ins w:id="9963" w:author="Borja Gonzalez" w:date="2017-09-28T22:06:00Z"/>
                    <w:rFonts w:ascii="Menlo Regular" w:hAnsi="Menlo Regular" w:cs="Menlo Regular"/>
                    <w:color w:val="000000"/>
                    <w:sz w:val="22"/>
                    <w:szCs w:val="22"/>
                    <w:lang w:val="en-US"/>
                  </w:rPr>
                </w:rPrChange>
              </w:rPr>
            </w:pPr>
            <w:ins w:id="9964" w:author="Borja Gonzalez" w:date="2017-09-28T22:06:00Z">
              <w:r w:rsidRPr="00044CA7">
                <w:rPr>
                  <w:rFonts w:ascii="Menlo Regular" w:hAnsi="Menlo Regular" w:cs="Menlo Regular"/>
                  <w:color w:val="000000"/>
                  <w:sz w:val="22"/>
                  <w:szCs w:val="22"/>
                  <w:lang w:val="es-ES"/>
                  <w:rPrChange w:id="9965" w:author="Rodrigo García" w:date="2017-09-29T10:17:00Z">
                    <w:rPr>
                      <w:rFonts w:ascii="Menlo Regular" w:hAnsi="Menlo Regular" w:cs="Menlo Regular"/>
                      <w:color w:val="000000"/>
                      <w:sz w:val="22"/>
                      <w:szCs w:val="22"/>
                      <w:lang w:val="en-US"/>
                    </w:rPr>
                  </w:rPrChange>
                </w:rPr>
                <w:t>22:05:34:136 Petición del cliente: Pacientes</w:t>
              </w:r>
            </w:ins>
          </w:p>
          <w:p w14:paraId="0CC6E5E5"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66" w:author="Borja Gonzalez" w:date="2017-09-28T22:06:00Z"/>
                <w:rFonts w:ascii="Menlo Regular" w:hAnsi="Menlo Regular" w:cs="Menlo Regular"/>
                <w:color w:val="000000"/>
                <w:sz w:val="22"/>
                <w:szCs w:val="22"/>
                <w:lang w:val="es-ES"/>
                <w:rPrChange w:id="9967" w:author="Rodrigo García" w:date="2017-09-29T10:17:00Z">
                  <w:rPr>
                    <w:ins w:id="9968" w:author="Borja Gonzalez" w:date="2017-09-28T22:06:00Z"/>
                    <w:rFonts w:ascii="Menlo Regular" w:hAnsi="Menlo Regular" w:cs="Menlo Regular"/>
                    <w:color w:val="000000"/>
                    <w:sz w:val="22"/>
                    <w:szCs w:val="22"/>
                    <w:lang w:val="en-US"/>
                  </w:rPr>
                </w:rPrChange>
              </w:rPr>
            </w:pPr>
            <w:ins w:id="9969" w:author="Borja Gonzalez" w:date="2017-09-28T22:06:00Z">
              <w:r w:rsidRPr="00044CA7">
                <w:rPr>
                  <w:rFonts w:ascii="Menlo Regular" w:hAnsi="Menlo Regular" w:cs="Menlo Regular"/>
                  <w:color w:val="000000"/>
                  <w:sz w:val="22"/>
                  <w:szCs w:val="22"/>
                  <w:lang w:val="es-ES"/>
                  <w:rPrChange w:id="9970" w:author="Rodrigo García" w:date="2017-09-29T10:17:00Z">
                    <w:rPr>
                      <w:rFonts w:ascii="Menlo Regular" w:hAnsi="Menlo Regular" w:cs="Menlo Regular"/>
                      <w:color w:val="000000"/>
                      <w:sz w:val="22"/>
                      <w:szCs w:val="22"/>
                      <w:lang w:val="en-US"/>
                    </w:rPr>
                  </w:rPrChange>
                </w:rPr>
                <w:t>22:05:34:177 Base de datos abierta</w:t>
              </w:r>
            </w:ins>
          </w:p>
          <w:p w14:paraId="456E48D9"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71" w:author="Borja Gonzalez" w:date="2017-09-28T22:06:00Z"/>
                <w:rFonts w:ascii="Menlo Regular" w:hAnsi="Menlo Regular" w:cs="Menlo Regular"/>
                <w:color w:val="000000"/>
                <w:sz w:val="22"/>
                <w:szCs w:val="22"/>
                <w:lang w:val="es-ES"/>
                <w:rPrChange w:id="9972" w:author="Rodrigo García" w:date="2017-09-29T10:17:00Z">
                  <w:rPr>
                    <w:ins w:id="9973" w:author="Borja Gonzalez" w:date="2017-09-28T22:06:00Z"/>
                    <w:rFonts w:ascii="Menlo Regular" w:hAnsi="Menlo Regular" w:cs="Menlo Regular"/>
                    <w:color w:val="000000"/>
                    <w:sz w:val="22"/>
                    <w:szCs w:val="22"/>
                    <w:lang w:val="en-US"/>
                  </w:rPr>
                </w:rPrChange>
              </w:rPr>
            </w:pPr>
            <w:ins w:id="9974" w:author="Borja Gonzalez" w:date="2017-09-28T22:06:00Z">
              <w:r w:rsidRPr="00044CA7">
                <w:rPr>
                  <w:rFonts w:ascii="Menlo Regular" w:hAnsi="Menlo Regular" w:cs="Menlo Regular"/>
                  <w:color w:val="000000"/>
                  <w:sz w:val="22"/>
                  <w:szCs w:val="22"/>
                  <w:lang w:val="es-ES"/>
                  <w:rPrChange w:id="9975" w:author="Rodrigo García" w:date="2017-09-29T10:17:00Z">
                    <w:rPr>
                      <w:rFonts w:ascii="Menlo Regular" w:hAnsi="Menlo Regular" w:cs="Menlo Regular"/>
                      <w:color w:val="000000"/>
                      <w:sz w:val="22"/>
                      <w:szCs w:val="22"/>
                      <w:lang w:val="en-US"/>
                    </w:rPr>
                  </w:rPrChange>
                </w:rPr>
                <w:t>22:05:34:286 Listado de pacientes enviado al cliente</w:t>
              </w:r>
            </w:ins>
          </w:p>
          <w:p w14:paraId="32ED91B0"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76" w:author="Borja Gonzalez" w:date="2017-09-28T22:06:00Z"/>
                <w:rFonts w:ascii="Menlo Regular" w:hAnsi="Menlo Regular" w:cs="Menlo Regular"/>
                <w:color w:val="000000"/>
                <w:sz w:val="22"/>
                <w:szCs w:val="22"/>
                <w:lang w:val="es-ES"/>
                <w:rPrChange w:id="9977" w:author="Rodrigo García" w:date="2017-09-29T10:17:00Z">
                  <w:rPr>
                    <w:ins w:id="9978" w:author="Borja Gonzalez" w:date="2017-09-28T22:06:00Z"/>
                    <w:rFonts w:ascii="Menlo Regular" w:hAnsi="Menlo Regular" w:cs="Menlo Regular"/>
                    <w:color w:val="000000"/>
                    <w:sz w:val="22"/>
                    <w:szCs w:val="22"/>
                    <w:lang w:val="en-US"/>
                  </w:rPr>
                </w:rPrChange>
              </w:rPr>
            </w:pPr>
            <w:ins w:id="9979" w:author="Borja Gonzalez" w:date="2017-09-28T22:06:00Z">
              <w:r w:rsidRPr="00044CA7">
                <w:rPr>
                  <w:rFonts w:ascii="Menlo Regular" w:hAnsi="Menlo Regular" w:cs="Menlo Regular"/>
                  <w:color w:val="000000"/>
                  <w:sz w:val="22"/>
                  <w:szCs w:val="22"/>
                  <w:lang w:val="es-ES"/>
                  <w:rPrChange w:id="9980" w:author="Rodrigo García" w:date="2017-09-29T10:17:00Z">
                    <w:rPr>
                      <w:rFonts w:ascii="Menlo Regular" w:hAnsi="Menlo Regular" w:cs="Menlo Regular"/>
                      <w:color w:val="000000"/>
                      <w:sz w:val="22"/>
                      <w:szCs w:val="22"/>
                      <w:lang w:val="en-US"/>
                    </w:rPr>
                  </w:rPrChange>
                </w:rPr>
                <w:t>22:05:34:292 Base de datos cerrada</w:t>
              </w:r>
            </w:ins>
          </w:p>
          <w:p w14:paraId="5EFAD325"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81" w:author="Borja Gonzalez" w:date="2017-09-28T22:06:00Z"/>
                <w:rFonts w:ascii="Menlo Regular" w:hAnsi="Menlo Regular" w:cs="Menlo Regular"/>
                <w:color w:val="000000"/>
                <w:sz w:val="22"/>
                <w:szCs w:val="22"/>
                <w:lang w:val="es-ES"/>
                <w:rPrChange w:id="9982" w:author="Rodrigo García" w:date="2017-09-29T10:17:00Z">
                  <w:rPr>
                    <w:ins w:id="9983" w:author="Borja Gonzalez" w:date="2017-09-28T22:06:00Z"/>
                    <w:rFonts w:ascii="Menlo Regular" w:hAnsi="Menlo Regular" w:cs="Menlo Regular"/>
                    <w:color w:val="000000"/>
                    <w:sz w:val="22"/>
                    <w:szCs w:val="22"/>
                    <w:lang w:val="en-US"/>
                  </w:rPr>
                </w:rPrChange>
              </w:rPr>
            </w:pPr>
            <w:ins w:id="9984" w:author="Borja Gonzalez" w:date="2017-09-28T22:06:00Z">
              <w:r w:rsidRPr="00044CA7">
                <w:rPr>
                  <w:rFonts w:ascii="Menlo Regular" w:hAnsi="Menlo Regular" w:cs="Menlo Regular"/>
                  <w:color w:val="000000"/>
                  <w:sz w:val="22"/>
                  <w:szCs w:val="22"/>
                  <w:lang w:val="es-ES"/>
                  <w:rPrChange w:id="9985" w:author="Rodrigo García" w:date="2017-09-29T10:17:00Z">
                    <w:rPr>
                      <w:rFonts w:ascii="Menlo Regular" w:hAnsi="Menlo Regular" w:cs="Menlo Regular"/>
                      <w:color w:val="000000"/>
                      <w:sz w:val="22"/>
                      <w:szCs w:val="22"/>
                      <w:lang w:val="en-US"/>
                    </w:rPr>
                  </w:rPrChange>
                </w:rPr>
                <w:t>22:05:35:629 Conexión establecida con el cliente</w:t>
              </w:r>
            </w:ins>
          </w:p>
          <w:p w14:paraId="578313D9"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86" w:author="Borja Gonzalez" w:date="2017-09-28T22:06:00Z"/>
                <w:rFonts w:ascii="Menlo Regular" w:hAnsi="Menlo Regular" w:cs="Menlo Regular"/>
                <w:color w:val="000000"/>
                <w:sz w:val="22"/>
                <w:szCs w:val="22"/>
                <w:lang w:val="es-ES"/>
                <w:rPrChange w:id="9987" w:author="Rodrigo García" w:date="2017-09-29T10:17:00Z">
                  <w:rPr>
                    <w:ins w:id="9988" w:author="Borja Gonzalez" w:date="2017-09-28T22:06:00Z"/>
                    <w:rFonts w:ascii="Menlo Regular" w:hAnsi="Menlo Regular" w:cs="Menlo Regular"/>
                    <w:color w:val="000000"/>
                    <w:sz w:val="22"/>
                    <w:szCs w:val="22"/>
                    <w:lang w:val="en-US"/>
                  </w:rPr>
                </w:rPrChange>
              </w:rPr>
            </w:pPr>
            <w:ins w:id="9989" w:author="Borja Gonzalez" w:date="2017-09-28T22:06:00Z">
              <w:r w:rsidRPr="00044CA7">
                <w:rPr>
                  <w:rFonts w:ascii="Menlo Regular" w:hAnsi="Menlo Regular" w:cs="Menlo Regular"/>
                  <w:color w:val="000000"/>
                  <w:sz w:val="22"/>
                  <w:szCs w:val="22"/>
                  <w:lang w:val="es-ES"/>
                  <w:rPrChange w:id="9990" w:author="Rodrigo García" w:date="2017-09-29T10:17:00Z">
                    <w:rPr>
                      <w:rFonts w:ascii="Menlo Regular" w:hAnsi="Menlo Regular" w:cs="Menlo Regular"/>
                      <w:color w:val="000000"/>
                      <w:sz w:val="22"/>
                      <w:szCs w:val="22"/>
                      <w:lang w:val="en-US"/>
                    </w:rPr>
                  </w:rPrChange>
                </w:rPr>
                <w:t>22:05:36:008 Conexión establecida con el cliente</w:t>
              </w:r>
            </w:ins>
          </w:p>
          <w:p w14:paraId="5A9D4AC4"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91" w:author="Borja Gonzalez" w:date="2017-09-28T22:06:00Z"/>
                <w:rFonts w:ascii="Menlo Regular" w:hAnsi="Menlo Regular" w:cs="Menlo Regular"/>
                <w:color w:val="000000"/>
                <w:sz w:val="22"/>
                <w:szCs w:val="22"/>
                <w:lang w:val="es-ES"/>
                <w:rPrChange w:id="9992" w:author="Rodrigo García" w:date="2017-09-29T10:17:00Z">
                  <w:rPr>
                    <w:ins w:id="9993" w:author="Borja Gonzalez" w:date="2017-09-28T22:06:00Z"/>
                    <w:rFonts w:ascii="Menlo Regular" w:hAnsi="Menlo Regular" w:cs="Menlo Regular"/>
                    <w:color w:val="000000"/>
                    <w:sz w:val="22"/>
                    <w:szCs w:val="22"/>
                    <w:lang w:val="en-US"/>
                  </w:rPr>
                </w:rPrChange>
              </w:rPr>
            </w:pPr>
            <w:ins w:id="9994" w:author="Borja Gonzalez" w:date="2017-09-28T22:06:00Z">
              <w:r w:rsidRPr="00044CA7">
                <w:rPr>
                  <w:rFonts w:ascii="Menlo Regular" w:hAnsi="Menlo Regular" w:cs="Menlo Regular"/>
                  <w:color w:val="000000"/>
                  <w:sz w:val="22"/>
                  <w:szCs w:val="22"/>
                  <w:lang w:val="es-ES"/>
                  <w:rPrChange w:id="9995" w:author="Rodrigo García" w:date="2017-09-29T10:17:00Z">
                    <w:rPr>
                      <w:rFonts w:ascii="Menlo Regular" w:hAnsi="Menlo Regular" w:cs="Menlo Regular"/>
                      <w:color w:val="000000"/>
                      <w:sz w:val="22"/>
                      <w:szCs w:val="22"/>
                      <w:lang w:val="en-US"/>
                    </w:rPr>
                  </w:rPrChange>
                </w:rPr>
                <w:t>22:05:36:090 Petición del cliente: Datos paciente</w:t>
              </w:r>
            </w:ins>
          </w:p>
          <w:p w14:paraId="5F4A205C"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996" w:author="Borja Gonzalez" w:date="2017-09-28T22:06:00Z"/>
                <w:rFonts w:ascii="Menlo Regular" w:hAnsi="Menlo Regular" w:cs="Menlo Regular"/>
                <w:color w:val="000000"/>
                <w:sz w:val="22"/>
                <w:szCs w:val="22"/>
                <w:lang w:val="es-ES"/>
                <w:rPrChange w:id="9997" w:author="Rodrigo García" w:date="2017-09-29T10:17:00Z">
                  <w:rPr>
                    <w:ins w:id="9998" w:author="Borja Gonzalez" w:date="2017-09-28T22:06:00Z"/>
                    <w:rFonts w:ascii="Menlo Regular" w:hAnsi="Menlo Regular" w:cs="Menlo Regular"/>
                    <w:color w:val="000000"/>
                    <w:sz w:val="22"/>
                    <w:szCs w:val="22"/>
                    <w:lang w:val="en-US"/>
                  </w:rPr>
                </w:rPrChange>
              </w:rPr>
            </w:pPr>
            <w:ins w:id="9999" w:author="Borja Gonzalez" w:date="2017-09-28T22:06:00Z">
              <w:r w:rsidRPr="00044CA7">
                <w:rPr>
                  <w:rFonts w:ascii="Menlo Regular" w:hAnsi="Menlo Regular" w:cs="Menlo Regular"/>
                  <w:color w:val="000000"/>
                  <w:sz w:val="22"/>
                  <w:szCs w:val="22"/>
                  <w:lang w:val="es-ES"/>
                  <w:rPrChange w:id="10000" w:author="Rodrigo García" w:date="2017-09-29T10:17:00Z">
                    <w:rPr>
                      <w:rFonts w:ascii="Menlo Regular" w:hAnsi="Menlo Regular" w:cs="Menlo Regular"/>
                      <w:color w:val="000000"/>
                      <w:sz w:val="22"/>
                      <w:szCs w:val="22"/>
                      <w:lang w:val="en-US"/>
                    </w:rPr>
                  </w:rPrChange>
                </w:rPr>
                <w:t>22:05:36:095 Base de datos abierta</w:t>
              </w:r>
            </w:ins>
          </w:p>
          <w:p w14:paraId="39C85D7D"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01" w:author="Borja Gonzalez" w:date="2017-09-28T22:06:00Z"/>
                <w:rFonts w:ascii="Menlo Regular" w:hAnsi="Menlo Regular" w:cs="Menlo Regular"/>
                <w:color w:val="000000"/>
                <w:sz w:val="22"/>
                <w:szCs w:val="22"/>
                <w:lang w:val="es-ES"/>
                <w:rPrChange w:id="10002" w:author="Rodrigo García" w:date="2017-09-29T10:17:00Z">
                  <w:rPr>
                    <w:ins w:id="10003" w:author="Borja Gonzalez" w:date="2017-09-28T22:06:00Z"/>
                    <w:rFonts w:ascii="Menlo Regular" w:hAnsi="Menlo Regular" w:cs="Menlo Regular"/>
                    <w:color w:val="000000"/>
                    <w:sz w:val="22"/>
                    <w:szCs w:val="22"/>
                    <w:lang w:val="en-US"/>
                  </w:rPr>
                </w:rPrChange>
              </w:rPr>
            </w:pPr>
            <w:ins w:id="10004" w:author="Borja Gonzalez" w:date="2017-09-28T22:06:00Z">
              <w:r w:rsidRPr="00044CA7">
                <w:rPr>
                  <w:rFonts w:ascii="Menlo Regular" w:hAnsi="Menlo Regular" w:cs="Menlo Regular"/>
                  <w:color w:val="000000"/>
                  <w:sz w:val="22"/>
                  <w:szCs w:val="22"/>
                  <w:lang w:val="es-ES"/>
                  <w:rPrChange w:id="10005" w:author="Rodrigo García" w:date="2017-09-29T10:17:00Z">
                    <w:rPr>
                      <w:rFonts w:ascii="Menlo Regular" w:hAnsi="Menlo Regular" w:cs="Menlo Regular"/>
                      <w:color w:val="000000"/>
                      <w:sz w:val="22"/>
                      <w:szCs w:val="22"/>
                      <w:lang w:val="en-US"/>
                    </w:rPr>
                  </w:rPrChange>
                </w:rPr>
                <w:t>22:05:36:206 Listado de movimientos de Borja enviado al cliente</w:t>
              </w:r>
            </w:ins>
          </w:p>
          <w:p w14:paraId="56B745BF"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06" w:author="Borja Gonzalez" w:date="2017-09-28T22:06:00Z"/>
                <w:rFonts w:ascii="Menlo Regular" w:hAnsi="Menlo Regular" w:cs="Menlo Regular"/>
                <w:color w:val="000000"/>
                <w:sz w:val="22"/>
                <w:szCs w:val="22"/>
                <w:lang w:val="es-ES"/>
                <w:rPrChange w:id="10007" w:author="Rodrigo García" w:date="2017-09-29T10:17:00Z">
                  <w:rPr>
                    <w:ins w:id="10008" w:author="Borja Gonzalez" w:date="2017-09-28T22:06:00Z"/>
                    <w:rFonts w:ascii="Menlo Regular" w:hAnsi="Menlo Regular" w:cs="Menlo Regular"/>
                    <w:color w:val="000000"/>
                    <w:sz w:val="22"/>
                    <w:szCs w:val="22"/>
                    <w:lang w:val="en-US"/>
                  </w:rPr>
                </w:rPrChange>
              </w:rPr>
            </w:pPr>
            <w:ins w:id="10009" w:author="Borja Gonzalez" w:date="2017-09-28T22:06:00Z">
              <w:r w:rsidRPr="00044CA7">
                <w:rPr>
                  <w:rFonts w:ascii="Menlo Regular" w:hAnsi="Menlo Regular" w:cs="Menlo Regular"/>
                  <w:color w:val="000000"/>
                  <w:sz w:val="22"/>
                  <w:szCs w:val="22"/>
                  <w:lang w:val="es-ES"/>
                  <w:rPrChange w:id="10010" w:author="Rodrigo García" w:date="2017-09-29T10:17:00Z">
                    <w:rPr>
                      <w:rFonts w:ascii="Menlo Regular" w:hAnsi="Menlo Regular" w:cs="Menlo Regular"/>
                      <w:color w:val="000000"/>
                      <w:sz w:val="22"/>
                      <w:szCs w:val="22"/>
                      <w:lang w:val="en-US"/>
                    </w:rPr>
                  </w:rPrChange>
                </w:rPr>
                <w:t>22:05:36:209 Base de datos cerrada</w:t>
              </w:r>
            </w:ins>
          </w:p>
          <w:p w14:paraId="4FFB9936"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11" w:author="Borja Gonzalez" w:date="2017-09-28T22:06:00Z"/>
                <w:rFonts w:ascii="Menlo Regular" w:hAnsi="Menlo Regular" w:cs="Menlo Regular"/>
                <w:color w:val="000000"/>
                <w:sz w:val="22"/>
                <w:szCs w:val="22"/>
                <w:lang w:val="es-ES"/>
                <w:rPrChange w:id="10012" w:author="Rodrigo García" w:date="2017-09-29T10:17:00Z">
                  <w:rPr>
                    <w:ins w:id="10013" w:author="Borja Gonzalez" w:date="2017-09-28T22:06:00Z"/>
                    <w:rFonts w:ascii="Menlo Regular" w:hAnsi="Menlo Regular" w:cs="Menlo Regular"/>
                    <w:color w:val="000000"/>
                    <w:sz w:val="22"/>
                    <w:szCs w:val="22"/>
                    <w:lang w:val="en-US"/>
                  </w:rPr>
                </w:rPrChange>
              </w:rPr>
            </w:pPr>
            <w:ins w:id="10014" w:author="Borja Gonzalez" w:date="2017-09-28T22:06:00Z">
              <w:r w:rsidRPr="00044CA7">
                <w:rPr>
                  <w:rFonts w:ascii="Menlo Regular" w:hAnsi="Menlo Regular" w:cs="Menlo Regular"/>
                  <w:color w:val="000000"/>
                  <w:sz w:val="22"/>
                  <w:szCs w:val="22"/>
                  <w:lang w:val="es-ES"/>
                  <w:rPrChange w:id="10015" w:author="Rodrigo García" w:date="2017-09-29T10:17:00Z">
                    <w:rPr>
                      <w:rFonts w:ascii="Menlo Regular" w:hAnsi="Menlo Regular" w:cs="Menlo Regular"/>
                      <w:color w:val="000000"/>
                      <w:sz w:val="22"/>
                      <w:szCs w:val="22"/>
                      <w:lang w:val="en-US"/>
                    </w:rPr>
                  </w:rPrChange>
                </w:rPr>
                <w:t>22:05:39:536 Conexión establecida con el cliente</w:t>
              </w:r>
            </w:ins>
          </w:p>
          <w:p w14:paraId="02318AE2"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16" w:author="Borja Gonzalez" w:date="2017-09-28T22:06:00Z"/>
                <w:rFonts w:ascii="Menlo Regular" w:hAnsi="Menlo Regular" w:cs="Menlo Regular"/>
                <w:color w:val="000000"/>
                <w:sz w:val="22"/>
                <w:szCs w:val="22"/>
                <w:lang w:val="es-ES"/>
                <w:rPrChange w:id="10017" w:author="Rodrigo García" w:date="2017-09-29T10:17:00Z">
                  <w:rPr>
                    <w:ins w:id="10018" w:author="Borja Gonzalez" w:date="2017-09-28T22:06:00Z"/>
                    <w:rFonts w:ascii="Menlo Regular" w:hAnsi="Menlo Regular" w:cs="Menlo Regular"/>
                    <w:color w:val="000000"/>
                    <w:sz w:val="22"/>
                    <w:szCs w:val="22"/>
                    <w:lang w:val="en-US"/>
                  </w:rPr>
                </w:rPrChange>
              </w:rPr>
            </w:pPr>
            <w:ins w:id="10019" w:author="Borja Gonzalez" w:date="2017-09-28T22:06:00Z">
              <w:r w:rsidRPr="00044CA7">
                <w:rPr>
                  <w:rFonts w:ascii="Menlo Regular" w:hAnsi="Menlo Regular" w:cs="Menlo Regular"/>
                  <w:color w:val="000000"/>
                  <w:sz w:val="22"/>
                  <w:szCs w:val="22"/>
                  <w:lang w:val="es-ES"/>
                  <w:rPrChange w:id="10020" w:author="Rodrigo García" w:date="2017-09-29T10:17:00Z">
                    <w:rPr>
                      <w:rFonts w:ascii="Menlo Regular" w:hAnsi="Menlo Regular" w:cs="Menlo Regular"/>
                      <w:color w:val="000000"/>
                      <w:sz w:val="22"/>
                      <w:szCs w:val="22"/>
                      <w:lang w:val="en-US"/>
                    </w:rPr>
                  </w:rPrChange>
                </w:rPr>
                <w:t>22:05:39:544 Petición del cliente: Datos de Evolucion paciente</w:t>
              </w:r>
            </w:ins>
          </w:p>
          <w:p w14:paraId="41A9A08C"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21" w:author="Borja Gonzalez" w:date="2017-09-28T22:06:00Z"/>
                <w:rFonts w:ascii="Menlo Regular" w:hAnsi="Menlo Regular" w:cs="Menlo Regular"/>
                <w:color w:val="000000"/>
                <w:sz w:val="22"/>
                <w:szCs w:val="22"/>
                <w:lang w:val="es-ES"/>
                <w:rPrChange w:id="10022" w:author="Rodrigo García" w:date="2017-09-29T10:17:00Z">
                  <w:rPr>
                    <w:ins w:id="10023" w:author="Borja Gonzalez" w:date="2017-09-28T22:06:00Z"/>
                    <w:rFonts w:ascii="Menlo Regular" w:hAnsi="Menlo Regular" w:cs="Menlo Regular"/>
                    <w:color w:val="000000"/>
                    <w:sz w:val="22"/>
                    <w:szCs w:val="22"/>
                    <w:lang w:val="en-US"/>
                  </w:rPr>
                </w:rPrChange>
              </w:rPr>
            </w:pPr>
            <w:ins w:id="10024" w:author="Borja Gonzalez" w:date="2017-09-28T22:06:00Z">
              <w:r w:rsidRPr="00044CA7">
                <w:rPr>
                  <w:rFonts w:ascii="Menlo Regular" w:hAnsi="Menlo Regular" w:cs="Menlo Regular"/>
                  <w:color w:val="000000"/>
                  <w:sz w:val="22"/>
                  <w:szCs w:val="22"/>
                  <w:lang w:val="es-ES"/>
                  <w:rPrChange w:id="10025" w:author="Rodrigo García" w:date="2017-09-29T10:17:00Z">
                    <w:rPr>
                      <w:rFonts w:ascii="Menlo Regular" w:hAnsi="Menlo Regular" w:cs="Menlo Regular"/>
                      <w:color w:val="000000"/>
                      <w:sz w:val="22"/>
                      <w:szCs w:val="22"/>
                      <w:lang w:val="en-US"/>
                    </w:rPr>
                  </w:rPrChange>
                </w:rPr>
                <w:t>22:05:39:554 Base de datos abierta</w:t>
              </w:r>
            </w:ins>
          </w:p>
          <w:p w14:paraId="2380E74A" w14:textId="77777777" w:rsidR="002D3B74" w:rsidRPr="00044CA7"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10026" w:author="Borja Gonzalez" w:date="2017-09-28T22:06:00Z"/>
                <w:rFonts w:ascii="Menlo Regular" w:hAnsi="Menlo Regular" w:cs="Menlo Regular"/>
                <w:color w:val="000000"/>
                <w:sz w:val="22"/>
                <w:szCs w:val="22"/>
                <w:lang w:val="es-ES"/>
                <w:rPrChange w:id="10027" w:author="Rodrigo García" w:date="2017-09-29T10:17:00Z">
                  <w:rPr>
                    <w:ins w:id="10028" w:author="Borja Gonzalez" w:date="2017-09-28T22:06:00Z"/>
                    <w:rFonts w:ascii="Menlo Regular" w:hAnsi="Menlo Regular" w:cs="Menlo Regular"/>
                    <w:color w:val="000000"/>
                    <w:sz w:val="22"/>
                    <w:szCs w:val="22"/>
                    <w:lang w:val="en-US"/>
                  </w:rPr>
                </w:rPrChange>
              </w:rPr>
            </w:pPr>
            <w:ins w:id="10029" w:author="Borja Gonzalez" w:date="2017-09-28T22:06:00Z">
              <w:r w:rsidRPr="00044CA7">
                <w:rPr>
                  <w:rFonts w:ascii="Menlo Regular" w:hAnsi="Menlo Regular" w:cs="Menlo Regular"/>
                  <w:color w:val="000000"/>
                  <w:sz w:val="22"/>
                  <w:szCs w:val="22"/>
                  <w:lang w:val="es-ES"/>
                  <w:rPrChange w:id="10030"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ins>
          </w:p>
          <w:p w14:paraId="259F588C" w14:textId="2335D6DB" w:rsidR="002D3B74" w:rsidRDefault="002D3B74" w:rsidP="002D3B74">
            <w:pPr>
              <w:rPr>
                <w:ins w:id="10031" w:author="Borja Gonzalez" w:date="2017-09-28T22:05:00Z"/>
              </w:rPr>
            </w:pPr>
            <w:ins w:id="10032" w:author="Borja Gonzalez" w:date="2017-09-28T22:06:00Z">
              <w:r>
                <w:rPr>
                  <w:rFonts w:ascii="Menlo Regular" w:hAnsi="Menlo Regular" w:cs="Menlo Regular"/>
                  <w:color w:val="000000"/>
                  <w:sz w:val="22"/>
                  <w:szCs w:val="22"/>
                  <w:lang w:val="en-US"/>
                </w:rPr>
                <w:t>22:05:39:665 Base de datos cerrada</w:t>
              </w:r>
            </w:ins>
          </w:p>
        </w:tc>
      </w:tr>
    </w:tbl>
    <w:p w14:paraId="69526404" w14:textId="18D3DF1F" w:rsidR="002D3B74" w:rsidRPr="00A601FD" w:rsidRDefault="002D3B74"/>
    <w:p w14:paraId="13C1FE3A" w14:textId="1442C214" w:rsidR="00200A24" w:rsidRDefault="00200A24" w:rsidP="007D5C04">
      <w:pPr>
        <w:pStyle w:val="Heading2"/>
      </w:pPr>
      <w:bookmarkStart w:id="10033" w:name="_Toc368246732"/>
      <w:commentRangeStart w:id="10034"/>
      <w:r>
        <w:t>5.2. Diagrama de flujo</w:t>
      </w:r>
      <w:bookmarkEnd w:id="10033"/>
      <w:commentRangeEnd w:id="10034"/>
      <w:r w:rsidR="00CF7E76">
        <w:rPr>
          <w:rStyle w:val="CommentReference"/>
          <w:rFonts w:asciiTheme="minorHAnsi" w:eastAsiaTheme="minorEastAsia" w:hAnsiTheme="minorHAnsi" w:cstheme="minorBidi"/>
          <w:b w:val="0"/>
          <w:bCs w:val="0"/>
          <w:color w:val="auto"/>
        </w:rPr>
        <w:commentReference w:id="10034"/>
      </w:r>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232A2242" w:rsidR="001B32E7" w:rsidRDefault="001B32E7" w:rsidP="001B32E7">
      <w:del w:id="10035" w:author="Borja Gonzalez" w:date="2017-09-28T22:21:00Z">
        <w:r w:rsidRPr="00C45289" w:rsidDel="00D22CF3">
          <w:rPr>
            <w:noProof/>
            <w:lang w:val="en-US"/>
          </w:rPr>
          <w:drawing>
            <wp:inline distT="0" distB="0" distL="0" distR="0" wp14:anchorId="46725D15" wp14:editId="0FC2D665">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del>
      <w:ins w:id="10036" w:author="Borja Gonzalez" w:date="2017-09-28T22:21:00Z">
        <w:r w:rsidR="00D22CF3">
          <w:rPr>
            <w:noProof/>
            <w:lang w:val="en-US"/>
          </w:rPr>
          <w:drawing>
            <wp:inline distT="0" distB="0" distL="0" distR="0" wp14:anchorId="3A57139D" wp14:editId="451402C1">
              <wp:extent cx="5486400" cy="4763702"/>
              <wp:effectExtent l="0" t="0" r="0" b="1206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pPr>
        <w:rPr>
          <w:ins w:id="10037"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3DE62D3C" w:rsidR="0032119F" w:rsidRDefault="007D5C04" w:rsidP="007D5C04">
      <w:pPr>
        <w:pStyle w:val="ListParagraph"/>
        <w:numPr>
          <w:ilvl w:val="0"/>
          <w:numId w:val="8"/>
        </w:numPr>
        <w:rPr>
          <w:ins w:id="10038" w:author="Borja Gonzalez" w:date="2017-09-28T22:26:00Z"/>
        </w:r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w:t>
      </w:r>
      <w:ins w:id="10039" w:author="Borja Gonzalez" w:date="2017-09-28T22:32:00Z">
        <w:r w:rsidR="00830AAE">
          <w:t>2</w:t>
        </w:r>
      </w:ins>
      <w:del w:id="10040" w:author="Borja Gonzalez" w:date="2017-09-28T22:32:00Z">
        <w:r w:rsidR="0032119F" w:rsidDel="00830AAE">
          <w:delText>5</w:delText>
        </w:r>
      </w:del>
      <w:r w:rsidR="0032119F">
        <w:t xml:space="preserve"> y el paso 9 correspondería al </w:t>
      </w:r>
      <w:ins w:id="10041" w:author="Borja Gonzalez" w:date="2017-09-28T22:33:00Z">
        <w:r w:rsidR="00830AAE">
          <w:t>b</w:t>
        </w:r>
      </w:ins>
      <w:del w:id="10042" w:author="Borja Gonzalez" w:date="2017-09-28T22:33:00Z">
        <w:r w:rsidR="0032119F" w:rsidDel="00830AAE">
          <w:delText>a</w:delText>
        </w:r>
      </w:del>
      <w:r w:rsidR="0032119F">
        <w:t xml:space="preserve">. </w:t>
      </w:r>
      <w:ins w:id="10043" w:author="Borja Gonzalez" w:date="2017-09-28T22:33:00Z">
        <w:r w:rsidR="00830AAE">
          <w:t xml:space="preserve">Cuando el usuario presiona el botón de borrado, el recorrido a seguir es del 1 al 15 y el paso 9 </w:t>
        </w:r>
      </w:ins>
      <w:ins w:id="10044" w:author="Borja Gonzalez" w:date="2017-09-28T22:34:00Z">
        <w:r w:rsidR="00830AAE">
          <w:t xml:space="preserve">se </w:t>
        </w:r>
      </w:ins>
      <w:ins w:id="10045" w:author="Borja Gonzalez" w:date="2017-09-28T22:33:00Z">
        <w:r w:rsidR="00830AAE">
          <w:t>corresponde</w:t>
        </w:r>
      </w:ins>
      <w:ins w:id="10046" w:author="Borja Gonzalez" w:date="2017-09-28T22:34:00Z">
        <w:r w:rsidR="00830AAE">
          <w:t xml:space="preserve"> al a.</w:t>
        </w:r>
      </w:ins>
      <w:del w:id="10047" w:author="Borja Gonzalez" w:date="2017-09-28T22:33:00Z">
        <w:r w:rsidR="0032119F" w:rsidDel="00830AAE">
          <w:delText xml:space="preserve">Éste recorrido añadiría el paciente a la base de datos, pero para actualizar los contenidos de la pagina web se volvería a ejecutar la función para obtener los pacientes (1 </w:delText>
        </w:r>
        <w:r w:rsidR="0032119F" w:rsidDel="00830AAE">
          <w:sym w:font="Wingdings" w:char="F0E0"/>
        </w:r>
        <w:r w:rsidR="0032119F" w:rsidDel="00830AAE">
          <w:delText xml:space="preserve"> 9b </w:delText>
        </w:r>
        <w:r w:rsidR="0032119F" w:rsidDel="00830AAE">
          <w:sym w:font="Wingdings" w:char="F0E0"/>
        </w:r>
        <w:r w:rsidR="0032119F" w:rsidDel="00830AAE">
          <w:delText xml:space="preserve"> 12).</w:delText>
        </w:r>
      </w:del>
    </w:p>
    <w:p w14:paraId="4B7D2DD5" w14:textId="79E3121D" w:rsidR="00933DFD" w:rsidRDefault="00933DFD" w:rsidP="007D5C04">
      <w:pPr>
        <w:pStyle w:val="ListParagraph"/>
        <w:numPr>
          <w:ilvl w:val="0"/>
          <w:numId w:val="8"/>
        </w:numPr>
        <w:rPr>
          <w:ins w:id="10048" w:author="Borja Gonzalez" w:date="2017-09-28T22:28:00Z"/>
        </w:rPr>
      </w:pPr>
      <w:ins w:id="10049" w:author="Borja Gonzalez" w:date="2017-09-28T22:26:00Z">
        <w:r>
          <w:rPr>
            <w:b/>
            <w:u w:val="single"/>
          </w:rPr>
          <w:t>Listado de movimientos:</w:t>
        </w:r>
        <w:r>
          <w:t xml:space="preserve"> El recorrido a seguir es del 1 al 12 y el paso 9 se correspondería al b. Una vez situados en la lista de pacientes, y cuando el usuario presiona el </w:t>
        </w:r>
      </w:ins>
      <w:ins w:id="10050" w:author="Borja Gonzalez" w:date="2017-09-28T22:27:00Z">
        <w:r>
          <w:t>botón</w:t>
        </w:r>
      </w:ins>
      <w:ins w:id="10051" w:author="Borja Gonzalez" w:date="2017-09-28T22:26:00Z">
        <w:r>
          <w:t xml:space="preserve"> para acceder a los datos</w:t>
        </w:r>
      </w:ins>
      <w:ins w:id="10052" w:author="Borja Gonzalez" w:date="2017-09-28T22:28:00Z">
        <w:r w:rsidR="00830AAE">
          <w:t>, el recorrido a seguir es del 1 al 12 y el paso 9 se correspondería al b.</w:t>
        </w:r>
      </w:ins>
    </w:p>
    <w:p w14:paraId="0C74DA30" w14:textId="0AA78518" w:rsidR="00830AAE" w:rsidRDefault="00830AAE" w:rsidP="007D5C04">
      <w:pPr>
        <w:pStyle w:val="ListParagraph"/>
        <w:numPr>
          <w:ilvl w:val="0"/>
          <w:numId w:val="8"/>
        </w:numPr>
        <w:rPr>
          <w:ins w:id="10053" w:author="Borja Gonzalez" w:date="2017-09-28T22:36:00Z"/>
        </w:rPr>
      </w:pPr>
      <w:ins w:id="10054" w:author="Borja Gonzalez" w:date="2017-09-28T22:29:00Z">
        <w:r>
          <w:rPr>
            <w:b/>
            <w:u w:val="single"/>
          </w:rPr>
          <w:t>Añadir/Borrar datos de movimiento:</w:t>
        </w:r>
        <w:r>
          <w:t xml:space="preserve"> </w:t>
        </w:r>
      </w:ins>
      <w:ins w:id="10055" w:author="Borja Gonzalez" w:date="2017-09-28T22:34:00Z">
        <w:r>
          <w:t xml:space="preserve">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w:t>
        </w:r>
      </w:ins>
      <w:ins w:id="10056" w:author="Borja Gonzalez" w:date="2017-09-28T22:35:00Z">
        <w:r>
          <w:t>movimiento</w:t>
        </w:r>
      </w:ins>
      <w:ins w:id="10057" w:author="Borja Gonzalez" w:date="2017-09-28T22:34:00Z">
        <w:r>
          <w:t xml:space="preserve">, </w:t>
        </w:r>
      </w:ins>
      <w:ins w:id="10058" w:author="Borja Gonzalez" w:date="2017-09-28T22:35:00Z">
        <w:r>
          <w:t>el recorrido a seguir es del 1 al 15 y el paso 9 se corresponde al a.</w:t>
        </w:r>
      </w:ins>
    </w:p>
    <w:p w14:paraId="57A98FDB" w14:textId="136342DE" w:rsidR="00830AAE" w:rsidRDefault="00830AAE" w:rsidP="007D5C04">
      <w:pPr>
        <w:pStyle w:val="ListParagraph"/>
        <w:numPr>
          <w:ilvl w:val="0"/>
          <w:numId w:val="8"/>
        </w:numPr>
        <w:rPr>
          <w:ins w:id="10059" w:author="Borja Gonzalez" w:date="2017-09-28T22:38:00Z"/>
        </w:rPr>
      </w:pPr>
      <w:ins w:id="10060" w:author="Borja Gonzalez" w:date="2017-09-28T22:36:00Z">
        <w:r>
          <w:rPr>
            <w:b/>
            <w:u w:val="single"/>
          </w:rPr>
          <w:t>Mostrar un gráfico de un movimiento:</w:t>
        </w:r>
        <w:r>
          <w:t xml:space="preserve"> </w:t>
        </w:r>
      </w:ins>
      <w:ins w:id="10061" w:author="Borja Gonzalez" w:date="2017-09-28T22:37:00Z">
        <w:r>
          <w:t xml:space="preserve">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w:t>
        </w:r>
        <w:r w:rsidR="00F9089A">
          <w:t>el bot</w:t>
        </w:r>
      </w:ins>
      <w:ins w:id="10062" w:author="Borja Gonzalez" w:date="2017-09-28T22:38:00Z">
        <w:r w:rsidR="00F9089A">
          <w:t>ón del gráfico a mostrar y se graficará el movimiento correspondiente.</w:t>
        </w:r>
      </w:ins>
    </w:p>
    <w:p w14:paraId="2982A0E5" w14:textId="39642C06" w:rsidR="00F9089A" w:rsidRPr="001B32E7" w:rsidRDefault="00F9089A" w:rsidP="007D5C04">
      <w:pPr>
        <w:pStyle w:val="ListParagraph"/>
        <w:numPr>
          <w:ilvl w:val="0"/>
          <w:numId w:val="8"/>
        </w:numPr>
      </w:pPr>
      <w:ins w:id="10063" w:author="Borja Gonzalez" w:date="2017-09-28T22:38:00Z">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w:t>
        </w:r>
      </w:ins>
      <w:ins w:id="10064" w:author="Borja Gonzalez" w:date="2017-09-28T22:39:00Z">
        <w:r>
          <w:t xml:space="preserve">el usuario se posiciona en el listado de movimientos, y cuando presiona el botón para mostrar la evolución, </w:t>
        </w:r>
      </w:ins>
      <w:ins w:id="10065" w:author="Borja Gonzalez" w:date="2017-09-28T22:40:00Z">
        <w:r>
          <w:t>el recorrido a seguir es del 1 al 12 y el paso 9 se correspondería al b.</w:t>
        </w:r>
      </w:ins>
    </w:p>
    <w:p w14:paraId="7DB65000" w14:textId="77777777" w:rsidR="001B32E7" w:rsidRPr="00F452C7" w:rsidRDefault="001B32E7" w:rsidP="009E54AB"/>
    <w:p w14:paraId="5C0592FB" w14:textId="54A84775" w:rsidR="00D51A6F" w:rsidRDefault="001F504E" w:rsidP="00AD3C27">
      <w:pPr>
        <w:pStyle w:val="Heading1"/>
        <w:rPr>
          <w:ins w:id="10066" w:author="Borja Gonzalez" w:date="2017-09-27T15:52:00Z"/>
        </w:rPr>
      </w:pPr>
      <w:bookmarkStart w:id="10067" w:name="_Toc368246733"/>
      <w:r>
        <w:t xml:space="preserve">6.  </w:t>
      </w:r>
      <w:r w:rsidR="00D51A6F" w:rsidRPr="003970D7">
        <w:t xml:space="preserve">Resultados y </w:t>
      </w:r>
      <w:r w:rsidR="00E653AA" w:rsidRPr="003970D7">
        <w:t>conclusion</w:t>
      </w:r>
      <w:r w:rsidR="003B7083" w:rsidRPr="003970D7">
        <w:t>e</w:t>
      </w:r>
      <w:r w:rsidR="00E653AA" w:rsidRPr="003970D7">
        <w:t>s</w:t>
      </w:r>
      <w:bookmarkEnd w:id="10067"/>
    </w:p>
    <w:p w14:paraId="1D43FF5D" w14:textId="77777777" w:rsidR="001F504E" w:rsidRDefault="001F504E">
      <w:pPr>
        <w:rPr>
          <w:ins w:id="10068" w:author="Borja Gonzalez" w:date="2017-09-27T15:56:00Z"/>
        </w:rPr>
        <w:pPrChange w:id="10069" w:author="Borja Gonzalez" w:date="2017-09-27T15:52:00Z">
          <w:pPr>
            <w:pStyle w:val="Heading1"/>
          </w:pPr>
        </w:pPrChange>
      </w:pPr>
    </w:p>
    <w:p w14:paraId="7F86EFA7" w14:textId="248CDC3E" w:rsidR="001F504E" w:rsidRDefault="001F504E">
      <w:pPr>
        <w:rPr>
          <w:ins w:id="10070" w:author="Borja Gonzalez" w:date="2017-09-27T15:52:00Z"/>
        </w:rPr>
        <w:pPrChange w:id="10071" w:author="Borja Gonzalez" w:date="2017-09-27T15:52:00Z">
          <w:pPr>
            <w:pStyle w:val="Heading1"/>
          </w:pPr>
        </w:pPrChange>
      </w:pPr>
      <w:ins w:id="10072" w:author="Borja Gonzalez" w:date="2017-09-27T15:56:00Z">
        <w:r>
          <w:t xml:space="preserve">Como se ha explicado al principio de esta memoria, el objetivo </w:t>
        </w:r>
      </w:ins>
      <w:ins w:id="10073" w:author="Borja Gonzalez" w:date="2017-09-27T15:57:00Z">
        <w:r>
          <w:t xml:space="preserve">principal </w:t>
        </w:r>
        <w:del w:id="10074" w:author="Rodrigo García" w:date="2017-09-29T10:40:00Z">
          <w:r w:rsidDel="00570BE9">
            <w:delText>de este</w:delText>
          </w:r>
        </w:del>
      </w:ins>
      <w:ins w:id="10075" w:author="Rodrigo García" w:date="2017-09-29T10:40:00Z">
        <w:r w:rsidR="00570BE9">
          <w:t>del</w:t>
        </w:r>
      </w:ins>
      <w:ins w:id="10076" w:author="Borja Gonzalez" w:date="2017-09-27T15:57:00Z">
        <w:r>
          <w:t xml:space="preserve"> </w:t>
        </w:r>
        <w:del w:id="10077" w:author="Rodrigo García" w:date="2017-09-29T10:40:00Z">
          <w:r w:rsidDel="00570BE9">
            <w:delText>proyecto</w:delText>
          </w:r>
        </w:del>
      </w:ins>
      <w:ins w:id="10078" w:author="Rodrigo García" w:date="2017-09-29T10:40:00Z">
        <w:r w:rsidR="00570BE9">
          <w:t>trabajo</w:t>
        </w:r>
      </w:ins>
      <w:ins w:id="10079" w:author="Borja Gonzalez" w:date="2017-09-27T15:57:00Z">
        <w:r>
          <w:t xml:space="preserve"> </w:t>
        </w:r>
      </w:ins>
      <w:ins w:id="10080" w:author="Borja Gonzalez" w:date="2017-09-27T15:58:00Z">
        <w:r>
          <w:t xml:space="preserve">era crear una aplicación web </w:t>
        </w:r>
        <w:del w:id="10081" w:author="Rodrigo García" w:date="2017-09-29T10:40:00Z">
          <w:r w:rsidDel="00570BE9">
            <w:delText>que tuviese acceso a una base de datos</w:delText>
          </w:r>
        </w:del>
      </w:ins>
      <w:ins w:id="10082" w:author="Rodrigo García" w:date="2017-09-29T10:40:00Z">
        <w:r w:rsidR="00570BE9">
          <w:t>con su base de datos correspondiente cuyo fin fuera</w:t>
        </w:r>
      </w:ins>
      <w:ins w:id="10083" w:author="Borja Gonzalez" w:date="2017-09-27T15:58:00Z">
        <w:r>
          <w:t xml:space="preserve"> </w:t>
        </w:r>
        <w:del w:id="10084" w:author="Rodrigo García" w:date="2017-09-29T10:40:00Z">
          <w:r w:rsidDel="00570BE9">
            <w:delText>para poder facilitar y mejorar</w:delText>
          </w:r>
        </w:del>
      </w:ins>
      <w:ins w:id="10085" w:author="Rodrigo García" w:date="2017-09-29T10:40:00Z">
        <w:r w:rsidR="00570BE9">
          <w:t>facilitar</w:t>
        </w:r>
      </w:ins>
      <w:ins w:id="10086" w:author="Borja Gonzalez" w:date="2017-09-27T15:58:00Z">
        <w:r>
          <w:t xml:space="preserve"> el </w:t>
        </w:r>
        <w:del w:id="10087" w:author="Rodrigo García" w:date="2017-09-29T10:40:00Z">
          <w:r w:rsidDel="00570BE9">
            <w:delText>tratamiento</w:delText>
          </w:r>
        </w:del>
      </w:ins>
      <w:ins w:id="10088" w:author="Rodrigo García" w:date="2017-09-29T10:40:00Z">
        <w:r w:rsidR="00570BE9">
          <w:t>seguimiento y análisis de la información de movilidad cervical</w:t>
        </w:r>
      </w:ins>
      <w:ins w:id="10089" w:author="Borja Gonzalez" w:date="2017-09-27T15:58:00Z">
        <w:r>
          <w:t xml:space="preserve"> de pacientes</w:t>
        </w:r>
        <w:del w:id="10090" w:author="Rodrigo García" w:date="2017-09-29T10:41:00Z">
          <w:r w:rsidDel="00570BE9">
            <w:delText xml:space="preserve"> con problemas de movilidad cervical</w:delText>
          </w:r>
        </w:del>
        <w:r>
          <w:t>.</w:t>
        </w:r>
      </w:ins>
      <w:ins w:id="10091" w:author="Borja Gonzalez" w:date="2017-09-27T16:00:00Z">
        <w:r>
          <w:t xml:space="preserve"> A continuación </w:t>
        </w:r>
        <w:commentRangeStart w:id="10092"/>
        <w:del w:id="10093" w:author="Rodrigo García" w:date="2017-09-29T10:41:00Z">
          <w:r w:rsidDel="00570BE9">
            <w:delText>se va a explicar</w:delText>
          </w:r>
        </w:del>
      </w:ins>
      <w:ins w:id="10094" w:author="Rodrigo García" w:date="2017-09-29T10:41:00Z">
        <w:r w:rsidR="00570BE9">
          <w:t>indico</w:t>
        </w:r>
      </w:ins>
      <w:ins w:id="10095" w:author="Borja Gonzalez" w:date="2017-09-27T16:00:00Z">
        <w:r>
          <w:t xml:space="preserve"> </w:t>
        </w:r>
      </w:ins>
      <w:commentRangeEnd w:id="10092"/>
      <w:r w:rsidR="00570BE9">
        <w:rPr>
          <w:rStyle w:val="CommentReference"/>
        </w:rPr>
        <w:commentReference w:id="10092"/>
      </w:r>
      <w:ins w:id="10096" w:author="Borja Gonzalez" w:date="2017-09-27T16:00:00Z">
        <w:r>
          <w:t xml:space="preserve">si se han cumplido los requisitos </w:t>
        </w:r>
      </w:ins>
      <w:ins w:id="10097" w:author="Rodrigo García" w:date="2017-09-29T10:41:00Z">
        <w:r w:rsidR="00570BE9">
          <w:t xml:space="preserve">que en su momento se </w:t>
        </w:r>
      </w:ins>
      <w:ins w:id="10098" w:author="Rodrigo García" w:date="2017-09-29T10:42:00Z">
        <w:r w:rsidR="00570BE9">
          <w:t>determinaron</w:t>
        </w:r>
      </w:ins>
      <w:ins w:id="10099" w:author="Rodrigo García" w:date="2017-09-29T10:41:00Z">
        <w:r w:rsidR="00570BE9">
          <w:t xml:space="preserve"> como necesarios </w:t>
        </w:r>
      </w:ins>
      <w:ins w:id="10100" w:author="Rodrigo García" w:date="2017-09-29T10:42:00Z">
        <w:r w:rsidR="00570BE9">
          <w:t xml:space="preserve">y enumero </w:t>
        </w:r>
      </w:ins>
      <w:ins w:id="10101" w:author="Borja Gonzalez" w:date="2017-09-27T16:00:00Z">
        <w:del w:id="10102" w:author="Rodrigo García" w:date="2017-09-29T10:42:00Z">
          <w:r w:rsidDel="00570BE9">
            <w:delText xml:space="preserve">y </w:delText>
          </w:r>
        </w:del>
        <w:r>
          <w:t xml:space="preserve">posibles líneas </w:t>
        </w:r>
      </w:ins>
      <w:ins w:id="10103" w:author="Rodrigo García" w:date="2017-09-29T10:42:00Z">
        <w:r w:rsidR="00570BE9">
          <w:t xml:space="preserve">de trabajo </w:t>
        </w:r>
      </w:ins>
      <w:ins w:id="10104" w:author="Borja Gonzalez" w:date="2017-09-27T16:00:00Z">
        <w:r>
          <w:t>futuras asociadas a este proyecto.</w:t>
        </w:r>
      </w:ins>
    </w:p>
    <w:p w14:paraId="240CF62D" w14:textId="3F1274B6" w:rsidR="001F504E" w:rsidRDefault="001F504E">
      <w:pPr>
        <w:pStyle w:val="Heading2"/>
        <w:rPr>
          <w:ins w:id="10105" w:author="Borja Gonzalez" w:date="2017-09-27T15:53:00Z"/>
        </w:rPr>
        <w:pPrChange w:id="10106" w:author="Borja Gonzalez" w:date="2017-09-27T15:53:00Z">
          <w:pPr>
            <w:pStyle w:val="Heading1"/>
          </w:pPr>
        </w:pPrChange>
      </w:pPr>
      <w:bookmarkStart w:id="10107" w:name="_Toc368246734"/>
      <w:ins w:id="10108" w:author="Borja Gonzalez" w:date="2017-09-27T15:52:00Z">
        <w:r>
          <w:t>6.1.  Resultados</w:t>
        </w:r>
      </w:ins>
      <w:bookmarkEnd w:id="10107"/>
    </w:p>
    <w:p w14:paraId="42143E30" w14:textId="77777777" w:rsidR="001F504E" w:rsidRDefault="001F504E">
      <w:pPr>
        <w:rPr>
          <w:ins w:id="10109" w:author="Borja Gonzalez" w:date="2017-09-27T15:53:00Z"/>
        </w:rPr>
        <w:pPrChange w:id="10110" w:author="Borja Gonzalez" w:date="2017-09-27T15:53:00Z">
          <w:pPr>
            <w:pStyle w:val="Heading1"/>
          </w:pPr>
        </w:pPrChange>
      </w:pPr>
    </w:p>
    <w:p w14:paraId="72F87158" w14:textId="0F877FF3" w:rsidR="00FB41A1" w:rsidRDefault="00570BE9">
      <w:pPr>
        <w:rPr>
          <w:ins w:id="10111" w:author="Borja Gonzalez" w:date="2017-09-27T16:18:00Z"/>
        </w:rPr>
        <w:pPrChange w:id="10112" w:author="Borja Gonzalez" w:date="2017-09-27T15:53:00Z">
          <w:pPr>
            <w:pStyle w:val="Heading1"/>
          </w:pPr>
        </w:pPrChange>
      </w:pPr>
      <w:ins w:id="10113" w:author="Rodrigo García" w:date="2017-09-29T10:42:00Z">
        <w:r>
          <w:t xml:space="preserve">Como se pudo ver en el capítulo de pruebas, </w:t>
        </w:r>
      </w:ins>
      <w:ins w:id="10114" w:author="Borja Gonzalez" w:date="2017-09-27T16:01:00Z">
        <w:del w:id="10115" w:author="Rodrigo García" w:date="2017-09-29T10:42:00Z">
          <w:r w:rsidR="001F504E" w:rsidDel="00570BE9">
            <w:delText>S</w:delText>
          </w:r>
        </w:del>
        <w:del w:id="10116" w:author="Rodrigo García" w:date="2017-09-29T10:43:00Z">
          <w:r w:rsidR="001F504E" w:rsidDel="00570BE9">
            <w:delText xml:space="preserve">e puede confirmar de forma satisfactoria que </w:delText>
          </w:r>
        </w:del>
        <w:r w:rsidR="001F504E">
          <w:t xml:space="preserve">el proyecto ha cumplido </w:t>
        </w:r>
      </w:ins>
      <w:ins w:id="10117" w:author="Rodrigo García" w:date="2017-09-29T10:43:00Z">
        <w:r>
          <w:t xml:space="preserve">con </w:t>
        </w:r>
      </w:ins>
      <w:ins w:id="10118" w:author="Borja Gonzalez" w:date="2017-09-27T16:01:00Z">
        <w:r w:rsidR="001F504E">
          <w:t xml:space="preserve">todos los requisitos </w:t>
        </w:r>
        <w:del w:id="10119" w:author="Rodrigo García" w:date="2017-09-29T10:43:00Z">
          <w:r w:rsidR="001F504E" w:rsidDel="00570BE9">
            <w:delText>que se exigieron</w:delText>
          </w:r>
        </w:del>
      </w:ins>
      <w:ins w:id="10120" w:author="Rodrigo García" w:date="2017-09-29T10:43:00Z">
        <w:r>
          <w:t>solicitados</w:t>
        </w:r>
      </w:ins>
      <w:ins w:id="10121" w:author="Borja Gonzalez" w:date="2017-09-27T16:01:00Z">
        <w:r w:rsidR="001F504E">
          <w:t xml:space="preserve"> por el cliente. </w:t>
        </w:r>
      </w:ins>
      <w:ins w:id="10122" w:author="Rodrigo García" w:date="2017-09-29T10:43:00Z">
        <w:r>
          <w:t xml:space="preserve">En </w:t>
        </w:r>
        <w:commentRangeStart w:id="10123"/>
        <w:r>
          <w:t>resumen</w:t>
        </w:r>
        <w:commentRangeEnd w:id="10123"/>
        <w:r>
          <w:rPr>
            <w:rStyle w:val="CommentReference"/>
          </w:rPr>
          <w:commentReference w:id="10123"/>
        </w:r>
        <w:r>
          <w:t xml:space="preserve">: </w:t>
        </w:r>
      </w:ins>
    </w:p>
    <w:p w14:paraId="572EA78E" w14:textId="77777777" w:rsidR="00FB41A1" w:rsidRDefault="00FB41A1">
      <w:pPr>
        <w:rPr>
          <w:ins w:id="10124" w:author="Borja Gonzalez" w:date="2017-09-27T16:18:00Z"/>
        </w:rPr>
        <w:pPrChange w:id="10125" w:author="Borja Gonzalez" w:date="2017-09-27T15:53:00Z">
          <w:pPr>
            <w:pStyle w:val="Heading1"/>
          </w:pPr>
        </w:pPrChange>
      </w:pPr>
    </w:p>
    <w:p w14:paraId="1DA289A3" w14:textId="6852AED9" w:rsidR="001F504E" w:rsidRDefault="00570BE9">
      <w:pPr>
        <w:rPr>
          <w:ins w:id="10126" w:author="Borja Gonzalez" w:date="2017-09-27T16:27:00Z"/>
        </w:rPr>
        <w:pPrChange w:id="10127" w:author="Borja Gonzalez" w:date="2017-09-27T15:53:00Z">
          <w:pPr>
            <w:pStyle w:val="Heading1"/>
          </w:pPr>
        </w:pPrChange>
      </w:pPr>
      <w:ins w:id="10128" w:author="Rodrigo García" w:date="2017-09-29T10:43:00Z">
        <w:r>
          <w:t>Además</w:t>
        </w:r>
      </w:ins>
      <w:ins w:id="10129" w:author="Rodrigo García" w:date="2017-09-29T10:44:00Z">
        <w:r>
          <w:t>, durante el desarrollo del trabajo se ha expuesto la aplicación web a</w:t>
        </w:r>
      </w:ins>
      <w:ins w:id="10130" w:author="Borja Gonzalez" w:date="2017-09-27T16:18:00Z">
        <w:del w:id="10131" w:author="Rodrigo García" w:date="2017-09-29T10:44:00Z">
          <w:r w:rsidR="00FB41A1" w:rsidDel="00570BE9">
            <w:delText>Una parte fundamental a lo</w:delText>
          </w:r>
        </w:del>
      </w:ins>
      <w:ins w:id="10132" w:author="Borja Gonzalez" w:date="2017-09-27T16:01:00Z">
        <w:del w:id="10133" w:author="Rodrigo García" w:date="2017-09-29T10:44:00Z">
          <w:r w:rsidR="001F504E" w:rsidDel="00570BE9">
            <w:delText xml:space="preserve"> largo del desarrollo del proyecto </w:delText>
          </w:r>
        </w:del>
      </w:ins>
      <w:ins w:id="10134" w:author="Borja Gonzalez" w:date="2017-09-27T16:18:00Z">
        <w:del w:id="10135" w:author="Rodrigo García" w:date="2017-09-29T10:44:00Z">
          <w:r w:rsidR="00FB41A1" w:rsidDel="00570BE9">
            <w:delText xml:space="preserve">ha sido </w:delText>
          </w:r>
        </w:del>
      </w:ins>
      <w:ins w:id="10136" w:author="Borja Gonzalez" w:date="2017-09-27T16:20:00Z">
        <w:del w:id="10137" w:author="Rodrigo García" w:date="2017-09-29T10:44:00Z">
          <w:r w:rsidR="00FB41A1" w:rsidDel="00570BE9">
            <w:delText xml:space="preserve">la </w:delText>
          </w:r>
        </w:del>
      </w:ins>
      <w:ins w:id="10138" w:author="Borja Gonzalez" w:date="2017-09-27T16:01:00Z">
        <w:del w:id="10139" w:author="Rodrigo García" w:date="2017-09-29T10:44:00Z">
          <w:r w:rsidR="001F504E" w:rsidDel="00570BE9">
            <w:delText>reuni</w:delText>
          </w:r>
        </w:del>
      </w:ins>
      <w:ins w:id="10140" w:author="Borja Gonzalez" w:date="2017-09-27T16:02:00Z">
        <w:del w:id="10141" w:author="Rodrigo García" w:date="2017-09-29T10:44:00Z">
          <w:r w:rsidR="001F504E" w:rsidDel="00570BE9">
            <w:delText>ón con</w:delText>
          </w:r>
        </w:del>
        <w:r w:rsidR="001F504E">
          <w:t xml:space="preserve"> fisioterapeutas </w:t>
        </w:r>
      </w:ins>
      <w:ins w:id="10142" w:author="Rodrigo García" w:date="2017-09-29T10:44:00Z">
        <w:r>
          <w:t xml:space="preserve">del Hospital de La Salle (un ejemplo de usuario final), </w:t>
        </w:r>
      </w:ins>
      <w:ins w:id="10143" w:author="Borja Gonzalez" w:date="2017-09-27T16:02:00Z">
        <w:r w:rsidR="001F504E">
          <w:t xml:space="preserve">que han transmitido </w:t>
        </w:r>
        <w:del w:id="10144" w:author="Rodrigo García" w:date="2017-09-29T10:45:00Z">
          <w:r w:rsidR="001F504E" w:rsidDel="00570BE9">
            <w:delText xml:space="preserve">que esta </w:delText>
          </w:r>
        </w:del>
      </w:ins>
      <w:ins w:id="10145" w:author="Borja Gonzalez" w:date="2017-09-27T16:03:00Z">
        <w:del w:id="10146" w:author="Rodrigo García" w:date="2017-09-29T10:45:00Z">
          <w:r w:rsidR="001F504E" w:rsidDel="00570BE9">
            <w:delText>aplicación tiene una</w:delText>
          </w:r>
        </w:del>
      </w:ins>
      <w:ins w:id="10147" w:author="Rodrigo García" w:date="2017-09-29T10:45:00Z">
        <w:r>
          <w:t>su satisfacción con el resultado y han resaltado que esta tiene una enorme</w:t>
        </w:r>
      </w:ins>
      <w:ins w:id="10148" w:author="Borja Gonzalez" w:date="2017-09-27T16:03:00Z">
        <w:r w:rsidR="001F504E">
          <w:t xml:space="preserve"> utilidad </w:t>
        </w:r>
        <w:del w:id="10149" w:author="Rodrigo García" w:date="2017-09-29T10:45:00Z">
          <w:r w:rsidR="001F504E" w:rsidDel="00570BE9">
            <w:delText xml:space="preserve">clara </w:delText>
          </w:r>
        </w:del>
        <w:r w:rsidR="001F504E">
          <w:t xml:space="preserve">a la hora </w:t>
        </w:r>
      </w:ins>
      <w:ins w:id="10150" w:author="Rodrigo García" w:date="2017-09-29T10:45:00Z">
        <w:r>
          <w:t xml:space="preserve">tanto </w:t>
        </w:r>
      </w:ins>
      <w:ins w:id="10151" w:author="Borja Gonzalez" w:date="2017-09-27T16:03:00Z">
        <w:r w:rsidR="001F504E">
          <w:t>de tratar pacientes con problemas cervicales</w:t>
        </w:r>
      </w:ins>
      <w:ins w:id="10152" w:author="Rodrigo García" w:date="2017-09-29T10:45:00Z">
        <w:r>
          <w:t xml:space="preserve"> como de realizar un análisis de datos para estudios clínicos. A consecuencia de esto, la aplicaci</w:t>
        </w:r>
      </w:ins>
      <w:ins w:id="10153" w:author="Rodrigo García" w:date="2017-09-29T10:46:00Z">
        <w:r>
          <w:t>ón acabará siendo utilizada en el hospital antes nombrado, integrándose con el flujo de trabajo del equipo de fisioterapia</w:t>
        </w:r>
      </w:ins>
      <w:ins w:id="10154" w:author="Borja Gonzalez" w:date="2017-09-27T16:03:00Z">
        <w:r w:rsidR="001F504E">
          <w:t>. En</w:t>
        </w:r>
      </w:ins>
      <w:ins w:id="10155" w:author="Rodrigo García" w:date="2017-09-29T10:47:00Z">
        <w:r>
          <w:t xml:space="preserve"> línea con esto</w:t>
        </w:r>
      </w:ins>
      <w:ins w:id="10156" w:author="Borja Gonzalez" w:date="2017-09-27T16:03:00Z">
        <w:del w:id="10157" w:author="Rodrigo García" w:date="2017-09-29T10:47:00Z">
          <w:r w:rsidR="001F504E" w:rsidDel="00570BE9">
            <w:delText xml:space="preserve"> adición</w:delText>
          </w:r>
        </w:del>
        <w:r w:rsidR="001F504E">
          <w:t xml:space="preserve">, los fisioterapeutas </w:t>
        </w:r>
      </w:ins>
      <w:ins w:id="10158" w:author="Borja Gonzalez" w:date="2017-09-27T16:04:00Z">
        <w:r w:rsidR="001F504E">
          <w:t xml:space="preserve">hicieron algunas sugerencias para mejorar la </w:t>
        </w:r>
      </w:ins>
      <w:ins w:id="10159" w:author="Borja Gonzalez" w:date="2017-09-27T16:05:00Z">
        <w:r w:rsidR="001F504E">
          <w:t>aplicación</w:t>
        </w:r>
      </w:ins>
      <w:ins w:id="10160" w:author="Borja Gonzalez" w:date="2017-09-27T16:04:00Z">
        <w:r w:rsidR="001F504E">
          <w:t xml:space="preserve"> web</w:t>
        </w:r>
      </w:ins>
      <w:ins w:id="10161" w:author="Borja Gonzalez" w:date="2017-09-27T16:05:00Z">
        <w:r w:rsidR="006A2331">
          <w:t>,</w:t>
        </w:r>
      </w:ins>
      <w:ins w:id="10162" w:author="Rodrigo García" w:date="2017-09-29T10:47:00Z">
        <w:r>
          <w:t xml:space="preserve"> algunas de las cuales se implementaron en un tiempo muy breve, debido al escaso coste en tiempo de desarrollo de las mismas. Otras, sin embargo, se dejaron para m</w:t>
        </w:r>
      </w:ins>
      <w:ins w:id="10163" w:author="Rodrigo García" w:date="2017-09-29T10:48:00Z">
        <w:r>
          <w:t>ás adelante, convirtiéndose posibles desarrollos futuros</w:t>
        </w:r>
      </w:ins>
      <w:ins w:id="10164" w:author="Borja Gonzalez" w:date="2017-09-27T16:05:00Z">
        <w:del w:id="10165" w:author="Rodrigo García" w:date="2017-09-29T10:48:00Z">
          <w:r w:rsidR="006A2331" w:rsidDel="00570BE9">
            <w:delText xml:space="preserve"> y teniendo en cuenta </w:delText>
          </w:r>
        </w:del>
      </w:ins>
      <w:ins w:id="10166" w:author="Borja Gonzalez" w:date="2017-09-27T16:06:00Z">
        <w:del w:id="10167" w:author="Rodrigo García" w:date="2017-09-29T10:48:00Z">
          <w:r w:rsidR="006A2331" w:rsidDel="00570BE9">
            <w:delText>la viabilidad tecnol</w:delText>
          </w:r>
        </w:del>
      </w:ins>
      <w:ins w:id="10168" w:author="Borja Gonzalez" w:date="2017-09-27T16:07:00Z">
        <w:del w:id="10169" w:author="Rodrigo García" w:date="2017-09-29T10:48:00Z">
          <w:r w:rsidR="006A2331" w:rsidDel="00570BE9">
            <w:delText>ógica de estas sugerencias se aplicaron los cambios adecuados</w:delText>
          </w:r>
        </w:del>
        <w:r w:rsidR="006A2331">
          <w:t>.</w:t>
        </w:r>
      </w:ins>
    </w:p>
    <w:p w14:paraId="1E44B59C" w14:textId="77777777" w:rsidR="00D26C47" w:rsidRDefault="00D26C47">
      <w:pPr>
        <w:rPr>
          <w:ins w:id="10170" w:author="Borja Gonzalez" w:date="2017-09-27T16:27:00Z"/>
        </w:rPr>
        <w:pPrChange w:id="10171" w:author="Borja Gonzalez" w:date="2017-09-27T15:53:00Z">
          <w:pPr>
            <w:pStyle w:val="Heading1"/>
          </w:pPr>
        </w:pPrChange>
      </w:pPr>
    </w:p>
    <w:p w14:paraId="4CF7F01F" w14:textId="45C265FA" w:rsidR="00D26C47" w:rsidRDefault="00D26C47">
      <w:pPr>
        <w:rPr>
          <w:ins w:id="10172" w:author="Borja Gonzalez" w:date="2017-09-27T16:30:00Z"/>
        </w:rPr>
        <w:pPrChange w:id="10173" w:author="Borja Gonzalez" w:date="2017-09-27T15:53:00Z">
          <w:pPr>
            <w:pStyle w:val="Heading1"/>
          </w:pPr>
        </w:pPrChange>
      </w:pPr>
      <w:ins w:id="10174" w:author="Borja Gonzalez" w:date="2017-09-27T16:27:00Z">
        <w:r>
          <w:t>Por último</w:t>
        </w:r>
      </w:ins>
      <w:ins w:id="10175" w:author="Rodrigo García" w:date="2017-09-29T10:48:00Z">
        <w:r w:rsidR="00570BE9">
          <w:t>,</w:t>
        </w:r>
      </w:ins>
      <w:ins w:id="10176" w:author="Borja Gonzalez" w:date="2017-09-27T16:27:00Z">
        <w:r>
          <w:t xml:space="preserve"> cabe mencionar que la aplicación web desarrollada es de fácil uso y no es necesario que el usuario (probablemente un fisioterapeuta) tenga conocimientos </w:t>
        </w:r>
      </w:ins>
      <w:ins w:id="10177" w:author="Borja Gonzalez" w:date="2017-09-27T16:28:00Z">
        <w:r>
          <w:t>específicos</w:t>
        </w:r>
      </w:ins>
      <w:ins w:id="10178" w:author="Borja Gonzalez" w:date="2017-09-27T16:27:00Z">
        <w:r>
          <w:t xml:space="preserve"> </w:t>
        </w:r>
      </w:ins>
      <w:ins w:id="10179" w:author="Borja Gonzalez" w:date="2017-09-27T16:28:00Z">
        <w:r>
          <w:t>sobre las tecnologías utilizadas en este proyecto.</w:t>
        </w:r>
      </w:ins>
    </w:p>
    <w:p w14:paraId="5B5B3C6C" w14:textId="77777777" w:rsidR="00D26C47" w:rsidRDefault="00D26C47">
      <w:pPr>
        <w:rPr>
          <w:ins w:id="10180" w:author="Borja Gonzalez" w:date="2017-09-27T16:30:00Z"/>
        </w:rPr>
        <w:pPrChange w:id="10181" w:author="Borja Gonzalez" w:date="2017-09-27T15:53:00Z">
          <w:pPr>
            <w:pStyle w:val="Heading1"/>
          </w:pPr>
        </w:pPrChange>
      </w:pPr>
    </w:p>
    <w:p w14:paraId="5629D7D8" w14:textId="1E4A66CB" w:rsidR="00D26C47" w:rsidRDefault="00D26C47">
      <w:pPr>
        <w:pStyle w:val="Heading2"/>
        <w:rPr>
          <w:ins w:id="10182" w:author="Borja Gonzalez" w:date="2017-09-27T16:31:00Z"/>
        </w:rPr>
        <w:pPrChange w:id="10183" w:author="Borja Gonzalez" w:date="2017-09-27T16:31:00Z">
          <w:pPr>
            <w:pStyle w:val="Heading1"/>
          </w:pPr>
        </w:pPrChange>
      </w:pPr>
      <w:bookmarkStart w:id="10184" w:name="_Toc368246735"/>
      <w:ins w:id="10185" w:author="Borja Gonzalez" w:date="2017-09-27T16:30:00Z">
        <w:r>
          <w:t>6.2. Conclusiones</w:t>
        </w:r>
      </w:ins>
      <w:bookmarkEnd w:id="10184"/>
    </w:p>
    <w:p w14:paraId="27562DC0" w14:textId="77777777" w:rsidR="00D26C47" w:rsidRDefault="00D26C47">
      <w:pPr>
        <w:rPr>
          <w:ins w:id="10186" w:author="Borja Gonzalez" w:date="2017-09-27T16:31:00Z"/>
        </w:rPr>
        <w:pPrChange w:id="10187" w:author="Borja Gonzalez" w:date="2017-09-27T16:31:00Z">
          <w:pPr>
            <w:pStyle w:val="Heading1"/>
          </w:pPr>
        </w:pPrChange>
      </w:pPr>
    </w:p>
    <w:p w14:paraId="3025D47A" w14:textId="0BD6B5D4" w:rsidR="00D26C47" w:rsidRDefault="00D26C47">
      <w:pPr>
        <w:rPr>
          <w:ins w:id="10188" w:author="Borja Gonzalez" w:date="2017-09-27T16:39:00Z"/>
        </w:rPr>
        <w:pPrChange w:id="10189" w:author="Borja Gonzalez" w:date="2017-09-27T16:31:00Z">
          <w:pPr>
            <w:pStyle w:val="Heading1"/>
          </w:pPr>
        </w:pPrChange>
      </w:pPr>
      <w:ins w:id="10190" w:author="Borja Gonzalez" w:date="2017-09-27T16:31:00Z">
        <w:r>
          <w:t xml:space="preserve">Al implementar este trabajo </w:t>
        </w:r>
      </w:ins>
      <w:ins w:id="10191" w:author="Borja Gonzalez" w:date="2017-09-27T16:32:00Z">
        <w:r>
          <w:t>he conseguido reforzar conocimientos aprendidos a lo largo de la carrera. En especial</w:t>
        </w:r>
      </w:ins>
      <w:ins w:id="10192" w:author="Borja Gonzalez" w:date="2017-09-27T16:43:00Z">
        <w:r w:rsidR="00FF4EF1">
          <w:t xml:space="preserve"> en</w:t>
        </w:r>
      </w:ins>
      <w:ins w:id="10193" w:author="Borja Gonzalez" w:date="2017-09-27T16:32:00Z">
        <w:r>
          <w:t xml:space="preserve"> el desarrollo de plataformas we</w:t>
        </w:r>
        <w:r w:rsidR="00E142DF">
          <w:t>b, el manejo de bases de datos,</w:t>
        </w:r>
        <w:r>
          <w:t xml:space="preserve"> la implementaci</w:t>
        </w:r>
      </w:ins>
      <w:ins w:id="10194" w:author="Borja Gonzalez" w:date="2017-09-27T16:33:00Z">
        <w:r>
          <w:t xml:space="preserve">ón de un servidor con </w:t>
        </w:r>
        <w:del w:id="10195" w:author="Rodrigo García" w:date="2017-09-29T10:48:00Z">
          <w:r w:rsidDel="00570BE9">
            <w:delText>una</w:delText>
          </w:r>
        </w:del>
      </w:ins>
      <w:ins w:id="10196" w:author="Rodrigo García" w:date="2017-09-29T10:48:00Z">
        <w:r w:rsidR="00570BE9">
          <w:t>su</w:t>
        </w:r>
      </w:ins>
      <w:ins w:id="10197" w:author="Borja Gonzalez" w:date="2017-09-27T16:33:00Z">
        <w:r>
          <w:t xml:space="preserve"> lógica </w:t>
        </w:r>
      </w:ins>
      <w:ins w:id="10198" w:author="Borja Gonzalez" w:date="2017-09-27T17:16:00Z">
        <w:del w:id="10199" w:author="Rodrigo García" w:date="2017-09-29T10:48:00Z">
          <w:r w:rsidR="00E142DF" w:rsidDel="00570BE9">
            <w:delText>propia</w:delText>
          </w:r>
        </w:del>
      </w:ins>
      <w:ins w:id="10200" w:author="Rodrigo García" w:date="2017-09-29T10:48:00Z">
        <w:r w:rsidR="00570BE9">
          <w:t>de negocio</w:t>
        </w:r>
      </w:ins>
      <w:ins w:id="10201" w:author="Borja Gonzalez" w:date="2017-09-27T17:16:00Z">
        <w:r w:rsidR="00E142DF">
          <w:t xml:space="preserve">, </w:t>
        </w:r>
      </w:ins>
      <w:ins w:id="10202" w:author="Borja Gonzalez" w:date="2017-09-27T17:17:00Z">
        <w:r w:rsidR="00E142DF">
          <w:t>el uso de sockets para establecer una comunicación bidireccional</w:t>
        </w:r>
      </w:ins>
      <w:ins w:id="10203" w:author="Borja Gonzalez" w:date="2017-09-27T17:19:00Z">
        <w:r w:rsidR="00E142DF">
          <w:t xml:space="preserve"> y</w:t>
        </w:r>
      </w:ins>
      <w:ins w:id="10204" w:author="Borja Gonzalez" w:date="2017-09-27T17:18:00Z">
        <w:r w:rsidR="00E142DF">
          <w:t xml:space="preserve"> la integración de librerías para añadir </w:t>
        </w:r>
      </w:ins>
      <w:ins w:id="10205" w:author="Rodrigo García" w:date="2017-09-29T10:48:00Z">
        <w:r w:rsidR="00570BE9">
          <w:t xml:space="preserve">la </w:t>
        </w:r>
      </w:ins>
      <w:ins w:id="10206" w:author="Borja Gonzalez" w:date="2017-09-27T17:18:00Z">
        <w:r w:rsidR="00E142DF">
          <w:t>funcionalida</w:t>
        </w:r>
        <w:r w:rsidR="003320BE">
          <w:t xml:space="preserve">d </w:t>
        </w:r>
        <w:del w:id="10207" w:author="Rodrigo García" w:date="2017-09-29T10:48:00Z">
          <w:r w:rsidR="003320BE" w:rsidDel="00570BE9">
            <w:delText>que se</w:delText>
          </w:r>
          <w:r w:rsidR="00E142DF" w:rsidDel="00570BE9">
            <w:delText xml:space="preserve"> requerir</w:delText>
          </w:r>
        </w:del>
      </w:ins>
      <w:ins w:id="10208" w:author="Rodrigo García" w:date="2017-09-29T10:48:00Z">
        <w:r w:rsidR="00570BE9">
          <w:t>necesaria para cumplir</w:t>
        </w:r>
      </w:ins>
      <w:ins w:id="10209" w:author="Borja Gonzalez" w:date="2017-09-27T17:18:00Z">
        <w:r w:rsidR="00E142DF">
          <w:t xml:space="preserve"> en los requisitos</w:t>
        </w:r>
      </w:ins>
      <w:ins w:id="10210" w:author="Borja Gonzalez" w:date="2017-09-27T17:19:00Z">
        <w:r w:rsidR="00E142DF">
          <w:t>.</w:t>
        </w:r>
      </w:ins>
    </w:p>
    <w:p w14:paraId="745082BE" w14:textId="77777777" w:rsidR="00FF4EF1" w:rsidRDefault="00FF4EF1">
      <w:pPr>
        <w:rPr>
          <w:ins w:id="10211" w:author="Borja Gonzalez" w:date="2017-09-27T16:39:00Z"/>
        </w:rPr>
        <w:pPrChange w:id="10212" w:author="Borja Gonzalez" w:date="2017-09-27T16:31:00Z">
          <w:pPr>
            <w:pStyle w:val="Heading1"/>
          </w:pPr>
        </w:pPrChange>
      </w:pPr>
    </w:p>
    <w:p w14:paraId="4FB4ABBB" w14:textId="3ED57D7A" w:rsidR="00FF4EF1" w:rsidRDefault="00FF4EF1">
      <w:pPr>
        <w:rPr>
          <w:ins w:id="10213" w:author="Borja Gonzalez" w:date="2017-09-27T16:34:00Z"/>
        </w:rPr>
        <w:pPrChange w:id="10214" w:author="Borja Gonzalez" w:date="2017-09-27T16:31:00Z">
          <w:pPr>
            <w:pStyle w:val="Heading1"/>
          </w:pPr>
        </w:pPrChange>
      </w:pPr>
      <w:ins w:id="10215" w:author="Borja Gonzalez" w:date="2017-09-27T16:39:00Z">
        <w:r>
          <w:t xml:space="preserve">Otra cuestión que merece mención es el proceso de investigación conjunto entre mi tutor y yo para encontrar las tecnologías adecuadas </w:t>
        </w:r>
      </w:ins>
      <w:ins w:id="10216" w:author="Borja Gonzalez" w:date="2017-09-27T16:40:00Z">
        <w:r>
          <w:t>que se ajustasen a las necesidades y requisitos del proyecto. Para m</w:t>
        </w:r>
      </w:ins>
      <w:ins w:id="10217" w:author="Borja Gonzalez" w:date="2017-09-27T16:41:00Z">
        <w:r>
          <w:t xml:space="preserve">í, la capacidad </w:t>
        </w:r>
        <w:del w:id="10218" w:author="Rodrigo García" w:date="2017-09-29T10:49:00Z">
          <w:r w:rsidDel="00570BE9">
            <w:delText>de investigación</w:delText>
          </w:r>
        </w:del>
      </w:ins>
      <w:ins w:id="10219" w:author="Rodrigo García" w:date="2017-09-29T10:49:00Z">
        <w:r w:rsidR="00570BE9">
          <w:t>para llevar a cabo esta tarea con éxito</w:t>
        </w:r>
      </w:ins>
      <w:ins w:id="10220" w:author="Borja Gonzalez" w:date="2017-09-27T16:41:00Z">
        <w:del w:id="10221" w:author="Rodrigo García" w:date="2017-09-29T10:49:00Z">
          <w:r w:rsidDel="00570BE9">
            <w:delText>,</w:delText>
          </w:r>
        </w:del>
        <w:r>
          <w:t xml:space="preserve"> es una cualidad fundamental que debe adquirir cualquie</w:t>
        </w:r>
      </w:ins>
      <w:ins w:id="10222" w:author="Borja Gonzalez" w:date="2017-09-27T16:42:00Z">
        <w:r>
          <w:t xml:space="preserve">r ingeniero, </w:t>
        </w:r>
        <w:del w:id="10223" w:author="Rodrigo García" w:date="2017-09-29T10:49:00Z">
          <w:r w:rsidDel="003658C0">
            <w:delText>ya que un ingeniero es tremendamente valorado por</w:delText>
          </w:r>
        </w:del>
      </w:ins>
      <w:ins w:id="10224" w:author="Rodrigo García" w:date="2017-09-29T10:49:00Z">
        <w:r w:rsidR="003658C0">
          <w:t>pues en el mundo laboral se valora</w:t>
        </w:r>
      </w:ins>
      <w:ins w:id="10225" w:author="Borja Gonzalez" w:date="2017-09-27T16:42:00Z">
        <w:r>
          <w:t xml:space="preserve"> su capacidad de afrontar los problemas, independientemente </w:t>
        </w:r>
        <w:del w:id="10226" w:author="Rodrigo García" w:date="2017-09-29T10:49:00Z">
          <w:r w:rsidDel="003658C0">
            <w:delText xml:space="preserve">de los </w:delText>
          </w:r>
        </w:del>
      </w:ins>
      <w:ins w:id="10227" w:author="Borja Gonzalez" w:date="2017-09-27T16:43:00Z">
        <w:del w:id="10228" w:author="Rodrigo García" w:date="2017-09-29T10:49:00Z">
          <w:r w:rsidDel="003658C0">
            <w:delText>conocimientos</w:delText>
          </w:r>
        </w:del>
      </w:ins>
      <w:ins w:id="10229" w:author="Borja Gonzalez" w:date="2017-09-27T16:42:00Z">
        <w:del w:id="10230" w:author="Rodrigo García" w:date="2017-09-29T10:49:00Z">
          <w:r w:rsidDel="003658C0">
            <w:delText xml:space="preserve"> que pueda tener el ingeniero sobre el problema presentado.</w:delText>
          </w:r>
        </w:del>
      </w:ins>
      <w:ins w:id="10231" w:author="Rodrigo García" w:date="2017-09-29T10:49:00Z">
        <w:r w:rsidR="003658C0">
          <w:t xml:space="preserve">de si se </w:t>
        </w:r>
      </w:ins>
      <w:ins w:id="10232" w:author="Rodrigo García" w:date="2017-09-29T10:50:00Z">
        <w:r w:rsidR="003658C0">
          <w:t>poseían</w:t>
        </w:r>
      </w:ins>
      <w:ins w:id="10233" w:author="Rodrigo García" w:date="2017-09-29T10:49:00Z">
        <w:r w:rsidR="003658C0">
          <w:t xml:space="preserve"> de antemano los conocimientos necesarios o si estos debieron </w:t>
        </w:r>
      </w:ins>
      <w:ins w:id="10234" w:author="Rodrigo García" w:date="2017-09-29T10:50:00Z">
        <w:r w:rsidR="003658C0">
          <w:t>adquiriste</w:t>
        </w:r>
      </w:ins>
      <w:ins w:id="10235" w:author="Rodrigo García" w:date="2017-09-29T10:49:00Z">
        <w:r w:rsidR="003658C0">
          <w:t xml:space="preserve"> durante el desarrollo.</w:t>
        </w:r>
      </w:ins>
    </w:p>
    <w:p w14:paraId="5017B602" w14:textId="77777777" w:rsidR="00D26C47" w:rsidRDefault="00D26C47">
      <w:pPr>
        <w:rPr>
          <w:ins w:id="10236" w:author="Borja Gonzalez" w:date="2017-09-27T16:34:00Z"/>
        </w:rPr>
        <w:pPrChange w:id="10237" w:author="Borja Gonzalez" w:date="2017-09-27T16:31:00Z">
          <w:pPr>
            <w:pStyle w:val="Heading1"/>
          </w:pPr>
        </w:pPrChange>
      </w:pPr>
    </w:p>
    <w:p w14:paraId="38AE4C82" w14:textId="48A656A7" w:rsidR="00D26C47" w:rsidRPr="00D26C47" w:rsidRDefault="00D26C47">
      <w:pPr>
        <w:rPr>
          <w:ins w:id="10238" w:author="Borja Gonzalez" w:date="2017-09-27T16:29:00Z"/>
        </w:rPr>
        <w:pPrChange w:id="10239" w:author="Borja Gonzalez" w:date="2017-09-27T16:31:00Z">
          <w:pPr>
            <w:pStyle w:val="Heading1"/>
          </w:pPr>
        </w:pPrChange>
      </w:pPr>
      <w:ins w:id="10240" w:author="Borja Gonzalez" w:date="2017-09-27T16:34:00Z">
        <w:r>
          <w:t xml:space="preserve">Como he mencionado antes, durante el desarrollo de la aplicación me he reunido con el cliente y juntos hemos trabajado para crear un proyecto real. Este hecho es de </w:t>
        </w:r>
      </w:ins>
      <w:ins w:id="10241" w:author="Borja Gonzalez" w:date="2017-09-27T16:35:00Z">
        <w:r w:rsidR="00FF4EF1">
          <w:t xml:space="preserve">una </w:t>
        </w:r>
      </w:ins>
      <w:ins w:id="10242" w:author="Borja Gonzalez" w:date="2017-09-27T16:36:00Z">
        <w:r w:rsidR="00FF4EF1">
          <w:t>importancia</w:t>
        </w:r>
      </w:ins>
      <w:ins w:id="10243" w:author="Borja Gonzalez" w:date="2017-09-27T16:35:00Z">
        <w:r w:rsidR="00FF4EF1">
          <w:t xml:space="preserve"> </w:t>
        </w:r>
      </w:ins>
      <w:ins w:id="10244" w:author="Borja Gonzalez" w:date="2017-09-27T16:36:00Z">
        <w:r w:rsidR="00FF4EF1">
          <w:t>fundamental</w:t>
        </w:r>
      </w:ins>
      <w:ins w:id="10245" w:author="Borja Gonzalez" w:date="2017-09-27T16:37:00Z">
        <w:r w:rsidR="00FF4EF1">
          <w:t>,</w:t>
        </w:r>
      </w:ins>
      <w:ins w:id="10246" w:author="Borja Gonzalez" w:date="2017-09-27T16:36:00Z">
        <w:r w:rsidR="00FF4EF1">
          <w:t xml:space="preserve"> ya que me ha enseñado a trabajar con distintas personas para alcanzar unos objetivos</w:t>
        </w:r>
        <w:del w:id="10247" w:author="Rodrigo García" w:date="2017-09-29T10:50:00Z">
          <w:r w:rsidR="00FF4EF1" w:rsidDel="003658C0">
            <w:delText xml:space="preserve"> reales de un cliente</w:delText>
          </w:r>
        </w:del>
      </w:ins>
      <w:ins w:id="10248" w:author="Rodrigo García" w:date="2017-09-29T10:50:00Z">
        <w:r w:rsidR="003658C0">
          <w:t xml:space="preserve"> concretos</w:t>
        </w:r>
      </w:ins>
      <w:ins w:id="10249" w:author="Borja Gonzalez" w:date="2017-09-27T16:36:00Z">
        <w:r w:rsidR="00FF4EF1">
          <w:t>, algo que ocurre constantemente en el mundo laboral y que de alguna forma complementa a mi formaci</w:t>
        </w:r>
      </w:ins>
      <w:ins w:id="10250" w:author="Borja Gonzalez" w:date="2017-09-27T16:37:00Z">
        <w:r w:rsidR="00FF4EF1">
          <w:t>ón para introducirme a los procesos de una empresa a la hora de desarrollar un producto.</w:t>
        </w:r>
      </w:ins>
    </w:p>
    <w:p w14:paraId="058449B4" w14:textId="77777777" w:rsidR="00D26C47" w:rsidRDefault="00D26C47">
      <w:pPr>
        <w:rPr>
          <w:ins w:id="10251" w:author="Borja Gonzalez" w:date="2017-09-27T16:29:00Z"/>
        </w:rPr>
        <w:pPrChange w:id="10252" w:author="Borja Gonzalez" w:date="2017-09-27T15:53:00Z">
          <w:pPr>
            <w:pStyle w:val="Heading1"/>
          </w:pPr>
        </w:pPrChange>
      </w:pPr>
    </w:p>
    <w:p w14:paraId="3F0C2CC6" w14:textId="65F0CEBA" w:rsidR="00D26C47" w:rsidRDefault="00D26C47">
      <w:pPr>
        <w:pStyle w:val="Heading2"/>
        <w:rPr>
          <w:ins w:id="10253" w:author="Borja Gonzalez" w:date="2017-09-27T16:30:00Z"/>
        </w:rPr>
        <w:pPrChange w:id="10254" w:author="Borja Gonzalez" w:date="2017-09-27T16:30:00Z">
          <w:pPr>
            <w:pStyle w:val="Heading1"/>
          </w:pPr>
        </w:pPrChange>
      </w:pPr>
      <w:bookmarkStart w:id="10255" w:name="_Toc368246736"/>
      <w:ins w:id="10256" w:author="Borja Gonzalez" w:date="2017-09-27T16:29:00Z">
        <w:r>
          <w:t xml:space="preserve">6.3. </w:t>
        </w:r>
      </w:ins>
      <w:ins w:id="10257" w:author="Borja Gonzalez" w:date="2017-09-27T16:44:00Z">
        <w:r w:rsidR="00FF4EF1">
          <w:t xml:space="preserve">Líneas de </w:t>
        </w:r>
      </w:ins>
      <w:ins w:id="10258" w:author="Borja Gonzalez" w:date="2017-09-27T16:29:00Z">
        <w:r w:rsidR="00FF4EF1">
          <w:t>trabajo futuras</w:t>
        </w:r>
      </w:ins>
      <w:bookmarkEnd w:id="10255"/>
    </w:p>
    <w:p w14:paraId="1726799E" w14:textId="77777777" w:rsidR="00D26C47" w:rsidRDefault="00D26C47">
      <w:pPr>
        <w:rPr>
          <w:ins w:id="10259" w:author="Borja Gonzalez" w:date="2017-09-27T16:44:00Z"/>
        </w:rPr>
        <w:pPrChange w:id="10260" w:author="Borja Gonzalez" w:date="2017-09-27T16:30:00Z">
          <w:pPr>
            <w:pStyle w:val="Heading1"/>
          </w:pPr>
        </w:pPrChange>
      </w:pPr>
    </w:p>
    <w:p w14:paraId="6237A630" w14:textId="4A3912C6" w:rsidR="00FF4EF1" w:rsidRDefault="00FF4EF1">
      <w:pPr>
        <w:rPr>
          <w:ins w:id="10261" w:author="Borja Gonzalez" w:date="2017-09-27T16:45:00Z"/>
        </w:rPr>
        <w:pPrChange w:id="10262" w:author="Borja Gonzalez" w:date="2017-09-27T16:30:00Z">
          <w:pPr>
            <w:pStyle w:val="Heading1"/>
          </w:pPr>
        </w:pPrChange>
      </w:pPr>
      <w:ins w:id="10263" w:author="Borja Gonzalez" w:date="2017-09-27T16:45:00Z">
        <w:r>
          <w:t xml:space="preserve">A lo largo del desarrollo de este proyecto, </w:t>
        </w:r>
        <w:del w:id="10264" w:author="Rodrigo García" w:date="2017-09-29T10:51:00Z">
          <w:r w:rsidDel="003658C0">
            <w:delText>el desarrollador se plantea distintas rutas que puede coger</w:delText>
          </w:r>
        </w:del>
      </w:ins>
      <w:ins w:id="10265" w:author="Rodrigo García" w:date="2017-09-29T10:51:00Z">
        <w:r w:rsidR="003658C0">
          <w:t>se han planteado diferentes rutas que se podrían seguir</w:t>
        </w:r>
      </w:ins>
      <w:ins w:id="10266" w:author="Borja Gonzalez" w:date="2017-09-27T16:45:00Z">
        <w:r>
          <w:t xml:space="preserve"> para mejorar el proyecto realizado, pero </w:t>
        </w:r>
      </w:ins>
      <w:ins w:id="10267" w:author="Rodrigo García" w:date="2017-09-29T10:51:00Z">
        <w:r w:rsidR="003658C0">
          <w:t xml:space="preserve">que </w:t>
        </w:r>
      </w:ins>
      <w:ins w:id="10268" w:author="Borja Gonzalez" w:date="2017-09-27T16:45:00Z">
        <w:r>
          <w:t xml:space="preserve">por limitaciones </w:t>
        </w:r>
        <w:del w:id="10269" w:author="Rodrigo García" w:date="2017-09-29T10:51:00Z">
          <w:r w:rsidDel="003658C0">
            <w:delText>temporales</w:delText>
          </w:r>
        </w:del>
      </w:ins>
      <w:ins w:id="10270" w:author="Rodrigo García" w:date="2017-09-29T10:51:00Z">
        <w:r w:rsidR="003658C0">
          <w:t>de tiempo y recursos</w:t>
        </w:r>
      </w:ins>
      <w:ins w:id="10271" w:author="Borja Gonzalez" w:date="2017-09-27T16:45:00Z">
        <w:r>
          <w:t xml:space="preserve"> no ha</w:t>
        </w:r>
        <w:del w:id="10272" w:author="Rodrigo García" w:date="2017-09-29T10:51:00Z">
          <w:r w:rsidDel="003658C0">
            <w:delText xml:space="preserve"> </w:delText>
          </w:r>
        </w:del>
      </w:ins>
      <w:ins w:id="10273" w:author="Rodrigo García" w:date="2017-09-29T10:51:00Z">
        <w:r w:rsidR="003658C0">
          <w:t>n podido implementarse en el trabajo presentado</w:t>
        </w:r>
      </w:ins>
      <w:ins w:id="10274" w:author="Borja Gonzalez" w:date="2017-09-27T16:45:00Z">
        <w:del w:id="10275" w:author="Rodrigo García" w:date="2017-09-29T10:51:00Z">
          <w:r w:rsidDel="003658C0">
            <w:delText>sido capaz de implementar</w:delText>
          </w:r>
        </w:del>
        <w:r>
          <w:t>.</w:t>
        </w:r>
      </w:ins>
    </w:p>
    <w:p w14:paraId="78496A13" w14:textId="77777777" w:rsidR="00FF4EF1" w:rsidRDefault="00FF4EF1">
      <w:pPr>
        <w:rPr>
          <w:ins w:id="10276" w:author="Borja Gonzalez" w:date="2017-09-27T16:46:00Z"/>
        </w:rPr>
        <w:pPrChange w:id="10277" w:author="Borja Gonzalez" w:date="2017-09-27T16:30:00Z">
          <w:pPr>
            <w:pStyle w:val="Heading1"/>
          </w:pPr>
        </w:pPrChange>
      </w:pPr>
    </w:p>
    <w:p w14:paraId="03036299" w14:textId="4144DE55" w:rsidR="00FF4EF1" w:rsidRDefault="00E93DF6">
      <w:pPr>
        <w:rPr>
          <w:ins w:id="10278" w:author="Borja Gonzalez" w:date="2017-09-27T16:57:00Z"/>
        </w:rPr>
        <w:pPrChange w:id="10279" w:author="Borja Gonzalez" w:date="2017-09-27T16:30:00Z">
          <w:pPr>
            <w:pStyle w:val="Heading1"/>
          </w:pPr>
        </w:pPrChange>
      </w:pPr>
      <w:ins w:id="10280" w:author="Borja Gonzalez" w:date="2017-09-27T16:46:00Z">
        <w:r>
          <w:t xml:space="preserve">Como ya </w:t>
        </w:r>
        <w:del w:id="10281" w:author="Rodrigo García" w:date="2017-09-29T10:51:00Z">
          <w:r w:rsidDel="003658C0">
            <w:delText>hemos visto</w:delText>
          </w:r>
        </w:del>
      </w:ins>
      <w:ins w:id="10282" w:author="Rodrigo García" w:date="2017-09-29T10:51:00Z">
        <w:r w:rsidR="003658C0">
          <w:t>se ha explicado</w:t>
        </w:r>
      </w:ins>
      <w:ins w:id="10283" w:author="Borja Gonzalez" w:date="2017-09-27T16:46:00Z">
        <w:r>
          <w:t xml:space="preserve">, la </w:t>
        </w:r>
      </w:ins>
      <w:ins w:id="10284" w:author="Borja Gonzalez" w:date="2017-09-27T16:47:00Z">
        <w:r>
          <w:t>aplicación web obtiene sus datos de movimiento de</w:t>
        </w:r>
        <w:del w:id="10285" w:author="Rodrigo García" w:date="2017-09-29T10:51:00Z">
          <w:r w:rsidDel="003658C0">
            <w:delText xml:space="preserve"> e</w:delText>
          </w:r>
        </w:del>
        <w:r>
          <w:t>l dispositivo Werium Basic Pro. Éste dispositivo</w:t>
        </w:r>
        <w:del w:id="10286" w:author="Rodrigo García" w:date="2017-09-29T10:52:00Z">
          <w:r w:rsidDel="003658C0">
            <w:delText>, a parte d</w:delText>
          </w:r>
        </w:del>
      </w:ins>
      <w:ins w:id="10287" w:author="Rodrigo García" w:date="2017-09-29T10:52:00Z">
        <w:r w:rsidR="003658C0">
          <w:t xml:space="preserve"> no solo puede</w:t>
        </w:r>
      </w:ins>
      <w:ins w:id="10288" w:author="Borja Gonzalez" w:date="2017-09-27T16:47:00Z">
        <w:del w:id="10289" w:author="Rodrigo García" w:date="2017-09-29T10:52:00Z">
          <w:r w:rsidDel="003658C0">
            <w:delText>e</w:delText>
          </w:r>
        </w:del>
        <w:r>
          <w:t xml:space="preserve"> medir el rango de movimiento cervical, </w:t>
        </w:r>
      </w:ins>
      <w:ins w:id="10290" w:author="Rodrigo García" w:date="2017-09-29T10:52:00Z">
        <w:r w:rsidR="003658C0">
          <w:t xml:space="preserve">sino que </w:t>
        </w:r>
      </w:ins>
      <w:ins w:id="10291" w:author="Borja Gonzalez" w:date="2017-09-27T16:47:00Z">
        <w:r>
          <w:t xml:space="preserve">es capaz de medir rangos de movimiento de todas las extremidades del cuerpo, por lo que es posible </w:t>
        </w:r>
        <w:del w:id="10292" w:author="Rodrigo García" w:date="2017-09-29T10:52:00Z">
          <w:r w:rsidDel="003658C0">
            <w:delText xml:space="preserve">introducir </w:delText>
          </w:r>
        </w:del>
      </w:ins>
      <w:ins w:id="10293" w:author="Rodrigo García" w:date="2017-09-29T10:52:00Z">
        <w:r w:rsidR="003658C0">
          <w:t xml:space="preserve">utilizarlo para recoger </w:t>
        </w:r>
      </w:ins>
      <w:ins w:id="10294" w:author="Borja Gonzalez" w:date="2017-09-27T16:47:00Z">
        <w:r>
          <w:t>datos de otros m</w:t>
        </w:r>
      </w:ins>
      <w:ins w:id="10295" w:author="Borja Gonzalez" w:date="2017-09-27T16:49:00Z">
        <w:r>
          <w:t xml:space="preserve">ovimientos y así poder evaluar </w:t>
        </w:r>
        <w:del w:id="10296" w:author="Rodrigo García" w:date="2017-09-29T10:52:00Z">
          <w:r w:rsidDel="003658C0">
            <w:delText>a pacient</w:delText>
          </w:r>
          <w:r w:rsidR="008024E4" w:rsidDel="003658C0">
            <w:delText>es en otros rangos</w:delText>
          </w:r>
        </w:del>
      </w:ins>
      <w:ins w:id="10297" w:author="Borja Gonzalez" w:date="2017-09-27T16:53:00Z">
        <w:del w:id="10298" w:author="Rodrigo García" w:date="2017-09-29T10:52:00Z">
          <w:r w:rsidDel="003658C0">
            <w:delText>,</w:delText>
          </w:r>
        </w:del>
      </w:ins>
      <w:ins w:id="10299" w:author="Borja Gonzalez" w:date="2017-09-27T16:56:00Z">
        <w:del w:id="10300" w:author="Rodrigo García" w:date="2017-09-29T10:52:00Z">
          <w:r w:rsidR="008024E4" w:rsidDel="003658C0">
            <w:delText xml:space="preserve"> </w:delText>
          </w:r>
        </w:del>
      </w:ins>
      <w:ins w:id="10301" w:author="Borja Gonzalez" w:date="2017-09-27T16:49:00Z">
        <w:del w:id="10302" w:author="Rodrigo García" w:date="2017-09-29T10:52:00Z">
          <w:r w:rsidDel="003658C0">
            <w:delText>a parte del cervical</w:delText>
          </w:r>
        </w:del>
      </w:ins>
      <w:ins w:id="10303" w:author="Rodrigo García" w:date="2017-09-29T10:52:00Z">
        <w:r w:rsidR="003658C0">
          <w:t>diferentes situaciones y dolencias</w:t>
        </w:r>
      </w:ins>
      <w:ins w:id="10304" w:author="Borja Gonzalez" w:date="2017-09-27T16:49:00Z">
        <w:r>
          <w:t xml:space="preserve">. </w:t>
        </w:r>
      </w:ins>
      <w:ins w:id="10305" w:author="Borja Gonzalez" w:date="2017-09-27T16:50:00Z">
        <w:del w:id="10306" w:author="Rodrigo García" w:date="2017-09-29T10:52:00Z">
          <w:r w:rsidDel="003658C0">
            <w:delText>Lo interesante es que s</w:delText>
          </w:r>
        </w:del>
      </w:ins>
      <w:ins w:id="10307" w:author="Rodrigo García" w:date="2017-09-29T10:52:00Z">
        <w:r w:rsidR="003658C0">
          <w:t>S</w:t>
        </w:r>
      </w:ins>
      <w:ins w:id="10308" w:author="Borja Gonzalez" w:date="2017-09-27T16:50:00Z">
        <w:r>
          <w:t xml:space="preserve">ería </w:t>
        </w:r>
        <w:del w:id="10309" w:author="Rodrigo García" w:date="2017-09-29T10:52:00Z">
          <w:r w:rsidDel="003658C0">
            <w:delText>muy</w:delText>
          </w:r>
        </w:del>
      </w:ins>
      <w:ins w:id="10310" w:author="Rodrigo García" w:date="2017-09-29T10:52:00Z">
        <w:r w:rsidR="003658C0">
          <w:t>relativamente</w:t>
        </w:r>
      </w:ins>
      <w:ins w:id="10311" w:author="Borja Gonzalez" w:date="2017-09-27T16:50:00Z">
        <w:r>
          <w:t xml:space="preserve"> sencillo incorporar otros rangos de movimiento</w:t>
        </w:r>
      </w:ins>
      <w:ins w:id="10312" w:author="Rodrigo García" w:date="2017-09-29T10:53:00Z">
        <w:r w:rsidR="003658C0">
          <w:t xml:space="preserve"> a la aplicación web</w:t>
        </w:r>
      </w:ins>
      <w:ins w:id="10313" w:author="Borja Gonzalez" w:date="2017-09-27T16:50:00Z">
        <w:r>
          <w:t xml:space="preserve">, ya que la parte </w:t>
        </w:r>
        <w:del w:id="10314" w:author="Rodrigo García" w:date="2017-09-29T10:53:00Z">
          <w:r w:rsidDel="003658C0">
            <w:delText>complicada</w:delText>
          </w:r>
        </w:del>
      </w:ins>
      <w:ins w:id="10315" w:author="Rodrigo García" w:date="2017-09-29T10:53:00Z">
        <w:r w:rsidR="003658C0">
          <w:t>más compleja de la misma es la relativa</w:t>
        </w:r>
      </w:ins>
      <w:ins w:id="10316" w:author="Borja Gonzalez" w:date="2017-09-27T16:50:00Z">
        <w:del w:id="10317" w:author="Rodrigo García" w:date="2017-09-29T10:53:00Z">
          <w:r w:rsidDel="003658C0">
            <w:delText xml:space="preserve"> tiene que ver con</w:delText>
          </w:r>
        </w:del>
      </w:ins>
      <w:ins w:id="10318" w:author="Rodrigo García" w:date="2017-09-29T10:53:00Z">
        <w:r w:rsidR="003658C0">
          <w:t xml:space="preserve"> a</w:t>
        </w:r>
      </w:ins>
      <w:ins w:id="10319" w:author="Borja Gonzalez" w:date="2017-09-27T16:50:00Z">
        <w:r>
          <w:t xml:space="preserve"> la extracci</w:t>
        </w:r>
      </w:ins>
      <w:ins w:id="10320" w:author="Borja Gonzalez" w:date="2017-09-27T16:51:00Z">
        <w:r>
          <w:t>ón de</w:t>
        </w:r>
      </w:ins>
      <w:ins w:id="10321" w:author="Borja Gonzalez" w:date="2017-09-27T16:50:00Z">
        <w:r>
          <w:t xml:space="preserve"> los datos, </w:t>
        </w:r>
      </w:ins>
      <w:ins w:id="10322" w:author="Borja Gonzalez" w:date="2017-09-27T16:56:00Z">
        <w:r w:rsidR="00580CC4">
          <w:t xml:space="preserve">el </w:t>
        </w:r>
      </w:ins>
      <w:ins w:id="10323" w:author="Borja Gonzalez" w:date="2017-09-27T16:50:00Z">
        <w:del w:id="10324" w:author="Rodrigo García" w:date="2017-09-29T10:53:00Z">
          <w:r w:rsidR="00580CC4" w:rsidDel="003658C0">
            <w:delText>almacenaje</w:delText>
          </w:r>
        </w:del>
      </w:ins>
      <w:ins w:id="10325" w:author="Rodrigo García" w:date="2017-09-29T10:53:00Z">
        <w:r w:rsidR="003658C0">
          <w:t xml:space="preserve">almacenamiento de </w:t>
        </w:r>
      </w:ins>
      <w:ins w:id="10326" w:author="Borja Gonzalez" w:date="2017-09-27T16:50:00Z">
        <w:del w:id="10327" w:author="Rodrigo García" w:date="2017-09-29T10:53:00Z">
          <w:r w:rsidDel="003658C0">
            <w:delText xml:space="preserve"> en una base de datos </w:delText>
          </w:r>
        </w:del>
        <w:r>
          <w:t xml:space="preserve">y </w:t>
        </w:r>
      </w:ins>
      <w:ins w:id="10328" w:author="Borja Gonzalez" w:date="2017-09-27T16:57:00Z">
        <w:del w:id="10329" w:author="Rodrigo García" w:date="2017-09-29T10:53:00Z">
          <w:r w:rsidR="00580CC4" w:rsidDel="003658C0">
            <w:delText>la</w:delText>
          </w:r>
        </w:del>
      </w:ins>
      <w:ins w:id="10330" w:author="Rodrigo García" w:date="2017-09-29T10:53:00Z">
        <w:r w:rsidR="003658C0">
          <w:t>su</w:t>
        </w:r>
      </w:ins>
      <w:ins w:id="10331" w:author="Borja Gonzalez" w:date="2017-09-27T16:57:00Z">
        <w:r w:rsidR="00580CC4">
          <w:t xml:space="preserve"> </w:t>
        </w:r>
      </w:ins>
      <w:ins w:id="10332" w:author="Borja Gonzalez" w:date="2017-09-27T16:50:00Z">
        <w:r w:rsidR="00580CC4">
          <w:t>representaci</w:t>
        </w:r>
      </w:ins>
      <w:ins w:id="10333" w:author="Borja Gonzalez" w:date="2017-09-27T16:57:00Z">
        <w:r w:rsidR="00580CC4">
          <w:t xml:space="preserve">ón </w:t>
        </w:r>
        <w:del w:id="10334" w:author="Rodrigo García" w:date="2017-09-29T10:53:00Z">
          <w:r w:rsidR="00580CC4" w:rsidDel="003658C0">
            <w:delText>de los datos</w:delText>
          </w:r>
        </w:del>
      </w:ins>
      <w:ins w:id="10335" w:author="Borja Gonzalez" w:date="2017-09-27T16:50:00Z">
        <w:del w:id="10336" w:author="Rodrigo García" w:date="2017-09-29T10:53:00Z">
          <w:r w:rsidDel="003658C0">
            <w:delText xml:space="preserve"> </w:delText>
          </w:r>
        </w:del>
        <w:r>
          <w:t>en forma de gr</w:t>
        </w:r>
      </w:ins>
      <w:ins w:id="10337" w:author="Borja Gonzalez" w:date="2017-09-27T16:51:00Z">
        <w:r>
          <w:t>áfico</w:t>
        </w:r>
      </w:ins>
      <w:ins w:id="10338" w:author="Rodrigo García" w:date="2017-09-29T10:53:00Z">
        <w:r w:rsidR="003658C0">
          <w:t xml:space="preserve">, aspectos comunes a todos los tipos de movimiento que el sensor nombrado puede capturar. </w:t>
        </w:r>
      </w:ins>
      <w:ins w:id="10339" w:author="Borja Gonzalez" w:date="2017-09-27T16:52:00Z">
        <w:del w:id="10340" w:author="Rodrigo García" w:date="2017-09-29T10:53:00Z">
          <w:r w:rsidDel="003658C0">
            <w:delText>.</w:delText>
          </w:r>
        </w:del>
      </w:ins>
      <w:ins w:id="10341" w:author="Borja Gonzalez" w:date="2017-09-27T16:53:00Z">
        <w:del w:id="10342" w:author="Rodrigo García" w:date="2017-09-29T10:53:00Z">
          <w:r w:rsidDel="003658C0">
            <w:delText xml:space="preserve"> </w:delText>
          </w:r>
        </w:del>
        <w:r>
          <w:t xml:space="preserve">Por </w:t>
        </w:r>
        <w:del w:id="10343" w:author="Rodrigo García" w:date="2017-09-29T10:53:00Z">
          <w:r w:rsidDel="003658C0">
            <w:delText>lo</w:delText>
          </w:r>
        </w:del>
      </w:ins>
      <w:ins w:id="10344" w:author="Rodrigo García" w:date="2017-09-29T10:53:00Z">
        <w:r w:rsidR="003658C0">
          <w:t>ello,</w:t>
        </w:r>
      </w:ins>
      <w:ins w:id="10345" w:author="Borja Gonzalez" w:date="2017-09-27T16:53:00Z">
        <w:del w:id="10346" w:author="Rodrigo García" w:date="2017-09-29T10:53:00Z">
          <w:r w:rsidDel="003658C0">
            <w:delText xml:space="preserve"> que</w:delText>
          </w:r>
        </w:del>
        <w:r>
          <w:t xml:space="preserve"> </w:t>
        </w:r>
        <w:del w:id="10347" w:author="Rodrigo García" w:date="2017-09-29T10:53:00Z">
          <w:r w:rsidDel="003658C0">
            <w:delText>sería una cuestión de incluir</w:delText>
          </w:r>
        </w:del>
      </w:ins>
      <w:ins w:id="10348" w:author="Rodrigo García" w:date="2017-09-29T10:53:00Z">
        <w:r w:rsidR="003658C0">
          <w:t xml:space="preserve">podrían </w:t>
        </w:r>
      </w:ins>
      <w:ins w:id="10349" w:author="Rodrigo García" w:date="2017-09-29T10:54:00Z">
        <w:r w:rsidR="003658C0">
          <w:t>incluirse</w:t>
        </w:r>
      </w:ins>
      <w:ins w:id="10350" w:author="Rodrigo García" w:date="2017-09-29T10:53:00Z">
        <w:r w:rsidR="003658C0">
          <w:t xml:space="preserve"> </w:t>
        </w:r>
      </w:ins>
      <w:ins w:id="10351" w:author="Rodrigo García" w:date="2017-09-29T10:54:00Z">
        <w:r w:rsidR="003658C0">
          <w:t>con poco esfuerzo</w:t>
        </w:r>
      </w:ins>
      <w:ins w:id="10352" w:author="Borja Gonzalez" w:date="2017-09-27T16:53:00Z">
        <w:r>
          <w:t xml:space="preserve"> otras secciones en la interfaz gráfica </w:t>
        </w:r>
        <w:del w:id="10353" w:author="Rodrigo García" w:date="2017-09-29T10:54:00Z">
          <w:r w:rsidDel="003658C0">
            <w:delText>para</w:delText>
          </w:r>
        </w:del>
      </w:ins>
      <w:ins w:id="10354" w:author="Rodrigo García" w:date="2017-09-29T10:54:00Z">
        <w:r w:rsidR="003658C0">
          <w:t>cuyo fin fuera</w:t>
        </w:r>
      </w:ins>
      <w:ins w:id="10355" w:author="Borja Gonzalez" w:date="2017-09-27T16:53:00Z">
        <w:r>
          <w:t xml:space="preserve"> mostrar otros rangos de movimiento.</w:t>
        </w:r>
      </w:ins>
    </w:p>
    <w:p w14:paraId="13D3487E" w14:textId="77777777" w:rsidR="00580CC4" w:rsidRDefault="00580CC4">
      <w:pPr>
        <w:rPr>
          <w:ins w:id="10356" w:author="Borja Gonzalez" w:date="2017-09-27T16:57:00Z"/>
        </w:rPr>
        <w:pPrChange w:id="10357" w:author="Borja Gonzalez" w:date="2017-09-27T16:30:00Z">
          <w:pPr>
            <w:pStyle w:val="Heading1"/>
          </w:pPr>
        </w:pPrChange>
      </w:pPr>
    </w:p>
    <w:p w14:paraId="6A61BF43" w14:textId="6809050F" w:rsidR="00112C69" w:rsidRDefault="00580CC4">
      <w:pPr>
        <w:rPr>
          <w:ins w:id="10358" w:author="Borja Gonzalez" w:date="2017-09-28T22:40:00Z"/>
        </w:rPr>
        <w:pPrChange w:id="10359" w:author="Borja Gonzalez" w:date="2017-09-27T16:30:00Z">
          <w:pPr>
            <w:pStyle w:val="Heading1"/>
          </w:pPr>
        </w:pPrChange>
      </w:pPr>
      <w:ins w:id="10360" w:author="Borja Gonzalez" w:date="2017-09-27T16:57:00Z">
        <w:r>
          <w:t>Otr</w:t>
        </w:r>
      </w:ins>
      <w:ins w:id="10361" w:author="Rodrigo García" w:date="2017-09-29T10:54:00Z">
        <w:r w:rsidR="003658C0">
          <w:t xml:space="preserve">a mejora </w:t>
        </w:r>
      </w:ins>
      <w:ins w:id="10362" w:author="Borja Gonzalez" w:date="2017-09-27T16:57:00Z">
        <w:del w:id="10363" w:author="Rodrigo García" w:date="2017-09-29T10:54:00Z">
          <w:r w:rsidDel="003658C0">
            <w:delText xml:space="preserve">a cuestión </w:delText>
          </w:r>
        </w:del>
        <w:r>
          <w:t>fáci</w:t>
        </w:r>
      </w:ins>
      <w:ins w:id="10364" w:author="Borja Gonzalez" w:date="2017-09-27T16:58:00Z">
        <w:r>
          <w:t xml:space="preserve">l de implementar sería </w:t>
        </w:r>
        <w:del w:id="10365" w:author="Rodrigo García" w:date="2017-09-29T10:54:00Z">
          <w:r w:rsidDel="003658C0">
            <w:delText xml:space="preserve">la gestión remota de la aplicación web, ya que actualmente solo se puede acceder a la </w:delText>
          </w:r>
        </w:del>
      </w:ins>
      <w:ins w:id="10366" w:author="Borja Gonzalez" w:date="2017-09-27T16:59:00Z">
        <w:del w:id="10367" w:author="Rodrigo García" w:date="2017-09-29T10:54:00Z">
          <w:r w:rsidDel="003658C0">
            <w:delText>aplicación web</w:delText>
          </w:r>
        </w:del>
      </w:ins>
      <w:ins w:id="10368" w:author="Borja Gonzalez" w:date="2017-09-27T16:58:00Z">
        <w:del w:id="10369" w:author="Rodrigo García" w:date="2017-09-29T10:54:00Z">
          <w:r w:rsidDel="003658C0">
            <w:delText xml:space="preserve"> desde la red privada en la que est</w:delText>
          </w:r>
        </w:del>
      </w:ins>
      <w:ins w:id="10370" w:author="Borja Gonzalez" w:date="2017-09-27T16:59:00Z">
        <w:del w:id="10371" w:author="Rodrigo García" w:date="2017-09-29T10:54:00Z">
          <w:r w:rsidDel="003658C0">
            <w:delText>á situada el servidor</w:delText>
          </w:r>
        </w:del>
      </w:ins>
      <w:ins w:id="10372" w:author="Rodrigo García" w:date="2017-09-29T10:54:00Z">
        <w:r w:rsidR="003658C0">
          <w:t>el despliegue en remoto, posiblemente en un servidor en la nube, de la aplicación web</w:t>
        </w:r>
      </w:ins>
      <w:ins w:id="10373" w:author="Borja Gonzalez" w:date="2017-09-27T16:59:00Z">
        <w:r>
          <w:t>.</w:t>
        </w:r>
      </w:ins>
      <w:ins w:id="10374" w:author="Borja Gonzalez" w:date="2017-09-27T16:57:00Z">
        <w:del w:id="10375" w:author="Rodrigo García" w:date="2017-09-29T10:54:00Z">
          <w:r w:rsidDel="003658C0">
            <w:delText xml:space="preserve"> </w:delText>
          </w:r>
        </w:del>
      </w:ins>
      <w:ins w:id="10376" w:author="Borja Gonzalez" w:date="2017-09-27T16:59:00Z">
        <w:del w:id="10377" w:author="Rodrigo García" w:date="2017-09-29T10:54:00Z">
          <w:r w:rsidDel="003658C0">
            <w:delText>Este desarrollo no ser</w:delText>
          </w:r>
        </w:del>
      </w:ins>
      <w:ins w:id="10378" w:author="Borja Gonzalez" w:date="2017-09-27T17:00:00Z">
        <w:del w:id="10379" w:author="Rodrigo García" w:date="2017-09-29T10:54:00Z">
          <w:r w:rsidDel="003658C0">
            <w:delText>ía muy complicado de realizar ya que sería simplemente modificar el firewall de la red en la que esté situada el servidor para permitir conexiones entrantes</w:delText>
          </w:r>
        </w:del>
      </w:ins>
      <w:ins w:id="10380" w:author="Borja Gonzalez" w:date="2017-09-27T17:22:00Z">
        <w:del w:id="10381" w:author="Rodrigo García" w:date="2017-09-29T10:54:00Z">
          <w:r w:rsidR="00016524" w:rsidDel="003658C0">
            <w:delText xml:space="preserve"> desde el exterior</w:delText>
          </w:r>
        </w:del>
      </w:ins>
      <w:ins w:id="10382" w:author="Borja Gonzalez" w:date="2017-09-27T17:00:00Z">
        <w:del w:id="10383" w:author="Rodrigo García" w:date="2017-09-29T10:54:00Z">
          <w:r w:rsidDel="003658C0">
            <w:delText xml:space="preserve"> a la </w:delText>
          </w:r>
        </w:del>
      </w:ins>
      <w:ins w:id="10384" w:author="Borja Gonzalez" w:date="2017-09-27T17:01:00Z">
        <w:del w:id="10385" w:author="Rodrigo García" w:date="2017-09-29T10:54:00Z">
          <w:r w:rsidDel="003658C0">
            <w:delText>dirección IP del servidor.</w:delText>
          </w:r>
        </w:del>
      </w:ins>
    </w:p>
    <w:p w14:paraId="4154A4CD" w14:textId="77777777" w:rsidR="0089495A" w:rsidRDefault="0089495A">
      <w:pPr>
        <w:rPr>
          <w:ins w:id="10386" w:author="Borja Gonzalez" w:date="2017-09-28T22:40:00Z"/>
        </w:rPr>
        <w:pPrChange w:id="10387" w:author="Borja Gonzalez" w:date="2017-09-27T16:30:00Z">
          <w:pPr>
            <w:pStyle w:val="Heading1"/>
          </w:pPr>
        </w:pPrChange>
      </w:pPr>
    </w:p>
    <w:p w14:paraId="674315C0" w14:textId="1AE47600" w:rsidR="0089495A" w:rsidRDefault="0089495A">
      <w:pPr>
        <w:rPr>
          <w:ins w:id="10388" w:author="Borja Gonzalez" w:date="2017-09-27T17:28:00Z"/>
        </w:rPr>
        <w:pPrChange w:id="10389" w:author="Borja Gonzalez" w:date="2017-09-27T16:30:00Z">
          <w:pPr>
            <w:pStyle w:val="Heading1"/>
          </w:pPr>
        </w:pPrChange>
      </w:pPr>
      <w:ins w:id="10390" w:author="Borja Gonzalez" w:date="2017-09-28T22:40:00Z">
        <w:r>
          <w:t>Como últim</w:t>
        </w:r>
      </w:ins>
      <w:ins w:id="10391" w:author="Rodrigo García" w:date="2017-09-29T10:55:00Z">
        <w:r w:rsidR="003658C0">
          <w:t>o apunte</w:t>
        </w:r>
      </w:ins>
      <w:ins w:id="10392" w:author="Borja Gonzalez" w:date="2017-09-28T22:40:00Z">
        <w:del w:id="10393" w:author="Rodrigo García" w:date="2017-09-29T10:55:00Z">
          <w:r w:rsidDel="003658C0">
            <w:delText>a sugerencia</w:delText>
          </w:r>
        </w:del>
        <w:r>
          <w:t xml:space="preserve">, </w:t>
        </w:r>
      </w:ins>
      <w:ins w:id="10394" w:author="Rodrigo García" w:date="2017-09-29T10:55:00Z">
        <w:r w:rsidR="003658C0">
          <w:t xml:space="preserve">también </w:t>
        </w:r>
      </w:ins>
      <w:ins w:id="10395" w:author="Borja Gonzalez" w:date="2017-09-28T22:40:00Z">
        <w:r>
          <w:t>se podr</w:t>
        </w:r>
      </w:ins>
      <w:ins w:id="10396" w:author="Borja Gonzalez" w:date="2017-09-28T22:41:00Z">
        <w:r>
          <w:t>ía implementar un sistema más seguro, ya que la aplicación web</w:t>
        </w:r>
        <w:r w:rsidR="00F566A4">
          <w:t xml:space="preserve"> </w:t>
        </w:r>
        <w:del w:id="10397" w:author="Rodrigo García" w:date="2017-09-29T10:55:00Z">
          <w:r w:rsidR="00F566A4" w:rsidDel="003658C0">
            <w:delText>utiliza la URL</w:delText>
          </w:r>
          <w:r w:rsidDel="003658C0">
            <w:delText xml:space="preserve"> para intercambiar datos entre distintos documentos </w:delText>
          </w:r>
        </w:del>
      </w:ins>
      <w:ins w:id="10398" w:author="Borja Gonzalez" w:date="2017-09-28T22:47:00Z">
        <w:del w:id="10399" w:author="Rodrigo García" w:date="2017-09-29T10:55:00Z">
          <w:r w:rsidDel="003658C0">
            <w:delText>HTML</w:delText>
          </w:r>
        </w:del>
      </w:ins>
      <w:ins w:id="10400" w:author="Borja Gonzalez" w:date="2017-09-28T22:44:00Z">
        <w:del w:id="10401" w:author="Rodrigo García" w:date="2017-09-29T10:55:00Z">
          <w:r w:rsidDel="003658C0">
            <w:delText xml:space="preserve"> y </w:delText>
          </w:r>
        </w:del>
        <w:r>
          <w:t xml:space="preserve">no </w:t>
        </w:r>
        <w:del w:id="10402" w:author="Rodrigo García" w:date="2017-09-29T10:55:00Z">
          <w:r w:rsidDel="003658C0">
            <w:delText>tiene</w:delText>
          </w:r>
        </w:del>
      </w:ins>
      <w:ins w:id="10403" w:author="Rodrigo García" w:date="2017-09-29T10:55:00Z">
        <w:r w:rsidR="003658C0">
          <w:t>dispone de</w:t>
        </w:r>
      </w:ins>
      <w:ins w:id="10404" w:author="Borja Gonzalez" w:date="2017-09-28T22:44:00Z">
        <w:r>
          <w:t xml:space="preserve"> ningún</w:t>
        </w:r>
        <w:del w:id="10405" w:author="Rodrigo García" w:date="2017-09-29T10:55:00Z">
          <w:r w:rsidDel="003658C0">
            <w:delText xml:space="preserve"> </w:delText>
          </w:r>
        </w:del>
      </w:ins>
      <w:ins w:id="10406" w:author="Borja Gonzalez" w:date="2017-09-28T22:45:00Z">
        <w:del w:id="10407" w:author="Rodrigo García" w:date="2017-09-29T10:55:00Z">
          <w:r w:rsidDel="003658C0">
            <w:delText>ninguna pantalla de acceso donde se pidan ciertas credenciales</w:delText>
          </w:r>
        </w:del>
      </w:ins>
      <w:ins w:id="10408" w:author="Borja Gonzalez" w:date="2017-09-28T22:41:00Z">
        <w:del w:id="10409" w:author="Rodrigo García" w:date="2017-09-29T10:55:00Z">
          <w:r w:rsidDel="003658C0">
            <w:delText>,</w:delText>
          </w:r>
        </w:del>
      </w:ins>
      <w:ins w:id="10410"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411"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412" w:author="Rodrigo García" w:date="2017-09-29T10:57:00Z">
        <w:r w:rsidR="003658C0">
          <w:t>ón de datos.</w:t>
        </w:r>
      </w:ins>
      <w:ins w:id="10413" w:author="Borja Gonzalez" w:date="2017-09-28T22:41:00Z">
        <w:del w:id="10414" w:author="Rodrigo García" w:date="2017-09-29T10:57:00Z">
          <w:r w:rsidDel="003658C0">
            <w:delText>. Esto es as</w:delText>
          </w:r>
        </w:del>
      </w:ins>
      <w:ins w:id="10415" w:author="Borja Gonzalez" w:date="2017-09-28T22:43:00Z">
        <w:del w:id="10416" w:author="Rodrigo García" w:date="2017-09-29T10:57:00Z">
          <w:r w:rsidDel="003658C0">
            <w:delText>í debido a que esta aplicación esta pensada para ejecutarse en un entorno privado, donde exista ning</w:delText>
          </w:r>
        </w:del>
      </w:ins>
      <w:ins w:id="10417" w:author="Borja Gonzalez" w:date="2017-09-28T22:45:00Z">
        <w:del w:id="10418" w:author="Rodrigo García" w:date="2017-09-29T10:57:00Z">
          <w:r w:rsidDel="003658C0">
            <w:delText xml:space="preserve">ún tipo de amenaza. Pero si la </w:delText>
          </w:r>
        </w:del>
      </w:ins>
      <w:ins w:id="10419" w:author="Borja Gonzalez" w:date="2017-09-28T22:46:00Z">
        <w:del w:id="10420" w:author="Rodrigo García" w:date="2017-09-29T10:57:00Z">
          <w:r w:rsidDel="003658C0">
            <w:delText xml:space="preserve">aplicación se utilizase de forma extensa (varios centros médicos), habría que </w:delText>
          </w:r>
        </w:del>
      </w:ins>
      <w:ins w:id="10421" w:author="Borja Gonzalez" w:date="2017-09-28T22:47:00Z">
        <w:del w:id="10422" w:author="Rodrigo García" w:date="2017-09-29T10:57:00Z">
          <w:r w:rsidDel="003658C0">
            <w:delText>restringir el acc</w:delText>
          </w:r>
          <w:r w:rsidR="00F566A4" w:rsidDel="003658C0">
            <w:delText>eso a la página mediante claves.</w:delText>
          </w:r>
        </w:del>
      </w:ins>
    </w:p>
    <w:p w14:paraId="42F36A8C" w14:textId="2989B7AC" w:rsidR="00112C69" w:rsidRDefault="00112C69">
      <w:pPr>
        <w:pStyle w:val="Heading1"/>
        <w:rPr>
          <w:ins w:id="10423" w:author="Borja Gonzalez" w:date="2017-09-27T17:28:00Z"/>
        </w:rPr>
      </w:pPr>
      <w:bookmarkStart w:id="10424" w:name="_Toc368246737"/>
      <w:ins w:id="10425" w:author="Borja Gonzalez" w:date="2017-09-27T17:28:00Z">
        <w:r>
          <w:t>7.  Git</w:t>
        </w:r>
        <w:del w:id="10426" w:author="Rodrigo García" w:date="2017-09-29T10:57:00Z">
          <w:r w:rsidDel="003658C0">
            <w:delText>h</w:delText>
          </w:r>
        </w:del>
      </w:ins>
      <w:ins w:id="10427" w:author="Rodrigo García" w:date="2017-09-29T10:57:00Z">
        <w:r w:rsidR="003658C0">
          <w:t>H</w:t>
        </w:r>
      </w:ins>
      <w:ins w:id="10428" w:author="Borja Gonzalez" w:date="2017-09-27T17:28:00Z">
        <w:r>
          <w:t>ub</w:t>
        </w:r>
        <w:bookmarkEnd w:id="10424"/>
      </w:ins>
    </w:p>
    <w:p w14:paraId="5589A262" w14:textId="77777777" w:rsidR="00112C69" w:rsidRDefault="00112C69">
      <w:pPr>
        <w:rPr>
          <w:ins w:id="10429" w:author="Borja Gonzalez" w:date="2017-09-27T17:28:00Z"/>
        </w:rPr>
        <w:pPrChange w:id="10430" w:author="Borja Gonzalez" w:date="2017-09-27T17:28:00Z">
          <w:pPr>
            <w:pStyle w:val="Heading1"/>
          </w:pPr>
        </w:pPrChange>
      </w:pPr>
    </w:p>
    <w:p w14:paraId="10F994C1" w14:textId="1FB96028" w:rsidR="00112C69" w:rsidRDefault="00112C69">
      <w:pPr>
        <w:rPr>
          <w:ins w:id="10431" w:author="Borja Gonzalez" w:date="2017-09-27T17:36:00Z"/>
        </w:rPr>
        <w:pPrChange w:id="10432" w:author="Borja Gonzalez" w:date="2017-09-27T17:28:00Z">
          <w:pPr>
            <w:pStyle w:val="Heading1"/>
          </w:pPr>
        </w:pPrChange>
      </w:pPr>
      <w:ins w:id="10433" w:author="Borja Gonzalez" w:date="2017-09-27T17:28:00Z">
        <w:r>
          <w:t>Quiero acabar esta memoria mencionando que</w:t>
        </w:r>
        <w:del w:id="10434" w:author="Rodrigo García" w:date="2017-09-29T10:57:00Z">
          <w:r w:rsidDel="003658C0">
            <w:delText xml:space="preserve"> como parte no incluida en los requisitos del proyecto, </w:delText>
          </w:r>
        </w:del>
      </w:ins>
      <w:ins w:id="10435" w:author="Rodrigo García" w:date="2017-09-29T10:57:00Z">
        <w:r w:rsidR="003658C0">
          <w:t xml:space="preserve"> </w:t>
        </w:r>
      </w:ins>
      <w:ins w:id="10436" w:author="Borja Gonzalez" w:date="2017-09-27T17:28:00Z">
        <w:r>
          <w:t xml:space="preserve">he estado trabajando con </w:t>
        </w:r>
        <w:del w:id="10437" w:author="Rodrigo García" w:date="2017-09-29T10:57:00Z">
          <w:r w:rsidDel="003658C0">
            <w:delText>el</w:delText>
          </w:r>
        </w:del>
      </w:ins>
      <w:ins w:id="10438" w:author="Rodrigo García" w:date="2017-09-29T10:57:00Z">
        <w:r w:rsidR="003658C0">
          <w:t>un</w:t>
        </w:r>
      </w:ins>
      <w:ins w:id="10439" w:author="Borja Gonzalez" w:date="2017-09-27T17:28:00Z">
        <w:r>
          <w:t xml:space="preserve"> repositorio </w:t>
        </w:r>
      </w:ins>
      <w:ins w:id="10440" w:author="Rodrigo García" w:date="2017-09-29T10:57:00Z">
        <w:r w:rsidR="003658C0">
          <w:t xml:space="preserve">remoto </w:t>
        </w:r>
      </w:ins>
      <w:ins w:id="10441" w:author="Borja Gonzalez" w:date="2017-09-27T17:28:00Z">
        <w:r>
          <w:t>Git</w:t>
        </w:r>
        <w:del w:id="10442" w:author="Rodrigo García" w:date="2017-09-29T10:57:00Z">
          <w:r w:rsidDel="003658C0">
            <w:delText>h</w:delText>
          </w:r>
        </w:del>
      </w:ins>
      <w:ins w:id="10443" w:author="Rodrigo García" w:date="2017-09-29T10:57:00Z">
        <w:r w:rsidR="003658C0">
          <w:t>H</w:t>
        </w:r>
      </w:ins>
      <w:ins w:id="10444" w:author="Borja Gonzalez" w:date="2017-09-27T17:28:00Z">
        <w:r>
          <w:t>ub</w:t>
        </w:r>
        <w:del w:id="10445" w:author="Rodrigo García" w:date="2017-09-29T10:57:00Z">
          <w:r w:rsidDel="003658C0">
            <w:delText>, lo cual ha reforzado mi conocimiento en repositorios</w:delText>
          </w:r>
        </w:del>
      </w:ins>
      <w:ins w:id="10446" w:author="Borja Gonzalez" w:date="2017-09-27T17:30:00Z">
        <w:r>
          <w:t>. He utilizado este reposit</w:t>
        </w:r>
        <w:r w:rsidR="000B4D29">
          <w:t xml:space="preserve">orio para tener mi proyecto en más de una ubicación y además para compartir los progresos con mi tutor. </w:t>
        </w:r>
      </w:ins>
      <w:ins w:id="10447" w:author="Borja Gonzalez" w:date="2017-09-27T17:34:00Z">
        <w:r w:rsidR="000B4D29">
          <w:t>Además de tener disponibilidad para ver el código, mi tutor y yo hemos podido realizar cambios sobre el repositorio para hacer correcciones</w:t>
        </w:r>
      </w:ins>
      <w:ins w:id="10448" w:author="Borja Gonzalez" w:date="2017-09-27T18:18:00Z">
        <w:r w:rsidR="007E5FBE">
          <w:t>,</w:t>
        </w:r>
      </w:ins>
      <w:ins w:id="10449" w:author="Borja Gonzalez" w:date="2017-09-27T17:34:00Z">
        <w:r w:rsidR="000B4D29">
          <w:t xml:space="preserve"> por lo que hemos ido actualizando las versiones del repositorio, trabajando as</w:t>
        </w:r>
      </w:ins>
      <w:ins w:id="10450" w:author="Borja Gonzalez" w:date="2017-09-27T17:36:00Z">
        <w:r w:rsidR="000B4D29">
          <w:t>í de forma conjunta en un proyecto común, algo que se realiza de forma habitual en el mundo empresarial.</w:t>
        </w:r>
      </w:ins>
    </w:p>
    <w:p w14:paraId="3D738713" w14:textId="77777777" w:rsidR="000B4D29" w:rsidRDefault="000B4D29">
      <w:pPr>
        <w:rPr>
          <w:ins w:id="10451" w:author="Borja Gonzalez" w:date="2017-09-27T17:36:00Z"/>
        </w:rPr>
        <w:pPrChange w:id="10452" w:author="Borja Gonzalez" w:date="2017-09-27T17:28:00Z">
          <w:pPr>
            <w:pStyle w:val="Heading1"/>
          </w:pPr>
        </w:pPrChange>
      </w:pPr>
    </w:p>
    <w:p w14:paraId="07C5B268" w14:textId="49BEC7F4" w:rsidR="000B4D29" w:rsidRDefault="000B4D29">
      <w:pPr>
        <w:rPr>
          <w:ins w:id="10453" w:author="Borja Gonzalez" w:date="2017-09-27T17:38:00Z"/>
        </w:rPr>
        <w:pPrChange w:id="10454" w:author="Borja Gonzalez" w:date="2017-09-27T17:28:00Z">
          <w:pPr>
            <w:pStyle w:val="Heading1"/>
          </w:pPr>
        </w:pPrChange>
      </w:pPr>
      <w:ins w:id="10455" w:author="Borja Gonzalez" w:date="2017-09-27T17:36:00Z">
        <w:r>
          <w:t xml:space="preserve">El link para acceder al repositorio que contiene todo lo que hace falta para poner en funcionamiento la </w:t>
        </w:r>
      </w:ins>
      <w:ins w:id="10456" w:author="Borja Gonzalez" w:date="2017-09-27T17:37:00Z">
        <w:r>
          <w:t>aplicación web y adem</w:t>
        </w:r>
      </w:ins>
      <w:ins w:id="10457" w:author="Borja Gonzalez" w:date="2017-09-27T17:38:00Z">
        <w:r>
          <w:t>ás esta memoria</w:t>
        </w:r>
      </w:ins>
      <w:ins w:id="10458" w:author="Borja Gonzalez" w:date="2017-09-27T18:16:00Z">
        <w:r w:rsidR="003320BE">
          <w:t>,</w:t>
        </w:r>
      </w:ins>
      <w:ins w:id="10459" w:author="Borja Gonzalez" w:date="2017-09-27T17:38:00Z">
        <w:r>
          <w:t xml:space="preserve"> es el siguiente:</w:t>
        </w:r>
      </w:ins>
    </w:p>
    <w:p w14:paraId="0812546A" w14:textId="77777777" w:rsidR="000B4D29" w:rsidRDefault="000B4D29">
      <w:pPr>
        <w:rPr>
          <w:ins w:id="10460" w:author="Borja Gonzalez" w:date="2017-09-27T17:38:00Z"/>
        </w:rPr>
        <w:pPrChange w:id="10461" w:author="Borja Gonzalez" w:date="2017-09-27T17:28:00Z">
          <w:pPr>
            <w:pStyle w:val="Heading1"/>
          </w:pPr>
        </w:pPrChange>
      </w:pPr>
    </w:p>
    <w:p w14:paraId="3CE12CCE" w14:textId="56695977" w:rsidR="000B4D29" w:rsidRPr="00112C69" w:rsidRDefault="000B4D29">
      <w:pPr>
        <w:rPr>
          <w:ins w:id="10462" w:author="Borja Gonzalez" w:date="2017-09-27T16:44:00Z"/>
        </w:rPr>
        <w:pPrChange w:id="10463" w:author="Borja Gonzalez" w:date="2017-09-27T17:28:00Z">
          <w:pPr>
            <w:pStyle w:val="Heading1"/>
          </w:pPr>
        </w:pPrChange>
      </w:pPr>
      <w:ins w:id="10464" w:author="Borja Gonzalez" w:date="2017-09-27T17:38:00Z">
        <w:r w:rsidRPr="000B4D29">
          <w:t>https://github.com/BorjaGD94/TFG/</w:t>
        </w:r>
      </w:ins>
    </w:p>
    <w:p w14:paraId="6BD47EBF" w14:textId="77777777" w:rsidR="00FF4EF1" w:rsidRDefault="00FF4EF1">
      <w:pPr>
        <w:rPr>
          <w:ins w:id="10465" w:author="Borja Gonzalez" w:date="2017-09-27T16:30:00Z"/>
        </w:rPr>
        <w:pPrChange w:id="10466" w:author="Borja Gonzalez" w:date="2017-09-27T16:30:00Z">
          <w:pPr>
            <w:pStyle w:val="Heading1"/>
          </w:pPr>
        </w:pPrChange>
      </w:pPr>
    </w:p>
    <w:p w14:paraId="3A145726" w14:textId="77777777" w:rsidR="00D26C47" w:rsidRPr="00D26C47" w:rsidRDefault="00D26C47">
      <w:pPr>
        <w:rPr>
          <w:ins w:id="10467" w:author="Borja Gonzalez" w:date="2017-09-27T15:52:00Z"/>
        </w:rPr>
        <w:pPrChange w:id="10468" w:author="Borja Gonzalez" w:date="2017-09-27T16:30:00Z">
          <w:pPr>
            <w:pStyle w:val="Heading1"/>
          </w:pPr>
        </w:pPrChange>
      </w:pPr>
    </w:p>
    <w:p w14:paraId="0CDF571E" w14:textId="44E16969" w:rsidR="00273C9D" w:rsidRPr="00273C9D" w:rsidDel="003658C0" w:rsidRDefault="00273C9D">
      <w:pPr>
        <w:pStyle w:val="ListParagraph"/>
        <w:numPr>
          <w:ilvl w:val="0"/>
          <w:numId w:val="8"/>
        </w:numPr>
        <w:rPr>
          <w:del w:id="10469" w:author="Rodrigo García" w:date="2017-09-29T10:57:00Z"/>
        </w:rPr>
        <w:pPrChange w:id="10470" w:author="Rodrigo García" w:date="2017-09-24T21:10:00Z">
          <w:pPr>
            <w:pStyle w:val="Heading1"/>
          </w:pPr>
        </w:pPrChange>
      </w:pPr>
    </w:p>
    <w:p w14:paraId="5CE4A0F1" w14:textId="334EA5D5" w:rsidR="00E653AA" w:rsidDel="003658C0" w:rsidRDefault="00E653AA" w:rsidP="00E653AA">
      <w:pPr>
        <w:rPr>
          <w:ins w:id="10471" w:author="Borja Gonzalez" w:date="2017-09-10T20:43:00Z"/>
          <w:del w:id="10472" w:author="Rodrigo García" w:date="2017-09-29T10:57:00Z"/>
        </w:rPr>
      </w:pPr>
    </w:p>
    <w:p w14:paraId="5D3BEE6E" w14:textId="25AD6C6B" w:rsidR="007E178E" w:rsidDel="003658C0" w:rsidRDefault="007E178E" w:rsidP="00E653AA">
      <w:pPr>
        <w:rPr>
          <w:ins w:id="10473" w:author="Borja Gonzalez" w:date="2017-09-10T20:43:00Z"/>
          <w:del w:id="10474" w:author="Rodrigo García" w:date="2017-09-29T10:57: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0B3518" w:rsidP="00E653AA">
      <w:hyperlink r:id="rId76"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0B3518" w:rsidP="00E653AA">
      <w:hyperlink r:id="rId77"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0B3518" w:rsidP="00E653AA">
      <w:hyperlink r:id="rId78"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0B3518" w:rsidP="00E653AA">
      <w:hyperlink r:id="rId79"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0B3518" w:rsidP="00E653AA">
      <w:hyperlink r:id="rId80"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0B3518" w:rsidP="00E653AA">
      <w:hyperlink r:id="rId81"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0B3518" w:rsidP="00E653AA">
      <w:hyperlink r:id="rId82"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0B3518" w:rsidP="00E653AA">
      <w:hyperlink r:id="rId83" w:history="1">
        <w:r w:rsidR="002C73BC" w:rsidRPr="00F94A5E">
          <w:rPr>
            <w:rStyle w:val="Hyperlink"/>
          </w:rPr>
          <w:t>https://es.wikipedia.org/wiki/ACID</w:t>
        </w:r>
      </w:hyperlink>
    </w:p>
    <w:p w14:paraId="652D0ED0" w14:textId="77777777" w:rsidR="00EB218B" w:rsidRDefault="00EB218B" w:rsidP="00E653AA"/>
    <w:commentRangeStart w:id="10475"/>
    <w:p w14:paraId="0C9E2645" w14:textId="0539C29E" w:rsidR="00EB218B" w:rsidRDefault="00EB218B" w:rsidP="00E653AA">
      <w:pPr>
        <w:rPr>
          <w:ins w:id="10476" w:author="Borja Gonzalez" w:date="2017-09-13T17:54:00Z"/>
        </w:rPr>
      </w:pPr>
      <w:ins w:id="10477" w:author="Borja Gonzalez" w:date="2017-09-13T17:54:00Z">
        <w:r>
          <w:fldChar w:fldCharType="begin"/>
        </w:r>
        <w:r>
          <w:instrText xml:space="preserve"> HYPERLINK "</w:instrText>
        </w:r>
      </w:ins>
      <w:r w:rsidRPr="00EB218B">
        <w:instrText>https://github.com/kikinteractive/app</w:instrText>
      </w:r>
      <w:ins w:id="10478" w:author="Borja Gonzalez" w:date="2017-09-13T17:54:00Z">
        <w:r>
          <w:instrText xml:space="preserve">" </w:instrText>
        </w:r>
        <w:r>
          <w:fldChar w:fldCharType="separate"/>
        </w:r>
      </w:ins>
      <w:r w:rsidRPr="00494FC3">
        <w:rPr>
          <w:rStyle w:val="Hyperlink"/>
        </w:rPr>
        <w:t>https://github.com/kikinteractive/app</w:t>
      </w:r>
      <w:ins w:id="10479" w:author="Borja Gonzalez" w:date="2017-09-13T17:54:00Z">
        <w:r>
          <w:fldChar w:fldCharType="end"/>
        </w:r>
      </w:ins>
      <w:commentRangeEnd w:id="10475"/>
      <w:r w:rsidR="003658C0">
        <w:rPr>
          <w:rStyle w:val="CommentReference"/>
        </w:rPr>
        <w:commentReference w:id="10475"/>
      </w:r>
    </w:p>
    <w:p w14:paraId="62CAAA03" w14:textId="2AF54708" w:rsidR="00EB218B" w:rsidRDefault="00EB218B" w:rsidP="00E653AA">
      <w:pPr>
        <w:rPr>
          <w:ins w:id="10481" w:author="Rodrigo García" w:date="2017-09-29T10:57:00Z"/>
        </w:rPr>
      </w:pPr>
    </w:p>
    <w:p w14:paraId="1EB2D127" w14:textId="77777777" w:rsidR="003658C0" w:rsidRPr="007E178E" w:rsidRDefault="003658C0" w:rsidP="00E653AA"/>
    <w:sectPr w:rsidR="003658C0" w:rsidRPr="007E178E" w:rsidSect="00BE7488">
      <w:footerReference w:type="even" r:id="rId84"/>
      <w:footerReference w:type="default" r:id="rId85"/>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3" w:author="Rodrigo García" w:date="2017-09-24T12:15:00Z" w:initials="RG">
    <w:p w14:paraId="49B195A4" w14:textId="79DC131D" w:rsidR="000B3518" w:rsidRDefault="000B3518">
      <w:pPr>
        <w:pStyle w:val="CommentText"/>
      </w:pPr>
      <w:r>
        <w:rPr>
          <w:rStyle w:val="CommentReference"/>
        </w:rPr>
        <w:annotationRef/>
      </w:r>
      <w:r>
        <w:t>Deja un pequeño espacio entre cada párrafo y el siguiente. Puedes hacerlo metiendo un Enter o cambiando el formato de párrafo.</w:t>
      </w:r>
    </w:p>
  </w:comment>
  <w:comment w:id="482" w:author="Rodrigo García" w:date="2017-09-29T10:12:00Z" w:initials="RG">
    <w:p w14:paraId="2D529F7A" w14:textId="36B9A7B4" w:rsidR="000B3518" w:rsidRDefault="000B3518">
      <w:pPr>
        <w:pStyle w:val="CommentText"/>
      </w:pPr>
      <w:r>
        <w:rPr>
          <w:rStyle w:val="CommentReference"/>
        </w:rPr>
        <w:annotationRef/>
      </w:r>
      <w:r>
        <w:t>Tienes que poner una referencia al sensor de Werium</w:t>
      </w:r>
    </w:p>
  </w:comment>
  <w:comment w:id="500" w:author="Rodrigo García" w:date="2017-09-29T10:12:00Z" w:initials="RG">
    <w:p w14:paraId="09D03ACE" w14:textId="3371D9B9" w:rsidR="000B3518" w:rsidRDefault="000B3518">
      <w:pPr>
        <w:pStyle w:val="CommentText"/>
      </w:pPr>
      <w:r>
        <w:rPr>
          <w:rStyle w:val="CommentReference"/>
        </w:rPr>
        <w:annotationRef/>
      </w:r>
      <w:r>
        <w:t>Tienes que poner una referencia aquí al estudio que indica esto.</w:t>
      </w:r>
    </w:p>
  </w:comment>
  <w:comment w:id="547" w:author="Rodrigo García" w:date="2017-09-29T10:16:00Z" w:initials="RG">
    <w:p w14:paraId="423F9389" w14:textId="6F3DC62F" w:rsidR="000B3518" w:rsidRDefault="000B3518">
      <w:pPr>
        <w:pStyle w:val="CommentText"/>
      </w:pPr>
      <w:r>
        <w:rPr>
          <w:rStyle w:val="CommentReference"/>
        </w:rPr>
        <w:annotationRef/>
      </w:r>
      <w:r>
        <w:t>Te he corregido bien y a conciencia la introducción y las conclusiones. No voy a hacerlo con el resto del documento porque mi labor no es la de un corrector de textos, pero es necesario que pongas cuidado a la calidad de tu prosa y a la forma de expresar tus ideas y tu trabajo. De hecho, es un aspecto tan importante como el trabajo mismo.</w:t>
      </w:r>
    </w:p>
  </w:comment>
  <w:comment w:id="562" w:author="Rodrigo García" w:date="2017-09-28T13:02:00Z" w:initials="RG">
    <w:p w14:paraId="59218058" w14:textId="77777777" w:rsidR="000B3518" w:rsidRDefault="000B3518" w:rsidP="00F45CE8">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573" w:author="Rodrigo García" w:date="2017-09-29T10:19:00Z" w:initials="RG">
    <w:p w14:paraId="29DE7EBD" w14:textId="1E0891CB" w:rsidR="000B3518" w:rsidRDefault="000B3518">
      <w:pPr>
        <w:pStyle w:val="CommentText"/>
      </w:pPr>
      <w:r>
        <w:rPr>
          <w:rStyle w:val="CommentReference"/>
        </w:rPr>
        <w:annotationRef/>
      </w:r>
      <w:r>
        <w:t>¿y el middleware? No entiendo esto.</w:t>
      </w:r>
    </w:p>
  </w:comment>
  <w:comment w:id="575" w:author="Rodrigo García" w:date="2017-09-29T10:20:00Z" w:initials="RG">
    <w:p w14:paraId="4AE7753A" w14:textId="3B5C0EA9" w:rsidR="000B3518" w:rsidRDefault="000B3518">
      <w:pPr>
        <w:pStyle w:val="CommentText"/>
      </w:pPr>
      <w:r>
        <w:rPr>
          <w:rStyle w:val="CommentReference"/>
        </w:rPr>
        <w:annotationRef/>
      </w:r>
      <w:r>
        <w:t>¿Usas App.js? ¿En qué parte?</w:t>
      </w:r>
    </w:p>
  </w:comment>
  <w:comment w:id="583" w:author="Rodrigo García" w:date="2017-09-29T10:20:00Z" w:initials="RG">
    <w:p w14:paraId="1E3F563A" w14:textId="657BDD7D" w:rsidR="000B3518" w:rsidRDefault="000B3518">
      <w:pPr>
        <w:pStyle w:val="CommentText"/>
      </w:pPr>
      <w:r>
        <w:rPr>
          <w:rStyle w:val="CommentReference"/>
        </w:rPr>
        <w:annotationRef/>
      </w:r>
      <w:r>
        <w:t>¿Esto de sondeo es una traducción tuya? ¿En inglés es polling?</w:t>
      </w:r>
    </w:p>
  </w:comment>
  <w:comment w:id="603" w:author="Rodrigo García" w:date="2017-09-29T10:21:00Z" w:initials="RG">
    <w:p w14:paraId="3C742903" w14:textId="51E4DD2F" w:rsidR="000B3518" w:rsidRDefault="000B3518">
      <w:pPr>
        <w:pStyle w:val="CommentText"/>
      </w:pPr>
      <w:r>
        <w:rPr>
          <w:rStyle w:val="CommentReference"/>
        </w:rPr>
        <w:annotationRef/>
      </w:r>
      <w:r>
        <w:t>Explica qué es ACID.</w:t>
      </w:r>
    </w:p>
  </w:comment>
  <w:comment w:id="604" w:author="Rodrigo García" w:date="2017-09-29T10:22:00Z" w:initials="RG">
    <w:p w14:paraId="474CF25E" w14:textId="371EA870" w:rsidR="000B3518" w:rsidRDefault="000B3518">
      <w:pPr>
        <w:pStyle w:val="CommentText"/>
      </w:pPr>
      <w:r>
        <w:rPr>
          <w:rStyle w:val="CommentReference"/>
        </w:rPr>
        <w:annotationRef/>
      </w:r>
      <w:r>
        <w:t>Habla también de la librería de SQLite para NodeJS en esta sección.</w:t>
      </w:r>
    </w:p>
  </w:comment>
  <w:comment w:id="609" w:author="Rodrigo García" w:date="2017-09-29T10:23:00Z" w:initials="RG">
    <w:p w14:paraId="0D3D2E60" w14:textId="312A24C1" w:rsidR="000B3518" w:rsidRDefault="000B3518">
      <w:pPr>
        <w:pStyle w:val="CommentText"/>
      </w:pPr>
      <w:r>
        <w:rPr>
          <w:rStyle w:val="CommentReference"/>
        </w:rPr>
        <w:annotationRef/>
      </w:r>
      <w:r>
        <w:t>Falta magnetómetro. El IMU de Werium es un dispositivo 9DOF.</w:t>
      </w:r>
    </w:p>
  </w:comment>
  <w:comment w:id="642" w:author="Rodrigo García" w:date="2017-09-29T10:24:00Z" w:initials="RG">
    <w:p w14:paraId="124E8C7B" w14:textId="5C30DC42" w:rsidR="000B3518" w:rsidRDefault="000B3518">
      <w:pPr>
        <w:pStyle w:val="CommentText"/>
      </w:pPr>
      <w:r>
        <w:rPr>
          <w:rStyle w:val="CommentReference"/>
        </w:rPr>
        <w:annotationRef/>
      </w:r>
      <w:r>
        <w:t>Pon en negrita el texto de comienzo de cada caso de uso, para que quede claro dónde empieza uno y dónde otro. Otra opción es usar tablas que, de hecho, quedarían más bonitas y harían los CU más fáciles de leer.</w:t>
      </w:r>
    </w:p>
  </w:comment>
  <w:comment w:id="864" w:author="Rodrigo García" w:date="2017-09-29T10:26:00Z" w:initials="RG">
    <w:p w14:paraId="47B2BB5A" w14:textId="24D6C98B" w:rsidR="000B3518" w:rsidRDefault="000B3518">
      <w:pPr>
        <w:pStyle w:val="CommentText"/>
      </w:pPr>
      <w:r>
        <w:rPr>
          <w:rStyle w:val="CommentReference"/>
        </w:rPr>
        <w:annotationRef/>
      </w:r>
      <w:r>
        <w:t>En la tabla, ¿puedes cambiar los recuadros en blanco por ticks o, al menos, por cruces?</w:t>
      </w:r>
    </w:p>
  </w:comment>
  <w:comment w:id="865" w:author="Rodrigo García" w:date="2017-09-29T10:26:00Z" w:initials="RG">
    <w:p w14:paraId="50E64E53" w14:textId="56C33546" w:rsidR="000B3518" w:rsidRDefault="000B3518">
      <w:pPr>
        <w:pStyle w:val="CommentText"/>
      </w:pPr>
      <w:r>
        <w:rPr>
          <w:rStyle w:val="CommentReference"/>
        </w:rPr>
        <w:annotationRef/>
      </w:r>
      <w:r>
        <w:t>¿Por qué los RNF están desordenados y puestos en medio de algunos RF? Ponlos después de los RF y siguiendo el orden numérico de los mismos.</w:t>
      </w:r>
    </w:p>
  </w:comment>
  <w:comment w:id="870" w:author="Rodrigo García" w:date="2017-09-29T10:27:00Z" w:initials="RG">
    <w:p w14:paraId="629FC97C" w14:textId="7ED444C2" w:rsidR="000B3518" w:rsidRDefault="000B3518">
      <w:pPr>
        <w:pStyle w:val="CommentText"/>
      </w:pPr>
      <w:r>
        <w:rPr>
          <w:rStyle w:val="CommentReference"/>
        </w:rPr>
        <w:annotationRef/>
      </w:r>
      <w:r>
        <w:t>Ponle a todas las imágenes un borde como he hecho con esta, para que se vea claramente qué es la pantalla.</w:t>
      </w:r>
    </w:p>
  </w:comment>
  <w:comment w:id="889" w:author="Rodrigo García" w:date="2017-09-29T10:28:00Z" w:initials="RG">
    <w:p w14:paraId="23A9E017" w14:textId="17A67F86" w:rsidR="000B3518" w:rsidRDefault="000B3518">
      <w:pPr>
        <w:pStyle w:val="CommentText"/>
      </w:pPr>
      <w:r>
        <w:rPr>
          <w:rStyle w:val="CommentReference"/>
        </w:rPr>
        <w:annotationRef/>
      </w:r>
      <w:r>
        <w:t>¿Puedes quitar lo de “derechos reservados” de abajo?</w:t>
      </w:r>
    </w:p>
  </w:comment>
  <w:comment w:id="910" w:author="Rodrigo García" w:date="2017-09-29T10:29:00Z" w:initials="RG">
    <w:p w14:paraId="33BBDE5E" w14:textId="335EBD48" w:rsidR="000B3518" w:rsidRDefault="000B3518">
      <w:pPr>
        <w:pStyle w:val="CommentText"/>
      </w:pPr>
      <w:r>
        <w:rPr>
          <w:rStyle w:val="CommentReference"/>
        </w:rPr>
        <w:annotationRef/>
      </w:r>
      <w:r>
        <w:t>Habla antes de la tabla de dónde sale este archivo CSV y por qué tienes que usarlo.</w:t>
      </w:r>
    </w:p>
  </w:comment>
  <w:comment w:id="1021" w:author="Rodrigo García" w:date="2017-09-29T10:32:00Z" w:initials="RG">
    <w:p w14:paraId="73EB9047" w14:textId="01C25D8B" w:rsidR="00DC428D" w:rsidRDefault="00DC428D">
      <w:pPr>
        <w:pStyle w:val="CommentText"/>
      </w:pPr>
      <w:r>
        <w:rPr>
          <w:rStyle w:val="CommentReference"/>
        </w:rPr>
        <w:annotationRef/>
      </w:r>
      <w:r>
        <w:t>Esto me sale descolocado y a la derecha. ¿A ti también?</w:t>
      </w:r>
    </w:p>
  </w:comment>
  <w:comment w:id="1086" w:author="Rodrigo García" w:date="2017-09-29T10:33:00Z" w:initials="RG">
    <w:p w14:paraId="5A41E928" w14:textId="69B5F15A" w:rsidR="00DC428D" w:rsidRDefault="00DC428D">
      <w:pPr>
        <w:pStyle w:val="CommentText"/>
      </w:pPr>
      <w:r>
        <w:rPr>
          <w:rStyle w:val="CommentReference"/>
        </w:rPr>
        <w:annotationRef/>
      </w:r>
      <w:r>
        <w:t>Igual que el comentario anterior.</w:t>
      </w:r>
    </w:p>
  </w:comment>
  <w:comment w:id="5958" w:author="Rodrigo García" w:date="2017-09-29T10:34:00Z" w:initials="RG">
    <w:p w14:paraId="5F4FC1E0" w14:textId="06BEB895" w:rsidR="00EB2183" w:rsidRDefault="00EB2183">
      <w:pPr>
        <w:pStyle w:val="CommentText"/>
      </w:pPr>
      <w:r>
        <w:rPr>
          <w:rStyle w:val="CommentReference"/>
        </w:rPr>
        <w:annotationRef/>
      </w:r>
      <w:r>
        <w:t>Añádela al estado del arte.</w:t>
      </w:r>
    </w:p>
  </w:comment>
  <w:comment w:id="9011" w:author="Rodrigo García" w:date="2017-09-29T10:37:00Z" w:initials="RG">
    <w:p w14:paraId="02A92F7B" w14:textId="6092E397" w:rsidR="00A31D37" w:rsidRDefault="00A31D37">
      <w:pPr>
        <w:pStyle w:val="CommentText"/>
      </w:pPr>
      <w:r>
        <w:rPr>
          <w:rStyle w:val="CommentReference"/>
        </w:rPr>
        <w:annotationRef/>
      </w:r>
      <w:r>
        <w:t>El capítulo que fuera.</w:t>
      </w:r>
    </w:p>
  </w:comment>
  <w:comment w:id="9222" w:author="Rodrigo García" w:date="2017-09-24T21:07:00Z" w:initials="RG">
    <w:p w14:paraId="7C853560" w14:textId="611100E1" w:rsidR="000B3518" w:rsidRDefault="000B3518">
      <w:pPr>
        <w:pStyle w:val="CommentText"/>
      </w:pPr>
      <w:r>
        <w:rPr>
          <w:rStyle w:val="CommentReference"/>
        </w:rPr>
        <w:annotationRef/>
      </w:r>
      <w:r>
        <w:t>En estos dibujos has medio intentado hacer los diagramas de interacción de los que te hablaba antes.</w:t>
      </w:r>
    </w:p>
  </w:comment>
  <w:comment w:id="9315" w:author="Rodrigo García" w:date="2017-09-24T21:08:00Z" w:initials="RG">
    <w:p w14:paraId="6CA16822" w14:textId="6C234EA2" w:rsidR="000B3518" w:rsidRDefault="000B3518">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 w:id="9324" w:author="Rodrigo García" w:date="2017-09-29T10:39:00Z" w:initials="RG">
    <w:p w14:paraId="42E841D7" w14:textId="6BA4BF1D" w:rsidR="007321A0" w:rsidRDefault="007321A0">
      <w:pPr>
        <w:pStyle w:val="CommentText"/>
      </w:pPr>
      <w:r>
        <w:rPr>
          <w:rStyle w:val="CommentReference"/>
        </w:rPr>
        <w:annotationRef/>
      </w:r>
      <w:r>
        <w:t>En los que siguen te faltan las descripciones breves que has puesto en los anteriores.</w:t>
      </w:r>
    </w:p>
  </w:comment>
  <w:comment w:id="10034" w:author="Rodrigo García" w:date="2017-09-29T10:39:00Z" w:initials="RG">
    <w:p w14:paraId="3E3459B1" w14:textId="030D90B1" w:rsidR="00CF7E76" w:rsidRDefault="00CF7E76">
      <w:pPr>
        <w:pStyle w:val="CommentText"/>
      </w:pPr>
      <w:r>
        <w:rPr>
          <w:rStyle w:val="CommentReference"/>
        </w:rPr>
        <w:annotationRef/>
      </w:r>
      <w:r>
        <w:t>Esto lo mueves al capítulo de diseño/implementación.</w:t>
      </w:r>
    </w:p>
  </w:comment>
  <w:comment w:id="10092" w:author="Rodrigo García" w:date="2017-09-29T10:41:00Z" w:initials="RG">
    <w:p w14:paraId="5CBB6214" w14:textId="2534B41C" w:rsidR="00570BE9" w:rsidRDefault="00570BE9">
      <w:pPr>
        <w:pStyle w:val="CommentText"/>
      </w:pPr>
      <w:r>
        <w:rPr>
          <w:rStyle w:val="CommentReference"/>
        </w:rPr>
        <w:annotationRef/>
      </w:r>
      <w:r>
        <w:t>Has usado primera persona del plural hasta ahora. Tanto singular como plural están bien, pero tienes que decidirte por una o por la otra para todo el documento.</w:t>
      </w:r>
    </w:p>
  </w:comment>
  <w:comment w:id="10123" w:author="Rodrigo García" w:date="2017-09-29T10:43:00Z" w:initials="RG">
    <w:p w14:paraId="278AF4B5" w14:textId="6377E14B" w:rsidR="00570BE9" w:rsidRDefault="00570BE9">
      <w:pPr>
        <w:pStyle w:val="CommentText"/>
      </w:pPr>
      <w:r>
        <w:rPr>
          <w:rStyle w:val="CommentReference"/>
        </w:rPr>
        <w:annotationRef/>
      </w:r>
      <w:r>
        <w:t>A continuación de estos dos puntos debes poner un resumen en un párrafo de la esencia de tu trabajo, qué hace exactamente, pero de forma breve. Es con lo que se va a quedar el tribunal.</w:t>
      </w:r>
    </w:p>
  </w:comment>
  <w:comment w:id="10475" w:author="Rodrigo García" w:date="2017-09-29T10:57:00Z" w:initials="RG">
    <w:p w14:paraId="1FD123F3" w14:textId="52208D73" w:rsidR="003658C0" w:rsidRDefault="003658C0">
      <w:pPr>
        <w:pStyle w:val="CommentText"/>
      </w:pPr>
      <w:r>
        <w:rPr>
          <w:rStyle w:val="CommentReference"/>
        </w:rPr>
        <w:annotationRef/>
      </w:r>
      <w:r>
        <w:t>Más bibliografía. Y, por favor, pon también algo que no sean páginas de la Wikipedia. Cita algún libro o publicación científica, como los estudios de movimiento cervical que leíste.</w:t>
      </w:r>
      <w:bookmarkStart w:id="10480" w:name="_GoBack"/>
      <w:bookmarkEnd w:id="1048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B195A4" w15:done="0"/>
  <w15:commentEx w15:paraId="2D529F7A" w15:done="0"/>
  <w15:commentEx w15:paraId="09D03ACE" w15:done="0"/>
  <w15:commentEx w15:paraId="423F9389" w15:done="0"/>
  <w15:commentEx w15:paraId="59218058" w15:done="0"/>
  <w15:commentEx w15:paraId="29DE7EBD" w15:done="0"/>
  <w15:commentEx w15:paraId="4AE7753A" w15:done="0"/>
  <w15:commentEx w15:paraId="1E3F563A" w15:done="0"/>
  <w15:commentEx w15:paraId="3C742903" w15:done="0"/>
  <w15:commentEx w15:paraId="474CF25E" w15:done="0"/>
  <w15:commentEx w15:paraId="0D3D2E60" w15:done="0"/>
  <w15:commentEx w15:paraId="124E8C7B" w15:done="0"/>
  <w15:commentEx w15:paraId="47B2BB5A" w15:done="0"/>
  <w15:commentEx w15:paraId="50E64E53" w15:done="0"/>
  <w15:commentEx w15:paraId="629FC97C" w15:done="0"/>
  <w15:commentEx w15:paraId="23A9E017" w15:done="0"/>
  <w15:commentEx w15:paraId="33BBDE5E" w15:done="0"/>
  <w15:commentEx w15:paraId="73EB9047" w15:done="0"/>
  <w15:commentEx w15:paraId="5A41E928" w15:done="0"/>
  <w15:commentEx w15:paraId="5F4FC1E0" w15:done="0"/>
  <w15:commentEx w15:paraId="02A92F7B" w15:done="0"/>
  <w15:commentEx w15:paraId="7C853560" w15:done="0"/>
  <w15:commentEx w15:paraId="6CA16822" w15:done="0"/>
  <w15:commentEx w15:paraId="42E841D7" w15:done="0"/>
  <w15:commentEx w15:paraId="3E3459B1" w15:done="0"/>
  <w15:commentEx w15:paraId="5CBB6214" w15:done="0"/>
  <w15:commentEx w15:paraId="278AF4B5" w15:done="0"/>
  <w15:commentEx w15:paraId="1FD123F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B195A4" w16cid:durableId="1D7898ED"/>
  <w16cid:commentId w16cid:paraId="2D529F7A" w16cid:durableId="1D789B23"/>
  <w16cid:commentId w16cid:paraId="09D03ACE" w16cid:durableId="1D789B0A"/>
  <w16cid:commentId w16cid:paraId="423F9389" w16cid:durableId="1D789BF3"/>
  <w16cid:commentId w16cid:paraId="59218058" w16cid:durableId="1D7898EE"/>
  <w16cid:commentId w16cid:paraId="29DE7EBD" w16cid:durableId="1D789CC0"/>
  <w16cid:commentId w16cid:paraId="4AE7753A" w16cid:durableId="1D789CE0"/>
  <w16cid:commentId w16cid:paraId="1E3F563A" w16cid:durableId="1D789CFB"/>
  <w16cid:commentId w16cid:paraId="3C742903" w16cid:durableId="1D789D3E"/>
  <w16cid:commentId w16cid:paraId="474CF25E" w16cid:durableId="1D789D50"/>
  <w16cid:commentId w16cid:paraId="0D3D2E60" w16cid:durableId="1D789D8A"/>
  <w16cid:commentId w16cid:paraId="124E8C7B" w16cid:durableId="1D789DF2"/>
  <w16cid:commentId w16cid:paraId="629FC97C" w16cid:durableId="1D789E95"/>
  <w16cid:commentId w16cid:paraId="23A9E017" w16cid:durableId="1D789ED2"/>
  <w16cid:commentId w16cid:paraId="33BBDE5E" w16cid:durableId="1D789F23"/>
  <w16cid:commentId w16cid:paraId="73EB9047" w16cid:durableId="1D789FC6"/>
  <w16cid:commentId w16cid:paraId="5A41E928" w16cid:durableId="1D789FE6"/>
  <w16cid:commentId w16cid:paraId="5F4FC1E0" w16cid:durableId="1D78A049"/>
  <w16cid:commentId w16cid:paraId="02A92F7B" w16cid:durableId="1D78A0FB"/>
  <w16cid:commentId w16cid:paraId="7C853560" w16cid:durableId="1D7898EF"/>
  <w16cid:commentId w16cid:paraId="6CA16822" w16cid:durableId="1D7898F0"/>
  <w16cid:commentId w16cid:paraId="42E841D7" w16cid:durableId="1D78A14E"/>
  <w16cid:commentId w16cid:paraId="3E3459B1" w16cid:durableId="1D78A175"/>
  <w16cid:commentId w16cid:paraId="5CBB6214" w16cid:durableId="1D78A1E7"/>
  <w16cid:commentId w16cid:paraId="278AF4B5" w16cid:durableId="1D78A256"/>
  <w16cid:commentId w16cid:paraId="1FD123F3" w16cid:durableId="1D78A5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589A3" w14:textId="77777777" w:rsidR="000B3518" w:rsidRDefault="000B3518" w:rsidP="003E4A9E">
      <w:r>
        <w:separator/>
      </w:r>
    </w:p>
  </w:endnote>
  <w:endnote w:type="continuationSeparator" w:id="0">
    <w:p w14:paraId="5820C61A" w14:textId="77777777" w:rsidR="000B3518" w:rsidRDefault="000B3518"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1" w:csb1="00000000"/>
  </w:font>
  <w:font w:name="Eras Medium ITC">
    <w:altName w:val="Copperplate Light"/>
    <w:panose1 w:val="020B0602030504020804"/>
    <w:charset w:val="00"/>
    <w:family w:val="swiss"/>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4E"/>
    <w:family w:val="auto"/>
    <w:pitch w:val="variable"/>
    <w:sig w:usb0="F7FFAFFF" w:usb1="E9DFFFFF" w:usb2="0000003F" w:usb3="00000000" w:csb0="003F01FF" w:csb1="00000000"/>
  </w:font>
  <w:font w:name="Menlo Regular">
    <w:altName w:val="DokChampa"/>
    <w:charset w:val="00"/>
    <w:family w:val="auto"/>
    <w:pitch w:val="variable"/>
    <w:sig w:usb0="E60022FF" w:usb1="D200F9FB" w:usb2="02000028" w:usb3="00000000" w:csb0="000001DF" w:csb1="00000000"/>
  </w:font>
  <w:font w:name="Monac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3AA5D" w14:textId="77777777" w:rsidR="000B3518" w:rsidRDefault="000B3518" w:rsidP="004C0379">
    <w:pPr>
      <w:pStyle w:val="Footer"/>
      <w:framePr w:wrap="around" w:vAnchor="text" w:hAnchor="margin" w:xAlign="right" w:y="1"/>
      <w:rPr>
        <w:ins w:id="10482" w:author="Borja Gonzalez" w:date="2017-09-27T14:54:00Z"/>
        <w:rStyle w:val="PageNumber"/>
      </w:rPr>
    </w:pPr>
    <w:ins w:id="10483"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0B3518" w:rsidRDefault="000B3518">
    <w:pPr>
      <w:pStyle w:val="Footer"/>
      <w:ind w:right="360"/>
      <w:pPrChange w:id="10484" w:author="Borja Gonzalez" w:date="2017-09-27T14:54: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96286" w14:textId="20BD7D05" w:rsidR="000B3518" w:rsidRDefault="000B3518" w:rsidP="004C0379">
    <w:pPr>
      <w:pStyle w:val="Footer"/>
      <w:framePr w:wrap="around" w:vAnchor="text" w:hAnchor="margin" w:xAlign="right" w:y="1"/>
      <w:rPr>
        <w:ins w:id="10485" w:author="Borja Gonzalez" w:date="2017-09-27T14:54:00Z"/>
        <w:rStyle w:val="PageNumber"/>
      </w:rPr>
    </w:pPr>
    <w:ins w:id="10486" w:author="Borja Gonzalez" w:date="2017-09-27T14:54:00Z">
      <w:r>
        <w:rPr>
          <w:rStyle w:val="PageNumber"/>
        </w:rPr>
        <w:fldChar w:fldCharType="begin"/>
      </w:r>
      <w:r>
        <w:rPr>
          <w:rStyle w:val="PageNumber"/>
        </w:rPr>
        <w:instrText xml:space="preserve">PAGE  </w:instrText>
      </w:r>
    </w:ins>
    <w:r>
      <w:rPr>
        <w:rStyle w:val="PageNumber"/>
      </w:rPr>
      <w:fldChar w:fldCharType="separate"/>
    </w:r>
    <w:r w:rsidR="003658C0">
      <w:rPr>
        <w:rStyle w:val="PageNumber"/>
        <w:noProof/>
      </w:rPr>
      <w:t>87</w:t>
    </w:r>
    <w:ins w:id="10487" w:author="Borja Gonzalez" w:date="2017-09-27T14:54:00Z">
      <w:r>
        <w:rPr>
          <w:rStyle w:val="PageNumber"/>
        </w:rPr>
        <w:fldChar w:fldCharType="end"/>
      </w:r>
    </w:ins>
  </w:p>
  <w:p w14:paraId="167431DB" w14:textId="77777777" w:rsidR="000B3518" w:rsidRDefault="000B3518" w:rsidP="00C4528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79C09E" w14:textId="77777777" w:rsidR="000B3518" w:rsidRDefault="000B3518" w:rsidP="003E4A9E">
      <w:r>
        <w:separator/>
      </w:r>
    </w:p>
  </w:footnote>
  <w:footnote w:type="continuationSeparator" w:id="0">
    <w:p w14:paraId="40B21A5F" w14:textId="77777777" w:rsidR="000B3518" w:rsidRDefault="000B3518" w:rsidP="003E4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rigo García">
    <w15:presenceInfo w15:providerId="Windows Live" w15:userId="baeaa02d56c75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8E4"/>
    <w:rsid w:val="000365A9"/>
    <w:rsid w:val="00042649"/>
    <w:rsid w:val="00042B13"/>
    <w:rsid w:val="00044CA7"/>
    <w:rsid w:val="00052B1B"/>
    <w:rsid w:val="000567E5"/>
    <w:rsid w:val="00056E78"/>
    <w:rsid w:val="000649F9"/>
    <w:rsid w:val="00065470"/>
    <w:rsid w:val="000668F5"/>
    <w:rsid w:val="000674E9"/>
    <w:rsid w:val="00073B4F"/>
    <w:rsid w:val="000A493D"/>
    <w:rsid w:val="000B3518"/>
    <w:rsid w:val="000B4D29"/>
    <w:rsid w:val="000B6B32"/>
    <w:rsid w:val="000D7ED5"/>
    <w:rsid w:val="000E3AE4"/>
    <w:rsid w:val="000E6D79"/>
    <w:rsid w:val="000F4647"/>
    <w:rsid w:val="000F62E6"/>
    <w:rsid w:val="000F6E9A"/>
    <w:rsid w:val="00103039"/>
    <w:rsid w:val="00112C69"/>
    <w:rsid w:val="00155116"/>
    <w:rsid w:val="001633E0"/>
    <w:rsid w:val="001757CA"/>
    <w:rsid w:val="001837C3"/>
    <w:rsid w:val="001A2DEE"/>
    <w:rsid w:val="001A2EA4"/>
    <w:rsid w:val="001A4546"/>
    <w:rsid w:val="001A734D"/>
    <w:rsid w:val="001B143F"/>
    <w:rsid w:val="001B32E7"/>
    <w:rsid w:val="001C729E"/>
    <w:rsid w:val="001E343B"/>
    <w:rsid w:val="001F504E"/>
    <w:rsid w:val="00200A24"/>
    <w:rsid w:val="002024F2"/>
    <w:rsid w:val="002062DF"/>
    <w:rsid w:val="002168F5"/>
    <w:rsid w:val="002216A3"/>
    <w:rsid w:val="0022572E"/>
    <w:rsid w:val="002259CD"/>
    <w:rsid w:val="0022745C"/>
    <w:rsid w:val="00236396"/>
    <w:rsid w:val="0024161F"/>
    <w:rsid w:val="00241DE6"/>
    <w:rsid w:val="002449ED"/>
    <w:rsid w:val="00252EA4"/>
    <w:rsid w:val="00252FD8"/>
    <w:rsid w:val="00254492"/>
    <w:rsid w:val="00263BFD"/>
    <w:rsid w:val="00264972"/>
    <w:rsid w:val="00265FAD"/>
    <w:rsid w:val="00273C9D"/>
    <w:rsid w:val="00273E8F"/>
    <w:rsid w:val="00280E5F"/>
    <w:rsid w:val="00286EBB"/>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F5F"/>
    <w:rsid w:val="00337DCF"/>
    <w:rsid w:val="00343E12"/>
    <w:rsid w:val="00353421"/>
    <w:rsid w:val="00354987"/>
    <w:rsid w:val="003658C0"/>
    <w:rsid w:val="0036703B"/>
    <w:rsid w:val="0037218C"/>
    <w:rsid w:val="003965A8"/>
    <w:rsid w:val="0039667F"/>
    <w:rsid w:val="003970D7"/>
    <w:rsid w:val="003B170A"/>
    <w:rsid w:val="003B3448"/>
    <w:rsid w:val="003B7083"/>
    <w:rsid w:val="003C2907"/>
    <w:rsid w:val="003D22AD"/>
    <w:rsid w:val="003D31E0"/>
    <w:rsid w:val="003E4A9E"/>
    <w:rsid w:val="003E7D66"/>
    <w:rsid w:val="003E7E71"/>
    <w:rsid w:val="003F141D"/>
    <w:rsid w:val="003F677A"/>
    <w:rsid w:val="003F7C6A"/>
    <w:rsid w:val="0040221C"/>
    <w:rsid w:val="00403458"/>
    <w:rsid w:val="0041258C"/>
    <w:rsid w:val="004231B3"/>
    <w:rsid w:val="004357C6"/>
    <w:rsid w:val="0044069F"/>
    <w:rsid w:val="004407E6"/>
    <w:rsid w:val="00441A84"/>
    <w:rsid w:val="004426CE"/>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601B"/>
    <w:rsid w:val="00506C74"/>
    <w:rsid w:val="00520C5F"/>
    <w:rsid w:val="00522970"/>
    <w:rsid w:val="00532ADB"/>
    <w:rsid w:val="0055352B"/>
    <w:rsid w:val="00556E25"/>
    <w:rsid w:val="00570BE9"/>
    <w:rsid w:val="00580CC4"/>
    <w:rsid w:val="00586BE4"/>
    <w:rsid w:val="0059382A"/>
    <w:rsid w:val="005A0AB6"/>
    <w:rsid w:val="005A7297"/>
    <w:rsid w:val="005B376F"/>
    <w:rsid w:val="00610E90"/>
    <w:rsid w:val="00616503"/>
    <w:rsid w:val="0061723C"/>
    <w:rsid w:val="00623EA5"/>
    <w:rsid w:val="00624556"/>
    <w:rsid w:val="00625695"/>
    <w:rsid w:val="006532AB"/>
    <w:rsid w:val="0066109E"/>
    <w:rsid w:val="006621C2"/>
    <w:rsid w:val="00662D0C"/>
    <w:rsid w:val="00677A83"/>
    <w:rsid w:val="006860EA"/>
    <w:rsid w:val="006972A5"/>
    <w:rsid w:val="006A2331"/>
    <w:rsid w:val="006B0304"/>
    <w:rsid w:val="006C0698"/>
    <w:rsid w:val="006C0892"/>
    <w:rsid w:val="006C174E"/>
    <w:rsid w:val="006D06A7"/>
    <w:rsid w:val="006E178F"/>
    <w:rsid w:val="006F2221"/>
    <w:rsid w:val="006F3764"/>
    <w:rsid w:val="006F676A"/>
    <w:rsid w:val="00715F78"/>
    <w:rsid w:val="007238C2"/>
    <w:rsid w:val="00726AE6"/>
    <w:rsid w:val="007321A0"/>
    <w:rsid w:val="00734C62"/>
    <w:rsid w:val="00745F9E"/>
    <w:rsid w:val="00747C57"/>
    <w:rsid w:val="00750754"/>
    <w:rsid w:val="00762B80"/>
    <w:rsid w:val="007821BE"/>
    <w:rsid w:val="0079203F"/>
    <w:rsid w:val="00793476"/>
    <w:rsid w:val="0079781C"/>
    <w:rsid w:val="007A3CE4"/>
    <w:rsid w:val="007A4192"/>
    <w:rsid w:val="007C080F"/>
    <w:rsid w:val="007C7666"/>
    <w:rsid w:val="007D3431"/>
    <w:rsid w:val="007D5C04"/>
    <w:rsid w:val="007D79D0"/>
    <w:rsid w:val="007E178E"/>
    <w:rsid w:val="007E4105"/>
    <w:rsid w:val="007E5FBE"/>
    <w:rsid w:val="007E6C19"/>
    <w:rsid w:val="008024E4"/>
    <w:rsid w:val="00813C6B"/>
    <w:rsid w:val="0081632B"/>
    <w:rsid w:val="00817C73"/>
    <w:rsid w:val="00820D10"/>
    <w:rsid w:val="00822079"/>
    <w:rsid w:val="00830AAE"/>
    <w:rsid w:val="00831DF4"/>
    <w:rsid w:val="00835D21"/>
    <w:rsid w:val="00850FEB"/>
    <w:rsid w:val="00853117"/>
    <w:rsid w:val="00855C99"/>
    <w:rsid w:val="00860F9D"/>
    <w:rsid w:val="0087181C"/>
    <w:rsid w:val="008725F9"/>
    <w:rsid w:val="00877555"/>
    <w:rsid w:val="008854BA"/>
    <w:rsid w:val="00886581"/>
    <w:rsid w:val="0089495A"/>
    <w:rsid w:val="008A1614"/>
    <w:rsid w:val="008A324D"/>
    <w:rsid w:val="008B47D8"/>
    <w:rsid w:val="008C1DBD"/>
    <w:rsid w:val="008C3871"/>
    <w:rsid w:val="008C4885"/>
    <w:rsid w:val="008C605D"/>
    <w:rsid w:val="008E60B0"/>
    <w:rsid w:val="008F5D78"/>
    <w:rsid w:val="009046E6"/>
    <w:rsid w:val="009206C3"/>
    <w:rsid w:val="009239DB"/>
    <w:rsid w:val="009243EF"/>
    <w:rsid w:val="00925B9A"/>
    <w:rsid w:val="0093234F"/>
    <w:rsid w:val="00932FA0"/>
    <w:rsid w:val="00933DFD"/>
    <w:rsid w:val="009370C0"/>
    <w:rsid w:val="009550DF"/>
    <w:rsid w:val="0096101D"/>
    <w:rsid w:val="00962AC3"/>
    <w:rsid w:val="00964DB4"/>
    <w:rsid w:val="009750CE"/>
    <w:rsid w:val="00986B0A"/>
    <w:rsid w:val="009A1843"/>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1D37"/>
    <w:rsid w:val="00A3559A"/>
    <w:rsid w:val="00A47B4C"/>
    <w:rsid w:val="00A51E6E"/>
    <w:rsid w:val="00A562AB"/>
    <w:rsid w:val="00A601FD"/>
    <w:rsid w:val="00A60E83"/>
    <w:rsid w:val="00A849FA"/>
    <w:rsid w:val="00A9060F"/>
    <w:rsid w:val="00AA39D1"/>
    <w:rsid w:val="00AC7266"/>
    <w:rsid w:val="00AD3C27"/>
    <w:rsid w:val="00AD3CBB"/>
    <w:rsid w:val="00AE1062"/>
    <w:rsid w:val="00AE3604"/>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2FE4"/>
    <w:rsid w:val="00BA6F60"/>
    <w:rsid w:val="00BB01EC"/>
    <w:rsid w:val="00BB5BF9"/>
    <w:rsid w:val="00BC4CE1"/>
    <w:rsid w:val="00BD1DD1"/>
    <w:rsid w:val="00BE3411"/>
    <w:rsid w:val="00BE44C3"/>
    <w:rsid w:val="00BE7488"/>
    <w:rsid w:val="00BE7542"/>
    <w:rsid w:val="00BE791C"/>
    <w:rsid w:val="00BF0FD1"/>
    <w:rsid w:val="00C03E33"/>
    <w:rsid w:val="00C03EF1"/>
    <w:rsid w:val="00C13C50"/>
    <w:rsid w:val="00C31D47"/>
    <w:rsid w:val="00C45289"/>
    <w:rsid w:val="00C54FE7"/>
    <w:rsid w:val="00C74956"/>
    <w:rsid w:val="00C764DB"/>
    <w:rsid w:val="00C85A45"/>
    <w:rsid w:val="00CB1F59"/>
    <w:rsid w:val="00CC1673"/>
    <w:rsid w:val="00CC6FD2"/>
    <w:rsid w:val="00CD1353"/>
    <w:rsid w:val="00CE1853"/>
    <w:rsid w:val="00CE2E56"/>
    <w:rsid w:val="00CE3025"/>
    <w:rsid w:val="00CE3E4F"/>
    <w:rsid w:val="00CF1575"/>
    <w:rsid w:val="00CF2B10"/>
    <w:rsid w:val="00CF7E76"/>
    <w:rsid w:val="00D00221"/>
    <w:rsid w:val="00D06F70"/>
    <w:rsid w:val="00D14C3A"/>
    <w:rsid w:val="00D16488"/>
    <w:rsid w:val="00D22CF3"/>
    <w:rsid w:val="00D25341"/>
    <w:rsid w:val="00D2609E"/>
    <w:rsid w:val="00D26C47"/>
    <w:rsid w:val="00D32ACC"/>
    <w:rsid w:val="00D33769"/>
    <w:rsid w:val="00D3409D"/>
    <w:rsid w:val="00D37573"/>
    <w:rsid w:val="00D51A6F"/>
    <w:rsid w:val="00D7334C"/>
    <w:rsid w:val="00D85D99"/>
    <w:rsid w:val="00D9065B"/>
    <w:rsid w:val="00D93C51"/>
    <w:rsid w:val="00DC0CEF"/>
    <w:rsid w:val="00DC2D8F"/>
    <w:rsid w:val="00DC428D"/>
    <w:rsid w:val="00DC72BF"/>
    <w:rsid w:val="00DC7D84"/>
    <w:rsid w:val="00DE077C"/>
    <w:rsid w:val="00DE3DB0"/>
    <w:rsid w:val="00DE7CD9"/>
    <w:rsid w:val="00DF2E7D"/>
    <w:rsid w:val="00DF6FC4"/>
    <w:rsid w:val="00E0405A"/>
    <w:rsid w:val="00E066BD"/>
    <w:rsid w:val="00E142DF"/>
    <w:rsid w:val="00E1467C"/>
    <w:rsid w:val="00E21D4D"/>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3"/>
    <w:rsid w:val="00EB218B"/>
    <w:rsid w:val="00EB594C"/>
    <w:rsid w:val="00ED43BA"/>
    <w:rsid w:val="00F075EA"/>
    <w:rsid w:val="00F137C1"/>
    <w:rsid w:val="00F223D9"/>
    <w:rsid w:val="00F23D67"/>
    <w:rsid w:val="00F265D5"/>
    <w:rsid w:val="00F31B14"/>
    <w:rsid w:val="00F358BF"/>
    <w:rsid w:val="00F452C7"/>
    <w:rsid w:val="00F45CE8"/>
    <w:rsid w:val="00F54A8E"/>
    <w:rsid w:val="00F55B79"/>
    <w:rsid w:val="00F566A4"/>
    <w:rsid w:val="00F56CA6"/>
    <w:rsid w:val="00F6067F"/>
    <w:rsid w:val="00F62A95"/>
    <w:rsid w:val="00F747BA"/>
    <w:rsid w:val="00F7781D"/>
    <w:rsid w:val="00F81BD8"/>
    <w:rsid w:val="00F9089A"/>
    <w:rsid w:val="00F93134"/>
    <w:rsid w:val="00F93CA9"/>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D8A5583E-1A76-47A2-8A64-515D63533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671BF"/>
  </w:style>
  <w:style w:type="paragraph" w:styleId="Header">
    <w:name w:val="header"/>
    <w:basedOn w:val="Normal"/>
    <w:link w:val="HeaderChar"/>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1.wdp"/><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16" Type="http://schemas.openxmlformats.org/officeDocument/2006/relationships/image" Target="media/image6.jpe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es.wikipedia.org/wiki/HTML"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es.wikipedia.org/wiki/JavaScript"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es.wikipedia.org/wiki/Hoja_de_estilos_en_cascada" TargetMode="External"/><Relationship Id="rId85"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es.wikipedia.org/wiki/ACI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s.wikipedia.org/wiki/Node.js" TargetMode="External"/><Relationship Id="rId81" Type="http://schemas.openxmlformats.org/officeDocument/2006/relationships/hyperlink" Target="https://es.wikipedia.org/wiki/SQLit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n.wikipedia.org/wiki/Socket.IO"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microsoft.com/office/2011/relationships/people" Target="people.xml"/><Relationship Id="rId61" Type="http://schemas.openxmlformats.org/officeDocument/2006/relationships/image" Target="media/image50.png"/><Relationship Id="rId82" Type="http://schemas.openxmlformats.org/officeDocument/2006/relationships/hyperlink" Target="https://es.wikipedia.org/wiki/Base_de_dat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73EBE-672C-4E84-82B3-D91AD488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TotalTime>
  <Pages>87</Pages>
  <Words>19257</Words>
  <Characters>105917</Characters>
  <Application>Microsoft Office Word</Application>
  <DocSecurity>0</DocSecurity>
  <Lines>882</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Rodrigo García</cp:lastModifiedBy>
  <cp:revision>42</cp:revision>
  <dcterms:created xsi:type="dcterms:W3CDTF">2017-09-08T08:15:00Z</dcterms:created>
  <dcterms:modified xsi:type="dcterms:W3CDTF">2017-09-29T08:58:00Z</dcterms:modified>
</cp:coreProperties>
</file>